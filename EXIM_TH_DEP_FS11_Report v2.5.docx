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B7625C" w14:textId="17033B91" w:rsidR="009957F2" w:rsidRPr="00C71430" w:rsidRDefault="00061B9D" w:rsidP="00C71430">
      <w:pPr>
        <w:pStyle w:val="Heading1"/>
        <w:rPr>
          <w:rFonts w:ascii="Tahoma" w:hAnsi="Tahoma" w:cs="Tahoma"/>
        </w:rPr>
      </w:pPr>
      <w:bookmarkStart w:id="0" w:name="_Toc145230570"/>
      <w:bookmarkStart w:id="1" w:name="_Toc145230954"/>
      <w:r w:rsidRPr="00C71430">
        <w:rPr>
          <w:rFonts w:ascii="Tahoma" w:hAnsi="Tahoma" w:cs="Tahoma"/>
        </w:rPr>
        <w:t>Functional Specification</w:t>
      </w:r>
      <w:r w:rsidR="00B83D8D" w:rsidRPr="00C71430">
        <w:rPr>
          <w:rFonts w:ascii="Tahoma" w:hAnsi="Tahoma" w:cs="Tahoma"/>
        </w:rPr>
        <w:t xml:space="preserve"> – </w:t>
      </w:r>
      <w:r w:rsidR="003072D2" w:rsidRPr="00C71430">
        <w:rPr>
          <w:rFonts w:ascii="Tahoma" w:hAnsi="Tahoma" w:cs="Tahoma"/>
        </w:rPr>
        <w:t>Report</w:t>
      </w:r>
      <w:bookmarkEnd w:id="0"/>
      <w:bookmarkEnd w:id="1"/>
    </w:p>
    <w:p w14:paraId="2E999851" w14:textId="3C0AEE74" w:rsidR="00676495" w:rsidRPr="00C71430" w:rsidRDefault="00676495" w:rsidP="00676495">
      <w:pPr>
        <w:pStyle w:val="Subtitle"/>
        <w:rPr>
          <w:rFonts w:ascii="Tahoma" w:hAnsi="Tahoma" w:cs="Tahoma"/>
        </w:rPr>
      </w:pPr>
      <w:r w:rsidRPr="00C71430">
        <w:rPr>
          <w:rFonts w:ascii="Tahoma" w:hAnsi="Tahoma" w:cs="Tahoma"/>
        </w:rPr>
        <w:t>Export Import Bank of Thailand</w:t>
      </w:r>
    </w:p>
    <w:p w14:paraId="4845498D" w14:textId="55752ED2" w:rsidR="00187A70" w:rsidRPr="00C71430" w:rsidRDefault="00187A70" w:rsidP="00B83D8D">
      <w:pPr>
        <w:pStyle w:val="Subtitle"/>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942"/>
      </w:tblGrid>
      <w:tr w:rsidR="00B83D8D" w:rsidRPr="00C71430" w14:paraId="267FBCB1" w14:textId="77777777" w:rsidTr="007A18AF">
        <w:tc>
          <w:tcPr>
            <w:tcW w:w="4111" w:type="dxa"/>
          </w:tcPr>
          <w:p w14:paraId="1680272A" w14:textId="77777777" w:rsidR="00FB4FFB" w:rsidRPr="00C71430" w:rsidRDefault="00FB4FFB" w:rsidP="00B83D8D">
            <w:pPr>
              <w:rPr>
                <w:rFonts w:ascii="Tahoma" w:hAnsi="Tahoma" w:cs="Tahoma"/>
              </w:rPr>
            </w:pPr>
            <w:r w:rsidRPr="00C71430">
              <w:rPr>
                <w:rFonts w:ascii="Tahoma" w:hAnsi="Tahoma" w:cs="Tahoma"/>
              </w:rPr>
              <w:t>Project Code:</w:t>
            </w:r>
          </w:p>
        </w:tc>
        <w:tc>
          <w:tcPr>
            <w:tcW w:w="5942" w:type="dxa"/>
          </w:tcPr>
          <w:p w14:paraId="4D6B3FE9" w14:textId="645D552D" w:rsidR="00FB4FFB" w:rsidRPr="00C71430" w:rsidRDefault="002B396B" w:rsidP="00B83D8D">
            <w:pPr>
              <w:rPr>
                <w:rFonts w:ascii="Tahoma" w:hAnsi="Tahoma" w:cs="Tahoma"/>
              </w:rPr>
            </w:pPr>
            <w:r w:rsidRPr="00C71430">
              <w:rPr>
                <w:rStyle w:val="normaltextrun"/>
                <w:rFonts w:ascii="Tahoma" w:hAnsi="Tahoma" w:cs="Tahoma"/>
                <w:color w:val="000000"/>
                <w:shd w:val="clear" w:color="auto" w:fill="FFFFFF"/>
              </w:rPr>
              <w:t>EXPJ.B.PJ.TH.EXIMTH*CBS_IMP.CC</w:t>
            </w:r>
          </w:p>
        </w:tc>
      </w:tr>
      <w:tr w:rsidR="00B83D8D" w:rsidRPr="00C71430" w14:paraId="52150A67" w14:textId="77777777" w:rsidTr="007A18AF">
        <w:tc>
          <w:tcPr>
            <w:tcW w:w="4111" w:type="dxa"/>
          </w:tcPr>
          <w:p w14:paraId="0D768D1F" w14:textId="77777777" w:rsidR="00FB4FFB" w:rsidRPr="00C71430" w:rsidRDefault="00FB4FFB" w:rsidP="00B83D8D">
            <w:pPr>
              <w:rPr>
                <w:rFonts w:ascii="Tahoma" w:hAnsi="Tahoma" w:cs="Tahoma"/>
              </w:rPr>
            </w:pPr>
            <w:r w:rsidRPr="00C71430">
              <w:rPr>
                <w:rFonts w:ascii="Tahoma" w:hAnsi="Tahoma" w:cs="Tahoma"/>
              </w:rPr>
              <w:t>Reference:</w:t>
            </w:r>
          </w:p>
        </w:tc>
        <w:tc>
          <w:tcPr>
            <w:tcW w:w="5942" w:type="dxa"/>
          </w:tcPr>
          <w:p w14:paraId="1810A84B" w14:textId="2D01B2DF" w:rsidR="00FB4FFB" w:rsidRPr="00C71430" w:rsidRDefault="002B396B" w:rsidP="00B83D8D">
            <w:pPr>
              <w:rPr>
                <w:rFonts w:ascii="Tahoma" w:hAnsi="Tahoma" w:cs="Tahoma"/>
              </w:rPr>
            </w:pPr>
            <w:r w:rsidRPr="00C71430">
              <w:rPr>
                <w:rFonts w:ascii="Tahoma" w:hAnsi="Tahoma" w:cs="Tahoma"/>
              </w:rPr>
              <w:t>DEP-FS11</w:t>
            </w:r>
          </w:p>
        </w:tc>
      </w:tr>
      <w:tr w:rsidR="00B83D8D" w:rsidRPr="00C71430" w14:paraId="09BB8F12" w14:textId="77777777" w:rsidTr="007A18AF">
        <w:tc>
          <w:tcPr>
            <w:tcW w:w="4111" w:type="dxa"/>
          </w:tcPr>
          <w:p w14:paraId="0C3D045D" w14:textId="77777777" w:rsidR="00FB4FFB" w:rsidRPr="00C71430" w:rsidRDefault="00FB4FFB" w:rsidP="00B83D8D">
            <w:pPr>
              <w:rPr>
                <w:rFonts w:ascii="Tahoma" w:hAnsi="Tahoma" w:cs="Tahoma"/>
              </w:rPr>
            </w:pPr>
            <w:r w:rsidRPr="00C71430">
              <w:rPr>
                <w:rFonts w:ascii="Tahoma" w:hAnsi="Tahoma" w:cs="Tahoma"/>
              </w:rPr>
              <w:t>Release:</w:t>
            </w:r>
          </w:p>
        </w:tc>
        <w:tc>
          <w:tcPr>
            <w:tcW w:w="5942" w:type="dxa"/>
          </w:tcPr>
          <w:p w14:paraId="1BDD0954" w14:textId="126DD2CA" w:rsidR="00FB4FFB" w:rsidRPr="00C71430" w:rsidRDefault="00EF3FDB" w:rsidP="00B83D8D">
            <w:pPr>
              <w:rPr>
                <w:rFonts w:ascii="Tahoma" w:hAnsi="Tahoma" w:cs="Tahoma"/>
              </w:rPr>
            </w:pPr>
            <w:bookmarkStart w:id="2" w:name="release"/>
            <w:r w:rsidRPr="00C71430">
              <w:rPr>
                <w:rFonts w:ascii="Tahoma" w:hAnsi="Tahoma" w:cs="Tahoma"/>
              </w:rPr>
              <w:t>2</w:t>
            </w:r>
            <w:r w:rsidR="0079308E" w:rsidRPr="00C71430">
              <w:rPr>
                <w:rFonts w:ascii="Tahoma" w:hAnsi="Tahoma" w:cs="Tahoma"/>
              </w:rPr>
              <w:t>.</w:t>
            </w:r>
            <w:bookmarkEnd w:id="2"/>
            <w:r w:rsidR="00121108" w:rsidRPr="00C71430">
              <w:rPr>
                <w:rFonts w:ascii="Tahoma" w:hAnsi="Tahoma" w:cs="Tahoma"/>
              </w:rPr>
              <w:t>5</w:t>
            </w:r>
          </w:p>
        </w:tc>
      </w:tr>
      <w:tr w:rsidR="00B83D8D" w:rsidRPr="00C71430" w14:paraId="5533C6EA" w14:textId="77777777" w:rsidTr="007A18AF">
        <w:tc>
          <w:tcPr>
            <w:tcW w:w="4111" w:type="dxa"/>
          </w:tcPr>
          <w:p w14:paraId="7B6C57D0" w14:textId="77777777" w:rsidR="00FB4FFB" w:rsidRPr="00C71430" w:rsidRDefault="00FB4FFB" w:rsidP="00B83D8D">
            <w:pPr>
              <w:rPr>
                <w:rFonts w:ascii="Tahoma" w:hAnsi="Tahoma" w:cs="Tahoma"/>
              </w:rPr>
            </w:pPr>
            <w:r w:rsidRPr="00C71430">
              <w:rPr>
                <w:rFonts w:ascii="Tahoma" w:hAnsi="Tahoma" w:cs="Tahoma"/>
              </w:rPr>
              <w:t>Status:</w:t>
            </w:r>
          </w:p>
        </w:tc>
        <w:tc>
          <w:tcPr>
            <w:tcW w:w="5942" w:type="dxa"/>
          </w:tcPr>
          <w:p w14:paraId="0671C233" w14:textId="003DC2F9" w:rsidR="00FB4FFB" w:rsidRPr="00C71430" w:rsidRDefault="006B390F" w:rsidP="00B83D8D">
            <w:pPr>
              <w:rPr>
                <w:rFonts w:ascii="Tahoma" w:hAnsi="Tahoma" w:cs="Tahoma"/>
              </w:rPr>
            </w:pPr>
            <w:sdt>
              <w:sdtPr>
                <w:rPr>
                  <w:rFonts w:ascii="Tahoma" w:hAnsi="Tahoma" w:cs="Tahoma"/>
                </w:rPr>
                <w:alias w:val="Status List"/>
                <w:tag w:val="Status List"/>
                <w:id w:val="-941451894"/>
                <w:placeholder>
                  <w:docPart w:val="186754313BF44C709490C7D67512544B"/>
                </w:placeholder>
                <w:dropDownList>
                  <w:listItem w:value="Choose an item."/>
                  <w:listItem w:displayText="Draft for Internal Review" w:value="Draft for Internal Review"/>
                  <w:listItem w:displayText="Draft for Client Review" w:value="Draft for Client Review"/>
                  <w:listItem w:displayText="Released for Internal Distribution" w:value="Released for Internal Distribution"/>
                  <w:listItem w:displayText="Released for External Distribution" w:value="Released for External Distribution"/>
                </w:dropDownList>
              </w:sdtPr>
              <w:sdtContent>
                <w:r w:rsidR="00DD7511" w:rsidRPr="00C71430">
                  <w:rPr>
                    <w:rFonts w:ascii="Tahoma" w:hAnsi="Tahoma" w:cs="Tahoma"/>
                  </w:rPr>
                  <w:t>Released for External Distribution</w:t>
                </w:r>
              </w:sdtContent>
            </w:sdt>
          </w:p>
        </w:tc>
      </w:tr>
      <w:tr w:rsidR="00B83D8D" w:rsidRPr="00C71430" w14:paraId="36F5BF9C" w14:textId="77777777" w:rsidTr="007A18AF">
        <w:tc>
          <w:tcPr>
            <w:tcW w:w="4111" w:type="dxa"/>
          </w:tcPr>
          <w:p w14:paraId="3E62D52D" w14:textId="77777777" w:rsidR="007F4E8A" w:rsidRPr="00C71430" w:rsidRDefault="007F4E8A" w:rsidP="00B83D8D">
            <w:pPr>
              <w:rPr>
                <w:rFonts w:ascii="Tahoma" w:hAnsi="Tahoma" w:cs="Tahoma"/>
              </w:rPr>
            </w:pPr>
            <w:r w:rsidRPr="00C71430">
              <w:rPr>
                <w:rFonts w:ascii="Tahoma" w:hAnsi="Tahoma" w:cs="Tahoma"/>
              </w:rPr>
              <w:t>Date</w:t>
            </w:r>
          </w:p>
        </w:tc>
        <w:sdt>
          <w:sdtPr>
            <w:rPr>
              <w:rFonts w:ascii="Tahoma" w:hAnsi="Tahoma" w:cs="Tahoma"/>
            </w:rPr>
            <w:alias w:val="Date picker"/>
            <w:tag w:val="Date picker"/>
            <w:id w:val="328418579"/>
            <w:placeholder>
              <w:docPart w:val="FFF4C8A8E94B42AAADDE254F0D619C6D"/>
            </w:placeholder>
            <w:date w:fullDate="2023-09-10T00:00:00Z">
              <w:dateFormat w:val="d-MMM-yy"/>
              <w:lid w:val="en-US"/>
              <w:storeMappedDataAs w:val="dateTime"/>
              <w:calendar w:val="gregorian"/>
            </w:date>
          </w:sdtPr>
          <w:sdtContent>
            <w:tc>
              <w:tcPr>
                <w:tcW w:w="5942" w:type="dxa"/>
              </w:tcPr>
              <w:p w14:paraId="7098F4D7" w14:textId="45020787" w:rsidR="007F4E8A" w:rsidRPr="00C71430" w:rsidRDefault="00121108" w:rsidP="00B83D8D">
                <w:pPr>
                  <w:rPr>
                    <w:rFonts w:ascii="Tahoma" w:hAnsi="Tahoma" w:cs="Tahoma"/>
                  </w:rPr>
                </w:pPr>
                <w:r w:rsidRPr="00C71430">
                  <w:rPr>
                    <w:rFonts w:ascii="Tahoma" w:hAnsi="Tahoma" w:cs="Tahoma"/>
                  </w:rPr>
                  <w:t>10-Sep-23</w:t>
                </w:r>
              </w:p>
            </w:tc>
          </w:sdtContent>
        </w:sdt>
      </w:tr>
    </w:tbl>
    <w:p w14:paraId="0CC4A5E8" w14:textId="77777777" w:rsidR="00FB4FFB" w:rsidRPr="00C71430" w:rsidRDefault="00FB4FFB" w:rsidP="00B83D8D">
      <w:pPr>
        <w:rPr>
          <w:rFonts w:ascii="Tahoma" w:hAnsi="Tahoma" w:cs="Tahoma"/>
        </w:rPr>
      </w:pPr>
    </w:p>
    <w:p w14:paraId="6F1D6DC6" w14:textId="77777777" w:rsidR="00FB4FFB" w:rsidRPr="00C71430" w:rsidRDefault="00FB4FFB" w:rsidP="00B83D8D">
      <w:pPr>
        <w:rPr>
          <w:rFonts w:ascii="Tahoma" w:hAnsi="Tahoma" w:cs="Tahoma"/>
        </w:rPr>
      </w:pPr>
    </w:p>
    <w:p w14:paraId="5709437C" w14:textId="77777777" w:rsidR="00FB4FFB" w:rsidRPr="00C71430" w:rsidRDefault="00FB4FFB" w:rsidP="00B83D8D">
      <w:pPr>
        <w:rPr>
          <w:rFonts w:ascii="Tahoma" w:hAnsi="Tahoma" w:cs="Tahoma"/>
        </w:rPr>
      </w:pPr>
    </w:p>
    <w:p w14:paraId="196EBDF2" w14:textId="77777777" w:rsidR="00CF3A96" w:rsidRPr="00C71430" w:rsidRDefault="00CF3A96" w:rsidP="00B83D8D">
      <w:pPr>
        <w:pStyle w:val="Date"/>
        <w:rPr>
          <w:rFonts w:ascii="Tahoma" w:hAnsi="Tahoma" w:cs="Tahoma"/>
        </w:rPr>
        <w:sectPr w:rsidR="00CF3A96" w:rsidRPr="00C71430" w:rsidSect="009957F2">
          <w:headerReference w:type="even" r:id="rId12"/>
          <w:headerReference w:type="default" r:id="rId13"/>
          <w:footerReference w:type="even" r:id="rId14"/>
          <w:footerReference w:type="default" r:id="rId15"/>
          <w:headerReference w:type="first" r:id="rId16"/>
          <w:footerReference w:type="first" r:id="rId17"/>
          <w:pgSz w:w="11906" w:h="16838"/>
          <w:pgMar w:top="4962" w:right="992" w:bottom="1440" w:left="851" w:header="709" w:footer="614" w:gutter="0"/>
          <w:cols w:space="708"/>
          <w:docGrid w:linePitch="360"/>
        </w:sectPr>
      </w:pPr>
    </w:p>
    <w:p w14:paraId="4879B4D8" w14:textId="77777777" w:rsidR="00CF3A96" w:rsidRPr="00C71430" w:rsidRDefault="00CF3A96" w:rsidP="00F3558C">
      <w:pPr>
        <w:pStyle w:val="ContentsTitle"/>
        <w:rPr>
          <w:rFonts w:ascii="Tahoma" w:hAnsi="Tahoma" w:cs="Tahoma"/>
        </w:rPr>
      </w:pPr>
      <w:r w:rsidRPr="00C71430">
        <w:rPr>
          <w:rFonts w:ascii="Tahoma" w:hAnsi="Tahoma" w:cs="Tahoma"/>
        </w:rPr>
        <w:lastRenderedPageBreak/>
        <w:t>Contents</w:t>
      </w:r>
    </w:p>
    <w:p w14:paraId="7269A2A0" w14:textId="11D4C0DA" w:rsidR="00C35720" w:rsidRDefault="00C35720">
      <w:pPr>
        <w:pStyle w:val="TOC1"/>
        <w:tabs>
          <w:tab w:val="right" w:leader="dot" w:pos="10053"/>
        </w:tabs>
        <w:rPr>
          <w:rFonts w:asciiTheme="minorHAnsi" w:eastAsiaTheme="minorEastAsia" w:hAnsiTheme="minorHAnsi" w:cstheme="minorBidi"/>
          <w:noProof/>
          <w:color w:val="auto"/>
          <w:kern w:val="2"/>
          <w:sz w:val="22"/>
          <w:szCs w:val="22"/>
          <w:lang w:bidi="ar-SA"/>
          <w14:ligatures w14:val="standardContextual"/>
        </w:rPr>
      </w:pPr>
      <w:r>
        <w:rPr>
          <w:rFonts w:ascii="Tahoma" w:hAnsi="Tahoma" w:cs="Tahoma"/>
        </w:rPr>
        <w:fldChar w:fldCharType="begin"/>
      </w:r>
      <w:r>
        <w:rPr>
          <w:rFonts w:ascii="Tahoma" w:hAnsi="Tahoma" w:cs="Tahoma"/>
        </w:rPr>
        <w:instrText xml:space="preserve"> TOC \o "1-5" \h \z \u </w:instrText>
      </w:r>
      <w:r>
        <w:rPr>
          <w:rFonts w:ascii="Tahoma" w:hAnsi="Tahoma" w:cs="Tahoma"/>
        </w:rPr>
        <w:fldChar w:fldCharType="separate"/>
      </w:r>
      <w:hyperlink w:anchor="_Toc145230954" w:history="1">
        <w:r w:rsidRPr="009944D3">
          <w:rPr>
            <w:rStyle w:val="Hyperlink"/>
            <w:rFonts w:cs="Tahoma"/>
            <w:noProof/>
          </w:rPr>
          <w:t>Functional Specification – Report</w:t>
        </w:r>
        <w:r>
          <w:rPr>
            <w:noProof/>
            <w:webHidden/>
          </w:rPr>
          <w:tab/>
        </w:r>
        <w:r>
          <w:rPr>
            <w:noProof/>
            <w:webHidden/>
          </w:rPr>
          <w:fldChar w:fldCharType="begin"/>
        </w:r>
        <w:r>
          <w:rPr>
            <w:noProof/>
            <w:webHidden/>
          </w:rPr>
          <w:instrText xml:space="preserve"> PAGEREF _Toc145230954 \h </w:instrText>
        </w:r>
        <w:r>
          <w:rPr>
            <w:noProof/>
            <w:webHidden/>
          </w:rPr>
        </w:r>
        <w:r>
          <w:rPr>
            <w:noProof/>
            <w:webHidden/>
          </w:rPr>
          <w:fldChar w:fldCharType="separate"/>
        </w:r>
        <w:r>
          <w:rPr>
            <w:noProof/>
            <w:webHidden/>
          </w:rPr>
          <w:t>1</w:t>
        </w:r>
        <w:r>
          <w:rPr>
            <w:noProof/>
            <w:webHidden/>
          </w:rPr>
          <w:fldChar w:fldCharType="end"/>
        </w:r>
      </w:hyperlink>
    </w:p>
    <w:p w14:paraId="5990B9A7" w14:textId="08D658DC" w:rsidR="00C35720" w:rsidRDefault="006B390F">
      <w:pPr>
        <w:pStyle w:val="TOC1"/>
        <w:tabs>
          <w:tab w:val="right" w:leader="dot" w:pos="10053"/>
        </w:tabs>
        <w:rPr>
          <w:rFonts w:asciiTheme="minorHAnsi" w:eastAsiaTheme="minorEastAsia" w:hAnsiTheme="minorHAnsi" w:cstheme="minorBidi"/>
          <w:noProof/>
          <w:color w:val="auto"/>
          <w:kern w:val="2"/>
          <w:sz w:val="22"/>
          <w:szCs w:val="22"/>
          <w:lang w:bidi="ar-SA"/>
          <w14:ligatures w14:val="standardContextual"/>
        </w:rPr>
      </w:pPr>
      <w:hyperlink w:anchor="_Toc145230955" w:history="1">
        <w:r w:rsidR="00C35720" w:rsidRPr="009944D3">
          <w:rPr>
            <w:rStyle w:val="Hyperlink"/>
            <w:rFonts w:cs="Tahoma"/>
            <w:noProof/>
          </w:rPr>
          <w:t>Functional Summary</w:t>
        </w:r>
        <w:r w:rsidR="00C35720">
          <w:rPr>
            <w:noProof/>
            <w:webHidden/>
          </w:rPr>
          <w:tab/>
        </w:r>
        <w:r w:rsidR="00C35720">
          <w:rPr>
            <w:noProof/>
            <w:webHidden/>
          </w:rPr>
          <w:fldChar w:fldCharType="begin"/>
        </w:r>
        <w:r w:rsidR="00C35720">
          <w:rPr>
            <w:noProof/>
            <w:webHidden/>
          </w:rPr>
          <w:instrText xml:space="preserve"> PAGEREF _Toc145230955 \h </w:instrText>
        </w:r>
        <w:r w:rsidR="00C35720">
          <w:rPr>
            <w:noProof/>
            <w:webHidden/>
          </w:rPr>
        </w:r>
        <w:r w:rsidR="00C35720">
          <w:rPr>
            <w:noProof/>
            <w:webHidden/>
          </w:rPr>
          <w:fldChar w:fldCharType="separate"/>
        </w:r>
        <w:r w:rsidR="00C35720">
          <w:rPr>
            <w:noProof/>
            <w:webHidden/>
          </w:rPr>
          <w:t>24</w:t>
        </w:r>
        <w:r w:rsidR="00C35720">
          <w:rPr>
            <w:noProof/>
            <w:webHidden/>
          </w:rPr>
          <w:fldChar w:fldCharType="end"/>
        </w:r>
      </w:hyperlink>
    </w:p>
    <w:p w14:paraId="202F1A4E" w14:textId="16F40D47" w:rsidR="00C35720" w:rsidRDefault="006B390F">
      <w:pPr>
        <w:pStyle w:val="TOC1"/>
        <w:tabs>
          <w:tab w:val="right" w:leader="dot" w:pos="10053"/>
        </w:tabs>
        <w:rPr>
          <w:rFonts w:asciiTheme="minorHAnsi" w:eastAsiaTheme="minorEastAsia" w:hAnsiTheme="minorHAnsi" w:cstheme="minorBidi"/>
          <w:noProof/>
          <w:color w:val="auto"/>
          <w:kern w:val="2"/>
          <w:sz w:val="22"/>
          <w:szCs w:val="22"/>
          <w:lang w:bidi="ar-SA"/>
          <w14:ligatures w14:val="standardContextual"/>
        </w:rPr>
      </w:pPr>
      <w:hyperlink w:anchor="_Toc145230956" w:history="1">
        <w:r w:rsidR="00C35720" w:rsidRPr="009944D3">
          <w:rPr>
            <w:rStyle w:val="Hyperlink"/>
            <w:rFonts w:cs="Tahoma"/>
            <w:noProof/>
          </w:rPr>
          <w:t>Report Specification</w:t>
        </w:r>
        <w:r w:rsidR="00C35720">
          <w:rPr>
            <w:noProof/>
            <w:webHidden/>
          </w:rPr>
          <w:tab/>
        </w:r>
        <w:r w:rsidR="00C35720">
          <w:rPr>
            <w:noProof/>
            <w:webHidden/>
          </w:rPr>
          <w:fldChar w:fldCharType="begin"/>
        </w:r>
        <w:r w:rsidR="00C35720">
          <w:rPr>
            <w:noProof/>
            <w:webHidden/>
          </w:rPr>
          <w:instrText xml:space="preserve"> PAGEREF _Toc145230956 \h </w:instrText>
        </w:r>
        <w:r w:rsidR="00C35720">
          <w:rPr>
            <w:noProof/>
            <w:webHidden/>
          </w:rPr>
        </w:r>
        <w:r w:rsidR="00C35720">
          <w:rPr>
            <w:noProof/>
            <w:webHidden/>
          </w:rPr>
          <w:fldChar w:fldCharType="separate"/>
        </w:r>
        <w:r w:rsidR="00C35720">
          <w:rPr>
            <w:noProof/>
            <w:webHidden/>
          </w:rPr>
          <w:t>24</w:t>
        </w:r>
        <w:r w:rsidR="00C35720">
          <w:rPr>
            <w:noProof/>
            <w:webHidden/>
          </w:rPr>
          <w:fldChar w:fldCharType="end"/>
        </w:r>
      </w:hyperlink>
    </w:p>
    <w:p w14:paraId="4A10E59F" w14:textId="4EF26167"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0957" w:history="1">
        <w:r w:rsidR="00C35720" w:rsidRPr="009944D3">
          <w:rPr>
            <w:rStyle w:val="Hyperlink"/>
            <w:rFonts w:cs="Tahoma"/>
            <w:noProof/>
          </w:rPr>
          <w:t>1.</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Financial Foreign Currency Internal Fund Transfer Report</w:t>
        </w:r>
        <w:r w:rsidR="00C35720">
          <w:rPr>
            <w:noProof/>
            <w:webHidden/>
          </w:rPr>
          <w:tab/>
        </w:r>
        <w:r w:rsidR="00C35720">
          <w:rPr>
            <w:noProof/>
            <w:webHidden/>
          </w:rPr>
          <w:fldChar w:fldCharType="begin"/>
        </w:r>
        <w:r w:rsidR="00C35720">
          <w:rPr>
            <w:noProof/>
            <w:webHidden/>
          </w:rPr>
          <w:instrText xml:space="preserve"> PAGEREF _Toc145230957 \h </w:instrText>
        </w:r>
        <w:r w:rsidR="00C35720">
          <w:rPr>
            <w:noProof/>
            <w:webHidden/>
          </w:rPr>
        </w:r>
        <w:r w:rsidR="00C35720">
          <w:rPr>
            <w:noProof/>
            <w:webHidden/>
          </w:rPr>
          <w:fldChar w:fldCharType="separate"/>
        </w:r>
        <w:r w:rsidR="00C35720">
          <w:rPr>
            <w:noProof/>
            <w:webHidden/>
          </w:rPr>
          <w:t>24</w:t>
        </w:r>
        <w:r w:rsidR="00C35720">
          <w:rPr>
            <w:noProof/>
            <w:webHidden/>
          </w:rPr>
          <w:fldChar w:fldCharType="end"/>
        </w:r>
      </w:hyperlink>
    </w:p>
    <w:p w14:paraId="0545E2F3" w14:textId="752F775C"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58" w:history="1">
        <w:r w:rsidR="00C35720" w:rsidRPr="009944D3">
          <w:rPr>
            <w:rStyle w:val="Hyperlink"/>
            <w:rFonts w:cs="Tahoma"/>
            <w:noProof/>
          </w:rPr>
          <w:t>1.1.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_Toc145230958 \h </w:instrText>
        </w:r>
        <w:r w:rsidR="00C35720">
          <w:rPr>
            <w:noProof/>
            <w:webHidden/>
          </w:rPr>
        </w:r>
        <w:r w:rsidR="00C35720">
          <w:rPr>
            <w:noProof/>
            <w:webHidden/>
          </w:rPr>
          <w:fldChar w:fldCharType="separate"/>
        </w:r>
        <w:r w:rsidR="00C35720">
          <w:rPr>
            <w:noProof/>
            <w:webHidden/>
          </w:rPr>
          <w:t>24</w:t>
        </w:r>
        <w:r w:rsidR="00C35720">
          <w:rPr>
            <w:noProof/>
            <w:webHidden/>
          </w:rPr>
          <w:fldChar w:fldCharType="end"/>
        </w:r>
      </w:hyperlink>
    </w:p>
    <w:p w14:paraId="6520441D" w14:textId="42962E27"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59" w:history="1">
        <w:r w:rsidR="00C35720" w:rsidRPr="009944D3">
          <w:rPr>
            <w:rStyle w:val="Hyperlink"/>
            <w:rFonts w:cs="Tahoma"/>
            <w:noProof/>
          </w:rPr>
          <w:t>1.2.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_Toc145230959 \h </w:instrText>
        </w:r>
        <w:r w:rsidR="00C35720">
          <w:rPr>
            <w:noProof/>
            <w:webHidden/>
          </w:rPr>
        </w:r>
        <w:r w:rsidR="00C35720">
          <w:rPr>
            <w:noProof/>
            <w:webHidden/>
          </w:rPr>
          <w:fldChar w:fldCharType="separate"/>
        </w:r>
        <w:r w:rsidR="00C35720">
          <w:rPr>
            <w:noProof/>
            <w:webHidden/>
          </w:rPr>
          <w:t>24</w:t>
        </w:r>
        <w:r w:rsidR="00C35720">
          <w:rPr>
            <w:noProof/>
            <w:webHidden/>
          </w:rPr>
          <w:fldChar w:fldCharType="end"/>
        </w:r>
      </w:hyperlink>
    </w:p>
    <w:p w14:paraId="21E20373" w14:textId="30A28C38"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0" w:history="1">
        <w:r w:rsidR="00C35720" w:rsidRPr="009944D3">
          <w:rPr>
            <w:rStyle w:val="Hyperlink"/>
            <w:rFonts w:cs="Tahoma"/>
            <w:noProof/>
          </w:rPr>
          <w:t>1.3.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_Toc145230960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76AB105E" w14:textId="3CF5BA8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1" w:history="1">
        <w:r w:rsidR="00C35720" w:rsidRPr="009944D3">
          <w:rPr>
            <w:rStyle w:val="Hyperlink"/>
            <w:rFonts w:cs="Tahoma"/>
            <w:noProof/>
          </w:rPr>
          <w:t>1.4.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_Toc145230961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1B9FCBD4" w14:textId="59D0F41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2" w:history="1">
        <w:r w:rsidR="00C35720" w:rsidRPr="009944D3">
          <w:rPr>
            <w:rStyle w:val="Hyperlink"/>
            <w:rFonts w:cs="Tahoma"/>
            <w:noProof/>
          </w:rPr>
          <w:t>1.5.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_Toc145230962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5C5B4A39" w14:textId="0DE8EE09"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3" w:history="1">
        <w:r w:rsidR="00C35720" w:rsidRPr="009944D3">
          <w:rPr>
            <w:rStyle w:val="Hyperlink"/>
            <w:rFonts w:cs="Tahoma"/>
            <w:noProof/>
          </w:rPr>
          <w:t>1.6.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_Toc145230963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353B4E1D" w14:textId="79265C4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4" w:history="1">
        <w:r w:rsidR="00C35720" w:rsidRPr="009944D3">
          <w:rPr>
            <w:rStyle w:val="Hyperlink"/>
            <w:rFonts w:cs="Tahoma"/>
            <w:noProof/>
          </w:rPr>
          <w:t>1.7.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_Toc145230964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3F308D78" w14:textId="691C565C"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5" w:history="1">
        <w:r w:rsidR="00C35720" w:rsidRPr="009944D3">
          <w:rPr>
            <w:rStyle w:val="Hyperlink"/>
            <w:rFonts w:cs="Tahoma"/>
            <w:noProof/>
          </w:rPr>
          <w:t>1.8.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_Toc145230965 \h </w:instrText>
        </w:r>
        <w:r w:rsidR="00C35720">
          <w:rPr>
            <w:noProof/>
            <w:webHidden/>
          </w:rPr>
        </w:r>
        <w:r w:rsidR="00C35720">
          <w:rPr>
            <w:noProof/>
            <w:webHidden/>
          </w:rPr>
          <w:fldChar w:fldCharType="separate"/>
        </w:r>
        <w:r w:rsidR="00C35720">
          <w:rPr>
            <w:noProof/>
            <w:webHidden/>
          </w:rPr>
          <w:t>25</w:t>
        </w:r>
        <w:r w:rsidR="00C35720">
          <w:rPr>
            <w:noProof/>
            <w:webHidden/>
          </w:rPr>
          <w:fldChar w:fldCharType="end"/>
        </w:r>
      </w:hyperlink>
    </w:p>
    <w:p w14:paraId="44B013C1" w14:textId="098A8147"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6" w:history="1">
        <w:r w:rsidR="00C35720" w:rsidRPr="009944D3">
          <w:rPr>
            <w:rStyle w:val="Hyperlink"/>
            <w:rFonts w:cs="Tahoma"/>
            <w:noProof/>
          </w:rPr>
          <w:t>1.9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_Toc145230966 \h </w:instrText>
        </w:r>
        <w:r w:rsidR="00C35720">
          <w:rPr>
            <w:noProof/>
            <w:webHidden/>
          </w:rPr>
        </w:r>
        <w:r w:rsidR="00C35720">
          <w:rPr>
            <w:noProof/>
            <w:webHidden/>
          </w:rPr>
          <w:fldChar w:fldCharType="separate"/>
        </w:r>
        <w:r w:rsidR="00C35720">
          <w:rPr>
            <w:noProof/>
            <w:webHidden/>
          </w:rPr>
          <w:t>26</w:t>
        </w:r>
        <w:r w:rsidR="00C35720">
          <w:rPr>
            <w:noProof/>
            <w:webHidden/>
          </w:rPr>
          <w:fldChar w:fldCharType="end"/>
        </w:r>
      </w:hyperlink>
    </w:p>
    <w:p w14:paraId="31F2A0D1" w14:textId="65B1E12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0967" w:history="1">
        <w:r w:rsidR="00C35720" w:rsidRPr="009944D3">
          <w:rPr>
            <w:rStyle w:val="Hyperlink"/>
            <w:rFonts w:cs="Tahoma"/>
            <w:noProof/>
          </w:rPr>
          <w:t>1.10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_Toc145230967 \h </w:instrText>
        </w:r>
        <w:r w:rsidR="00C35720">
          <w:rPr>
            <w:noProof/>
            <w:webHidden/>
          </w:rPr>
        </w:r>
        <w:r w:rsidR="00C35720">
          <w:rPr>
            <w:noProof/>
            <w:webHidden/>
          </w:rPr>
          <w:fldChar w:fldCharType="separate"/>
        </w:r>
        <w:r w:rsidR="00C35720">
          <w:rPr>
            <w:noProof/>
            <w:webHidden/>
          </w:rPr>
          <w:t>26</w:t>
        </w:r>
        <w:r w:rsidR="00C35720">
          <w:rPr>
            <w:noProof/>
            <w:webHidden/>
          </w:rPr>
          <w:fldChar w:fldCharType="end"/>
        </w:r>
      </w:hyperlink>
    </w:p>
    <w:p w14:paraId="44103343" w14:textId="5E8FA8E9"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0968" w:history="1">
        <w:r w:rsidR="00C35720" w:rsidRPr="009944D3">
          <w:rPr>
            <w:rStyle w:val="Hyperlink"/>
            <w:rFonts w:cs="Tahoma"/>
            <w:noProof/>
          </w:rPr>
          <w:t>2.</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Outward Clearing Cheque Return Report</w:t>
        </w:r>
        <w:r w:rsidR="00C35720">
          <w:rPr>
            <w:noProof/>
            <w:webHidden/>
          </w:rPr>
          <w:tab/>
        </w:r>
        <w:r w:rsidR="00C35720">
          <w:rPr>
            <w:noProof/>
            <w:webHidden/>
          </w:rPr>
          <w:fldChar w:fldCharType="begin"/>
        </w:r>
        <w:r w:rsidR="00C35720">
          <w:rPr>
            <w:noProof/>
            <w:webHidden/>
          </w:rPr>
          <w:instrText xml:space="preserve"> PAGEREF _Toc145230968 \h </w:instrText>
        </w:r>
        <w:r w:rsidR="00C35720">
          <w:rPr>
            <w:noProof/>
            <w:webHidden/>
          </w:rPr>
        </w:r>
        <w:r w:rsidR="00C35720">
          <w:rPr>
            <w:noProof/>
            <w:webHidden/>
          </w:rPr>
          <w:fldChar w:fldCharType="separate"/>
        </w:r>
        <w:r w:rsidR="00C35720">
          <w:rPr>
            <w:noProof/>
            <w:webHidden/>
          </w:rPr>
          <w:t>27</w:t>
        </w:r>
        <w:r w:rsidR="00C35720">
          <w:rPr>
            <w:noProof/>
            <w:webHidden/>
          </w:rPr>
          <w:fldChar w:fldCharType="end"/>
        </w:r>
      </w:hyperlink>
    </w:p>
    <w:p w14:paraId="3C8B7A2A" w14:textId="39337968"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69" w:history="1">
        <w:r w:rsidR="00C35720" w:rsidRPr="009944D3">
          <w:rPr>
            <w:rStyle w:val="Hyperlink"/>
            <w:rFonts w:cs="Tahoma"/>
            <w:noProof/>
          </w:rPr>
          <w:t>2.1.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_Toc145230969 \h </w:instrText>
        </w:r>
        <w:r w:rsidR="00C35720">
          <w:rPr>
            <w:noProof/>
            <w:webHidden/>
          </w:rPr>
        </w:r>
        <w:r w:rsidR="00C35720">
          <w:rPr>
            <w:noProof/>
            <w:webHidden/>
          </w:rPr>
          <w:fldChar w:fldCharType="separate"/>
        </w:r>
        <w:r w:rsidR="00C35720">
          <w:rPr>
            <w:noProof/>
            <w:webHidden/>
          </w:rPr>
          <w:t>27</w:t>
        </w:r>
        <w:r w:rsidR="00C35720">
          <w:rPr>
            <w:noProof/>
            <w:webHidden/>
          </w:rPr>
          <w:fldChar w:fldCharType="end"/>
        </w:r>
      </w:hyperlink>
    </w:p>
    <w:p w14:paraId="4DDA7B84" w14:textId="5F27A89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0" w:history="1">
        <w:r w:rsidR="00C35720" w:rsidRPr="009944D3">
          <w:rPr>
            <w:rStyle w:val="Hyperlink"/>
            <w:rFonts w:cs="Tahoma"/>
            <w:noProof/>
          </w:rPr>
          <w:t>2.2.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_Toc145230970 \h </w:instrText>
        </w:r>
        <w:r w:rsidR="00C35720">
          <w:rPr>
            <w:noProof/>
            <w:webHidden/>
          </w:rPr>
        </w:r>
        <w:r w:rsidR="00C35720">
          <w:rPr>
            <w:noProof/>
            <w:webHidden/>
          </w:rPr>
          <w:fldChar w:fldCharType="separate"/>
        </w:r>
        <w:r w:rsidR="00C35720">
          <w:rPr>
            <w:noProof/>
            <w:webHidden/>
          </w:rPr>
          <w:t>27</w:t>
        </w:r>
        <w:r w:rsidR="00C35720">
          <w:rPr>
            <w:noProof/>
            <w:webHidden/>
          </w:rPr>
          <w:fldChar w:fldCharType="end"/>
        </w:r>
      </w:hyperlink>
    </w:p>
    <w:p w14:paraId="51C1641F" w14:textId="3E72251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1" w:history="1">
        <w:r w:rsidR="00C35720" w:rsidRPr="009944D3">
          <w:rPr>
            <w:rStyle w:val="Hyperlink"/>
            <w:rFonts w:cs="Tahoma"/>
            <w:noProof/>
          </w:rPr>
          <w:t>2.3.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_Toc145230971 \h </w:instrText>
        </w:r>
        <w:r w:rsidR="00C35720">
          <w:rPr>
            <w:noProof/>
            <w:webHidden/>
          </w:rPr>
        </w:r>
        <w:r w:rsidR="00C35720">
          <w:rPr>
            <w:noProof/>
            <w:webHidden/>
          </w:rPr>
          <w:fldChar w:fldCharType="separate"/>
        </w:r>
        <w:r w:rsidR="00C35720">
          <w:rPr>
            <w:noProof/>
            <w:webHidden/>
          </w:rPr>
          <w:t>27</w:t>
        </w:r>
        <w:r w:rsidR="00C35720">
          <w:rPr>
            <w:noProof/>
            <w:webHidden/>
          </w:rPr>
          <w:fldChar w:fldCharType="end"/>
        </w:r>
      </w:hyperlink>
    </w:p>
    <w:p w14:paraId="032AEC0E" w14:textId="1EFEDA0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2" w:history="1">
        <w:r w:rsidR="00C35720" w:rsidRPr="009944D3">
          <w:rPr>
            <w:rStyle w:val="Hyperlink"/>
            <w:rFonts w:cs="Tahoma"/>
            <w:noProof/>
          </w:rPr>
          <w:t>2.4.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_Toc145230972 \h </w:instrText>
        </w:r>
        <w:r w:rsidR="00C35720">
          <w:rPr>
            <w:noProof/>
            <w:webHidden/>
          </w:rPr>
        </w:r>
        <w:r w:rsidR="00C35720">
          <w:rPr>
            <w:noProof/>
            <w:webHidden/>
          </w:rPr>
          <w:fldChar w:fldCharType="separate"/>
        </w:r>
        <w:r w:rsidR="00C35720">
          <w:rPr>
            <w:noProof/>
            <w:webHidden/>
          </w:rPr>
          <w:t>28</w:t>
        </w:r>
        <w:r w:rsidR="00C35720">
          <w:rPr>
            <w:noProof/>
            <w:webHidden/>
          </w:rPr>
          <w:fldChar w:fldCharType="end"/>
        </w:r>
      </w:hyperlink>
    </w:p>
    <w:p w14:paraId="20AE930E" w14:textId="36A44F7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3" w:history="1">
        <w:r w:rsidR="00C35720" w:rsidRPr="009944D3">
          <w:rPr>
            <w:rStyle w:val="Hyperlink"/>
            <w:rFonts w:cs="Tahoma"/>
            <w:noProof/>
          </w:rPr>
          <w:t>2.5.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_Toc145230973 \h </w:instrText>
        </w:r>
        <w:r w:rsidR="00C35720">
          <w:rPr>
            <w:noProof/>
            <w:webHidden/>
          </w:rPr>
        </w:r>
        <w:r w:rsidR="00C35720">
          <w:rPr>
            <w:noProof/>
            <w:webHidden/>
          </w:rPr>
          <w:fldChar w:fldCharType="separate"/>
        </w:r>
        <w:r w:rsidR="00C35720">
          <w:rPr>
            <w:noProof/>
            <w:webHidden/>
          </w:rPr>
          <w:t>28</w:t>
        </w:r>
        <w:r w:rsidR="00C35720">
          <w:rPr>
            <w:noProof/>
            <w:webHidden/>
          </w:rPr>
          <w:fldChar w:fldCharType="end"/>
        </w:r>
      </w:hyperlink>
    </w:p>
    <w:p w14:paraId="644C3BE1" w14:textId="16F1B41E"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4" w:history="1">
        <w:r w:rsidR="00C35720" w:rsidRPr="009944D3">
          <w:rPr>
            <w:rStyle w:val="Hyperlink"/>
            <w:rFonts w:cs="Tahoma"/>
            <w:noProof/>
          </w:rPr>
          <w:t>2.6.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_Toc145230974 \h </w:instrText>
        </w:r>
        <w:r w:rsidR="00C35720">
          <w:rPr>
            <w:noProof/>
            <w:webHidden/>
          </w:rPr>
        </w:r>
        <w:r w:rsidR="00C35720">
          <w:rPr>
            <w:noProof/>
            <w:webHidden/>
          </w:rPr>
          <w:fldChar w:fldCharType="separate"/>
        </w:r>
        <w:r w:rsidR="00C35720">
          <w:rPr>
            <w:noProof/>
            <w:webHidden/>
          </w:rPr>
          <w:t>28</w:t>
        </w:r>
        <w:r w:rsidR="00C35720">
          <w:rPr>
            <w:noProof/>
            <w:webHidden/>
          </w:rPr>
          <w:fldChar w:fldCharType="end"/>
        </w:r>
      </w:hyperlink>
    </w:p>
    <w:p w14:paraId="5BA215A1" w14:textId="43420693"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5" w:history="1">
        <w:r w:rsidR="00C35720" w:rsidRPr="009944D3">
          <w:rPr>
            <w:rStyle w:val="Hyperlink"/>
            <w:rFonts w:cs="Tahoma"/>
            <w:noProof/>
          </w:rPr>
          <w:t>2.7.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_Toc145230975 \h </w:instrText>
        </w:r>
        <w:r w:rsidR="00C35720">
          <w:rPr>
            <w:noProof/>
            <w:webHidden/>
          </w:rPr>
        </w:r>
        <w:r w:rsidR="00C35720">
          <w:rPr>
            <w:noProof/>
            <w:webHidden/>
          </w:rPr>
          <w:fldChar w:fldCharType="separate"/>
        </w:r>
        <w:r w:rsidR="00C35720">
          <w:rPr>
            <w:noProof/>
            <w:webHidden/>
          </w:rPr>
          <w:t>29</w:t>
        </w:r>
        <w:r w:rsidR="00C35720">
          <w:rPr>
            <w:noProof/>
            <w:webHidden/>
          </w:rPr>
          <w:fldChar w:fldCharType="end"/>
        </w:r>
      </w:hyperlink>
    </w:p>
    <w:p w14:paraId="7424BB18" w14:textId="2E18B06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6" w:history="1">
        <w:r w:rsidR="00C35720" w:rsidRPr="009944D3">
          <w:rPr>
            <w:rStyle w:val="Hyperlink"/>
            <w:rFonts w:cs="Tahoma"/>
            <w:noProof/>
          </w:rPr>
          <w:t>2.8.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_Toc145230976 \h </w:instrText>
        </w:r>
        <w:r w:rsidR="00C35720">
          <w:rPr>
            <w:noProof/>
            <w:webHidden/>
          </w:rPr>
        </w:r>
        <w:r w:rsidR="00C35720">
          <w:rPr>
            <w:noProof/>
            <w:webHidden/>
          </w:rPr>
          <w:fldChar w:fldCharType="separate"/>
        </w:r>
        <w:r w:rsidR="00C35720">
          <w:rPr>
            <w:noProof/>
            <w:webHidden/>
          </w:rPr>
          <w:t>29</w:t>
        </w:r>
        <w:r w:rsidR="00C35720">
          <w:rPr>
            <w:noProof/>
            <w:webHidden/>
          </w:rPr>
          <w:fldChar w:fldCharType="end"/>
        </w:r>
      </w:hyperlink>
    </w:p>
    <w:p w14:paraId="402A805B" w14:textId="7631881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77" w:history="1">
        <w:r w:rsidR="00C35720" w:rsidRPr="009944D3">
          <w:rPr>
            <w:rStyle w:val="Hyperlink"/>
            <w:rFonts w:cs="Tahoma"/>
            <w:noProof/>
          </w:rPr>
          <w:t>2.9.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_Toc145230977 \h </w:instrText>
        </w:r>
        <w:r w:rsidR="00C35720">
          <w:rPr>
            <w:noProof/>
            <w:webHidden/>
          </w:rPr>
        </w:r>
        <w:r w:rsidR="00C35720">
          <w:rPr>
            <w:noProof/>
            <w:webHidden/>
          </w:rPr>
          <w:fldChar w:fldCharType="separate"/>
        </w:r>
        <w:r w:rsidR="00C35720">
          <w:rPr>
            <w:noProof/>
            <w:webHidden/>
          </w:rPr>
          <w:t>29</w:t>
        </w:r>
        <w:r w:rsidR="00C35720">
          <w:rPr>
            <w:noProof/>
            <w:webHidden/>
          </w:rPr>
          <w:fldChar w:fldCharType="end"/>
        </w:r>
      </w:hyperlink>
    </w:p>
    <w:p w14:paraId="398AE79E" w14:textId="1398CD37"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78" w:history="1">
        <w:r w:rsidR="00C35720" w:rsidRPr="009944D3">
          <w:rPr>
            <w:rStyle w:val="Hyperlink"/>
            <w:rFonts w:cs="Tahoma"/>
            <w:noProof/>
          </w:rPr>
          <w:t>2.9.1.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Cheque returned notification</w:t>
        </w:r>
        <w:r w:rsidR="00C35720">
          <w:rPr>
            <w:noProof/>
            <w:webHidden/>
          </w:rPr>
          <w:tab/>
        </w:r>
        <w:r w:rsidR="00C35720">
          <w:rPr>
            <w:noProof/>
            <w:webHidden/>
          </w:rPr>
          <w:fldChar w:fldCharType="begin"/>
        </w:r>
        <w:r w:rsidR="00C35720">
          <w:rPr>
            <w:noProof/>
            <w:webHidden/>
          </w:rPr>
          <w:instrText xml:space="preserve"> PAGEREF _Toc145230978 \h </w:instrText>
        </w:r>
        <w:r w:rsidR="00C35720">
          <w:rPr>
            <w:noProof/>
            <w:webHidden/>
          </w:rPr>
        </w:r>
        <w:r w:rsidR="00C35720">
          <w:rPr>
            <w:noProof/>
            <w:webHidden/>
          </w:rPr>
          <w:fldChar w:fldCharType="separate"/>
        </w:r>
        <w:r w:rsidR="00C35720">
          <w:rPr>
            <w:noProof/>
            <w:webHidden/>
          </w:rPr>
          <w:t>2</w:t>
        </w:r>
        <w:r w:rsidR="00C35720">
          <w:rPr>
            <w:noProof/>
            <w:webHidden/>
          </w:rPr>
          <w:t>9</w:t>
        </w:r>
        <w:r w:rsidR="00C35720">
          <w:rPr>
            <w:noProof/>
            <w:webHidden/>
          </w:rPr>
          <w:fldChar w:fldCharType="end"/>
        </w:r>
      </w:hyperlink>
    </w:p>
    <w:p w14:paraId="20E479F5" w14:textId="32BDBD15"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79" w:history="1">
        <w:r w:rsidR="00C35720" w:rsidRPr="009944D3">
          <w:rPr>
            <w:rStyle w:val="Hyperlink"/>
            <w:rFonts w:cs="Tahoma"/>
            <w:noProof/>
          </w:rPr>
          <w:t>2.9.2.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Debit note</w:t>
        </w:r>
        <w:r w:rsidR="00C35720">
          <w:rPr>
            <w:noProof/>
            <w:webHidden/>
          </w:rPr>
          <w:tab/>
        </w:r>
        <w:r w:rsidR="00C35720">
          <w:rPr>
            <w:noProof/>
            <w:webHidden/>
          </w:rPr>
          <w:fldChar w:fldCharType="begin"/>
        </w:r>
        <w:r w:rsidR="00C35720">
          <w:rPr>
            <w:noProof/>
            <w:webHidden/>
          </w:rPr>
          <w:instrText xml:space="preserve"> PAGEREF _Toc145230979 \h </w:instrText>
        </w:r>
        <w:r w:rsidR="00C35720">
          <w:rPr>
            <w:noProof/>
            <w:webHidden/>
          </w:rPr>
        </w:r>
        <w:r w:rsidR="00C35720">
          <w:rPr>
            <w:noProof/>
            <w:webHidden/>
          </w:rPr>
          <w:fldChar w:fldCharType="separate"/>
        </w:r>
        <w:r w:rsidR="00C35720">
          <w:rPr>
            <w:noProof/>
            <w:webHidden/>
          </w:rPr>
          <w:t>30</w:t>
        </w:r>
        <w:r w:rsidR="00C35720">
          <w:rPr>
            <w:noProof/>
            <w:webHidden/>
          </w:rPr>
          <w:fldChar w:fldCharType="end"/>
        </w:r>
      </w:hyperlink>
    </w:p>
    <w:p w14:paraId="78277282" w14:textId="3CCC8677"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80" w:history="1">
        <w:r w:rsidR="00C35720" w:rsidRPr="009944D3">
          <w:rPr>
            <w:rStyle w:val="Hyperlink"/>
            <w:rFonts w:cs="Tahoma"/>
            <w:noProof/>
          </w:rPr>
          <w:t>2.9.3.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Cheque return report</w:t>
        </w:r>
        <w:r w:rsidR="00C35720">
          <w:rPr>
            <w:noProof/>
            <w:webHidden/>
          </w:rPr>
          <w:tab/>
        </w:r>
        <w:r w:rsidR="00C35720">
          <w:rPr>
            <w:noProof/>
            <w:webHidden/>
          </w:rPr>
          <w:fldChar w:fldCharType="begin"/>
        </w:r>
        <w:r w:rsidR="00C35720">
          <w:rPr>
            <w:noProof/>
            <w:webHidden/>
          </w:rPr>
          <w:instrText xml:space="preserve"> PAGEREF _Toc145230980 \h </w:instrText>
        </w:r>
        <w:r w:rsidR="00C35720">
          <w:rPr>
            <w:noProof/>
            <w:webHidden/>
          </w:rPr>
        </w:r>
        <w:r w:rsidR="00C35720">
          <w:rPr>
            <w:noProof/>
            <w:webHidden/>
          </w:rPr>
          <w:fldChar w:fldCharType="separate"/>
        </w:r>
        <w:r w:rsidR="00C35720">
          <w:rPr>
            <w:noProof/>
            <w:webHidden/>
          </w:rPr>
          <w:t>31</w:t>
        </w:r>
        <w:r w:rsidR="00C35720">
          <w:rPr>
            <w:noProof/>
            <w:webHidden/>
          </w:rPr>
          <w:fldChar w:fldCharType="end"/>
        </w:r>
      </w:hyperlink>
    </w:p>
    <w:p w14:paraId="1C60E282" w14:textId="3A479AF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0981" w:history="1">
        <w:r w:rsidR="00C35720" w:rsidRPr="009944D3">
          <w:rPr>
            <w:rStyle w:val="Hyperlink"/>
            <w:rFonts w:cs="Tahoma"/>
            <w:noProof/>
          </w:rPr>
          <w:t>2.10.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_Toc145230981 \h </w:instrText>
        </w:r>
        <w:r w:rsidR="00C35720">
          <w:rPr>
            <w:noProof/>
            <w:webHidden/>
          </w:rPr>
        </w:r>
        <w:r w:rsidR="00C35720">
          <w:rPr>
            <w:noProof/>
            <w:webHidden/>
          </w:rPr>
          <w:fldChar w:fldCharType="separate"/>
        </w:r>
        <w:r w:rsidR="00C35720">
          <w:rPr>
            <w:noProof/>
            <w:webHidden/>
          </w:rPr>
          <w:t>32</w:t>
        </w:r>
        <w:r w:rsidR="00C35720">
          <w:rPr>
            <w:noProof/>
            <w:webHidden/>
          </w:rPr>
          <w:fldChar w:fldCharType="end"/>
        </w:r>
      </w:hyperlink>
    </w:p>
    <w:p w14:paraId="4BDE63AD" w14:textId="784E498A"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0982" w:history="1">
        <w:r w:rsidR="00C35720" w:rsidRPr="009944D3">
          <w:rPr>
            <w:rStyle w:val="Hyperlink"/>
            <w:rFonts w:cs="Tahoma"/>
            <w:noProof/>
          </w:rPr>
          <w:t>3.</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Returned Cheque Notification and Debit Note</w:t>
        </w:r>
        <w:r w:rsidR="00C35720">
          <w:rPr>
            <w:noProof/>
            <w:webHidden/>
          </w:rPr>
          <w:tab/>
        </w:r>
        <w:r w:rsidR="00C35720">
          <w:rPr>
            <w:noProof/>
            <w:webHidden/>
          </w:rPr>
          <w:fldChar w:fldCharType="begin"/>
        </w:r>
        <w:r w:rsidR="00C35720">
          <w:rPr>
            <w:noProof/>
            <w:webHidden/>
          </w:rPr>
          <w:instrText xml:space="preserve"> PAGEREF _Toc145230982 \h </w:instrText>
        </w:r>
        <w:r w:rsidR="00C35720">
          <w:rPr>
            <w:noProof/>
            <w:webHidden/>
          </w:rPr>
        </w:r>
        <w:r w:rsidR="00C35720">
          <w:rPr>
            <w:noProof/>
            <w:webHidden/>
          </w:rPr>
          <w:fldChar w:fldCharType="separate"/>
        </w:r>
        <w:r w:rsidR="00C35720">
          <w:rPr>
            <w:noProof/>
            <w:webHidden/>
          </w:rPr>
          <w:t>32</w:t>
        </w:r>
        <w:r w:rsidR="00C35720">
          <w:rPr>
            <w:noProof/>
            <w:webHidden/>
          </w:rPr>
          <w:fldChar w:fldCharType="end"/>
        </w:r>
      </w:hyperlink>
    </w:p>
    <w:p w14:paraId="2DA2C482" w14:textId="2CBD307A"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3" w:history="1">
        <w:r w:rsidR="00C35720" w:rsidRPr="009944D3">
          <w:rPr>
            <w:rStyle w:val="Hyperlink"/>
            <w:rFonts w:cs="Tahoma"/>
            <w:noProof/>
          </w:rPr>
          <w:t>3.1.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_Toc145230983 \h </w:instrText>
        </w:r>
        <w:r w:rsidR="00C35720">
          <w:rPr>
            <w:noProof/>
            <w:webHidden/>
          </w:rPr>
        </w:r>
        <w:r w:rsidR="00C35720">
          <w:rPr>
            <w:noProof/>
            <w:webHidden/>
          </w:rPr>
          <w:fldChar w:fldCharType="separate"/>
        </w:r>
        <w:r w:rsidR="00C35720">
          <w:rPr>
            <w:noProof/>
            <w:webHidden/>
          </w:rPr>
          <w:t>33</w:t>
        </w:r>
        <w:r w:rsidR="00C35720">
          <w:rPr>
            <w:noProof/>
            <w:webHidden/>
          </w:rPr>
          <w:fldChar w:fldCharType="end"/>
        </w:r>
      </w:hyperlink>
    </w:p>
    <w:p w14:paraId="58596ED7" w14:textId="31D07BE9"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4" w:history="1">
        <w:r w:rsidR="00C35720" w:rsidRPr="009944D3">
          <w:rPr>
            <w:rStyle w:val="Hyperlink"/>
            <w:rFonts w:cs="Tahoma"/>
            <w:noProof/>
          </w:rPr>
          <w:t>3.2.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_Toc145230984 \h </w:instrText>
        </w:r>
        <w:r w:rsidR="00C35720">
          <w:rPr>
            <w:noProof/>
            <w:webHidden/>
          </w:rPr>
        </w:r>
        <w:r w:rsidR="00C35720">
          <w:rPr>
            <w:noProof/>
            <w:webHidden/>
          </w:rPr>
          <w:fldChar w:fldCharType="separate"/>
        </w:r>
        <w:r w:rsidR="00C35720">
          <w:rPr>
            <w:noProof/>
            <w:webHidden/>
          </w:rPr>
          <w:t>33</w:t>
        </w:r>
        <w:r w:rsidR="00C35720">
          <w:rPr>
            <w:noProof/>
            <w:webHidden/>
          </w:rPr>
          <w:fldChar w:fldCharType="end"/>
        </w:r>
      </w:hyperlink>
    </w:p>
    <w:p w14:paraId="79FE101C" w14:textId="5FC9257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5" w:history="1">
        <w:r w:rsidR="00C35720" w:rsidRPr="009944D3">
          <w:rPr>
            <w:rStyle w:val="Hyperlink"/>
            <w:rFonts w:cs="Tahoma"/>
            <w:noProof/>
          </w:rPr>
          <w:t>3.3.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_Toc145230985 \h </w:instrText>
        </w:r>
        <w:r w:rsidR="00C35720">
          <w:rPr>
            <w:noProof/>
            <w:webHidden/>
          </w:rPr>
        </w:r>
        <w:r w:rsidR="00C35720">
          <w:rPr>
            <w:noProof/>
            <w:webHidden/>
          </w:rPr>
          <w:fldChar w:fldCharType="separate"/>
        </w:r>
        <w:r w:rsidR="00C35720">
          <w:rPr>
            <w:noProof/>
            <w:webHidden/>
          </w:rPr>
          <w:t>33</w:t>
        </w:r>
        <w:r w:rsidR="00C35720">
          <w:rPr>
            <w:noProof/>
            <w:webHidden/>
          </w:rPr>
          <w:fldChar w:fldCharType="end"/>
        </w:r>
      </w:hyperlink>
    </w:p>
    <w:p w14:paraId="22BCF27E" w14:textId="31966A0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6" w:history="1">
        <w:r w:rsidR="00C35720" w:rsidRPr="009944D3">
          <w:rPr>
            <w:rStyle w:val="Hyperlink"/>
            <w:rFonts w:cs="Tahoma"/>
            <w:noProof/>
          </w:rPr>
          <w:t>3.4.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_Toc145230986 \h </w:instrText>
        </w:r>
        <w:r w:rsidR="00C35720">
          <w:rPr>
            <w:noProof/>
            <w:webHidden/>
          </w:rPr>
        </w:r>
        <w:r w:rsidR="00C35720">
          <w:rPr>
            <w:noProof/>
            <w:webHidden/>
          </w:rPr>
          <w:fldChar w:fldCharType="separate"/>
        </w:r>
        <w:r w:rsidR="00C35720">
          <w:rPr>
            <w:noProof/>
            <w:webHidden/>
          </w:rPr>
          <w:t>34</w:t>
        </w:r>
        <w:r w:rsidR="00C35720">
          <w:rPr>
            <w:noProof/>
            <w:webHidden/>
          </w:rPr>
          <w:fldChar w:fldCharType="end"/>
        </w:r>
      </w:hyperlink>
    </w:p>
    <w:p w14:paraId="45AF8A0A" w14:textId="6704A8D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7" w:history="1">
        <w:r w:rsidR="00C35720" w:rsidRPr="009944D3">
          <w:rPr>
            <w:rStyle w:val="Hyperlink"/>
            <w:rFonts w:cs="Tahoma"/>
            <w:noProof/>
          </w:rPr>
          <w:t>3.5.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_Toc145230987 \h </w:instrText>
        </w:r>
        <w:r w:rsidR="00C35720">
          <w:rPr>
            <w:noProof/>
            <w:webHidden/>
          </w:rPr>
        </w:r>
        <w:r w:rsidR="00C35720">
          <w:rPr>
            <w:noProof/>
            <w:webHidden/>
          </w:rPr>
          <w:fldChar w:fldCharType="separate"/>
        </w:r>
        <w:r w:rsidR="00C35720">
          <w:rPr>
            <w:noProof/>
            <w:webHidden/>
          </w:rPr>
          <w:t>34</w:t>
        </w:r>
        <w:r w:rsidR="00C35720">
          <w:rPr>
            <w:noProof/>
            <w:webHidden/>
          </w:rPr>
          <w:fldChar w:fldCharType="end"/>
        </w:r>
      </w:hyperlink>
    </w:p>
    <w:p w14:paraId="7A4F794C" w14:textId="2F53E566"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8" w:history="1">
        <w:r w:rsidR="00C35720" w:rsidRPr="009944D3">
          <w:rPr>
            <w:rStyle w:val="Hyperlink"/>
            <w:rFonts w:cs="Tahoma"/>
            <w:noProof/>
          </w:rPr>
          <w:t>3.6.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_Toc145230988 \h </w:instrText>
        </w:r>
        <w:r w:rsidR="00C35720">
          <w:rPr>
            <w:noProof/>
            <w:webHidden/>
          </w:rPr>
        </w:r>
        <w:r w:rsidR="00C35720">
          <w:rPr>
            <w:noProof/>
            <w:webHidden/>
          </w:rPr>
          <w:fldChar w:fldCharType="separate"/>
        </w:r>
        <w:r w:rsidR="00C35720">
          <w:rPr>
            <w:noProof/>
            <w:webHidden/>
          </w:rPr>
          <w:t>35</w:t>
        </w:r>
        <w:r w:rsidR="00C35720">
          <w:rPr>
            <w:noProof/>
            <w:webHidden/>
          </w:rPr>
          <w:fldChar w:fldCharType="end"/>
        </w:r>
      </w:hyperlink>
    </w:p>
    <w:p w14:paraId="55ED4661" w14:textId="143E170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89" w:history="1">
        <w:r w:rsidR="00C35720" w:rsidRPr="009944D3">
          <w:rPr>
            <w:rStyle w:val="Hyperlink"/>
            <w:rFonts w:cs="Tahoma"/>
            <w:noProof/>
          </w:rPr>
          <w:t>3.7.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_Toc145230989 \h </w:instrText>
        </w:r>
        <w:r w:rsidR="00C35720">
          <w:rPr>
            <w:noProof/>
            <w:webHidden/>
          </w:rPr>
        </w:r>
        <w:r w:rsidR="00C35720">
          <w:rPr>
            <w:noProof/>
            <w:webHidden/>
          </w:rPr>
          <w:fldChar w:fldCharType="separate"/>
        </w:r>
        <w:r w:rsidR="00C35720">
          <w:rPr>
            <w:noProof/>
            <w:webHidden/>
          </w:rPr>
          <w:t>35</w:t>
        </w:r>
        <w:r w:rsidR="00C35720">
          <w:rPr>
            <w:noProof/>
            <w:webHidden/>
          </w:rPr>
          <w:fldChar w:fldCharType="end"/>
        </w:r>
      </w:hyperlink>
    </w:p>
    <w:p w14:paraId="0AB1D521" w14:textId="0BF4D265"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90" w:history="1">
        <w:r w:rsidR="00C35720" w:rsidRPr="009944D3">
          <w:rPr>
            <w:rStyle w:val="Hyperlink"/>
            <w:rFonts w:cs="Tahoma"/>
            <w:noProof/>
          </w:rPr>
          <w:t>3.8.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_Toc145230990 \h </w:instrText>
        </w:r>
        <w:r w:rsidR="00C35720">
          <w:rPr>
            <w:noProof/>
            <w:webHidden/>
          </w:rPr>
        </w:r>
        <w:r w:rsidR="00C35720">
          <w:rPr>
            <w:noProof/>
            <w:webHidden/>
          </w:rPr>
          <w:fldChar w:fldCharType="separate"/>
        </w:r>
        <w:r w:rsidR="00C35720">
          <w:rPr>
            <w:noProof/>
            <w:webHidden/>
          </w:rPr>
          <w:t>35</w:t>
        </w:r>
        <w:r w:rsidR="00C35720">
          <w:rPr>
            <w:noProof/>
            <w:webHidden/>
          </w:rPr>
          <w:fldChar w:fldCharType="end"/>
        </w:r>
      </w:hyperlink>
    </w:p>
    <w:p w14:paraId="6349F6F4" w14:textId="6631238D"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91" w:history="1">
        <w:r w:rsidR="00C35720" w:rsidRPr="009944D3">
          <w:rPr>
            <w:rStyle w:val="Hyperlink"/>
            <w:rFonts w:cs="Tahoma"/>
            <w:noProof/>
          </w:rPr>
          <w:t>3.9.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_Toc145230991 \h </w:instrText>
        </w:r>
        <w:r w:rsidR="00C35720">
          <w:rPr>
            <w:noProof/>
            <w:webHidden/>
          </w:rPr>
        </w:r>
        <w:r w:rsidR="00C35720">
          <w:rPr>
            <w:noProof/>
            <w:webHidden/>
          </w:rPr>
          <w:fldChar w:fldCharType="separate"/>
        </w:r>
        <w:r w:rsidR="00C35720">
          <w:rPr>
            <w:noProof/>
            <w:webHidden/>
          </w:rPr>
          <w:t>35</w:t>
        </w:r>
        <w:r w:rsidR="00C35720">
          <w:rPr>
            <w:noProof/>
            <w:webHidden/>
          </w:rPr>
          <w:fldChar w:fldCharType="end"/>
        </w:r>
      </w:hyperlink>
    </w:p>
    <w:p w14:paraId="2793CFAD" w14:textId="233FD409"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92" w:history="1">
        <w:r w:rsidR="00C35720" w:rsidRPr="009944D3">
          <w:rPr>
            <w:rStyle w:val="Hyperlink"/>
            <w:rFonts w:cs="Tahoma"/>
            <w:noProof/>
          </w:rPr>
          <w:t>3.9.1.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Cheque Returned Voucher</w:t>
        </w:r>
        <w:r w:rsidR="00C35720">
          <w:rPr>
            <w:noProof/>
            <w:webHidden/>
          </w:rPr>
          <w:tab/>
        </w:r>
        <w:r w:rsidR="00C35720">
          <w:rPr>
            <w:noProof/>
            <w:webHidden/>
          </w:rPr>
          <w:fldChar w:fldCharType="begin"/>
        </w:r>
        <w:r w:rsidR="00C35720">
          <w:rPr>
            <w:noProof/>
            <w:webHidden/>
          </w:rPr>
          <w:instrText xml:space="preserve"> PAGEREF _Toc145230992 \h </w:instrText>
        </w:r>
        <w:r w:rsidR="00C35720">
          <w:rPr>
            <w:noProof/>
            <w:webHidden/>
          </w:rPr>
        </w:r>
        <w:r w:rsidR="00C35720">
          <w:rPr>
            <w:noProof/>
            <w:webHidden/>
          </w:rPr>
          <w:fldChar w:fldCharType="separate"/>
        </w:r>
        <w:r w:rsidR="00C35720">
          <w:rPr>
            <w:noProof/>
            <w:webHidden/>
          </w:rPr>
          <w:t>35</w:t>
        </w:r>
        <w:r w:rsidR="00C35720">
          <w:rPr>
            <w:noProof/>
            <w:webHidden/>
          </w:rPr>
          <w:fldChar w:fldCharType="end"/>
        </w:r>
      </w:hyperlink>
    </w:p>
    <w:p w14:paraId="6C92DBF0" w14:textId="025ECB01"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93" w:history="1">
        <w:r w:rsidR="00C35720" w:rsidRPr="009944D3">
          <w:rPr>
            <w:rStyle w:val="Hyperlink"/>
            <w:rFonts w:cs="Tahoma"/>
            <w:noProof/>
          </w:rPr>
          <w:t>3.9.2.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Debit note</w:t>
        </w:r>
        <w:r w:rsidR="00C35720">
          <w:rPr>
            <w:noProof/>
            <w:webHidden/>
          </w:rPr>
          <w:tab/>
        </w:r>
        <w:r w:rsidR="00C35720">
          <w:rPr>
            <w:noProof/>
            <w:webHidden/>
          </w:rPr>
          <w:fldChar w:fldCharType="begin"/>
        </w:r>
        <w:r w:rsidR="00C35720">
          <w:rPr>
            <w:noProof/>
            <w:webHidden/>
          </w:rPr>
          <w:instrText xml:space="preserve"> PAGEREF _Toc145230993 \h </w:instrText>
        </w:r>
        <w:r w:rsidR="00C35720">
          <w:rPr>
            <w:noProof/>
            <w:webHidden/>
          </w:rPr>
        </w:r>
        <w:r w:rsidR="00C35720">
          <w:rPr>
            <w:noProof/>
            <w:webHidden/>
          </w:rPr>
          <w:fldChar w:fldCharType="separate"/>
        </w:r>
        <w:r w:rsidR="00C35720">
          <w:rPr>
            <w:noProof/>
            <w:webHidden/>
          </w:rPr>
          <w:t>36</w:t>
        </w:r>
        <w:r w:rsidR="00C35720">
          <w:rPr>
            <w:noProof/>
            <w:webHidden/>
          </w:rPr>
          <w:fldChar w:fldCharType="end"/>
        </w:r>
      </w:hyperlink>
    </w:p>
    <w:p w14:paraId="590C79F3" w14:textId="24D8BC1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0994" w:history="1">
        <w:r w:rsidR="00C35720" w:rsidRPr="009944D3">
          <w:rPr>
            <w:rStyle w:val="Hyperlink"/>
            <w:rFonts w:cs="Tahoma"/>
            <w:noProof/>
          </w:rPr>
          <w:t>3.10.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_Toc145230994 \h </w:instrText>
        </w:r>
        <w:r w:rsidR="00C35720">
          <w:rPr>
            <w:noProof/>
            <w:webHidden/>
          </w:rPr>
        </w:r>
        <w:r w:rsidR="00C35720">
          <w:rPr>
            <w:noProof/>
            <w:webHidden/>
          </w:rPr>
          <w:fldChar w:fldCharType="separate"/>
        </w:r>
        <w:r w:rsidR="00C35720">
          <w:rPr>
            <w:noProof/>
            <w:webHidden/>
          </w:rPr>
          <w:t>37</w:t>
        </w:r>
        <w:r w:rsidR="00C35720">
          <w:rPr>
            <w:noProof/>
            <w:webHidden/>
          </w:rPr>
          <w:fldChar w:fldCharType="end"/>
        </w:r>
      </w:hyperlink>
    </w:p>
    <w:p w14:paraId="4EAF518B" w14:textId="0F73150C"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0995" w:history="1">
        <w:r w:rsidR="00C35720" w:rsidRPr="009944D3">
          <w:rPr>
            <w:rStyle w:val="Hyperlink"/>
            <w:rFonts w:cs="Tahoma"/>
            <w:noProof/>
          </w:rPr>
          <w:t>4.</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Debit Note/Credit Note</w:t>
        </w:r>
        <w:r w:rsidR="00C35720">
          <w:rPr>
            <w:noProof/>
            <w:webHidden/>
          </w:rPr>
          <w:tab/>
        </w:r>
        <w:r w:rsidR="00C35720">
          <w:rPr>
            <w:noProof/>
            <w:webHidden/>
          </w:rPr>
          <w:fldChar w:fldCharType="begin"/>
        </w:r>
        <w:r w:rsidR="00C35720">
          <w:rPr>
            <w:noProof/>
            <w:webHidden/>
          </w:rPr>
          <w:instrText xml:space="preserve"> PAGEREF _Toc145230995 \h </w:instrText>
        </w:r>
        <w:r w:rsidR="00C35720">
          <w:rPr>
            <w:noProof/>
            <w:webHidden/>
          </w:rPr>
        </w:r>
        <w:r w:rsidR="00C35720">
          <w:rPr>
            <w:noProof/>
            <w:webHidden/>
          </w:rPr>
          <w:fldChar w:fldCharType="separate"/>
        </w:r>
        <w:r w:rsidR="00C35720">
          <w:rPr>
            <w:noProof/>
            <w:webHidden/>
          </w:rPr>
          <w:t>38</w:t>
        </w:r>
        <w:r w:rsidR="00C35720">
          <w:rPr>
            <w:noProof/>
            <w:webHidden/>
          </w:rPr>
          <w:fldChar w:fldCharType="end"/>
        </w:r>
      </w:hyperlink>
    </w:p>
    <w:p w14:paraId="36D81B69" w14:textId="5A06496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96" w:history="1">
        <w:r w:rsidR="00C35720" w:rsidRPr="009944D3">
          <w:rPr>
            <w:rStyle w:val="Hyperlink"/>
            <w:rFonts w:cs="Tahoma"/>
            <w:noProof/>
          </w:rPr>
          <w:t>4.1.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_Toc145230996 \h </w:instrText>
        </w:r>
        <w:r w:rsidR="00C35720">
          <w:rPr>
            <w:noProof/>
            <w:webHidden/>
          </w:rPr>
        </w:r>
        <w:r w:rsidR="00C35720">
          <w:rPr>
            <w:noProof/>
            <w:webHidden/>
          </w:rPr>
          <w:fldChar w:fldCharType="separate"/>
        </w:r>
        <w:r w:rsidR="00C35720">
          <w:rPr>
            <w:noProof/>
            <w:webHidden/>
          </w:rPr>
          <w:t>38</w:t>
        </w:r>
        <w:r w:rsidR="00C35720">
          <w:rPr>
            <w:noProof/>
            <w:webHidden/>
          </w:rPr>
          <w:fldChar w:fldCharType="end"/>
        </w:r>
      </w:hyperlink>
    </w:p>
    <w:p w14:paraId="1BA063CA" w14:textId="60B6E78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97" w:history="1">
        <w:r w:rsidR="00C35720" w:rsidRPr="009944D3">
          <w:rPr>
            <w:rStyle w:val="Hyperlink"/>
            <w:rFonts w:cs="Tahoma"/>
            <w:noProof/>
          </w:rPr>
          <w:t>4.2.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_Toc145230997 \h </w:instrText>
        </w:r>
        <w:r w:rsidR="00C35720">
          <w:rPr>
            <w:noProof/>
            <w:webHidden/>
          </w:rPr>
        </w:r>
        <w:r w:rsidR="00C35720">
          <w:rPr>
            <w:noProof/>
            <w:webHidden/>
          </w:rPr>
          <w:fldChar w:fldCharType="separate"/>
        </w:r>
        <w:r w:rsidR="00C35720">
          <w:rPr>
            <w:noProof/>
            <w:webHidden/>
          </w:rPr>
          <w:t>38</w:t>
        </w:r>
        <w:r w:rsidR="00C35720">
          <w:rPr>
            <w:noProof/>
            <w:webHidden/>
          </w:rPr>
          <w:fldChar w:fldCharType="end"/>
        </w:r>
      </w:hyperlink>
    </w:p>
    <w:p w14:paraId="7320EB49" w14:textId="5EB99C45"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0998" w:history="1">
        <w:r w:rsidR="00C35720" w:rsidRPr="009944D3">
          <w:rPr>
            <w:rStyle w:val="Hyperlink"/>
            <w:rFonts w:cs="Tahoma"/>
            <w:noProof/>
          </w:rPr>
          <w:t>4.3.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_Toc145230998 \h </w:instrText>
        </w:r>
        <w:r w:rsidR="00C35720">
          <w:rPr>
            <w:noProof/>
            <w:webHidden/>
          </w:rPr>
        </w:r>
        <w:r w:rsidR="00C35720">
          <w:rPr>
            <w:noProof/>
            <w:webHidden/>
          </w:rPr>
          <w:fldChar w:fldCharType="separate"/>
        </w:r>
        <w:r w:rsidR="00C35720">
          <w:rPr>
            <w:noProof/>
            <w:webHidden/>
          </w:rPr>
          <w:t>39</w:t>
        </w:r>
        <w:r w:rsidR="00C35720">
          <w:rPr>
            <w:noProof/>
            <w:webHidden/>
          </w:rPr>
          <w:fldChar w:fldCharType="end"/>
        </w:r>
      </w:hyperlink>
    </w:p>
    <w:p w14:paraId="50EF447B" w14:textId="2FB7A10D"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0999" w:history="1">
        <w:r w:rsidR="00C35720" w:rsidRPr="009944D3">
          <w:rPr>
            <w:rStyle w:val="Hyperlink"/>
            <w:rFonts w:cs="Tahoma"/>
            <w:noProof/>
          </w:rPr>
          <w:t>4.3.1.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Debit note</w:t>
        </w:r>
        <w:r w:rsidR="00C35720">
          <w:rPr>
            <w:noProof/>
            <w:webHidden/>
          </w:rPr>
          <w:tab/>
        </w:r>
        <w:r w:rsidR="00C35720">
          <w:rPr>
            <w:noProof/>
            <w:webHidden/>
          </w:rPr>
          <w:fldChar w:fldCharType="begin"/>
        </w:r>
        <w:r w:rsidR="00C35720">
          <w:rPr>
            <w:noProof/>
            <w:webHidden/>
          </w:rPr>
          <w:instrText xml:space="preserve"> PAGEREF _Toc145230999 \h </w:instrText>
        </w:r>
        <w:r w:rsidR="00C35720">
          <w:rPr>
            <w:noProof/>
            <w:webHidden/>
          </w:rPr>
        </w:r>
        <w:r w:rsidR="00C35720">
          <w:rPr>
            <w:noProof/>
            <w:webHidden/>
          </w:rPr>
          <w:fldChar w:fldCharType="separate"/>
        </w:r>
        <w:r w:rsidR="00C35720">
          <w:rPr>
            <w:noProof/>
            <w:webHidden/>
          </w:rPr>
          <w:t>39</w:t>
        </w:r>
        <w:r w:rsidR="00C35720">
          <w:rPr>
            <w:noProof/>
            <w:webHidden/>
          </w:rPr>
          <w:fldChar w:fldCharType="end"/>
        </w:r>
      </w:hyperlink>
    </w:p>
    <w:p w14:paraId="0623115B" w14:textId="4570FD8D" w:rsidR="00C35720" w:rsidRDefault="006B390F" w:rsidP="00C35720">
      <w:pPr>
        <w:pStyle w:val="TOC5"/>
        <w:rPr>
          <w:szCs w:val="22"/>
          <w:lang w:bidi="ar-SA"/>
        </w:rPr>
      </w:pPr>
      <w:hyperlink w:anchor="_Toc145231000" w:history="1">
        <w:r w:rsidR="00C35720" w:rsidRPr="009944D3">
          <w:rPr>
            <w:rStyle w:val="Hyperlink"/>
          </w:rPr>
          <w:t>4.3.1.1.</w:t>
        </w:r>
        <w:r w:rsidR="00C35720">
          <w:rPr>
            <w:szCs w:val="22"/>
            <w:lang w:bidi="ar-SA"/>
          </w:rPr>
          <w:tab/>
        </w:r>
        <w:r w:rsidR="00C35720" w:rsidRPr="009944D3">
          <w:rPr>
            <w:rStyle w:val="Hyperlink"/>
          </w:rPr>
          <w:t>Internal fund transfer currency conversion</w:t>
        </w:r>
        <w:r w:rsidR="00C35720">
          <w:rPr>
            <w:webHidden/>
          </w:rPr>
          <w:tab/>
        </w:r>
        <w:r w:rsidR="00C35720">
          <w:rPr>
            <w:webHidden/>
          </w:rPr>
          <w:fldChar w:fldCharType="begin"/>
        </w:r>
        <w:r w:rsidR="00C35720">
          <w:rPr>
            <w:webHidden/>
          </w:rPr>
          <w:instrText xml:space="preserve"> PAGEREF _Toc145231000 \h </w:instrText>
        </w:r>
        <w:r w:rsidR="00C35720">
          <w:rPr>
            <w:webHidden/>
          </w:rPr>
        </w:r>
        <w:r w:rsidR="00C35720">
          <w:rPr>
            <w:webHidden/>
          </w:rPr>
          <w:fldChar w:fldCharType="separate"/>
        </w:r>
        <w:r w:rsidR="00C35720">
          <w:rPr>
            <w:webHidden/>
          </w:rPr>
          <w:t>39</w:t>
        </w:r>
        <w:r w:rsidR="00C35720">
          <w:rPr>
            <w:webHidden/>
          </w:rPr>
          <w:fldChar w:fldCharType="end"/>
        </w:r>
      </w:hyperlink>
    </w:p>
    <w:p w14:paraId="0A5D8E67" w14:textId="351AAC22" w:rsidR="00C35720" w:rsidRDefault="006B390F" w:rsidP="00C35720">
      <w:pPr>
        <w:pStyle w:val="TOC5"/>
        <w:rPr>
          <w:szCs w:val="22"/>
          <w:lang w:bidi="ar-SA"/>
        </w:rPr>
      </w:pPr>
      <w:hyperlink w:anchor="_Toc145231001" w:history="1">
        <w:r w:rsidR="00C35720" w:rsidRPr="009944D3">
          <w:rPr>
            <w:rStyle w:val="Hyperlink"/>
          </w:rPr>
          <w:t>4.3.1.2.</w:t>
        </w:r>
        <w:r w:rsidR="00C35720">
          <w:rPr>
            <w:szCs w:val="22"/>
            <w:lang w:bidi="ar-SA"/>
          </w:rPr>
          <w:tab/>
        </w:r>
        <w:r w:rsidR="00C35720" w:rsidRPr="009944D3">
          <w:rPr>
            <w:rStyle w:val="Hyperlink"/>
          </w:rPr>
          <w:t>Outgoing fund transfer</w:t>
        </w:r>
        <w:r w:rsidR="00C35720">
          <w:rPr>
            <w:webHidden/>
          </w:rPr>
          <w:tab/>
        </w:r>
        <w:r w:rsidR="00C35720">
          <w:rPr>
            <w:webHidden/>
          </w:rPr>
          <w:fldChar w:fldCharType="begin"/>
        </w:r>
        <w:r w:rsidR="00C35720">
          <w:rPr>
            <w:webHidden/>
          </w:rPr>
          <w:instrText xml:space="preserve"> PAGEREF _Toc145231001 \h </w:instrText>
        </w:r>
        <w:r w:rsidR="00C35720">
          <w:rPr>
            <w:webHidden/>
          </w:rPr>
        </w:r>
        <w:r w:rsidR="00C35720">
          <w:rPr>
            <w:webHidden/>
          </w:rPr>
          <w:fldChar w:fldCharType="separate"/>
        </w:r>
        <w:r w:rsidR="00C35720">
          <w:rPr>
            <w:webHidden/>
          </w:rPr>
          <w:t>43</w:t>
        </w:r>
        <w:r w:rsidR="00C35720">
          <w:rPr>
            <w:webHidden/>
          </w:rPr>
          <w:fldChar w:fldCharType="end"/>
        </w:r>
      </w:hyperlink>
    </w:p>
    <w:p w14:paraId="422CBDB0" w14:textId="4EB79EE6" w:rsidR="00C35720" w:rsidRDefault="006B390F" w:rsidP="00C35720">
      <w:pPr>
        <w:pStyle w:val="TOC5"/>
        <w:rPr>
          <w:szCs w:val="22"/>
          <w:lang w:bidi="ar-SA"/>
        </w:rPr>
      </w:pPr>
      <w:hyperlink w:anchor="_Toc145231002" w:history="1">
        <w:r w:rsidR="00C35720" w:rsidRPr="009944D3">
          <w:rPr>
            <w:rStyle w:val="Hyperlink"/>
          </w:rPr>
          <w:t>4.3.1.3.</w:t>
        </w:r>
        <w:r w:rsidR="00C35720">
          <w:rPr>
            <w:szCs w:val="22"/>
            <w:lang w:bidi="ar-SA"/>
          </w:rPr>
          <w:tab/>
        </w:r>
        <w:r w:rsidR="00C35720" w:rsidRPr="009944D3">
          <w:rPr>
            <w:rStyle w:val="Hyperlink"/>
          </w:rPr>
          <w:t>Cheque fees</w:t>
        </w:r>
        <w:r w:rsidR="00C35720">
          <w:rPr>
            <w:webHidden/>
          </w:rPr>
          <w:tab/>
        </w:r>
        <w:r w:rsidR="00C35720">
          <w:rPr>
            <w:webHidden/>
          </w:rPr>
          <w:fldChar w:fldCharType="begin"/>
        </w:r>
        <w:r w:rsidR="00C35720">
          <w:rPr>
            <w:webHidden/>
          </w:rPr>
          <w:instrText xml:space="preserve"> PAGEREF _Toc145231002 \h </w:instrText>
        </w:r>
        <w:r w:rsidR="00C35720">
          <w:rPr>
            <w:webHidden/>
          </w:rPr>
        </w:r>
        <w:r w:rsidR="00C35720">
          <w:rPr>
            <w:webHidden/>
          </w:rPr>
          <w:fldChar w:fldCharType="separate"/>
        </w:r>
        <w:r w:rsidR="00C35720">
          <w:rPr>
            <w:webHidden/>
          </w:rPr>
          <w:t>45</w:t>
        </w:r>
        <w:r w:rsidR="00C35720">
          <w:rPr>
            <w:webHidden/>
          </w:rPr>
          <w:fldChar w:fldCharType="end"/>
        </w:r>
      </w:hyperlink>
    </w:p>
    <w:p w14:paraId="4975F296" w14:textId="41AA8949" w:rsidR="00C35720" w:rsidRDefault="006B390F" w:rsidP="00C35720">
      <w:pPr>
        <w:pStyle w:val="TOC5"/>
        <w:rPr>
          <w:szCs w:val="22"/>
          <w:lang w:bidi="ar-SA"/>
        </w:rPr>
      </w:pPr>
      <w:hyperlink w:anchor="_Toc145231003" w:history="1">
        <w:r w:rsidR="00C35720" w:rsidRPr="009944D3">
          <w:rPr>
            <w:rStyle w:val="Hyperlink"/>
          </w:rPr>
          <w:t>4.3.1.4.</w:t>
        </w:r>
        <w:r w:rsidR="00C35720">
          <w:rPr>
            <w:szCs w:val="22"/>
            <w:lang w:bidi="ar-SA"/>
          </w:rPr>
          <w:tab/>
        </w:r>
        <w:r w:rsidR="00C35720" w:rsidRPr="009944D3">
          <w:rPr>
            <w:rStyle w:val="Hyperlink"/>
          </w:rPr>
          <w:t>Bank confirmation fees</w:t>
        </w:r>
        <w:r w:rsidR="00C35720">
          <w:rPr>
            <w:webHidden/>
          </w:rPr>
          <w:tab/>
        </w:r>
        <w:r w:rsidR="00C35720">
          <w:rPr>
            <w:webHidden/>
          </w:rPr>
          <w:fldChar w:fldCharType="begin"/>
        </w:r>
        <w:r w:rsidR="00C35720">
          <w:rPr>
            <w:webHidden/>
          </w:rPr>
          <w:instrText xml:space="preserve"> PAGEREF _Toc145231003 \h </w:instrText>
        </w:r>
        <w:r w:rsidR="00C35720">
          <w:rPr>
            <w:webHidden/>
          </w:rPr>
        </w:r>
        <w:r w:rsidR="00C35720">
          <w:rPr>
            <w:webHidden/>
          </w:rPr>
          <w:fldChar w:fldCharType="separate"/>
        </w:r>
        <w:r w:rsidR="00C35720">
          <w:rPr>
            <w:webHidden/>
          </w:rPr>
          <w:t>47</w:t>
        </w:r>
        <w:r w:rsidR="00C35720">
          <w:rPr>
            <w:webHidden/>
          </w:rPr>
          <w:fldChar w:fldCharType="end"/>
        </w:r>
      </w:hyperlink>
    </w:p>
    <w:p w14:paraId="4CE842AD" w14:textId="276F51FA" w:rsidR="00C35720" w:rsidRPr="00C35720" w:rsidRDefault="006B390F" w:rsidP="00C35720">
      <w:pPr>
        <w:pStyle w:val="TOC5"/>
        <w:rPr>
          <w:lang w:bidi="ar-SA"/>
        </w:rPr>
      </w:pPr>
      <w:hyperlink w:anchor="_Toc145231004" w:history="1">
        <w:r w:rsidR="00C35720" w:rsidRPr="00C35720">
          <w:rPr>
            <w:rStyle w:val="Hyperlink"/>
            <w:cs/>
          </w:rPr>
          <w:t>4.3.1.5.</w:t>
        </w:r>
        <w:r w:rsidR="00C35720" w:rsidRPr="00C35720">
          <w:rPr>
            <w:lang w:bidi="ar-SA"/>
          </w:rPr>
          <w:tab/>
        </w:r>
        <w:r w:rsidR="00C35720" w:rsidRPr="00C35720">
          <w:rPr>
            <w:rStyle w:val="Hyperlink"/>
          </w:rPr>
          <w:t>TD Payout</w:t>
        </w:r>
        <w:r w:rsidR="00C35720" w:rsidRPr="00C35720">
          <w:rPr>
            <w:webHidden/>
          </w:rPr>
          <w:tab/>
        </w:r>
        <w:r w:rsidR="00C35720" w:rsidRPr="00C35720">
          <w:rPr>
            <w:webHidden/>
          </w:rPr>
          <w:fldChar w:fldCharType="begin"/>
        </w:r>
        <w:r w:rsidR="00C35720" w:rsidRPr="00C35720">
          <w:rPr>
            <w:webHidden/>
          </w:rPr>
          <w:instrText xml:space="preserve"> PAGEREF _Toc145231004 \h </w:instrText>
        </w:r>
        <w:r w:rsidR="00C35720" w:rsidRPr="00C35720">
          <w:rPr>
            <w:webHidden/>
          </w:rPr>
        </w:r>
        <w:r w:rsidR="00C35720" w:rsidRPr="00C35720">
          <w:rPr>
            <w:webHidden/>
          </w:rPr>
          <w:fldChar w:fldCharType="separate"/>
        </w:r>
        <w:r w:rsidR="00C35720">
          <w:rPr>
            <w:webHidden/>
          </w:rPr>
          <w:t>50</w:t>
        </w:r>
        <w:r w:rsidR="00C35720" w:rsidRPr="00C35720">
          <w:rPr>
            <w:webHidden/>
          </w:rPr>
          <w:fldChar w:fldCharType="end"/>
        </w:r>
      </w:hyperlink>
    </w:p>
    <w:p w14:paraId="0552CD0E" w14:textId="03F78251" w:rsidR="00C35720" w:rsidRDefault="006B390F" w:rsidP="00C35720">
      <w:pPr>
        <w:pStyle w:val="TOC5"/>
        <w:rPr>
          <w:szCs w:val="22"/>
          <w:lang w:bidi="ar-SA"/>
        </w:rPr>
      </w:pPr>
      <w:hyperlink w:anchor="_Toc145231005" w:history="1">
        <w:r w:rsidR="00C35720" w:rsidRPr="009944D3">
          <w:rPr>
            <w:rStyle w:val="Hyperlink"/>
          </w:rPr>
          <w:t>4.3.1.6.</w:t>
        </w:r>
        <w:r w:rsidR="00C35720">
          <w:rPr>
            <w:szCs w:val="22"/>
            <w:lang w:bidi="ar-SA"/>
          </w:rPr>
          <w:tab/>
        </w:r>
        <w:r w:rsidR="00C35720" w:rsidRPr="009944D3">
          <w:rPr>
            <w:rStyle w:val="Hyperlink"/>
          </w:rPr>
          <w:t>CASA Account transfer</w:t>
        </w:r>
        <w:r w:rsidR="00C35720">
          <w:rPr>
            <w:webHidden/>
          </w:rPr>
          <w:tab/>
        </w:r>
        <w:r w:rsidR="00C35720">
          <w:rPr>
            <w:webHidden/>
          </w:rPr>
          <w:fldChar w:fldCharType="begin"/>
        </w:r>
        <w:r w:rsidR="00C35720">
          <w:rPr>
            <w:webHidden/>
          </w:rPr>
          <w:instrText xml:space="preserve"> PAGEREF _Toc145231005 \h </w:instrText>
        </w:r>
        <w:r w:rsidR="00C35720">
          <w:rPr>
            <w:webHidden/>
          </w:rPr>
        </w:r>
        <w:r w:rsidR="00C35720">
          <w:rPr>
            <w:webHidden/>
          </w:rPr>
          <w:fldChar w:fldCharType="separate"/>
        </w:r>
        <w:r w:rsidR="00C35720">
          <w:rPr>
            <w:webHidden/>
          </w:rPr>
          <w:t>53</w:t>
        </w:r>
        <w:r w:rsidR="00C35720">
          <w:rPr>
            <w:webHidden/>
          </w:rPr>
          <w:fldChar w:fldCharType="end"/>
        </w:r>
      </w:hyperlink>
    </w:p>
    <w:p w14:paraId="54913C45" w14:textId="7B8725B9" w:rsidR="00C35720" w:rsidRDefault="006B390F" w:rsidP="00C35720">
      <w:pPr>
        <w:pStyle w:val="TOC5"/>
        <w:rPr>
          <w:szCs w:val="22"/>
          <w:lang w:bidi="ar-SA"/>
        </w:rPr>
      </w:pPr>
      <w:hyperlink w:anchor="_Toc145231006" w:history="1">
        <w:r w:rsidR="00C35720" w:rsidRPr="009944D3">
          <w:rPr>
            <w:rStyle w:val="Hyperlink"/>
          </w:rPr>
          <w:t>4.3.1.7.</w:t>
        </w:r>
        <w:r w:rsidR="00C35720">
          <w:rPr>
            <w:szCs w:val="22"/>
            <w:lang w:bidi="ar-SA"/>
          </w:rPr>
          <w:tab/>
        </w:r>
        <w:r w:rsidR="00C35720" w:rsidRPr="009944D3">
          <w:rPr>
            <w:rStyle w:val="Hyperlink"/>
          </w:rPr>
          <w:t>Overdraft interest</w:t>
        </w:r>
        <w:r w:rsidR="00C35720">
          <w:rPr>
            <w:webHidden/>
          </w:rPr>
          <w:tab/>
        </w:r>
        <w:r w:rsidR="00C35720">
          <w:rPr>
            <w:webHidden/>
          </w:rPr>
          <w:fldChar w:fldCharType="begin"/>
        </w:r>
        <w:r w:rsidR="00C35720">
          <w:rPr>
            <w:webHidden/>
          </w:rPr>
          <w:instrText xml:space="preserve"> PAGEREF _Toc145231006 \h </w:instrText>
        </w:r>
        <w:r w:rsidR="00C35720">
          <w:rPr>
            <w:webHidden/>
          </w:rPr>
        </w:r>
        <w:r w:rsidR="00C35720">
          <w:rPr>
            <w:webHidden/>
          </w:rPr>
          <w:fldChar w:fldCharType="separate"/>
        </w:r>
        <w:r w:rsidR="00C35720">
          <w:rPr>
            <w:webHidden/>
          </w:rPr>
          <w:t>54</w:t>
        </w:r>
        <w:r w:rsidR="00C35720">
          <w:rPr>
            <w:webHidden/>
          </w:rPr>
          <w:fldChar w:fldCharType="end"/>
        </w:r>
      </w:hyperlink>
    </w:p>
    <w:p w14:paraId="62C20705" w14:textId="5FF0B0BD" w:rsidR="00C35720" w:rsidRDefault="006B390F" w:rsidP="00C35720">
      <w:pPr>
        <w:pStyle w:val="TOC5"/>
        <w:rPr>
          <w:szCs w:val="22"/>
          <w:lang w:bidi="ar-SA"/>
        </w:rPr>
      </w:pPr>
      <w:hyperlink w:anchor="_Toc145231007" w:history="1">
        <w:r w:rsidR="00C35720" w:rsidRPr="009944D3">
          <w:rPr>
            <w:rStyle w:val="Hyperlink"/>
          </w:rPr>
          <w:t>4.3.1.8.</w:t>
        </w:r>
        <w:r w:rsidR="00C35720">
          <w:rPr>
            <w:szCs w:val="22"/>
            <w:lang w:bidi="ar-SA"/>
          </w:rPr>
          <w:tab/>
        </w:r>
        <w:r w:rsidR="00C35720" w:rsidRPr="009944D3">
          <w:rPr>
            <w:rStyle w:val="Hyperlink"/>
          </w:rPr>
          <w:t>Withdraw from saving account and issue cashier cheque</w:t>
        </w:r>
        <w:r w:rsidR="00C35720">
          <w:rPr>
            <w:webHidden/>
          </w:rPr>
          <w:tab/>
        </w:r>
        <w:r w:rsidR="00C35720">
          <w:rPr>
            <w:webHidden/>
          </w:rPr>
          <w:fldChar w:fldCharType="begin"/>
        </w:r>
        <w:r w:rsidR="00C35720">
          <w:rPr>
            <w:webHidden/>
          </w:rPr>
          <w:instrText xml:space="preserve"> PAGEREF _Toc145231007 \h </w:instrText>
        </w:r>
        <w:r w:rsidR="00C35720">
          <w:rPr>
            <w:webHidden/>
          </w:rPr>
        </w:r>
        <w:r w:rsidR="00C35720">
          <w:rPr>
            <w:webHidden/>
          </w:rPr>
          <w:fldChar w:fldCharType="separate"/>
        </w:r>
        <w:r w:rsidR="00C35720">
          <w:rPr>
            <w:webHidden/>
          </w:rPr>
          <w:t>56</w:t>
        </w:r>
        <w:r w:rsidR="00C35720">
          <w:rPr>
            <w:webHidden/>
          </w:rPr>
          <w:fldChar w:fldCharType="end"/>
        </w:r>
      </w:hyperlink>
    </w:p>
    <w:p w14:paraId="4894307E" w14:textId="6E24EE09" w:rsidR="00C35720" w:rsidRDefault="006B390F" w:rsidP="00C35720">
      <w:pPr>
        <w:pStyle w:val="TOC5"/>
        <w:rPr>
          <w:szCs w:val="22"/>
          <w:lang w:bidi="ar-SA"/>
        </w:rPr>
      </w:pPr>
      <w:hyperlink w:anchor="_Toc145231008" w:history="1">
        <w:r w:rsidR="00C35720" w:rsidRPr="009944D3">
          <w:rPr>
            <w:rStyle w:val="Hyperlink"/>
          </w:rPr>
          <w:t>4.3.1.9.</w:t>
        </w:r>
        <w:r w:rsidR="00C35720">
          <w:rPr>
            <w:szCs w:val="22"/>
            <w:lang w:bidi="ar-SA"/>
          </w:rPr>
          <w:tab/>
        </w:r>
        <w:r w:rsidR="00C35720" w:rsidRPr="009944D3">
          <w:rPr>
            <w:rStyle w:val="Hyperlink"/>
          </w:rPr>
          <w:t>Close account and the rest of the money is bank income</w:t>
        </w:r>
        <w:r w:rsidR="00C35720">
          <w:rPr>
            <w:webHidden/>
          </w:rPr>
          <w:tab/>
        </w:r>
        <w:r w:rsidR="00C35720">
          <w:rPr>
            <w:webHidden/>
          </w:rPr>
          <w:fldChar w:fldCharType="begin"/>
        </w:r>
        <w:r w:rsidR="00C35720">
          <w:rPr>
            <w:webHidden/>
          </w:rPr>
          <w:instrText xml:space="preserve"> PAGEREF _Toc145231008 \h </w:instrText>
        </w:r>
        <w:r w:rsidR="00C35720">
          <w:rPr>
            <w:webHidden/>
          </w:rPr>
        </w:r>
        <w:r w:rsidR="00C35720">
          <w:rPr>
            <w:webHidden/>
          </w:rPr>
          <w:fldChar w:fldCharType="separate"/>
        </w:r>
        <w:r w:rsidR="00C35720">
          <w:rPr>
            <w:webHidden/>
          </w:rPr>
          <w:t>57</w:t>
        </w:r>
        <w:r w:rsidR="00C35720">
          <w:rPr>
            <w:webHidden/>
          </w:rPr>
          <w:fldChar w:fldCharType="end"/>
        </w:r>
      </w:hyperlink>
    </w:p>
    <w:p w14:paraId="78153E44" w14:textId="6103C97E" w:rsidR="00C35720" w:rsidRDefault="006B390F" w:rsidP="00C35720">
      <w:pPr>
        <w:pStyle w:val="TOC5"/>
        <w:rPr>
          <w:szCs w:val="22"/>
          <w:lang w:bidi="ar-SA"/>
        </w:rPr>
      </w:pPr>
      <w:hyperlink w:anchor="_Toc145231009" w:history="1">
        <w:r w:rsidR="00C35720" w:rsidRPr="009944D3">
          <w:rPr>
            <w:rStyle w:val="Hyperlink"/>
          </w:rPr>
          <w:t>4.3.1.10.</w:t>
        </w:r>
        <w:r w:rsidR="00C35720">
          <w:rPr>
            <w:szCs w:val="22"/>
            <w:lang w:bidi="ar-SA"/>
          </w:rPr>
          <w:tab/>
        </w:r>
        <w:r w:rsidR="00C35720" w:rsidRPr="009944D3">
          <w:rPr>
            <w:rStyle w:val="Hyperlink"/>
          </w:rPr>
          <w:t>Close account and issue cashier cheque</w:t>
        </w:r>
        <w:r w:rsidR="00C35720">
          <w:rPr>
            <w:webHidden/>
          </w:rPr>
          <w:tab/>
        </w:r>
        <w:r w:rsidR="00C35720">
          <w:rPr>
            <w:webHidden/>
          </w:rPr>
          <w:fldChar w:fldCharType="begin"/>
        </w:r>
        <w:r w:rsidR="00C35720">
          <w:rPr>
            <w:webHidden/>
          </w:rPr>
          <w:instrText xml:space="preserve"> PAGEREF _Toc145231009 \h </w:instrText>
        </w:r>
        <w:r w:rsidR="00C35720">
          <w:rPr>
            <w:webHidden/>
          </w:rPr>
        </w:r>
        <w:r w:rsidR="00C35720">
          <w:rPr>
            <w:webHidden/>
          </w:rPr>
          <w:fldChar w:fldCharType="separate"/>
        </w:r>
        <w:r w:rsidR="00C35720">
          <w:rPr>
            <w:webHidden/>
          </w:rPr>
          <w:t>58</w:t>
        </w:r>
        <w:r w:rsidR="00C35720">
          <w:rPr>
            <w:webHidden/>
          </w:rPr>
          <w:fldChar w:fldCharType="end"/>
        </w:r>
      </w:hyperlink>
    </w:p>
    <w:p w14:paraId="6202B781" w14:textId="1D49107D" w:rsidR="00C35720" w:rsidRDefault="006B390F" w:rsidP="00C35720">
      <w:pPr>
        <w:pStyle w:val="TOC5"/>
        <w:rPr>
          <w:szCs w:val="22"/>
          <w:lang w:bidi="ar-SA"/>
        </w:rPr>
      </w:pPr>
      <w:hyperlink w:anchor="_Toc145231010" w:history="1">
        <w:r w:rsidR="00C35720" w:rsidRPr="009944D3">
          <w:rPr>
            <w:rStyle w:val="Hyperlink"/>
          </w:rPr>
          <w:t>4.3.1.11.</w:t>
        </w:r>
        <w:r w:rsidR="00C35720">
          <w:rPr>
            <w:szCs w:val="22"/>
            <w:lang w:bidi="ar-SA"/>
          </w:rPr>
          <w:tab/>
        </w:r>
        <w:r w:rsidR="00C35720" w:rsidRPr="009944D3">
          <w:rPr>
            <w:rStyle w:val="Hyperlink"/>
          </w:rPr>
          <w:t>Customer request to issue unclear cheque</w:t>
        </w:r>
        <w:r w:rsidR="00C35720">
          <w:rPr>
            <w:webHidden/>
          </w:rPr>
          <w:tab/>
        </w:r>
        <w:r w:rsidR="00C35720">
          <w:rPr>
            <w:webHidden/>
          </w:rPr>
          <w:fldChar w:fldCharType="begin"/>
        </w:r>
        <w:r w:rsidR="00C35720">
          <w:rPr>
            <w:webHidden/>
          </w:rPr>
          <w:instrText xml:space="preserve"> PAGEREF _Toc145231010 \h </w:instrText>
        </w:r>
        <w:r w:rsidR="00C35720">
          <w:rPr>
            <w:webHidden/>
          </w:rPr>
        </w:r>
        <w:r w:rsidR="00C35720">
          <w:rPr>
            <w:webHidden/>
          </w:rPr>
          <w:fldChar w:fldCharType="separate"/>
        </w:r>
        <w:r w:rsidR="00C35720">
          <w:rPr>
            <w:webHidden/>
          </w:rPr>
          <w:t>59</w:t>
        </w:r>
        <w:r w:rsidR="00C35720">
          <w:rPr>
            <w:webHidden/>
          </w:rPr>
          <w:fldChar w:fldCharType="end"/>
        </w:r>
      </w:hyperlink>
    </w:p>
    <w:p w14:paraId="1D46B2FF" w14:textId="027115BB" w:rsidR="00C35720" w:rsidRDefault="006B390F" w:rsidP="00C35720">
      <w:pPr>
        <w:pStyle w:val="TOC5"/>
        <w:rPr>
          <w:szCs w:val="22"/>
          <w:lang w:bidi="ar-SA"/>
        </w:rPr>
      </w:pPr>
      <w:hyperlink w:anchor="_Toc145231011" w:history="1">
        <w:r w:rsidR="00C35720" w:rsidRPr="009944D3">
          <w:rPr>
            <w:rStyle w:val="Hyperlink"/>
          </w:rPr>
          <w:t>4.3.1.12.</w:t>
        </w:r>
        <w:r w:rsidR="00C35720">
          <w:rPr>
            <w:szCs w:val="22"/>
            <w:lang w:bidi="ar-SA"/>
          </w:rPr>
          <w:tab/>
        </w:r>
        <w:r w:rsidR="00C35720" w:rsidRPr="009944D3">
          <w:rPr>
            <w:rStyle w:val="Hyperlink"/>
          </w:rPr>
          <w:t>Close account and issue unclear cheque</w:t>
        </w:r>
        <w:r w:rsidR="00C35720">
          <w:rPr>
            <w:webHidden/>
          </w:rPr>
          <w:tab/>
        </w:r>
        <w:r w:rsidR="00C35720">
          <w:rPr>
            <w:webHidden/>
          </w:rPr>
          <w:fldChar w:fldCharType="begin"/>
        </w:r>
        <w:r w:rsidR="00C35720">
          <w:rPr>
            <w:webHidden/>
          </w:rPr>
          <w:instrText xml:space="preserve"> PAGEREF _Toc145231011 \h </w:instrText>
        </w:r>
        <w:r w:rsidR="00C35720">
          <w:rPr>
            <w:webHidden/>
          </w:rPr>
        </w:r>
        <w:r w:rsidR="00C35720">
          <w:rPr>
            <w:webHidden/>
          </w:rPr>
          <w:fldChar w:fldCharType="separate"/>
        </w:r>
        <w:r w:rsidR="00C35720">
          <w:rPr>
            <w:webHidden/>
          </w:rPr>
          <w:t>60</w:t>
        </w:r>
        <w:r w:rsidR="00C35720">
          <w:rPr>
            <w:webHidden/>
          </w:rPr>
          <w:fldChar w:fldCharType="end"/>
        </w:r>
      </w:hyperlink>
    </w:p>
    <w:p w14:paraId="3C4DA007" w14:textId="1723DA43" w:rsidR="00C35720" w:rsidRDefault="006B390F" w:rsidP="00C35720">
      <w:pPr>
        <w:pStyle w:val="TOC5"/>
        <w:rPr>
          <w:szCs w:val="22"/>
          <w:lang w:bidi="ar-SA"/>
        </w:rPr>
      </w:pPr>
      <w:hyperlink w:anchor="_Toc145231012" w:history="1">
        <w:r w:rsidR="00C35720" w:rsidRPr="009944D3">
          <w:rPr>
            <w:rStyle w:val="Hyperlink"/>
          </w:rPr>
          <w:t>4.3.1.13.</w:t>
        </w:r>
        <w:r w:rsidR="00C35720">
          <w:rPr>
            <w:szCs w:val="22"/>
            <w:lang w:bidi="ar-SA"/>
          </w:rPr>
          <w:tab/>
        </w:r>
        <w:r w:rsidR="00C35720" w:rsidRPr="009944D3">
          <w:rPr>
            <w:rStyle w:val="Hyperlink"/>
          </w:rPr>
          <w:t>Freeze account and issue cashier cheque</w:t>
        </w:r>
        <w:r w:rsidR="00C35720">
          <w:rPr>
            <w:webHidden/>
          </w:rPr>
          <w:tab/>
        </w:r>
        <w:r w:rsidR="00C35720">
          <w:rPr>
            <w:webHidden/>
          </w:rPr>
          <w:fldChar w:fldCharType="begin"/>
        </w:r>
        <w:r w:rsidR="00C35720">
          <w:rPr>
            <w:webHidden/>
          </w:rPr>
          <w:instrText xml:space="preserve"> PAGEREF _Toc145231012 \h </w:instrText>
        </w:r>
        <w:r w:rsidR="00C35720">
          <w:rPr>
            <w:webHidden/>
          </w:rPr>
        </w:r>
        <w:r w:rsidR="00C35720">
          <w:rPr>
            <w:webHidden/>
          </w:rPr>
          <w:fldChar w:fldCharType="separate"/>
        </w:r>
        <w:r w:rsidR="00C35720">
          <w:rPr>
            <w:webHidden/>
          </w:rPr>
          <w:t>61</w:t>
        </w:r>
        <w:r w:rsidR="00C35720">
          <w:rPr>
            <w:webHidden/>
          </w:rPr>
          <w:fldChar w:fldCharType="end"/>
        </w:r>
      </w:hyperlink>
    </w:p>
    <w:p w14:paraId="0900F9A6" w14:textId="1B66F8AB" w:rsidR="00C35720" w:rsidRDefault="006B390F" w:rsidP="00C35720">
      <w:pPr>
        <w:pStyle w:val="TOC5"/>
        <w:rPr>
          <w:szCs w:val="22"/>
          <w:lang w:bidi="ar-SA"/>
        </w:rPr>
      </w:pPr>
      <w:hyperlink w:anchor="_Toc145231013" w:history="1">
        <w:r w:rsidR="00C35720" w:rsidRPr="009944D3">
          <w:rPr>
            <w:rStyle w:val="Hyperlink"/>
          </w:rPr>
          <w:t>4.3.1.14.</w:t>
        </w:r>
        <w:r w:rsidR="00C35720">
          <w:rPr>
            <w:szCs w:val="22"/>
            <w:lang w:bidi="ar-SA"/>
          </w:rPr>
          <w:tab/>
        </w:r>
        <w:r w:rsidR="00C35720" w:rsidRPr="009944D3">
          <w:rPr>
            <w:rStyle w:val="Hyperlink"/>
          </w:rPr>
          <w:t>Dormant account fees</w:t>
        </w:r>
        <w:r w:rsidR="00C35720">
          <w:rPr>
            <w:webHidden/>
          </w:rPr>
          <w:tab/>
        </w:r>
        <w:r w:rsidR="00C35720">
          <w:rPr>
            <w:webHidden/>
          </w:rPr>
          <w:fldChar w:fldCharType="begin"/>
        </w:r>
        <w:r w:rsidR="00C35720">
          <w:rPr>
            <w:webHidden/>
          </w:rPr>
          <w:instrText xml:space="preserve"> PAGEREF _Toc145231013 \h </w:instrText>
        </w:r>
        <w:r w:rsidR="00C35720">
          <w:rPr>
            <w:webHidden/>
          </w:rPr>
        </w:r>
        <w:r w:rsidR="00C35720">
          <w:rPr>
            <w:webHidden/>
          </w:rPr>
          <w:fldChar w:fldCharType="separate"/>
        </w:r>
        <w:r w:rsidR="00C35720">
          <w:rPr>
            <w:webHidden/>
          </w:rPr>
          <w:t>63</w:t>
        </w:r>
        <w:r w:rsidR="00C35720">
          <w:rPr>
            <w:webHidden/>
          </w:rPr>
          <w:fldChar w:fldCharType="end"/>
        </w:r>
      </w:hyperlink>
    </w:p>
    <w:p w14:paraId="05760543" w14:textId="3D632F70"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14" w:history="1">
        <w:r w:rsidR="00C35720" w:rsidRPr="009944D3">
          <w:rPr>
            <w:rStyle w:val="Hyperlink"/>
            <w:rFonts w:cs="Tahoma"/>
            <w:noProof/>
          </w:rPr>
          <w:t>4.3.2.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Credit note</w:t>
        </w:r>
        <w:r w:rsidR="00C35720">
          <w:rPr>
            <w:noProof/>
            <w:webHidden/>
          </w:rPr>
          <w:tab/>
        </w:r>
        <w:r w:rsidR="00C35720">
          <w:rPr>
            <w:noProof/>
            <w:webHidden/>
          </w:rPr>
          <w:fldChar w:fldCharType="begin"/>
        </w:r>
        <w:r w:rsidR="00C35720">
          <w:rPr>
            <w:noProof/>
            <w:webHidden/>
          </w:rPr>
          <w:instrText xml:space="preserve"> PAGEREF _Toc145231014 \h </w:instrText>
        </w:r>
        <w:r w:rsidR="00C35720">
          <w:rPr>
            <w:noProof/>
            <w:webHidden/>
          </w:rPr>
        </w:r>
        <w:r w:rsidR="00C35720">
          <w:rPr>
            <w:noProof/>
            <w:webHidden/>
          </w:rPr>
          <w:fldChar w:fldCharType="separate"/>
        </w:r>
        <w:r w:rsidR="00C35720">
          <w:rPr>
            <w:noProof/>
            <w:webHidden/>
          </w:rPr>
          <w:t>66</w:t>
        </w:r>
        <w:r w:rsidR="00C35720">
          <w:rPr>
            <w:noProof/>
            <w:webHidden/>
          </w:rPr>
          <w:fldChar w:fldCharType="end"/>
        </w:r>
      </w:hyperlink>
    </w:p>
    <w:p w14:paraId="1BB49869" w14:textId="591946FD" w:rsidR="00C35720" w:rsidRDefault="006B390F" w:rsidP="00C35720">
      <w:pPr>
        <w:pStyle w:val="TOC5"/>
        <w:rPr>
          <w:szCs w:val="22"/>
          <w:lang w:bidi="ar-SA"/>
        </w:rPr>
      </w:pPr>
      <w:hyperlink w:anchor="_Toc145231015" w:history="1">
        <w:r w:rsidR="00C35720" w:rsidRPr="009944D3">
          <w:rPr>
            <w:rStyle w:val="Hyperlink"/>
          </w:rPr>
          <w:t>4.3.2.1.</w:t>
        </w:r>
        <w:r w:rsidR="00C35720">
          <w:rPr>
            <w:szCs w:val="22"/>
            <w:lang w:bidi="ar-SA"/>
          </w:rPr>
          <w:tab/>
        </w:r>
        <w:r w:rsidR="00C35720" w:rsidRPr="009944D3">
          <w:rPr>
            <w:rStyle w:val="Hyperlink"/>
          </w:rPr>
          <w:t>Outward clearing cheque</w:t>
        </w:r>
        <w:r w:rsidR="00C35720">
          <w:rPr>
            <w:webHidden/>
          </w:rPr>
          <w:tab/>
        </w:r>
        <w:r w:rsidR="00C35720">
          <w:rPr>
            <w:webHidden/>
          </w:rPr>
          <w:fldChar w:fldCharType="begin"/>
        </w:r>
        <w:r w:rsidR="00C35720">
          <w:rPr>
            <w:webHidden/>
          </w:rPr>
          <w:instrText xml:space="preserve"> PAGEREF _Toc145231015 \h </w:instrText>
        </w:r>
        <w:r w:rsidR="00C35720">
          <w:rPr>
            <w:webHidden/>
          </w:rPr>
        </w:r>
        <w:r w:rsidR="00C35720">
          <w:rPr>
            <w:webHidden/>
          </w:rPr>
          <w:fldChar w:fldCharType="separate"/>
        </w:r>
        <w:r w:rsidR="00C35720">
          <w:rPr>
            <w:webHidden/>
          </w:rPr>
          <w:t>66</w:t>
        </w:r>
        <w:r w:rsidR="00C35720">
          <w:rPr>
            <w:webHidden/>
          </w:rPr>
          <w:fldChar w:fldCharType="end"/>
        </w:r>
      </w:hyperlink>
    </w:p>
    <w:p w14:paraId="7A47A90A" w14:textId="5F6289C7" w:rsidR="00C35720" w:rsidRDefault="006B390F" w:rsidP="00C35720">
      <w:pPr>
        <w:pStyle w:val="TOC5"/>
        <w:rPr>
          <w:szCs w:val="22"/>
          <w:lang w:bidi="ar-SA"/>
        </w:rPr>
      </w:pPr>
      <w:hyperlink w:anchor="_Toc145231016" w:history="1">
        <w:r w:rsidR="00C35720" w:rsidRPr="009944D3">
          <w:rPr>
            <w:rStyle w:val="Hyperlink"/>
          </w:rPr>
          <w:t>4.3.2.2.</w:t>
        </w:r>
        <w:r w:rsidR="00C35720">
          <w:rPr>
            <w:szCs w:val="22"/>
            <w:lang w:bidi="ar-SA"/>
          </w:rPr>
          <w:tab/>
        </w:r>
        <w:r w:rsidR="00C35720" w:rsidRPr="009944D3">
          <w:rPr>
            <w:rStyle w:val="Hyperlink"/>
          </w:rPr>
          <w:t>Interest payable</w:t>
        </w:r>
        <w:r w:rsidR="00C35720">
          <w:rPr>
            <w:webHidden/>
          </w:rPr>
          <w:tab/>
        </w:r>
        <w:r w:rsidR="00C35720">
          <w:rPr>
            <w:webHidden/>
          </w:rPr>
          <w:fldChar w:fldCharType="begin"/>
        </w:r>
        <w:r w:rsidR="00C35720">
          <w:rPr>
            <w:webHidden/>
          </w:rPr>
          <w:instrText xml:space="preserve"> PAGEREF _Toc145231016 \h </w:instrText>
        </w:r>
        <w:r w:rsidR="00C35720">
          <w:rPr>
            <w:webHidden/>
          </w:rPr>
        </w:r>
        <w:r w:rsidR="00C35720">
          <w:rPr>
            <w:webHidden/>
          </w:rPr>
          <w:fldChar w:fldCharType="separate"/>
        </w:r>
        <w:r w:rsidR="00C35720">
          <w:rPr>
            <w:webHidden/>
          </w:rPr>
          <w:t>67</w:t>
        </w:r>
        <w:r w:rsidR="00C35720">
          <w:rPr>
            <w:webHidden/>
          </w:rPr>
          <w:fldChar w:fldCharType="end"/>
        </w:r>
      </w:hyperlink>
    </w:p>
    <w:p w14:paraId="2A2CEDFA" w14:textId="2E8DBE1F" w:rsidR="00C35720" w:rsidRDefault="006B390F" w:rsidP="00C35720">
      <w:pPr>
        <w:pStyle w:val="TOC5"/>
        <w:rPr>
          <w:szCs w:val="22"/>
          <w:lang w:bidi="ar-SA"/>
        </w:rPr>
      </w:pPr>
      <w:hyperlink w:anchor="_Toc145231017" w:history="1">
        <w:r w:rsidR="00C35720" w:rsidRPr="009944D3">
          <w:rPr>
            <w:rStyle w:val="Hyperlink"/>
          </w:rPr>
          <w:t>4.3.2.3.</w:t>
        </w:r>
        <w:r w:rsidR="00C35720">
          <w:rPr>
            <w:szCs w:val="22"/>
            <w:lang w:bidi="ar-SA"/>
          </w:rPr>
          <w:tab/>
        </w:r>
        <w:r w:rsidR="00C35720" w:rsidRPr="009944D3">
          <w:rPr>
            <w:rStyle w:val="Hyperlink"/>
          </w:rPr>
          <w:t>Incoming fund transfer</w:t>
        </w:r>
        <w:r w:rsidR="00C35720">
          <w:rPr>
            <w:webHidden/>
          </w:rPr>
          <w:tab/>
        </w:r>
        <w:r w:rsidR="00C35720">
          <w:rPr>
            <w:webHidden/>
          </w:rPr>
          <w:fldChar w:fldCharType="begin"/>
        </w:r>
        <w:r w:rsidR="00C35720">
          <w:rPr>
            <w:webHidden/>
          </w:rPr>
          <w:instrText xml:space="preserve"> PAGEREF _Toc145231017 \h </w:instrText>
        </w:r>
        <w:r w:rsidR="00C35720">
          <w:rPr>
            <w:webHidden/>
          </w:rPr>
        </w:r>
        <w:r w:rsidR="00C35720">
          <w:rPr>
            <w:webHidden/>
          </w:rPr>
          <w:fldChar w:fldCharType="separate"/>
        </w:r>
        <w:r w:rsidR="00C35720">
          <w:rPr>
            <w:webHidden/>
          </w:rPr>
          <w:t>68</w:t>
        </w:r>
        <w:r w:rsidR="00C35720">
          <w:rPr>
            <w:webHidden/>
          </w:rPr>
          <w:fldChar w:fldCharType="end"/>
        </w:r>
      </w:hyperlink>
    </w:p>
    <w:p w14:paraId="18B267B7" w14:textId="7C3DDA7A" w:rsidR="00C35720" w:rsidRDefault="006B390F" w:rsidP="00C35720">
      <w:pPr>
        <w:pStyle w:val="TOC5"/>
        <w:rPr>
          <w:szCs w:val="22"/>
          <w:lang w:bidi="ar-SA"/>
        </w:rPr>
      </w:pPr>
      <w:hyperlink w:anchor="_Toc145231018" w:history="1">
        <w:r w:rsidR="00C35720" w:rsidRPr="009944D3">
          <w:rPr>
            <w:rStyle w:val="Hyperlink"/>
          </w:rPr>
          <w:t>4.3.2.4.</w:t>
        </w:r>
        <w:r w:rsidR="00C35720">
          <w:rPr>
            <w:szCs w:val="22"/>
            <w:lang w:bidi="ar-SA"/>
          </w:rPr>
          <w:tab/>
        </w:r>
        <w:r w:rsidR="00C35720" w:rsidRPr="009944D3">
          <w:rPr>
            <w:rStyle w:val="Hyperlink"/>
          </w:rPr>
          <w:t>TD Placement</w:t>
        </w:r>
        <w:r w:rsidR="00C35720">
          <w:rPr>
            <w:webHidden/>
          </w:rPr>
          <w:tab/>
        </w:r>
        <w:r w:rsidR="00C35720">
          <w:rPr>
            <w:webHidden/>
          </w:rPr>
          <w:fldChar w:fldCharType="begin"/>
        </w:r>
        <w:r w:rsidR="00C35720">
          <w:rPr>
            <w:webHidden/>
          </w:rPr>
          <w:instrText xml:space="preserve"> PAGEREF _Toc145231018 \h </w:instrText>
        </w:r>
        <w:r w:rsidR="00C35720">
          <w:rPr>
            <w:webHidden/>
          </w:rPr>
        </w:r>
        <w:r w:rsidR="00C35720">
          <w:rPr>
            <w:webHidden/>
          </w:rPr>
          <w:fldChar w:fldCharType="separate"/>
        </w:r>
        <w:r w:rsidR="00C35720">
          <w:rPr>
            <w:webHidden/>
          </w:rPr>
          <w:t>70</w:t>
        </w:r>
        <w:r w:rsidR="00C35720">
          <w:rPr>
            <w:webHidden/>
          </w:rPr>
          <w:fldChar w:fldCharType="end"/>
        </w:r>
      </w:hyperlink>
    </w:p>
    <w:p w14:paraId="0F418D6F" w14:textId="7814A863" w:rsidR="00C35720" w:rsidRDefault="006B390F" w:rsidP="00C35720">
      <w:pPr>
        <w:pStyle w:val="TOC5"/>
        <w:rPr>
          <w:szCs w:val="22"/>
          <w:lang w:bidi="ar-SA"/>
        </w:rPr>
      </w:pPr>
      <w:hyperlink w:anchor="_Toc145231019" w:history="1">
        <w:r w:rsidR="00C35720" w:rsidRPr="009944D3">
          <w:rPr>
            <w:rStyle w:val="Hyperlink"/>
          </w:rPr>
          <w:t>4.3.2.5.</w:t>
        </w:r>
        <w:r w:rsidR="00C35720">
          <w:rPr>
            <w:szCs w:val="22"/>
            <w:lang w:bidi="ar-SA"/>
          </w:rPr>
          <w:tab/>
        </w:r>
        <w:r w:rsidR="00C35720" w:rsidRPr="009944D3">
          <w:rPr>
            <w:rStyle w:val="Hyperlink"/>
          </w:rPr>
          <w:t>Fees refund</w:t>
        </w:r>
        <w:r w:rsidR="00C35720">
          <w:rPr>
            <w:webHidden/>
          </w:rPr>
          <w:tab/>
        </w:r>
        <w:r w:rsidR="00C35720">
          <w:rPr>
            <w:webHidden/>
          </w:rPr>
          <w:fldChar w:fldCharType="begin"/>
        </w:r>
        <w:r w:rsidR="00C35720">
          <w:rPr>
            <w:webHidden/>
          </w:rPr>
          <w:instrText xml:space="preserve"> PAGEREF _Toc145231019 \h </w:instrText>
        </w:r>
        <w:r w:rsidR="00C35720">
          <w:rPr>
            <w:webHidden/>
          </w:rPr>
        </w:r>
        <w:r w:rsidR="00C35720">
          <w:rPr>
            <w:webHidden/>
          </w:rPr>
          <w:fldChar w:fldCharType="separate"/>
        </w:r>
        <w:r w:rsidR="00C35720">
          <w:rPr>
            <w:webHidden/>
          </w:rPr>
          <w:t>71</w:t>
        </w:r>
        <w:r w:rsidR="00C35720">
          <w:rPr>
            <w:webHidden/>
          </w:rPr>
          <w:fldChar w:fldCharType="end"/>
        </w:r>
      </w:hyperlink>
    </w:p>
    <w:p w14:paraId="60DB8668" w14:textId="7559733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0" w:history="1">
        <w:r w:rsidR="00C35720" w:rsidRPr="009944D3">
          <w:rPr>
            <w:rStyle w:val="Hyperlink"/>
            <w:rFonts w:cs="Tahoma"/>
            <w:noProof/>
          </w:rPr>
          <w:t>4.4.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_Toc145231020 \h </w:instrText>
        </w:r>
        <w:r w:rsidR="00C35720">
          <w:rPr>
            <w:noProof/>
            <w:webHidden/>
          </w:rPr>
        </w:r>
        <w:r w:rsidR="00C35720">
          <w:rPr>
            <w:noProof/>
            <w:webHidden/>
          </w:rPr>
          <w:fldChar w:fldCharType="separate"/>
        </w:r>
        <w:r w:rsidR="00C35720">
          <w:rPr>
            <w:noProof/>
            <w:webHidden/>
          </w:rPr>
          <w:t>72</w:t>
        </w:r>
        <w:r w:rsidR="00C35720">
          <w:rPr>
            <w:noProof/>
            <w:webHidden/>
          </w:rPr>
          <w:fldChar w:fldCharType="end"/>
        </w:r>
      </w:hyperlink>
    </w:p>
    <w:p w14:paraId="60C02EA1" w14:textId="728EC51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1" w:history="1">
        <w:r w:rsidR="00C35720" w:rsidRPr="009944D3">
          <w:rPr>
            <w:rStyle w:val="Hyperlink"/>
            <w:rFonts w:cs="Tahoma"/>
            <w:noProof/>
          </w:rPr>
          <w:t>4.5.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_Toc145231021 \h </w:instrText>
        </w:r>
        <w:r w:rsidR="00C35720">
          <w:rPr>
            <w:noProof/>
            <w:webHidden/>
          </w:rPr>
        </w:r>
        <w:r w:rsidR="00C35720">
          <w:rPr>
            <w:noProof/>
            <w:webHidden/>
          </w:rPr>
          <w:fldChar w:fldCharType="separate"/>
        </w:r>
        <w:r w:rsidR="00C35720">
          <w:rPr>
            <w:noProof/>
            <w:webHidden/>
          </w:rPr>
          <w:t>72</w:t>
        </w:r>
        <w:r w:rsidR="00C35720">
          <w:rPr>
            <w:noProof/>
            <w:webHidden/>
          </w:rPr>
          <w:fldChar w:fldCharType="end"/>
        </w:r>
      </w:hyperlink>
    </w:p>
    <w:p w14:paraId="47C9B114" w14:textId="12F9053A"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2" w:history="1">
        <w:r w:rsidR="00C35720" w:rsidRPr="009944D3">
          <w:rPr>
            <w:rStyle w:val="Hyperlink"/>
            <w:rFonts w:cs="Tahoma"/>
            <w:noProof/>
          </w:rPr>
          <w:t>4.6.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_Toc145231022 \h </w:instrText>
        </w:r>
        <w:r w:rsidR="00C35720">
          <w:rPr>
            <w:noProof/>
            <w:webHidden/>
          </w:rPr>
        </w:r>
        <w:r w:rsidR="00C35720">
          <w:rPr>
            <w:noProof/>
            <w:webHidden/>
          </w:rPr>
          <w:fldChar w:fldCharType="separate"/>
        </w:r>
        <w:r w:rsidR="00C35720">
          <w:rPr>
            <w:noProof/>
            <w:webHidden/>
          </w:rPr>
          <w:t>72</w:t>
        </w:r>
        <w:r w:rsidR="00C35720">
          <w:rPr>
            <w:noProof/>
            <w:webHidden/>
          </w:rPr>
          <w:fldChar w:fldCharType="end"/>
        </w:r>
      </w:hyperlink>
    </w:p>
    <w:p w14:paraId="1F9B16E6" w14:textId="19C9987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3" w:history="1">
        <w:r w:rsidR="00C35720" w:rsidRPr="009944D3">
          <w:rPr>
            <w:rStyle w:val="Hyperlink"/>
            <w:rFonts w:cs="Tahoma"/>
            <w:noProof/>
          </w:rPr>
          <w:t>4.7.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_Toc145231023 \h </w:instrText>
        </w:r>
        <w:r w:rsidR="00C35720">
          <w:rPr>
            <w:noProof/>
            <w:webHidden/>
          </w:rPr>
        </w:r>
        <w:r w:rsidR="00C35720">
          <w:rPr>
            <w:noProof/>
            <w:webHidden/>
          </w:rPr>
          <w:fldChar w:fldCharType="separate"/>
        </w:r>
        <w:r w:rsidR="00C35720">
          <w:rPr>
            <w:noProof/>
            <w:webHidden/>
          </w:rPr>
          <w:t>73</w:t>
        </w:r>
        <w:r w:rsidR="00C35720">
          <w:rPr>
            <w:noProof/>
            <w:webHidden/>
          </w:rPr>
          <w:fldChar w:fldCharType="end"/>
        </w:r>
      </w:hyperlink>
    </w:p>
    <w:p w14:paraId="1BCA25BC" w14:textId="6B739841"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4" w:history="1">
        <w:r w:rsidR="00C35720" w:rsidRPr="009944D3">
          <w:rPr>
            <w:rStyle w:val="Hyperlink"/>
            <w:rFonts w:cs="Tahoma"/>
            <w:noProof/>
          </w:rPr>
          <w:t>4.8.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_Toc145231024 \h </w:instrText>
        </w:r>
        <w:r w:rsidR="00C35720">
          <w:rPr>
            <w:noProof/>
            <w:webHidden/>
          </w:rPr>
        </w:r>
        <w:r w:rsidR="00C35720">
          <w:rPr>
            <w:noProof/>
            <w:webHidden/>
          </w:rPr>
          <w:fldChar w:fldCharType="separate"/>
        </w:r>
        <w:r w:rsidR="00C35720">
          <w:rPr>
            <w:noProof/>
            <w:webHidden/>
          </w:rPr>
          <w:t>73</w:t>
        </w:r>
        <w:r w:rsidR="00C35720">
          <w:rPr>
            <w:noProof/>
            <w:webHidden/>
          </w:rPr>
          <w:fldChar w:fldCharType="end"/>
        </w:r>
      </w:hyperlink>
    </w:p>
    <w:p w14:paraId="35166F45" w14:textId="6CF341A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25" w:history="1">
        <w:r w:rsidR="00C35720" w:rsidRPr="009944D3">
          <w:rPr>
            <w:rStyle w:val="Hyperlink"/>
            <w:rFonts w:cs="Tahoma"/>
            <w:noProof/>
          </w:rPr>
          <w:t>4.9.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_Toc145231025 \h </w:instrText>
        </w:r>
        <w:r w:rsidR="00C35720">
          <w:rPr>
            <w:noProof/>
            <w:webHidden/>
          </w:rPr>
        </w:r>
        <w:r w:rsidR="00C35720">
          <w:rPr>
            <w:noProof/>
            <w:webHidden/>
          </w:rPr>
          <w:fldChar w:fldCharType="separate"/>
        </w:r>
        <w:r w:rsidR="00C35720">
          <w:rPr>
            <w:noProof/>
            <w:webHidden/>
          </w:rPr>
          <w:t>73</w:t>
        </w:r>
        <w:r w:rsidR="00C35720">
          <w:rPr>
            <w:noProof/>
            <w:webHidden/>
          </w:rPr>
          <w:fldChar w:fldCharType="end"/>
        </w:r>
      </w:hyperlink>
    </w:p>
    <w:p w14:paraId="38B778F7" w14:textId="28348D4E"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26" w:history="1">
        <w:r w:rsidR="00C35720" w:rsidRPr="009944D3">
          <w:rPr>
            <w:rStyle w:val="Hyperlink"/>
            <w:rFonts w:cs="Tahoma"/>
            <w:noProof/>
          </w:rPr>
          <w:t>4.9.1.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Debit note</w:t>
        </w:r>
        <w:r w:rsidR="00C35720">
          <w:rPr>
            <w:noProof/>
            <w:webHidden/>
          </w:rPr>
          <w:tab/>
        </w:r>
        <w:r w:rsidR="00C35720">
          <w:rPr>
            <w:noProof/>
            <w:webHidden/>
          </w:rPr>
          <w:fldChar w:fldCharType="begin"/>
        </w:r>
        <w:r w:rsidR="00C35720">
          <w:rPr>
            <w:noProof/>
            <w:webHidden/>
          </w:rPr>
          <w:instrText xml:space="preserve"> PAGEREF _Toc145231026 \h </w:instrText>
        </w:r>
        <w:r w:rsidR="00C35720">
          <w:rPr>
            <w:noProof/>
            <w:webHidden/>
          </w:rPr>
        </w:r>
        <w:r w:rsidR="00C35720">
          <w:rPr>
            <w:noProof/>
            <w:webHidden/>
          </w:rPr>
          <w:fldChar w:fldCharType="separate"/>
        </w:r>
        <w:r w:rsidR="00C35720">
          <w:rPr>
            <w:noProof/>
            <w:webHidden/>
          </w:rPr>
          <w:t>73</w:t>
        </w:r>
        <w:r w:rsidR="00C35720">
          <w:rPr>
            <w:noProof/>
            <w:webHidden/>
          </w:rPr>
          <w:fldChar w:fldCharType="end"/>
        </w:r>
      </w:hyperlink>
    </w:p>
    <w:p w14:paraId="71A87FD5" w14:textId="255A239A"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27" w:history="1">
        <w:r w:rsidR="00C35720" w:rsidRPr="009944D3">
          <w:rPr>
            <w:rStyle w:val="Hyperlink"/>
            <w:rFonts w:cs="Tahoma"/>
            <w:noProof/>
          </w:rPr>
          <w:t>4.9.2.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Overdraft interest debit note</w:t>
        </w:r>
        <w:r w:rsidR="00C35720">
          <w:rPr>
            <w:noProof/>
            <w:webHidden/>
          </w:rPr>
          <w:tab/>
        </w:r>
        <w:r w:rsidR="00C35720">
          <w:rPr>
            <w:noProof/>
            <w:webHidden/>
          </w:rPr>
          <w:fldChar w:fldCharType="begin"/>
        </w:r>
        <w:r w:rsidR="00C35720">
          <w:rPr>
            <w:noProof/>
            <w:webHidden/>
          </w:rPr>
          <w:instrText xml:space="preserve"> PAGEREF _Toc145231027 \h </w:instrText>
        </w:r>
        <w:r w:rsidR="00C35720">
          <w:rPr>
            <w:noProof/>
            <w:webHidden/>
          </w:rPr>
        </w:r>
        <w:r w:rsidR="00C35720">
          <w:rPr>
            <w:noProof/>
            <w:webHidden/>
          </w:rPr>
          <w:fldChar w:fldCharType="separate"/>
        </w:r>
        <w:r w:rsidR="00C35720">
          <w:rPr>
            <w:noProof/>
            <w:webHidden/>
          </w:rPr>
          <w:t>75</w:t>
        </w:r>
        <w:r w:rsidR="00C35720">
          <w:rPr>
            <w:noProof/>
            <w:webHidden/>
          </w:rPr>
          <w:fldChar w:fldCharType="end"/>
        </w:r>
      </w:hyperlink>
    </w:p>
    <w:p w14:paraId="683D01FE" w14:textId="47730DAC"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28" w:history="1">
        <w:r w:rsidR="00C35720" w:rsidRPr="009944D3">
          <w:rPr>
            <w:rStyle w:val="Hyperlink"/>
            <w:rFonts w:cs="Tahoma"/>
            <w:noProof/>
          </w:rPr>
          <w:t>4.9.3.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Dormant account fees debit note</w:t>
        </w:r>
        <w:r w:rsidR="00C35720">
          <w:rPr>
            <w:noProof/>
            <w:webHidden/>
          </w:rPr>
          <w:tab/>
        </w:r>
        <w:r w:rsidR="00C35720">
          <w:rPr>
            <w:noProof/>
            <w:webHidden/>
          </w:rPr>
          <w:fldChar w:fldCharType="begin"/>
        </w:r>
        <w:r w:rsidR="00C35720">
          <w:rPr>
            <w:noProof/>
            <w:webHidden/>
          </w:rPr>
          <w:instrText xml:space="preserve"> PAGEREF _Toc145231028 \h </w:instrText>
        </w:r>
        <w:r w:rsidR="00C35720">
          <w:rPr>
            <w:noProof/>
            <w:webHidden/>
          </w:rPr>
        </w:r>
        <w:r w:rsidR="00C35720">
          <w:rPr>
            <w:noProof/>
            <w:webHidden/>
          </w:rPr>
          <w:fldChar w:fldCharType="separate"/>
        </w:r>
        <w:r w:rsidR="00C35720">
          <w:rPr>
            <w:noProof/>
            <w:webHidden/>
          </w:rPr>
          <w:t>76</w:t>
        </w:r>
        <w:r w:rsidR="00C35720">
          <w:rPr>
            <w:noProof/>
            <w:webHidden/>
          </w:rPr>
          <w:fldChar w:fldCharType="end"/>
        </w:r>
      </w:hyperlink>
    </w:p>
    <w:p w14:paraId="0782519B" w14:textId="6EFDEBC6"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29" w:history="1">
        <w:r w:rsidR="00C35720" w:rsidRPr="009944D3">
          <w:rPr>
            <w:rStyle w:val="Hyperlink"/>
            <w:rFonts w:cs="Tahoma"/>
            <w:noProof/>
          </w:rPr>
          <w:t>4.9.4.</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Credit note</w:t>
        </w:r>
        <w:r w:rsidR="00C35720">
          <w:rPr>
            <w:noProof/>
            <w:webHidden/>
          </w:rPr>
          <w:tab/>
        </w:r>
        <w:r w:rsidR="00C35720">
          <w:rPr>
            <w:noProof/>
            <w:webHidden/>
          </w:rPr>
          <w:fldChar w:fldCharType="begin"/>
        </w:r>
        <w:r w:rsidR="00C35720">
          <w:rPr>
            <w:noProof/>
            <w:webHidden/>
          </w:rPr>
          <w:instrText xml:space="preserve"> PAGEREF _Toc145231029 \h </w:instrText>
        </w:r>
        <w:r w:rsidR="00C35720">
          <w:rPr>
            <w:noProof/>
            <w:webHidden/>
          </w:rPr>
        </w:r>
        <w:r w:rsidR="00C35720">
          <w:rPr>
            <w:noProof/>
            <w:webHidden/>
          </w:rPr>
          <w:fldChar w:fldCharType="separate"/>
        </w:r>
        <w:r w:rsidR="00C35720">
          <w:rPr>
            <w:noProof/>
            <w:webHidden/>
          </w:rPr>
          <w:t>77</w:t>
        </w:r>
        <w:r w:rsidR="00C35720">
          <w:rPr>
            <w:noProof/>
            <w:webHidden/>
          </w:rPr>
          <w:fldChar w:fldCharType="end"/>
        </w:r>
      </w:hyperlink>
    </w:p>
    <w:p w14:paraId="2D81631A" w14:textId="3C76117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30" w:history="1">
        <w:r w:rsidR="00C35720" w:rsidRPr="009944D3">
          <w:rPr>
            <w:rStyle w:val="Hyperlink"/>
            <w:rFonts w:cs="Tahoma"/>
            <w:noProof/>
          </w:rPr>
          <w:t>4.10.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_Toc145231030 \h </w:instrText>
        </w:r>
        <w:r w:rsidR="00C35720">
          <w:rPr>
            <w:noProof/>
            <w:webHidden/>
          </w:rPr>
        </w:r>
        <w:r w:rsidR="00C35720">
          <w:rPr>
            <w:noProof/>
            <w:webHidden/>
          </w:rPr>
          <w:fldChar w:fldCharType="separate"/>
        </w:r>
        <w:r w:rsidR="00C35720">
          <w:rPr>
            <w:noProof/>
            <w:webHidden/>
          </w:rPr>
          <w:t>77</w:t>
        </w:r>
        <w:r w:rsidR="00C35720">
          <w:rPr>
            <w:noProof/>
            <w:webHidden/>
          </w:rPr>
          <w:fldChar w:fldCharType="end"/>
        </w:r>
      </w:hyperlink>
    </w:p>
    <w:p w14:paraId="57C3B456" w14:textId="3CA1ADE4"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1031" w:history="1">
        <w:r w:rsidR="00C35720" w:rsidRPr="009944D3">
          <w:rPr>
            <w:rStyle w:val="Hyperlink"/>
            <w:rFonts w:cs="Tahoma"/>
            <w:noProof/>
          </w:rPr>
          <w:t>5.</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Account Opening Application Form</w:t>
        </w:r>
        <w:r w:rsidR="00C35720">
          <w:rPr>
            <w:noProof/>
            <w:webHidden/>
          </w:rPr>
          <w:tab/>
        </w:r>
        <w:r w:rsidR="00C35720">
          <w:rPr>
            <w:noProof/>
            <w:webHidden/>
          </w:rPr>
          <w:fldChar w:fldCharType="begin"/>
        </w:r>
        <w:r w:rsidR="00C35720">
          <w:rPr>
            <w:noProof/>
            <w:webHidden/>
          </w:rPr>
          <w:instrText xml:space="preserve"> PAGEREF _Toc145231031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09EA238F" w14:textId="021D880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32" w:history="1">
        <w:r w:rsidR="00C35720" w:rsidRPr="009944D3">
          <w:rPr>
            <w:rStyle w:val="Hyperlink"/>
            <w:rFonts w:cs="Tahoma"/>
            <w:noProof/>
          </w:rPr>
          <w:t>5.1.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_Toc145231032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7662D008" w14:textId="01819559"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33" w:history="1">
        <w:r w:rsidR="00C35720" w:rsidRPr="009944D3">
          <w:rPr>
            <w:rStyle w:val="Hyperlink"/>
            <w:rFonts w:cs="Tahoma"/>
            <w:noProof/>
          </w:rPr>
          <w:t>5.2.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_Toc145231033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47D3ADC1" w14:textId="55431E0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34" w:history="1">
        <w:r w:rsidR="00C35720" w:rsidRPr="009944D3">
          <w:rPr>
            <w:rStyle w:val="Hyperlink"/>
            <w:rFonts w:cs="Tahoma"/>
            <w:noProof/>
          </w:rPr>
          <w:t>5.3.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_Toc145231034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1EBD9FDB" w14:textId="7A7F0DBE"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35" w:history="1">
        <w:r w:rsidR="00C35720" w:rsidRPr="009944D3">
          <w:rPr>
            <w:rStyle w:val="Hyperlink"/>
            <w:rFonts w:cs="Tahoma"/>
            <w:noProof/>
          </w:rPr>
          <w:t>5.3.1.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Current Application form</w:t>
        </w:r>
        <w:r w:rsidR="00C35720">
          <w:rPr>
            <w:noProof/>
            <w:webHidden/>
          </w:rPr>
          <w:tab/>
        </w:r>
        <w:r w:rsidR="00C35720">
          <w:rPr>
            <w:noProof/>
            <w:webHidden/>
          </w:rPr>
          <w:fldChar w:fldCharType="begin"/>
        </w:r>
        <w:r w:rsidR="00C35720">
          <w:rPr>
            <w:noProof/>
            <w:webHidden/>
          </w:rPr>
          <w:instrText xml:space="preserve"> PAGEREF _Toc145231035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6BAA46C2" w14:textId="4DB61568"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36" w:history="1">
        <w:r w:rsidR="00C35720" w:rsidRPr="009944D3">
          <w:rPr>
            <w:rStyle w:val="Hyperlink"/>
            <w:rFonts w:cs="Tahoma"/>
            <w:noProof/>
          </w:rPr>
          <w:t>5.3.2.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Saving Application form</w:t>
        </w:r>
        <w:r w:rsidR="00C35720">
          <w:rPr>
            <w:noProof/>
            <w:webHidden/>
          </w:rPr>
          <w:tab/>
        </w:r>
        <w:r w:rsidR="00C35720">
          <w:rPr>
            <w:noProof/>
            <w:webHidden/>
          </w:rPr>
          <w:fldChar w:fldCharType="begin"/>
        </w:r>
        <w:r w:rsidR="00C35720">
          <w:rPr>
            <w:noProof/>
            <w:webHidden/>
          </w:rPr>
          <w:instrText xml:space="preserve"> PAGEREF _Toc145231036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7E697523" w14:textId="4A7E6905"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37" w:history="1">
        <w:r w:rsidR="00C35720" w:rsidRPr="009944D3">
          <w:rPr>
            <w:rStyle w:val="Hyperlink"/>
            <w:rFonts w:cs="Tahoma"/>
            <w:noProof/>
          </w:rPr>
          <w:t>5.3.3.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FCD Application form</w:t>
        </w:r>
        <w:r w:rsidR="00C35720">
          <w:rPr>
            <w:noProof/>
            <w:webHidden/>
          </w:rPr>
          <w:tab/>
        </w:r>
        <w:r w:rsidR="00C35720">
          <w:rPr>
            <w:noProof/>
            <w:webHidden/>
          </w:rPr>
          <w:fldChar w:fldCharType="begin"/>
        </w:r>
        <w:r w:rsidR="00C35720">
          <w:rPr>
            <w:noProof/>
            <w:webHidden/>
          </w:rPr>
          <w:instrText xml:space="preserve"> PAGEREF _Toc145231037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2EBFB8E0" w14:textId="19B4DA2D"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38" w:history="1">
        <w:r w:rsidR="00C35720" w:rsidRPr="009944D3">
          <w:rPr>
            <w:rStyle w:val="Hyperlink"/>
            <w:rFonts w:cs="Tahoma"/>
            <w:noProof/>
          </w:rPr>
          <w:t>5.3.4.</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Special Saving form</w:t>
        </w:r>
        <w:r w:rsidR="00C35720">
          <w:rPr>
            <w:noProof/>
            <w:webHidden/>
          </w:rPr>
          <w:tab/>
        </w:r>
        <w:r w:rsidR="00C35720">
          <w:rPr>
            <w:noProof/>
            <w:webHidden/>
          </w:rPr>
          <w:fldChar w:fldCharType="begin"/>
        </w:r>
        <w:r w:rsidR="00C35720">
          <w:rPr>
            <w:noProof/>
            <w:webHidden/>
          </w:rPr>
          <w:instrText xml:space="preserve"> PAGEREF _Toc145231038 \h </w:instrText>
        </w:r>
        <w:r w:rsidR="00C35720">
          <w:rPr>
            <w:noProof/>
            <w:webHidden/>
          </w:rPr>
        </w:r>
        <w:r w:rsidR="00C35720">
          <w:rPr>
            <w:noProof/>
            <w:webHidden/>
          </w:rPr>
          <w:fldChar w:fldCharType="separate"/>
        </w:r>
        <w:r w:rsidR="00C35720">
          <w:rPr>
            <w:noProof/>
            <w:webHidden/>
          </w:rPr>
          <w:t>78</w:t>
        </w:r>
        <w:r w:rsidR="00C35720">
          <w:rPr>
            <w:noProof/>
            <w:webHidden/>
          </w:rPr>
          <w:fldChar w:fldCharType="end"/>
        </w:r>
      </w:hyperlink>
    </w:p>
    <w:p w14:paraId="0C243847" w14:textId="2CEB3339"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039" w:history="1">
        <w:r w:rsidR="00C35720" w:rsidRPr="009944D3">
          <w:rPr>
            <w:rStyle w:val="Hyperlink"/>
            <w:rFonts w:cs="Tahoma"/>
            <w:noProof/>
          </w:rPr>
          <w:t>5.3.5.</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Customer Clearing Account form</w:t>
        </w:r>
        <w:r w:rsidR="00C35720">
          <w:rPr>
            <w:noProof/>
            <w:webHidden/>
          </w:rPr>
          <w:tab/>
        </w:r>
        <w:r w:rsidR="00C35720">
          <w:rPr>
            <w:noProof/>
            <w:webHidden/>
          </w:rPr>
          <w:fldChar w:fldCharType="begin"/>
        </w:r>
        <w:r w:rsidR="00C35720">
          <w:rPr>
            <w:noProof/>
            <w:webHidden/>
          </w:rPr>
          <w:instrText xml:space="preserve"> PAGEREF _Toc145231039 \h </w:instrText>
        </w:r>
        <w:r w:rsidR="00C35720">
          <w:rPr>
            <w:noProof/>
            <w:webHidden/>
          </w:rPr>
        </w:r>
        <w:r w:rsidR="00C35720">
          <w:rPr>
            <w:noProof/>
            <w:webHidden/>
          </w:rPr>
          <w:fldChar w:fldCharType="separate"/>
        </w:r>
        <w:r w:rsidR="00C35720">
          <w:rPr>
            <w:noProof/>
            <w:webHidden/>
          </w:rPr>
          <w:t>79</w:t>
        </w:r>
        <w:r w:rsidR="00C35720">
          <w:rPr>
            <w:noProof/>
            <w:webHidden/>
          </w:rPr>
          <w:fldChar w:fldCharType="end"/>
        </w:r>
      </w:hyperlink>
    </w:p>
    <w:p w14:paraId="648FB988" w14:textId="1453741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0" w:history="1">
        <w:r w:rsidR="00C35720" w:rsidRPr="009944D3">
          <w:rPr>
            <w:rStyle w:val="Hyperlink"/>
            <w:rFonts w:cs="Tahoma"/>
            <w:noProof/>
          </w:rPr>
          <w:t>5.4.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_Toc145231040 \h </w:instrText>
        </w:r>
        <w:r w:rsidR="00C35720">
          <w:rPr>
            <w:noProof/>
            <w:webHidden/>
          </w:rPr>
        </w:r>
        <w:r w:rsidR="00C35720">
          <w:rPr>
            <w:noProof/>
            <w:webHidden/>
          </w:rPr>
          <w:fldChar w:fldCharType="separate"/>
        </w:r>
        <w:r w:rsidR="00C35720">
          <w:rPr>
            <w:noProof/>
            <w:webHidden/>
          </w:rPr>
          <w:t>79</w:t>
        </w:r>
        <w:r w:rsidR="00C35720">
          <w:rPr>
            <w:noProof/>
            <w:webHidden/>
          </w:rPr>
          <w:fldChar w:fldCharType="end"/>
        </w:r>
      </w:hyperlink>
    </w:p>
    <w:p w14:paraId="78CD8A04" w14:textId="576687F3"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1" w:history="1">
        <w:r w:rsidR="00C35720" w:rsidRPr="009944D3">
          <w:rPr>
            <w:rStyle w:val="Hyperlink"/>
            <w:rFonts w:cs="Tahoma"/>
            <w:noProof/>
          </w:rPr>
          <w:t>5.5.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_Toc145231041 \h </w:instrText>
        </w:r>
        <w:r w:rsidR="00C35720">
          <w:rPr>
            <w:noProof/>
            <w:webHidden/>
          </w:rPr>
        </w:r>
        <w:r w:rsidR="00C35720">
          <w:rPr>
            <w:noProof/>
            <w:webHidden/>
          </w:rPr>
          <w:fldChar w:fldCharType="separate"/>
        </w:r>
        <w:r w:rsidR="00C35720">
          <w:rPr>
            <w:noProof/>
            <w:webHidden/>
          </w:rPr>
          <w:t>79</w:t>
        </w:r>
        <w:r w:rsidR="00C35720">
          <w:rPr>
            <w:noProof/>
            <w:webHidden/>
          </w:rPr>
          <w:fldChar w:fldCharType="end"/>
        </w:r>
      </w:hyperlink>
    </w:p>
    <w:p w14:paraId="0034C613" w14:textId="5A3395CA"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2" w:history="1">
        <w:r w:rsidR="00C35720" w:rsidRPr="009944D3">
          <w:rPr>
            <w:rStyle w:val="Hyperlink"/>
            <w:rFonts w:cs="Tahoma"/>
            <w:noProof/>
          </w:rPr>
          <w:t>5.6.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_Toc145231042 \h </w:instrText>
        </w:r>
        <w:r w:rsidR="00C35720">
          <w:rPr>
            <w:noProof/>
            <w:webHidden/>
          </w:rPr>
        </w:r>
        <w:r w:rsidR="00C35720">
          <w:rPr>
            <w:noProof/>
            <w:webHidden/>
          </w:rPr>
          <w:fldChar w:fldCharType="separate"/>
        </w:r>
        <w:r w:rsidR="00C35720">
          <w:rPr>
            <w:noProof/>
            <w:webHidden/>
          </w:rPr>
          <w:t>79</w:t>
        </w:r>
        <w:r w:rsidR="00C35720">
          <w:rPr>
            <w:noProof/>
            <w:webHidden/>
          </w:rPr>
          <w:fldChar w:fldCharType="end"/>
        </w:r>
      </w:hyperlink>
    </w:p>
    <w:p w14:paraId="039F7BE1" w14:textId="72A11EF6"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3" w:history="1">
        <w:r w:rsidR="00C35720" w:rsidRPr="009944D3">
          <w:rPr>
            <w:rStyle w:val="Hyperlink"/>
            <w:rFonts w:cs="Tahoma"/>
            <w:noProof/>
          </w:rPr>
          <w:t>5.7.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_Toc145231043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18602A54" w14:textId="397DC0BC"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4" w:history="1">
        <w:r w:rsidR="00C35720" w:rsidRPr="009944D3">
          <w:rPr>
            <w:rStyle w:val="Hyperlink"/>
            <w:rFonts w:cs="Tahoma"/>
            <w:noProof/>
          </w:rPr>
          <w:t>5.8.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_Toc145231044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3C449438" w14:textId="48567589"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5" w:history="1">
        <w:r w:rsidR="00C35720" w:rsidRPr="009944D3">
          <w:rPr>
            <w:rStyle w:val="Hyperlink"/>
            <w:rFonts w:cs="Tahoma"/>
            <w:noProof/>
          </w:rPr>
          <w:t>5.9.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_Toc145231045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2DF708BE" w14:textId="572C5DF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46" w:history="1">
        <w:r w:rsidR="00C35720" w:rsidRPr="009944D3">
          <w:rPr>
            <w:rStyle w:val="Hyperlink"/>
            <w:rFonts w:cs="Tahoma"/>
            <w:noProof/>
          </w:rPr>
          <w:t>5.10.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_Toc145231046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79171B77" w14:textId="1B694F28"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1047" w:history="1">
        <w:r w:rsidR="00C35720" w:rsidRPr="009944D3">
          <w:rPr>
            <w:rStyle w:val="Hyperlink"/>
            <w:rFonts w:cs="Tahoma"/>
            <w:noProof/>
          </w:rPr>
          <w:t>6.</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Pre-Dormant Notification Letter</w:t>
        </w:r>
        <w:r w:rsidR="00C35720">
          <w:rPr>
            <w:noProof/>
            <w:webHidden/>
          </w:rPr>
          <w:tab/>
        </w:r>
        <w:r w:rsidR="00C35720">
          <w:rPr>
            <w:noProof/>
            <w:webHidden/>
          </w:rPr>
          <w:fldChar w:fldCharType="begin"/>
        </w:r>
        <w:r w:rsidR="00C35720">
          <w:rPr>
            <w:noProof/>
            <w:webHidden/>
          </w:rPr>
          <w:instrText xml:space="preserve"> PAGEREF _Toc145231047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06859826" w14:textId="6FD2520A"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8" w:history="1">
        <w:r w:rsidR="00C35720" w:rsidRPr="009944D3">
          <w:rPr>
            <w:rStyle w:val="Hyperlink"/>
            <w:rFonts w:cs="Tahoma"/>
            <w:noProof/>
          </w:rPr>
          <w:t>6.1.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_Toc145231048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4E2A9D48" w14:textId="54AFE2A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49" w:history="1">
        <w:r w:rsidR="00C35720" w:rsidRPr="009944D3">
          <w:rPr>
            <w:rStyle w:val="Hyperlink"/>
            <w:rFonts w:cs="Tahoma"/>
            <w:noProof/>
          </w:rPr>
          <w:t>6.2.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_Toc145231049 \h </w:instrText>
        </w:r>
        <w:r w:rsidR="00C35720">
          <w:rPr>
            <w:noProof/>
            <w:webHidden/>
          </w:rPr>
        </w:r>
        <w:r w:rsidR="00C35720">
          <w:rPr>
            <w:noProof/>
            <w:webHidden/>
          </w:rPr>
          <w:fldChar w:fldCharType="separate"/>
        </w:r>
        <w:r w:rsidR="00C35720">
          <w:rPr>
            <w:noProof/>
            <w:webHidden/>
          </w:rPr>
          <w:t>80</w:t>
        </w:r>
        <w:r w:rsidR="00C35720">
          <w:rPr>
            <w:noProof/>
            <w:webHidden/>
          </w:rPr>
          <w:fldChar w:fldCharType="end"/>
        </w:r>
      </w:hyperlink>
    </w:p>
    <w:p w14:paraId="53E0A4D4" w14:textId="22E9237E"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0" w:history="1">
        <w:r w:rsidR="00C35720" w:rsidRPr="009944D3">
          <w:rPr>
            <w:rStyle w:val="Hyperlink"/>
            <w:rFonts w:cs="Tahoma"/>
            <w:noProof/>
          </w:rPr>
          <w:t>6.3.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_Toc145231050 \h </w:instrText>
        </w:r>
        <w:r w:rsidR="00C35720">
          <w:rPr>
            <w:noProof/>
            <w:webHidden/>
          </w:rPr>
        </w:r>
        <w:r w:rsidR="00C35720">
          <w:rPr>
            <w:noProof/>
            <w:webHidden/>
          </w:rPr>
          <w:fldChar w:fldCharType="separate"/>
        </w:r>
        <w:r w:rsidR="00C35720">
          <w:rPr>
            <w:noProof/>
            <w:webHidden/>
          </w:rPr>
          <w:t>81</w:t>
        </w:r>
        <w:r w:rsidR="00C35720">
          <w:rPr>
            <w:noProof/>
            <w:webHidden/>
          </w:rPr>
          <w:fldChar w:fldCharType="end"/>
        </w:r>
      </w:hyperlink>
    </w:p>
    <w:p w14:paraId="6C203267" w14:textId="4B827A0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1" w:history="1">
        <w:r w:rsidR="00C35720" w:rsidRPr="009944D3">
          <w:rPr>
            <w:rStyle w:val="Hyperlink"/>
            <w:rFonts w:cs="Tahoma"/>
            <w:noProof/>
          </w:rPr>
          <w:t>6.4.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_Toc145231051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2A3A8E02" w14:textId="509A09E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2" w:history="1">
        <w:r w:rsidR="00C35720" w:rsidRPr="009944D3">
          <w:rPr>
            <w:rStyle w:val="Hyperlink"/>
            <w:rFonts w:cs="Tahoma"/>
            <w:noProof/>
          </w:rPr>
          <w:t>6.5.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_Toc145231052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2366AE7B" w14:textId="22768066"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3" w:history="1">
        <w:r w:rsidR="00C35720" w:rsidRPr="009944D3">
          <w:rPr>
            <w:rStyle w:val="Hyperlink"/>
            <w:rFonts w:cs="Tahoma"/>
            <w:noProof/>
          </w:rPr>
          <w:t>6.6.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_Toc145231053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354070A9" w14:textId="28E1EC33"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4" w:history="1">
        <w:r w:rsidR="00C35720" w:rsidRPr="009944D3">
          <w:rPr>
            <w:rStyle w:val="Hyperlink"/>
            <w:rFonts w:cs="Tahoma"/>
            <w:noProof/>
          </w:rPr>
          <w:t>6.7.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_Toc145231054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042EE448" w14:textId="70DFA7DC"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5" w:history="1">
        <w:r w:rsidR="00C35720" w:rsidRPr="009944D3">
          <w:rPr>
            <w:rStyle w:val="Hyperlink"/>
            <w:rFonts w:cs="Tahoma"/>
            <w:noProof/>
          </w:rPr>
          <w:t>6.8.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_Toc145231055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15F84C51" w14:textId="2013071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6" w:history="1">
        <w:r w:rsidR="00C35720" w:rsidRPr="009944D3">
          <w:rPr>
            <w:rStyle w:val="Hyperlink"/>
            <w:rFonts w:cs="Tahoma"/>
            <w:noProof/>
          </w:rPr>
          <w:t>6.9.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_Toc145231056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71946EB4" w14:textId="2E8005A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57" w:history="1">
        <w:r w:rsidR="00C35720" w:rsidRPr="009944D3">
          <w:rPr>
            <w:rStyle w:val="Hyperlink"/>
            <w:rFonts w:cs="Tahoma"/>
            <w:noProof/>
          </w:rPr>
          <w:t>6.10.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_Toc145231057 \h </w:instrText>
        </w:r>
        <w:r w:rsidR="00C35720">
          <w:rPr>
            <w:noProof/>
            <w:webHidden/>
          </w:rPr>
        </w:r>
        <w:r w:rsidR="00C35720">
          <w:rPr>
            <w:noProof/>
            <w:webHidden/>
          </w:rPr>
          <w:fldChar w:fldCharType="separate"/>
        </w:r>
        <w:r w:rsidR="00C35720">
          <w:rPr>
            <w:noProof/>
            <w:webHidden/>
          </w:rPr>
          <w:t>82</w:t>
        </w:r>
        <w:r w:rsidR="00C35720">
          <w:rPr>
            <w:noProof/>
            <w:webHidden/>
          </w:rPr>
          <w:fldChar w:fldCharType="end"/>
        </w:r>
      </w:hyperlink>
    </w:p>
    <w:p w14:paraId="6667E0D4" w14:textId="3973DDAD"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1058" w:history="1">
        <w:r w:rsidR="00C35720" w:rsidRPr="009944D3">
          <w:rPr>
            <w:rStyle w:val="Hyperlink"/>
            <w:rFonts w:cs="Tahoma"/>
            <w:noProof/>
          </w:rPr>
          <w:t>7.</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Time Deposit Certificate</w:t>
        </w:r>
        <w:r w:rsidR="00C35720">
          <w:rPr>
            <w:noProof/>
            <w:webHidden/>
          </w:rPr>
          <w:tab/>
        </w:r>
        <w:r w:rsidR="00C35720">
          <w:rPr>
            <w:noProof/>
            <w:webHidden/>
          </w:rPr>
          <w:fldChar w:fldCharType="begin"/>
        </w:r>
        <w:r w:rsidR="00C35720">
          <w:rPr>
            <w:noProof/>
            <w:webHidden/>
          </w:rPr>
          <w:instrText xml:space="preserve"> PAGEREF _Toc145231058 \h </w:instrText>
        </w:r>
        <w:r w:rsidR="00C35720">
          <w:rPr>
            <w:noProof/>
            <w:webHidden/>
          </w:rPr>
        </w:r>
        <w:r w:rsidR="00C35720">
          <w:rPr>
            <w:noProof/>
            <w:webHidden/>
          </w:rPr>
          <w:fldChar w:fldCharType="separate"/>
        </w:r>
        <w:r w:rsidR="00C35720">
          <w:rPr>
            <w:noProof/>
            <w:webHidden/>
          </w:rPr>
          <w:t>83</w:t>
        </w:r>
        <w:r w:rsidR="00C35720">
          <w:rPr>
            <w:noProof/>
            <w:webHidden/>
          </w:rPr>
          <w:fldChar w:fldCharType="end"/>
        </w:r>
      </w:hyperlink>
    </w:p>
    <w:p w14:paraId="3A292585" w14:textId="3FEB73B7"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59" w:history="1">
        <w:r w:rsidR="00C35720" w:rsidRPr="009944D3">
          <w:rPr>
            <w:rStyle w:val="Hyperlink"/>
            <w:rFonts w:cs="Tahoma"/>
            <w:noProof/>
          </w:rPr>
          <w:t>7.1.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_Toc145231059 \h </w:instrText>
        </w:r>
        <w:r w:rsidR="00C35720">
          <w:rPr>
            <w:noProof/>
            <w:webHidden/>
          </w:rPr>
        </w:r>
        <w:r w:rsidR="00C35720">
          <w:rPr>
            <w:noProof/>
            <w:webHidden/>
          </w:rPr>
          <w:fldChar w:fldCharType="separate"/>
        </w:r>
        <w:r w:rsidR="00C35720">
          <w:rPr>
            <w:noProof/>
            <w:webHidden/>
          </w:rPr>
          <w:t>83</w:t>
        </w:r>
        <w:r w:rsidR="00C35720">
          <w:rPr>
            <w:noProof/>
            <w:webHidden/>
          </w:rPr>
          <w:fldChar w:fldCharType="end"/>
        </w:r>
      </w:hyperlink>
    </w:p>
    <w:p w14:paraId="5791267F" w14:textId="441F31B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0" w:history="1">
        <w:r w:rsidR="00C35720" w:rsidRPr="009944D3">
          <w:rPr>
            <w:rStyle w:val="Hyperlink"/>
            <w:rFonts w:cs="Tahoma"/>
            <w:noProof/>
          </w:rPr>
          <w:t>7.2.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_Toc145231060 \h </w:instrText>
        </w:r>
        <w:r w:rsidR="00C35720">
          <w:rPr>
            <w:noProof/>
            <w:webHidden/>
          </w:rPr>
        </w:r>
        <w:r w:rsidR="00C35720">
          <w:rPr>
            <w:noProof/>
            <w:webHidden/>
          </w:rPr>
          <w:fldChar w:fldCharType="separate"/>
        </w:r>
        <w:r w:rsidR="00C35720">
          <w:rPr>
            <w:noProof/>
            <w:webHidden/>
          </w:rPr>
          <w:t>83</w:t>
        </w:r>
        <w:r w:rsidR="00C35720">
          <w:rPr>
            <w:noProof/>
            <w:webHidden/>
          </w:rPr>
          <w:fldChar w:fldCharType="end"/>
        </w:r>
      </w:hyperlink>
    </w:p>
    <w:p w14:paraId="767EC567" w14:textId="323D2276"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1" w:history="1">
        <w:r w:rsidR="00C35720" w:rsidRPr="009944D3">
          <w:rPr>
            <w:rStyle w:val="Hyperlink"/>
            <w:rFonts w:cs="Tahoma"/>
            <w:noProof/>
          </w:rPr>
          <w:t>7.3.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_Toc145231061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7867F680" w14:textId="6DD9DED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2" w:history="1">
        <w:r w:rsidR="00C35720" w:rsidRPr="009944D3">
          <w:rPr>
            <w:rStyle w:val="Hyperlink"/>
            <w:rFonts w:cs="Tahoma"/>
            <w:noProof/>
          </w:rPr>
          <w:t>7.4.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_Toc145231062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476896E4" w14:textId="4FA212C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3" w:history="1">
        <w:r w:rsidR="00C35720" w:rsidRPr="009944D3">
          <w:rPr>
            <w:rStyle w:val="Hyperlink"/>
            <w:rFonts w:cs="Tahoma"/>
            <w:noProof/>
          </w:rPr>
          <w:t>7.5.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_Toc145231063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1271958D" w14:textId="04FEF88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4" w:history="1">
        <w:r w:rsidR="00C35720" w:rsidRPr="009944D3">
          <w:rPr>
            <w:rStyle w:val="Hyperlink"/>
            <w:rFonts w:cs="Tahoma"/>
            <w:noProof/>
          </w:rPr>
          <w:t>7.6.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_Toc145231064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2A830B34" w14:textId="61B52628"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5" w:history="1">
        <w:r w:rsidR="00C35720" w:rsidRPr="009944D3">
          <w:rPr>
            <w:rStyle w:val="Hyperlink"/>
            <w:rFonts w:cs="Tahoma"/>
            <w:noProof/>
          </w:rPr>
          <w:t>7.7.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_Toc145231065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0051A096" w14:textId="0C5D6FE7"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6" w:history="1">
        <w:r w:rsidR="00C35720" w:rsidRPr="009944D3">
          <w:rPr>
            <w:rStyle w:val="Hyperlink"/>
            <w:rFonts w:cs="Tahoma"/>
            <w:noProof/>
          </w:rPr>
          <w:t>7.8.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_Toc145231066 \h </w:instrText>
        </w:r>
        <w:r w:rsidR="00C35720">
          <w:rPr>
            <w:noProof/>
            <w:webHidden/>
          </w:rPr>
        </w:r>
        <w:r w:rsidR="00C35720">
          <w:rPr>
            <w:noProof/>
            <w:webHidden/>
          </w:rPr>
          <w:fldChar w:fldCharType="separate"/>
        </w:r>
        <w:r w:rsidR="00C35720">
          <w:rPr>
            <w:noProof/>
            <w:webHidden/>
          </w:rPr>
          <w:t>84</w:t>
        </w:r>
        <w:r w:rsidR="00C35720">
          <w:rPr>
            <w:noProof/>
            <w:webHidden/>
          </w:rPr>
          <w:fldChar w:fldCharType="end"/>
        </w:r>
      </w:hyperlink>
    </w:p>
    <w:p w14:paraId="568A5409" w14:textId="01655698"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67" w:history="1">
        <w:r w:rsidR="00C35720" w:rsidRPr="009944D3">
          <w:rPr>
            <w:rStyle w:val="Hyperlink"/>
            <w:rFonts w:cs="Tahoma"/>
            <w:noProof/>
          </w:rPr>
          <w:t>7.9.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_Toc145231067 \h </w:instrText>
        </w:r>
        <w:r w:rsidR="00C35720">
          <w:rPr>
            <w:noProof/>
            <w:webHidden/>
          </w:rPr>
        </w:r>
        <w:r w:rsidR="00C35720">
          <w:rPr>
            <w:noProof/>
            <w:webHidden/>
          </w:rPr>
          <w:fldChar w:fldCharType="separate"/>
        </w:r>
        <w:r w:rsidR="00C35720">
          <w:rPr>
            <w:noProof/>
            <w:webHidden/>
          </w:rPr>
          <w:t>85</w:t>
        </w:r>
        <w:r w:rsidR="00C35720">
          <w:rPr>
            <w:noProof/>
            <w:webHidden/>
          </w:rPr>
          <w:fldChar w:fldCharType="end"/>
        </w:r>
      </w:hyperlink>
    </w:p>
    <w:p w14:paraId="13C6CA4B" w14:textId="4D15E34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68" w:history="1">
        <w:r w:rsidR="00C35720" w:rsidRPr="009944D3">
          <w:rPr>
            <w:rStyle w:val="Hyperlink"/>
            <w:rFonts w:cs="Tahoma"/>
            <w:noProof/>
          </w:rPr>
          <w:t>7.10.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_Toc145231068 \h </w:instrText>
        </w:r>
        <w:r w:rsidR="00C35720">
          <w:rPr>
            <w:noProof/>
            <w:webHidden/>
          </w:rPr>
        </w:r>
        <w:r w:rsidR="00C35720">
          <w:rPr>
            <w:noProof/>
            <w:webHidden/>
          </w:rPr>
          <w:fldChar w:fldCharType="separate"/>
        </w:r>
        <w:r w:rsidR="00C35720">
          <w:rPr>
            <w:noProof/>
            <w:webHidden/>
          </w:rPr>
          <w:t>85</w:t>
        </w:r>
        <w:r w:rsidR="00C35720">
          <w:rPr>
            <w:noProof/>
            <w:webHidden/>
          </w:rPr>
          <w:fldChar w:fldCharType="end"/>
        </w:r>
      </w:hyperlink>
    </w:p>
    <w:p w14:paraId="4C4B6C1F" w14:textId="6FAECEFC"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1069" w:history="1">
        <w:r w:rsidR="00C35720" w:rsidRPr="009944D3">
          <w:rPr>
            <w:rStyle w:val="Hyperlink"/>
            <w:rFonts w:cs="Tahoma"/>
            <w:noProof/>
          </w:rPr>
          <w:t>8.</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Non-Resident Report</w:t>
        </w:r>
        <w:r w:rsidR="00C35720">
          <w:rPr>
            <w:noProof/>
            <w:webHidden/>
          </w:rPr>
          <w:tab/>
        </w:r>
        <w:r w:rsidR="00C35720">
          <w:rPr>
            <w:noProof/>
            <w:webHidden/>
          </w:rPr>
          <w:fldChar w:fldCharType="begin"/>
        </w:r>
        <w:r w:rsidR="00C35720">
          <w:rPr>
            <w:noProof/>
            <w:webHidden/>
          </w:rPr>
          <w:instrText xml:space="preserve"> PAGEREF _Toc145231069 \h </w:instrText>
        </w:r>
        <w:r w:rsidR="00C35720">
          <w:rPr>
            <w:noProof/>
            <w:webHidden/>
          </w:rPr>
        </w:r>
        <w:r w:rsidR="00C35720">
          <w:rPr>
            <w:noProof/>
            <w:webHidden/>
          </w:rPr>
          <w:fldChar w:fldCharType="separate"/>
        </w:r>
        <w:r w:rsidR="00C35720">
          <w:rPr>
            <w:noProof/>
            <w:webHidden/>
          </w:rPr>
          <w:t>86</w:t>
        </w:r>
        <w:r w:rsidR="00C35720">
          <w:rPr>
            <w:noProof/>
            <w:webHidden/>
          </w:rPr>
          <w:fldChar w:fldCharType="end"/>
        </w:r>
      </w:hyperlink>
    </w:p>
    <w:p w14:paraId="047FC90B" w14:textId="7283D34B"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0" w:history="1">
        <w:r w:rsidR="00C35720" w:rsidRPr="009944D3">
          <w:rPr>
            <w:rStyle w:val="Hyperlink"/>
            <w:rFonts w:cs="Tahoma"/>
            <w:noProof/>
          </w:rPr>
          <w:t>8.1.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_Toc145231070 \h </w:instrText>
        </w:r>
        <w:r w:rsidR="00C35720">
          <w:rPr>
            <w:noProof/>
            <w:webHidden/>
          </w:rPr>
        </w:r>
        <w:r w:rsidR="00C35720">
          <w:rPr>
            <w:noProof/>
            <w:webHidden/>
          </w:rPr>
          <w:fldChar w:fldCharType="separate"/>
        </w:r>
        <w:r w:rsidR="00C35720">
          <w:rPr>
            <w:noProof/>
            <w:webHidden/>
          </w:rPr>
          <w:t>86</w:t>
        </w:r>
        <w:r w:rsidR="00C35720">
          <w:rPr>
            <w:noProof/>
            <w:webHidden/>
          </w:rPr>
          <w:fldChar w:fldCharType="end"/>
        </w:r>
      </w:hyperlink>
    </w:p>
    <w:p w14:paraId="35504E10" w14:textId="31C9A99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1" w:history="1">
        <w:r w:rsidR="00C35720" w:rsidRPr="009944D3">
          <w:rPr>
            <w:rStyle w:val="Hyperlink"/>
            <w:rFonts w:cs="Tahoma"/>
            <w:noProof/>
          </w:rPr>
          <w:t>8.2.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_Toc145231071 \h </w:instrText>
        </w:r>
        <w:r w:rsidR="00C35720">
          <w:rPr>
            <w:noProof/>
            <w:webHidden/>
          </w:rPr>
        </w:r>
        <w:r w:rsidR="00C35720">
          <w:rPr>
            <w:noProof/>
            <w:webHidden/>
          </w:rPr>
          <w:fldChar w:fldCharType="separate"/>
        </w:r>
        <w:r w:rsidR="00C35720">
          <w:rPr>
            <w:noProof/>
            <w:webHidden/>
          </w:rPr>
          <w:t>86</w:t>
        </w:r>
        <w:r w:rsidR="00C35720">
          <w:rPr>
            <w:noProof/>
            <w:webHidden/>
          </w:rPr>
          <w:fldChar w:fldCharType="end"/>
        </w:r>
      </w:hyperlink>
    </w:p>
    <w:p w14:paraId="64CF95F3" w14:textId="20658EFA"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2" w:history="1">
        <w:r w:rsidR="00C35720" w:rsidRPr="009944D3">
          <w:rPr>
            <w:rStyle w:val="Hyperlink"/>
            <w:rFonts w:cs="Tahoma"/>
            <w:noProof/>
          </w:rPr>
          <w:t>8.3.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_Toc145231072 \h </w:instrText>
        </w:r>
        <w:r w:rsidR="00C35720">
          <w:rPr>
            <w:noProof/>
            <w:webHidden/>
          </w:rPr>
        </w:r>
        <w:r w:rsidR="00C35720">
          <w:rPr>
            <w:noProof/>
            <w:webHidden/>
          </w:rPr>
          <w:fldChar w:fldCharType="separate"/>
        </w:r>
        <w:r w:rsidR="00C35720">
          <w:rPr>
            <w:noProof/>
            <w:webHidden/>
          </w:rPr>
          <w:t>86</w:t>
        </w:r>
        <w:r w:rsidR="00C35720">
          <w:rPr>
            <w:noProof/>
            <w:webHidden/>
          </w:rPr>
          <w:fldChar w:fldCharType="end"/>
        </w:r>
      </w:hyperlink>
    </w:p>
    <w:p w14:paraId="0AB878D3" w14:textId="4A39D41E"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3" w:history="1">
        <w:r w:rsidR="00C35720" w:rsidRPr="009944D3">
          <w:rPr>
            <w:rStyle w:val="Hyperlink"/>
            <w:rFonts w:cs="Tahoma"/>
            <w:noProof/>
          </w:rPr>
          <w:t>8.4.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_Toc145231073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61FFFF8E" w14:textId="28940EC8"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4" w:history="1">
        <w:r w:rsidR="00C35720" w:rsidRPr="009944D3">
          <w:rPr>
            <w:rStyle w:val="Hyperlink"/>
            <w:rFonts w:cs="Tahoma"/>
            <w:noProof/>
          </w:rPr>
          <w:t>8.5.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_Toc145231074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34FBE0AD" w14:textId="6FB475B9"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5" w:history="1">
        <w:r w:rsidR="00C35720" w:rsidRPr="009944D3">
          <w:rPr>
            <w:rStyle w:val="Hyperlink"/>
            <w:rFonts w:cs="Tahoma"/>
            <w:noProof/>
          </w:rPr>
          <w:t>8.6.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_Toc145231075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3DE70A84" w14:textId="3BBCBEEE"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6" w:history="1">
        <w:r w:rsidR="00C35720" w:rsidRPr="009944D3">
          <w:rPr>
            <w:rStyle w:val="Hyperlink"/>
            <w:rFonts w:cs="Tahoma"/>
            <w:noProof/>
          </w:rPr>
          <w:t>8.7.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_Toc145231076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638B303C" w14:textId="308280C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7" w:history="1">
        <w:r w:rsidR="00C35720" w:rsidRPr="009944D3">
          <w:rPr>
            <w:rStyle w:val="Hyperlink"/>
            <w:rFonts w:cs="Tahoma"/>
            <w:noProof/>
          </w:rPr>
          <w:t>8.8.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_Toc145231077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6DC6562B" w14:textId="1354923E"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78" w:history="1">
        <w:r w:rsidR="00C35720" w:rsidRPr="009944D3">
          <w:rPr>
            <w:rStyle w:val="Hyperlink"/>
            <w:rFonts w:cs="Tahoma"/>
            <w:noProof/>
          </w:rPr>
          <w:t>8.9.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_Toc145231078 \h </w:instrText>
        </w:r>
        <w:r w:rsidR="00C35720">
          <w:rPr>
            <w:noProof/>
            <w:webHidden/>
          </w:rPr>
        </w:r>
        <w:r w:rsidR="00C35720">
          <w:rPr>
            <w:noProof/>
            <w:webHidden/>
          </w:rPr>
          <w:fldChar w:fldCharType="separate"/>
        </w:r>
        <w:r w:rsidR="00C35720">
          <w:rPr>
            <w:noProof/>
            <w:webHidden/>
          </w:rPr>
          <w:t>87</w:t>
        </w:r>
        <w:r w:rsidR="00C35720">
          <w:rPr>
            <w:noProof/>
            <w:webHidden/>
          </w:rPr>
          <w:fldChar w:fldCharType="end"/>
        </w:r>
      </w:hyperlink>
    </w:p>
    <w:p w14:paraId="6CE4B0CC" w14:textId="3FFD448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79" w:history="1">
        <w:r w:rsidR="00C35720" w:rsidRPr="009944D3">
          <w:rPr>
            <w:rStyle w:val="Hyperlink"/>
            <w:rFonts w:cs="Tahoma"/>
            <w:noProof/>
          </w:rPr>
          <w:t>8.10.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_Toc145231079 \h </w:instrText>
        </w:r>
        <w:r w:rsidR="00C35720">
          <w:rPr>
            <w:noProof/>
            <w:webHidden/>
          </w:rPr>
        </w:r>
        <w:r w:rsidR="00C35720">
          <w:rPr>
            <w:noProof/>
            <w:webHidden/>
          </w:rPr>
          <w:fldChar w:fldCharType="separate"/>
        </w:r>
        <w:r w:rsidR="00C35720">
          <w:rPr>
            <w:noProof/>
            <w:webHidden/>
          </w:rPr>
          <w:t>88</w:t>
        </w:r>
        <w:r w:rsidR="00C35720">
          <w:rPr>
            <w:noProof/>
            <w:webHidden/>
          </w:rPr>
          <w:fldChar w:fldCharType="end"/>
        </w:r>
      </w:hyperlink>
    </w:p>
    <w:p w14:paraId="1C5F61A5" w14:textId="5FCA1291" w:rsidR="00C35720" w:rsidRDefault="006B390F">
      <w:pPr>
        <w:pStyle w:val="TOC2"/>
        <w:tabs>
          <w:tab w:val="left" w:pos="720"/>
          <w:tab w:val="right" w:leader="dot" w:pos="10053"/>
        </w:tabs>
        <w:rPr>
          <w:rFonts w:asciiTheme="minorHAnsi" w:hAnsiTheme="minorHAnsi" w:cstheme="minorBidi"/>
          <w:noProof/>
          <w:kern w:val="2"/>
          <w:sz w:val="22"/>
          <w:szCs w:val="22"/>
          <w:lang w:bidi="ar-SA"/>
          <w14:ligatures w14:val="standardContextual"/>
        </w:rPr>
      </w:pPr>
      <w:hyperlink w:anchor="_Toc145231080" w:history="1">
        <w:r w:rsidR="00C35720" w:rsidRPr="009944D3">
          <w:rPr>
            <w:rStyle w:val="Hyperlink"/>
            <w:rFonts w:cs="Tahoma"/>
            <w:noProof/>
          </w:rPr>
          <w:t>9.</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Cheque Duty Fees Remittance Report</w:t>
        </w:r>
        <w:r w:rsidR="00C35720">
          <w:rPr>
            <w:noProof/>
            <w:webHidden/>
          </w:rPr>
          <w:tab/>
        </w:r>
        <w:r w:rsidR="00C35720">
          <w:rPr>
            <w:noProof/>
            <w:webHidden/>
          </w:rPr>
          <w:fldChar w:fldCharType="begin"/>
        </w:r>
        <w:r w:rsidR="00C35720">
          <w:rPr>
            <w:noProof/>
            <w:webHidden/>
          </w:rPr>
          <w:instrText xml:space="preserve"> PAGEREF _Toc145231080 \h </w:instrText>
        </w:r>
        <w:r w:rsidR="00C35720">
          <w:rPr>
            <w:noProof/>
            <w:webHidden/>
          </w:rPr>
        </w:r>
        <w:r w:rsidR="00C35720">
          <w:rPr>
            <w:noProof/>
            <w:webHidden/>
          </w:rPr>
          <w:fldChar w:fldCharType="separate"/>
        </w:r>
        <w:r w:rsidR="00C35720">
          <w:rPr>
            <w:noProof/>
            <w:webHidden/>
          </w:rPr>
          <w:t>89</w:t>
        </w:r>
        <w:r w:rsidR="00C35720">
          <w:rPr>
            <w:noProof/>
            <w:webHidden/>
          </w:rPr>
          <w:fldChar w:fldCharType="end"/>
        </w:r>
      </w:hyperlink>
    </w:p>
    <w:p w14:paraId="1231C133" w14:textId="6D9468DC"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1" w:history="1">
        <w:r w:rsidR="00C35720" w:rsidRPr="009944D3">
          <w:rPr>
            <w:rStyle w:val="Hyperlink"/>
            <w:rFonts w:cs="Tahoma"/>
            <w:noProof/>
          </w:rPr>
          <w:t>9.1.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_Toc145231081 \h </w:instrText>
        </w:r>
        <w:r w:rsidR="00C35720">
          <w:rPr>
            <w:noProof/>
            <w:webHidden/>
          </w:rPr>
        </w:r>
        <w:r w:rsidR="00C35720">
          <w:rPr>
            <w:noProof/>
            <w:webHidden/>
          </w:rPr>
          <w:fldChar w:fldCharType="separate"/>
        </w:r>
        <w:r w:rsidR="00C35720">
          <w:rPr>
            <w:noProof/>
            <w:webHidden/>
          </w:rPr>
          <w:t>89</w:t>
        </w:r>
        <w:r w:rsidR="00C35720">
          <w:rPr>
            <w:noProof/>
            <w:webHidden/>
          </w:rPr>
          <w:fldChar w:fldCharType="end"/>
        </w:r>
      </w:hyperlink>
    </w:p>
    <w:p w14:paraId="19CD753B" w14:textId="005B17F2"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2" w:history="1">
        <w:r w:rsidR="00C35720" w:rsidRPr="009944D3">
          <w:rPr>
            <w:rStyle w:val="Hyperlink"/>
            <w:rFonts w:cs="Tahoma"/>
            <w:noProof/>
          </w:rPr>
          <w:t>9.2.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_Toc145231082 \h </w:instrText>
        </w:r>
        <w:r w:rsidR="00C35720">
          <w:rPr>
            <w:noProof/>
            <w:webHidden/>
          </w:rPr>
        </w:r>
        <w:r w:rsidR="00C35720">
          <w:rPr>
            <w:noProof/>
            <w:webHidden/>
          </w:rPr>
          <w:fldChar w:fldCharType="separate"/>
        </w:r>
        <w:r w:rsidR="00C35720">
          <w:rPr>
            <w:noProof/>
            <w:webHidden/>
          </w:rPr>
          <w:t>89</w:t>
        </w:r>
        <w:r w:rsidR="00C35720">
          <w:rPr>
            <w:noProof/>
            <w:webHidden/>
          </w:rPr>
          <w:fldChar w:fldCharType="end"/>
        </w:r>
      </w:hyperlink>
    </w:p>
    <w:p w14:paraId="7A1718A5" w14:textId="6F1B6E80"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3" w:history="1">
        <w:r w:rsidR="00C35720" w:rsidRPr="009944D3">
          <w:rPr>
            <w:rStyle w:val="Hyperlink"/>
            <w:rFonts w:cs="Tahoma"/>
            <w:noProof/>
          </w:rPr>
          <w:t>9.3.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_Toc145231083 \h </w:instrText>
        </w:r>
        <w:r w:rsidR="00C35720">
          <w:rPr>
            <w:noProof/>
            <w:webHidden/>
          </w:rPr>
        </w:r>
        <w:r w:rsidR="00C35720">
          <w:rPr>
            <w:noProof/>
            <w:webHidden/>
          </w:rPr>
          <w:fldChar w:fldCharType="separate"/>
        </w:r>
        <w:r w:rsidR="00C35720">
          <w:rPr>
            <w:noProof/>
            <w:webHidden/>
          </w:rPr>
          <w:t>90</w:t>
        </w:r>
        <w:r w:rsidR="00C35720">
          <w:rPr>
            <w:noProof/>
            <w:webHidden/>
          </w:rPr>
          <w:fldChar w:fldCharType="end"/>
        </w:r>
      </w:hyperlink>
    </w:p>
    <w:p w14:paraId="63196554" w14:textId="4BBC5B84"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4" w:history="1">
        <w:r w:rsidR="00C35720" w:rsidRPr="009944D3">
          <w:rPr>
            <w:rStyle w:val="Hyperlink"/>
            <w:rFonts w:cs="Tahoma"/>
            <w:noProof/>
          </w:rPr>
          <w:t>9.4.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_Toc145231084 \h </w:instrText>
        </w:r>
        <w:r w:rsidR="00C35720">
          <w:rPr>
            <w:noProof/>
            <w:webHidden/>
          </w:rPr>
        </w:r>
        <w:r w:rsidR="00C35720">
          <w:rPr>
            <w:noProof/>
            <w:webHidden/>
          </w:rPr>
          <w:fldChar w:fldCharType="separate"/>
        </w:r>
        <w:r w:rsidR="00C35720">
          <w:rPr>
            <w:noProof/>
            <w:webHidden/>
          </w:rPr>
          <w:t>90</w:t>
        </w:r>
        <w:r w:rsidR="00C35720">
          <w:rPr>
            <w:noProof/>
            <w:webHidden/>
          </w:rPr>
          <w:fldChar w:fldCharType="end"/>
        </w:r>
      </w:hyperlink>
    </w:p>
    <w:p w14:paraId="60513D3A" w14:textId="39ECC2AF"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5" w:history="1">
        <w:r w:rsidR="00C35720" w:rsidRPr="009944D3">
          <w:rPr>
            <w:rStyle w:val="Hyperlink"/>
            <w:rFonts w:cs="Tahoma"/>
            <w:noProof/>
          </w:rPr>
          <w:t>9.5.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_Toc145231085 \h </w:instrText>
        </w:r>
        <w:r w:rsidR="00C35720">
          <w:rPr>
            <w:noProof/>
            <w:webHidden/>
          </w:rPr>
        </w:r>
        <w:r w:rsidR="00C35720">
          <w:rPr>
            <w:noProof/>
            <w:webHidden/>
          </w:rPr>
          <w:fldChar w:fldCharType="separate"/>
        </w:r>
        <w:r w:rsidR="00C35720">
          <w:rPr>
            <w:noProof/>
            <w:webHidden/>
          </w:rPr>
          <w:t>91</w:t>
        </w:r>
        <w:r w:rsidR="00C35720">
          <w:rPr>
            <w:noProof/>
            <w:webHidden/>
          </w:rPr>
          <w:fldChar w:fldCharType="end"/>
        </w:r>
      </w:hyperlink>
    </w:p>
    <w:p w14:paraId="27A6C19F" w14:textId="49A94865"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6" w:history="1">
        <w:r w:rsidR="00C35720" w:rsidRPr="009944D3">
          <w:rPr>
            <w:rStyle w:val="Hyperlink"/>
            <w:rFonts w:cs="Tahoma"/>
            <w:noProof/>
          </w:rPr>
          <w:t>9.6.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_Toc145231086 \h </w:instrText>
        </w:r>
        <w:r w:rsidR="00C35720">
          <w:rPr>
            <w:noProof/>
            <w:webHidden/>
          </w:rPr>
        </w:r>
        <w:r w:rsidR="00C35720">
          <w:rPr>
            <w:noProof/>
            <w:webHidden/>
          </w:rPr>
          <w:fldChar w:fldCharType="separate"/>
        </w:r>
        <w:r w:rsidR="00C35720">
          <w:rPr>
            <w:noProof/>
            <w:webHidden/>
          </w:rPr>
          <w:t>91</w:t>
        </w:r>
        <w:r w:rsidR="00C35720">
          <w:rPr>
            <w:noProof/>
            <w:webHidden/>
          </w:rPr>
          <w:fldChar w:fldCharType="end"/>
        </w:r>
      </w:hyperlink>
    </w:p>
    <w:p w14:paraId="435ECBA6" w14:textId="23D9662D"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7" w:history="1">
        <w:r w:rsidR="00C35720" w:rsidRPr="009944D3">
          <w:rPr>
            <w:rStyle w:val="Hyperlink"/>
            <w:rFonts w:cs="Tahoma"/>
            <w:noProof/>
          </w:rPr>
          <w:t>9.7.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_Toc145231087 \h </w:instrText>
        </w:r>
        <w:r w:rsidR="00C35720">
          <w:rPr>
            <w:noProof/>
            <w:webHidden/>
          </w:rPr>
        </w:r>
        <w:r w:rsidR="00C35720">
          <w:rPr>
            <w:noProof/>
            <w:webHidden/>
          </w:rPr>
          <w:fldChar w:fldCharType="separate"/>
        </w:r>
        <w:r w:rsidR="00C35720">
          <w:rPr>
            <w:noProof/>
            <w:webHidden/>
          </w:rPr>
          <w:t>91</w:t>
        </w:r>
        <w:r w:rsidR="00C35720">
          <w:rPr>
            <w:noProof/>
            <w:webHidden/>
          </w:rPr>
          <w:fldChar w:fldCharType="end"/>
        </w:r>
      </w:hyperlink>
    </w:p>
    <w:p w14:paraId="26B785CF" w14:textId="1560438D"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8" w:history="1">
        <w:r w:rsidR="00C35720" w:rsidRPr="009944D3">
          <w:rPr>
            <w:rStyle w:val="Hyperlink"/>
            <w:rFonts w:cs="Tahoma"/>
            <w:noProof/>
          </w:rPr>
          <w:t>9.8.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_Toc145231088 \h </w:instrText>
        </w:r>
        <w:r w:rsidR="00C35720">
          <w:rPr>
            <w:noProof/>
            <w:webHidden/>
          </w:rPr>
        </w:r>
        <w:r w:rsidR="00C35720">
          <w:rPr>
            <w:noProof/>
            <w:webHidden/>
          </w:rPr>
          <w:fldChar w:fldCharType="separate"/>
        </w:r>
        <w:r w:rsidR="00C35720">
          <w:rPr>
            <w:noProof/>
            <w:webHidden/>
          </w:rPr>
          <w:t>91</w:t>
        </w:r>
        <w:r w:rsidR="00C35720">
          <w:rPr>
            <w:noProof/>
            <w:webHidden/>
          </w:rPr>
          <w:fldChar w:fldCharType="end"/>
        </w:r>
      </w:hyperlink>
    </w:p>
    <w:p w14:paraId="69951C41" w14:textId="5248CB75" w:rsidR="00C35720" w:rsidRDefault="006B390F">
      <w:pPr>
        <w:pStyle w:val="TOC3"/>
        <w:rPr>
          <w:rFonts w:asciiTheme="minorHAnsi" w:hAnsiTheme="minorHAnsi" w:cstheme="minorBidi"/>
          <w:noProof/>
          <w:color w:val="auto"/>
          <w:kern w:val="2"/>
          <w:sz w:val="22"/>
          <w:szCs w:val="22"/>
          <w:lang w:bidi="ar-SA"/>
          <w14:ligatures w14:val="standardContextual"/>
        </w:rPr>
      </w:pPr>
      <w:hyperlink w:anchor="_Toc145231089" w:history="1">
        <w:r w:rsidR="00C35720" w:rsidRPr="009944D3">
          <w:rPr>
            <w:rStyle w:val="Hyperlink"/>
            <w:rFonts w:cs="Tahoma"/>
            <w:noProof/>
          </w:rPr>
          <w:t>9.9.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_Toc145231089 \h </w:instrText>
        </w:r>
        <w:r w:rsidR="00C35720">
          <w:rPr>
            <w:noProof/>
            <w:webHidden/>
          </w:rPr>
        </w:r>
        <w:r w:rsidR="00C35720">
          <w:rPr>
            <w:noProof/>
            <w:webHidden/>
          </w:rPr>
          <w:fldChar w:fldCharType="separate"/>
        </w:r>
        <w:r w:rsidR="00C35720">
          <w:rPr>
            <w:noProof/>
            <w:webHidden/>
          </w:rPr>
          <w:t>91</w:t>
        </w:r>
        <w:r w:rsidR="00C35720">
          <w:rPr>
            <w:noProof/>
            <w:webHidden/>
          </w:rPr>
          <w:fldChar w:fldCharType="end"/>
        </w:r>
      </w:hyperlink>
    </w:p>
    <w:p w14:paraId="1869E373" w14:textId="483421E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0" w:history="1">
        <w:r w:rsidR="00C35720" w:rsidRPr="009944D3">
          <w:rPr>
            <w:rStyle w:val="Hyperlink"/>
            <w:rFonts w:cs="Tahoma"/>
            <w:noProof/>
          </w:rPr>
          <w:t>9.10.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_Toc145231090 \h </w:instrText>
        </w:r>
        <w:r w:rsidR="00C35720">
          <w:rPr>
            <w:noProof/>
            <w:webHidden/>
          </w:rPr>
        </w:r>
        <w:r w:rsidR="00C35720">
          <w:rPr>
            <w:noProof/>
            <w:webHidden/>
          </w:rPr>
          <w:fldChar w:fldCharType="separate"/>
        </w:r>
        <w:r w:rsidR="00C35720">
          <w:rPr>
            <w:noProof/>
            <w:webHidden/>
          </w:rPr>
          <w:t>92</w:t>
        </w:r>
        <w:r w:rsidR="00C35720">
          <w:rPr>
            <w:noProof/>
            <w:webHidden/>
          </w:rPr>
          <w:fldChar w:fldCharType="end"/>
        </w:r>
      </w:hyperlink>
    </w:p>
    <w:p w14:paraId="31477397" w14:textId="7C6A2F54"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091" w:history="1">
        <w:r w:rsidR="00C35720" w:rsidRPr="009944D3">
          <w:rPr>
            <w:rStyle w:val="Hyperlink"/>
            <w:rFonts w:cs="Tahoma"/>
            <w:noProof/>
          </w:rPr>
          <w:t>10.</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Daily Summary Clearing Cheque Report</w:t>
        </w:r>
        <w:r w:rsidR="00C35720">
          <w:rPr>
            <w:noProof/>
            <w:webHidden/>
          </w:rPr>
          <w:tab/>
        </w:r>
        <w:r w:rsidR="00C35720">
          <w:rPr>
            <w:noProof/>
            <w:webHidden/>
          </w:rPr>
          <w:fldChar w:fldCharType="begin"/>
        </w:r>
        <w:r w:rsidR="00C35720">
          <w:rPr>
            <w:noProof/>
            <w:webHidden/>
          </w:rPr>
          <w:instrText xml:space="preserve"> PAGEREF _Toc145231091 \h </w:instrText>
        </w:r>
        <w:r w:rsidR="00C35720">
          <w:rPr>
            <w:noProof/>
            <w:webHidden/>
          </w:rPr>
        </w:r>
        <w:r w:rsidR="00C35720">
          <w:rPr>
            <w:noProof/>
            <w:webHidden/>
          </w:rPr>
          <w:fldChar w:fldCharType="separate"/>
        </w:r>
        <w:r w:rsidR="00C35720">
          <w:rPr>
            <w:noProof/>
            <w:webHidden/>
          </w:rPr>
          <w:t>93</w:t>
        </w:r>
        <w:r w:rsidR="00C35720">
          <w:rPr>
            <w:noProof/>
            <w:webHidden/>
          </w:rPr>
          <w:fldChar w:fldCharType="end"/>
        </w:r>
      </w:hyperlink>
    </w:p>
    <w:p w14:paraId="1D2A4644" w14:textId="663F78C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2" w:history="1">
        <w:r w:rsidR="00C35720" w:rsidRPr="009944D3">
          <w:rPr>
            <w:rStyle w:val="Hyperlink"/>
            <w:rFonts w:cs="Tahoma"/>
            <w:noProof/>
          </w:rPr>
          <w:t>10.1.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_Toc145231092 \h </w:instrText>
        </w:r>
        <w:r w:rsidR="00C35720">
          <w:rPr>
            <w:noProof/>
            <w:webHidden/>
          </w:rPr>
        </w:r>
        <w:r w:rsidR="00C35720">
          <w:rPr>
            <w:noProof/>
            <w:webHidden/>
          </w:rPr>
          <w:fldChar w:fldCharType="separate"/>
        </w:r>
        <w:r w:rsidR="00C35720">
          <w:rPr>
            <w:noProof/>
            <w:webHidden/>
          </w:rPr>
          <w:t>93</w:t>
        </w:r>
        <w:r w:rsidR="00C35720">
          <w:rPr>
            <w:noProof/>
            <w:webHidden/>
          </w:rPr>
          <w:fldChar w:fldCharType="end"/>
        </w:r>
      </w:hyperlink>
    </w:p>
    <w:p w14:paraId="79D67372" w14:textId="7BB5707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3" w:history="1">
        <w:r w:rsidR="00C35720" w:rsidRPr="009944D3">
          <w:rPr>
            <w:rStyle w:val="Hyperlink"/>
            <w:rFonts w:cs="Tahoma"/>
            <w:noProof/>
          </w:rPr>
          <w:t>10.2.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_Toc145231093 \h </w:instrText>
        </w:r>
        <w:r w:rsidR="00C35720">
          <w:rPr>
            <w:noProof/>
            <w:webHidden/>
          </w:rPr>
        </w:r>
        <w:r w:rsidR="00C35720">
          <w:rPr>
            <w:noProof/>
            <w:webHidden/>
          </w:rPr>
          <w:fldChar w:fldCharType="separate"/>
        </w:r>
        <w:r w:rsidR="00C35720">
          <w:rPr>
            <w:noProof/>
            <w:webHidden/>
          </w:rPr>
          <w:t>93</w:t>
        </w:r>
        <w:r w:rsidR="00C35720">
          <w:rPr>
            <w:noProof/>
            <w:webHidden/>
          </w:rPr>
          <w:fldChar w:fldCharType="end"/>
        </w:r>
      </w:hyperlink>
    </w:p>
    <w:p w14:paraId="3317C6F7" w14:textId="09E905B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4" w:history="1">
        <w:r w:rsidR="00C35720" w:rsidRPr="009944D3">
          <w:rPr>
            <w:rStyle w:val="Hyperlink"/>
            <w:rFonts w:cs="Tahoma"/>
            <w:noProof/>
          </w:rPr>
          <w:t>10.3.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_Toc145231094 \h </w:instrText>
        </w:r>
        <w:r w:rsidR="00C35720">
          <w:rPr>
            <w:noProof/>
            <w:webHidden/>
          </w:rPr>
        </w:r>
        <w:r w:rsidR="00C35720">
          <w:rPr>
            <w:noProof/>
            <w:webHidden/>
          </w:rPr>
          <w:fldChar w:fldCharType="separate"/>
        </w:r>
        <w:r w:rsidR="00C35720">
          <w:rPr>
            <w:noProof/>
            <w:webHidden/>
          </w:rPr>
          <w:t>93</w:t>
        </w:r>
        <w:r w:rsidR="00C35720">
          <w:rPr>
            <w:noProof/>
            <w:webHidden/>
          </w:rPr>
          <w:fldChar w:fldCharType="end"/>
        </w:r>
      </w:hyperlink>
    </w:p>
    <w:p w14:paraId="3238B099" w14:textId="6F96254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5" w:history="1">
        <w:r w:rsidR="00C35720" w:rsidRPr="009944D3">
          <w:rPr>
            <w:rStyle w:val="Hyperlink"/>
            <w:rFonts w:cs="Tahoma"/>
            <w:noProof/>
          </w:rPr>
          <w:t>10.4.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_Toc145231095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43DBA045" w14:textId="2FB52E2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6" w:history="1">
        <w:r w:rsidR="00C35720" w:rsidRPr="009944D3">
          <w:rPr>
            <w:rStyle w:val="Hyperlink"/>
            <w:rFonts w:cs="Tahoma"/>
            <w:noProof/>
          </w:rPr>
          <w:t>10.5.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_Toc145231096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5BA043DE" w14:textId="2A0EB42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7" w:history="1">
        <w:r w:rsidR="00C35720" w:rsidRPr="009944D3">
          <w:rPr>
            <w:rStyle w:val="Hyperlink"/>
            <w:rFonts w:cs="Tahoma"/>
            <w:noProof/>
          </w:rPr>
          <w:t>10.6.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_Toc145231097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2E587C75" w14:textId="00D94CA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8" w:history="1">
        <w:r w:rsidR="00C35720" w:rsidRPr="009944D3">
          <w:rPr>
            <w:rStyle w:val="Hyperlink"/>
            <w:rFonts w:cs="Tahoma"/>
            <w:noProof/>
          </w:rPr>
          <w:t>10.7.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_Toc145231098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13AB620F" w14:textId="7A8C880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099" w:history="1">
        <w:r w:rsidR="00C35720" w:rsidRPr="009944D3">
          <w:rPr>
            <w:rStyle w:val="Hyperlink"/>
            <w:rFonts w:cs="Tahoma"/>
            <w:noProof/>
          </w:rPr>
          <w:t>10.8.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_Toc145231099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30DD8CDA" w14:textId="6827823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0" w:history="1">
        <w:r w:rsidR="00C35720" w:rsidRPr="009944D3">
          <w:rPr>
            <w:rStyle w:val="Hyperlink"/>
            <w:rFonts w:cs="Tahoma"/>
            <w:noProof/>
          </w:rPr>
          <w:t>10.9.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_Toc145231100 \h </w:instrText>
        </w:r>
        <w:r w:rsidR="00C35720">
          <w:rPr>
            <w:noProof/>
            <w:webHidden/>
          </w:rPr>
        </w:r>
        <w:r w:rsidR="00C35720">
          <w:rPr>
            <w:noProof/>
            <w:webHidden/>
          </w:rPr>
          <w:fldChar w:fldCharType="separate"/>
        </w:r>
        <w:r w:rsidR="00C35720">
          <w:rPr>
            <w:noProof/>
            <w:webHidden/>
          </w:rPr>
          <w:t>95</w:t>
        </w:r>
        <w:r w:rsidR="00C35720">
          <w:rPr>
            <w:noProof/>
            <w:webHidden/>
          </w:rPr>
          <w:fldChar w:fldCharType="end"/>
        </w:r>
      </w:hyperlink>
    </w:p>
    <w:p w14:paraId="3E7151E6" w14:textId="242ABBC8"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01" w:history="1">
        <w:r w:rsidR="00C35720" w:rsidRPr="009944D3">
          <w:rPr>
            <w:rStyle w:val="Hyperlink"/>
            <w:rFonts w:cs="Tahoma"/>
            <w:noProof/>
          </w:rPr>
          <w:t>10.10.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_Toc145231101 \h </w:instrText>
        </w:r>
        <w:r w:rsidR="00C35720">
          <w:rPr>
            <w:noProof/>
            <w:webHidden/>
          </w:rPr>
        </w:r>
        <w:r w:rsidR="00C35720">
          <w:rPr>
            <w:noProof/>
            <w:webHidden/>
          </w:rPr>
          <w:fldChar w:fldCharType="separate"/>
        </w:r>
        <w:r w:rsidR="00C35720">
          <w:rPr>
            <w:noProof/>
            <w:webHidden/>
          </w:rPr>
          <w:t>96</w:t>
        </w:r>
        <w:r w:rsidR="00C35720">
          <w:rPr>
            <w:noProof/>
            <w:webHidden/>
          </w:rPr>
          <w:fldChar w:fldCharType="end"/>
        </w:r>
      </w:hyperlink>
    </w:p>
    <w:p w14:paraId="1C5FC211" w14:textId="45DE7736"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02" w:history="1">
        <w:r w:rsidR="00C35720" w:rsidRPr="009944D3">
          <w:rPr>
            <w:rStyle w:val="Hyperlink"/>
            <w:rFonts w:cs="Tahoma"/>
            <w:noProof/>
          </w:rPr>
          <w:t>11.</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Post Cheque Report</w:t>
        </w:r>
        <w:r w:rsidR="00C35720">
          <w:rPr>
            <w:noProof/>
            <w:webHidden/>
          </w:rPr>
          <w:tab/>
        </w:r>
        <w:r w:rsidR="00C35720">
          <w:rPr>
            <w:noProof/>
            <w:webHidden/>
          </w:rPr>
          <w:fldChar w:fldCharType="begin"/>
        </w:r>
        <w:r w:rsidR="00C35720">
          <w:rPr>
            <w:noProof/>
            <w:webHidden/>
          </w:rPr>
          <w:instrText xml:space="preserve"> PAGEREF _Toc145231102 \h </w:instrText>
        </w:r>
        <w:r w:rsidR="00C35720">
          <w:rPr>
            <w:noProof/>
            <w:webHidden/>
          </w:rPr>
        </w:r>
        <w:r w:rsidR="00C35720">
          <w:rPr>
            <w:noProof/>
            <w:webHidden/>
          </w:rPr>
          <w:fldChar w:fldCharType="separate"/>
        </w:r>
        <w:r w:rsidR="00C35720">
          <w:rPr>
            <w:noProof/>
            <w:webHidden/>
          </w:rPr>
          <w:t>97</w:t>
        </w:r>
        <w:r w:rsidR="00C35720">
          <w:rPr>
            <w:noProof/>
            <w:webHidden/>
          </w:rPr>
          <w:fldChar w:fldCharType="end"/>
        </w:r>
      </w:hyperlink>
    </w:p>
    <w:p w14:paraId="20A4D407" w14:textId="72CF361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3" w:history="1">
        <w:r w:rsidR="00C35720" w:rsidRPr="009944D3">
          <w:rPr>
            <w:rStyle w:val="Hyperlink"/>
            <w:rFonts w:cs="Tahoma"/>
            <w:noProof/>
          </w:rPr>
          <w:t>11.1.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_Toc145231103 \h </w:instrText>
        </w:r>
        <w:r w:rsidR="00C35720">
          <w:rPr>
            <w:noProof/>
            <w:webHidden/>
          </w:rPr>
        </w:r>
        <w:r w:rsidR="00C35720">
          <w:rPr>
            <w:noProof/>
            <w:webHidden/>
          </w:rPr>
          <w:fldChar w:fldCharType="separate"/>
        </w:r>
        <w:r w:rsidR="00C35720">
          <w:rPr>
            <w:noProof/>
            <w:webHidden/>
          </w:rPr>
          <w:t>97</w:t>
        </w:r>
        <w:r w:rsidR="00C35720">
          <w:rPr>
            <w:noProof/>
            <w:webHidden/>
          </w:rPr>
          <w:fldChar w:fldCharType="end"/>
        </w:r>
      </w:hyperlink>
    </w:p>
    <w:p w14:paraId="6E66DFD1" w14:textId="58164B2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4" w:history="1">
        <w:r w:rsidR="00C35720" w:rsidRPr="009944D3">
          <w:rPr>
            <w:rStyle w:val="Hyperlink"/>
            <w:rFonts w:cs="Tahoma"/>
            <w:noProof/>
          </w:rPr>
          <w:t>11.2.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_Toc145231104 \h </w:instrText>
        </w:r>
        <w:r w:rsidR="00C35720">
          <w:rPr>
            <w:noProof/>
            <w:webHidden/>
          </w:rPr>
        </w:r>
        <w:r w:rsidR="00C35720">
          <w:rPr>
            <w:noProof/>
            <w:webHidden/>
          </w:rPr>
          <w:fldChar w:fldCharType="separate"/>
        </w:r>
        <w:r w:rsidR="00C35720">
          <w:rPr>
            <w:noProof/>
            <w:webHidden/>
          </w:rPr>
          <w:t>97</w:t>
        </w:r>
        <w:r w:rsidR="00C35720">
          <w:rPr>
            <w:noProof/>
            <w:webHidden/>
          </w:rPr>
          <w:fldChar w:fldCharType="end"/>
        </w:r>
      </w:hyperlink>
    </w:p>
    <w:p w14:paraId="7BA53581" w14:textId="6B82D68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5" w:history="1">
        <w:r w:rsidR="00C35720" w:rsidRPr="009944D3">
          <w:rPr>
            <w:rStyle w:val="Hyperlink"/>
            <w:rFonts w:cs="Tahoma"/>
            <w:noProof/>
          </w:rPr>
          <w:t>11.3.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_Toc145231105 \h </w:instrText>
        </w:r>
        <w:r w:rsidR="00C35720">
          <w:rPr>
            <w:noProof/>
            <w:webHidden/>
          </w:rPr>
        </w:r>
        <w:r w:rsidR="00C35720">
          <w:rPr>
            <w:noProof/>
            <w:webHidden/>
          </w:rPr>
          <w:fldChar w:fldCharType="separate"/>
        </w:r>
        <w:r w:rsidR="00C35720">
          <w:rPr>
            <w:noProof/>
            <w:webHidden/>
          </w:rPr>
          <w:t>97</w:t>
        </w:r>
        <w:r w:rsidR="00C35720">
          <w:rPr>
            <w:noProof/>
            <w:webHidden/>
          </w:rPr>
          <w:fldChar w:fldCharType="end"/>
        </w:r>
      </w:hyperlink>
    </w:p>
    <w:p w14:paraId="0C029B50" w14:textId="2F0DB93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6" w:history="1">
        <w:r w:rsidR="00C35720" w:rsidRPr="009944D3">
          <w:rPr>
            <w:rStyle w:val="Hyperlink"/>
            <w:rFonts w:cs="Tahoma"/>
            <w:noProof/>
          </w:rPr>
          <w:t>11.4.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_Toc145231106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5B0D12DE" w14:textId="2D81072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7" w:history="1">
        <w:r w:rsidR="00C35720" w:rsidRPr="009944D3">
          <w:rPr>
            <w:rStyle w:val="Hyperlink"/>
            <w:rFonts w:cs="Tahoma"/>
            <w:noProof/>
          </w:rPr>
          <w:t>11.5.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_Toc145231107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1F99C171" w14:textId="443CF9E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8" w:history="1">
        <w:r w:rsidR="00C35720" w:rsidRPr="009944D3">
          <w:rPr>
            <w:rStyle w:val="Hyperlink"/>
            <w:rFonts w:cs="Tahoma"/>
            <w:noProof/>
          </w:rPr>
          <w:t>11.6.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_Toc145231108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689ECA04" w14:textId="402BF14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09" w:history="1">
        <w:r w:rsidR="00C35720" w:rsidRPr="009944D3">
          <w:rPr>
            <w:rStyle w:val="Hyperlink"/>
            <w:rFonts w:cs="Tahoma"/>
            <w:noProof/>
          </w:rPr>
          <w:t>11.7.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_Toc145231109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2EB8DD9C" w14:textId="7934143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0" w:history="1">
        <w:r w:rsidR="00C35720" w:rsidRPr="009944D3">
          <w:rPr>
            <w:rStyle w:val="Hyperlink"/>
            <w:rFonts w:cs="Tahoma"/>
            <w:noProof/>
          </w:rPr>
          <w:t>11.8.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_Toc145231110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051A8191" w14:textId="7EE3A73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1" w:history="1">
        <w:r w:rsidR="00C35720" w:rsidRPr="009944D3">
          <w:rPr>
            <w:rStyle w:val="Hyperlink"/>
            <w:rFonts w:cs="Tahoma"/>
            <w:noProof/>
          </w:rPr>
          <w:t>11.9.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_Toc145231111 \h </w:instrText>
        </w:r>
        <w:r w:rsidR="00C35720">
          <w:rPr>
            <w:noProof/>
            <w:webHidden/>
          </w:rPr>
        </w:r>
        <w:r w:rsidR="00C35720">
          <w:rPr>
            <w:noProof/>
            <w:webHidden/>
          </w:rPr>
          <w:fldChar w:fldCharType="separate"/>
        </w:r>
        <w:r w:rsidR="00C35720">
          <w:rPr>
            <w:noProof/>
            <w:webHidden/>
          </w:rPr>
          <w:t>98</w:t>
        </w:r>
        <w:r w:rsidR="00C35720">
          <w:rPr>
            <w:noProof/>
            <w:webHidden/>
          </w:rPr>
          <w:fldChar w:fldCharType="end"/>
        </w:r>
      </w:hyperlink>
    </w:p>
    <w:p w14:paraId="64E94D9F" w14:textId="5DD5F4CB"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12" w:history="1">
        <w:r w:rsidR="00C35720" w:rsidRPr="009944D3">
          <w:rPr>
            <w:rStyle w:val="Hyperlink"/>
            <w:rFonts w:cs="Tahoma"/>
            <w:noProof/>
          </w:rPr>
          <w:t>11.10.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_Toc145231112 \h </w:instrText>
        </w:r>
        <w:r w:rsidR="00C35720">
          <w:rPr>
            <w:noProof/>
            <w:webHidden/>
          </w:rPr>
        </w:r>
        <w:r w:rsidR="00C35720">
          <w:rPr>
            <w:noProof/>
            <w:webHidden/>
          </w:rPr>
          <w:fldChar w:fldCharType="separate"/>
        </w:r>
        <w:r w:rsidR="00C35720">
          <w:rPr>
            <w:noProof/>
            <w:webHidden/>
          </w:rPr>
          <w:t>100</w:t>
        </w:r>
        <w:r w:rsidR="00C35720">
          <w:rPr>
            <w:noProof/>
            <w:webHidden/>
          </w:rPr>
          <w:fldChar w:fldCharType="end"/>
        </w:r>
      </w:hyperlink>
    </w:p>
    <w:p w14:paraId="6553C492" w14:textId="15706333"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13" w:history="1">
        <w:r w:rsidR="00C35720" w:rsidRPr="009944D3">
          <w:rPr>
            <w:rStyle w:val="Hyperlink"/>
            <w:rFonts w:cs="Tahoma"/>
            <w:noProof/>
          </w:rPr>
          <w:t>12.</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Not Post Cheque Report</w:t>
        </w:r>
        <w:r w:rsidR="00C35720">
          <w:rPr>
            <w:noProof/>
            <w:webHidden/>
          </w:rPr>
          <w:tab/>
        </w:r>
        <w:r w:rsidR="00C35720">
          <w:rPr>
            <w:noProof/>
            <w:webHidden/>
          </w:rPr>
          <w:fldChar w:fldCharType="begin"/>
        </w:r>
        <w:r w:rsidR="00C35720">
          <w:rPr>
            <w:noProof/>
            <w:webHidden/>
          </w:rPr>
          <w:instrText xml:space="preserve"> PAGEREF _Toc145231113 \h </w:instrText>
        </w:r>
        <w:r w:rsidR="00C35720">
          <w:rPr>
            <w:noProof/>
            <w:webHidden/>
          </w:rPr>
        </w:r>
        <w:r w:rsidR="00C35720">
          <w:rPr>
            <w:noProof/>
            <w:webHidden/>
          </w:rPr>
          <w:fldChar w:fldCharType="separate"/>
        </w:r>
        <w:r w:rsidR="00C35720">
          <w:rPr>
            <w:noProof/>
            <w:webHidden/>
          </w:rPr>
          <w:t>101</w:t>
        </w:r>
        <w:r w:rsidR="00C35720">
          <w:rPr>
            <w:noProof/>
            <w:webHidden/>
          </w:rPr>
          <w:fldChar w:fldCharType="end"/>
        </w:r>
      </w:hyperlink>
    </w:p>
    <w:p w14:paraId="59A8FFE3" w14:textId="2414912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4" w:history="1">
        <w:r w:rsidR="00C35720" w:rsidRPr="009944D3">
          <w:rPr>
            <w:rStyle w:val="Hyperlink"/>
            <w:rFonts w:cs="Tahoma"/>
            <w:noProof/>
          </w:rPr>
          <w:t>12.1.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_Toc145231114 \h </w:instrText>
        </w:r>
        <w:r w:rsidR="00C35720">
          <w:rPr>
            <w:noProof/>
            <w:webHidden/>
          </w:rPr>
        </w:r>
        <w:r w:rsidR="00C35720">
          <w:rPr>
            <w:noProof/>
            <w:webHidden/>
          </w:rPr>
          <w:fldChar w:fldCharType="separate"/>
        </w:r>
        <w:r w:rsidR="00C35720">
          <w:rPr>
            <w:noProof/>
            <w:webHidden/>
          </w:rPr>
          <w:t>101</w:t>
        </w:r>
        <w:r w:rsidR="00C35720">
          <w:rPr>
            <w:noProof/>
            <w:webHidden/>
          </w:rPr>
          <w:fldChar w:fldCharType="end"/>
        </w:r>
      </w:hyperlink>
    </w:p>
    <w:p w14:paraId="436D820E" w14:textId="035B372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5" w:history="1">
        <w:r w:rsidR="00C35720" w:rsidRPr="009944D3">
          <w:rPr>
            <w:rStyle w:val="Hyperlink"/>
            <w:rFonts w:cs="Tahoma"/>
            <w:noProof/>
          </w:rPr>
          <w:t>12.2.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_Toc145231115 \h </w:instrText>
        </w:r>
        <w:r w:rsidR="00C35720">
          <w:rPr>
            <w:noProof/>
            <w:webHidden/>
          </w:rPr>
        </w:r>
        <w:r w:rsidR="00C35720">
          <w:rPr>
            <w:noProof/>
            <w:webHidden/>
          </w:rPr>
          <w:fldChar w:fldCharType="separate"/>
        </w:r>
        <w:r w:rsidR="00C35720">
          <w:rPr>
            <w:noProof/>
            <w:webHidden/>
          </w:rPr>
          <w:t>101</w:t>
        </w:r>
        <w:r w:rsidR="00C35720">
          <w:rPr>
            <w:noProof/>
            <w:webHidden/>
          </w:rPr>
          <w:fldChar w:fldCharType="end"/>
        </w:r>
      </w:hyperlink>
    </w:p>
    <w:p w14:paraId="5B231DB7" w14:textId="58CE1A3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6" w:history="1">
        <w:r w:rsidR="00C35720" w:rsidRPr="009944D3">
          <w:rPr>
            <w:rStyle w:val="Hyperlink"/>
            <w:rFonts w:cs="Tahoma"/>
            <w:noProof/>
          </w:rPr>
          <w:t>12.3.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_Toc145231116 \h </w:instrText>
        </w:r>
        <w:r w:rsidR="00C35720">
          <w:rPr>
            <w:noProof/>
            <w:webHidden/>
          </w:rPr>
        </w:r>
        <w:r w:rsidR="00C35720">
          <w:rPr>
            <w:noProof/>
            <w:webHidden/>
          </w:rPr>
          <w:fldChar w:fldCharType="separate"/>
        </w:r>
        <w:r w:rsidR="00C35720">
          <w:rPr>
            <w:noProof/>
            <w:webHidden/>
          </w:rPr>
          <w:t>101</w:t>
        </w:r>
        <w:r w:rsidR="00C35720">
          <w:rPr>
            <w:noProof/>
            <w:webHidden/>
          </w:rPr>
          <w:fldChar w:fldCharType="end"/>
        </w:r>
      </w:hyperlink>
    </w:p>
    <w:p w14:paraId="6D37CC05" w14:textId="61B9101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7" w:history="1">
        <w:r w:rsidR="00C35720" w:rsidRPr="009944D3">
          <w:rPr>
            <w:rStyle w:val="Hyperlink"/>
            <w:rFonts w:cs="Tahoma"/>
            <w:noProof/>
          </w:rPr>
          <w:t>12.4.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_Toc145231117 \h </w:instrText>
        </w:r>
        <w:r w:rsidR="00C35720">
          <w:rPr>
            <w:noProof/>
            <w:webHidden/>
          </w:rPr>
        </w:r>
        <w:r w:rsidR="00C35720">
          <w:rPr>
            <w:noProof/>
            <w:webHidden/>
          </w:rPr>
          <w:fldChar w:fldCharType="separate"/>
        </w:r>
        <w:r w:rsidR="00C35720">
          <w:rPr>
            <w:noProof/>
            <w:webHidden/>
          </w:rPr>
          <w:t>101</w:t>
        </w:r>
        <w:r w:rsidR="00C35720">
          <w:rPr>
            <w:noProof/>
            <w:webHidden/>
          </w:rPr>
          <w:fldChar w:fldCharType="end"/>
        </w:r>
      </w:hyperlink>
    </w:p>
    <w:p w14:paraId="109AD428" w14:textId="41E23F3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8" w:history="1">
        <w:r w:rsidR="00C35720" w:rsidRPr="009944D3">
          <w:rPr>
            <w:rStyle w:val="Hyperlink"/>
            <w:rFonts w:cs="Tahoma"/>
            <w:noProof/>
          </w:rPr>
          <w:t>12.5.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_Toc145231118 \h </w:instrText>
        </w:r>
        <w:r w:rsidR="00C35720">
          <w:rPr>
            <w:noProof/>
            <w:webHidden/>
          </w:rPr>
        </w:r>
        <w:r w:rsidR="00C35720">
          <w:rPr>
            <w:noProof/>
            <w:webHidden/>
          </w:rPr>
          <w:fldChar w:fldCharType="separate"/>
        </w:r>
        <w:r w:rsidR="00C35720">
          <w:rPr>
            <w:noProof/>
            <w:webHidden/>
          </w:rPr>
          <w:t>102</w:t>
        </w:r>
        <w:r w:rsidR="00C35720">
          <w:rPr>
            <w:noProof/>
            <w:webHidden/>
          </w:rPr>
          <w:fldChar w:fldCharType="end"/>
        </w:r>
      </w:hyperlink>
    </w:p>
    <w:p w14:paraId="1EC9AB38" w14:textId="0580C8F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19" w:history="1">
        <w:r w:rsidR="00C35720" w:rsidRPr="009944D3">
          <w:rPr>
            <w:rStyle w:val="Hyperlink"/>
            <w:rFonts w:cs="Tahoma"/>
            <w:noProof/>
          </w:rPr>
          <w:t>12.6.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_Toc145231119 \h </w:instrText>
        </w:r>
        <w:r w:rsidR="00C35720">
          <w:rPr>
            <w:noProof/>
            <w:webHidden/>
          </w:rPr>
        </w:r>
        <w:r w:rsidR="00C35720">
          <w:rPr>
            <w:noProof/>
            <w:webHidden/>
          </w:rPr>
          <w:fldChar w:fldCharType="separate"/>
        </w:r>
        <w:r w:rsidR="00C35720">
          <w:rPr>
            <w:noProof/>
            <w:webHidden/>
          </w:rPr>
          <w:t>102</w:t>
        </w:r>
        <w:r w:rsidR="00C35720">
          <w:rPr>
            <w:noProof/>
            <w:webHidden/>
          </w:rPr>
          <w:fldChar w:fldCharType="end"/>
        </w:r>
      </w:hyperlink>
    </w:p>
    <w:p w14:paraId="39BA4F06" w14:textId="6955924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0" w:history="1">
        <w:r w:rsidR="00C35720" w:rsidRPr="009944D3">
          <w:rPr>
            <w:rStyle w:val="Hyperlink"/>
            <w:rFonts w:cs="Tahoma"/>
            <w:noProof/>
          </w:rPr>
          <w:t>12.7.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_Toc145231120 \h </w:instrText>
        </w:r>
        <w:r w:rsidR="00C35720">
          <w:rPr>
            <w:noProof/>
            <w:webHidden/>
          </w:rPr>
        </w:r>
        <w:r w:rsidR="00C35720">
          <w:rPr>
            <w:noProof/>
            <w:webHidden/>
          </w:rPr>
          <w:fldChar w:fldCharType="separate"/>
        </w:r>
        <w:r w:rsidR="00C35720">
          <w:rPr>
            <w:noProof/>
            <w:webHidden/>
          </w:rPr>
          <w:t>102</w:t>
        </w:r>
        <w:r w:rsidR="00C35720">
          <w:rPr>
            <w:noProof/>
            <w:webHidden/>
          </w:rPr>
          <w:fldChar w:fldCharType="end"/>
        </w:r>
      </w:hyperlink>
    </w:p>
    <w:p w14:paraId="3B765E30" w14:textId="25927F4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1" w:history="1">
        <w:r w:rsidR="00C35720" w:rsidRPr="009944D3">
          <w:rPr>
            <w:rStyle w:val="Hyperlink"/>
            <w:rFonts w:cs="Tahoma"/>
            <w:noProof/>
          </w:rPr>
          <w:t>12.8.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_Toc145231121 \h </w:instrText>
        </w:r>
        <w:r w:rsidR="00C35720">
          <w:rPr>
            <w:noProof/>
            <w:webHidden/>
          </w:rPr>
        </w:r>
        <w:r w:rsidR="00C35720">
          <w:rPr>
            <w:noProof/>
            <w:webHidden/>
          </w:rPr>
          <w:fldChar w:fldCharType="separate"/>
        </w:r>
        <w:r w:rsidR="00C35720">
          <w:rPr>
            <w:noProof/>
            <w:webHidden/>
          </w:rPr>
          <w:t>102</w:t>
        </w:r>
        <w:r w:rsidR="00C35720">
          <w:rPr>
            <w:noProof/>
            <w:webHidden/>
          </w:rPr>
          <w:fldChar w:fldCharType="end"/>
        </w:r>
      </w:hyperlink>
    </w:p>
    <w:p w14:paraId="47083C71" w14:textId="44E214E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2" w:history="1">
        <w:r w:rsidR="00C35720" w:rsidRPr="009944D3">
          <w:rPr>
            <w:rStyle w:val="Hyperlink"/>
            <w:rFonts w:cs="Tahoma"/>
            <w:noProof/>
          </w:rPr>
          <w:t>12.9.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_Toc145231122 \h </w:instrText>
        </w:r>
        <w:r w:rsidR="00C35720">
          <w:rPr>
            <w:noProof/>
            <w:webHidden/>
          </w:rPr>
        </w:r>
        <w:r w:rsidR="00C35720">
          <w:rPr>
            <w:noProof/>
            <w:webHidden/>
          </w:rPr>
          <w:fldChar w:fldCharType="separate"/>
        </w:r>
        <w:r w:rsidR="00C35720">
          <w:rPr>
            <w:noProof/>
            <w:webHidden/>
          </w:rPr>
          <w:t>102</w:t>
        </w:r>
        <w:r w:rsidR="00C35720">
          <w:rPr>
            <w:noProof/>
            <w:webHidden/>
          </w:rPr>
          <w:fldChar w:fldCharType="end"/>
        </w:r>
      </w:hyperlink>
    </w:p>
    <w:p w14:paraId="22038F33" w14:textId="660C23A2"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23" w:history="1">
        <w:r w:rsidR="00C35720" w:rsidRPr="009944D3">
          <w:rPr>
            <w:rStyle w:val="Hyperlink"/>
            <w:rFonts w:cs="Tahoma"/>
            <w:noProof/>
          </w:rPr>
          <w:t>12.10.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_Toc145231123 \h </w:instrText>
        </w:r>
        <w:r w:rsidR="00C35720">
          <w:rPr>
            <w:noProof/>
            <w:webHidden/>
          </w:rPr>
        </w:r>
        <w:r w:rsidR="00C35720">
          <w:rPr>
            <w:noProof/>
            <w:webHidden/>
          </w:rPr>
          <w:fldChar w:fldCharType="separate"/>
        </w:r>
        <w:r w:rsidR="00C35720">
          <w:rPr>
            <w:noProof/>
            <w:webHidden/>
          </w:rPr>
          <w:t>103</w:t>
        </w:r>
        <w:r w:rsidR="00C35720">
          <w:rPr>
            <w:noProof/>
            <w:webHidden/>
          </w:rPr>
          <w:fldChar w:fldCharType="end"/>
        </w:r>
      </w:hyperlink>
    </w:p>
    <w:p w14:paraId="7D994A53" w14:textId="321AB56A"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24" w:history="1">
        <w:r w:rsidR="00C35720" w:rsidRPr="009944D3">
          <w:rPr>
            <w:rStyle w:val="Hyperlink"/>
            <w:rFonts w:cs="Tahoma"/>
            <w:noProof/>
          </w:rPr>
          <w:t>13.</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Return Cheque Report</w:t>
        </w:r>
        <w:r w:rsidR="00C35720">
          <w:rPr>
            <w:noProof/>
            <w:webHidden/>
          </w:rPr>
          <w:tab/>
        </w:r>
        <w:r w:rsidR="00C35720">
          <w:rPr>
            <w:noProof/>
            <w:webHidden/>
          </w:rPr>
          <w:fldChar w:fldCharType="begin"/>
        </w:r>
        <w:r w:rsidR="00C35720">
          <w:rPr>
            <w:noProof/>
            <w:webHidden/>
          </w:rPr>
          <w:instrText xml:space="preserve"> PAGEREF _Toc145231124 \h </w:instrText>
        </w:r>
        <w:r w:rsidR="00C35720">
          <w:rPr>
            <w:noProof/>
            <w:webHidden/>
          </w:rPr>
        </w:r>
        <w:r w:rsidR="00C35720">
          <w:rPr>
            <w:noProof/>
            <w:webHidden/>
          </w:rPr>
          <w:fldChar w:fldCharType="separate"/>
        </w:r>
        <w:r w:rsidR="00C35720">
          <w:rPr>
            <w:noProof/>
            <w:webHidden/>
          </w:rPr>
          <w:t>104</w:t>
        </w:r>
        <w:r w:rsidR="00C35720">
          <w:rPr>
            <w:noProof/>
            <w:webHidden/>
          </w:rPr>
          <w:fldChar w:fldCharType="end"/>
        </w:r>
      </w:hyperlink>
    </w:p>
    <w:p w14:paraId="7CC55832" w14:textId="513C9A5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5" w:history="1">
        <w:r w:rsidR="00C35720" w:rsidRPr="009944D3">
          <w:rPr>
            <w:rStyle w:val="Hyperlink"/>
            <w:rFonts w:cs="Tahoma"/>
            <w:noProof/>
          </w:rPr>
          <w:t>13.1.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_Toc145231125 \h </w:instrText>
        </w:r>
        <w:r w:rsidR="00C35720">
          <w:rPr>
            <w:noProof/>
            <w:webHidden/>
          </w:rPr>
        </w:r>
        <w:r w:rsidR="00C35720">
          <w:rPr>
            <w:noProof/>
            <w:webHidden/>
          </w:rPr>
          <w:fldChar w:fldCharType="separate"/>
        </w:r>
        <w:r w:rsidR="00C35720">
          <w:rPr>
            <w:noProof/>
            <w:webHidden/>
          </w:rPr>
          <w:t>104</w:t>
        </w:r>
        <w:r w:rsidR="00C35720">
          <w:rPr>
            <w:noProof/>
            <w:webHidden/>
          </w:rPr>
          <w:fldChar w:fldCharType="end"/>
        </w:r>
      </w:hyperlink>
    </w:p>
    <w:p w14:paraId="39D574B8" w14:textId="1367A7B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6" w:history="1">
        <w:r w:rsidR="00C35720" w:rsidRPr="009944D3">
          <w:rPr>
            <w:rStyle w:val="Hyperlink"/>
            <w:rFonts w:cs="Tahoma"/>
            <w:noProof/>
          </w:rPr>
          <w:t>13.2.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_Toc145231126 \h </w:instrText>
        </w:r>
        <w:r w:rsidR="00C35720">
          <w:rPr>
            <w:noProof/>
            <w:webHidden/>
          </w:rPr>
        </w:r>
        <w:r w:rsidR="00C35720">
          <w:rPr>
            <w:noProof/>
            <w:webHidden/>
          </w:rPr>
          <w:fldChar w:fldCharType="separate"/>
        </w:r>
        <w:r w:rsidR="00C35720">
          <w:rPr>
            <w:noProof/>
            <w:webHidden/>
          </w:rPr>
          <w:t>104</w:t>
        </w:r>
        <w:r w:rsidR="00C35720">
          <w:rPr>
            <w:noProof/>
            <w:webHidden/>
          </w:rPr>
          <w:fldChar w:fldCharType="end"/>
        </w:r>
      </w:hyperlink>
    </w:p>
    <w:p w14:paraId="4CEB88BD" w14:textId="72AE8B2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7" w:history="1">
        <w:r w:rsidR="00C35720" w:rsidRPr="009944D3">
          <w:rPr>
            <w:rStyle w:val="Hyperlink"/>
            <w:rFonts w:cs="Tahoma"/>
            <w:noProof/>
          </w:rPr>
          <w:t>13.3.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_Toc145231127 \h </w:instrText>
        </w:r>
        <w:r w:rsidR="00C35720">
          <w:rPr>
            <w:noProof/>
            <w:webHidden/>
          </w:rPr>
        </w:r>
        <w:r w:rsidR="00C35720">
          <w:rPr>
            <w:noProof/>
            <w:webHidden/>
          </w:rPr>
          <w:fldChar w:fldCharType="separate"/>
        </w:r>
        <w:r w:rsidR="00C35720">
          <w:rPr>
            <w:noProof/>
            <w:webHidden/>
          </w:rPr>
          <w:t>104</w:t>
        </w:r>
        <w:r w:rsidR="00C35720">
          <w:rPr>
            <w:noProof/>
            <w:webHidden/>
          </w:rPr>
          <w:fldChar w:fldCharType="end"/>
        </w:r>
      </w:hyperlink>
    </w:p>
    <w:p w14:paraId="02E9A8F5" w14:textId="3B064A5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8" w:history="1">
        <w:r w:rsidR="00C35720" w:rsidRPr="009944D3">
          <w:rPr>
            <w:rStyle w:val="Hyperlink"/>
            <w:rFonts w:cs="Tahoma"/>
            <w:noProof/>
          </w:rPr>
          <w:t>13.4.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_Toc145231128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590380DD" w14:textId="5DC648C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29" w:history="1">
        <w:r w:rsidR="00C35720" w:rsidRPr="009944D3">
          <w:rPr>
            <w:rStyle w:val="Hyperlink"/>
            <w:rFonts w:cs="Tahoma"/>
            <w:noProof/>
          </w:rPr>
          <w:t>13.5.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_Toc145231129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76739186" w14:textId="235FD49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0" w:history="1">
        <w:r w:rsidR="00C35720" w:rsidRPr="009944D3">
          <w:rPr>
            <w:rStyle w:val="Hyperlink"/>
            <w:rFonts w:cs="Tahoma"/>
            <w:noProof/>
          </w:rPr>
          <w:t>13.6.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_Toc145231130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4AA2C075" w14:textId="0B05A97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1" w:history="1">
        <w:r w:rsidR="00C35720" w:rsidRPr="009944D3">
          <w:rPr>
            <w:rStyle w:val="Hyperlink"/>
            <w:rFonts w:cs="Tahoma"/>
            <w:noProof/>
          </w:rPr>
          <w:t>13.7.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_Toc145231131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60BE2F3B" w14:textId="0B7804E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2" w:history="1">
        <w:r w:rsidR="00C35720" w:rsidRPr="009944D3">
          <w:rPr>
            <w:rStyle w:val="Hyperlink"/>
            <w:rFonts w:cs="Tahoma"/>
            <w:noProof/>
          </w:rPr>
          <w:t>13.8.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_Toc145231132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7B26C565" w14:textId="1645AA9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3" w:history="1">
        <w:r w:rsidR="00C35720" w:rsidRPr="009944D3">
          <w:rPr>
            <w:rStyle w:val="Hyperlink"/>
            <w:rFonts w:cs="Tahoma"/>
            <w:noProof/>
          </w:rPr>
          <w:t>13.9.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_Toc145231133 \h </w:instrText>
        </w:r>
        <w:r w:rsidR="00C35720">
          <w:rPr>
            <w:noProof/>
            <w:webHidden/>
          </w:rPr>
        </w:r>
        <w:r w:rsidR="00C35720">
          <w:rPr>
            <w:noProof/>
            <w:webHidden/>
          </w:rPr>
          <w:fldChar w:fldCharType="separate"/>
        </w:r>
        <w:r w:rsidR="00C35720">
          <w:rPr>
            <w:noProof/>
            <w:webHidden/>
          </w:rPr>
          <w:t>105</w:t>
        </w:r>
        <w:r w:rsidR="00C35720">
          <w:rPr>
            <w:noProof/>
            <w:webHidden/>
          </w:rPr>
          <w:fldChar w:fldCharType="end"/>
        </w:r>
      </w:hyperlink>
    </w:p>
    <w:p w14:paraId="196FA12A" w14:textId="18ACC42E"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34" w:history="1">
        <w:r w:rsidR="00C35720" w:rsidRPr="009944D3">
          <w:rPr>
            <w:rStyle w:val="Hyperlink"/>
            <w:rFonts w:cs="Tahoma"/>
            <w:noProof/>
          </w:rPr>
          <w:t>13.10.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_Toc145231134 \h </w:instrText>
        </w:r>
        <w:r w:rsidR="00C35720">
          <w:rPr>
            <w:noProof/>
            <w:webHidden/>
          </w:rPr>
        </w:r>
        <w:r w:rsidR="00C35720">
          <w:rPr>
            <w:noProof/>
            <w:webHidden/>
          </w:rPr>
          <w:fldChar w:fldCharType="separate"/>
        </w:r>
        <w:r w:rsidR="00C35720">
          <w:rPr>
            <w:noProof/>
            <w:webHidden/>
          </w:rPr>
          <w:t>106</w:t>
        </w:r>
        <w:r w:rsidR="00C35720">
          <w:rPr>
            <w:noProof/>
            <w:webHidden/>
          </w:rPr>
          <w:fldChar w:fldCharType="end"/>
        </w:r>
      </w:hyperlink>
    </w:p>
    <w:p w14:paraId="6A868A44" w14:textId="02839A75"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35" w:history="1">
        <w:r w:rsidR="00C35720" w:rsidRPr="009944D3">
          <w:rPr>
            <w:rStyle w:val="Hyperlink"/>
            <w:rFonts w:cs="Tahoma"/>
            <w:noProof/>
          </w:rPr>
          <w:t>14.</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Cash Deposit Report &gt;= 2 Million</w:t>
        </w:r>
        <w:r w:rsidR="00C35720">
          <w:rPr>
            <w:noProof/>
            <w:webHidden/>
          </w:rPr>
          <w:tab/>
        </w:r>
        <w:r w:rsidR="00C35720">
          <w:rPr>
            <w:noProof/>
            <w:webHidden/>
          </w:rPr>
          <w:fldChar w:fldCharType="begin"/>
        </w:r>
        <w:r w:rsidR="00C35720">
          <w:rPr>
            <w:noProof/>
            <w:webHidden/>
          </w:rPr>
          <w:instrText xml:space="preserve"> PAGEREF _Toc145231135 \h </w:instrText>
        </w:r>
        <w:r w:rsidR="00C35720">
          <w:rPr>
            <w:noProof/>
            <w:webHidden/>
          </w:rPr>
        </w:r>
        <w:r w:rsidR="00C35720">
          <w:rPr>
            <w:noProof/>
            <w:webHidden/>
          </w:rPr>
          <w:fldChar w:fldCharType="separate"/>
        </w:r>
        <w:r w:rsidR="00C35720">
          <w:rPr>
            <w:noProof/>
            <w:webHidden/>
          </w:rPr>
          <w:t>106</w:t>
        </w:r>
        <w:r w:rsidR="00C35720">
          <w:rPr>
            <w:noProof/>
            <w:webHidden/>
          </w:rPr>
          <w:fldChar w:fldCharType="end"/>
        </w:r>
      </w:hyperlink>
    </w:p>
    <w:p w14:paraId="467353E1" w14:textId="7AA7FFD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6" w:history="1">
        <w:r w:rsidR="00C35720" w:rsidRPr="009944D3">
          <w:rPr>
            <w:rStyle w:val="Hyperlink"/>
            <w:rFonts w:cs="Tahoma"/>
            <w:noProof/>
          </w:rPr>
          <w:t>14.1.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_Toc145231136 \h </w:instrText>
        </w:r>
        <w:r w:rsidR="00C35720">
          <w:rPr>
            <w:noProof/>
            <w:webHidden/>
          </w:rPr>
        </w:r>
        <w:r w:rsidR="00C35720">
          <w:rPr>
            <w:noProof/>
            <w:webHidden/>
          </w:rPr>
          <w:fldChar w:fldCharType="separate"/>
        </w:r>
        <w:r w:rsidR="00C35720">
          <w:rPr>
            <w:noProof/>
            <w:webHidden/>
          </w:rPr>
          <w:t>107</w:t>
        </w:r>
        <w:r w:rsidR="00C35720">
          <w:rPr>
            <w:noProof/>
            <w:webHidden/>
          </w:rPr>
          <w:fldChar w:fldCharType="end"/>
        </w:r>
      </w:hyperlink>
    </w:p>
    <w:p w14:paraId="5165BE45" w14:textId="40D61E8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7" w:history="1">
        <w:r w:rsidR="00C35720" w:rsidRPr="009944D3">
          <w:rPr>
            <w:rStyle w:val="Hyperlink"/>
            <w:rFonts w:cs="Tahoma"/>
            <w:noProof/>
          </w:rPr>
          <w:t>14.2.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_Toc145231137 \h </w:instrText>
        </w:r>
        <w:r w:rsidR="00C35720">
          <w:rPr>
            <w:noProof/>
            <w:webHidden/>
          </w:rPr>
        </w:r>
        <w:r w:rsidR="00C35720">
          <w:rPr>
            <w:noProof/>
            <w:webHidden/>
          </w:rPr>
          <w:fldChar w:fldCharType="separate"/>
        </w:r>
        <w:r w:rsidR="00C35720">
          <w:rPr>
            <w:noProof/>
            <w:webHidden/>
          </w:rPr>
          <w:t>107</w:t>
        </w:r>
        <w:r w:rsidR="00C35720">
          <w:rPr>
            <w:noProof/>
            <w:webHidden/>
          </w:rPr>
          <w:fldChar w:fldCharType="end"/>
        </w:r>
      </w:hyperlink>
    </w:p>
    <w:p w14:paraId="47414D9C" w14:textId="33CF109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8" w:history="1">
        <w:r w:rsidR="00C35720" w:rsidRPr="009944D3">
          <w:rPr>
            <w:rStyle w:val="Hyperlink"/>
            <w:rFonts w:cs="Tahoma"/>
            <w:noProof/>
          </w:rPr>
          <w:t>14.3.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_Toc145231138 \h </w:instrText>
        </w:r>
        <w:r w:rsidR="00C35720">
          <w:rPr>
            <w:noProof/>
            <w:webHidden/>
          </w:rPr>
        </w:r>
        <w:r w:rsidR="00C35720">
          <w:rPr>
            <w:noProof/>
            <w:webHidden/>
          </w:rPr>
          <w:fldChar w:fldCharType="separate"/>
        </w:r>
        <w:r w:rsidR="00C35720">
          <w:rPr>
            <w:noProof/>
            <w:webHidden/>
          </w:rPr>
          <w:t>107</w:t>
        </w:r>
        <w:r w:rsidR="00C35720">
          <w:rPr>
            <w:noProof/>
            <w:webHidden/>
          </w:rPr>
          <w:fldChar w:fldCharType="end"/>
        </w:r>
      </w:hyperlink>
    </w:p>
    <w:p w14:paraId="2F4B2CC5" w14:textId="4ED4141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39" w:history="1">
        <w:r w:rsidR="00C35720" w:rsidRPr="009944D3">
          <w:rPr>
            <w:rStyle w:val="Hyperlink"/>
            <w:rFonts w:cs="Tahoma"/>
            <w:noProof/>
          </w:rPr>
          <w:t>14.4.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_Toc145231139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720145E6" w14:textId="622D859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0" w:history="1">
        <w:r w:rsidR="00C35720" w:rsidRPr="009944D3">
          <w:rPr>
            <w:rStyle w:val="Hyperlink"/>
            <w:rFonts w:cs="Tahoma"/>
            <w:noProof/>
          </w:rPr>
          <w:t>14.5.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_Toc145231140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35E37B92" w14:textId="4AFDDFC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1" w:history="1">
        <w:r w:rsidR="00C35720" w:rsidRPr="009944D3">
          <w:rPr>
            <w:rStyle w:val="Hyperlink"/>
            <w:rFonts w:cs="Tahoma"/>
            <w:noProof/>
          </w:rPr>
          <w:t>14.6.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_Toc145231141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730862FB" w14:textId="596E2E8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2" w:history="1">
        <w:r w:rsidR="00C35720" w:rsidRPr="009944D3">
          <w:rPr>
            <w:rStyle w:val="Hyperlink"/>
            <w:rFonts w:cs="Tahoma"/>
            <w:noProof/>
          </w:rPr>
          <w:t>14.7.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_Toc145231142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23CA3A4F" w14:textId="3B450F9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3" w:history="1">
        <w:r w:rsidR="00C35720" w:rsidRPr="009944D3">
          <w:rPr>
            <w:rStyle w:val="Hyperlink"/>
            <w:rFonts w:cs="Tahoma"/>
            <w:noProof/>
          </w:rPr>
          <w:t>14.8.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_Toc145231143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202BBDBF" w14:textId="7361011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4" w:history="1">
        <w:r w:rsidR="00C35720" w:rsidRPr="009944D3">
          <w:rPr>
            <w:rStyle w:val="Hyperlink"/>
            <w:rFonts w:cs="Tahoma"/>
            <w:noProof/>
          </w:rPr>
          <w:t>14.9.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_Toc145231144 \h </w:instrText>
        </w:r>
        <w:r w:rsidR="00C35720">
          <w:rPr>
            <w:noProof/>
            <w:webHidden/>
          </w:rPr>
        </w:r>
        <w:r w:rsidR="00C35720">
          <w:rPr>
            <w:noProof/>
            <w:webHidden/>
          </w:rPr>
          <w:fldChar w:fldCharType="separate"/>
        </w:r>
        <w:r w:rsidR="00C35720">
          <w:rPr>
            <w:noProof/>
            <w:webHidden/>
          </w:rPr>
          <w:t>108</w:t>
        </w:r>
        <w:r w:rsidR="00C35720">
          <w:rPr>
            <w:noProof/>
            <w:webHidden/>
          </w:rPr>
          <w:fldChar w:fldCharType="end"/>
        </w:r>
      </w:hyperlink>
    </w:p>
    <w:p w14:paraId="491B0215" w14:textId="521FD307"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45" w:history="1">
        <w:r w:rsidR="00C35720" w:rsidRPr="009944D3">
          <w:rPr>
            <w:rStyle w:val="Hyperlink"/>
            <w:rFonts w:cs="Tahoma"/>
            <w:noProof/>
          </w:rPr>
          <w:t>14.10.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_Toc145231145 \h </w:instrText>
        </w:r>
        <w:r w:rsidR="00C35720">
          <w:rPr>
            <w:noProof/>
            <w:webHidden/>
          </w:rPr>
        </w:r>
        <w:r w:rsidR="00C35720">
          <w:rPr>
            <w:noProof/>
            <w:webHidden/>
          </w:rPr>
          <w:fldChar w:fldCharType="separate"/>
        </w:r>
        <w:r w:rsidR="00C35720">
          <w:rPr>
            <w:noProof/>
            <w:webHidden/>
          </w:rPr>
          <w:t>109</w:t>
        </w:r>
        <w:r w:rsidR="00C35720">
          <w:rPr>
            <w:noProof/>
            <w:webHidden/>
          </w:rPr>
          <w:fldChar w:fldCharType="end"/>
        </w:r>
      </w:hyperlink>
    </w:p>
    <w:p w14:paraId="2C2BB439" w14:textId="6637F876"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46" w:history="1">
        <w:r w:rsidR="00C35720" w:rsidRPr="009944D3">
          <w:rPr>
            <w:rStyle w:val="Hyperlink"/>
            <w:rFonts w:cs="Tahoma"/>
            <w:noProof/>
          </w:rPr>
          <w:t>15.</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Deposit Transaction more than 1 time</w:t>
        </w:r>
        <w:r w:rsidR="00C35720">
          <w:rPr>
            <w:noProof/>
            <w:webHidden/>
          </w:rPr>
          <w:tab/>
        </w:r>
        <w:r w:rsidR="00C35720">
          <w:rPr>
            <w:noProof/>
            <w:webHidden/>
          </w:rPr>
          <w:fldChar w:fldCharType="begin"/>
        </w:r>
        <w:r w:rsidR="00C35720">
          <w:rPr>
            <w:noProof/>
            <w:webHidden/>
          </w:rPr>
          <w:instrText xml:space="preserve"> PAGEREF _Toc145231146 \h </w:instrText>
        </w:r>
        <w:r w:rsidR="00C35720">
          <w:rPr>
            <w:noProof/>
            <w:webHidden/>
          </w:rPr>
        </w:r>
        <w:r w:rsidR="00C35720">
          <w:rPr>
            <w:noProof/>
            <w:webHidden/>
          </w:rPr>
          <w:fldChar w:fldCharType="separate"/>
        </w:r>
        <w:r w:rsidR="00C35720">
          <w:rPr>
            <w:noProof/>
            <w:webHidden/>
          </w:rPr>
          <w:t>110</w:t>
        </w:r>
        <w:r w:rsidR="00C35720">
          <w:rPr>
            <w:noProof/>
            <w:webHidden/>
          </w:rPr>
          <w:fldChar w:fldCharType="end"/>
        </w:r>
      </w:hyperlink>
    </w:p>
    <w:p w14:paraId="23ADCB52" w14:textId="1C41F15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7" w:history="1">
        <w:r w:rsidR="00C35720" w:rsidRPr="009944D3">
          <w:rPr>
            <w:rStyle w:val="Hyperlink"/>
            <w:rFonts w:cs="Tahoma"/>
            <w:noProof/>
          </w:rPr>
          <w:t>15.1.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_Toc145231147 \h </w:instrText>
        </w:r>
        <w:r w:rsidR="00C35720">
          <w:rPr>
            <w:noProof/>
            <w:webHidden/>
          </w:rPr>
        </w:r>
        <w:r w:rsidR="00C35720">
          <w:rPr>
            <w:noProof/>
            <w:webHidden/>
          </w:rPr>
          <w:fldChar w:fldCharType="separate"/>
        </w:r>
        <w:r w:rsidR="00C35720">
          <w:rPr>
            <w:noProof/>
            <w:webHidden/>
          </w:rPr>
          <w:t>110</w:t>
        </w:r>
        <w:r w:rsidR="00C35720">
          <w:rPr>
            <w:noProof/>
            <w:webHidden/>
          </w:rPr>
          <w:fldChar w:fldCharType="end"/>
        </w:r>
      </w:hyperlink>
    </w:p>
    <w:p w14:paraId="5D5DCFBF" w14:textId="0C29796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8" w:history="1">
        <w:r w:rsidR="00C35720" w:rsidRPr="009944D3">
          <w:rPr>
            <w:rStyle w:val="Hyperlink"/>
            <w:rFonts w:cs="Tahoma"/>
            <w:noProof/>
          </w:rPr>
          <w:t>15.2.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_Toc145231148 \h </w:instrText>
        </w:r>
        <w:r w:rsidR="00C35720">
          <w:rPr>
            <w:noProof/>
            <w:webHidden/>
          </w:rPr>
        </w:r>
        <w:r w:rsidR="00C35720">
          <w:rPr>
            <w:noProof/>
            <w:webHidden/>
          </w:rPr>
          <w:fldChar w:fldCharType="separate"/>
        </w:r>
        <w:r w:rsidR="00C35720">
          <w:rPr>
            <w:noProof/>
            <w:webHidden/>
          </w:rPr>
          <w:t>110</w:t>
        </w:r>
        <w:r w:rsidR="00C35720">
          <w:rPr>
            <w:noProof/>
            <w:webHidden/>
          </w:rPr>
          <w:fldChar w:fldCharType="end"/>
        </w:r>
      </w:hyperlink>
    </w:p>
    <w:p w14:paraId="72F7ACBF" w14:textId="3513795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49" w:history="1">
        <w:r w:rsidR="00C35720" w:rsidRPr="009944D3">
          <w:rPr>
            <w:rStyle w:val="Hyperlink"/>
            <w:rFonts w:cs="Tahoma"/>
            <w:noProof/>
          </w:rPr>
          <w:t>15.3.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_Toc145231149 \h </w:instrText>
        </w:r>
        <w:r w:rsidR="00C35720">
          <w:rPr>
            <w:noProof/>
            <w:webHidden/>
          </w:rPr>
        </w:r>
        <w:r w:rsidR="00C35720">
          <w:rPr>
            <w:noProof/>
            <w:webHidden/>
          </w:rPr>
          <w:fldChar w:fldCharType="separate"/>
        </w:r>
        <w:r w:rsidR="00C35720">
          <w:rPr>
            <w:noProof/>
            <w:webHidden/>
          </w:rPr>
          <w:t>110</w:t>
        </w:r>
        <w:r w:rsidR="00C35720">
          <w:rPr>
            <w:noProof/>
            <w:webHidden/>
          </w:rPr>
          <w:fldChar w:fldCharType="end"/>
        </w:r>
      </w:hyperlink>
    </w:p>
    <w:p w14:paraId="22AB1DD7" w14:textId="48C3BC2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0" w:history="1">
        <w:r w:rsidR="00C35720" w:rsidRPr="009944D3">
          <w:rPr>
            <w:rStyle w:val="Hyperlink"/>
            <w:rFonts w:cs="Tahoma"/>
            <w:noProof/>
          </w:rPr>
          <w:t>15.4.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_Toc145231150 \h </w:instrText>
        </w:r>
        <w:r w:rsidR="00C35720">
          <w:rPr>
            <w:noProof/>
            <w:webHidden/>
          </w:rPr>
        </w:r>
        <w:r w:rsidR="00C35720">
          <w:rPr>
            <w:noProof/>
            <w:webHidden/>
          </w:rPr>
          <w:fldChar w:fldCharType="separate"/>
        </w:r>
        <w:r w:rsidR="00C35720">
          <w:rPr>
            <w:noProof/>
            <w:webHidden/>
          </w:rPr>
          <w:t>111</w:t>
        </w:r>
        <w:r w:rsidR="00C35720">
          <w:rPr>
            <w:noProof/>
            <w:webHidden/>
          </w:rPr>
          <w:fldChar w:fldCharType="end"/>
        </w:r>
      </w:hyperlink>
    </w:p>
    <w:p w14:paraId="19A47DBA" w14:textId="4C045AF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1" w:history="1">
        <w:r w:rsidR="00C35720" w:rsidRPr="009944D3">
          <w:rPr>
            <w:rStyle w:val="Hyperlink"/>
            <w:rFonts w:cs="Tahoma"/>
            <w:noProof/>
          </w:rPr>
          <w:t>15.5.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_Toc145231151 \h </w:instrText>
        </w:r>
        <w:r w:rsidR="00C35720">
          <w:rPr>
            <w:noProof/>
            <w:webHidden/>
          </w:rPr>
        </w:r>
        <w:r w:rsidR="00C35720">
          <w:rPr>
            <w:noProof/>
            <w:webHidden/>
          </w:rPr>
          <w:fldChar w:fldCharType="separate"/>
        </w:r>
        <w:r w:rsidR="00C35720">
          <w:rPr>
            <w:noProof/>
            <w:webHidden/>
          </w:rPr>
          <w:t>111</w:t>
        </w:r>
        <w:r w:rsidR="00C35720">
          <w:rPr>
            <w:noProof/>
            <w:webHidden/>
          </w:rPr>
          <w:fldChar w:fldCharType="end"/>
        </w:r>
      </w:hyperlink>
    </w:p>
    <w:p w14:paraId="5677FA06" w14:textId="62A1F33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2" w:history="1">
        <w:r w:rsidR="00C35720" w:rsidRPr="009944D3">
          <w:rPr>
            <w:rStyle w:val="Hyperlink"/>
            <w:rFonts w:cs="Tahoma"/>
            <w:noProof/>
          </w:rPr>
          <w:t>15.6.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_Toc145231152 \h </w:instrText>
        </w:r>
        <w:r w:rsidR="00C35720">
          <w:rPr>
            <w:noProof/>
            <w:webHidden/>
          </w:rPr>
        </w:r>
        <w:r w:rsidR="00C35720">
          <w:rPr>
            <w:noProof/>
            <w:webHidden/>
          </w:rPr>
          <w:fldChar w:fldCharType="separate"/>
        </w:r>
        <w:r w:rsidR="00C35720">
          <w:rPr>
            <w:noProof/>
            <w:webHidden/>
          </w:rPr>
          <w:t>111</w:t>
        </w:r>
        <w:r w:rsidR="00C35720">
          <w:rPr>
            <w:noProof/>
            <w:webHidden/>
          </w:rPr>
          <w:fldChar w:fldCharType="end"/>
        </w:r>
      </w:hyperlink>
    </w:p>
    <w:p w14:paraId="53BF8D86" w14:textId="423B5BA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3" w:history="1">
        <w:r w:rsidR="00C35720" w:rsidRPr="009944D3">
          <w:rPr>
            <w:rStyle w:val="Hyperlink"/>
            <w:rFonts w:cs="Tahoma"/>
            <w:noProof/>
          </w:rPr>
          <w:t>15.7.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_Toc145231153 \h </w:instrText>
        </w:r>
        <w:r w:rsidR="00C35720">
          <w:rPr>
            <w:noProof/>
            <w:webHidden/>
          </w:rPr>
        </w:r>
        <w:r w:rsidR="00C35720">
          <w:rPr>
            <w:noProof/>
            <w:webHidden/>
          </w:rPr>
          <w:fldChar w:fldCharType="separate"/>
        </w:r>
        <w:r w:rsidR="00C35720">
          <w:rPr>
            <w:noProof/>
            <w:webHidden/>
          </w:rPr>
          <w:t>111</w:t>
        </w:r>
        <w:r w:rsidR="00C35720">
          <w:rPr>
            <w:noProof/>
            <w:webHidden/>
          </w:rPr>
          <w:fldChar w:fldCharType="end"/>
        </w:r>
      </w:hyperlink>
    </w:p>
    <w:p w14:paraId="76A5233F" w14:textId="2709EB4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4" w:history="1">
        <w:r w:rsidR="00C35720" w:rsidRPr="009944D3">
          <w:rPr>
            <w:rStyle w:val="Hyperlink"/>
            <w:rFonts w:cs="Tahoma"/>
            <w:noProof/>
          </w:rPr>
          <w:t>15.8.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_Toc145231154 \h </w:instrText>
        </w:r>
        <w:r w:rsidR="00C35720">
          <w:rPr>
            <w:noProof/>
            <w:webHidden/>
          </w:rPr>
        </w:r>
        <w:r w:rsidR="00C35720">
          <w:rPr>
            <w:noProof/>
            <w:webHidden/>
          </w:rPr>
          <w:fldChar w:fldCharType="separate"/>
        </w:r>
        <w:r w:rsidR="00C35720">
          <w:rPr>
            <w:noProof/>
            <w:webHidden/>
          </w:rPr>
          <w:t>112</w:t>
        </w:r>
        <w:r w:rsidR="00C35720">
          <w:rPr>
            <w:noProof/>
            <w:webHidden/>
          </w:rPr>
          <w:fldChar w:fldCharType="end"/>
        </w:r>
      </w:hyperlink>
    </w:p>
    <w:p w14:paraId="3846125C" w14:textId="29B568A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5" w:history="1">
        <w:r w:rsidR="00C35720" w:rsidRPr="009944D3">
          <w:rPr>
            <w:rStyle w:val="Hyperlink"/>
            <w:rFonts w:cs="Tahoma"/>
            <w:noProof/>
          </w:rPr>
          <w:t>15.9.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_Toc145231155 \h </w:instrText>
        </w:r>
        <w:r w:rsidR="00C35720">
          <w:rPr>
            <w:noProof/>
            <w:webHidden/>
          </w:rPr>
        </w:r>
        <w:r w:rsidR="00C35720">
          <w:rPr>
            <w:noProof/>
            <w:webHidden/>
          </w:rPr>
          <w:fldChar w:fldCharType="separate"/>
        </w:r>
        <w:r w:rsidR="00C35720">
          <w:rPr>
            <w:noProof/>
            <w:webHidden/>
          </w:rPr>
          <w:t>112</w:t>
        </w:r>
        <w:r w:rsidR="00C35720">
          <w:rPr>
            <w:noProof/>
            <w:webHidden/>
          </w:rPr>
          <w:fldChar w:fldCharType="end"/>
        </w:r>
      </w:hyperlink>
    </w:p>
    <w:p w14:paraId="733B319B" w14:textId="5F1C7515"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56" w:history="1">
        <w:r w:rsidR="00C35720" w:rsidRPr="009944D3">
          <w:rPr>
            <w:rStyle w:val="Hyperlink"/>
            <w:rFonts w:cs="Tahoma"/>
            <w:noProof/>
          </w:rPr>
          <w:t>15.10.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_Toc145231156 \h </w:instrText>
        </w:r>
        <w:r w:rsidR="00C35720">
          <w:rPr>
            <w:noProof/>
            <w:webHidden/>
          </w:rPr>
        </w:r>
        <w:r w:rsidR="00C35720">
          <w:rPr>
            <w:noProof/>
            <w:webHidden/>
          </w:rPr>
          <w:fldChar w:fldCharType="separate"/>
        </w:r>
        <w:r w:rsidR="00C35720">
          <w:rPr>
            <w:noProof/>
            <w:webHidden/>
          </w:rPr>
          <w:t>113</w:t>
        </w:r>
        <w:r w:rsidR="00C35720">
          <w:rPr>
            <w:noProof/>
            <w:webHidden/>
          </w:rPr>
          <w:fldChar w:fldCharType="end"/>
        </w:r>
      </w:hyperlink>
    </w:p>
    <w:p w14:paraId="40EAED83" w14:textId="4DBD2805"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57" w:history="1">
        <w:r w:rsidR="00C35720" w:rsidRPr="009944D3">
          <w:rPr>
            <w:rStyle w:val="Hyperlink"/>
            <w:rFonts w:cs="Tahoma"/>
            <w:noProof/>
          </w:rPr>
          <w:t>16.</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Overdraft / Accrued / Saving Interest Report</w:t>
        </w:r>
        <w:r w:rsidR="00C35720">
          <w:rPr>
            <w:noProof/>
            <w:webHidden/>
          </w:rPr>
          <w:tab/>
        </w:r>
        <w:r w:rsidR="00C35720">
          <w:rPr>
            <w:noProof/>
            <w:webHidden/>
          </w:rPr>
          <w:fldChar w:fldCharType="begin"/>
        </w:r>
        <w:r w:rsidR="00C35720">
          <w:rPr>
            <w:noProof/>
            <w:webHidden/>
          </w:rPr>
          <w:instrText xml:space="preserve"> PAGEREF _Toc145231157 \h </w:instrText>
        </w:r>
        <w:r w:rsidR="00C35720">
          <w:rPr>
            <w:noProof/>
            <w:webHidden/>
          </w:rPr>
        </w:r>
        <w:r w:rsidR="00C35720">
          <w:rPr>
            <w:noProof/>
            <w:webHidden/>
          </w:rPr>
          <w:fldChar w:fldCharType="separate"/>
        </w:r>
        <w:r w:rsidR="00C35720">
          <w:rPr>
            <w:noProof/>
            <w:webHidden/>
          </w:rPr>
          <w:t>114</w:t>
        </w:r>
        <w:r w:rsidR="00C35720">
          <w:rPr>
            <w:noProof/>
            <w:webHidden/>
          </w:rPr>
          <w:fldChar w:fldCharType="end"/>
        </w:r>
      </w:hyperlink>
    </w:p>
    <w:p w14:paraId="0FA68B24" w14:textId="7C23B85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8" w:history="1">
        <w:r w:rsidR="00C35720" w:rsidRPr="009944D3">
          <w:rPr>
            <w:rStyle w:val="Hyperlink"/>
            <w:rFonts w:cs="Tahoma"/>
            <w:noProof/>
          </w:rPr>
          <w:t>16.1.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_Toc145231158 \h </w:instrText>
        </w:r>
        <w:r w:rsidR="00C35720">
          <w:rPr>
            <w:noProof/>
            <w:webHidden/>
          </w:rPr>
        </w:r>
        <w:r w:rsidR="00C35720">
          <w:rPr>
            <w:noProof/>
            <w:webHidden/>
          </w:rPr>
          <w:fldChar w:fldCharType="separate"/>
        </w:r>
        <w:r w:rsidR="00C35720">
          <w:rPr>
            <w:noProof/>
            <w:webHidden/>
          </w:rPr>
          <w:t>114</w:t>
        </w:r>
        <w:r w:rsidR="00C35720">
          <w:rPr>
            <w:noProof/>
            <w:webHidden/>
          </w:rPr>
          <w:fldChar w:fldCharType="end"/>
        </w:r>
      </w:hyperlink>
    </w:p>
    <w:p w14:paraId="0334A1AC" w14:textId="6B3A493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59" w:history="1">
        <w:r w:rsidR="00C35720" w:rsidRPr="009944D3">
          <w:rPr>
            <w:rStyle w:val="Hyperlink"/>
            <w:rFonts w:cs="Tahoma"/>
            <w:noProof/>
          </w:rPr>
          <w:t>16.2.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_Toc145231159 \h </w:instrText>
        </w:r>
        <w:r w:rsidR="00C35720">
          <w:rPr>
            <w:noProof/>
            <w:webHidden/>
          </w:rPr>
        </w:r>
        <w:r w:rsidR="00C35720">
          <w:rPr>
            <w:noProof/>
            <w:webHidden/>
          </w:rPr>
          <w:fldChar w:fldCharType="separate"/>
        </w:r>
        <w:r w:rsidR="00C35720">
          <w:rPr>
            <w:noProof/>
            <w:webHidden/>
          </w:rPr>
          <w:t>114</w:t>
        </w:r>
        <w:r w:rsidR="00C35720">
          <w:rPr>
            <w:noProof/>
            <w:webHidden/>
          </w:rPr>
          <w:fldChar w:fldCharType="end"/>
        </w:r>
      </w:hyperlink>
    </w:p>
    <w:p w14:paraId="152B02CD" w14:textId="569CBE8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0" w:history="1">
        <w:r w:rsidR="00C35720" w:rsidRPr="009944D3">
          <w:rPr>
            <w:rStyle w:val="Hyperlink"/>
            <w:rFonts w:cs="Tahoma"/>
            <w:noProof/>
          </w:rPr>
          <w:t>16.3.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_Toc145231160 \h </w:instrText>
        </w:r>
        <w:r w:rsidR="00C35720">
          <w:rPr>
            <w:noProof/>
            <w:webHidden/>
          </w:rPr>
        </w:r>
        <w:r w:rsidR="00C35720">
          <w:rPr>
            <w:noProof/>
            <w:webHidden/>
          </w:rPr>
          <w:fldChar w:fldCharType="separate"/>
        </w:r>
        <w:r w:rsidR="00C35720">
          <w:rPr>
            <w:noProof/>
            <w:webHidden/>
          </w:rPr>
          <w:t>114</w:t>
        </w:r>
        <w:r w:rsidR="00C35720">
          <w:rPr>
            <w:noProof/>
            <w:webHidden/>
          </w:rPr>
          <w:fldChar w:fldCharType="end"/>
        </w:r>
      </w:hyperlink>
    </w:p>
    <w:p w14:paraId="2E17389C" w14:textId="62C2E2B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1" w:history="1">
        <w:r w:rsidR="00C35720" w:rsidRPr="009944D3">
          <w:rPr>
            <w:rStyle w:val="Hyperlink"/>
            <w:rFonts w:cs="Tahoma"/>
            <w:noProof/>
          </w:rPr>
          <w:t>16.4.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_Toc145231161 \h </w:instrText>
        </w:r>
        <w:r w:rsidR="00C35720">
          <w:rPr>
            <w:noProof/>
            <w:webHidden/>
          </w:rPr>
        </w:r>
        <w:r w:rsidR="00C35720">
          <w:rPr>
            <w:noProof/>
            <w:webHidden/>
          </w:rPr>
          <w:fldChar w:fldCharType="separate"/>
        </w:r>
        <w:r w:rsidR="00C35720">
          <w:rPr>
            <w:noProof/>
            <w:webHidden/>
          </w:rPr>
          <w:t>117</w:t>
        </w:r>
        <w:r w:rsidR="00C35720">
          <w:rPr>
            <w:noProof/>
            <w:webHidden/>
          </w:rPr>
          <w:fldChar w:fldCharType="end"/>
        </w:r>
      </w:hyperlink>
    </w:p>
    <w:p w14:paraId="4BE383C0" w14:textId="02EC970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2" w:history="1">
        <w:r w:rsidR="00C35720" w:rsidRPr="009944D3">
          <w:rPr>
            <w:rStyle w:val="Hyperlink"/>
            <w:rFonts w:cs="Tahoma"/>
            <w:noProof/>
          </w:rPr>
          <w:t>16.5.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_Toc145231162 \h </w:instrText>
        </w:r>
        <w:r w:rsidR="00C35720">
          <w:rPr>
            <w:noProof/>
            <w:webHidden/>
          </w:rPr>
        </w:r>
        <w:r w:rsidR="00C35720">
          <w:rPr>
            <w:noProof/>
            <w:webHidden/>
          </w:rPr>
          <w:fldChar w:fldCharType="separate"/>
        </w:r>
        <w:r w:rsidR="00C35720">
          <w:rPr>
            <w:noProof/>
            <w:webHidden/>
          </w:rPr>
          <w:t>117</w:t>
        </w:r>
        <w:r w:rsidR="00C35720">
          <w:rPr>
            <w:noProof/>
            <w:webHidden/>
          </w:rPr>
          <w:fldChar w:fldCharType="end"/>
        </w:r>
      </w:hyperlink>
    </w:p>
    <w:p w14:paraId="724236BC" w14:textId="3D36E87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3" w:history="1">
        <w:r w:rsidR="00C35720" w:rsidRPr="009944D3">
          <w:rPr>
            <w:rStyle w:val="Hyperlink"/>
            <w:rFonts w:cs="Tahoma"/>
            <w:noProof/>
          </w:rPr>
          <w:t>16.6.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_Toc145231163 \h </w:instrText>
        </w:r>
        <w:r w:rsidR="00C35720">
          <w:rPr>
            <w:noProof/>
            <w:webHidden/>
          </w:rPr>
        </w:r>
        <w:r w:rsidR="00C35720">
          <w:rPr>
            <w:noProof/>
            <w:webHidden/>
          </w:rPr>
          <w:fldChar w:fldCharType="separate"/>
        </w:r>
        <w:r w:rsidR="00C35720">
          <w:rPr>
            <w:noProof/>
            <w:webHidden/>
          </w:rPr>
          <w:t>118</w:t>
        </w:r>
        <w:r w:rsidR="00C35720">
          <w:rPr>
            <w:noProof/>
            <w:webHidden/>
          </w:rPr>
          <w:fldChar w:fldCharType="end"/>
        </w:r>
      </w:hyperlink>
    </w:p>
    <w:p w14:paraId="713AD044" w14:textId="387012B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4" w:history="1">
        <w:r w:rsidR="00C35720" w:rsidRPr="009944D3">
          <w:rPr>
            <w:rStyle w:val="Hyperlink"/>
            <w:rFonts w:cs="Tahoma"/>
            <w:noProof/>
          </w:rPr>
          <w:t>16.7.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_Toc145231164 \h </w:instrText>
        </w:r>
        <w:r w:rsidR="00C35720">
          <w:rPr>
            <w:noProof/>
            <w:webHidden/>
          </w:rPr>
        </w:r>
        <w:r w:rsidR="00C35720">
          <w:rPr>
            <w:noProof/>
            <w:webHidden/>
          </w:rPr>
          <w:fldChar w:fldCharType="separate"/>
        </w:r>
        <w:r w:rsidR="00C35720">
          <w:rPr>
            <w:noProof/>
            <w:webHidden/>
          </w:rPr>
          <w:t>118</w:t>
        </w:r>
        <w:r w:rsidR="00C35720">
          <w:rPr>
            <w:noProof/>
            <w:webHidden/>
          </w:rPr>
          <w:fldChar w:fldCharType="end"/>
        </w:r>
      </w:hyperlink>
    </w:p>
    <w:p w14:paraId="7854B836" w14:textId="7A1FA47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5" w:history="1">
        <w:r w:rsidR="00C35720" w:rsidRPr="009944D3">
          <w:rPr>
            <w:rStyle w:val="Hyperlink"/>
            <w:rFonts w:cs="Tahoma"/>
            <w:noProof/>
          </w:rPr>
          <w:t>16.8.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_Toc145231165 \h </w:instrText>
        </w:r>
        <w:r w:rsidR="00C35720">
          <w:rPr>
            <w:noProof/>
            <w:webHidden/>
          </w:rPr>
        </w:r>
        <w:r w:rsidR="00C35720">
          <w:rPr>
            <w:noProof/>
            <w:webHidden/>
          </w:rPr>
          <w:fldChar w:fldCharType="separate"/>
        </w:r>
        <w:r w:rsidR="00C35720">
          <w:rPr>
            <w:noProof/>
            <w:webHidden/>
          </w:rPr>
          <w:t>118</w:t>
        </w:r>
        <w:r w:rsidR="00C35720">
          <w:rPr>
            <w:noProof/>
            <w:webHidden/>
          </w:rPr>
          <w:fldChar w:fldCharType="end"/>
        </w:r>
      </w:hyperlink>
    </w:p>
    <w:p w14:paraId="652BE507" w14:textId="007070F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66" w:history="1">
        <w:r w:rsidR="00C35720" w:rsidRPr="009944D3">
          <w:rPr>
            <w:rStyle w:val="Hyperlink"/>
            <w:rFonts w:cs="Tahoma"/>
            <w:noProof/>
          </w:rPr>
          <w:t>16.9.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_Toc145231166 \h </w:instrText>
        </w:r>
        <w:r w:rsidR="00C35720">
          <w:rPr>
            <w:noProof/>
            <w:webHidden/>
          </w:rPr>
        </w:r>
        <w:r w:rsidR="00C35720">
          <w:rPr>
            <w:noProof/>
            <w:webHidden/>
          </w:rPr>
          <w:fldChar w:fldCharType="separate"/>
        </w:r>
        <w:r w:rsidR="00C35720">
          <w:rPr>
            <w:noProof/>
            <w:webHidden/>
          </w:rPr>
          <w:t>118</w:t>
        </w:r>
        <w:r w:rsidR="00C35720">
          <w:rPr>
            <w:noProof/>
            <w:webHidden/>
          </w:rPr>
          <w:fldChar w:fldCharType="end"/>
        </w:r>
      </w:hyperlink>
    </w:p>
    <w:p w14:paraId="5FFE2FA8" w14:textId="4DE64D22"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67" w:history="1">
        <w:r w:rsidR="00C35720" w:rsidRPr="009944D3">
          <w:rPr>
            <w:rStyle w:val="Hyperlink"/>
            <w:rFonts w:cs="Tahoma"/>
            <w:noProof/>
          </w:rPr>
          <w:t>16.9.1.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Overdraft interest report</w:t>
        </w:r>
        <w:r w:rsidR="00C35720">
          <w:rPr>
            <w:noProof/>
            <w:webHidden/>
          </w:rPr>
          <w:tab/>
        </w:r>
        <w:r w:rsidR="00C35720">
          <w:rPr>
            <w:noProof/>
            <w:webHidden/>
          </w:rPr>
          <w:fldChar w:fldCharType="begin"/>
        </w:r>
        <w:r w:rsidR="00C35720">
          <w:rPr>
            <w:noProof/>
            <w:webHidden/>
          </w:rPr>
          <w:instrText xml:space="preserve"> PAGEREF _Toc145231167 \h </w:instrText>
        </w:r>
        <w:r w:rsidR="00C35720">
          <w:rPr>
            <w:noProof/>
            <w:webHidden/>
          </w:rPr>
        </w:r>
        <w:r w:rsidR="00C35720">
          <w:rPr>
            <w:noProof/>
            <w:webHidden/>
          </w:rPr>
          <w:fldChar w:fldCharType="separate"/>
        </w:r>
        <w:r w:rsidR="00C35720">
          <w:rPr>
            <w:noProof/>
            <w:webHidden/>
          </w:rPr>
          <w:t>118</w:t>
        </w:r>
        <w:r w:rsidR="00C35720">
          <w:rPr>
            <w:noProof/>
            <w:webHidden/>
          </w:rPr>
          <w:fldChar w:fldCharType="end"/>
        </w:r>
      </w:hyperlink>
    </w:p>
    <w:p w14:paraId="3577325F" w14:textId="40E8292D"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68" w:history="1">
        <w:r w:rsidR="00C35720" w:rsidRPr="009944D3">
          <w:rPr>
            <w:rStyle w:val="Hyperlink"/>
            <w:rFonts w:cs="Tahoma"/>
            <w:noProof/>
          </w:rPr>
          <w:t>16.9.2.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Accrued interest report</w:t>
        </w:r>
        <w:r w:rsidR="00C35720">
          <w:rPr>
            <w:noProof/>
            <w:webHidden/>
          </w:rPr>
          <w:tab/>
        </w:r>
        <w:r w:rsidR="00C35720">
          <w:rPr>
            <w:noProof/>
            <w:webHidden/>
          </w:rPr>
          <w:fldChar w:fldCharType="begin"/>
        </w:r>
        <w:r w:rsidR="00C35720">
          <w:rPr>
            <w:noProof/>
            <w:webHidden/>
          </w:rPr>
          <w:instrText xml:space="preserve"> PAGEREF _Toc145231168 \h </w:instrText>
        </w:r>
        <w:r w:rsidR="00C35720">
          <w:rPr>
            <w:noProof/>
            <w:webHidden/>
          </w:rPr>
        </w:r>
        <w:r w:rsidR="00C35720">
          <w:rPr>
            <w:noProof/>
            <w:webHidden/>
          </w:rPr>
          <w:fldChar w:fldCharType="separate"/>
        </w:r>
        <w:r w:rsidR="00C35720">
          <w:rPr>
            <w:noProof/>
            <w:webHidden/>
          </w:rPr>
          <w:t>119</w:t>
        </w:r>
        <w:r w:rsidR="00C35720">
          <w:rPr>
            <w:noProof/>
            <w:webHidden/>
          </w:rPr>
          <w:fldChar w:fldCharType="end"/>
        </w:r>
      </w:hyperlink>
    </w:p>
    <w:p w14:paraId="38D44765" w14:textId="4D43ECA0"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69" w:history="1">
        <w:r w:rsidR="00C35720" w:rsidRPr="009944D3">
          <w:rPr>
            <w:rStyle w:val="Hyperlink"/>
            <w:rFonts w:cs="Tahoma"/>
            <w:noProof/>
          </w:rPr>
          <w:t>16.9.3.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Interest payable report</w:t>
        </w:r>
        <w:r w:rsidR="00C35720">
          <w:rPr>
            <w:noProof/>
            <w:webHidden/>
          </w:rPr>
          <w:tab/>
        </w:r>
        <w:r w:rsidR="00C35720">
          <w:rPr>
            <w:noProof/>
            <w:webHidden/>
          </w:rPr>
          <w:fldChar w:fldCharType="begin"/>
        </w:r>
        <w:r w:rsidR="00C35720">
          <w:rPr>
            <w:noProof/>
            <w:webHidden/>
          </w:rPr>
          <w:instrText xml:space="preserve"> PAGEREF _Toc145231169 \h </w:instrText>
        </w:r>
        <w:r w:rsidR="00C35720">
          <w:rPr>
            <w:noProof/>
            <w:webHidden/>
          </w:rPr>
        </w:r>
        <w:r w:rsidR="00C35720">
          <w:rPr>
            <w:noProof/>
            <w:webHidden/>
          </w:rPr>
          <w:fldChar w:fldCharType="separate"/>
        </w:r>
        <w:r w:rsidR="00C35720">
          <w:rPr>
            <w:noProof/>
            <w:webHidden/>
          </w:rPr>
          <w:t>121</w:t>
        </w:r>
        <w:r w:rsidR="00C35720">
          <w:rPr>
            <w:noProof/>
            <w:webHidden/>
          </w:rPr>
          <w:fldChar w:fldCharType="end"/>
        </w:r>
      </w:hyperlink>
    </w:p>
    <w:p w14:paraId="42C3C236" w14:textId="54DBECBA"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70" w:history="1">
        <w:r w:rsidR="00C35720" w:rsidRPr="009944D3">
          <w:rPr>
            <w:rStyle w:val="Hyperlink"/>
            <w:rFonts w:cs="Tahoma"/>
            <w:noProof/>
          </w:rPr>
          <w:t>16.10.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_Toc145231170 \h </w:instrText>
        </w:r>
        <w:r w:rsidR="00C35720">
          <w:rPr>
            <w:noProof/>
            <w:webHidden/>
          </w:rPr>
        </w:r>
        <w:r w:rsidR="00C35720">
          <w:rPr>
            <w:noProof/>
            <w:webHidden/>
          </w:rPr>
          <w:fldChar w:fldCharType="separate"/>
        </w:r>
        <w:r w:rsidR="00C35720">
          <w:rPr>
            <w:noProof/>
            <w:webHidden/>
          </w:rPr>
          <w:t>121</w:t>
        </w:r>
        <w:r w:rsidR="00C35720">
          <w:rPr>
            <w:noProof/>
            <w:webHidden/>
          </w:rPr>
          <w:fldChar w:fldCharType="end"/>
        </w:r>
      </w:hyperlink>
    </w:p>
    <w:p w14:paraId="6AFE6742" w14:textId="16460ED2"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71" w:history="1">
        <w:r w:rsidR="00C35720" w:rsidRPr="009944D3">
          <w:rPr>
            <w:rStyle w:val="Hyperlink"/>
            <w:rFonts w:cs="Tahoma"/>
            <w:noProof/>
          </w:rPr>
          <w:t>17.</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Statement</w:t>
        </w:r>
        <w:r w:rsidR="00C35720">
          <w:rPr>
            <w:noProof/>
            <w:webHidden/>
          </w:rPr>
          <w:tab/>
        </w:r>
        <w:r w:rsidR="00C35720">
          <w:rPr>
            <w:noProof/>
            <w:webHidden/>
          </w:rPr>
          <w:fldChar w:fldCharType="begin"/>
        </w:r>
        <w:r w:rsidR="00C35720">
          <w:rPr>
            <w:noProof/>
            <w:webHidden/>
          </w:rPr>
          <w:instrText xml:space="preserve"> PAGEREF _Toc145231171 \h </w:instrText>
        </w:r>
        <w:r w:rsidR="00C35720">
          <w:rPr>
            <w:noProof/>
            <w:webHidden/>
          </w:rPr>
        </w:r>
        <w:r w:rsidR="00C35720">
          <w:rPr>
            <w:noProof/>
            <w:webHidden/>
          </w:rPr>
          <w:fldChar w:fldCharType="separate"/>
        </w:r>
        <w:r w:rsidR="00C35720">
          <w:rPr>
            <w:noProof/>
            <w:webHidden/>
          </w:rPr>
          <w:t>122</w:t>
        </w:r>
        <w:r w:rsidR="00C35720">
          <w:rPr>
            <w:noProof/>
            <w:webHidden/>
          </w:rPr>
          <w:fldChar w:fldCharType="end"/>
        </w:r>
      </w:hyperlink>
    </w:p>
    <w:p w14:paraId="3CCC406B" w14:textId="2FDD8EA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2" w:history="1">
        <w:r w:rsidR="00C35720" w:rsidRPr="009944D3">
          <w:rPr>
            <w:rStyle w:val="Hyperlink"/>
            <w:rFonts w:cs="Tahoma"/>
            <w:noProof/>
          </w:rPr>
          <w:t>17.1.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_Toc145231172 \h </w:instrText>
        </w:r>
        <w:r w:rsidR="00C35720">
          <w:rPr>
            <w:noProof/>
            <w:webHidden/>
          </w:rPr>
        </w:r>
        <w:r w:rsidR="00C35720">
          <w:rPr>
            <w:noProof/>
            <w:webHidden/>
          </w:rPr>
          <w:fldChar w:fldCharType="separate"/>
        </w:r>
        <w:r w:rsidR="00C35720">
          <w:rPr>
            <w:noProof/>
            <w:webHidden/>
          </w:rPr>
          <w:t>122</w:t>
        </w:r>
        <w:r w:rsidR="00C35720">
          <w:rPr>
            <w:noProof/>
            <w:webHidden/>
          </w:rPr>
          <w:fldChar w:fldCharType="end"/>
        </w:r>
      </w:hyperlink>
    </w:p>
    <w:p w14:paraId="02D02304" w14:textId="2DD0C33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3" w:history="1">
        <w:r w:rsidR="00C35720" w:rsidRPr="009944D3">
          <w:rPr>
            <w:rStyle w:val="Hyperlink"/>
            <w:rFonts w:cs="Tahoma"/>
            <w:noProof/>
          </w:rPr>
          <w:t>17.2.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_Toc145231173 \h </w:instrText>
        </w:r>
        <w:r w:rsidR="00C35720">
          <w:rPr>
            <w:noProof/>
            <w:webHidden/>
          </w:rPr>
        </w:r>
        <w:r w:rsidR="00C35720">
          <w:rPr>
            <w:noProof/>
            <w:webHidden/>
          </w:rPr>
          <w:fldChar w:fldCharType="separate"/>
        </w:r>
        <w:r w:rsidR="00C35720">
          <w:rPr>
            <w:noProof/>
            <w:webHidden/>
          </w:rPr>
          <w:t>122</w:t>
        </w:r>
        <w:r w:rsidR="00C35720">
          <w:rPr>
            <w:noProof/>
            <w:webHidden/>
          </w:rPr>
          <w:fldChar w:fldCharType="end"/>
        </w:r>
      </w:hyperlink>
    </w:p>
    <w:p w14:paraId="05DBF147" w14:textId="246E360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4" w:history="1">
        <w:r w:rsidR="00C35720" w:rsidRPr="009944D3">
          <w:rPr>
            <w:rStyle w:val="Hyperlink"/>
            <w:rFonts w:cs="Tahoma"/>
            <w:noProof/>
          </w:rPr>
          <w:t>17.3.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_Toc145231174 \h </w:instrText>
        </w:r>
        <w:r w:rsidR="00C35720">
          <w:rPr>
            <w:noProof/>
            <w:webHidden/>
          </w:rPr>
        </w:r>
        <w:r w:rsidR="00C35720">
          <w:rPr>
            <w:noProof/>
            <w:webHidden/>
          </w:rPr>
          <w:fldChar w:fldCharType="separate"/>
        </w:r>
        <w:r w:rsidR="00C35720">
          <w:rPr>
            <w:noProof/>
            <w:webHidden/>
          </w:rPr>
          <w:t>122</w:t>
        </w:r>
        <w:r w:rsidR="00C35720">
          <w:rPr>
            <w:noProof/>
            <w:webHidden/>
          </w:rPr>
          <w:fldChar w:fldCharType="end"/>
        </w:r>
      </w:hyperlink>
    </w:p>
    <w:p w14:paraId="61C3D356" w14:textId="359200F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5" w:history="1">
        <w:r w:rsidR="00C35720" w:rsidRPr="009944D3">
          <w:rPr>
            <w:rStyle w:val="Hyperlink"/>
            <w:rFonts w:cs="Tahoma"/>
            <w:noProof/>
          </w:rPr>
          <w:t>17.4.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_Toc145231175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308F70F6" w14:textId="1FF7068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6" w:history="1">
        <w:r w:rsidR="00C35720" w:rsidRPr="009944D3">
          <w:rPr>
            <w:rStyle w:val="Hyperlink"/>
            <w:rFonts w:cs="Tahoma"/>
            <w:noProof/>
          </w:rPr>
          <w:t>17.5.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_Toc145231176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09ED590C" w14:textId="503F38C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7" w:history="1">
        <w:r w:rsidR="00C35720" w:rsidRPr="009944D3">
          <w:rPr>
            <w:rStyle w:val="Hyperlink"/>
            <w:rFonts w:cs="Tahoma"/>
            <w:noProof/>
          </w:rPr>
          <w:t>17.6.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_Toc145231177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717DE65E" w14:textId="41EAC27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8" w:history="1">
        <w:r w:rsidR="00C35720" w:rsidRPr="009944D3">
          <w:rPr>
            <w:rStyle w:val="Hyperlink"/>
            <w:rFonts w:cs="Tahoma"/>
            <w:noProof/>
          </w:rPr>
          <w:t>17.7.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_Toc145231178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05FB8928" w14:textId="7D97871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79" w:history="1">
        <w:r w:rsidR="00C35720" w:rsidRPr="009944D3">
          <w:rPr>
            <w:rStyle w:val="Hyperlink"/>
            <w:rFonts w:cs="Tahoma"/>
            <w:noProof/>
          </w:rPr>
          <w:t>17.8.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_Toc145231179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1DC97151" w14:textId="06690CF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80" w:history="1">
        <w:r w:rsidR="00C35720" w:rsidRPr="009944D3">
          <w:rPr>
            <w:rStyle w:val="Hyperlink"/>
            <w:rFonts w:cs="Tahoma"/>
            <w:noProof/>
          </w:rPr>
          <w:t>17.9.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_Toc145231180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540CE33A" w14:textId="4892EFC5"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81" w:history="1">
        <w:r w:rsidR="00C35720" w:rsidRPr="009944D3">
          <w:rPr>
            <w:rStyle w:val="Hyperlink"/>
            <w:rFonts w:cs="Tahoma"/>
            <w:noProof/>
          </w:rPr>
          <w:t>17.9.1.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CA/SA</w:t>
        </w:r>
        <w:r w:rsidR="00C35720">
          <w:rPr>
            <w:noProof/>
            <w:webHidden/>
          </w:rPr>
          <w:tab/>
        </w:r>
        <w:r w:rsidR="00C35720">
          <w:rPr>
            <w:noProof/>
            <w:webHidden/>
          </w:rPr>
          <w:fldChar w:fldCharType="begin"/>
        </w:r>
        <w:r w:rsidR="00C35720">
          <w:rPr>
            <w:noProof/>
            <w:webHidden/>
          </w:rPr>
          <w:instrText xml:space="preserve"> PAGEREF _Toc145231181 \h </w:instrText>
        </w:r>
        <w:r w:rsidR="00C35720">
          <w:rPr>
            <w:noProof/>
            <w:webHidden/>
          </w:rPr>
        </w:r>
        <w:r w:rsidR="00C35720">
          <w:rPr>
            <w:noProof/>
            <w:webHidden/>
          </w:rPr>
          <w:fldChar w:fldCharType="separate"/>
        </w:r>
        <w:r w:rsidR="00C35720">
          <w:rPr>
            <w:noProof/>
            <w:webHidden/>
          </w:rPr>
          <w:t>126</w:t>
        </w:r>
        <w:r w:rsidR="00C35720">
          <w:rPr>
            <w:noProof/>
            <w:webHidden/>
          </w:rPr>
          <w:fldChar w:fldCharType="end"/>
        </w:r>
      </w:hyperlink>
    </w:p>
    <w:p w14:paraId="0D7607C2" w14:textId="0BB62296"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82" w:history="1">
        <w:r w:rsidR="00C35720" w:rsidRPr="009944D3">
          <w:rPr>
            <w:rStyle w:val="Hyperlink"/>
            <w:rFonts w:cs="Tahoma"/>
            <w:noProof/>
          </w:rPr>
          <w:t>17.9.2.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TD by sub-account</w:t>
        </w:r>
        <w:r w:rsidR="00C35720">
          <w:rPr>
            <w:noProof/>
            <w:webHidden/>
          </w:rPr>
          <w:tab/>
        </w:r>
        <w:r w:rsidR="00C35720">
          <w:rPr>
            <w:noProof/>
            <w:webHidden/>
          </w:rPr>
          <w:fldChar w:fldCharType="begin"/>
        </w:r>
        <w:r w:rsidR="00C35720">
          <w:rPr>
            <w:noProof/>
            <w:webHidden/>
          </w:rPr>
          <w:instrText xml:space="preserve"> PAGEREF _Toc145231182 \h </w:instrText>
        </w:r>
        <w:r w:rsidR="00C35720">
          <w:rPr>
            <w:noProof/>
            <w:webHidden/>
          </w:rPr>
        </w:r>
        <w:r w:rsidR="00C35720">
          <w:rPr>
            <w:noProof/>
            <w:webHidden/>
          </w:rPr>
          <w:fldChar w:fldCharType="separate"/>
        </w:r>
        <w:r w:rsidR="00C35720">
          <w:rPr>
            <w:noProof/>
            <w:webHidden/>
          </w:rPr>
          <w:t>128</w:t>
        </w:r>
        <w:r w:rsidR="00C35720">
          <w:rPr>
            <w:noProof/>
            <w:webHidden/>
          </w:rPr>
          <w:fldChar w:fldCharType="end"/>
        </w:r>
      </w:hyperlink>
    </w:p>
    <w:p w14:paraId="04144F3C" w14:textId="34A87EF3"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83" w:history="1">
        <w:r w:rsidR="00C35720" w:rsidRPr="009944D3">
          <w:rPr>
            <w:rStyle w:val="Hyperlink"/>
            <w:rFonts w:cs="Tahoma"/>
            <w:noProof/>
          </w:rPr>
          <w:t>17.9.3.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TD by consolidates</w:t>
        </w:r>
        <w:r w:rsidR="00C35720">
          <w:rPr>
            <w:noProof/>
            <w:webHidden/>
          </w:rPr>
          <w:tab/>
        </w:r>
        <w:r w:rsidR="00C35720">
          <w:rPr>
            <w:noProof/>
            <w:webHidden/>
          </w:rPr>
          <w:fldChar w:fldCharType="begin"/>
        </w:r>
        <w:r w:rsidR="00C35720">
          <w:rPr>
            <w:noProof/>
            <w:webHidden/>
          </w:rPr>
          <w:instrText xml:space="preserve"> PAGEREF _Toc145231183 \h </w:instrText>
        </w:r>
        <w:r w:rsidR="00C35720">
          <w:rPr>
            <w:noProof/>
            <w:webHidden/>
          </w:rPr>
        </w:r>
        <w:r w:rsidR="00C35720">
          <w:rPr>
            <w:noProof/>
            <w:webHidden/>
          </w:rPr>
          <w:fldChar w:fldCharType="separate"/>
        </w:r>
        <w:r w:rsidR="00C35720">
          <w:rPr>
            <w:noProof/>
            <w:webHidden/>
          </w:rPr>
          <w:t>131</w:t>
        </w:r>
        <w:r w:rsidR="00C35720">
          <w:rPr>
            <w:noProof/>
            <w:webHidden/>
          </w:rPr>
          <w:fldChar w:fldCharType="end"/>
        </w:r>
      </w:hyperlink>
    </w:p>
    <w:p w14:paraId="1A30554A" w14:textId="0BD00D88"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84" w:history="1">
        <w:r w:rsidR="00C35720" w:rsidRPr="009944D3">
          <w:rPr>
            <w:rStyle w:val="Hyperlink"/>
            <w:rFonts w:cs="Tahoma"/>
            <w:noProof/>
          </w:rPr>
          <w:t>17.10.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_Toc145231184 \h </w:instrText>
        </w:r>
        <w:r w:rsidR="00C35720">
          <w:rPr>
            <w:noProof/>
            <w:webHidden/>
          </w:rPr>
        </w:r>
        <w:r w:rsidR="00C35720">
          <w:rPr>
            <w:noProof/>
            <w:webHidden/>
          </w:rPr>
          <w:fldChar w:fldCharType="separate"/>
        </w:r>
        <w:r w:rsidR="00C35720">
          <w:rPr>
            <w:noProof/>
            <w:webHidden/>
          </w:rPr>
          <w:t>132</w:t>
        </w:r>
        <w:r w:rsidR="00C35720">
          <w:rPr>
            <w:noProof/>
            <w:webHidden/>
          </w:rPr>
          <w:fldChar w:fldCharType="end"/>
        </w:r>
      </w:hyperlink>
    </w:p>
    <w:p w14:paraId="4B44BCF7" w14:textId="70F61617"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85" w:history="1">
        <w:r w:rsidR="00C35720" w:rsidRPr="009944D3">
          <w:rPr>
            <w:rStyle w:val="Hyperlink"/>
            <w:rFonts w:cs="Tahoma"/>
            <w:noProof/>
          </w:rPr>
          <w:t>18.</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List of top 20 Customer by transaction amount</w:t>
        </w:r>
        <w:r w:rsidR="00C35720">
          <w:rPr>
            <w:noProof/>
            <w:webHidden/>
          </w:rPr>
          <w:tab/>
        </w:r>
        <w:r w:rsidR="00C35720">
          <w:rPr>
            <w:noProof/>
            <w:webHidden/>
          </w:rPr>
          <w:fldChar w:fldCharType="begin"/>
        </w:r>
        <w:r w:rsidR="00C35720">
          <w:rPr>
            <w:noProof/>
            <w:webHidden/>
          </w:rPr>
          <w:instrText xml:space="preserve"> PAGEREF _Toc145231185 \h </w:instrText>
        </w:r>
        <w:r w:rsidR="00C35720">
          <w:rPr>
            <w:noProof/>
            <w:webHidden/>
          </w:rPr>
        </w:r>
        <w:r w:rsidR="00C35720">
          <w:rPr>
            <w:noProof/>
            <w:webHidden/>
          </w:rPr>
          <w:fldChar w:fldCharType="separate"/>
        </w:r>
        <w:r w:rsidR="00C35720">
          <w:rPr>
            <w:noProof/>
            <w:webHidden/>
          </w:rPr>
          <w:t>133</w:t>
        </w:r>
        <w:r w:rsidR="00C35720">
          <w:rPr>
            <w:noProof/>
            <w:webHidden/>
          </w:rPr>
          <w:fldChar w:fldCharType="end"/>
        </w:r>
      </w:hyperlink>
    </w:p>
    <w:p w14:paraId="27123BB4" w14:textId="2ACA8C4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86" w:history="1">
        <w:r w:rsidR="00C35720" w:rsidRPr="009944D3">
          <w:rPr>
            <w:rStyle w:val="Hyperlink"/>
            <w:rFonts w:cs="Tahoma"/>
            <w:noProof/>
          </w:rPr>
          <w:t>18.1.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_Toc145231186 \h </w:instrText>
        </w:r>
        <w:r w:rsidR="00C35720">
          <w:rPr>
            <w:noProof/>
            <w:webHidden/>
          </w:rPr>
        </w:r>
        <w:r w:rsidR="00C35720">
          <w:rPr>
            <w:noProof/>
            <w:webHidden/>
          </w:rPr>
          <w:fldChar w:fldCharType="separate"/>
        </w:r>
        <w:r w:rsidR="00C35720">
          <w:rPr>
            <w:noProof/>
            <w:webHidden/>
          </w:rPr>
          <w:t>133</w:t>
        </w:r>
        <w:r w:rsidR="00C35720">
          <w:rPr>
            <w:noProof/>
            <w:webHidden/>
          </w:rPr>
          <w:fldChar w:fldCharType="end"/>
        </w:r>
      </w:hyperlink>
    </w:p>
    <w:p w14:paraId="0189386B" w14:textId="08376FA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87" w:history="1">
        <w:r w:rsidR="00C35720" w:rsidRPr="009944D3">
          <w:rPr>
            <w:rStyle w:val="Hyperlink"/>
            <w:rFonts w:cs="Tahoma"/>
            <w:noProof/>
          </w:rPr>
          <w:t>18.2.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_Toc145231187 \h </w:instrText>
        </w:r>
        <w:r w:rsidR="00C35720">
          <w:rPr>
            <w:noProof/>
            <w:webHidden/>
          </w:rPr>
        </w:r>
        <w:r w:rsidR="00C35720">
          <w:rPr>
            <w:noProof/>
            <w:webHidden/>
          </w:rPr>
          <w:fldChar w:fldCharType="separate"/>
        </w:r>
        <w:r w:rsidR="00C35720">
          <w:rPr>
            <w:noProof/>
            <w:webHidden/>
          </w:rPr>
          <w:t>133</w:t>
        </w:r>
        <w:r w:rsidR="00C35720">
          <w:rPr>
            <w:noProof/>
            <w:webHidden/>
          </w:rPr>
          <w:fldChar w:fldCharType="end"/>
        </w:r>
      </w:hyperlink>
    </w:p>
    <w:p w14:paraId="0846140D" w14:textId="43DBEA9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88" w:history="1">
        <w:r w:rsidR="00C35720" w:rsidRPr="009944D3">
          <w:rPr>
            <w:rStyle w:val="Hyperlink"/>
            <w:rFonts w:cs="Tahoma"/>
            <w:noProof/>
          </w:rPr>
          <w:t>18.3.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_Toc145231188 \h </w:instrText>
        </w:r>
        <w:r w:rsidR="00C35720">
          <w:rPr>
            <w:noProof/>
            <w:webHidden/>
          </w:rPr>
        </w:r>
        <w:r w:rsidR="00C35720">
          <w:rPr>
            <w:noProof/>
            <w:webHidden/>
          </w:rPr>
          <w:fldChar w:fldCharType="separate"/>
        </w:r>
        <w:r w:rsidR="00C35720">
          <w:rPr>
            <w:noProof/>
            <w:webHidden/>
          </w:rPr>
          <w:t>133</w:t>
        </w:r>
        <w:r w:rsidR="00C35720">
          <w:rPr>
            <w:noProof/>
            <w:webHidden/>
          </w:rPr>
          <w:fldChar w:fldCharType="end"/>
        </w:r>
      </w:hyperlink>
    </w:p>
    <w:p w14:paraId="037BEC87" w14:textId="0848475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89" w:history="1">
        <w:r w:rsidR="00C35720" w:rsidRPr="009944D3">
          <w:rPr>
            <w:rStyle w:val="Hyperlink"/>
            <w:rFonts w:cs="Tahoma"/>
            <w:noProof/>
          </w:rPr>
          <w:t>18.4.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_Toc145231189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442D9FB1" w14:textId="4C498EE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0" w:history="1">
        <w:r w:rsidR="00C35720" w:rsidRPr="009944D3">
          <w:rPr>
            <w:rStyle w:val="Hyperlink"/>
            <w:rFonts w:cs="Tahoma"/>
            <w:noProof/>
          </w:rPr>
          <w:t>18.5.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_Toc145231190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255424AE" w14:textId="57F1CA9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1" w:history="1">
        <w:r w:rsidR="00C35720" w:rsidRPr="009944D3">
          <w:rPr>
            <w:rStyle w:val="Hyperlink"/>
            <w:rFonts w:cs="Tahoma"/>
            <w:noProof/>
          </w:rPr>
          <w:t>18.6.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_Toc145231191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280FDB10" w14:textId="0AEACE0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2" w:history="1">
        <w:r w:rsidR="00C35720" w:rsidRPr="009944D3">
          <w:rPr>
            <w:rStyle w:val="Hyperlink"/>
            <w:rFonts w:cs="Tahoma"/>
            <w:noProof/>
          </w:rPr>
          <w:t>18.7.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_Toc145231192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0353C2F7" w14:textId="44978DC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3" w:history="1">
        <w:r w:rsidR="00C35720" w:rsidRPr="009944D3">
          <w:rPr>
            <w:rStyle w:val="Hyperlink"/>
            <w:rFonts w:cs="Tahoma"/>
            <w:noProof/>
          </w:rPr>
          <w:t>18.8.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_Toc145231193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3F6B4284" w14:textId="6A3B36D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4" w:history="1">
        <w:r w:rsidR="00C35720" w:rsidRPr="009944D3">
          <w:rPr>
            <w:rStyle w:val="Hyperlink"/>
            <w:rFonts w:cs="Tahoma"/>
            <w:noProof/>
          </w:rPr>
          <w:t>18.9.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_Toc145231194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10E3920F" w14:textId="020D3C6D"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95" w:history="1">
        <w:r w:rsidR="00C35720" w:rsidRPr="009944D3">
          <w:rPr>
            <w:rStyle w:val="Hyperlink"/>
            <w:rFonts w:cs="Tahoma"/>
            <w:noProof/>
          </w:rPr>
          <w:t>18.9.1.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List 20 CusID</w:t>
        </w:r>
        <w:r w:rsidR="00C35720">
          <w:rPr>
            <w:noProof/>
            <w:webHidden/>
          </w:rPr>
          <w:tab/>
        </w:r>
        <w:r w:rsidR="00C35720">
          <w:rPr>
            <w:noProof/>
            <w:webHidden/>
          </w:rPr>
          <w:fldChar w:fldCharType="begin"/>
        </w:r>
        <w:r w:rsidR="00C35720">
          <w:rPr>
            <w:noProof/>
            <w:webHidden/>
          </w:rPr>
          <w:instrText xml:space="preserve"> PAGEREF _Toc145231195 \h </w:instrText>
        </w:r>
        <w:r w:rsidR="00C35720">
          <w:rPr>
            <w:noProof/>
            <w:webHidden/>
          </w:rPr>
        </w:r>
        <w:r w:rsidR="00C35720">
          <w:rPr>
            <w:noProof/>
            <w:webHidden/>
          </w:rPr>
          <w:fldChar w:fldCharType="separate"/>
        </w:r>
        <w:r w:rsidR="00C35720">
          <w:rPr>
            <w:noProof/>
            <w:webHidden/>
          </w:rPr>
          <w:t>134</w:t>
        </w:r>
        <w:r w:rsidR="00C35720">
          <w:rPr>
            <w:noProof/>
            <w:webHidden/>
          </w:rPr>
          <w:fldChar w:fldCharType="end"/>
        </w:r>
      </w:hyperlink>
    </w:p>
    <w:p w14:paraId="0566F43D" w14:textId="69518F32"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196" w:history="1">
        <w:r w:rsidR="00C35720" w:rsidRPr="009944D3">
          <w:rPr>
            <w:rStyle w:val="Hyperlink"/>
            <w:rFonts w:cs="Tahoma"/>
            <w:noProof/>
          </w:rPr>
          <w:t>18.9.2.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hint="cs"/>
            <w:noProof/>
            <w:cs/>
          </w:rPr>
          <w:t>ข้อมูลบัญชีลูกค้าเพื่อจัดทำงบการเงิน</w:t>
        </w:r>
        <w:r w:rsidR="00C35720">
          <w:rPr>
            <w:noProof/>
            <w:webHidden/>
          </w:rPr>
          <w:tab/>
        </w:r>
        <w:r w:rsidR="00C35720">
          <w:rPr>
            <w:noProof/>
            <w:webHidden/>
          </w:rPr>
          <w:fldChar w:fldCharType="begin"/>
        </w:r>
        <w:r w:rsidR="00C35720">
          <w:rPr>
            <w:noProof/>
            <w:webHidden/>
          </w:rPr>
          <w:instrText xml:space="preserve"> PAGEREF _Toc145231196 \h </w:instrText>
        </w:r>
        <w:r w:rsidR="00C35720">
          <w:rPr>
            <w:noProof/>
            <w:webHidden/>
          </w:rPr>
        </w:r>
        <w:r w:rsidR="00C35720">
          <w:rPr>
            <w:noProof/>
            <w:webHidden/>
          </w:rPr>
          <w:fldChar w:fldCharType="separate"/>
        </w:r>
        <w:r w:rsidR="00C35720">
          <w:rPr>
            <w:noProof/>
            <w:webHidden/>
          </w:rPr>
          <w:t>135</w:t>
        </w:r>
        <w:r w:rsidR="00C35720">
          <w:rPr>
            <w:noProof/>
            <w:webHidden/>
          </w:rPr>
          <w:fldChar w:fldCharType="end"/>
        </w:r>
      </w:hyperlink>
    </w:p>
    <w:p w14:paraId="59B470C5" w14:textId="1289EF98"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197" w:history="1">
        <w:r w:rsidR="00C35720" w:rsidRPr="009944D3">
          <w:rPr>
            <w:rStyle w:val="Hyperlink"/>
            <w:rFonts w:cs="Tahoma"/>
            <w:noProof/>
          </w:rPr>
          <w:t>18.10.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_Toc145231197 \h </w:instrText>
        </w:r>
        <w:r w:rsidR="00C35720">
          <w:rPr>
            <w:noProof/>
            <w:webHidden/>
          </w:rPr>
        </w:r>
        <w:r w:rsidR="00C35720">
          <w:rPr>
            <w:noProof/>
            <w:webHidden/>
          </w:rPr>
          <w:fldChar w:fldCharType="separate"/>
        </w:r>
        <w:r w:rsidR="00C35720">
          <w:rPr>
            <w:noProof/>
            <w:webHidden/>
          </w:rPr>
          <w:t>137</w:t>
        </w:r>
        <w:r w:rsidR="00C35720">
          <w:rPr>
            <w:noProof/>
            <w:webHidden/>
          </w:rPr>
          <w:fldChar w:fldCharType="end"/>
        </w:r>
      </w:hyperlink>
    </w:p>
    <w:p w14:paraId="7A5720A3" w14:textId="7133E855"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198" w:history="1">
        <w:r w:rsidR="00C35720" w:rsidRPr="009944D3">
          <w:rPr>
            <w:rStyle w:val="Hyperlink"/>
            <w:rFonts w:cs="Tahoma"/>
            <w:noProof/>
          </w:rPr>
          <w:t>19.</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Account Balance Report</w:t>
        </w:r>
        <w:r w:rsidR="00C35720">
          <w:rPr>
            <w:noProof/>
            <w:webHidden/>
          </w:rPr>
          <w:tab/>
        </w:r>
        <w:r w:rsidR="00C35720">
          <w:rPr>
            <w:noProof/>
            <w:webHidden/>
          </w:rPr>
          <w:fldChar w:fldCharType="begin"/>
        </w:r>
        <w:r w:rsidR="00C35720">
          <w:rPr>
            <w:noProof/>
            <w:webHidden/>
          </w:rPr>
          <w:instrText xml:space="preserve"> PAGEREF _Toc145231198 \h </w:instrText>
        </w:r>
        <w:r w:rsidR="00C35720">
          <w:rPr>
            <w:noProof/>
            <w:webHidden/>
          </w:rPr>
        </w:r>
        <w:r w:rsidR="00C35720">
          <w:rPr>
            <w:noProof/>
            <w:webHidden/>
          </w:rPr>
          <w:fldChar w:fldCharType="separate"/>
        </w:r>
        <w:r w:rsidR="00C35720">
          <w:rPr>
            <w:noProof/>
            <w:webHidden/>
          </w:rPr>
          <w:t>137</w:t>
        </w:r>
        <w:r w:rsidR="00C35720">
          <w:rPr>
            <w:noProof/>
            <w:webHidden/>
          </w:rPr>
          <w:fldChar w:fldCharType="end"/>
        </w:r>
      </w:hyperlink>
    </w:p>
    <w:p w14:paraId="7B8BFCB4" w14:textId="0EC927A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199" w:history="1">
        <w:r w:rsidR="00C35720" w:rsidRPr="009944D3">
          <w:rPr>
            <w:rStyle w:val="Hyperlink"/>
            <w:rFonts w:cs="Tahoma"/>
            <w:noProof/>
          </w:rPr>
          <w:t>19.1.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_Toc145231199 \h </w:instrText>
        </w:r>
        <w:r w:rsidR="00C35720">
          <w:rPr>
            <w:noProof/>
            <w:webHidden/>
          </w:rPr>
        </w:r>
        <w:r w:rsidR="00C35720">
          <w:rPr>
            <w:noProof/>
            <w:webHidden/>
          </w:rPr>
          <w:fldChar w:fldCharType="separate"/>
        </w:r>
        <w:r w:rsidR="00C35720">
          <w:rPr>
            <w:noProof/>
            <w:webHidden/>
          </w:rPr>
          <w:t>137</w:t>
        </w:r>
        <w:r w:rsidR="00C35720">
          <w:rPr>
            <w:noProof/>
            <w:webHidden/>
          </w:rPr>
          <w:fldChar w:fldCharType="end"/>
        </w:r>
      </w:hyperlink>
    </w:p>
    <w:p w14:paraId="446A9062" w14:textId="6B9335B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0" w:history="1">
        <w:r w:rsidR="00C35720" w:rsidRPr="009944D3">
          <w:rPr>
            <w:rStyle w:val="Hyperlink"/>
            <w:rFonts w:cs="Tahoma"/>
            <w:noProof/>
          </w:rPr>
          <w:t>19.2.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_Toc145231200 \h </w:instrText>
        </w:r>
        <w:r w:rsidR="00C35720">
          <w:rPr>
            <w:noProof/>
            <w:webHidden/>
          </w:rPr>
        </w:r>
        <w:r w:rsidR="00C35720">
          <w:rPr>
            <w:noProof/>
            <w:webHidden/>
          </w:rPr>
          <w:fldChar w:fldCharType="separate"/>
        </w:r>
        <w:r w:rsidR="00C35720">
          <w:rPr>
            <w:noProof/>
            <w:webHidden/>
          </w:rPr>
          <w:t>137</w:t>
        </w:r>
        <w:r w:rsidR="00C35720">
          <w:rPr>
            <w:noProof/>
            <w:webHidden/>
          </w:rPr>
          <w:fldChar w:fldCharType="end"/>
        </w:r>
      </w:hyperlink>
    </w:p>
    <w:p w14:paraId="4731D758" w14:textId="1024FDB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1" w:history="1">
        <w:r w:rsidR="00C35720" w:rsidRPr="009944D3">
          <w:rPr>
            <w:rStyle w:val="Hyperlink"/>
            <w:rFonts w:cs="Tahoma"/>
            <w:noProof/>
          </w:rPr>
          <w:t>19.3.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_Toc145231201 \h </w:instrText>
        </w:r>
        <w:r w:rsidR="00C35720">
          <w:rPr>
            <w:noProof/>
            <w:webHidden/>
          </w:rPr>
        </w:r>
        <w:r w:rsidR="00C35720">
          <w:rPr>
            <w:noProof/>
            <w:webHidden/>
          </w:rPr>
          <w:fldChar w:fldCharType="separate"/>
        </w:r>
        <w:r w:rsidR="00C35720">
          <w:rPr>
            <w:noProof/>
            <w:webHidden/>
          </w:rPr>
          <w:t>138</w:t>
        </w:r>
        <w:r w:rsidR="00C35720">
          <w:rPr>
            <w:noProof/>
            <w:webHidden/>
          </w:rPr>
          <w:fldChar w:fldCharType="end"/>
        </w:r>
      </w:hyperlink>
    </w:p>
    <w:p w14:paraId="5E1F1958" w14:textId="4E3B08B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2" w:history="1">
        <w:r w:rsidR="00C35720" w:rsidRPr="009944D3">
          <w:rPr>
            <w:rStyle w:val="Hyperlink"/>
            <w:rFonts w:cs="Tahoma"/>
            <w:noProof/>
          </w:rPr>
          <w:t>19.4.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_Toc145231202 \h </w:instrText>
        </w:r>
        <w:r w:rsidR="00C35720">
          <w:rPr>
            <w:noProof/>
            <w:webHidden/>
          </w:rPr>
        </w:r>
        <w:r w:rsidR="00C35720">
          <w:rPr>
            <w:noProof/>
            <w:webHidden/>
          </w:rPr>
          <w:fldChar w:fldCharType="separate"/>
        </w:r>
        <w:r w:rsidR="00C35720">
          <w:rPr>
            <w:noProof/>
            <w:webHidden/>
          </w:rPr>
          <w:t>141</w:t>
        </w:r>
        <w:r w:rsidR="00C35720">
          <w:rPr>
            <w:noProof/>
            <w:webHidden/>
          </w:rPr>
          <w:fldChar w:fldCharType="end"/>
        </w:r>
      </w:hyperlink>
    </w:p>
    <w:p w14:paraId="6A1C1EA8" w14:textId="466646D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3" w:history="1">
        <w:r w:rsidR="00C35720" w:rsidRPr="009944D3">
          <w:rPr>
            <w:rStyle w:val="Hyperlink"/>
            <w:rFonts w:cs="Tahoma"/>
            <w:noProof/>
          </w:rPr>
          <w:t>19.5.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_Toc145231203 \h </w:instrText>
        </w:r>
        <w:r w:rsidR="00C35720">
          <w:rPr>
            <w:noProof/>
            <w:webHidden/>
          </w:rPr>
        </w:r>
        <w:r w:rsidR="00C35720">
          <w:rPr>
            <w:noProof/>
            <w:webHidden/>
          </w:rPr>
          <w:fldChar w:fldCharType="separate"/>
        </w:r>
        <w:r w:rsidR="00C35720">
          <w:rPr>
            <w:noProof/>
            <w:webHidden/>
          </w:rPr>
          <w:t>141</w:t>
        </w:r>
        <w:r w:rsidR="00C35720">
          <w:rPr>
            <w:noProof/>
            <w:webHidden/>
          </w:rPr>
          <w:fldChar w:fldCharType="end"/>
        </w:r>
      </w:hyperlink>
    </w:p>
    <w:p w14:paraId="53D0FD21" w14:textId="2EBAA57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4" w:history="1">
        <w:r w:rsidR="00C35720" w:rsidRPr="009944D3">
          <w:rPr>
            <w:rStyle w:val="Hyperlink"/>
            <w:rFonts w:cs="Tahoma"/>
            <w:noProof/>
          </w:rPr>
          <w:t>19.6.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_Toc145231204 \h </w:instrText>
        </w:r>
        <w:r w:rsidR="00C35720">
          <w:rPr>
            <w:noProof/>
            <w:webHidden/>
          </w:rPr>
        </w:r>
        <w:r w:rsidR="00C35720">
          <w:rPr>
            <w:noProof/>
            <w:webHidden/>
          </w:rPr>
          <w:fldChar w:fldCharType="separate"/>
        </w:r>
        <w:r w:rsidR="00C35720">
          <w:rPr>
            <w:noProof/>
            <w:webHidden/>
          </w:rPr>
          <w:t>141</w:t>
        </w:r>
        <w:r w:rsidR="00C35720">
          <w:rPr>
            <w:noProof/>
            <w:webHidden/>
          </w:rPr>
          <w:fldChar w:fldCharType="end"/>
        </w:r>
      </w:hyperlink>
    </w:p>
    <w:p w14:paraId="138BBC9F" w14:textId="7E51295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5" w:history="1">
        <w:r w:rsidR="00C35720" w:rsidRPr="009944D3">
          <w:rPr>
            <w:rStyle w:val="Hyperlink"/>
            <w:rFonts w:cs="Tahoma"/>
            <w:noProof/>
          </w:rPr>
          <w:t>19.7.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_Toc145231205 \h </w:instrText>
        </w:r>
        <w:r w:rsidR="00C35720">
          <w:rPr>
            <w:noProof/>
            <w:webHidden/>
          </w:rPr>
        </w:r>
        <w:r w:rsidR="00C35720">
          <w:rPr>
            <w:noProof/>
            <w:webHidden/>
          </w:rPr>
          <w:fldChar w:fldCharType="separate"/>
        </w:r>
        <w:r w:rsidR="00C35720">
          <w:rPr>
            <w:noProof/>
            <w:webHidden/>
          </w:rPr>
          <w:t>141</w:t>
        </w:r>
        <w:r w:rsidR="00C35720">
          <w:rPr>
            <w:noProof/>
            <w:webHidden/>
          </w:rPr>
          <w:fldChar w:fldCharType="end"/>
        </w:r>
      </w:hyperlink>
    </w:p>
    <w:p w14:paraId="72CFED3C" w14:textId="75BACE4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6" w:history="1">
        <w:r w:rsidR="00C35720" w:rsidRPr="009944D3">
          <w:rPr>
            <w:rStyle w:val="Hyperlink"/>
            <w:rFonts w:cs="Tahoma"/>
            <w:noProof/>
          </w:rPr>
          <w:t>19.8.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_Toc145231206 \h </w:instrText>
        </w:r>
        <w:r w:rsidR="00C35720">
          <w:rPr>
            <w:noProof/>
            <w:webHidden/>
          </w:rPr>
        </w:r>
        <w:r w:rsidR="00C35720">
          <w:rPr>
            <w:noProof/>
            <w:webHidden/>
          </w:rPr>
          <w:fldChar w:fldCharType="separate"/>
        </w:r>
        <w:r w:rsidR="00C35720">
          <w:rPr>
            <w:noProof/>
            <w:webHidden/>
          </w:rPr>
          <w:t>141</w:t>
        </w:r>
        <w:r w:rsidR="00C35720">
          <w:rPr>
            <w:noProof/>
            <w:webHidden/>
          </w:rPr>
          <w:fldChar w:fldCharType="end"/>
        </w:r>
      </w:hyperlink>
    </w:p>
    <w:p w14:paraId="2DCD0FF5" w14:textId="72E4BCE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07" w:history="1">
        <w:r w:rsidR="00C35720" w:rsidRPr="009944D3">
          <w:rPr>
            <w:rStyle w:val="Hyperlink"/>
            <w:rFonts w:cs="Tahoma"/>
            <w:noProof/>
          </w:rPr>
          <w:t>19.9.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_Toc145231207 \h </w:instrText>
        </w:r>
        <w:r w:rsidR="00C35720">
          <w:rPr>
            <w:noProof/>
            <w:webHidden/>
          </w:rPr>
        </w:r>
        <w:r w:rsidR="00C35720">
          <w:rPr>
            <w:noProof/>
            <w:webHidden/>
          </w:rPr>
          <w:fldChar w:fldCharType="separate"/>
        </w:r>
        <w:r w:rsidR="00C35720">
          <w:rPr>
            <w:noProof/>
            <w:webHidden/>
          </w:rPr>
          <w:t>142</w:t>
        </w:r>
        <w:r w:rsidR="00C35720">
          <w:rPr>
            <w:noProof/>
            <w:webHidden/>
          </w:rPr>
          <w:fldChar w:fldCharType="end"/>
        </w:r>
      </w:hyperlink>
    </w:p>
    <w:p w14:paraId="2EE9F8E8" w14:textId="75525F7F"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08" w:history="1">
        <w:r w:rsidR="00C35720" w:rsidRPr="009944D3">
          <w:rPr>
            <w:rStyle w:val="Hyperlink"/>
            <w:rFonts w:cs="Tahoma"/>
            <w:noProof/>
          </w:rPr>
          <w:t>19.10.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_Toc145231208 \h </w:instrText>
        </w:r>
        <w:r w:rsidR="00C35720">
          <w:rPr>
            <w:noProof/>
            <w:webHidden/>
          </w:rPr>
        </w:r>
        <w:r w:rsidR="00C35720">
          <w:rPr>
            <w:noProof/>
            <w:webHidden/>
          </w:rPr>
          <w:fldChar w:fldCharType="separate"/>
        </w:r>
        <w:r w:rsidR="00C35720">
          <w:rPr>
            <w:noProof/>
            <w:webHidden/>
          </w:rPr>
          <w:t>143</w:t>
        </w:r>
        <w:r w:rsidR="00C35720">
          <w:rPr>
            <w:noProof/>
            <w:webHidden/>
          </w:rPr>
          <w:fldChar w:fldCharType="end"/>
        </w:r>
      </w:hyperlink>
    </w:p>
    <w:p w14:paraId="60FE9A05" w14:textId="06E46D1C"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09" w:history="1">
        <w:r w:rsidR="00C35720" w:rsidRPr="009944D3">
          <w:rPr>
            <w:rStyle w:val="Hyperlink"/>
            <w:rFonts w:cs="Tahoma"/>
            <w:noProof/>
          </w:rPr>
          <w:t>20.</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Overdraft Account Report</w:t>
        </w:r>
        <w:r w:rsidR="00C35720">
          <w:rPr>
            <w:noProof/>
            <w:webHidden/>
          </w:rPr>
          <w:tab/>
        </w:r>
        <w:r w:rsidR="00C35720">
          <w:rPr>
            <w:noProof/>
            <w:webHidden/>
          </w:rPr>
          <w:fldChar w:fldCharType="begin"/>
        </w:r>
        <w:r w:rsidR="00C35720">
          <w:rPr>
            <w:noProof/>
            <w:webHidden/>
          </w:rPr>
          <w:instrText xml:space="preserve"> PAGEREF _Toc145231209 \h </w:instrText>
        </w:r>
        <w:r w:rsidR="00C35720">
          <w:rPr>
            <w:noProof/>
            <w:webHidden/>
          </w:rPr>
        </w:r>
        <w:r w:rsidR="00C35720">
          <w:rPr>
            <w:noProof/>
            <w:webHidden/>
          </w:rPr>
          <w:fldChar w:fldCharType="separate"/>
        </w:r>
        <w:r w:rsidR="00C35720">
          <w:rPr>
            <w:noProof/>
            <w:webHidden/>
          </w:rPr>
          <w:t>144</w:t>
        </w:r>
        <w:r w:rsidR="00C35720">
          <w:rPr>
            <w:noProof/>
            <w:webHidden/>
          </w:rPr>
          <w:fldChar w:fldCharType="end"/>
        </w:r>
      </w:hyperlink>
    </w:p>
    <w:p w14:paraId="2267A56F" w14:textId="54C2E4D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0" w:history="1">
        <w:r w:rsidR="00C35720" w:rsidRPr="009944D3">
          <w:rPr>
            <w:rStyle w:val="Hyperlink"/>
            <w:rFonts w:cs="Tahoma"/>
            <w:noProof/>
          </w:rPr>
          <w:t>20.1.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_Toc145231210 \h </w:instrText>
        </w:r>
        <w:r w:rsidR="00C35720">
          <w:rPr>
            <w:noProof/>
            <w:webHidden/>
          </w:rPr>
        </w:r>
        <w:r w:rsidR="00C35720">
          <w:rPr>
            <w:noProof/>
            <w:webHidden/>
          </w:rPr>
          <w:fldChar w:fldCharType="separate"/>
        </w:r>
        <w:r w:rsidR="00C35720">
          <w:rPr>
            <w:noProof/>
            <w:webHidden/>
          </w:rPr>
          <w:t>144</w:t>
        </w:r>
        <w:r w:rsidR="00C35720">
          <w:rPr>
            <w:noProof/>
            <w:webHidden/>
          </w:rPr>
          <w:fldChar w:fldCharType="end"/>
        </w:r>
      </w:hyperlink>
    </w:p>
    <w:p w14:paraId="7D425136" w14:textId="3133C2D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1" w:history="1">
        <w:r w:rsidR="00C35720" w:rsidRPr="009944D3">
          <w:rPr>
            <w:rStyle w:val="Hyperlink"/>
            <w:rFonts w:cs="Tahoma"/>
            <w:noProof/>
          </w:rPr>
          <w:t>20.2.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_Toc145231211 \h </w:instrText>
        </w:r>
        <w:r w:rsidR="00C35720">
          <w:rPr>
            <w:noProof/>
            <w:webHidden/>
          </w:rPr>
        </w:r>
        <w:r w:rsidR="00C35720">
          <w:rPr>
            <w:noProof/>
            <w:webHidden/>
          </w:rPr>
          <w:fldChar w:fldCharType="separate"/>
        </w:r>
        <w:r w:rsidR="00C35720">
          <w:rPr>
            <w:noProof/>
            <w:webHidden/>
          </w:rPr>
          <w:t>144</w:t>
        </w:r>
        <w:r w:rsidR="00C35720">
          <w:rPr>
            <w:noProof/>
            <w:webHidden/>
          </w:rPr>
          <w:fldChar w:fldCharType="end"/>
        </w:r>
      </w:hyperlink>
    </w:p>
    <w:p w14:paraId="7432862A" w14:textId="5277CAD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2" w:history="1">
        <w:r w:rsidR="00C35720" w:rsidRPr="009944D3">
          <w:rPr>
            <w:rStyle w:val="Hyperlink"/>
            <w:rFonts w:cs="Tahoma"/>
            <w:noProof/>
          </w:rPr>
          <w:t>20.3.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_Toc145231212 \h </w:instrText>
        </w:r>
        <w:r w:rsidR="00C35720">
          <w:rPr>
            <w:noProof/>
            <w:webHidden/>
          </w:rPr>
        </w:r>
        <w:r w:rsidR="00C35720">
          <w:rPr>
            <w:noProof/>
            <w:webHidden/>
          </w:rPr>
          <w:fldChar w:fldCharType="separate"/>
        </w:r>
        <w:r w:rsidR="00C35720">
          <w:rPr>
            <w:noProof/>
            <w:webHidden/>
          </w:rPr>
          <w:t>144</w:t>
        </w:r>
        <w:r w:rsidR="00C35720">
          <w:rPr>
            <w:noProof/>
            <w:webHidden/>
          </w:rPr>
          <w:fldChar w:fldCharType="end"/>
        </w:r>
      </w:hyperlink>
    </w:p>
    <w:p w14:paraId="5151FBB5" w14:textId="0DE1C3A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3" w:history="1">
        <w:r w:rsidR="00C35720" w:rsidRPr="009944D3">
          <w:rPr>
            <w:rStyle w:val="Hyperlink"/>
            <w:rFonts w:cs="Tahoma"/>
            <w:noProof/>
          </w:rPr>
          <w:t>20.4.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_Toc145231213 \h </w:instrText>
        </w:r>
        <w:r w:rsidR="00C35720">
          <w:rPr>
            <w:noProof/>
            <w:webHidden/>
          </w:rPr>
        </w:r>
        <w:r w:rsidR="00C35720">
          <w:rPr>
            <w:noProof/>
            <w:webHidden/>
          </w:rPr>
          <w:fldChar w:fldCharType="separate"/>
        </w:r>
        <w:r w:rsidR="00C35720">
          <w:rPr>
            <w:noProof/>
            <w:webHidden/>
          </w:rPr>
          <w:t>145</w:t>
        </w:r>
        <w:r w:rsidR="00C35720">
          <w:rPr>
            <w:noProof/>
            <w:webHidden/>
          </w:rPr>
          <w:fldChar w:fldCharType="end"/>
        </w:r>
      </w:hyperlink>
    </w:p>
    <w:p w14:paraId="513231BC" w14:textId="1894F21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4" w:history="1">
        <w:r w:rsidR="00C35720" w:rsidRPr="009944D3">
          <w:rPr>
            <w:rStyle w:val="Hyperlink"/>
            <w:rFonts w:cs="Tahoma"/>
            <w:noProof/>
          </w:rPr>
          <w:t>20.5.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_Toc145231214 \h </w:instrText>
        </w:r>
        <w:r w:rsidR="00C35720">
          <w:rPr>
            <w:noProof/>
            <w:webHidden/>
          </w:rPr>
        </w:r>
        <w:r w:rsidR="00C35720">
          <w:rPr>
            <w:noProof/>
            <w:webHidden/>
          </w:rPr>
          <w:fldChar w:fldCharType="separate"/>
        </w:r>
        <w:r w:rsidR="00C35720">
          <w:rPr>
            <w:noProof/>
            <w:webHidden/>
          </w:rPr>
          <w:t>145</w:t>
        </w:r>
        <w:r w:rsidR="00C35720">
          <w:rPr>
            <w:noProof/>
            <w:webHidden/>
          </w:rPr>
          <w:fldChar w:fldCharType="end"/>
        </w:r>
      </w:hyperlink>
    </w:p>
    <w:p w14:paraId="0DAAD11E" w14:textId="2EEF164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5" w:history="1">
        <w:r w:rsidR="00C35720" w:rsidRPr="009944D3">
          <w:rPr>
            <w:rStyle w:val="Hyperlink"/>
            <w:rFonts w:cs="Tahoma"/>
            <w:noProof/>
          </w:rPr>
          <w:t>20.6.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_Toc145231215 \h </w:instrText>
        </w:r>
        <w:r w:rsidR="00C35720">
          <w:rPr>
            <w:noProof/>
            <w:webHidden/>
          </w:rPr>
        </w:r>
        <w:r w:rsidR="00C35720">
          <w:rPr>
            <w:noProof/>
            <w:webHidden/>
          </w:rPr>
          <w:fldChar w:fldCharType="separate"/>
        </w:r>
        <w:r w:rsidR="00C35720">
          <w:rPr>
            <w:noProof/>
            <w:webHidden/>
          </w:rPr>
          <w:t>145</w:t>
        </w:r>
        <w:r w:rsidR="00C35720">
          <w:rPr>
            <w:noProof/>
            <w:webHidden/>
          </w:rPr>
          <w:fldChar w:fldCharType="end"/>
        </w:r>
      </w:hyperlink>
    </w:p>
    <w:p w14:paraId="6D251AE0" w14:textId="55745F7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6" w:history="1">
        <w:r w:rsidR="00C35720" w:rsidRPr="009944D3">
          <w:rPr>
            <w:rStyle w:val="Hyperlink"/>
            <w:rFonts w:cs="Tahoma"/>
            <w:noProof/>
          </w:rPr>
          <w:t>20.7.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_Toc145231216 \h </w:instrText>
        </w:r>
        <w:r w:rsidR="00C35720">
          <w:rPr>
            <w:noProof/>
            <w:webHidden/>
          </w:rPr>
        </w:r>
        <w:r w:rsidR="00C35720">
          <w:rPr>
            <w:noProof/>
            <w:webHidden/>
          </w:rPr>
          <w:fldChar w:fldCharType="separate"/>
        </w:r>
        <w:r w:rsidR="00C35720">
          <w:rPr>
            <w:noProof/>
            <w:webHidden/>
          </w:rPr>
          <w:t>145</w:t>
        </w:r>
        <w:r w:rsidR="00C35720">
          <w:rPr>
            <w:noProof/>
            <w:webHidden/>
          </w:rPr>
          <w:fldChar w:fldCharType="end"/>
        </w:r>
      </w:hyperlink>
    </w:p>
    <w:p w14:paraId="4384FF4E" w14:textId="7D426A4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7" w:history="1">
        <w:r w:rsidR="00C35720" w:rsidRPr="009944D3">
          <w:rPr>
            <w:rStyle w:val="Hyperlink"/>
            <w:rFonts w:cs="Tahoma"/>
            <w:noProof/>
          </w:rPr>
          <w:t>20.8.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_Toc145231217 \h </w:instrText>
        </w:r>
        <w:r w:rsidR="00C35720">
          <w:rPr>
            <w:noProof/>
            <w:webHidden/>
          </w:rPr>
        </w:r>
        <w:r w:rsidR="00C35720">
          <w:rPr>
            <w:noProof/>
            <w:webHidden/>
          </w:rPr>
          <w:fldChar w:fldCharType="separate"/>
        </w:r>
        <w:r w:rsidR="00C35720">
          <w:rPr>
            <w:noProof/>
            <w:webHidden/>
          </w:rPr>
          <w:t>146</w:t>
        </w:r>
        <w:r w:rsidR="00C35720">
          <w:rPr>
            <w:noProof/>
            <w:webHidden/>
          </w:rPr>
          <w:fldChar w:fldCharType="end"/>
        </w:r>
      </w:hyperlink>
    </w:p>
    <w:p w14:paraId="60433DF5" w14:textId="55CAFD9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18" w:history="1">
        <w:r w:rsidR="00C35720" w:rsidRPr="009944D3">
          <w:rPr>
            <w:rStyle w:val="Hyperlink"/>
            <w:rFonts w:cs="Tahoma"/>
            <w:noProof/>
          </w:rPr>
          <w:t>20.9.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_Toc145231218 \h </w:instrText>
        </w:r>
        <w:r w:rsidR="00C35720">
          <w:rPr>
            <w:noProof/>
            <w:webHidden/>
          </w:rPr>
        </w:r>
        <w:r w:rsidR="00C35720">
          <w:rPr>
            <w:noProof/>
            <w:webHidden/>
          </w:rPr>
          <w:fldChar w:fldCharType="separate"/>
        </w:r>
        <w:r w:rsidR="00C35720">
          <w:rPr>
            <w:noProof/>
            <w:webHidden/>
          </w:rPr>
          <w:t>146</w:t>
        </w:r>
        <w:r w:rsidR="00C35720">
          <w:rPr>
            <w:noProof/>
            <w:webHidden/>
          </w:rPr>
          <w:fldChar w:fldCharType="end"/>
        </w:r>
      </w:hyperlink>
    </w:p>
    <w:p w14:paraId="0EACCC0E" w14:textId="33512361"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19" w:history="1">
        <w:r w:rsidR="00C35720" w:rsidRPr="009944D3">
          <w:rPr>
            <w:rStyle w:val="Hyperlink"/>
            <w:rFonts w:cs="Tahoma"/>
            <w:noProof/>
          </w:rPr>
          <w:t>20.9.1.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Overdraft without limit</w:t>
        </w:r>
        <w:r w:rsidR="00C35720">
          <w:rPr>
            <w:noProof/>
            <w:webHidden/>
          </w:rPr>
          <w:tab/>
        </w:r>
        <w:r w:rsidR="00C35720">
          <w:rPr>
            <w:noProof/>
            <w:webHidden/>
          </w:rPr>
          <w:fldChar w:fldCharType="begin"/>
        </w:r>
        <w:r w:rsidR="00C35720">
          <w:rPr>
            <w:noProof/>
            <w:webHidden/>
          </w:rPr>
          <w:instrText xml:space="preserve"> PAGEREF _Toc145231219 \h </w:instrText>
        </w:r>
        <w:r w:rsidR="00C35720">
          <w:rPr>
            <w:noProof/>
            <w:webHidden/>
          </w:rPr>
        </w:r>
        <w:r w:rsidR="00C35720">
          <w:rPr>
            <w:noProof/>
            <w:webHidden/>
          </w:rPr>
          <w:fldChar w:fldCharType="separate"/>
        </w:r>
        <w:r w:rsidR="00C35720">
          <w:rPr>
            <w:noProof/>
            <w:webHidden/>
          </w:rPr>
          <w:t>146</w:t>
        </w:r>
        <w:r w:rsidR="00C35720">
          <w:rPr>
            <w:noProof/>
            <w:webHidden/>
          </w:rPr>
          <w:fldChar w:fldCharType="end"/>
        </w:r>
      </w:hyperlink>
    </w:p>
    <w:p w14:paraId="161CE5B8" w14:textId="4ED3B5E4"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20" w:history="1">
        <w:r w:rsidR="00C35720" w:rsidRPr="009944D3">
          <w:rPr>
            <w:rStyle w:val="Hyperlink"/>
            <w:rFonts w:cs="Tahoma"/>
            <w:noProof/>
          </w:rPr>
          <w:t>20.9.2.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With limit</w:t>
        </w:r>
        <w:r w:rsidR="00C35720">
          <w:rPr>
            <w:noProof/>
            <w:webHidden/>
          </w:rPr>
          <w:tab/>
        </w:r>
        <w:r w:rsidR="00C35720">
          <w:rPr>
            <w:noProof/>
            <w:webHidden/>
          </w:rPr>
          <w:fldChar w:fldCharType="begin"/>
        </w:r>
        <w:r w:rsidR="00C35720">
          <w:rPr>
            <w:noProof/>
            <w:webHidden/>
          </w:rPr>
          <w:instrText xml:space="preserve"> PAGEREF _Toc145231220 \h </w:instrText>
        </w:r>
        <w:r w:rsidR="00C35720">
          <w:rPr>
            <w:noProof/>
            <w:webHidden/>
          </w:rPr>
        </w:r>
        <w:r w:rsidR="00C35720">
          <w:rPr>
            <w:noProof/>
            <w:webHidden/>
          </w:rPr>
          <w:fldChar w:fldCharType="separate"/>
        </w:r>
        <w:r w:rsidR="00C35720">
          <w:rPr>
            <w:noProof/>
            <w:webHidden/>
          </w:rPr>
          <w:t>147</w:t>
        </w:r>
        <w:r w:rsidR="00C35720">
          <w:rPr>
            <w:noProof/>
            <w:webHidden/>
          </w:rPr>
          <w:fldChar w:fldCharType="end"/>
        </w:r>
      </w:hyperlink>
    </w:p>
    <w:p w14:paraId="6DA572E5" w14:textId="3378EE1A"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21" w:history="1">
        <w:r w:rsidR="00C35720" w:rsidRPr="009944D3">
          <w:rPr>
            <w:rStyle w:val="Hyperlink"/>
            <w:rFonts w:cs="Tahoma"/>
            <w:noProof/>
          </w:rPr>
          <w:t>20.10.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_Toc145231221 \h </w:instrText>
        </w:r>
        <w:r w:rsidR="00C35720">
          <w:rPr>
            <w:noProof/>
            <w:webHidden/>
          </w:rPr>
        </w:r>
        <w:r w:rsidR="00C35720">
          <w:rPr>
            <w:noProof/>
            <w:webHidden/>
          </w:rPr>
          <w:fldChar w:fldCharType="separate"/>
        </w:r>
        <w:r w:rsidR="00C35720">
          <w:rPr>
            <w:noProof/>
            <w:webHidden/>
          </w:rPr>
          <w:t>148</w:t>
        </w:r>
        <w:r w:rsidR="00C35720">
          <w:rPr>
            <w:noProof/>
            <w:webHidden/>
          </w:rPr>
          <w:fldChar w:fldCharType="end"/>
        </w:r>
      </w:hyperlink>
    </w:p>
    <w:p w14:paraId="7F35BE16" w14:textId="2F0AD062"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22" w:history="1">
        <w:r w:rsidR="00C35720" w:rsidRPr="009944D3">
          <w:rPr>
            <w:rStyle w:val="Hyperlink"/>
            <w:rFonts w:cs="Tahoma"/>
            <w:noProof/>
          </w:rPr>
          <w:t>21.</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Overdraft Account Summary Report</w:t>
        </w:r>
        <w:r w:rsidR="00C35720">
          <w:rPr>
            <w:noProof/>
            <w:webHidden/>
          </w:rPr>
          <w:tab/>
        </w:r>
        <w:r w:rsidR="00C35720">
          <w:rPr>
            <w:noProof/>
            <w:webHidden/>
          </w:rPr>
          <w:fldChar w:fldCharType="begin"/>
        </w:r>
        <w:r w:rsidR="00C35720">
          <w:rPr>
            <w:noProof/>
            <w:webHidden/>
          </w:rPr>
          <w:instrText xml:space="preserve"> PAGEREF _Toc145231222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4BCA5EC8" w14:textId="2531595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3" w:history="1">
        <w:r w:rsidR="00C35720" w:rsidRPr="009944D3">
          <w:rPr>
            <w:rStyle w:val="Hyperlink"/>
            <w:rFonts w:cs="Tahoma"/>
            <w:noProof/>
          </w:rPr>
          <w:t>21.1.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_Toc145231223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2DA3042F" w14:textId="5A653D21"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4" w:history="1">
        <w:r w:rsidR="00C35720" w:rsidRPr="009944D3">
          <w:rPr>
            <w:rStyle w:val="Hyperlink"/>
            <w:rFonts w:cs="Tahoma"/>
            <w:noProof/>
          </w:rPr>
          <w:t>21.2.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_Toc145231224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61E45DA2" w14:textId="50762D3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5" w:history="1">
        <w:r w:rsidR="00C35720" w:rsidRPr="009944D3">
          <w:rPr>
            <w:rStyle w:val="Hyperlink"/>
            <w:rFonts w:cs="Tahoma"/>
            <w:noProof/>
          </w:rPr>
          <w:t>21.3.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_Toc145231225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10E8F289" w14:textId="33B7F89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6" w:history="1">
        <w:r w:rsidR="00C35720" w:rsidRPr="009944D3">
          <w:rPr>
            <w:rStyle w:val="Hyperlink"/>
            <w:rFonts w:cs="Tahoma"/>
            <w:noProof/>
          </w:rPr>
          <w:t>21.4.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_Toc145231226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53AD2DB6" w14:textId="13341BF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7" w:history="1">
        <w:r w:rsidR="00C35720" w:rsidRPr="009944D3">
          <w:rPr>
            <w:rStyle w:val="Hyperlink"/>
            <w:rFonts w:cs="Tahoma"/>
            <w:noProof/>
          </w:rPr>
          <w:t>21.5.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_Toc145231227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35BF84F2" w14:textId="779A749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8" w:history="1">
        <w:r w:rsidR="00C35720" w:rsidRPr="009944D3">
          <w:rPr>
            <w:rStyle w:val="Hyperlink"/>
            <w:rFonts w:cs="Tahoma"/>
            <w:noProof/>
          </w:rPr>
          <w:t>21.6.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_Toc145231228 \h </w:instrText>
        </w:r>
        <w:r w:rsidR="00C35720">
          <w:rPr>
            <w:noProof/>
            <w:webHidden/>
          </w:rPr>
        </w:r>
        <w:r w:rsidR="00C35720">
          <w:rPr>
            <w:noProof/>
            <w:webHidden/>
          </w:rPr>
          <w:fldChar w:fldCharType="separate"/>
        </w:r>
        <w:r w:rsidR="00C35720">
          <w:rPr>
            <w:noProof/>
            <w:webHidden/>
          </w:rPr>
          <w:t>149</w:t>
        </w:r>
        <w:r w:rsidR="00C35720">
          <w:rPr>
            <w:noProof/>
            <w:webHidden/>
          </w:rPr>
          <w:fldChar w:fldCharType="end"/>
        </w:r>
      </w:hyperlink>
    </w:p>
    <w:p w14:paraId="0F5C0BFD" w14:textId="57C82B8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29" w:history="1">
        <w:r w:rsidR="00C35720" w:rsidRPr="009944D3">
          <w:rPr>
            <w:rStyle w:val="Hyperlink"/>
            <w:rFonts w:cs="Tahoma"/>
            <w:noProof/>
          </w:rPr>
          <w:t>21.7.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_Toc145231229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594494BE" w14:textId="51269DB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0" w:history="1">
        <w:r w:rsidR="00C35720" w:rsidRPr="009944D3">
          <w:rPr>
            <w:rStyle w:val="Hyperlink"/>
            <w:rFonts w:cs="Tahoma"/>
            <w:noProof/>
          </w:rPr>
          <w:t>21.8.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_Toc145231230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370B20D4" w14:textId="389354B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1" w:history="1">
        <w:r w:rsidR="00C35720" w:rsidRPr="009944D3">
          <w:rPr>
            <w:rStyle w:val="Hyperlink"/>
            <w:rFonts w:cs="Tahoma"/>
            <w:noProof/>
          </w:rPr>
          <w:t>21.9.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_Toc145231231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40F73CC2" w14:textId="6BA27CFD"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32" w:history="1">
        <w:r w:rsidR="00C35720" w:rsidRPr="009944D3">
          <w:rPr>
            <w:rStyle w:val="Hyperlink"/>
            <w:rFonts w:cs="Tahoma"/>
            <w:noProof/>
          </w:rPr>
          <w:t>21.9.1.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Overdraft without limit</w:t>
        </w:r>
        <w:r w:rsidR="00C35720">
          <w:rPr>
            <w:noProof/>
            <w:webHidden/>
          </w:rPr>
          <w:tab/>
        </w:r>
        <w:r w:rsidR="00C35720">
          <w:rPr>
            <w:noProof/>
            <w:webHidden/>
          </w:rPr>
          <w:fldChar w:fldCharType="begin"/>
        </w:r>
        <w:r w:rsidR="00C35720">
          <w:rPr>
            <w:noProof/>
            <w:webHidden/>
          </w:rPr>
          <w:instrText xml:space="preserve"> PAGEREF _Toc145231232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67E2ACD9" w14:textId="064095BC"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33" w:history="1">
        <w:r w:rsidR="00C35720" w:rsidRPr="009944D3">
          <w:rPr>
            <w:rStyle w:val="Hyperlink"/>
            <w:rFonts w:cs="Tahoma"/>
            <w:noProof/>
          </w:rPr>
          <w:t>21.10.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_Toc145231233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7E0E00E2" w14:textId="4DCA86F8"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34" w:history="1">
        <w:r w:rsidR="00C35720" w:rsidRPr="009944D3">
          <w:rPr>
            <w:rStyle w:val="Hyperlink"/>
            <w:rFonts w:cs="Tahoma"/>
            <w:noProof/>
          </w:rPr>
          <w:t>22.</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Inactive Account Report</w:t>
        </w:r>
        <w:r w:rsidR="00C35720">
          <w:rPr>
            <w:noProof/>
            <w:webHidden/>
          </w:rPr>
          <w:tab/>
        </w:r>
        <w:r w:rsidR="00C35720">
          <w:rPr>
            <w:noProof/>
            <w:webHidden/>
          </w:rPr>
          <w:fldChar w:fldCharType="begin"/>
        </w:r>
        <w:r w:rsidR="00C35720">
          <w:rPr>
            <w:noProof/>
            <w:webHidden/>
          </w:rPr>
          <w:instrText xml:space="preserve"> PAGEREF _Toc145231234 \h </w:instrText>
        </w:r>
        <w:r w:rsidR="00C35720">
          <w:rPr>
            <w:noProof/>
            <w:webHidden/>
          </w:rPr>
        </w:r>
        <w:r w:rsidR="00C35720">
          <w:rPr>
            <w:noProof/>
            <w:webHidden/>
          </w:rPr>
          <w:fldChar w:fldCharType="separate"/>
        </w:r>
        <w:r w:rsidR="00C35720">
          <w:rPr>
            <w:noProof/>
            <w:webHidden/>
          </w:rPr>
          <w:t>150</w:t>
        </w:r>
        <w:r w:rsidR="00C35720">
          <w:rPr>
            <w:noProof/>
            <w:webHidden/>
          </w:rPr>
          <w:fldChar w:fldCharType="end"/>
        </w:r>
      </w:hyperlink>
    </w:p>
    <w:p w14:paraId="7A44C832" w14:textId="7CD8A2D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5" w:history="1">
        <w:r w:rsidR="00C35720" w:rsidRPr="009944D3">
          <w:rPr>
            <w:rStyle w:val="Hyperlink"/>
            <w:rFonts w:cs="Tahoma"/>
            <w:noProof/>
          </w:rPr>
          <w:t>22.1.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_Toc145231235 \h </w:instrText>
        </w:r>
        <w:r w:rsidR="00C35720">
          <w:rPr>
            <w:noProof/>
            <w:webHidden/>
          </w:rPr>
        </w:r>
        <w:r w:rsidR="00C35720">
          <w:rPr>
            <w:noProof/>
            <w:webHidden/>
          </w:rPr>
          <w:fldChar w:fldCharType="separate"/>
        </w:r>
        <w:r w:rsidR="00C35720">
          <w:rPr>
            <w:noProof/>
            <w:webHidden/>
          </w:rPr>
          <w:t>151</w:t>
        </w:r>
        <w:r w:rsidR="00C35720">
          <w:rPr>
            <w:noProof/>
            <w:webHidden/>
          </w:rPr>
          <w:fldChar w:fldCharType="end"/>
        </w:r>
      </w:hyperlink>
    </w:p>
    <w:p w14:paraId="3BC12E29" w14:textId="64AF213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6" w:history="1">
        <w:r w:rsidR="00C35720" w:rsidRPr="009944D3">
          <w:rPr>
            <w:rStyle w:val="Hyperlink"/>
            <w:rFonts w:cs="Tahoma"/>
            <w:noProof/>
          </w:rPr>
          <w:t>22.2.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_Toc145231236 \h </w:instrText>
        </w:r>
        <w:r w:rsidR="00C35720">
          <w:rPr>
            <w:noProof/>
            <w:webHidden/>
          </w:rPr>
        </w:r>
        <w:r w:rsidR="00C35720">
          <w:rPr>
            <w:noProof/>
            <w:webHidden/>
          </w:rPr>
          <w:fldChar w:fldCharType="separate"/>
        </w:r>
        <w:r w:rsidR="00C35720">
          <w:rPr>
            <w:noProof/>
            <w:webHidden/>
          </w:rPr>
          <w:t>151</w:t>
        </w:r>
        <w:r w:rsidR="00C35720">
          <w:rPr>
            <w:noProof/>
            <w:webHidden/>
          </w:rPr>
          <w:fldChar w:fldCharType="end"/>
        </w:r>
      </w:hyperlink>
    </w:p>
    <w:p w14:paraId="7D14A871" w14:textId="0A1239F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7" w:history="1">
        <w:r w:rsidR="00C35720" w:rsidRPr="009944D3">
          <w:rPr>
            <w:rStyle w:val="Hyperlink"/>
            <w:rFonts w:cs="Tahoma"/>
            <w:noProof/>
          </w:rPr>
          <w:t>22.3.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_Toc145231237 \h </w:instrText>
        </w:r>
        <w:r w:rsidR="00C35720">
          <w:rPr>
            <w:noProof/>
            <w:webHidden/>
          </w:rPr>
        </w:r>
        <w:r w:rsidR="00C35720">
          <w:rPr>
            <w:noProof/>
            <w:webHidden/>
          </w:rPr>
          <w:fldChar w:fldCharType="separate"/>
        </w:r>
        <w:r w:rsidR="00C35720">
          <w:rPr>
            <w:noProof/>
            <w:webHidden/>
          </w:rPr>
          <w:t>151</w:t>
        </w:r>
        <w:r w:rsidR="00C35720">
          <w:rPr>
            <w:noProof/>
            <w:webHidden/>
          </w:rPr>
          <w:fldChar w:fldCharType="end"/>
        </w:r>
      </w:hyperlink>
    </w:p>
    <w:p w14:paraId="1C8EF72E" w14:textId="68D090D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8" w:history="1">
        <w:r w:rsidR="00C35720" w:rsidRPr="009944D3">
          <w:rPr>
            <w:rStyle w:val="Hyperlink"/>
            <w:rFonts w:cs="Tahoma"/>
            <w:noProof/>
          </w:rPr>
          <w:t>22.4.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_Toc145231238 \h </w:instrText>
        </w:r>
        <w:r w:rsidR="00C35720">
          <w:rPr>
            <w:noProof/>
            <w:webHidden/>
          </w:rPr>
        </w:r>
        <w:r w:rsidR="00C35720">
          <w:rPr>
            <w:noProof/>
            <w:webHidden/>
          </w:rPr>
          <w:fldChar w:fldCharType="separate"/>
        </w:r>
        <w:r w:rsidR="00C35720">
          <w:rPr>
            <w:noProof/>
            <w:webHidden/>
          </w:rPr>
          <w:t>152</w:t>
        </w:r>
        <w:r w:rsidR="00C35720">
          <w:rPr>
            <w:noProof/>
            <w:webHidden/>
          </w:rPr>
          <w:fldChar w:fldCharType="end"/>
        </w:r>
      </w:hyperlink>
    </w:p>
    <w:p w14:paraId="33AD6A91" w14:textId="67E404F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39" w:history="1">
        <w:r w:rsidR="00C35720" w:rsidRPr="009944D3">
          <w:rPr>
            <w:rStyle w:val="Hyperlink"/>
            <w:rFonts w:cs="Tahoma"/>
            <w:noProof/>
          </w:rPr>
          <w:t>22.5.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_Toc145231239 \h </w:instrText>
        </w:r>
        <w:r w:rsidR="00C35720">
          <w:rPr>
            <w:noProof/>
            <w:webHidden/>
          </w:rPr>
        </w:r>
        <w:r w:rsidR="00C35720">
          <w:rPr>
            <w:noProof/>
            <w:webHidden/>
          </w:rPr>
          <w:fldChar w:fldCharType="separate"/>
        </w:r>
        <w:r w:rsidR="00C35720">
          <w:rPr>
            <w:noProof/>
            <w:webHidden/>
          </w:rPr>
          <w:t>152</w:t>
        </w:r>
        <w:r w:rsidR="00C35720">
          <w:rPr>
            <w:noProof/>
            <w:webHidden/>
          </w:rPr>
          <w:fldChar w:fldCharType="end"/>
        </w:r>
      </w:hyperlink>
    </w:p>
    <w:p w14:paraId="1EDE01C3" w14:textId="6D9B2EF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0" w:history="1">
        <w:r w:rsidR="00C35720" w:rsidRPr="009944D3">
          <w:rPr>
            <w:rStyle w:val="Hyperlink"/>
            <w:rFonts w:cs="Tahoma"/>
            <w:noProof/>
          </w:rPr>
          <w:t>22.6.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_Toc145231240 \h </w:instrText>
        </w:r>
        <w:r w:rsidR="00C35720">
          <w:rPr>
            <w:noProof/>
            <w:webHidden/>
          </w:rPr>
        </w:r>
        <w:r w:rsidR="00C35720">
          <w:rPr>
            <w:noProof/>
            <w:webHidden/>
          </w:rPr>
          <w:fldChar w:fldCharType="separate"/>
        </w:r>
        <w:r w:rsidR="00C35720">
          <w:rPr>
            <w:noProof/>
            <w:webHidden/>
          </w:rPr>
          <w:t>152</w:t>
        </w:r>
        <w:r w:rsidR="00C35720">
          <w:rPr>
            <w:noProof/>
            <w:webHidden/>
          </w:rPr>
          <w:fldChar w:fldCharType="end"/>
        </w:r>
      </w:hyperlink>
    </w:p>
    <w:p w14:paraId="45F65B73" w14:textId="74CA29F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1" w:history="1">
        <w:r w:rsidR="00C35720" w:rsidRPr="009944D3">
          <w:rPr>
            <w:rStyle w:val="Hyperlink"/>
            <w:rFonts w:cs="Tahoma"/>
            <w:noProof/>
          </w:rPr>
          <w:t>22.7.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_Toc145231241 \h </w:instrText>
        </w:r>
        <w:r w:rsidR="00C35720">
          <w:rPr>
            <w:noProof/>
            <w:webHidden/>
          </w:rPr>
        </w:r>
        <w:r w:rsidR="00C35720">
          <w:rPr>
            <w:noProof/>
            <w:webHidden/>
          </w:rPr>
          <w:fldChar w:fldCharType="separate"/>
        </w:r>
        <w:r w:rsidR="00C35720">
          <w:rPr>
            <w:noProof/>
            <w:webHidden/>
          </w:rPr>
          <w:t>152</w:t>
        </w:r>
        <w:r w:rsidR="00C35720">
          <w:rPr>
            <w:noProof/>
            <w:webHidden/>
          </w:rPr>
          <w:fldChar w:fldCharType="end"/>
        </w:r>
      </w:hyperlink>
    </w:p>
    <w:p w14:paraId="171F1ACE" w14:textId="07DD77F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2" w:history="1">
        <w:r w:rsidR="00C35720" w:rsidRPr="009944D3">
          <w:rPr>
            <w:rStyle w:val="Hyperlink"/>
            <w:rFonts w:cs="Tahoma"/>
            <w:noProof/>
          </w:rPr>
          <w:t>22.8.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_Toc145231242 \h </w:instrText>
        </w:r>
        <w:r w:rsidR="00C35720">
          <w:rPr>
            <w:noProof/>
            <w:webHidden/>
          </w:rPr>
        </w:r>
        <w:r w:rsidR="00C35720">
          <w:rPr>
            <w:noProof/>
            <w:webHidden/>
          </w:rPr>
          <w:fldChar w:fldCharType="separate"/>
        </w:r>
        <w:r w:rsidR="00C35720">
          <w:rPr>
            <w:noProof/>
            <w:webHidden/>
          </w:rPr>
          <w:t>153</w:t>
        </w:r>
        <w:r w:rsidR="00C35720">
          <w:rPr>
            <w:noProof/>
            <w:webHidden/>
          </w:rPr>
          <w:fldChar w:fldCharType="end"/>
        </w:r>
      </w:hyperlink>
    </w:p>
    <w:p w14:paraId="1F540404" w14:textId="4C43A68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3" w:history="1">
        <w:r w:rsidR="00C35720" w:rsidRPr="009944D3">
          <w:rPr>
            <w:rStyle w:val="Hyperlink"/>
            <w:rFonts w:cs="Tahoma"/>
            <w:noProof/>
          </w:rPr>
          <w:t>22.9.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_Toc145231243 \h </w:instrText>
        </w:r>
        <w:r w:rsidR="00C35720">
          <w:rPr>
            <w:noProof/>
            <w:webHidden/>
          </w:rPr>
        </w:r>
        <w:r w:rsidR="00C35720">
          <w:rPr>
            <w:noProof/>
            <w:webHidden/>
          </w:rPr>
          <w:fldChar w:fldCharType="separate"/>
        </w:r>
        <w:r w:rsidR="00C35720">
          <w:rPr>
            <w:noProof/>
            <w:webHidden/>
          </w:rPr>
          <w:t>153</w:t>
        </w:r>
        <w:r w:rsidR="00C35720">
          <w:rPr>
            <w:noProof/>
            <w:webHidden/>
          </w:rPr>
          <w:fldChar w:fldCharType="end"/>
        </w:r>
      </w:hyperlink>
    </w:p>
    <w:p w14:paraId="752AC340" w14:textId="2B10421F"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44" w:history="1">
        <w:r w:rsidR="00C35720" w:rsidRPr="009944D3">
          <w:rPr>
            <w:rStyle w:val="Hyperlink"/>
            <w:rFonts w:cs="Tahoma"/>
            <w:noProof/>
          </w:rPr>
          <w:t>22.9.1.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Inactive account with all credit limits and without limits (Dormant account)</w:t>
        </w:r>
        <w:r w:rsidR="00C35720">
          <w:rPr>
            <w:noProof/>
            <w:webHidden/>
          </w:rPr>
          <w:tab/>
        </w:r>
        <w:r w:rsidR="00C35720">
          <w:rPr>
            <w:noProof/>
            <w:webHidden/>
          </w:rPr>
          <w:fldChar w:fldCharType="begin"/>
        </w:r>
        <w:r w:rsidR="00C35720">
          <w:rPr>
            <w:noProof/>
            <w:webHidden/>
          </w:rPr>
          <w:instrText xml:space="preserve"> PAGEREF _Toc145231244 \h </w:instrText>
        </w:r>
        <w:r w:rsidR="00C35720">
          <w:rPr>
            <w:noProof/>
            <w:webHidden/>
          </w:rPr>
        </w:r>
        <w:r w:rsidR="00C35720">
          <w:rPr>
            <w:noProof/>
            <w:webHidden/>
          </w:rPr>
          <w:fldChar w:fldCharType="separate"/>
        </w:r>
        <w:r w:rsidR="00C35720">
          <w:rPr>
            <w:noProof/>
            <w:webHidden/>
          </w:rPr>
          <w:t>153</w:t>
        </w:r>
        <w:r w:rsidR="00C35720">
          <w:rPr>
            <w:noProof/>
            <w:webHidden/>
          </w:rPr>
          <w:fldChar w:fldCharType="end"/>
        </w:r>
      </w:hyperlink>
    </w:p>
    <w:p w14:paraId="04915821" w14:textId="1370FDE9"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45" w:history="1">
        <w:r w:rsidR="00C35720" w:rsidRPr="009944D3">
          <w:rPr>
            <w:rStyle w:val="Hyperlink"/>
            <w:rFonts w:cs="Tahoma"/>
            <w:noProof/>
          </w:rPr>
          <w:t>22.9.2.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Inactive account without limit</w:t>
        </w:r>
        <w:r w:rsidR="00C35720">
          <w:rPr>
            <w:noProof/>
            <w:webHidden/>
          </w:rPr>
          <w:tab/>
        </w:r>
        <w:r w:rsidR="00C35720">
          <w:rPr>
            <w:noProof/>
            <w:webHidden/>
          </w:rPr>
          <w:fldChar w:fldCharType="begin"/>
        </w:r>
        <w:r w:rsidR="00C35720">
          <w:rPr>
            <w:noProof/>
            <w:webHidden/>
          </w:rPr>
          <w:instrText xml:space="preserve"> PAGEREF _Toc145231245 \h </w:instrText>
        </w:r>
        <w:r w:rsidR="00C35720">
          <w:rPr>
            <w:noProof/>
            <w:webHidden/>
          </w:rPr>
        </w:r>
        <w:r w:rsidR="00C35720">
          <w:rPr>
            <w:noProof/>
            <w:webHidden/>
          </w:rPr>
          <w:fldChar w:fldCharType="separate"/>
        </w:r>
        <w:r w:rsidR="00C35720">
          <w:rPr>
            <w:noProof/>
            <w:webHidden/>
          </w:rPr>
          <w:t>154</w:t>
        </w:r>
        <w:r w:rsidR="00C35720">
          <w:rPr>
            <w:noProof/>
            <w:webHidden/>
          </w:rPr>
          <w:fldChar w:fldCharType="end"/>
        </w:r>
      </w:hyperlink>
    </w:p>
    <w:p w14:paraId="56EE906D" w14:textId="004E4B0C"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46" w:history="1">
        <w:r w:rsidR="00C35720" w:rsidRPr="009944D3">
          <w:rPr>
            <w:rStyle w:val="Hyperlink"/>
            <w:rFonts w:cs="Tahoma"/>
            <w:noProof/>
          </w:rPr>
          <w:t>22.10.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_Toc145231246 \h </w:instrText>
        </w:r>
        <w:r w:rsidR="00C35720">
          <w:rPr>
            <w:noProof/>
            <w:webHidden/>
          </w:rPr>
        </w:r>
        <w:r w:rsidR="00C35720">
          <w:rPr>
            <w:noProof/>
            <w:webHidden/>
          </w:rPr>
          <w:fldChar w:fldCharType="separate"/>
        </w:r>
        <w:r w:rsidR="00C35720">
          <w:rPr>
            <w:noProof/>
            <w:webHidden/>
          </w:rPr>
          <w:t>155</w:t>
        </w:r>
        <w:r w:rsidR="00C35720">
          <w:rPr>
            <w:noProof/>
            <w:webHidden/>
          </w:rPr>
          <w:fldChar w:fldCharType="end"/>
        </w:r>
      </w:hyperlink>
    </w:p>
    <w:p w14:paraId="19278668" w14:textId="16006AF8"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47" w:history="1">
        <w:r w:rsidR="00C35720" w:rsidRPr="009944D3">
          <w:rPr>
            <w:rStyle w:val="Hyperlink"/>
            <w:rFonts w:cs="Tahoma"/>
            <w:noProof/>
          </w:rPr>
          <w:t>23.</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50</w:t>
        </w:r>
        <w:r w:rsidR="00C35720" w:rsidRPr="009944D3">
          <w:rPr>
            <w:rStyle w:val="Hyperlink"/>
            <w:rFonts w:cs="Tahoma"/>
            <w:noProof/>
            <w:cs/>
          </w:rPr>
          <w:t xml:space="preserve"> </w:t>
        </w:r>
        <w:r w:rsidR="00C35720" w:rsidRPr="009944D3">
          <w:rPr>
            <w:rStyle w:val="Hyperlink"/>
            <w:rFonts w:cs="Tahoma"/>
            <w:noProof/>
          </w:rPr>
          <w:t>bis Withholding Tax</w:t>
        </w:r>
        <w:r w:rsidR="00C35720">
          <w:rPr>
            <w:noProof/>
            <w:webHidden/>
          </w:rPr>
          <w:tab/>
        </w:r>
        <w:r w:rsidR="00C35720">
          <w:rPr>
            <w:noProof/>
            <w:webHidden/>
          </w:rPr>
          <w:fldChar w:fldCharType="begin"/>
        </w:r>
        <w:r w:rsidR="00C35720">
          <w:rPr>
            <w:noProof/>
            <w:webHidden/>
          </w:rPr>
          <w:instrText xml:space="preserve"> PAGEREF _Toc145231247 \h </w:instrText>
        </w:r>
        <w:r w:rsidR="00C35720">
          <w:rPr>
            <w:noProof/>
            <w:webHidden/>
          </w:rPr>
        </w:r>
        <w:r w:rsidR="00C35720">
          <w:rPr>
            <w:noProof/>
            <w:webHidden/>
          </w:rPr>
          <w:fldChar w:fldCharType="separate"/>
        </w:r>
        <w:r w:rsidR="00C35720">
          <w:rPr>
            <w:noProof/>
            <w:webHidden/>
          </w:rPr>
          <w:t>155</w:t>
        </w:r>
        <w:r w:rsidR="00C35720">
          <w:rPr>
            <w:noProof/>
            <w:webHidden/>
          </w:rPr>
          <w:fldChar w:fldCharType="end"/>
        </w:r>
      </w:hyperlink>
    </w:p>
    <w:p w14:paraId="1C5C1156" w14:textId="11634A8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8" w:history="1">
        <w:r w:rsidR="00C35720" w:rsidRPr="009944D3">
          <w:rPr>
            <w:rStyle w:val="Hyperlink"/>
            <w:rFonts w:cs="Tahoma"/>
            <w:noProof/>
          </w:rPr>
          <w:t>23.1.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_Toc145231248 \h </w:instrText>
        </w:r>
        <w:r w:rsidR="00C35720">
          <w:rPr>
            <w:noProof/>
            <w:webHidden/>
          </w:rPr>
        </w:r>
        <w:r w:rsidR="00C35720">
          <w:rPr>
            <w:noProof/>
            <w:webHidden/>
          </w:rPr>
          <w:fldChar w:fldCharType="separate"/>
        </w:r>
        <w:r w:rsidR="00C35720">
          <w:rPr>
            <w:noProof/>
            <w:webHidden/>
          </w:rPr>
          <w:t>155</w:t>
        </w:r>
        <w:r w:rsidR="00C35720">
          <w:rPr>
            <w:noProof/>
            <w:webHidden/>
          </w:rPr>
          <w:fldChar w:fldCharType="end"/>
        </w:r>
      </w:hyperlink>
    </w:p>
    <w:p w14:paraId="1311C3A5" w14:textId="7923CD2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49" w:history="1">
        <w:r w:rsidR="00C35720" w:rsidRPr="009944D3">
          <w:rPr>
            <w:rStyle w:val="Hyperlink"/>
            <w:rFonts w:cs="Tahoma"/>
            <w:noProof/>
          </w:rPr>
          <w:t>23.2.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_Toc145231249 \h </w:instrText>
        </w:r>
        <w:r w:rsidR="00C35720">
          <w:rPr>
            <w:noProof/>
            <w:webHidden/>
          </w:rPr>
        </w:r>
        <w:r w:rsidR="00C35720">
          <w:rPr>
            <w:noProof/>
            <w:webHidden/>
          </w:rPr>
          <w:fldChar w:fldCharType="separate"/>
        </w:r>
        <w:r w:rsidR="00C35720">
          <w:rPr>
            <w:noProof/>
            <w:webHidden/>
          </w:rPr>
          <w:t>155</w:t>
        </w:r>
        <w:r w:rsidR="00C35720">
          <w:rPr>
            <w:noProof/>
            <w:webHidden/>
          </w:rPr>
          <w:fldChar w:fldCharType="end"/>
        </w:r>
      </w:hyperlink>
    </w:p>
    <w:p w14:paraId="2B8B5BA6" w14:textId="580EF1F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0" w:history="1">
        <w:r w:rsidR="00C35720" w:rsidRPr="009944D3">
          <w:rPr>
            <w:rStyle w:val="Hyperlink"/>
            <w:rFonts w:cs="Tahoma"/>
            <w:noProof/>
          </w:rPr>
          <w:t>23.3.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_Toc145231250 \h </w:instrText>
        </w:r>
        <w:r w:rsidR="00C35720">
          <w:rPr>
            <w:noProof/>
            <w:webHidden/>
          </w:rPr>
        </w:r>
        <w:r w:rsidR="00C35720">
          <w:rPr>
            <w:noProof/>
            <w:webHidden/>
          </w:rPr>
          <w:fldChar w:fldCharType="separate"/>
        </w:r>
        <w:r w:rsidR="00C35720">
          <w:rPr>
            <w:noProof/>
            <w:webHidden/>
          </w:rPr>
          <w:t>155</w:t>
        </w:r>
        <w:r w:rsidR="00C35720">
          <w:rPr>
            <w:noProof/>
            <w:webHidden/>
          </w:rPr>
          <w:fldChar w:fldCharType="end"/>
        </w:r>
      </w:hyperlink>
    </w:p>
    <w:p w14:paraId="1C47A674" w14:textId="09D6F87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1" w:history="1">
        <w:r w:rsidR="00C35720" w:rsidRPr="009944D3">
          <w:rPr>
            <w:rStyle w:val="Hyperlink"/>
            <w:rFonts w:cs="Tahoma"/>
            <w:noProof/>
          </w:rPr>
          <w:t>23.4.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_Toc145231251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03C97DFF" w14:textId="73479D5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2" w:history="1">
        <w:r w:rsidR="00C35720" w:rsidRPr="009944D3">
          <w:rPr>
            <w:rStyle w:val="Hyperlink"/>
            <w:rFonts w:cs="Tahoma"/>
            <w:noProof/>
          </w:rPr>
          <w:t>23.5.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_Toc145231252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63F3488C" w14:textId="389DF48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3" w:history="1">
        <w:r w:rsidR="00C35720" w:rsidRPr="009944D3">
          <w:rPr>
            <w:rStyle w:val="Hyperlink"/>
            <w:rFonts w:cs="Tahoma"/>
            <w:noProof/>
          </w:rPr>
          <w:t>23.6.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_Toc145231253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07330372" w14:textId="2610071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4" w:history="1">
        <w:r w:rsidR="00C35720" w:rsidRPr="009944D3">
          <w:rPr>
            <w:rStyle w:val="Hyperlink"/>
            <w:rFonts w:cs="Tahoma"/>
            <w:noProof/>
          </w:rPr>
          <w:t>23.7.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_Toc145231254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4B17E50F" w14:textId="2D91E9B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5" w:history="1">
        <w:r w:rsidR="00C35720" w:rsidRPr="009944D3">
          <w:rPr>
            <w:rStyle w:val="Hyperlink"/>
            <w:rFonts w:cs="Tahoma"/>
            <w:noProof/>
          </w:rPr>
          <w:t>23.8.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_Toc145231255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6EBB5693" w14:textId="3064897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6" w:history="1">
        <w:r w:rsidR="00C35720" w:rsidRPr="009944D3">
          <w:rPr>
            <w:rStyle w:val="Hyperlink"/>
            <w:rFonts w:cs="Tahoma"/>
            <w:noProof/>
          </w:rPr>
          <w:t>23.9.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_Toc145231256 \h </w:instrText>
        </w:r>
        <w:r w:rsidR="00C35720">
          <w:rPr>
            <w:noProof/>
            <w:webHidden/>
          </w:rPr>
        </w:r>
        <w:r w:rsidR="00C35720">
          <w:rPr>
            <w:noProof/>
            <w:webHidden/>
          </w:rPr>
          <w:fldChar w:fldCharType="separate"/>
        </w:r>
        <w:r w:rsidR="00C35720">
          <w:rPr>
            <w:noProof/>
            <w:webHidden/>
          </w:rPr>
          <w:t>157</w:t>
        </w:r>
        <w:r w:rsidR="00C35720">
          <w:rPr>
            <w:noProof/>
            <w:webHidden/>
          </w:rPr>
          <w:fldChar w:fldCharType="end"/>
        </w:r>
      </w:hyperlink>
    </w:p>
    <w:p w14:paraId="23F53559" w14:textId="7BE8D91E"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57" w:history="1">
        <w:r w:rsidR="00C35720" w:rsidRPr="009944D3">
          <w:rPr>
            <w:rStyle w:val="Hyperlink"/>
            <w:rFonts w:cs="Tahoma"/>
            <w:noProof/>
          </w:rPr>
          <w:t>23.10.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_Toc145231257 \h </w:instrText>
        </w:r>
        <w:r w:rsidR="00C35720">
          <w:rPr>
            <w:noProof/>
            <w:webHidden/>
          </w:rPr>
        </w:r>
        <w:r w:rsidR="00C35720">
          <w:rPr>
            <w:noProof/>
            <w:webHidden/>
          </w:rPr>
          <w:fldChar w:fldCharType="separate"/>
        </w:r>
        <w:r w:rsidR="00C35720">
          <w:rPr>
            <w:noProof/>
            <w:webHidden/>
          </w:rPr>
          <w:t>159</w:t>
        </w:r>
        <w:r w:rsidR="00C35720">
          <w:rPr>
            <w:noProof/>
            <w:webHidden/>
          </w:rPr>
          <w:fldChar w:fldCharType="end"/>
        </w:r>
      </w:hyperlink>
    </w:p>
    <w:p w14:paraId="110C5932" w14:textId="20A6AE21"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58" w:history="1">
        <w:r w:rsidR="00C35720" w:rsidRPr="009944D3">
          <w:rPr>
            <w:rStyle w:val="Hyperlink"/>
            <w:rFonts w:cs="Tahoma"/>
            <w:noProof/>
          </w:rPr>
          <w:t>24.</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PND Withholding Tax</w:t>
        </w:r>
        <w:r w:rsidR="00C35720">
          <w:rPr>
            <w:noProof/>
            <w:webHidden/>
          </w:rPr>
          <w:tab/>
        </w:r>
        <w:r w:rsidR="00C35720">
          <w:rPr>
            <w:noProof/>
            <w:webHidden/>
          </w:rPr>
          <w:fldChar w:fldCharType="begin"/>
        </w:r>
        <w:r w:rsidR="00C35720">
          <w:rPr>
            <w:noProof/>
            <w:webHidden/>
          </w:rPr>
          <w:instrText xml:space="preserve"> PAGEREF _Toc145231258 \h </w:instrText>
        </w:r>
        <w:r w:rsidR="00C35720">
          <w:rPr>
            <w:noProof/>
            <w:webHidden/>
          </w:rPr>
        </w:r>
        <w:r w:rsidR="00C35720">
          <w:rPr>
            <w:noProof/>
            <w:webHidden/>
          </w:rPr>
          <w:fldChar w:fldCharType="separate"/>
        </w:r>
        <w:r w:rsidR="00C35720">
          <w:rPr>
            <w:noProof/>
            <w:webHidden/>
          </w:rPr>
          <w:t>160</w:t>
        </w:r>
        <w:r w:rsidR="00C35720">
          <w:rPr>
            <w:noProof/>
            <w:webHidden/>
          </w:rPr>
          <w:fldChar w:fldCharType="end"/>
        </w:r>
      </w:hyperlink>
    </w:p>
    <w:p w14:paraId="21C6A00B" w14:textId="16D5224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59" w:history="1">
        <w:r w:rsidR="00C35720" w:rsidRPr="009944D3">
          <w:rPr>
            <w:rStyle w:val="Hyperlink"/>
            <w:rFonts w:cs="Tahoma"/>
            <w:noProof/>
          </w:rPr>
          <w:t>24.1.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_Toc145231259 \h </w:instrText>
        </w:r>
        <w:r w:rsidR="00C35720">
          <w:rPr>
            <w:noProof/>
            <w:webHidden/>
          </w:rPr>
        </w:r>
        <w:r w:rsidR="00C35720">
          <w:rPr>
            <w:noProof/>
            <w:webHidden/>
          </w:rPr>
          <w:fldChar w:fldCharType="separate"/>
        </w:r>
        <w:r w:rsidR="00C35720">
          <w:rPr>
            <w:noProof/>
            <w:webHidden/>
          </w:rPr>
          <w:t>160</w:t>
        </w:r>
        <w:r w:rsidR="00C35720">
          <w:rPr>
            <w:noProof/>
            <w:webHidden/>
          </w:rPr>
          <w:fldChar w:fldCharType="end"/>
        </w:r>
      </w:hyperlink>
    </w:p>
    <w:p w14:paraId="5BF68768" w14:textId="37E67DD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0" w:history="1">
        <w:r w:rsidR="00C35720" w:rsidRPr="009944D3">
          <w:rPr>
            <w:rStyle w:val="Hyperlink"/>
            <w:rFonts w:cs="Tahoma"/>
            <w:noProof/>
          </w:rPr>
          <w:t>24.2.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_Toc145231260 \h </w:instrText>
        </w:r>
        <w:r w:rsidR="00C35720">
          <w:rPr>
            <w:noProof/>
            <w:webHidden/>
          </w:rPr>
        </w:r>
        <w:r w:rsidR="00C35720">
          <w:rPr>
            <w:noProof/>
            <w:webHidden/>
          </w:rPr>
          <w:fldChar w:fldCharType="separate"/>
        </w:r>
        <w:r w:rsidR="00C35720">
          <w:rPr>
            <w:noProof/>
            <w:webHidden/>
          </w:rPr>
          <w:t>160</w:t>
        </w:r>
        <w:r w:rsidR="00C35720">
          <w:rPr>
            <w:noProof/>
            <w:webHidden/>
          </w:rPr>
          <w:fldChar w:fldCharType="end"/>
        </w:r>
      </w:hyperlink>
    </w:p>
    <w:p w14:paraId="1BB59094" w14:textId="6B20CDD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1" w:history="1">
        <w:r w:rsidR="00C35720" w:rsidRPr="009944D3">
          <w:rPr>
            <w:rStyle w:val="Hyperlink"/>
            <w:rFonts w:cs="Tahoma"/>
            <w:noProof/>
          </w:rPr>
          <w:t>24.3.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_Toc145231261 \h </w:instrText>
        </w:r>
        <w:r w:rsidR="00C35720">
          <w:rPr>
            <w:noProof/>
            <w:webHidden/>
          </w:rPr>
        </w:r>
        <w:r w:rsidR="00C35720">
          <w:rPr>
            <w:noProof/>
            <w:webHidden/>
          </w:rPr>
          <w:fldChar w:fldCharType="separate"/>
        </w:r>
        <w:r w:rsidR="00C35720">
          <w:rPr>
            <w:noProof/>
            <w:webHidden/>
          </w:rPr>
          <w:t>160</w:t>
        </w:r>
        <w:r w:rsidR="00C35720">
          <w:rPr>
            <w:noProof/>
            <w:webHidden/>
          </w:rPr>
          <w:fldChar w:fldCharType="end"/>
        </w:r>
      </w:hyperlink>
    </w:p>
    <w:p w14:paraId="1F78318B" w14:textId="76046B7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2" w:history="1">
        <w:r w:rsidR="00C35720" w:rsidRPr="009944D3">
          <w:rPr>
            <w:rStyle w:val="Hyperlink"/>
            <w:rFonts w:cs="Tahoma"/>
            <w:noProof/>
          </w:rPr>
          <w:t>24.4.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_Toc145231262 \h </w:instrText>
        </w:r>
        <w:r w:rsidR="00C35720">
          <w:rPr>
            <w:noProof/>
            <w:webHidden/>
          </w:rPr>
        </w:r>
        <w:r w:rsidR="00C35720">
          <w:rPr>
            <w:noProof/>
            <w:webHidden/>
          </w:rPr>
          <w:fldChar w:fldCharType="separate"/>
        </w:r>
        <w:r w:rsidR="00C35720">
          <w:rPr>
            <w:noProof/>
            <w:webHidden/>
          </w:rPr>
          <w:t>163</w:t>
        </w:r>
        <w:r w:rsidR="00C35720">
          <w:rPr>
            <w:noProof/>
            <w:webHidden/>
          </w:rPr>
          <w:fldChar w:fldCharType="end"/>
        </w:r>
      </w:hyperlink>
    </w:p>
    <w:p w14:paraId="611168AD" w14:textId="6372D79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3" w:history="1">
        <w:r w:rsidR="00C35720" w:rsidRPr="009944D3">
          <w:rPr>
            <w:rStyle w:val="Hyperlink"/>
            <w:rFonts w:cs="Tahoma"/>
            <w:noProof/>
          </w:rPr>
          <w:t>24.5.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_Toc145231263 \h </w:instrText>
        </w:r>
        <w:r w:rsidR="00C35720">
          <w:rPr>
            <w:noProof/>
            <w:webHidden/>
          </w:rPr>
        </w:r>
        <w:r w:rsidR="00C35720">
          <w:rPr>
            <w:noProof/>
            <w:webHidden/>
          </w:rPr>
          <w:fldChar w:fldCharType="separate"/>
        </w:r>
        <w:r w:rsidR="00C35720">
          <w:rPr>
            <w:noProof/>
            <w:webHidden/>
          </w:rPr>
          <w:t>163</w:t>
        </w:r>
        <w:r w:rsidR="00C35720">
          <w:rPr>
            <w:noProof/>
            <w:webHidden/>
          </w:rPr>
          <w:fldChar w:fldCharType="end"/>
        </w:r>
      </w:hyperlink>
    </w:p>
    <w:p w14:paraId="73E9A41D" w14:textId="2E4741E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4" w:history="1">
        <w:r w:rsidR="00C35720" w:rsidRPr="009944D3">
          <w:rPr>
            <w:rStyle w:val="Hyperlink"/>
            <w:rFonts w:cs="Tahoma"/>
            <w:noProof/>
          </w:rPr>
          <w:t>24.6.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_Toc145231264 \h </w:instrText>
        </w:r>
        <w:r w:rsidR="00C35720">
          <w:rPr>
            <w:noProof/>
            <w:webHidden/>
          </w:rPr>
        </w:r>
        <w:r w:rsidR="00C35720">
          <w:rPr>
            <w:noProof/>
            <w:webHidden/>
          </w:rPr>
          <w:fldChar w:fldCharType="separate"/>
        </w:r>
        <w:r w:rsidR="00C35720">
          <w:rPr>
            <w:noProof/>
            <w:webHidden/>
          </w:rPr>
          <w:t>163</w:t>
        </w:r>
        <w:r w:rsidR="00C35720">
          <w:rPr>
            <w:noProof/>
            <w:webHidden/>
          </w:rPr>
          <w:fldChar w:fldCharType="end"/>
        </w:r>
      </w:hyperlink>
    </w:p>
    <w:p w14:paraId="6549E29F" w14:textId="12E846C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5" w:history="1">
        <w:r w:rsidR="00C35720" w:rsidRPr="009944D3">
          <w:rPr>
            <w:rStyle w:val="Hyperlink"/>
            <w:rFonts w:cs="Tahoma"/>
            <w:noProof/>
          </w:rPr>
          <w:t>24.7.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_Toc145231265 \h </w:instrText>
        </w:r>
        <w:r w:rsidR="00C35720">
          <w:rPr>
            <w:noProof/>
            <w:webHidden/>
          </w:rPr>
        </w:r>
        <w:r w:rsidR="00C35720">
          <w:rPr>
            <w:noProof/>
            <w:webHidden/>
          </w:rPr>
          <w:fldChar w:fldCharType="separate"/>
        </w:r>
        <w:r w:rsidR="00C35720">
          <w:rPr>
            <w:noProof/>
            <w:webHidden/>
          </w:rPr>
          <w:t>163</w:t>
        </w:r>
        <w:r w:rsidR="00C35720">
          <w:rPr>
            <w:noProof/>
            <w:webHidden/>
          </w:rPr>
          <w:fldChar w:fldCharType="end"/>
        </w:r>
      </w:hyperlink>
    </w:p>
    <w:p w14:paraId="5E87D1CA" w14:textId="57AC9B2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6" w:history="1">
        <w:r w:rsidR="00C35720" w:rsidRPr="009944D3">
          <w:rPr>
            <w:rStyle w:val="Hyperlink"/>
            <w:rFonts w:cs="Tahoma"/>
            <w:noProof/>
          </w:rPr>
          <w:t>24.8.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_Toc145231266 \h </w:instrText>
        </w:r>
        <w:r w:rsidR="00C35720">
          <w:rPr>
            <w:noProof/>
            <w:webHidden/>
          </w:rPr>
        </w:r>
        <w:r w:rsidR="00C35720">
          <w:rPr>
            <w:noProof/>
            <w:webHidden/>
          </w:rPr>
          <w:fldChar w:fldCharType="separate"/>
        </w:r>
        <w:r w:rsidR="00C35720">
          <w:rPr>
            <w:noProof/>
            <w:webHidden/>
          </w:rPr>
          <w:t>164</w:t>
        </w:r>
        <w:r w:rsidR="00C35720">
          <w:rPr>
            <w:noProof/>
            <w:webHidden/>
          </w:rPr>
          <w:fldChar w:fldCharType="end"/>
        </w:r>
      </w:hyperlink>
    </w:p>
    <w:p w14:paraId="1B881F08" w14:textId="06DB2B0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67" w:history="1">
        <w:r w:rsidR="00C35720" w:rsidRPr="009944D3">
          <w:rPr>
            <w:rStyle w:val="Hyperlink"/>
            <w:rFonts w:cs="Tahoma"/>
            <w:noProof/>
          </w:rPr>
          <w:t>24.9.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_Toc145231267 \h </w:instrText>
        </w:r>
        <w:r w:rsidR="00C35720">
          <w:rPr>
            <w:noProof/>
            <w:webHidden/>
          </w:rPr>
        </w:r>
        <w:r w:rsidR="00C35720">
          <w:rPr>
            <w:noProof/>
            <w:webHidden/>
          </w:rPr>
          <w:fldChar w:fldCharType="separate"/>
        </w:r>
        <w:r w:rsidR="00C35720">
          <w:rPr>
            <w:noProof/>
            <w:webHidden/>
          </w:rPr>
          <w:t>164</w:t>
        </w:r>
        <w:r w:rsidR="00C35720">
          <w:rPr>
            <w:noProof/>
            <w:webHidden/>
          </w:rPr>
          <w:fldChar w:fldCharType="end"/>
        </w:r>
      </w:hyperlink>
    </w:p>
    <w:p w14:paraId="501B37EB" w14:textId="6E9A348B"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68" w:history="1">
        <w:r w:rsidR="00C35720" w:rsidRPr="009944D3">
          <w:rPr>
            <w:rStyle w:val="Hyperlink"/>
            <w:rFonts w:cs="Tahoma"/>
            <w:noProof/>
          </w:rPr>
          <w:t>24.9.1.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Corporate (PND. 53)</w:t>
        </w:r>
        <w:r w:rsidR="00C35720">
          <w:rPr>
            <w:noProof/>
            <w:webHidden/>
          </w:rPr>
          <w:tab/>
        </w:r>
        <w:r w:rsidR="00C35720">
          <w:rPr>
            <w:noProof/>
            <w:webHidden/>
          </w:rPr>
          <w:fldChar w:fldCharType="begin"/>
        </w:r>
        <w:r w:rsidR="00C35720">
          <w:rPr>
            <w:noProof/>
            <w:webHidden/>
          </w:rPr>
          <w:instrText xml:space="preserve"> PAGEREF _Toc145231268 \h </w:instrText>
        </w:r>
        <w:r w:rsidR="00C35720">
          <w:rPr>
            <w:noProof/>
            <w:webHidden/>
          </w:rPr>
        </w:r>
        <w:r w:rsidR="00C35720">
          <w:rPr>
            <w:noProof/>
            <w:webHidden/>
          </w:rPr>
          <w:fldChar w:fldCharType="separate"/>
        </w:r>
        <w:r w:rsidR="00C35720">
          <w:rPr>
            <w:noProof/>
            <w:webHidden/>
          </w:rPr>
          <w:t>164</w:t>
        </w:r>
        <w:r w:rsidR="00C35720">
          <w:rPr>
            <w:noProof/>
            <w:webHidden/>
          </w:rPr>
          <w:fldChar w:fldCharType="end"/>
        </w:r>
      </w:hyperlink>
    </w:p>
    <w:p w14:paraId="3F3D0D2F" w14:textId="729DB39B"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69" w:history="1">
        <w:r w:rsidR="00C35720" w:rsidRPr="009944D3">
          <w:rPr>
            <w:rStyle w:val="Hyperlink"/>
            <w:rFonts w:cs="Tahoma"/>
            <w:noProof/>
          </w:rPr>
          <w:t>24.9.2.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Individual (PND. 2)</w:t>
        </w:r>
        <w:r w:rsidR="00C35720">
          <w:rPr>
            <w:noProof/>
            <w:webHidden/>
          </w:rPr>
          <w:tab/>
        </w:r>
        <w:r w:rsidR="00C35720">
          <w:rPr>
            <w:noProof/>
            <w:webHidden/>
          </w:rPr>
          <w:fldChar w:fldCharType="begin"/>
        </w:r>
        <w:r w:rsidR="00C35720">
          <w:rPr>
            <w:noProof/>
            <w:webHidden/>
          </w:rPr>
          <w:instrText xml:space="preserve"> PAGEREF _Toc145231269 \h </w:instrText>
        </w:r>
        <w:r w:rsidR="00C35720">
          <w:rPr>
            <w:noProof/>
            <w:webHidden/>
          </w:rPr>
        </w:r>
        <w:r w:rsidR="00C35720">
          <w:rPr>
            <w:noProof/>
            <w:webHidden/>
          </w:rPr>
          <w:fldChar w:fldCharType="separate"/>
        </w:r>
        <w:r w:rsidR="00C35720">
          <w:rPr>
            <w:noProof/>
            <w:webHidden/>
          </w:rPr>
          <w:t>165</w:t>
        </w:r>
        <w:r w:rsidR="00C35720">
          <w:rPr>
            <w:noProof/>
            <w:webHidden/>
          </w:rPr>
          <w:fldChar w:fldCharType="end"/>
        </w:r>
      </w:hyperlink>
    </w:p>
    <w:p w14:paraId="242FA39C" w14:textId="4E3D432A"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70" w:history="1">
        <w:r w:rsidR="00C35720" w:rsidRPr="009944D3">
          <w:rPr>
            <w:rStyle w:val="Hyperlink"/>
            <w:rFonts w:cs="Tahoma"/>
            <w:noProof/>
          </w:rPr>
          <w:t>24.9.3.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Summary (PND. 2A)</w:t>
        </w:r>
        <w:r w:rsidR="00C35720">
          <w:rPr>
            <w:noProof/>
            <w:webHidden/>
          </w:rPr>
          <w:tab/>
        </w:r>
        <w:r w:rsidR="00C35720">
          <w:rPr>
            <w:noProof/>
            <w:webHidden/>
          </w:rPr>
          <w:fldChar w:fldCharType="begin"/>
        </w:r>
        <w:r w:rsidR="00C35720">
          <w:rPr>
            <w:noProof/>
            <w:webHidden/>
          </w:rPr>
          <w:instrText xml:space="preserve"> PAGEREF _Toc145231270 \h </w:instrText>
        </w:r>
        <w:r w:rsidR="00C35720">
          <w:rPr>
            <w:noProof/>
            <w:webHidden/>
          </w:rPr>
        </w:r>
        <w:r w:rsidR="00C35720">
          <w:rPr>
            <w:noProof/>
            <w:webHidden/>
          </w:rPr>
          <w:fldChar w:fldCharType="separate"/>
        </w:r>
        <w:r w:rsidR="00C35720">
          <w:rPr>
            <w:noProof/>
            <w:webHidden/>
          </w:rPr>
          <w:t>165</w:t>
        </w:r>
        <w:r w:rsidR="00C35720">
          <w:rPr>
            <w:noProof/>
            <w:webHidden/>
          </w:rPr>
          <w:fldChar w:fldCharType="end"/>
        </w:r>
      </w:hyperlink>
    </w:p>
    <w:p w14:paraId="52A461DA" w14:textId="6DA94189"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71" w:history="1">
        <w:r w:rsidR="00C35720" w:rsidRPr="009944D3">
          <w:rPr>
            <w:rStyle w:val="Hyperlink"/>
            <w:rFonts w:cs="Tahoma"/>
            <w:noProof/>
          </w:rPr>
          <w:t>24.10.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_Toc145231271 \h </w:instrText>
        </w:r>
        <w:r w:rsidR="00C35720">
          <w:rPr>
            <w:noProof/>
            <w:webHidden/>
          </w:rPr>
        </w:r>
        <w:r w:rsidR="00C35720">
          <w:rPr>
            <w:noProof/>
            <w:webHidden/>
          </w:rPr>
          <w:fldChar w:fldCharType="separate"/>
        </w:r>
        <w:r w:rsidR="00C35720">
          <w:rPr>
            <w:noProof/>
            <w:webHidden/>
          </w:rPr>
          <w:t>166</w:t>
        </w:r>
        <w:r w:rsidR="00C35720">
          <w:rPr>
            <w:noProof/>
            <w:webHidden/>
          </w:rPr>
          <w:fldChar w:fldCharType="end"/>
        </w:r>
      </w:hyperlink>
    </w:p>
    <w:p w14:paraId="074ABB4B" w14:textId="7E149895"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72" w:history="1">
        <w:r w:rsidR="00C35720" w:rsidRPr="009944D3">
          <w:rPr>
            <w:rStyle w:val="Hyperlink"/>
            <w:rFonts w:cs="Tahoma"/>
            <w:noProof/>
          </w:rPr>
          <w:t>25.</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Withholding tax</w:t>
        </w:r>
        <w:r w:rsidR="00C35720">
          <w:rPr>
            <w:noProof/>
            <w:webHidden/>
          </w:rPr>
          <w:tab/>
        </w:r>
        <w:r w:rsidR="00C35720">
          <w:rPr>
            <w:noProof/>
            <w:webHidden/>
          </w:rPr>
          <w:fldChar w:fldCharType="begin"/>
        </w:r>
        <w:r w:rsidR="00C35720">
          <w:rPr>
            <w:noProof/>
            <w:webHidden/>
          </w:rPr>
          <w:instrText xml:space="preserve"> PAGEREF _Toc145231272 \h </w:instrText>
        </w:r>
        <w:r w:rsidR="00C35720">
          <w:rPr>
            <w:noProof/>
            <w:webHidden/>
          </w:rPr>
        </w:r>
        <w:r w:rsidR="00C35720">
          <w:rPr>
            <w:noProof/>
            <w:webHidden/>
          </w:rPr>
          <w:fldChar w:fldCharType="separate"/>
        </w:r>
        <w:r w:rsidR="00C35720">
          <w:rPr>
            <w:noProof/>
            <w:webHidden/>
          </w:rPr>
          <w:t>166</w:t>
        </w:r>
        <w:r w:rsidR="00C35720">
          <w:rPr>
            <w:noProof/>
            <w:webHidden/>
          </w:rPr>
          <w:fldChar w:fldCharType="end"/>
        </w:r>
      </w:hyperlink>
    </w:p>
    <w:p w14:paraId="58FFF094" w14:textId="4FF588C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3" w:history="1">
        <w:r w:rsidR="00C35720" w:rsidRPr="009944D3">
          <w:rPr>
            <w:rStyle w:val="Hyperlink"/>
            <w:rFonts w:cs="Tahoma"/>
            <w:noProof/>
          </w:rPr>
          <w:t>25.1.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_Toc145231273 \h </w:instrText>
        </w:r>
        <w:r w:rsidR="00C35720">
          <w:rPr>
            <w:noProof/>
            <w:webHidden/>
          </w:rPr>
        </w:r>
        <w:r w:rsidR="00C35720">
          <w:rPr>
            <w:noProof/>
            <w:webHidden/>
          </w:rPr>
          <w:fldChar w:fldCharType="separate"/>
        </w:r>
        <w:r w:rsidR="00C35720">
          <w:rPr>
            <w:noProof/>
            <w:webHidden/>
          </w:rPr>
          <w:t>166</w:t>
        </w:r>
        <w:r w:rsidR="00C35720">
          <w:rPr>
            <w:noProof/>
            <w:webHidden/>
          </w:rPr>
          <w:fldChar w:fldCharType="end"/>
        </w:r>
      </w:hyperlink>
    </w:p>
    <w:p w14:paraId="6DBD50C7" w14:textId="3BCFC7F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4" w:history="1">
        <w:r w:rsidR="00C35720" w:rsidRPr="009944D3">
          <w:rPr>
            <w:rStyle w:val="Hyperlink"/>
            <w:rFonts w:cs="Tahoma"/>
            <w:noProof/>
          </w:rPr>
          <w:t>25.2.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_Toc145231274 \h </w:instrText>
        </w:r>
        <w:r w:rsidR="00C35720">
          <w:rPr>
            <w:noProof/>
            <w:webHidden/>
          </w:rPr>
        </w:r>
        <w:r w:rsidR="00C35720">
          <w:rPr>
            <w:noProof/>
            <w:webHidden/>
          </w:rPr>
          <w:fldChar w:fldCharType="separate"/>
        </w:r>
        <w:r w:rsidR="00C35720">
          <w:rPr>
            <w:noProof/>
            <w:webHidden/>
          </w:rPr>
          <w:t>166</w:t>
        </w:r>
        <w:r w:rsidR="00C35720">
          <w:rPr>
            <w:noProof/>
            <w:webHidden/>
          </w:rPr>
          <w:fldChar w:fldCharType="end"/>
        </w:r>
      </w:hyperlink>
    </w:p>
    <w:p w14:paraId="12D0DB88" w14:textId="27D4363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5" w:history="1">
        <w:r w:rsidR="00C35720" w:rsidRPr="009944D3">
          <w:rPr>
            <w:rStyle w:val="Hyperlink"/>
            <w:rFonts w:cs="Tahoma"/>
            <w:noProof/>
          </w:rPr>
          <w:t>25.3.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_Toc145231275 \h </w:instrText>
        </w:r>
        <w:r w:rsidR="00C35720">
          <w:rPr>
            <w:noProof/>
            <w:webHidden/>
          </w:rPr>
        </w:r>
        <w:r w:rsidR="00C35720">
          <w:rPr>
            <w:noProof/>
            <w:webHidden/>
          </w:rPr>
          <w:fldChar w:fldCharType="separate"/>
        </w:r>
        <w:r w:rsidR="00C35720">
          <w:rPr>
            <w:noProof/>
            <w:webHidden/>
          </w:rPr>
          <w:t>166</w:t>
        </w:r>
        <w:r w:rsidR="00C35720">
          <w:rPr>
            <w:noProof/>
            <w:webHidden/>
          </w:rPr>
          <w:fldChar w:fldCharType="end"/>
        </w:r>
      </w:hyperlink>
    </w:p>
    <w:p w14:paraId="71829FFC" w14:textId="6A0AD07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6" w:history="1">
        <w:r w:rsidR="00C35720" w:rsidRPr="009944D3">
          <w:rPr>
            <w:rStyle w:val="Hyperlink"/>
            <w:rFonts w:cs="Tahoma"/>
            <w:noProof/>
          </w:rPr>
          <w:t>25.4.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_Toc145231276 \h </w:instrText>
        </w:r>
        <w:r w:rsidR="00C35720">
          <w:rPr>
            <w:noProof/>
            <w:webHidden/>
          </w:rPr>
        </w:r>
        <w:r w:rsidR="00C35720">
          <w:rPr>
            <w:noProof/>
            <w:webHidden/>
          </w:rPr>
          <w:fldChar w:fldCharType="separate"/>
        </w:r>
        <w:r w:rsidR="00C35720">
          <w:rPr>
            <w:noProof/>
            <w:webHidden/>
          </w:rPr>
          <w:t>168</w:t>
        </w:r>
        <w:r w:rsidR="00C35720">
          <w:rPr>
            <w:noProof/>
            <w:webHidden/>
          </w:rPr>
          <w:fldChar w:fldCharType="end"/>
        </w:r>
      </w:hyperlink>
    </w:p>
    <w:p w14:paraId="3B406D80" w14:textId="4D3CC5D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7" w:history="1">
        <w:r w:rsidR="00C35720" w:rsidRPr="009944D3">
          <w:rPr>
            <w:rStyle w:val="Hyperlink"/>
            <w:rFonts w:cs="Tahoma"/>
            <w:noProof/>
          </w:rPr>
          <w:t>25.5.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_Toc145231277 \h </w:instrText>
        </w:r>
        <w:r w:rsidR="00C35720">
          <w:rPr>
            <w:noProof/>
            <w:webHidden/>
          </w:rPr>
        </w:r>
        <w:r w:rsidR="00C35720">
          <w:rPr>
            <w:noProof/>
            <w:webHidden/>
          </w:rPr>
          <w:fldChar w:fldCharType="separate"/>
        </w:r>
        <w:r w:rsidR="00C35720">
          <w:rPr>
            <w:noProof/>
            <w:webHidden/>
          </w:rPr>
          <w:t>168</w:t>
        </w:r>
        <w:r w:rsidR="00C35720">
          <w:rPr>
            <w:noProof/>
            <w:webHidden/>
          </w:rPr>
          <w:fldChar w:fldCharType="end"/>
        </w:r>
      </w:hyperlink>
    </w:p>
    <w:p w14:paraId="31B59128" w14:textId="19321CE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8" w:history="1">
        <w:r w:rsidR="00C35720" w:rsidRPr="009944D3">
          <w:rPr>
            <w:rStyle w:val="Hyperlink"/>
            <w:rFonts w:cs="Tahoma"/>
            <w:noProof/>
          </w:rPr>
          <w:t>25.6.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_Toc145231278 \h </w:instrText>
        </w:r>
        <w:r w:rsidR="00C35720">
          <w:rPr>
            <w:noProof/>
            <w:webHidden/>
          </w:rPr>
        </w:r>
        <w:r w:rsidR="00C35720">
          <w:rPr>
            <w:noProof/>
            <w:webHidden/>
          </w:rPr>
          <w:fldChar w:fldCharType="separate"/>
        </w:r>
        <w:r w:rsidR="00C35720">
          <w:rPr>
            <w:noProof/>
            <w:webHidden/>
          </w:rPr>
          <w:t>168</w:t>
        </w:r>
        <w:r w:rsidR="00C35720">
          <w:rPr>
            <w:noProof/>
            <w:webHidden/>
          </w:rPr>
          <w:fldChar w:fldCharType="end"/>
        </w:r>
      </w:hyperlink>
    </w:p>
    <w:p w14:paraId="1D8E7437" w14:textId="14F5AA9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79" w:history="1">
        <w:r w:rsidR="00C35720" w:rsidRPr="009944D3">
          <w:rPr>
            <w:rStyle w:val="Hyperlink"/>
            <w:rFonts w:cs="Tahoma"/>
            <w:noProof/>
          </w:rPr>
          <w:t>25.7.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_Toc145231279 \h </w:instrText>
        </w:r>
        <w:r w:rsidR="00C35720">
          <w:rPr>
            <w:noProof/>
            <w:webHidden/>
          </w:rPr>
        </w:r>
        <w:r w:rsidR="00C35720">
          <w:rPr>
            <w:noProof/>
            <w:webHidden/>
          </w:rPr>
          <w:fldChar w:fldCharType="separate"/>
        </w:r>
        <w:r w:rsidR="00C35720">
          <w:rPr>
            <w:noProof/>
            <w:webHidden/>
          </w:rPr>
          <w:t>168</w:t>
        </w:r>
        <w:r w:rsidR="00C35720">
          <w:rPr>
            <w:noProof/>
            <w:webHidden/>
          </w:rPr>
          <w:fldChar w:fldCharType="end"/>
        </w:r>
      </w:hyperlink>
    </w:p>
    <w:p w14:paraId="7D0D1CCC" w14:textId="1078506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0" w:history="1">
        <w:r w:rsidR="00C35720" w:rsidRPr="009944D3">
          <w:rPr>
            <w:rStyle w:val="Hyperlink"/>
            <w:rFonts w:cs="Tahoma"/>
            <w:noProof/>
          </w:rPr>
          <w:t>25.8.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_Toc145231280 \h </w:instrText>
        </w:r>
        <w:r w:rsidR="00C35720">
          <w:rPr>
            <w:noProof/>
            <w:webHidden/>
          </w:rPr>
        </w:r>
        <w:r w:rsidR="00C35720">
          <w:rPr>
            <w:noProof/>
            <w:webHidden/>
          </w:rPr>
          <w:fldChar w:fldCharType="separate"/>
        </w:r>
        <w:r w:rsidR="00C35720">
          <w:rPr>
            <w:noProof/>
            <w:webHidden/>
          </w:rPr>
          <w:t>169</w:t>
        </w:r>
        <w:r w:rsidR="00C35720">
          <w:rPr>
            <w:noProof/>
            <w:webHidden/>
          </w:rPr>
          <w:fldChar w:fldCharType="end"/>
        </w:r>
      </w:hyperlink>
    </w:p>
    <w:p w14:paraId="7B16AE80" w14:textId="288F144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1" w:history="1">
        <w:r w:rsidR="00C35720" w:rsidRPr="009944D3">
          <w:rPr>
            <w:rStyle w:val="Hyperlink"/>
            <w:rFonts w:cs="Tahoma"/>
            <w:noProof/>
          </w:rPr>
          <w:t>25.9.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_Toc145231281 \h </w:instrText>
        </w:r>
        <w:r w:rsidR="00C35720">
          <w:rPr>
            <w:noProof/>
            <w:webHidden/>
          </w:rPr>
        </w:r>
        <w:r w:rsidR="00C35720">
          <w:rPr>
            <w:noProof/>
            <w:webHidden/>
          </w:rPr>
          <w:fldChar w:fldCharType="separate"/>
        </w:r>
        <w:r w:rsidR="00C35720">
          <w:rPr>
            <w:noProof/>
            <w:webHidden/>
          </w:rPr>
          <w:t>169</w:t>
        </w:r>
        <w:r w:rsidR="00C35720">
          <w:rPr>
            <w:noProof/>
            <w:webHidden/>
          </w:rPr>
          <w:fldChar w:fldCharType="end"/>
        </w:r>
      </w:hyperlink>
    </w:p>
    <w:p w14:paraId="30315006" w14:textId="751747C9"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82" w:history="1">
        <w:r w:rsidR="00C35720" w:rsidRPr="009944D3">
          <w:rPr>
            <w:rStyle w:val="Hyperlink"/>
            <w:rFonts w:cs="Tahoma"/>
            <w:noProof/>
          </w:rPr>
          <w:t>25.9.1.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Corporate</w:t>
        </w:r>
        <w:r w:rsidR="00C35720">
          <w:rPr>
            <w:noProof/>
            <w:webHidden/>
          </w:rPr>
          <w:tab/>
        </w:r>
        <w:r w:rsidR="00C35720">
          <w:rPr>
            <w:noProof/>
            <w:webHidden/>
          </w:rPr>
          <w:fldChar w:fldCharType="begin"/>
        </w:r>
        <w:r w:rsidR="00C35720">
          <w:rPr>
            <w:noProof/>
            <w:webHidden/>
          </w:rPr>
          <w:instrText xml:space="preserve"> PAGEREF _Toc145231282 \h </w:instrText>
        </w:r>
        <w:r w:rsidR="00C35720">
          <w:rPr>
            <w:noProof/>
            <w:webHidden/>
          </w:rPr>
        </w:r>
        <w:r w:rsidR="00C35720">
          <w:rPr>
            <w:noProof/>
            <w:webHidden/>
          </w:rPr>
          <w:fldChar w:fldCharType="separate"/>
        </w:r>
        <w:r w:rsidR="00C35720">
          <w:rPr>
            <w:noProof/>
            <w:webHidden/>
          </w:rPr>
          <w:t>169</w:t>
        </w:r>
        <w:r w:rsidR="00C35720">
          <w:rPr>
            <w:noProof/>
            <w:webHidden/>
          </w:rPr>
          <w:fldChar w:fldCharType="end"/>
        </w:r>
      </w:hyperlink>
    </w:p>
    <w:p w14:paraId="6ED7C2D4" w14:textId="79309142"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283" w:history="1">
        <w:r w:rsidR="00C35720" w:rsidRPr="009944D3">
          <w:rPr>
            <w:rStyle w:val="Hyperlink"/>
            <w:rFonts w:cs="Tahoma"/>
            <w:noProof/>
          </w:rPr>
          <w:t>25.9.2.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Individual</w:t>
        </w:r>
        <w:r w:rsidR="00C35720">
          <w:rPr>
            <w:noProof/>
            <w:webHidden/>
          </w:rPr>
          <w:tab/>
        </w:r>
        <w:r w:rsidR="00C35720">
          <w:rPr>
            <w:noProof/>
            <w:webHidden/>
          </w:rPr>
          <w:fldChar w:fldCharType="begin"/>
        </w:r>
        <w:r w:rsidR="00C35720">
          <w:rPr>
            <w:noProof/>
            <w:webHidden/>
          </w:rPr>
          <w:instrText xml:space="preserve"> PAGEREF _Toc145231283 \h </w:instrText>
        </w:r>
        <w:r w:rsidR="00C35720">
          <w:rPr>
            <w:noProof/>
            <w:webHidden/>
          </w:rPr>
        </w:r>
        <w:r w:rsidR="00C35720">
          <w:rPr>
            <w:noProof/>
            <w:webHidden/>
          </w:rPr>
          <w:fldChar w:fldCharType="separate"/>
        </w:r>
        <w:r w:rsidR="00C35720">
          <w:rPr>
            <w:noProof/>
            <w:webHidden/>
          </w:rPr>
          <w:t>170</w:t>
        </w:r>
        <w:r w:rsidR="00C35720">
          <w:rPr>
            <w:noProof/>
            <w:webHidden/>
          </w:rPr>
          <w:fldChar w:fldCharType="end"/>
        </w:r>
      </w:hyperlink>
    </w:p>
    <w:p w14:paraId="665A383F" w14:textId="0AA4B54A"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84" w:history="1">
        <w:r w:rsidR="00C35720" w:rsidRPr="009944D3">
          <w:rPr>
            <w:rStyle w:val="Hyperlink"/>
            <w:rFonts w:cs="Tahoma"/>
            <w:noProof/>
          </w:rPr>
          <w:t>25.10.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_Toc145231284 \h </w:instrText>
        </w:r>
        <w:r w:rsidR="00C35720">
          <w:rPr>
            <w:noProof/>
            <w:webHidden/>
          </w:rPr>
        </w:r>
        <w:r w:rsidR="00C35720">
          <w:rPr>
            <w:noProof/>
            <w:webHidden/>
          </w:rPr>
          <w:fldChar w:fldCharType="separate"/>
        </w:r>
        <w:r w:rsidR="00C35720">
          <w:rPr>
            <w:noProof/>
            <w:webHidden/>
          </w:rPr>
          <w:t>171</w:t>
        </w:r>
        <w:r w:rsidR="00C35720">
          <w:rPr>
            <w:noProof/>
            <w:webHidden/>
          </w:rPr>
          <w:fldChar w:fldCharType="end"/>
        </w:r>
      </w:hyperlink>
    </w:p>
    <w:p w14:paraId="2E2CC532" w14:textId="7C492799"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85" w:history="1">
        <w:r w:rsidR="00C35720" w:rsidRPr="009944D3">
          <w:rPr>
            <w:rStyle w:val="Hyperlink"/>
            <w:rFonts w:cs="Tahoma"/>
            <w:noProof/>
          </w:rPr>
          <w:t>26.</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Tax of Interest text file</w:t>
        </w:r>
        <w:r w:rsidR="00C35720">
          <w:rPr>
            <w:noProof/>
            <w:webHidden/>
          </w:rPr>
          <w:tab/>
        </w:r>
        <w:r w:rsidR="00C35720">
          <w:rPr>
            <w:noProof/>
            <w:webHidden/>
          </w:rPr>
          <w:fldChar w:fldCharType="begin"/>
        </w:r>
        <w:r w:rsidR="00C35720">
          <w:rPr>
            <w:noProof/>
            <w:webHidden/>
          </w:rPr>
          <w:instrText xml:space="preserve"> PAGEREF _Toc145231285 \h </w:instrText>
        </w:r>
        <w:r w:rsidR="00C35720">
          <w:rPr>
            <w:noProof/>
            <w:webHidden/>
          </w:rPr>
        </w:r>
        <w:r w:rsidR="00C35720">
          <w:rPr>
            <w:noProof/>
            <w:webHidden/>
          </w:rPr>
          <w:fldChar w:fldCharType="separate"/>
        </w:r>
        <w:r w:rsidR="00C35720">
          <w:rPr>
            <w:noProof/>
            <w:webHidden/>
          </w:rPr>
          <w:t>172</w:t>
        </w:r>
        <w:r w:rsidR="00C35720">
          <w:rPr>
            <w:noProof/>
            <w:webHidden/>
          </w:rPr>
          <w:fldChar w:fldCharType="end"/>
        </w:r>
      </w:hyperlink>
    </w:p>
    <w:p w14:paraId="0695CFC2" w14:textId="7A7E815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6" w:history="1">
        <w:r w:rsidR="00C35720" w:rsidRPr="009944D3">
          <w:rPr>
            <w:rStyle w:val="Hyperlink"/>
            <w:rFonts w:cs="Tahoma"/>
            <w:noProof/>
          </w:rPr>
          <w:t>26.1.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_Toc145231286 \h </w:instrText>
        </w:r>
        <w:r w:rsidR="00C35720">
          <w:rPr>
            <w:noProof/>
            <w:webHidden/>
          </w:rPr>
        </w:r>
        <w:r w:rsidR="00C35720">
          <w:rPr>
            <w:noProof/>
            <w:webHidden/>
          </w:rPr>
          <w:fldChar w:fldCharType="separate"/>
        </w:r>
        <w:r w:rsidR="00C35720">
          <w:rPr>
            <w:noProof/>
            <w:webHidden/>
          </w:rPr>
          <w:t>172</w:t>
        </w:r>
        <w:r w:rsidR="00C35720">
          <w:rPr>
            <w:noProof/>
            <w:webHidden/>
          </w:rPr>
          <w:fldChar w:fldCharType="end"/>
        </w:r>
      </w:hyperlink>
    </w:p>
    <w:p w14:paraId="3C4FE89E" w14:textId="1A5DA2E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7" w:history="1">
        <w:r w:rsidR="00C35720" w:rsidRPr="009944D3">
          <w:rPr>
            <w:rStyle w:val="Hyperlink"/>
            <w:rFonts w:cs="Tahoma"/>
            <w:noProof/>
          </w:rPr>
          <w:t>26.2.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_Toc145231287 \h </w:instrText>
        </w:r>
        <w:r w:rsidR="00C35720">
          <w:rPr>
            <w:noProof/>
            <w:webHidden/>
          </w:rPr>
        </w:r>
        <w:r w:rsidR="00C35720">
          <w:rPr>
            <w:noProof/>
            <w:webHidden/>
          </w:rPr>
          <w:fldChar w:fldCharType="separate"/>
        </w:r>
        <w:r w:rsidR="00C35720">
          <w:rPr>
            <w:noProof/>
            <w:webHidden/>
          </w:rPr>
          <w:t>172</w:t>
        </w:r>
        <w:r w:rsidR="00C35720">
          <w:rPr>
            <w:noProof/>
            <w:webHidden/>
          </w:rPr>
          <w:fldChar w:fldCharType="end"/>
        </w:r>
      </w:hyperlink>
    </w:p>
    <w:p w14:paraId="609BD681" w14:textId="286CB23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8" w:history="1">
        <w:r w:rsidR="00C35720" w:rsidRPr="009944D3">
          <w:rPr>
            <w:rStyle w:val="Hyperlink"/>
            <w:rFonts w:cs="Tahoma"/>
            <w:noProof/>
          </w:rPr>
          <w:t>26.3.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_Toc145231288 \h </w:instrText>
        </w:r>
        <w:r w:rsidR="00C35720">
          <w:rPr>
            <w:noProof/>
            <w:webHidden/>
          </w:rPr>
        </w:r>
        <w:r w:rsidR="00C35720">
          <w:rPr>
            <w:noProof/>
            <w:webHidden/>
          </w:rPr>
          <w:fldChar w:fldCharType="separate"/>
        </w:r>
        <w:r w:rsidR="00C35720">
          <w:rPr>
            <w:noProof/>
            <w:webHidden/>
          </w:rPr>
          <w:t>172</w:t>
        </w:r>
        <w:r w:rsidR="00C35720">
          <w:rPr>
            <w:noProof/>
            <w:webHidden/>
          </w:rPr>
          <w:fldChar w:fldCharType="end"/>
        </w:r>
      </w:hyperlink>
    </w:p>
    <w:p w14:paraId="5580FC49" w14:textId="771FA5A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89" w:history="1">
        <w:r w:rsidR="00C35720" w:rsidRPr="009944D3">
          <w:rPr>
            <w:rStyle w:val="Hyperlink"/>
            <w:rFonts w:cs="Tahoma"/>
            <w:noProof/>
          </w:rPr>
          <w:t>26.4.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_Toc145231289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505B6C29" w14:textId="207FCA3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0" w:history="1">
        <w:r w:rsidR="00C35720" w:rsidRPr="009944D3">
          <w:rPr>
            <w:rStyle w:val="Hyperlink"/>
            <w:rFonts w:cs="Tahoma"/>
            <w:noProof/>
          </w:rPr>
          <w:t>26.5.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_Toc145231290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5E515375" w14:textId="4483FC3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1" w:history="1">
        <w:r w:rsidR="00C35720" w:rsidRPr="009944D3">
          <w:rPr>
            <w:rStyle w:val="Hyperlink"/>
            <w:rFonts w:cs="Tahoma"/>
            <w:noProof/>
          </w:rPr>
          <w:t>26.6.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_Toc145231291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70FBA54A" w14:textId="5B9208E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2" w:history="1">
        <w:r w:rsidR="00C35720" w:rsidRPr="009944D3">
          <w:rPr>
            <w:rStyle w:val="Hyperlink"/>
            <w:rFonts w:cs="Tahoma"/>
            <w:noProof/>
          </w:rPr>
          <w:t>26.7.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_Toc145231292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0100F668" w14:textId="226ED8C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3" w:history="1">
        <w:r w:rsidR="00C35720" w:rsidRPr="009944D3">
          <w:rPr>
            <w:rStyle w:val="Hyperlink"/>
            <w:rFonts w:cs="Tahoma"/>
            <w:noProof/>
          </w:rPr>
          <w:t>26.8.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_Toc145231293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1CF9A443" w14:textId="61C8D1B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4" w:history="1">
        <w:r w:rsidR="00C35720" w:rsidRPr="009944D3">
          <w:rPr>
            <w:rStyle w:val="Hyperlink"/>
            <w:rFonts w:cs="Tahoma"/>
            <w:noProof/>
          </w:rPr>
          <w:t>26.9.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_Toc145231294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301F65D3" w14:textId="5C596C44"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295" w:history="1">
        <w:r w:rsidR="00C35720" w:rsidRPr="009944D3">
          <w:rPr>
            <w:rStyle w:val="Hyperlink"/>
            <w:rFonts w:cs="Tahoma"/>
            <w:noProof/>
          </w:rPr>
          <w:t>26.10.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_Toc145231295 \h </w:instrText>
        </w:r>
        <w:r w:rsidR="00C35720">
          <w:rPr>
            <w:noProof/>
            <w:webHidden/>
          </w:rPr>
        </w:r>
        <w:r w:rsidR="00C35720">
          <w:rPr>
            <w:noProof/>
            <w:webHidden/>
          </w:rPr>
          <w:fldChar w:fldCharType="separate"/>
        </w:r>
        <w:r w:rsidR="00C35720">
          <w:rPr>
            <w:noProof/>
            <w:webHidden/>
          </w:rPr>
          <w:t>176</w:t>
        </w:r>
        <w:r w:rsidR="00C35720">
          <w:rPr>
            <w:noProof/>
            <w:webHidden/>
          </w:rPr>
          <w:fldChar w:fldCharType="end"/>
        </w:r>
      </w:hyperlink>
    </w:p>
    <w:p w14:paraId="3F921992" w14:textId="7921D1D6"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296" w:history="1">
        <w:r w:rsidR="00C35720" w:rsidRPr="009944D3">
          <w:rPr>
            <w:rStyle w:val="Hyperlink"/>
            <w:rFonts w:cs="Tahoma"/>
            <w:noProof/>
          </w:rPr>
          <w:t>27.</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Overdraft Limit Report</w:t>
        </w:r>
        <w:r w:rsidR="00C35720">
          <w:rPr>
            <w:noProof/>
            <w:webHidden/>
          </w:rPr>
          <w:tab/>
        </w:r>
        <w:r w:rsidR="00C35720">
          <w:rPr>
            <w:noProof/>
            <w:webHidden/>
          </w:rPr>
          <w:fldChar w:fldCharType="begin"/>
        </w:r>
        <w:r w:rsidR="00C35720">
          <w:rPr>
            <w:noProof/>
            <w:webHidden/>
          </w:rPr>
          <w:instrText xml:space="preserve"> PAGEREF _Toc145231296 \h </w:instrText>
        </w:r>
        <w:r w:rsidR="00C35720">
          <w:rPr>
            <w:noProof/>
            <w:webHidden/>
          </w:rPr>
        </w:r>
        <w:r w:rsidR="00C35720">
          <w:rPr>
            <w:noProof/>
            <w:webHidden/>
          </w:rPr>
          <w:fldChar w:fldCharType="separate"/>
        </w:r>
        <w:r w:rsidR="00C35720">
          <w:rPr>
            <w:noProof/>
            <w:webHidden/>
          </w:rPr>
          <w:t>177</w:t>
        </w:r>
        <w:r w:rsidR="00C35720">
          <w:rPr>
            <w:noProof/>
            <w:webHidden/>
          </w:rPr>
          <w:fldChar w:fldCharType="end"/>
        </w:r>
      </w:hyperlink>
    </w:p>
    <w:p w14:paraId="62EBC3ED" w14:textId="2D40D80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7" w:history="1">
        <w:r w:rsidR="00C35720" w:rsidRPr="009944D3">
          <w:rPr>
            <w:rStyle w:val="Hyperlink"/>
            <w:rFonts w:cs="Tahoma"/>
            <w:noProof/>
          </w:rPr>
          <w:t>27.1.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_Toc145231297 \h </w:instrText>
        </w:r>
        <w:r w:rsidR="00C35720">
          <w:rPr>
            <w:noProof/>
            <w:webHidden/>
          </w:rPr>
        </w:r>
        <w:r w:rsidR="00C35720">
          <w:rPr>
            <w:noProof/>
            <w:webHidden/>
          </w:rPr>
          <w:fldChar w:fldCharType="separate"/>
        </w:r>
        <w:r w:rsidR="00C35720">
          <w:rPr>
            <w:noProof/>
            <w:webHidden/>
          </w:rPr>
          <w:t>177</w:t>
        </w:r>
        <w:r w:rsidR="00C35720">
          <w:rPr>
            <w:noProof/>
            <w:webHidden/>
          </w:rPr>
          <w:fldChar w:fldCharType="end"/>
        </w:r>
      </w:hyperlink>
    </w:p>
    <w:p w14:paraId="09C84101" w14:textId="20DB75E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8" w:history="1">
        <w:r w:rsidR="00C35720" w:rsidRPr="009944D3">
          <w:rPr>
            <w:rStyle w:val="Hyperlink"/>
            <w:rFonts w:cs="Tahoma"/>
            <w:noProof/>
          </w:rPr>
          <w:t>27.2.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_Toc145231298 \h </w:instrText>
        </w:r>
        <w:r w:rsidR="00C35720">
          <w:rPr>
            <w:noProof/>
            <w:webHidden/>
          </w:rPr>
        </w:r>
        <w:r w:rsidR="00C35720">
          <w:rPr>
            <w:noProof/>
            <w:webHidden/>
          </w:rPr>
          <w:fldChar w:fldCharType="separate"/>
        </w:r>
        <w:r w:rsidR="00C35720">
          <w:rPr>
            <w:noProof/>
            <w:webHidden/>
          </w:rPr>
          <w:t>177</w:t>
        </w:r>
        <w:r w:rsidR="00C35720">
          <w:rPr>
            <w:noProof/>
            <w:webHidden/>
          </w:rPr>
          <w:fldChar w:fldCharType="end"/>
        </w:r>
      </w:hyperlink>
    </w:p>
    <w:p w14:paraId="62727809" w14:textId="18ACDBC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299" w:history="1">
        <w:r w:rsidR="00C35720" w:rsidRPr="009944D3">
          <w:rPr>
            <w:rStyle w:val="Hyperlink"/>
            <w:rFonts w:cs="Tahoma"/>
            <w:noProof/>
          </w:rPr>
          <w:t>27.3.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_Toc145231299 \h </w:instrText>
        </w:r>
        <w:r w:rsidR="00C35720">
          <w:rPr>
            <w:noProof/>
            <w:webHidden/>
          </w:rPr>
        </w:r>
        <w:r w:rsidR="00C35720">
          <w:rPr>
            <w:noProof/>
            <w:webHidden/>
          </w:rPr>
          <w:fldChar w:fldCharType="separate"/>
        </w:r>
        <w:r w:rsidR="00C35720">
          <w:rPr>
            <w:noProof/>
            <w:webHidden/>
          </w:rPr>
          <w:t>177</w:t>
        </w:r>
        <w:r w:rsidR="00C35720">
          <w:rPr>
            <w:noProof/>
            <w:webHidden/>
          </w:rPr>
          <w:fldChar w:fldCharType="end"/>
        </w:r>
      </w:hyperlink>
    </w:p>
    <w:p w14:paraId="5C73E5B5" w14:textId="48946F4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0" w:history="1">
        <w:r w:rsidR="00C35720" w:rsidRPr="009944D3">
          <w:rPr>
            <w:rStyle w:val="Hyperlink"/>
            <w:rFonts w:cs="Tahoma"/>
            <w:noProof/>
          </w:rPr>
          <w:t>27.4.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_Toc145231300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654034EE" w14:textId="3756C3F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1" w:history="1">
        <w:r w:rsidR="00C35720" w:rsidRPr="009944D3">
          <w:rPr>
            <w:rStyle w:val="Hyperlink"/>
            <w:rFonts w:cs="Tahoma"/>
            <w:noProof/>
          </w:rPr>
          <w:t>27.5.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_Toc145231301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6B3B890B" w14:textId="4A16CBA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2" w:history="1">
        <w:r w:rsidR="00C35720" w:rsidRPr="009944D3">
          <w:rPr>
            <w:rStyle w:val="Hyperlink"/>
            <w:rFonts w:cs="Tahoma"/>
            <w:noProof/>
          </w:rPr>
          <w:t>27.6.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_Toc145231302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66054B21" w14:textId="35F6EB7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3" w:history="1">
        <w:r w:rsidR="00C35720" w:rsidRPr="009944D3">
          <w:rPr>
            <w:rStyle w:val="Hyperlink"/>
            <w:rFonts w:cs="Tahoma"/>
            <w:noProof/>
          </w:rPr>
          <w:t>27.7.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_Toc145231303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74200C9F" w14:textId="636C80B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4" w:history="1">
        <w:r w:rsidR="00C35720" w:rsidRPr="009944D3">
          <w:rPr>
            <w:rStyle w:val="Hyperlink"/>
            <w:rFonts w:cs="Tahoma"/>
            <w:noProof/>
          </w:rPr>
          <w:t>27.8.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_Toc145231304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0C913596" w14:textId="0B311FE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5" w:history="1">
        <w:r w:rsidR="00C35720" w:rsidRPr="009944D3">
          <w:rPr>
            <w:rStyle w:val="Hyperlink"/>
            <w:rFonts w:cs="Tahoma"/>
            <w:noProof/>
          </w:rPr>
          <w:t>27.9.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_Toc145231305 \h </w:instrText>
        </w:r>
        <w:r w:rsidR="00C35720">
          <w:rPr>
            <w:noProof/>
            <w:webHidden/>
          </w:rPr>
        </w:r>
        <w:r w:rsidR="00C35720">
          <w:rPr>
            <w:noProof/>
            <w:webHidden/>
          </w:rPr>
          <w:fldChar w:fldCharType="separate"/>
        </w:r>
        <w:r w:rsidR="00C35720">
          <w:rPr>
            <w:noProof/>
            <w:webHidden/>
          </w:rPr>
          <w:t>178</w:t>
        </w:r>
        <w:r w:rsidR="00C35720">
          <w:rPr>
            <w:noProof/>
            <w:webHidden/>
          </w:rPr>
          <w:fldChar w:fldCharType="end"/>
        </w:r>
      </w:hyperlink>
    </w:p>
    <w:p w14:paraId="39C17EDA" w14:textId="1951BB05"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306" w:history="1">
        <w:r w:rsidR="00C35720" w:rsidRPr="009944D3">
          <w:rPr>
            <w:rStyle w:val="Hyperlink"/>
            <w:rFonts w:cs="Tahoma"/>
            <w:noProof/>
          </w:rPr>
          <w:t>27.10.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_Toc145231306 \h </w:instrText>
        </w:r>
        <w:r w:rsidR="00C35720">
          <w:rPr>
            <w:noProof/>
            <w:webHidden/>
          </w:rPr>
        </w:r>
        <w:r w:rsidR="00C35720">
          <w:rPr>
            <w:noProof/>
            <w:webHidden/>
          </w:rPr>
          <w:fldChar w:fldCharType="separate"/>
        </w:r>
        <w:r w:rsidR="00C35720">
          <w:rPr>
            <w:noProof/>
            <w:webHidden/>
          </w:rPr>
          <w:t>179</w:t>
        </w:r>
        <w:r w:rsidR="00C35720">
          <w:rPr>
            <w:noProof/>
            <w:webHidden/>
          </w:rPr>
          <w:fldChar w:fldCharType="end"/>
        </w:r>
      </w:hyperlink>
    </w:p>
    <w:p w14:paraId="4F2C5659" w14:textId="2A5633C8"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307" w:history="1">
        <w:r w:rsidR="00C35720" w:rsidRPr="009944D3">
          <w:rPr>
            <w:rStyle w:val="Hyperlink"/>
            <w:rFonts w:cs="Tahoma"/>
            <w:noProof/>
          </w:rPr>
          <w:t>28.</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Account Opening Report</w:t>
        </w:r>
        <w:r w:rsidR="00C35720">
          <w:rPr>
            <w:noProof/>
            <w:webHidden/>
          </w:rPr>
          <w:tab/>
        </w:r>
        <w:r w:rsidR="00C35720">
          <w:rPr>
            <w:noProof/>
            <w:webHidden/>
          </w:rPr>
          <w:fldChar w:fldCharType="begin"/>
        </w:r>
        <w:r w:rsidR="00C35720">
          <w:rPr>
            <w:noProof/>
            <w:webHidden/>
          </w:rPr>
          <w:instrText xml:space="preserve"> PAGEREF _Toc145231307 \h </w:instrText>
        </w:r>
        <w:r w:rsidR="00C35720">
          <w:rPr>
            <w:noProof/>
            <w:webHidden/>
          </w:rPr>
        </w:r>
        <w:r w:rsidR="00C35720">
          <w:rPr>
            <w:noProof/>
            <w:webHidden/>
          </w:rPr>
          <w:fldChar w:fldCharType="separate"/>
        </w:r>
        <w:r w:rsidR="00C35720">
          <w:rPr>
            <w:noProof/>
            <w:webHidden/>
          </w:rPr>
          <w:t>180</w:t>
        </w:r>
        <w:r w:rsidR="00C35720">
          <w:rPr>
            <w:noProof/>
            <w:webHidden/>
          </w:rPr>
          <w:fldChar w:fldCharType="end"/>
        </w:r>
      </w:hyperlink>
    </w:p>
    <w:p w14:paraId="72F97669" w14:textId="43462DC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8" w:history="1">
        <w:r w:rsidR="00C35720" w:rsidRPr="009944D3">
          <w:rPr>
            <w:rStyle w:val="Hyperlink"/>
            <w:rFonts w:cs="Tahoma"/>
            <w:noProof/>
          </w:rPr>
          <w:t>28.1.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_Toc145231308 \h </w:instrText>
        </w:r>
        <w:r w:rsidR="00C35720">
          <w:rPr>
            <w:noProof/>
            <w:webHidden/>
          </w:rPr>
        </w:r>
        <w:r w:rsidR="00C35720">
          <w:rPr>
            <w:noProof/>
            <w:webHidden/>
          </w:rPr>
          <w:fldChar w:fldCharType="separate"/>
        </w:r>
        <w:r w:rsidR="00C35720">
          <w:rPr>
            <w:noProof/>
            <w:webHidden/>
          </w:rPr>
          <w:t>180</w:t>
        </w:r>
        <w:r w:rsidR="00C35720">
          <w:rPr>
            <w:noProof/>
            <w:webHidden/>
          </w:rPr>
          <w:fldChar w:fldCharType="end"/>
        </w:r>
      </w:hyperlink>
    </w:p>
    <w:p w14:paraId="6740916E" w14:textId="7E6AB4B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09" w:history="1">
        <w:r w:rsidR="00C35720" w:rsidRPr="009944D3">
          <w:rPr>
            <w:rStyle w:val="Hyperlink"/>
            <w:rFonts w:cs="Tahoma"/>
            <w:noProof/>
          </w:rPr>
          <w:t>28.2.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_Toc145231309 \h </w:instrText>
        </w:r>
        <w:r w:rsidR="00C35720">
          <w:rPr>
            <w:noProof/>
            <w:webHidden/>
          </w:rPr>
        </w:r>
        <w:r w:rsidR="00C35720">
          <w:rPr>
            <w:noProof/>
            <w:webHidden/>
          </w:rPr>
          <w:fldChar w:fldCharType="separate"/>
        </w:r>
        <w:r w:rsidR="00C35720">
          <w:rPr>
            <w:noProof/>
            <w:webHidden/>
          </w:rPr>
          <w:t>180</w:t>
        </w:r>
        <w:r w:rsidR="00C35720">
          <w:rPr>
            <w:noProof/>
            <w:webHidden/>
          </w:rPr>
          <w:fldChar w:fldCharType="end"/>
        </w:r>
      </w:hyperlink>
    </w:p>
    <w:p w14:paraId="33180965" w14:textId="35F52AE8"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0" w:history="1">
        <w:r w:rsidR="00C35720" w:rsidRPr="009944D3">
          <w:rPr>
            <w:rStyle w:val="Hyperlink"/>
            <w:rFonts w:cs="Tahoma"/>
            <w:noProof/>
          </w:rPr>
          <w:t>28.3.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_Toc145231310 \h </w:instrText>
        </w:r>
        <w:r w:rsidR="00C35720">
          <w:rPr>
            <w:noProof/>
            <w:webHidden/>
          </w:rPr>
        </w:r>
        <w:r w:rsidR="00C35720">
          <w:rPr>
            <w:noProof/>
            <w:webHidden/>
          </w:rPr>
          <w:fldChar w:fldCharType="separate"/>
        </w:r>
        <w:r w:rsidR="00C35720">
          <w:rPr>
            <w:noProof/>
            <w:webHidden/>
          </w:rPr>
          <w:t>180</w:t>
        </w:r>
        <w:r w:rsidR="00C35720">
          <w:rPr>
            <w:noProof/>
            <w:webHidden/>
          </w:rPr>
          <w:fldChar w:fldCharType="end"/>
        </w:r>
      </w:hyperlink>
    </w:p>
    <w:p w14:paraId="3C2D38C4" w14:textId="3EEA871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1" w:history="1">
        <w:r w:rsidR="00C35720" w:rsidRPr="009944D3">
          <w:rPr>
            <w:rStyle w:val="Hyperlink"/>
            <w:rFonts w:cs="Tahoma"/>
            <w:noProof/>
          </w:rPr>
          <w:t>28.4.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_Toc145231311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2DE77F36" w14:textId="2DFAAADC"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2" w:history="1">
        <w:r w:rsidR="00C35720" w:rsidRPr="009944D3">
          <w:rPr>
            <w:rStyle w:val="Hyperlink"/>
            <w:rFonts w:cs="Tahoma"/>
            <w:noProof/>
          </w:rPr>
          <w:t>28.5.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_Toc145231312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25080373" w14:textId="47C48A66"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3" w:history="1">
        <w:r w:rsidR="00C35720" w:rsidRPr="009944D3">
          <w:rPr>
            <w:rStyle w:val="Hyperlink"/>
            <w:rFonts w:cs="Tahoma"/>
            <w:noProof/>
          </w:rPr>
          <w:t>28.6.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_Toc145231313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3F791B88" w14:textId="0B1BB19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4" w:history="1">
        <w:r w:rsidR="00C35720" w:rsidRPr="009944D3">
          <w:rPr>
            <w:rStyle w:val="Hyperlink"/>
            <w:rFonts w:cs="Tahoma"/>
            <w:noProof/>
          </w:rPr>
          <w:t>28.7.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_Toc145231314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2422188F" w14:textId="49EF546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5" w:history="1">
        <w:r w:rsidR="00C35720" w:rsidRPr="009944D3">
          <w:rPr>
            <w:rStyle w:val="Hyperlink"/>
            <w:rFonts w:cs="Tahoma"/>
            <w:noProof/>
          </w:rPr>
          <w:t>28.8.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_Toc145231315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4B14EBDB" w14:textId="7960A02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16" w:history="1">
        <w:r w:rsidR="00C35720" w:rsidRPr="009944D3">
          <w:rPr>
            <w:rStyle w:val="Hyperlink"/>
            <w:rFonts w:cs="Tahoma"/>
            <w:noProof/>
          </w:rPr>
          <w:t>28.9.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_Toc145231316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7CA91C74" w14:textId="581410FC"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17" w:history="1">
        <w:r w:rsidR="00C35720" w:rsidRPr="009944D3">
          <w:rPr>
            <w:rStyle w:val="Hyperlink"/>
            <w:rFonts w:cs="Tahoma"/>
            <w:noProof/>
          </w:rPr>
          <w:t>28.9.1.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Opened accounts report</w:t>
        </w:r>
        <w:r w:rsidR="00C35720">
          <w:rPr>
            <w:noProof/>
            <w:webHidden/>
          </w:rPr>
          <w:tab/>
        </w:r>
        <w:r w:rsidR="00C35720">
          <w:rPr>
            <w:noProof/>
            <w:webHidden/>
          </w:rPr>
          <w:fldChar w:fldCharType="begin"/>
        </w:r>
        <w:r w:rsidR="00C35720">
          <w:rPr>
            <w:noProof/>
            <w:webHidden/>
          </w:rPr>
          <w:instrText xml:space="preserve"> PAGEREF _Toc145231317 \h </w:instrText>
        </w:r>
        <w:r w:rsidR="00C35720">
          <w:rPr>
            <w:noProof/>
            <w:webHidden/>
          </w:rPr>
        </w:r>
        <w:r w:rsidR="00C35720">
          <w:rPr>
            <w:noProof/>
            <w:webHidden/>
          </w:rPr>
          <w:fldChar w:fldCharType="separate"/>
        </w:r>
        <w:r w:rsidR="00C35720">
          <w:rPr>
            <w:noProof/>
            <w:webHidden/>
          </w:rPr>
          <w:t>184</w:t>
        </w:r>
        <w:r w:rsidR="00C35720">
          <w:rPr>
            <w:noProof/>
            <w:webHidden/>
          </w:rPr>
          <w:fldChar w:fldCharType="end"/>
        </w:r>
      </w:hyperlink>
    </w:p>
    <w:p w14:paraId="7EB57D8E" w14:textId="668B6A13"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18" w:history="1">
        <w:r w:rsidR="00C35720" w:rsidRPr="009944D3">
          <w:rPr>
            <w:rStyle w:val="Hyperlink"/>
            <w:rFonts w:cs="Tahoma"/>
            <w:noProof/>
          </w:rPr>
          <w:t>28.9.2.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Closed accounts report</w:t>
        </w:r>
        <w:r w:rsidR="00C35720">
          <w:rPr>
            <w:noProof/>
            <w:webHidden/>
          </w:rPr>
          <w:tab/>
        </w:r>
        <w:r w:rsidR="00C35720">
          <w:rPr>
            <w:noProof/>
            <w:webHidden/>
          </w:rPr>
          <w:fldChar w:fldCharType="begin"/>
        </w:r>
        <w:r w:rsidR="00C35720">
          <w:rPr>
            <w:noProof/>
            <w:webHidden/>
          </w:rPr>
          <w:instrText xml:space="preserve"> PAGEREF _Toc145231318 \h </w:instrText>
        </w:r>
        <w:r w:rsidR="00C35720">
          <w:rPr>
            <w:noProof/>
            <w:webHidden/>
          </w:rPr>
        </w:r>
        <w:r w:rsidR="00C35720">
          <w:rPr>
            <w:noProof/>
            <w:webHidden/>
          </w:rPr>
          <w:fldChar w:fldCharType="separate"/>
        </w:r>
        <w:r w:rsidR="00C35720">
          <w:rPr>
            <w:noProof/>
            <w:webHidden/>
          </w:rPr>
          <w:t>185</w:t>
        </w:r>
        <w:r w:rsidR="00C35720">
          <w:rPr>
            <w:noProof/>
            <w:webHidden/>
          </w:rPr>
          <w:fldChar w:fldCharType="end"/>
        </w:r>
      </w:hyperlink>
    </w:p>
    <w:p w14:paraId="139EB4B0" w14:textId="4FC6D7BB"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19" w:history="1">
        <w:r w:rsidR="00C35720" w:rsidRPr="009944D3">
          <w:rPr>
            <w:rStyle w:val="Hyperlink"/>
            <w:rFonts w:cs="Tahoma"/>
            <w:noProof/>
          </w:rPr>
          <w:t>28.9.3.</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lang w:val="en"/>
          </w:rPr>
          <w:t>report for accounts without credit limit</w:t>
        </w:r>
        <w:r w:rsidR="00C35720">
          <w:rPr>
            <w:noProof/>
            <w:webHidden/>
          </w:rPr>
          <w:tab/>
        </w:r>
        <w:r w:rsidR="00C35720">
          <w:rPr>
            <w:noProof/>
            <w:webHidden/>
          </w:rPr>
          <w:fldChar w:fldCharType="begin"/>
        </w:r>
        <w:r w:rsidR="00C35720">
          <w:rPr>
            <w:noProof/>
            <w:webHidden/>
          </w:rPr>
          <w:instrText xml:space="preserve"> PAGEREF _Toc145231319 \h </w:instrText>
        </w:r>
        <w:r w:rsidR="00C35720">
          <w:rPr>
            <w:noProof/>
            <w:webHidden/>
          </w:rPr>
        </w:r>
        <w:r w:rsidR="00C35720">
          <w:rPr>
            <w:noProof/>
            <w:webHidden/>
          </w:rPr>
          <w:fldChar w:fldCharType="separate"/>
        </w:r>
        <w:r w:rsidR="00C35720">
          <w:rPr>
            <w:noProof/>
            <w:webHidden/>
          </w:rPr>
          <w:t>186</w:t>
        </w:r>
        <w:r w:rsidR="00C35720">
          <w:rPr>
            <w:noProof/>
            <w:webHidden/>
          </w:rPr>
          <w:fldChar w:fldCharType="end"/>
        </w:r>
      </w:hyperlink>
    </w:p>
    <w:p w14:paraId="4A868068" w14:textId="64E2D97C" w:rsidR="00C35720" w:rsidRDefault="006B390F">
      <w:pPr>
        <w:pStyle w:val="TOC4"/>
        <w:tabs>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20" w:history="1">
        <w:r w:rsidR="00C35720" w:rsidRPr="009944D3">
          <w:rPr>
            <w:rStyle w:val="Hyperlink"/>
            <w:rFonts w:cs="Tahoma"/>
            <w:noProof/>
          </w:rPr>
          <w:t>28.9.4 Others report</w:t>
        </w:r>
        <w:r w:rsidR="00C35720">
          <w:rPr>
            <w:noProof/>
            <w:webHidden/>
          </w:rPr>
          <w:tab/>
        </w:r>
        <w:r w:rsidR="00C35720">
          <w:rPr>
            <w:noProof/>
            <w:webHidden/>
          </w:rPr>
          <w:fldChar w:fldCharType="begin"/>
        </w:r>
        <w:r w:rsidR="00C35720">
          <w:rPr>
            <w:noProof/>
            <w:webHidden/>
          </w:rPr>
          <w:instrText xml:space="preserve"> PAGEREF _Toc145231320 \h </w:instrText>
        </w:r>
        <w:r w:rsidR="00C35720">
          <w:rPr>
            <w:noProof/>
            <w:webHidden/>
          </w:rPr>
        </w:r>
        <w:r w:rsidR="00C35720">
          <w:rPr>
            <w:noProof/>
            <w:webHidden/>
          </w:rPr>
          <w:fldChar w:fldCharType="separate"/>
        </w:r>
        <w:r w:rsidR="00C35720">
          <w:rPr>
            <w:noProof/>
            <w:webHidden/>
          </w:rPr>
          <w:t>186</w:t>
        </w:r>
        <w:r w:rsidR="00C35720">
          <w:rPr>
            <w:noProof/>
            <w:webHidden/>
          </w:rPr>
          <w:fldChar w:fldCharType="end"/>
        </w:r>
      </w:hyperlink>
    </w:p>
    <w:p w14:paraId="24F8DFAA" w14:textId="3ACE6424"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321" w:history="1">
        <w:r w:rsidR="00C35720" w:rsidRPr="009944D3">
          <w:rPr>
            <w:rStyle w:val="Hyperlink"/>
            <w:rFonts w:cs="Tahoma"/>
            <w:noProof/>
          </w:rPr>
          <w:t>28.10.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_Toc145231321 \h </w:instrText>
        </w:r>
        <w:r w:rsidR="00C35720">
          <w:rPr>
            <w:noProof/>
            <w:webHidden/>
          </w:rPr>
        </w:r>
        <w:r w:rsidR="00C35720">
          <w:rPr>
            <w:noProof/>
            <w:webHidden/>
          </w:rPr>
          <w:fldChar w:fldCharType="separate"/>
        </w:r>
        <w:r w:rsidR="00C35720">
          <w:rPr>
            <w:noProof/>
            <w:webHidden/>
          </w:rPr>
          <w:t>186</w:t>
        </w:r>
        <w:r w:rsidR="00C35720">
          <w:rPr>
            <w:noProof/>
            <w:webHidden/>
          </w:rPr>
          <w:fldChar w:fldCharType="end"/>
        </w:r>
      </w:hyperlink>
    </w:p>
    <w:p w14:paraId="7AA933FA" w14:textId="4D89172E"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322" w:history="1">
        <w:r w:rsidR="00C35720" w:rsidRPr="009944D3">
          <w:rPr>
            <w:rStyle w:val="Hyperlink"/>
            <w:rFonts w:cs="Tahoma"/>
            <w:noProof/>
          </w:rPr>
          <w:t>29.</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Pre-Dormant Report</w:t>
        </w:r>
        <w:r w:rsidR="00C35720">
          <w:rPr>
            <w:noProof/>
            <w:webHidden/>
          </w:rPr>
          <w:tab/>
        </w:r>
        <w:r w:rsidR="00C35720">
          <w:rPr>
            <w:noProof/>
            <w:webHidden/>
          </w:rPr>
          <w:fldChar w:fldCharType="begin"/>
        </w:r>
        <w:r w:rsidR="00C35720">
          <w:rPr>
            <w:noProof/>
            <w:webHidden/>
          </w:rPr>
          <w:instrText xml:space="preserve"> PAGEREF _Toc145231322 \h </w:instrText>
        </w:r>
        <w:r w:rsidR="00C35720">
          <w:rPr>
            <w:noProof/>
            <w:webHidden/>
          </w:rPr>
        </w:r>
        <w:r w:rsidR="00C35720">
          <w:rPr>
            <w:noProof/>
            <w:webHidden/>
          </w:rPr>
          <w:fldChar w:fldCharType="separate"/>
        </w:r>
        <w:r w:rsidR="00C35720">
          <w:rPr>
            <w:noProof/>
            <w:webHidden/>
          </w:rPr>
          <w:t>187</w:t>
        </w:r>
        <w:r w:rsidR="00C35720">
          <w:rPr>
            <w:noProof/>
            <w:webHidden/>
          </w:rPr>
          <w:fldChar w:fldCharType="end"/>
        </w:r>
      </w:hyperlink>
    </w:p>
    <w:p w14:paraId="483BF901" w14:textId="2192ABB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3" w:history="1">
        <w:r w:rsidR="00C35720" w:rsidRPr="009944D3">
          <w:rPr>
            <w:rStyle w:val="Hyperlink"/>
            <w:rFonts w:cs="Tahoma"/>
            <w:noProof/>
          </w:rPr>
          <w:t>29.1.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_Toc145231323 \h </w:instrText>
        </w:r>
        <w:r w:rsidR="00C35720">
          <w:rPr>
            <w:noProof/>
            <w:webHidden/>
          </w:rPr>
        </w:r>
        <w:r w:rsidR="00C35720">
          <w:rPr>
            <w:noProof/>
            <w:webHidden/>
          </w:rPr>
          <w:fldChar w:fldCharType="separate"/>
        </w:r>
        <w:r w:rsidR="00C35720">
          <w:rPr>
            <w:noProof/>
            <w:webHidden/>
          </w:rPr>
          <w:t>187</w:t>
        </w:r>
        <w:r w:rsidR="00C35720">
          <w:rPr>
            <w:noProof/>
            <w:webHidden/>
          </w:rPr>
          <w:fldChar w:fldCharType="end"/>
        </w:r>
      </w:hyperlink>
    </w:p>
    <w:p w14:paraId="3FCC6684" w14:textId="18CE2F8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4" w:history="1">
        <w:r w:rsidR="00C35720" w:rsidRPr="009944D3">
          <w:rPr>
            <w:rStyle w:val="Hyperlink"/>
            <w:rFonts w:cs="Tahoma"/>
            <w:noProof/>
          </w:rPr>
          <w:t>29.2.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_Toc145231324 \h </w:instrText>
        </w:r>
        <w:r w:rsidR="00C35720">
          <w:rPr>
            <w:noProof/>
            <w:webHidden/>
          </w:rPr>
        </w:r>
        <w:r w:rsidR="00C35720">
          <w:rPr>
            <w:noProof/>
            <w:webHidden/>
          </w:rPr>
          <w:fldChar w:fldCharType="separate"/>
        </w:r>
        <w:r w:rsidR="00C35720">
          <w:rPr>
            <w:noProof/>
            <w:webHidden/>
          </w:rPr>
          <w:t>187</w:t>
        </w:r>
        <w:r w:rsidR="00C35720">
          <w:rPr>
            <w:noProof/>
            <w:webHidden/>
          </w:rPr>
          <w:fldChar w:fldCharType="end"/>
        </w:r>
      </w:hyperlink>
    </w:p>
    <w:p w14:paraId="1F85B6EA" w14:textId="4E91222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5" w:history="1">
        <w:r w:rsidR="00C35720" w:rsidRPr="009944D3">
          <w:rPr>
            <w:rStyle w:val="Hyperlink"/>
            <w:rFonts w:cs="Tahoma"/>
            <w:noProof/>
          </w:rPr>
          <w:t>29.3.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_Toc145231325 \h </w:instrText>
        </w:r>
        <w:r w:rsidR="00C35720">
          <w:rPr>
            <w:noProof/>
            <w:webHidden/>
          </w:rPr>
        </w:r>
        <w:r w:rsidR="00C35720">
          <w:rPr>
            <w:noProof/>
            <w:webHidden/>
          </w:rPr>
          <w:fldChar w:fldCharType="separate"/>
        </w:r>
        <w:r w:rsidR="00C35720">
          <w:rPr>
            <w:noProof/>
            <w:webHidden/>
          </w:rPr>
          <w:t>187</w:t>
        </w:r>
        <w:r w:rsidR="00C35720">
          <w:rPr>
            <w:noProof/>
            <w:webHidden/>
          </w:rPr>
          <w:fldChar w:fldCharType="end"/>
        </w:r>
      </w:hyperlink>
    </w:p>
    <w:p w14:paraId="67C6E421" w14:textId="5ED50A3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6" w:history="1">
        <w:r w:rsidR="00C35720" w:rsidRPr="009944D3">
          <w:rPr>
            <w:rStyle w:val="Hyperlink"/>
            <w:rFonts w:cs="Tahoma"/>
            <w:noProof/>
          </w:rPr>
          <w:t>29.4.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_Toc145231326 \h </w:instrText>
        </w:r>
        <w:r w:rsidR="00C35720">
          <w:rPr>
            <w:noProof/>
            <w:webHidden/>
          </w:rPr>
        </w:r>
        <w:r w:rsidR="00C35720">
          <w:rPr>
            <w:noProof/>
            <w:webHidden/>
          </w:rPr>
          <w:fldChar w:fldCharType="separate"/>
        </w:r>
        <w:r w:rsidR="00C35720">
          <w:rPr>
            <w:noProof/>
            <w:webHidden/>
          </w:rPr>
          <w:t>188</w:t>
        </w:r>
        <w:r w:rsidR="00C35720">
          <w:rPr>
            <w:noProof/>
            <w:webHidden/>
          </w:rPr>
          <w:fldChar w:fldCharType="end"/>
        </w:r>
      </w:hyperlink>
    </w:p>
    <w:p w14:paraId="542ABDDF" w14:textId="3DF0A62A"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7" w:history="1">
        <w:r w:rsidR="00C35720" w:rsidRPr="009944D3">
          <w:rPr>
            <w:rStyle w:val="Hyperlink"/>
            <w:rFonts w:cs="Tahoma"/>
            <w:noProof/>
          </w:rPr>
          <w:t>29.5.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_Toc145231327 \h </w:instrText>
        </w:r>
        <w:r w:rsidR="00C35720">
          <w:rPr>
            <w:noProof/>
            <w:webHidden/>
          </w:rPr>
        </w:r>
        <w:r w:rsidR="00C35720">
          <w:rPr>
            <w:noProof/>
            <w:webHidden/>
          </w:rPr>
          <w:fldChar w:fldCharType="separate"/>
        </w:r>
        <w:r w:rsidR="00C35720">
          <w:rPr>
            <w:noProof/>
            <w:webHidden/>
          </w:rPr>
          <w:t>188</w:t>
        </w:r>
        <w:r w:rsidR="00C35720">
          <w:rPr>
            <w:noProof/>
            <w:webHidden/>
          </w:rPr>
          <w:fldChar w:fldCharType="end"/>
        </w:r>
      </w:hyperlink>
    </w:p>
    <w:p w14:paraId="06C305D5" w14:textId="6D59EAE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8" w:history="1">
        <w:r w:rsidR="00C35720" w:rsidRPr="009944D3">
          <w:rPr>
            <w:rStyle w:val="Hyperlink"/>
            <w:rFonts w:cs="Tahoma"/>
            <w:noProof/>
          </w:rPr>
          <w:t>29.6.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_Toc145231328 \h </w:instrText>
        </w:r>
        <w:r w:rsidR="00C35720">
          <w:rPr>
            <w:noProof/>
            <w:webHidden/>
          </w:rPr>
        </w:r>
        <w:r w:rsidR="00C35720">
          <w:rPr>
            <w:noProof/>
            <w:webHidden/>
          </w:rPr>
          <w:fldChar w:fldCharType="separate"/>
        </w:r>
        <w:r w:rsidR="00C35720">
          <w:rPr>
            <w:noProof/>
            <w:webHidden/>
          </w:rPr>
          <w:t>188</w:t>
        </w:r>
        <w:r w:rsidR="00C35720">
          <w:rPr>
            <w:noProof/>
            <w:webHidden/>
          </w:rPr>
          <w:fldChar w:fldCharType="end"/>
        </w:r>
      </w:hyperlink>
    </w:p>
    <w:p w14:paraId="02C36C7D" w14:textId="4E46A527"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29" w:history="1">
        <w:r w:rsidR="00C35720" w:rsidRPr="009944D3">
          <w:rPr>
            <w:rStyle w:val="Hyperlink"/>
            <w:rFonts w:cs="Tahoma"/>
            <w:noProof/>
          </w:rPr>
          <w:t>29.7.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_Toc145231329 \h </w:instrText>
        </w:r>
        <w:r w:rsidR="00C35720">
          <w:rPr>
            <w:noProof/>
            <w:webHidden/>
          </w:rPr>
        </w:r>
        <w:r w:rsidR="00C35720">
          <w:rPr>
            <w:noProof/>
            <w:webHidden/>
          </w:rPr>
          <w:fldChar w:fldCharType="separate"/>
        </w:r>
        <w:r w:rsidR="00C35720">
          <w:rPr>
            <w:noProof/>
            <w:webHidden/>
          </w:rPr>
          <w:t>188</w:t>
        </w:r>
        <w:r w:rsidR="00C35720">
          <w:rPr>
            <w:noProof/>
            <w:webHidden/>
          </w:rPr>
          <w:fldChar w:fldCharType="end"/>
        </w:r>
      </w:hyperlink>
    </w:p>
    <w:p w14:paraId="1E259C0D" w14:textId="71D99AE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0" w:history="1">
        <w:r w:rsidR="00C35720" w:rsidRPr="009944D3">
          <w:rPr>
            <w:rStyle w:val="Hyperlink"/>
            <w:rFonts w:cs="Tahoma"/>
            <w:noProof/>
          </w:rPr>
          <w:t>29.8.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_Toc145231330 \h </w:instrText>
        </w:r>
        <w:r w:rsidR="00C35720">
          <w:rPr>
            <w:noProof/>
            <w:webHidden/>
          </w:rPr>
        </w:r>
        <w:r w:rsidR="00C35720">
          <w:rPr>
            <w:noProof/>
            <w:webHidden/>
          </w:rPr>
          <w:fldChar w:fldCharType="separate"/>
        </w:r>
        <w:r w:rsidR="00C35720">
          <w:rPr>
            <w:noProof/>
            <w:webHidden/>
          </w:rPr>
          <w:t>189</w:t>
        </w:r>
        <w:r w:rsidR="00C35720">
          <w:rPr>
            <w:noProof/>
            <w:webHidden/>
          </w:rPr>
          <w:fldChar w:fldCharType="end"/>
        </w:r>
      </w:hyperlink>
    </w:p>
    <w:p w14:paraId="23E071BF" w14:textId="606E345B"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1" w:history="1">
        <w:r w:rsidR="00C35720" w:rsidRPr="009944D3">
          <w:rPr>
            <w:rStyle w:val="Hyperlink"/>
            <w:rFonts w:cs="Tahoma"/>
            <w:noProof/>
          </w:rPr>
          <w:t>29.9.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_Toc145231331 \h </w:instrText>
        </w:r>
        <w:r w:rsidR="00C35720">
          <w:rPr>
            <w:noProof/>
            <w:webHidden/>
          </w:rPr>
        </w:r>
        <w:r w:rsidR="00C35720">
          <w:rPr>
            <w:noProof/>
            <w:webHidden/>
          </w:rPr>
          <w:fldChar w:fldCharType="separate"/>
        </w:r>
        <w:r w:rsidR="00C35720">
          <w:rPr>
            <w:noProof/>
            <w:webHidden/>
          </w:rPr>
          <w:t>189</w:t>
        </w:r>
        <w:r w:rsidR="00C35720">
          <w:rPr>
            <w:noProof/>
            <w:webHidden/>
          </w:rPr>
          <w:fldChar w:fldCharType="end"/>
        </w:r>
      </w:hyperlink>
    </w:p>
    <w:p w14:paraId="747880C1" w14:textId="4226BD75"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32" w:history="1">
        <w:r w:rsidR="00C35720" w:rsidRPr="009944D3">
          <w:rPr>
            <w:rStyle w:val="Hyperlink"/>
            <w:rFonts w:cs="Tahoma"/>
            <w:noProof/>
          </w:rPr>
          <w:t>29.9.1.</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Pre-dormant report</w:t>
        </w:r>
        <w:r w:rsidR="00C35720">
          <w:rPr>
            <w:noProof/>
            <w:webHidden/>
          </w:rPr>
          <w:tab/>
        </w:r>
        <w:r w:rsidR="00C35720">
          <w:rPr>
            <w:noProof/>
            <w:webHidden/>
          </w:rPr>
          <w:fldChar w:fldCharType="begin"/>
        </w:r>
        <w:r w:rsidR="00C35720">
          <w:rPr>
            <w:noProof/>
            <w:webHidden/>
          </w:rPr>
          <w:instrText xml:space="preserve"> PAGEREF _Toc145231332 \h </w:instrText>
        </w:r>
        <w:r w:rsidR="00C35720">
          <w:rPr>
            <w:noProof/>
            <w:webHidden/>
          </w:rPr>
        </w:r>
        <w:r w:rsidR="00C35720">
          <w:rPr>
            <w:noProof/>
            <w:webHidden/>
          </w:rPr>
          <w:fldChar w:fldCharType="separate"/>
        </w:r>
        <w:r w:rsidR="00C35720">
          <w:rPr>
            <w:noProof/>
            <w:webHidden/>
          </w:rPr>
          <w:t>189</w:t>
        </w:r>
        <w:r w:rsidR="00C35720">
          <w:rPr>
            <w:noProof/>
            <w:webHidden/>
          </w:rPr>
          <w:fldChar w:fldCharType="end"/>
        </w:r>
      </w:hyperlink>
    </w:p>
    <w:p w14:paraId="4DF05A2F" w14:textId="05DF326B" w:rsidR="00C35720" w:rsidRDefault="006B390F">
      <w:pPr>
        <w:pStyle w:val="TOC4"/>
        <w:tabs>
          <w:tab w:val="left" w:pos="1760"/>
          <w:tab w:val="right" w:leader="dot" w:pos="10053"/>
        </w:tabs>
        <w:rPr>
          <w:rFonts w:asciiTheme="minorHAnsi" w:eastAsiaTheme="minorEastAsia" w:hAnsiTheme="minorHAnsi" w:cstheme="minorBidi"/>
          <w:noProof/>
          <w:kern w:val="2"/>
          <w:sz w:val="22"/>
          <w:szCs w:val="22"/>
          <w:lang w:bidi="ar-SA"/>
          <w14:ligatures w14:val="standardContextual"/>
        </w:rPr>
      </w:pPr>
      <w:hyperlink w:anchor="_Toc145231333" w:history="1">
        <w:r w:rsidR="00C35720" w:rsidRPr="009944D3">
          <w:rPr>
            <w:rStyle w:val="Hyperlink"/>
            <w:rFonts w:cs="Tahoma"/>
            <w:noProof/>
          </w:rPr>
          <w:t>29.9.2.</w:t>
        </w:r>
        <w:r w:rsidR="00C35720">
          <w:rPr>
            <w:rFonts w:asciiTheme="minorHAnsi" w:eastAsiaTheme="minorEastAsia" w:hAnsiTheme="minorHAnsi" w:cstheme="minorBidi"/>
            <w:noProof/>
            <w:kern w:val="2"/>
            <w:sz w:val="22"/>
            <w:szCs w:val="22"/>
            <w:lang w:bidi="ar-SA"/>
            <w14:ligatures w14:val="standardContextual"/>
          </w:rPr>
          <w:tab/>
        </w:r>
        <w:r w:rsidR="00C35720" w:rsidRPr="009944D3">
          <w:rPr>
            <w:rStyle w:val="Hyperlink"/>
            <w:rFonts w:cs="Tahoma"/>
            <w:noProof/>
          </w:rPr>
          <w:t>Dormant fees report</w:t>
        </w:r>
        <w:r w:rsidR="00C35720">
          <w:rPr>
            <w:noProof/>
            <w:webHidden/>
          </w:rPr>
          <w:tab/>
        </w:r>
        <w:r w:rsidR="00C35720">
          <w:rPr>
            <w:noProof/>
            <w:webHidden/>
          </w:rPr>
          <w:fldChar w:fldCharType="begin"/>
        </w:r>
        <w:r w:rsidR="00C35720">
          <w:rPr>
            <w:noProof/>
            <w:webHidden/>
          </w:rPr>
          <w:instrText xml:space="preserve"> PAGEREF _Toc145231333 \h </w:instrText>
        </w:r>
        <w:r w:rsidR="00C35720">
          <w:rPr>
            <w:noProof/>
            <w:webHidden/>
          </w:rPr>
        </w:r>
        <w:r w:rsidR="00C35720">
          <w:rPr>
            <w:noProof/>
            <w:webHidden/>
          </w:rPr>
          <w:fldChar w:fldCharType="separate"/>
        </w:r>
        <w:r w:rsidR="00C35720">
          <w:rPr>
            <w:noProof/>
            <w:webHidden/>
          </w:rPr>
          <w:t>190</w:t>
        </w:r>
        <w:r w:rsidR="00C35720">
          <w:rPr>
            <w:noProof/>
            <w:webHidden/>
          </w:rPr>
          <w:fldChar w:fldCharType="end"/>
        </w:r>
      </w:hyperlink>
    </w:p>
    <w:p w14:paraId="18C09079" w14:textId="6B97AA9F"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334" w:history="1">
        <w:r w:rsidR="00C35720" w:rsidRPr="009944D3">
          <w:rPr>
            <w:rStyle w:val="Hyperlink"/>
            <w:rFonts w:cs="Tahoma"/>
            <w:noProof/>
          </w:rPr>
          <w:t>29.10.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_Toc145231334 \h </w:instrText>
        </w:r>
        <w:r w:rsidR="00C35720">
          <w:rPr>
            <w:noProof/>
            <w:webHidden/>
          </w:rPr>
        </w:r>
        <w:r w:rsidR="00C35720">
          <w:rPr>
            <w:noProof/>
            <w:webHidden/>
          </w:rPr>
          <w:fldChar w:fldCharType="separate"/>
        </w:r>
        <w:r w:rsidR="00C35720">
          <w:rPr>
            <w:noProof/>
            <w:webHidden/>
          </w:rPr>
          <w:t>190</w:t>
        </w:r>
        <w:r w:rsidR="00C35720">
          <w:rPr>
            <w:noProof/>
            <w:webHidden/>
          </w:rPr>
          <w:fldChar w:fldCharType="end"/>
        </w:r>
      </w:hyperlink>
    </w:p>
    <w:p w14:paraId="2E732BCE" w14:textId="34CED542"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335" w:history="1">
        <w:r w:rsidR="00C35720" w:rsidRPr="009944D3">
          <w:rPr>
            <w:rStyle w:val="Hyperlink"/>
            <w:rFonts w:cs="Tahoma"/>
            <w:noProof/>
          </w:rPr>
          <w:t>30.</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Uncollected Service Charge Report</w:t>
        </w:r>
        <w:r w:rsidR="00C35720">
          <w:rPr>
            <w:noProof/>
            <w:webHidden/>
          </w:rPr>
          <w:tab/>
        </w:r>
        <w:r w:rsidR="00C35720">
          <w:rPr>
            <w:noProof/>
            <w:webHidden/>
          </w:rPr>
          <w:fldChar w:fldCharType="begin"/>
        </w:r>
        <w:r w:rsidR="00C35720">
          <w:rPr>
            <w:noProof/>
            <w:webHidden/>
          </w:rPr>
          <w:instrText xml:space="preserve"> PAGEREF _Toc145231335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13643A02" w14:textId="659EFB0E"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6" w:history="1">
        <w:r w:rsidR="00C35720" w:rsidRPr="009944D3">
          <w:rPr>
            <w:rStyle w:val="Hyperlink"/>
            <w:rFonts w:cs="Tahoma"/>
            <w:noProof/>
          </w:rPr>
          <w:t>30.1.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_Toc145231336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07120CBD" w14:textId="1880B22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7" w:history="1">
        <w:r w:rsidR="00C35720" w:rsidRPr="009944D3">
          <w:rPr>
            <w:rStyle w:val="Hyperlink"/>
            <w:rFonts w:cs="Tahoma"/>
            <w:noProof/>
          </w:rPr>
          <w:t>30.2.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_Toc145231337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5A7F5001" w14:textId="6D7F005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8" w:history="1">
        <w:r w:rsidR="00C35720" w:rsidRPr="009944D3">
          <w:rPr>
            <w:rStyle w:val="Hyperlink"/>
            <w:rFonts w:cs="Tahoma"/>
            <w:noProof/>
          </w:rPr>
          <w:t>30.3.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_Toc145231338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612D09AF" w14:textId="72CF45E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39" w:history="1">
        <w:r w:rsidR="00C35720" w:rsidRPr="009944D3">
          <w:rPr>
            <w:rStyle w:val="Hyperlink"/>
            <w:rFonts w:cs="Tahoma"/>
            <w:noProof/>
          </w:rPr>
          <w:t>30.4.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_Toc145231339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17D957D1" w14:textId="3C19BB8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0" w:history="1">
        <w:r w:rsidR="00C35720" w:rsidRPr="009944D3">
          <w:rPr>
            <w:rStyle w:val="Hyperlink"/>
            <w:rFonts w:cs="Tahoma"/>
            <w:noProof/>
          </w:rPr>
          <w:t>30.5.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_Toc145231340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080AAD38" w14:textId="79979059"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1" w:history="1">
        <w:r w:rsidR="00C35720" w:rsidRPr="009944D3">
          <w:rPr>
            <w:rStyle w:val="Hyperlink"/>
            <w:rFonts w:cs="Tahoma"/>
            <w:noProof/>
          </w:rPr>
          <w:t>30.6.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_Toc145231341 \h </w:instrText>
        </w:r>
        <w:r w:rsidR="00C35720">
          <w:rPr>
            <w:noProof/>
            <w:webHidden/>
          </w:rPr>
        </w:r>
        <w:r w:rsidR="00C35720">
          <w:rPr>
            <w:noProof/>
            <w:webHidden/>
          </w:rPr>
          <w:fldChar w:fldCharType="separate"/>
        </w:r>
        <w:r w:rsidR="00C35720">
          <w:rPr>
            <w:noProof/>
            <w:webHidden/>
          </w:rPr>
          <w:t>191</w:t>
        </w:r>
        <w:r w:rsidR="00C35720">
          <w:rPr>
            <w:noProof/>
            <w:webHidden/>
          </w:rPr>
          <w:fldChar w:fldCharType="end"/>
        </w:r>
      </w:hyperlink>
    </w:p>
    <w:p w14:paraId="1CA3EAFA" w14:textId="2ABAFC73"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2" w:history="1">
        <w:r w:rsidR="00C35720" w:rsidRPr="009944D3">
          <w:rPr>
            <w:rStyle w:val="Hyperlink"/>
            <w:rFonts w:cs="Tahoma"/>
            <w:noProof/>
          </w:rPr>
          <w:t>30.7.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_Toc145231342 \h </w:instrText>
        </w:r>
        <w:r w:rsidR="00C35720">
          <w:rPr>
            <w:noProof/>
            <w:webHidden/>
          </w:rPr>
        </w:r>
        <w:r w:rsidR="00C35720">
          <w:rPr>
            <w:noProof/>
            <w:webHidden/>
          </w:rPr>
          <w:fldChar w:fldCharType="separate"/>
        </w:r>
        <w:r w:rsidR="00C35720">
          <w:rPr>
            <w:noProof/>
            <w:webHidden/>
          </w:rPr>
          <w:t>192</w:t>
        </w:r>
        <w:r w:rsidR="00C35720">
          <w:rPr>
            <w:noProof/>
            <w:webHidden/>
          </w:rPr>
          <w:fldChar w:fldCharType="end"/>
        </w:r>
      </w:hyperlink>
    </w:p>
    <w:p w14:paraId="577A440C" w14:textId="083A258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3" w:history="1">
        <w:r w:rsidR="00C35720" w:rsidRPr="009944D3">
          <w:rPr>
            <w:rStyle w:val="Hyperlink"/>
            <w:rFonts w:cs="Tahoma"/>
            <w:noProof/>
          </w:rPr>
          <w:t>30.8.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_Toc145231343 \h </w:instrText>
        </w:r>
        <w:r w:rsidR="00C35720">
          <w:rPr>
            <w:noProof/>
            <w:webHidden/>
          </w:rPr>
        </w:r>
        <w:r w:rsidR="00C35720">
          <w:rPr>
            <w:noProof/>
            <w:webHidden/>
          </w:rPr>
          <w:fldChar w:fldCharType="separate"/>
        </w:r>
        <w:r w:rsidR="00C35720">
          <w:rPr>
            <w:noProof/>
            <w:webHidden/>
          </w:rPr>
          <w:t>192</w:t>
        </w:r>
        <w:r w:rsidR="00C35720">
          <w:rPr>
            <w:noProof/>
            <w:webHidden/>
          </w:rPr>
          <w:fldChar w:fldCharType="end"/>
        </w:r>
      </w:hyperlink>
    </w:p>
    <w:p w14:paraId="0891684A" w14:textId="4529F4E2"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4" w:history="1">
        <w:r w:rsidR="00C35720" w:rsidRPr="009944D3">
          <w:rPr>
            <w:rStyle w:val="Hyperlink"/>
            <w:rFonts w:cs="Tahoma"/>
            <w:noProof/>
          </w:rPr>
          <w:t>30.9.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_Toc145231344 \h </w:instrText>
        </w:r>
        <w:r w:rsidR="00C35720">
          <w:rPr>
            <w:noProof/>
            <w:webHidden/>
          </w:rPr>
        </w:r>
        <w:r w:rsidR="00C35720">
          <w:rPr>
            <w:noProof/>
            <w:webHidden/>
          </w:rPr>
          <w:fldChar w:fldCharType="separate"/>
        </w:r>
        <w:r w:rsidR="00C35720">
          <w:rPr>
            <w:noProof/>
            <w:webHidden/>
          </w:rPr>
          <w:t>192</w:t>
        </w:r>
        <w:r w:rsidR="00C35720">
          <w:rPr>
            <w:noProof/>
            <w:webHidden/>
          </w:rPr>
          <w:fldChar w:fldCharType="end"/>
        </w:r>
      </w:hyperlink>
    </w:p>
    <w:p w14:paraId="4D5A8FE3" w14:textId="3F53881C"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345" w:history="1">
        <w:r w:rsidR="00C35720" w:rsidRPr="009944D3">
          <w:rPr>
            <w:rStyle w:val="Hyperlink"/>
            <w:rFonts w:cs="Tahoma"/>
            <w:noProof/>
          </w:rPr>
          <w:t>30.10.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_Toc145231345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264EC95D" w14:textId="51D6C1DA" w:rsidR="00C35720" w:rsidRDefault="006B390F">
      <w:pPr>
        <w:pStyle w:val="TOC2"/>
        <w:tabs>
          <w:tab w:val="left" w:pos="880"/>
          <w:tab w:val="right" w:leader="dot" w:pos="10053"/>
        </w:tabs>
        <w:rPr>
          <w:rFonts w:asciiTheme="minorHAnsi" w:hAnsiTheme="minorHAnsi" w:cstheme="minorBidi"/>
          <w:noProof/>
          <w:kern w:val="2"/>
          <w:sz w:val="22"/>
          <w:szCs w:val="22"/>
          <w:lang w:bidi="ar-SA"/>
          <w14:ligatures w14:val="standardContextual"/>
        </w:rPr>
      </w:pPr>
      <w:hyperlink w:anchor="_Toc145231346" w:history="1">
        <w:r w:rsidR="00C35720" w:rsidRPr="009944D3">
          <w:rPr>
            <w:rStyle w:val="Hyperlink"/>
            <w:rFonts w:cs="Tahoma"/>
            <w:noProof/>
          </w:rPr>
          <w:t>31.</w:t>
        </w:r>
        <w:r w:rsidR="00C35720">
          <w:rPr>
            <w:rFonts w:asciiTheme="minorHAnsi" w:hAnsiTheme="minorHAnsi" w:cstheme="minorBidi"/>
            <w:noProof/>
            <w:kern w:val="2"/>
            <w:sz w:val="22"/>
            <w:szCs w:val="22"/>
            <w:lang w:bidi="ar-SA"/>
            <w14:ligatures w14:val="standardContextual"/>
          </w:rPr>
          <w:tab/>
        </w:r>
        <w:r w:rsidR="00C35720" w:rsidRPr="009944D3">
          <w:rPr>
            <w:rStyle w:val="Hyperlink"/>
            <w:rFonts w:cs="Tahoma"/>
            <w:noProof/>
          </w:rPr>
          <w:t>Overdraft Projection Report</w:t>
        </w:r>
        <w:r w:rsidR="00C35720">
          <w:rPr>
            <w:noProof/>
            <w:webHidden/>
          </w:rPr>
          <w:tab/>
        </w:r>
        <w:r w:rsidR="00C35720">
          <w:rPr>
            <w:noProof/>
            <w:webHidden/>
          </w:rPr>
          <w:fldChar w:fldCharType="begin"/>
        </w:r>
        <w:r w:rsidR="00C35720">
          <w:rPr>
            <w:noProof/>
            <w:webHidden/>
          </w:rPr>
          <w:instrText xml:space="preserve"> PAGEREF _Toc145231346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378FBCB8" w14:textId="0873275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7" w:history="1">
        <w:r w:rsidR="00C35720" w:rsidRPr="009944D3">
          <w:rPr>
            <w:rStyle w:val="Hyperlink"/>
            <w:rFonts w:cs="Tahoma"/>
            <w:noProof/>
          </w:rPr>
          <w:t>31.1.</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Purpose</w:t>
        </w:r>
        <w:r w:rsidR="00C35720">
          <w:rPr>
            <w:noProof/>
            <w:webHidden/>
          </w:rPr>
          <w:tab/>
        </w:r>
        <w:r w:rsidR="00C35720">
          <w:rPr>
            <w:noProof/>
            <w:webHidden/>
          </w:rPr>
          <w:fldChar w:fldCharType="begin"/>
        </w:r>
        <w:r w:rsidR="00C35720">
          <w:rPr>
            <w:noProof/>
            <w:webHidden/>
          </w:rPr>
          <w:instrText xml:space="preserve"> PAGEREF _Toc145231347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2047A0B5" w14:textId="749AD85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8" w:history="1">
        <w:r w:rsidR="00C35720" w:rsidRPr="009944D3">
          <w:rPr>
            <w:rStyle w:val="Hyperlink"/>
            <w:rFonts w:cs="Tahoma"/>
            <w:noProof/>
          </w:rPr>
          <w:t>31.2.</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Background</w:t>
        </w:r>
        <w:r w:rsidR="00C35720">
          <w:rPr>
            <w:noProof/>
            <w:webHidden/>
          </w:rPr>
          <w:tab/>
        </w:r>
        <w:r w:rsidR="00C35720">
          <w:rPr>
            <w:noProof/>
            <w:webHidden/>
          </w:rPr>
          <w:fldChar w:fldCharType="begin"/>
        </w:r>
        <w:r w:rsidR="00C35720">
          <w:rPr>
            <w:noProof/>
            <w:webHidden/>
          </w:rPr>
          <w:instrText xml:space="preserve"> PAGEREF _Toc145231348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76ED0CA1" w14:textId="78D4DA0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49" w:history="1">
        <w:r w:rsidR="00C35720" w:rsidRPr="009944D3">
          <w:rPr>
            <w:rStyle w:val="Hyperlink"/>
            <w:rFonts w:cs="Tahoma"/>
            <w:noProof/>
          </w:rPr>
          <w:t>31.3.</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Supported Sample Transaction and Case from Customer</w:t>
        </w:r>
        <w:r w:rsidR="00C35720">
          <w:rPr>
            <w:noProof/>
            <w:webHidden/>
          </w:rPr>
          <w:tab/>
        </w:r>
        <w:r w:rsidR="00C35720">
          <w:rPr>
            <w:noProof/>
            <w:webHidden/>
          </w:rPr>
          <w:fldChar w:fldCharType="begin"/>
        </w:r>
        <w:r w:rsidR="00C35720">
          <w:rPr>
            <w:noProof/>
            <w:webHidden/>
          </w:rPr>
          <w:instrText xml:space="preserve"> PAGEREF _Toc145231349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7F0A6443" w14:textId="032FF10F"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0" w:history="1">
        <w:r w:rsidR="00C35720" w:rsidRPr="009944D3">
          <w:rPr>
            <w:rStyle w:val="Hyperlink"/>
            <w:rFonts w:cs="Tahoma"/>
            <w:noProof/>
          </w:rPr>
          <w:t>31.4.</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Menu Modification</w:t>
        </w:r>
        <w:r w:rsidR="00C35720">
          <w:rPr>
            <w:noProof/>
            <w:webHidden/>
          </w:rPr>
          <w:tab/>
        </w:r>
        <w:r w:rsidR="00C35720">
          <w:rPr>
            <w:noProof/>
            <w:webHidden/>
          </w:rPr>
          <w:fldChar w:fldCharType="begin"/>
        </w:r>
        <w:r w:rsidR="00C35720">
          <w:rPr>
            <w:noProof/>
            <w:webHidden/>
          </w:rPr>
          <w:instrText xml:space="preserve"> PAGEREF _Toc145231350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4CB54E35" w14:textId="5E6E7E0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1" w:history="1">
        <w:r w:rsidR="00C35720" w:rsidRPr="009944D3">
          <w:rPr>
            <w:rStyle w:val="Hyperlink"/>
            <w:rFonts w:cs="Tahoma"/>
            <w:noProof/>
          </w:rPr>
          <w:t>31.5.</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Screen Layout and Data Sheet</w:t>
        </w:r>
        <w:r w:rsidR="00C35720">
          <w:rPr>
            <w:noProof/>
            <w:webHidden/>
          </w:rPr>
          <w:tab/>
        </w:r>
        <w:r w:rsidR="00C35720">
          <w:rPr>
            <w:noProof/>
            <w:webHidden/>
          </w:rPr>
          <w:fldChar w:fldCharType="begin"/>
        </w:r>
        <w:r w:rsidR="00C35720">
          <w:rPr>
            <w:noProof/>
            <w:webHidden/>
          </w:rPr>
          <w:instrText xml:space="preserve"> PAGEREF _Toc145231351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6286286F" w14:textId="12DA3580"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2" w:history="1">
        <w:r w:rsidR="00C35720" w:rsidRPr="009944D3">
          <w:rPr>
            <w:rStyle w:val="Hyperlink"/>
            <w:rFonts w:cs="Tahoma"/>
            <w:noProof/>
          </w:rPr>
          <w:t>31.6.</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Business Rule / Business Logic</w:t>
        </w:r>
        <w:r w:rsidR="00C35720">
          <w:rPr>
            <w:noProof/>
            <w:webHidden/>
          </w:rPr>
          <w:tab/>
        </w:r>
        <w:r w:rsidR="00C35720">
          <w:rPr>
            <w:noProof/>
            <w:webHidden/>
          </w:rPr>
          <w:fldChar w:fldCharType="begin"/>
        </w:r>
        <w:r w:rsidR="00C35720">
          <w:rPr>
            <w:noProof/>
            <w:webHidden/>
          </w:rPr>
          <w:instrText xml:space="preserve"> PAGEREF _Toc145231352 \h </w:instrText>
        </w:r>
        <w:r w:rsidR="00C35720">
          <w:rPr>
            <w:noProof/>
            <w:webHidden/>
          </w:rPr>
        </w:r>
        <w:r w:rsidR="00C35720">
          <w:rPr>
            <w:noProof/>
            <w:webHidden/>
          </w:rPr>
          <w:fldChar w:fldCharType="separate"/>
        </w:r>
        <w:r w:rsidR="00C35720">
          <w:rPr>
            <w:noProof/>
            <w:webHidden/>
          </w:rPr>
          <w:t>193</w:t>
        </w:r>
        <w:r w:rsidR="00C35720">
          <w:rPr>
            <w:noProof/>
            <w:webHidden/>
          </w:rPr>
          <w:fldChar w:fldCharType="end"/>
        </w:r>
      </w:hyperlink>
    </w:p>
    <w:p w14:paraId="4FCA1AB7" w14:textId="2661B74D"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3" w:history="1">
        <w:r w:rsidR="00C35720" w:rsidRPr="009944D3">
          <w:rPr>
            <w:rStyle w:val="Hyperlink"/>
            <w:rFonts w:cs="Tahoma"/>
            <w:noProof/>
          </w:rPr>
          <w:t>31.7.</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To-be Process</w:t>
        </w:r>
        <w:r w:rsidR="00C35720">
          <w:rPr>
            <w:noProof/>
            <w:webHidden/>
          </w:rPr>
          <w:tab/>
        </w:r>
        <w:r w:rsidR="00C35720">
          <w:rPr>
            <w:noProof/>
            <w:webHidden/>
          </w:rPr>
          <w:fldChar w:fldCharType="begin"/>
        </w:r>
        <w:r w:rsidR="00C35720">
          <w:rPr>
            <w:noProof/>
            <w:webHidden/>
          </w:rPr>
          <w:instrText xml:space="preserve"> PAGEREF _Toc145231353 \h </w:instrText>
        </w:r>
        <w:r w:rsidR="00C35720">
          <w:rPr>
            <w:noProof/>
            <w:webHidden/>
          </w:rPr>
        </w:r>
        <w:r w:rsidR="00C35720">
          <w:rPr>
            <w:noProof/>
            <w:webHidden/>
          </w:rPr>
          <w:fldChar w:fldCharType="separate"/>
        </w:r>
        <w:r w:rsidR="00C35720">
          <w:rPr>
            <w:noProof/>
            <w:webHidden/>
          </w:rPr>
          <w:t>194</w:t>
        </w:r>
        <w:r w:rsidR="00C35720">
          <w:rPr>
            <w:noProof/>
            <w:webHidden/>
          </w:rPr>
          <w:fldChar w:fldCharType="end"/>
        </w:r>
      </w:hyperlink>
    </w:p>
    <w:p w14:paraId="176FCA01" w14:textId="5C6EDE35"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4" w:history="1">
        <w:r w:rsidR="00C35720" w:rsidRPr="009944D3">
          <w:rPr>
            <w:rStyle w:val="Hyperlink"/>
            <w:rFonts w:cs="Tahoma"/>
            <w:noProof/>
          </w:rPr>
          <w:t>31.8.</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File / API Layout and Data Sheet</w:t>
        </w:r>
        <w:r w:rsidR="00C35720">
          <w:rPr>
            <w:noProof/>
            <w:webHidden/>
          </w:rPr>
          <w:tab/>
        </w:r>
        <w:r w:rsidR="00C35720">
          <w:rPr>
            <w:noProof/>
            <w:webHidden/>
          </w:rPr>
          <w:fldChar w:fldCharType="begin"/>
        </w:r>
        <w:r w:rsidR="00C35720">
          <w:rPr>
            <w:noProof/>
            <w:webHidden/>
          </w:rPr>
          <w:instrText xml:space="preserve"> PAGEREF _Toc145231354 \h </w:instrText>
        </w:r>
        <w:r w:rsidR="00C35720">
          <w:rPr>
            <w:noProof/>
            <w:webHidden/>
          </w:rPr>
        </w:r>
        <w:r w:rsidR="00C35720">
          <w:rPr>
            <w:noProof/>
            <w:webHidden/>
          </w:rPr>
          <w:fldChar w:fldCharType="separate"/>
        </w:r>
        <w:r w:rsidR="00C35720">
          <w:rPr>
            <w:noProof/>
            <w:webHidden/>
          </w:rPr>
          <w:t>194</w:t>
        </w:r>
        <w:r w:rsidR="00C35720">
          <w:rPr>
            <w:noProof/>
            <w:webHidden/>
          </w:rPr>
          <w:fldChar w:fldCharType="end"/>
        </w:r>
      </w:hyperlink>
    </w:p>
    <w:p w14:paraId="36A554F1" w14:textId="168A3934" w:rsidR="00C35720" w:rsidRDefault="006B390F">
      <w:pPr>
        <w:pStyle w:val="TOC3"/>
        <w:tabs>
          <w:tab w:val="left" w:pos="1320"/>
        </w:tabs>
        <w:rPr>
          <w:rFonts w:asciiTheme="minorHAnsi" w:hAnsiTheme="minorHAnsi" w:cstheme="minorBidi"/>
          <w:noProof/>
          <w:color w:val="auto"/>
          <w:kern w:val="2"/>
          <w:sz w:val="22"/>
          <w:szCs w:val="22"/>
          <w:lang w:bidi="ar-SA"/>
          <w14:ligatures w14:val="standardContextual"/>
        </w:rPr>
      </w:pPr>
      <w:hyperlink w:anchor="_Toc145231355" w:history="1">
        <w:r w:rsidR="00C35720" w:rsidRPr="009944D3">
          <w:rPr>
            <w:rStyle w:val="Hyperlink"/>
            <w:rFonts w:cs="Tahoma"/>
            <w:noProof/>
          </w:rPr>
          <w:t>31.9.</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Report Layout and Data Sheet</w:t>
        </w:r>
        <w:r w:rsidR="00C35720">
          <w:rPr>
            <w:noProof/>
            <w:webHidden/>
          </w:rPr>
          <w:tab/>
        </w:r>
        <w:r w:rsidR="00C35720">
          <w:rPr>
            <w:noProof/>
            <w:webHidden/>
          </w:rPr>
          <w:fldChar w:fldCharType="begin"/>
        </w:r>
        <w:r w:rsidR="00C35720">
          <w:rPr>
            <w:noProof/>
            <w:webHidden/>
          </w:rPr>
          <w:instrText xml:space="preserve"> PAGEREF _Toc145231355 \h </w:instrText>
        </w:r>
        <w:r w:rsidR="00C35720">
          <w:rPr>
            <w:noProof/>
            <w:webHidden/>
          </w:rPr>
        </w:r>
        <w:r w:rsidR="00C35720">
          <w:rPr>
            <w:noProof/>
            <w:webHidden/>
          </w:rPr>
          <w:fldChar w:fldCharType="separate"/>
        </w:r>
        <w:r w:rsidR="00C35720">
          <w:rPr>
            <w:noProof/>
            <w:webHidden/>
          </w:rPr>
          <w:t>194</w:t>
        </w:r>
        <w:r w:rsidR="00C35720">
          <w:rPr>
            <w:noProof/>
            <w:webHidden/>
          </w:rPr>
          <w:fldChar w:fldCharType="end"/>
        </w:r>
      </w:hyperlink>
    </w:p>
    <w:p w14:paraId="7FB86D73" w14:textId="44B0CE3B" w:rsidR="00C35720" w:rsidRDefault="006B390F">
      <w:pPr>
        <w:pStyle w:val="TOC3"/>
        <w:tabs>
          <w:tab w:val="left" w:pos="1540"/>
        </w:tabs>
        <w:rPr>
          <w:rFonts w:asciiTheme="minorHAnsi" w:hAnsiTheme="minorHAnsi" w:cstheme="minorBidi"/>
          <w:noProof/>
          <w:color w:val="auto"/>
          <w:kern w:val="2"/>
          <w:sz w:val="22"/>
          <w:szCs w:val="22"/>
          <w:lang w:bidi="ar-SA"/>
          <w14:ligatures w14:val="standardContextual"/>
        </w:rPr>
      </w:pPr>
      <w:hyperlink w:anchor="_Toc145231356" w:history="1">
        <w:r w:rsidR="00C35720" w:rsidRPr="009944D3">
          <w:rPr>
            <w:rStyle w:val="Hyperlink"/>
            <w:rFonts w:cs="Tahoma"/>
            <w:noProof/>
          </w:rPr>
          <w:t>31.10.</w:t>
        </w:r>
        <w:r w:rsidR="00C35720">
          <w:rPr>
            <w:rFonts w:asciiTheme="minorHAnsi" w:hAnsiTheme="minorHAnsi" w:cstheme="minorBidi"/>
            <w:noProof/>
            <w:color w:val="auto"/>
            <w:kern w:val="2"/>
            <w:sz w:val="22"/>
            <w:szCs w:val="22"/>
            <w:lang w:bidi="ar-SA"/>
            <w14:ligatures w14:val="standardContextual"/>
          </w:rPr>
          <w:tab/>
        </w:r>
        <w:r w:rsidR="00C35720" w:rsidRPr="009944D3">
          <w:rPr>
            <w:rStyle w:val="Hyperlink"/>
            <w:rFonts w:cs="Tahoma"/>
            <w:noProof/>
          </w:rPr>
          <w:t>Additional Impacts</w:t>
        </w:r>
        <w:r w:rsidR="00C35720">
          <w:rPr>
            <w:noProof/>
            <w:webHidden/>
          </w:rPr>
          <w:tab/>
        </w:r>
        <w:r w:rsidR="00C35720">
          <w:rPr>
            <w:noProof/>
            <w:webHidden/>
          </w:rPr>
          <w:fldChar w:fldCharType="begin"/>
        </w:r>
        <w:r w:rsidR="00C35720">
          <w:rPr>
            <w:noProof/>
            <w:webHidden/>
          </w:rPr>
          <w:instrText xml:space="preserve"> PAGEREF _Toc145231356 \h </w:instrText>
        </w:r>
        <w:r w:rsidR="00C35720">
          <w:rPr>
            <w:noProof/>
            <w:webHidden/>
          </w:rPr>
        </w:r>
        <w:r w:rsidR="00C35720">
          <w:rPr>
            <w:noProof/>
            <w:webHidden/>
          </w:rPr>
          <w:fldChar w:fldCharType="separate"/>
        </w:r>
        <w:r w:rsidR="00C35720">
          <w:rPr>
            <w:noProof/>
            <w:webHidden/>
          </w:rPr>
          <w:t>196</w:t>
        </w:r>
        <w:r w:rsidR="00C35720">
          <w:rPr>
            <w:noProof/>
            <w:webHidden/>
          </w:rPr>
          <w:fldChar w:fldCharType="end"/>
        </w:r>
      </w:hyperlink>
    </w:p>
    <w:p w14:paraId="55C8AC54" w14:textId="614BD50E" w:rsidR="00FB1C43" w:rsidRPr="00C71430" w:rsidRDefault="00C35720" w:rsidP="00B83D8D">
      <w:pPr>
        <w:rPr>
          <w:rFonts w:ascii="Tahoma" w:hAnsi="Tahoma" w:cs="Tahoma"/>
        </w:rPr>
      </w:pPr>
      <w:r>
        <w:rPr>
          <w:rFonts w:ascii="Tahoma" w:hAnsi="Tahoma" w:cs="Tahoma"/>
          <w:color w:val="00B0F0"/>
          <w:sz w:val="28"/>
        </w:rPr>
        <w:fldChar w:fldCharType="end"/>
      </w:r>
    </w:p>
    <w:p w14:paraId="0E87EA2F" w14:textId="77777777" w:rsidR="00FB1C43" w:rsidRPr="00C71430" w:rsidRDefault="00FB1C43" w:rsidP="001E7CAA">
      <w:pPr>
        <w:pStyle w:val="TOC2"/>
        <w:rPr>
          <w:rFonts w:ascii="Tahoma" w:hAnsi="Tahoma" w:cs="Tahoma"/>
          <w:szCs w:val="26"/>
        </w:rPr>
      </w:pPr>
      <w:r w:rsidRPr="00C71430">
        <w:rPr>
          <w:rFonts w:ascii="Tahoma" w:hAnsi="Tahoma" w:cs="Tahoma"/>
        </w:rPr>
        <w:br w:type="page"/>
      </w:r>
    </w:p>
    <w:p w14:paraId="0F2FD47C" w14:textId="77777777" w:rsidR="00BD488B" w:rsidRPr="00C71430" w:rsidRDefault="00BD488B" w:rsidP="00B05C3C">
      <w:pPr>
        <w:pStyle w:val="Sub-Headings"/>
        <w:rPr>
          <w:rFonts w:ascii="Tahoma" w:hAnsi="Tahoma" w:cs="Tahoma"/>
        </w:rPr>
      </w:pPr>
      <w:r w:rsidRPr="00C71430">
        <w:rPr>
          <w:rFonts w:ascii="Tahoma" w:hAnsi="Tahoma" w:cs="Tahoma"/>
        </w:rPr>
        <w:lastRenderedPageBreak/>
        <w:t>Document Acceptance &amp; Release Notice</w:t>
      </w:r>
    </w:p>
    <w:p w14:paraId="38F7507F" w14:textId="77777777" w:rsidR="00BD488B" w:rsidRPr="00C71430" w:rsidRDefault="00BD488B" w:rsidP="00E31C8E">
      <w:pPr>
        <w:spacing w:before="240" w:after="240"/>
        <w:rPr>
          <w:rFonts w:ascii="Tahoma" w:hAnsi="Tahoma" w:cs="Tahoma"/>
        </w:rPr>
      </w:pPr>
      <w:r w:rsidRPr="00C71430">
        <w:rPr>
          <w:rFonts w:ascii="Tahoma" w:hAnsi="Tahoma" w:cs="Tahoma"/>
        </w:rPr>
        <w:t>This is a managed document. Changes will only be issued as a complete replacement document covered by a release notice. All replaced documents shall be destroyed immediately and copies of any obsolete forms destroyed. This document has not been released for use until authorized by the Manager/Project Manager.</w:t>
      </w:r>
    </w:p>
    <w:p w14:paraId="01A8B2F3" w14:textId="77777777" w:rsidR="00E31C8E" w:rsidRPr="00C71430" w:rsidRDefault="00E31C8E" w:rsidP="00E31C8E">
      <w:pPr>
        <w:rPr>
          <w:rFonts w:ascii="Tahoma" w:hAnsi="Tahoma" w:cs="Tahoma"/>
        </w:rPr>
      </w:pPr>
      <w:r w:rsidRPr="00C71430">
        <w:rPr>
          <w:rFonts w:ascii="Tahoma" w:hAnsi="Tahoma" w:cs="Tahoma"/>
        </w:rPr>
        <w:t>All reports mention in this DEP-FS11 Need to be able generated in CBS9. All the data</w:t>
      </w:r>
    </w:p>
    <w:p w14:paraId="30E71ECF" w14:textId="3FE5C85A" w:rsidR="00E31C8E" w:rsidRPr="00C71430" w:rsidRDefault="00E31C8E" w:rsidP="00E31C8E">
      <w:pPr>
        <w:spacing w:after="240"/>
        <w:rPr>
          <w:rFonts w:ascii="Tahoma" w:hAnsi="Tahoma" w:cs="Tahoma"/>
        </w:rPr>
      </w:pPr>
      <w:r w:rsidRPr="00C71430">
        <w:rPr>
          <w:rFonts w:ascii="Tahoma" w:hAnsi="Tahoma" w:cs="Tahoma"/>
        </w:rPr>
        <w:t>Needed for all the reports listed as part of the DEP-FS11 should be available in CBS9.</w:t>
      </w:r>
    </w:p>
    <w:p w14:paraId="74C5EEB4" w14:textId="08AC28DC" w:rsidR="00121108" w:rsidRPr="00C71430" w:rsidRDefault="00121108" w:rsidP="00E31C8E">
      <w:pPr>
        <w:spacing w:after="240"/>
        <w:rPr>
          <w:rFonts w:ascii="Tahoma" w:hAnsi="Tahoma" w:cs="Tahoma"/>
        </w:rPr>
      </w:pPr>
      <w:r w:rsidRPr="00C71430">
        <w:rPr>
          <w:rFonts w:ascii="Tahoma" w:hAnsi="Tahoma" w:cs="Tahoma"/>
        </w:rPr>
        <w:t>Supported sample transaction and case from customer (Export-Import Bank of Thailand) are used as requirement and design (Wireframe) for CBS9 to develop.</w:t>
      </w:r>
    </w:p>
    <w:p w14:paraId="6F8C8146" w14:textId="77777777" w:rsidR="001335A7" w:rsidRPr="00C71430" w:rsidRDefault="001335A7" w:rsidP="00BD488B">
      <w:pPr>
        <w:rPr>
          <w:rFonts w:ascii="Tahoma" w:hAnsi="Tahoma" w:cs="Tahoma"/>
        </w:rPr>
      </w:pPr>
    </w:p>
    <w:p w14:paraId="2E0C7C4B" w14:textId="43C58B9B" w:rsidR="00BD488B" w:rsidRPr="00C71430" w:rsidRDefault="00BD488B" w:rsidP="00BD488B">
      <w:pPr>
        <w:rPr>
          <w:rFonts w:ascii="Tahoma" w:hAnsi="Tahoma" w:cs="Tahoma"/>
        </w:rPr>
      </w:pPr>
      <w:r w:rsidRPr="00C71430">
        <w:rPr>
          <w:rFonts w:ascii="Tahoma" w:hAnsi="Tahoma" w:cs="Tahoma"/>
        </w:rPr>
        <w:t xml:space="preserve">This is release </w:t>
      </w:r>
      <w:r w:rsidR="00EF3FDB" w:rsidRPr="00C71430">
        <w:rPr>
          <w:rFonts w:ascii="Tahoma" w:hAnsi="Tahoma" w:cs="Tahoma"/>
          <w:b/>
          <w:bCs/>
        </w:rPr>
        <w:t>2.</w:t>
      </w:r>
      <w:r w:rsidR="00121108" w:rsidRPr="00C71430">
        <w:rPr>
          <w:rFonts w:ascii="Tahoma" w:hAnsi="Tahoma" w:cs="Tahoma"/>
          <w:b/>
          <w:bCs/>
        </w:rPr>
        <w:t>5</w:t>
      </w:r>
      <w:r w:rsidRPr="00C71430">
        <w:rPr>
          <w:rFonts w:ascii="Tahoma" w:hAnsi="Tahoma" w:cs="Tahoma"/>
        </w:rPr>
        <w:t xml:space="preserve"> of the document.</w:t>
      </w:r>
    </w:p>
    <w:p w14:paraId="65105FA7" w14:textId="77777777" w:rsidR="00BD488B" w:rsidRPr="00C71430" w:rsidRDefault="00BD488B" w:rsidP="00BD488B">
      <w:pPr>
        <w:rPr>
          <w:rFonts w:ascii="Tahoma" w:hAnsi="Tahoma" w:cs="Tahoma"/>
        </w:rPr>
      </w:pPr>
    </w:p>
    <w:tbl>
      <w:tblPr>
        <w:tblW w:w="9342" w:type="dxa"/>
        <w:tblLayout w:type="fixed"/>
        <w:tblCellMar>
          <w:left w:w="42" w:type="dxa"/>
          <w:right w:w="42" w:type="dxa"/>
        </w:tblCellMar>
        <w:tblLook w:val="0000" w:firstRow="0" w:lastRow="0" w:firstColumn="0" w:lastColumn="0" w:noHBand="0" w:noVBand="0"/>
      </w:tblPr>
      <w:tblGrid>
        <w:gridCol w:w="2880"/>
        <w:gridCol w:w="3780"/>
        <w:gridCol w:w="1062"/>
        <w:gridCol w:w="1620"/>
      </w:tblGrid>
      <w:tr w:rsidR="00BD488B" w:rsidRPr="00C71430" w14:paraId="17B3D395" w14:textId="77777777" w:rsidTr="006B390F">
        <w:trPr>
          <w:trHeight w:val="480"/>
        </w:trPr>
        <w:tc>
          <w:tcPr>
            <w:tcW w:w="2880" w:type="dxa"/>
            <w:vAlign w:val="bottom"/>
          </w:tcPr>
          <w:p w14:paraId="40328766" w14:textId="77777777" w:rsidR="00BD488B" w:rsidRPr="00C71430" w:rsidRDefault="00BD488B" w:rsidP="006B390F">
            <w:pPr>
              <w:rPr>
                <w:rFonts w:ascii="Tahoma" w:hAnsi="Tahoma" w:cs="Tahoma"/>
              </w:rPr>
            </w:pPr>
            <w:r w:rsidRPr="00C71430">
              <w:rPr>
                <w:rFonts w:ascii="Tahoma" w:hAnsi="Tahoma" w:cs="Tahoma"/>
              </w:rPr>
              <w:t>Reviewed &amp; Approved</w:t>
            </w:r>
          </w:p>
        </w:tc>
        <w:tc>
          <w:tcPr>
            <w:tcW w:w="3780" w:type="dxa"/>
            <w:tcBorders>
              <w:bottom w:val="single" w:sz="4" w:space="0" w:color="auto"/>
            </w:tcBorders>
            <w:vAlign w:val="bottom"/>
          </w:tcPr>
          <w:p w14:paraId="6D8125F3" w14:textId="77777777" w:rsidR="00BD488B" w:rsidRPr="00C71430" w:rsidRDefault="00BD488B" w:rsidP="006B390F">
            <w:pPr>
              <w:pStyle w:val="Tabletext"/>
              <w:rPr>
                <w:rFonts w:ascii="Tahoma" w:hAnsi="Tahoma" w:cs="Tahoma"/>
              </w:rPr>
            </w:pPr>
          </w:p>
        </w:tc>
        <w:tc>
          <w:tcPr>
            <w:tcW w:w="1062" w:type="dxa"/>
            <w:vAlign w:val="bottom"/>
          </w:tcPr>
          <w:p w14:paraId="0E99C993" w14:textId="77777777" w:rsidR="00BD488B" w:rsidRPr="00C71430" w:rsidRDefault="00BD488B" w:rsidP="006B390F">
            <w:pPr>
              <w:rPr>
                <w:rFonts w:ascii="Tahoma" w:hAnsi="Tahoma" w:cs="Tahoma"/>
              </w:rPr>
            </w:pPr>
            <w:r w:rsidRPr="00C71430">
              <w:rPr>
                <w:rFonts w:ascii="Tahoma" w:hAnsi="Tahoma" w:cs="Tahoma"/>
              </w:rPr>
              <w:t xml:space="preserve">  Date</w:t>
            </w:r>
          </w:p>
        </w:tc>
        <w:tc>
          <w:tcPr>
            <w:tcW w:w="1620" w:type="dxa"/>
            <w:tcBorders>
              <w:bottom w:val="single" w:sz="4" w:space="0" w:color="auto"/>
            </w:tcBorders>
            <w:vAlign w:val="bottom"/>
          </w:tcPr>
          <w:p w14:paraId="3CD6CE44" w14:textId="77777777" w:rsidR="00BD488B" w:rsidRPr="00C71430" w:rsidRDefault="00BD488B" w:rsidP="006B390F">
            <w:pPr>
              <w:rPr>
                <w:rFonts w:ascii="Tahoma" w:hAnsi="Tahoma" w:cs="Tahoma"/>
              </w:rPr>
            </w:pPr>
          </w:p>
        </w:tc>
      </w:tr>
      <w:tr w:rsidR="00BD488B" w:rsidRPr="00C71430" w14:paraId="301C033D" w14:textId="77777777" w:rsidTr="006B390F">
        <w:trPr>
          <w:cantSplit/>
          <w:trHeight w:val="201"/>
        </w:trPr>
        <w:tc>
          <w:tcPr>
            <w:tcW w:w="9342" w:type="dxa"/>
            <w:gridSpan w:val="4"/>
            <w:vAlign w:val="bottom"/>
          </w:tcPr>
          <w:p w14:paraId="31CD7464" w14:textId="77777777" w:rsidR="00BD488B" w:rsidRPr="00C71430" w:rsidRDefault="00BD488B" w:rsidP="006B390F">
            <w:pPr>
              <w:rPr>
                <w:rFonts w:ascii="Tahoma" w:hAnsi="Tahoma" w:cs="Tahoma"/>
              </w:rPr>
            </w:pPr>
          </w:p>
          <w:p w14:paraId="77F5E9EC" w14:textId="77777777" w:rsidR="002A311B" w:rsidRPr="00C71430" w:rsidRDefault="002A311B" w:rsidP="006B390F">
            <w:pPr>
              <w:rPr>
                <w:rFonts w:ascii="Tahoma" w:hAnsi="Tahoma" w:cs="Tahoma"/>
              </w:rPr>
            </w:pPr>
          </w:p>
        </w:tc>
      </w:tr>
      <w:tr w:rsidR="00BD488B" w:rsidRPr="00C71430" w14:paraId="10CCD031" w14:textId="77777777" w:rsidTr="006B390F">
        <w:trPr>
          <w:trHeight w:val="480"/>
        </w:trPr>
        <w:tc>
          <w:tcPr>
            <w:tcW w:w="2880" w:type="dxa"/>
            <w:vAlign w:val="bottom"/>
          </w:tcPr>
          <w:p w14:paraId="3DB5026B" w14:textId="77777777" w:rsidR="00BD488B" w:rsidRPr="00C71430" w:rsidRDefault="00BD488B" w:rsidP="006B390F">
            <w:pPr>
              <w:rPr>
                <w:rFonts w:ascii="Tahoma" w:hAnsi="Tahoma" w:cs="Tahoma"/>
              </w:rPr>
            </w:pPr>
            <w:r w:rsidRPr="00C71430">
              <w:rPr>
                <w:rFonts w:ascii="Tahoma" w:hAnsi="Tahoma" w:cs="Tahoma"/>
              </w:rPr>
              <w:t>Accepted</w:t>
            </w:r>
          </w:p>
        </w:tc>
        <w:tc>
          <w:tcPr>
            <w:tcW w:w="3780" w:type="dxa"/>
            <w:tcBorders>
              <w:bottom w:val="single" w:sz="4" w:space="0" w:color="auto"/>
            </w:tcBorders>
            <w:vAlign w:val="bottom"/>
          </w:tcPr>
          <w:p w14:paraId="642A92BE" w14:textId="77777777" w:rsidR="00BD488B" w:rsidRPr="00C71430" w:rsidRDefault="00BD488B" w:rsidP="006B390F">
            <w:pPr>
              <w:pStyle w:val="Tabletext"/>
              <w:rPr>
                <w:rFonts w:ascii="Tahoma" w:hAnsi="Tahoma" w:cs="Tahoma"/>
              </w:rPr>
            </w:pPr>
          </w:p>
        </w:tc>
        <w:tc>
          <w:tcPr>
            <w:tcW w:w="1062" w:type="dxa"/>
            <w:vAlign w:val="bottom"/>
          </w:tcPr>
          <w:p w14:paraId="504C74FD" w14:textId="77777777" w:rsidR="00BD488B" w:rsidRPr="00C71430" w:rsidRDefault="00BD488B" w:rsidP="006B390F">
            <w:pPr>
              <w:rPr>
                <w:rFonts w:ascii="Tahoma" w:hAnsi="Tahoma" w:cs="Tahoma"/>
              </w:rPr>
            </w:pPr>
            <w:r w:rsidRPr="00C71430">
              <w:rPr>
                <w:rFonts w:ascii="Tahoma" w:hAnsi="Tahoma" w:cs="Tahoma"/>
              </w:rPr>
              <w:t xml:space="preserve">  Date</w:t>
            </w:r>
          </w:p>
        </w:tc>
        <w:tc>
          <w:tcPr>
            <w:tcW w:w="1620" w:type="dxa"/>
            <w:tcBorders>
              <w:bottom w:val="single" w:sz="4" w:space="0" w:color="auto"/>
            </w:tcBorders>
            <w:vAlign w:val="bottom"/>
          </w:tcPr>
          <w:p w14:paraId="2030F251" w14:textId="77777777" w:rsidR="00BD488B" w:rsidRPr="00C71430" w:rsidRDefault="00BD488B" w:rsidP="006B390F">
            <w:pPr>
              <w:rPr>
                <w:rFonts w:ascii="Tahoma" w:hAnsi="Tahoma" w:cs="Tahoma"/>
              </w:rPr>
            </w:pPr>
          </w:p>
        </w:tc>
      </w:tr>
      <w:tr w:rsidR="00BD488B" w:rsidRPr="00C71430" w14:paraId="39A65B91" w14:textId="77777777" w:rsidTr="006B390F">
        <w:trPr>
          <w:cantSplit/>
          <w:trHeight w:val="480"/>
        </w:trPr>
        <w:tc>
          <w:tcPr>
            <w:tcW w:w="6660" w:type="dxa"/>
            <w:gridSpan w:val="2"/>
          </w:tcPr>
          <w:p w14:paraId="1C5B9536" w14:textId="77777777" w:rsidR="00BD488B" w:rsidRPr="00C71430" w:rsidRDefault="00BD488B" w:rsidP="006B390F">
            <w:pPr>
              <w:rPr>
                <w:rFonts w:ascii="Tahoma" w:hAnsi="Tahoma" w:cs="Tahoma"/>
              </w:rPr>
            </w:pPr>
          </w:p>
        </w:tc>
        <w:tc>
          <w:tcPr>
            <w:tcW w:w="1062" w:type="dxa"/>
          </w:tcPr>
          <w:p w14:paraId="0077EEF2" w14:textId="77777777" w:rsidR="00BD488B" w:rsidRPr="00C71430" w:rsidRDefault="00BD488B" w:rsidP="006B390F">
            <w:pPr>
              <w:pStyle w:val="Tableheading"/>
              <w:rPr>
                <w:rFonts w:ascii="Tahoma" w:hAnsi="Tahoma" w:cs="Tahoma"/>
              </w:rPr>
            </w:pPr>
          </w:p>
        </w:tc>
        <w:tc>
          <w:tcPr>
            <w:tcW w:w="1620" w:type="dxa"/>
          </w:tcPr>
          <w:p w14:paraId="1416617B" w14:textId="77777777" w:rsidR="00BD488B" w:rsidRPr="00C71430" w:rsidRDefault="00BD488B" w:rsidP="006B390F">
            <w:pPr>
              <w:rPr>
                <w:rFonts w:ascii="Tahoma" w:hAnsi="Tahoma" w:cs="Tahoma"/>
              </w:rPr>
            </w:pPr>
          </w:p>
        </w:tc>
      </w:tr>
      <w:tr w:rsidR="00BD488B" w:rsidRPr="00C71430" w14:paraId="25C0997E" w14:textId="77777777" w:rsidTr="006B390F">
        <w:trPr>
          <w:trHeight w:val="480"/>
        </w:trPr>
        <w:tc>
          <w:tcPr>
            <w:tcW w:w="2880" w:type="dxa"/>
            <w:vAlign w:val="bottom"/>
          </w:tcPr>
          <w:p w14:paraId="3E138B47" w14:textId="77777777" w:rsidR="00BD488B" w:rsidRPr="00C71430" w:rsidRDefault="00BD488B" w:rsidP="006B390F">
            <w:pPr>
              <w:rPr>
                <w:rFonts w:ascii="Tahoma" w:hAnsi="Tahoma" w:cs="Tahoma"/>
              </w:rPr>
            </w:pPr>
            <w:r w:rsidRPr="00C71430">
              <w:rPr>
                <w:rFonts w:ascii="Tahoma" w:hAnsi="Tahoma" w:cs="Tahoma"/>
              </w:rPr>
              <w:t>Authorized</w:t>
            </w:r>
          </w:p>
        </w:tc>
        <w:tc>
          <w:tcPr>
            <w:tcW w:w="3780" w:type="dxa"/>
            <w:tcBorders>
              <w:bottom w:val="single" w:sz="4" w:space="0" w:color="auto"/>
            </w:tcBorders>
            <w:vAlign w:val="bottom"/>
          </w:tcPr>
          <w:p w14:paraId="0ED2EA6E" w14:textId="77777777" w:rsidR="00BD488B" w:rsidRPr="00C71430" w:rsidRDefault="00BD488B" w:rsidP="006B390F">
            <w:pPr>
              <w:rPr>
                <w:rFonts w:ascii="Tahoma" w:hAnsi="Tahoma" w:cs="Tahoma"/>
              </w:rPr>
            </w:pPr>
          </w:p>
        </w:tc>
        <w:tc>
          <w:tcPr>
            <w:tcW w:w="1062" w:type="dxa"/>
            <w:vAlign w:val="bottom"/>
          </w:tcPr>
          <w:p w14:paraId="4C7823F3" w14:textId="77777777" w:rsidR="00BD488B" w:rsidRPr="00C71430" w:rsidRDefault="00BD488B" w:rsidP="006B390F">
            <w:pPr>
              <w:rPr>
                <w:rFonts w:ascii="Tahoma" w:hAnsi="Tahoma" w:cs="Tahoma"/>
              </w:rPr>
            </w:pPr>
            <w:r w:rsidRPr="00C71430">
              <w:rPr>
                <w:rFonts w:ascii="Tahoma" w:hAnsi="Tahoma" w:cs="Tahoma"/>
              </w:rPr>
              <w:t xml:space="preserve">  Date</w:t>
            </w:r>
          </w:p>
        </w:tc>
        <w:tc>
          <w:tcPr>
            <w:tcW w:w="1620" w:type="dxa"/>
            <w:tcBorders>
              <w:bottom w:val="single" w:sz="4" w:space="0" w:color="auto"/>
            </w:tcBorders>
            <w:vAlign w:val="bottom"/>
          </w:tcPr>
          <w:p w14:paraId="3807FEA4" w14:textId="77777777" w:rsidR="00BD488B" w:rsidRPr="00C71430" w:rsidRDefault="00BD488B" w:rsidP="006B390F">
            <w:pPr>
              <w:rPr>
                <w:rFonts w:ascii="Tahoma" w:hAnsi="Tahoma" w:cs="Tahoma"/>
              </w:rPr>
            </w:pPr>
          </w:p>
        </w:tc>
      </w:tr>
      <w:tr w:rsidR="00BD488B" w:rsidRPr="00C71430" w14:paraId="27414CB8" w14:textId="77777777" w:rsidTr="006B390F">
        <w:trPr>
          <w:cantSplit/>
        </w:trPr>
        <w:tc>
          <w:tcPr>
            <w:tcW w:w="9342" w:type="dxa"/>
            <w:gridSpan w:val="4"/>
          </w:tcPr>
          <w:p w14:paraId="68CD4E4A" w14:textId="77777777" w:rsidR="00BD488B" w:rsidRPr="00C71430" w:rsidRDefault="00BD488B" w:rsidP="006B390F">
            <w:pPr>
              <w:rPr>
                <w:rFonts w:ascii="Tahoma" w:hAnsi="Tahoma" w:cs="Tahoma"/>
              </w:rPr>
            </w:pPr>
          </w:p>
        </w:tc>
      </w:tr>
    </w:tbl>
    <w:p w14:paraId="0F28EE89" w14:textId="77777777" w:rsidR="00FB1C43" w:rsidRPr="00C71430" w:rsidRDefault="00FB1C43" w:rsidP="00B83D8D">
      <w:pPr>
        <w:pStyle w:val="Tableheading"/>
        <w:rPr>
          <w:rFonts w:ascii="Tahoma" w:hAnsi="Tahoma" w:cs="Tahoma"/>
        </w:rPr>
      </w:pPr>
    </w:p>
    <w:p w14:paraId="20127F79" w14:textId="77777777" w:rsidR="00E31C8E" w:rsidRPr="00C71430" w:rsidRDefault="00E31C8E" w:rsidP="00E31C8E">
      <w:pPr>
        <w:pStyle w:val="Tabletext"/>
        <w:rPr>
          <w:rFonts w:ascii="Tahoma" w:hAnsi="Tahoma" w:cs="Tahoma"/>
        </w:rPr>
      </w:pPr>
    </w:p>
    <w:p w14:paraId="4F6D32CA" w14:textId="77777777" w:rsidR="00CF3A96" w:rsidRPr="00C71430" w:rsidRDefault="00BD488B" w:rsidP="00B05C3C">
      <w:pPr>
        <w:pStyle w:val="Sub-Headings"/>
        <w:rPr>
          <w:rFonts w:ascii="Tahoma" w:hAnsi="Tahoma" w:cs="Tahoma"/>
        </w:rPr>
      </w:pPr>
      <w:r w:rsidRPr="00C71430">
        <w:rPr>
          <w:rFonts w:ascii="Tahoma" w:hAnsi="Tahoma" w:cs="Tahoma"/>
        </w:rPr>
        <w:t>Build Status</w:t>
      </w:r>
    </w:p>
    <w:tbl>
      <w:tblPr>
        <w:tblStyle w:val="PlainTable1"/>
        <w:tblW w:w="10525" w:type="dxa"/>
        <w:tblLayout w:type="fixed"/>
        <w:tblLook w:val="04A0" w:firstRow="1" w:lastRow="0" w:firstColumn="1" w:lastColumn="0" w:noHBand="0" w:noVBand="1"/>
      </w:tblPr>
      <w:tblGrid>
        <w:gridCol w:w="1255"/>
        <w:gridCol w:w="2340"/>
        <w:gridCol w:w="1787"/>
        <w:gridCol w:w="1993"/>
        <w:gridCol w:w="3150"/>
      </w:tblGrid>
      <w:tr w:rsidR="008B4831" w:rsidRPr="00C71430" w14:paraId="696EB834" w14:textId="77777777" w:rsidTr="008D395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55" w:type="dxa"/>
          </w:tcPr>
          <w:p w14:paraId="2B424CAC" w14:textId="77777777" w:rsidR="008B4831" w:rsidRPr="00C71430" w:rsidRDefault="008B4831" w:rsidP="00F3558C">
            <w:pPr>
              <w:rPr>
                <w:rFonts w:ascii="Tahoma" w:hAnsi="Tahoma" w:cs="Tahoma"/>
                <w:b w:val="0"/>
              </w:rPr>
            </w:pPr>
            <w:r w:rsidRPr="00C71430">
              <w:rPr>
                <w:rFonts w:ascii="Tahoma" w:hAnsi="Tahoma" w:cs="Tahoma"/>
              </w:rPr>
              <w:t>Release</w:t>
            </w:r>
          </w:p>
        </w:tc>
        <w:tc>
          <w:tcPr>
            <w:tcW w:w="2340" w:type="dxa"/>
          </w:tcPr>
          <w:p w14:paraId="29841B6E" w14:textId="77777777" w:rsidR="008B4831" w:rsidRPr="00C71430" w:rsidRDefault="008B4831" w:rsidP="00F3558C">
            <w:pP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C71430">
              <w:rPr>
                <w:rFonts w:ascii="Tahoma" w:hAnsi="Tahoma" w:cs="Tahoma"/>
              </w:rPr>
              <w:t>Date of Release</w:t>
            </w:r>
          </w:p>
        </w:tc>
        <w:tc>
          <w:tcPr>
            <w:tcW w:w="1787" w:type="dxa"/>
          </w:tcPr>
          <w:p w14:paraId="4C1D2699" w14:textId="77777777" w:rsidR="008B4831" w:rsidRPr="00C71430" w:rsidRDefault="008B4831" w:rsidP="00F3558C">
            <w:pP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C71430">
              <w:rPr>
                <w:rFonts w:ascii="Tahoma" w:hAnsi="Tahoma" w:cs="Tahoma"/>
              </w:rPr>
              <w:t>Prepared by</w:t>
            </w:r>
          </w:p>
        </w:tc>
        <w:tc>
          <w:tcPr>
            <w:tcW w:w="1993" w:type="dxa"/>
          </w:tcPr>
          <w:p w14:paraId="4F504D33" w14:textId="57E81EF0" w:rsidR="008B4831" w:rsidRPr="00C71430" w:rsidRDefault="008B4831" w:rsidP="00F3558C">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Reviewed by</w:t>
            </w:r>
          </w:p>
        </w:tc>
        <w:tc>
          <w:tcPr>
            <w:tcW w:w="3150" w:type="dxa"/>
          </w:tcPr>
          <w:p w14:paraId="155E9B0B" w14:textId="758D7862" w:rsidR="008B4831" w:rsidRPr="00C71430" w:rsidRDefault="008B4831" w:rsidP="00F3558C">
            <w:pP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C71430">
              <w:rPr>
                <w:rFonts w:ascii="Tahoma" w:hAnsi="Tahoma" w:cs="Tahoma"/>
              </w:rPr>
              <w:t>Comments</w:t>
            </w:r>
          </w:p>
        </w:tc>
      </w:tr>
      <w:tr w:rsidR="008B4831" w:rsidRPr="00C71430" w14:paraId="5BA7AB60" w14:textId="77777777" w:rsidTr="008B4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79DA078" w14:textId="7123323A" w:rsidR="008B4831" w:rsidRPr="00C71430" w:rsidRDefault="008B4831" w:rsidP="005C7E74">
            <w:pPr>
              <w:rPr>
                <w:rFonts w:ascii="Tahoma" w:hAnsi="Tahoma" w:cs="Tahoma"/>
              </w:rPr>
            </w:pPr>
            <w:r w:rsidRPr="00C71430">
              <w:rPr>
                <w:rFonts w:ascii="Tahoma" w:hAnsi="Tahoma" w:cs="Tahoma"/>
              </w:rPr>
              <w:t>1.0</w:t>
            </w:r>
          </w:p>
        </w:tc>
        <w:tc>
          <w:tcPr>
            <w:tcW w:w="2340" w:type="dxa"/>
          </w:tcPr>
          <w:p w14:paraId="552205EB" w14:textId="566E1C5A" w:rsidR="008B4831" w:rsidRPr="00C71430" w:rsidRDefault="008B4831" w:rsidP="005C7E74">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15 June 2023</w:t>
            </w:r>
          </w:p>
        </w:tc>
        <w:tc>
          <w:tcPr>
            <w:tcW w:w="1787" w:type="dxa"/>
          </w:tcPr>
          <w:p w14:paraId="1549D88C" w14:textId="2CE475B9" w:rsidR="008B4831" w:rsidRPr="00C71430" w:rsidRDefault="008B4831" w:rsidP="005C7E74">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79B5F4F7" w14:textId="77777777" w:rsidR="008B4831" w:rsidRPr="00C71430" w:rsidRDefault="008B4831" w:rsidP="008B4831">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Marites Magsajo</w:t>
            </w:r>
          </w:p>
          <w:p w14:paraId="7D62AB9C" w14:textId="77777777" w:rsidR="008B4831" w:rsidRPr="00C71430" w:rsidRDefault="008B4831" w:rsidP="000B09C5">
            <w:pP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3150" w:type="dxa"/>
          </w:tcPr>
          <w:p w14:paraId="6B72B498" w14:textId="56AE7245" w:rsidR="008B4831" w:rsidRPr="00C71430" w:rsidRDefault="008B4831" w:rsidP="000B09C5">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 xml:space="preserve">Initial Release </w:t>
            </w:r>
          </w:p>
          <w:p w14:paraId="4D0533F9" w14:textId="273F4752" w:rsidR="008B4831" w:rsidRPr="00C71430" w:rsidRDefault="008B4831" w:rsidP="000B09C5">
            <w:pP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8B4831" w:rsidRPr="00C71430" w14:paraId="53E842C1" w14:textId="77777777" w:rsidTr="008B4831">
        <w:tc>
          <w:tcPr>
            <w:cnfStyle w:val="001000000000" w:firstRow="0" w:lastRow="0" w:firstColumn="1" w:lastColumn="0" w:oddVBand="0" w:evenVBand="0" w:oddHBand="0" w:evenHBand="0" w:firstRowFirstColumn="0" w:firstRowLastColumn="0" w:lastRowFirstColumn="0" w:lastRowLastColumn="0"/>
            <w:tcW w:w="1255" w:type="dxa"/>
          </w:tcPr>
          <w:p w14:paraId="4A666C7F" w14:textId="235FEC2B" w:rsidR="008B4831" w:rsidRPr="00C71430" w:rsidRDefault="008B4831" w:rsidP="00404D25">
            <w:pPr>
              <w:rPr>
                <w:rFonts w:ascii="Tahoma" w:hAnsi="Tahoma" w:cs="Tahoma"/>
              </w:rPr>
            </w:pPr>
            <w:r w:rsidRPr="00C71430">
              <w:rPr>
                <w:rFonts w:ascii="Tahoma" w:hAnsi="Tahoma" w:cs="Tahoma"/>
              </w:rPr>
              <w:t>1.1</w:t>
            </w:r>
          </w:p>
        </w:tc>
        <w:tc>
          <w:tcPr>
            <w:tcW w:w="2340" w:type="dxa"/>
          </w:tcPr>
          <w:p w14:paraId="565D302F" w14:textId="3C9F4BE5" w:rsidR="008B4831" w:rsidRPr="00C71430" w:rsidRDefault="008B4831" w:rsidP="00404D25">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17 July 2023</w:t>
            </w:r>
          </w:p>
        </w:tc>
        <w:tc>
          <w:tcPr>
            <w:tcW w:w="1787" w:type="dxa"/>
          </w:tcPr>
          <w:p w14:paraId="500E5211" w14:textId="3001933D" w:rsidR="008B4831" w:rsidRPr="00C71430" w:rsidRDefault="008B4831" w:rsidP="00404D25">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3F0BB2B9" w14:textId="77777777" w:rsidR="008B4831" w:rsidRPr="00C71430" w:rsidRDefault="008B4831" w:rsidP="008B4831">
            <w:pP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3150" w:type="dxa"/>
          </w:tcPr>
          <w:p w14:paraId="506F2B98" w14:textId="640FA2B8" w:rsidR="008B4831" w:rsidRPr="00C71430" w:rsidRDefault="008B4831" w:rsidP="00E31C8E">
            <w:pPr>
              <w:spacing w:after="240"/>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 xml:space="preserve">To reflect the comments of EXIM-Deposits Team from the first review </w:t>
            </w:r>
          </w:p>
        </w:tc>
      </w:tr>
      <w:tr w:rsidR="008B4831" w:rsidRPr="00C71430" w14:paraId="21FDAF87" w14:textId="77777777" w:rsidTr="008B4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055CC78" w14:textId="128C795E" w:rsidR="008B4831" w:rsidRPr="00C71430" w:rsidRDefault="008B4831" w:rsidP="008B4831">
            <w:pPr>
              <w:rPr>
                <w:rFonts w:ascii="Tahoma" w:hAnsi="Tahoma" w:cs="Tahoma"/>
              </w:rPr>
            </w:pPr>
            <w:r w:rsidRPr="00C71430">
              <w:rPr>
                <w:rFonts w:ascii="Tahoma" w:hAnsi="Tahoma" w:cs="Tahoma"/>
              </w:rPr>
              <w:t>1.2</w:t>
            </w:r>
          </w:p>
        </w:tc>
        <w:tc>
          <w:tcPr>
            <w:tcW w:w="2340" w:type="dxa"/>
          </w:tcPr>
          <w:p w14:paraId="4691CFB7" w14:textId="3218C54B" w:rsidR="008B4831" w:rsidRPr="00C71430" w:rsidRDefault="008B4831" w:rsidP="008B4831">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24 July 2023</w:t>
            </w:r>
          </w:p>
        </w:tc>
        <w:tc>
          <w:tcPr>
            <w:tcW w:w="1787" w:type="dxa"/>
          </w:tcPr>
          <w:p w14:paraId="62DA7B31" w14:textId="7B55A649" w:rsidR="008B4831" w:rsidRPr="00C71430" w:rsidRDefault="008B4831" w:rsidP="008B4831">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6F8A2347" w14:textId="77777777" w:rsidR="008B4831" w:rsidRPr="00C71430" w:rsidRDefault="008B4831" w:rsidP="008B4831">
            <w:pP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3150" w:type="dxa"/>
          </w:tcPr>
          <w:p w14:paraId="72B4ED3A" w14:textId="14DA3618" w:rsidR="008B4831" w:rsidRPr="00C71430" w:rsidRDefault="008B4831" w:rsidP="00E31C8E">
            <w:pPr>
              <w:spacing w:after="240"/>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To reflect the comments of EXIM-Deposits Team from the second review</w:t>
            </w:r>
          </w:p>
        </w:tc>
      </w:tr>
      <w:tr w:rsidR="00EF3FDB" w:rsidRPr="00C71430" w14:paraId="4011E261" w14:textId="77777777" w:rsidTr="008B4831">
        <w:tc>
          <w:tcPr>
            <w:cnfStyle w:val="001000000000" w:firstRow="0" w:lastRow="0" w:firstColumn="1" w:lastColumn="0" w:oddVBand="0" w:evenVBand="0" w:oddHBand="0" w:evenHBand="0" w:firstRowFirstColumn="0" w:firstRowLastColumn="0" w:lastRowFirstColumn="0" w:lastRowLastColumn="0"/>
            <w:tcW w:w="1255" w:type="dxa"/>
          </w:tcPr>
          <w:p w14:paraId="341FF7BF" w14:textId="221DE39A" w:rsidR="00EF3FDB" w:rsidRPr="00C71430" w:rsidRDefault="00EF3FDB" w:rsidP="00EF3FDB">
            <w:pPr>
              <w:rPr>
                <w:rFonts w:ascii="Tahoma" w:hAnsi="Tahoma" w:cs="Tahoma"/>
              </w:rPr>
            </w:pPr>
            <w:r w:rsidRPr="00C71430">
              <w:rPr>
                <w:rFonts w:ascii="Tahoma" w:hAnsi="Tahoma" w:cs="Tahoma"/>
              </w:rPr>
              <w:t>2.0</w:t>
            </w:r>
          </w:p>
        </w:tc>
        <w:tc>
          <w:tcPr>
            <w:tcW w:w="2340" w:type="dxa"/>
          </w:tcPr>
          <w:p w14:paraId="49702B62" w14:textId="02D90BAE" w:rsidR="00EF3FDB" w:rsidRPr="00C71430" w:rsidRDefault="00EF3FDB" w:rsidP="00EF3FDB">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27 July 2023</w:t>
            </w:r>
          </w:p>
        </w:tc>
        <w:tc>
          <w:tcPr>
            <w:tcW w:w="1787" w:type="dxa"/>
          </w:tcPr>
          <w:p w14:paraId="6F3D3600" w14:textId="6CD1E422" w:rsidR="00EF3FDB" w:rsidRPr="00C71430" w:rsidRDefault="00EF3FDB" w:rsidP="00EF3FDB">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1A4D9151" w14:textId="77777777" w:rsidR="00EF3FDB" w:rsidRPr="00C71430" w:rsidRDefault="00EF3FDB" w:rsidP="00EF3FDB">
            <w:pP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3150" w:type="dxa"/>
          </w:tcPr>
          <w:p w14:paraId="2CCC98E2" w14:textId="5149CA88" w:rsidR="00EF3FDB" w:rsidRPr="00C71430" w:rsidRDefault="00EF3FDB" w:rsidP="00E31C8E">
            <w:pPr>
              <w:spacing w:after="240"/>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Update OD interest projection and Debit note/Credit note form</w:t>
            </w:r>
          </w:p>
        </w:tc>
      </w:tr>
      <w:tr w:rsidR="00D52AA1" w:rsidRPr="00C71430" w14:paraId="547E67BD" w14:textId="77777777" w:rsidTr="008B4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275AA90D" w14:textId="379014AE" w:rsidR="00D52AA1" w:rsidRPr="00C71430" w:rsidRDefault="00D52AA1" w:rsidP="00D52AA1">
            <w:pPr>
              <w:rPr>
                <w:rFonts w:ascii="Tahoma" w:hAnsi="Tahoma" w:cs="Tahoma"/>
              </w:rPr>
            </w:pPr>
            <w:r w:rsidRPr="00C71430">
              <w:rPr>
                <w:rFonts w:ascii="Tahoma" w:hAnsi="Tahoma" w:cs="Tahoma"/>
              </w:rPr>
              <w:t>2.1</w:t>
            </w:r>
          </w:p>
        </w:tc>
        <w:tc>
          <w:tcPr>
            <w:tcW w:w="2340" w:type="dxa"/>
          </w:tcPr>
          <w:p w14:paraId="5C142B91" w14:textId="534A847D" w:rsidR="00D52AA1" w:rsidRPr="00C71430" w:rsidRDefault="00D52AA1" w:rsidP="00D52AA1">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31 July 2023</w:t>
            </w:r>
          </w:p>
        </w:tc>
        <w:tc>
          <w:tcPr>
            <w:tcW w:w="1787" w:type="dxa"/>
          </w:tcPr>
          <w:p w14:paraId="0CD83D55" w14:textId="445C51F5" w:rsidR="00D52AA1" w:rsidRPr="00C71430" w:rsidRDefault="00D52AA1" w:rsidP="00D52AA1">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5EB5AFAF" w14:textId="77777777" w:rsidR="00D52AA1" w:rsidRPr="00C71430" w:rsidRDefault="00D52AA1" w:rsidP="00D52AA1">
            <w:pP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3150" w:type="dxa"/>
          </w:tcPr>
          <w:p w14:paraId="7B21A330" w14:textId="630E2585" w:rsidR="00D52AA1" w:rsidRPr="00C71430" w:rsidRDefault="00D52AA1" w:rsidP="00E31C8E">
            <w:pPr>
              <w:spacing w:after="240"/>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 xml:space="preserve">Update </w:t>
            </w:r>
            <w:r w:rsidR="00A85546" w:rsidRPr="00C71430">
              <w:rPr>
                <w:rFonts w:ascii="Tahoma" w:hAnsi="Tahoma" w:cs="Tahoma"/>
              </w:rPr>
              <w:t>business logic and sample report layout</w:t>
            </w:r>
          </w:p>
        </w:tc>
      </w:tr>
      <w:tr w:rsidR="00E31C8E" w:rsidRPr="00C71430" w14:paraId="2DC62B02" w14:textId="77777777" w:rsidTr="008B4831">
        <w:tc>
          <w:tcPr>
            <w:cnfStyle w:val="001000000000" w:firstRow="0" w:lastRow="0" w:firstColumn="1" w:lastColumn="0" w:oddVBand="0" w:evenVBand="0" w:oddHBand="0" w:evenHBand="0" w:firstRowFirstColumn="0" w:firstRowLastColumn="0" w:lastRowFirstColumn="0" w:lastRowLastColumn="0"/>
            <w:tcW w:w="1255" w:type="dxa"/>
          </w:tcPr>
          <w:p w14:paraId="107C97CC" w14:textId="0F5968FB" w:rsidR="00E31C8E" w:rsidRPr="00C71430" w:rsidRDefault="00E31C8E" w:rsidP="00E31C8E">
            <w:pPr>
              <w:rPr>
                <w:rFonts w:ascii="Tahoma" w:hAnsi="Tahoma" w:cs="Tahoma"/>
              </w:rPr>
            </w:pPr>
            <w:r w:rsidRPr="00C71430">
              <w:rPr>
                <w:rFonts w:ascii="Tahoma" w:hAnsi="Tahoma" w:cs="Tahoma"/>
              </w:rPr>
              <w:lastRenderedPageBreak/>
              <w:t>2.2</w:t>
            </w:r>
          </w:p>
        </w:tc>
        <w:tc>
          <w:tcPr>
            <w:tcW w:w="2340" w:type="dxa"/>
          </w:tcPr>
          <w:p w14:paraId="16D81DBE" w14:textId="1FDC87C6" w:rsidR="00E31C8E" w:rsidRPr="00C71430" w:rsidRDefault="002C5104" w:rsidP="00E31C8E">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9</w:t>
            </w:r>
            <w:r w:rsidR="00E31C8E" w:rsidRPr="00C71430">
              <w:rPr>
                <w:rFonts w:ascii="Tahoma" w:hAnsi="Tahoma" w:cs="Tahoma"/>
              </w:rPr>
              <w:t xml:space="preserve"> August 2023</w:t>
            </w:r>
          </w:p>
        </w:tc>
        <w:tc>
          <w:tcPr>
            <w:tcW w:w="1787" w:type="dxa"/>
          </w:tcPr>
          <w:p w14:paraId="7BF9B113" w14:textId="116E8155" w:rsidR="00E31C8E" w:rsidRPr="00C71430" w:rsidRDefault="00E31C8E" w:rsidP="00E31C8E">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350B28CE" w14:textId="77777777" w:rsidR="00E31C8E" w:rsidRPr="00C71430" w:rsidRDefault="00E31C8E" w:rsidP="00E31C8E">
            <w:pP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3150" w:type="dxa"/>
          </w:tcPr>
          <w:p w14:paraId="082926E7" w14:textId="426CE565" w:rsidR="00E31C8E" w:rsidRPr="00C71430" w:rsidRDefault="00E31C8E" w:rsidP="00E31C8E">
            <w:pPr>
              <w:spacing w:after="240"/>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To reflect the comments of EXIM-Deposits Team from the</w:t>
            </w:r>
            <w:r w:rsidRPr="00C71430">
              <w:rPr>
                <w:rFonts w:ascii="Tahoma" w:hAnsi="Tahoma" w:cs="Tahoma"/>
                <w:cs/>
              </w:rPr>
              <w:t xml:space="preserve"> </w:t>
            </w:r>
            <w:r w:rsidRPr="00C71430">
              <w:rPr>
                <w:rFonts w:ascii="Tahoma" w:hAnsi="Tahoma" w:cs="Tahoma"/>
              </w:rPr>
              <w:t>latest review</w:t>
            </w:r>
          </w:p>
        </w:tc>
      </w:tr>
      <w:tr w:rsidR="00F71FF7" w:rsidRPr="00C71430" w14:paraId="0FCB49DB" w14:textId="77777777" w:rsidTr="00F71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2E4DD8B8" w14:textId="0778926D" w:rsidR="00F71FF7" w:rsidRPr="00C71430" w:rsidRDefault="00F71FF7" w:rsidP="00F71FF7">
            <w:pPr>
              <w:rPr>
                <w:rFonts w:ascii="Tahoma" w:hAnsi="Tahoma" w:cs="Tahoma"/>
              </w:rPr>
            </w:pPr>
            <w:r w:rsidRPr="00C71430">
              <w:rPr>
                <w:rFonts w:ascii="Tahoma" w:hAnsi="Tahoma" w:cs="Tahoma"/>
              </w:rPr>
              <w:t>2.3</w:t>
            </w:r>
          </w:p>
        </w:tc>
        <w:tc>
          <w:tcPr>
            <w:tcW w:w="2340" w:type="dxa"/>
          </w:tcPr>
          <w:p w14:paraId="7B7FD04D" w14:textId="379612C6" w:rsidR="00F71FF7" w:rsidRPr="00C71430" w:rsidRDefault="00F71FF7" w:rsidP="00F71FF7">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1 September 2023</w:t>
            </w:r>
          </w:p>
        </w:tc>
        <w:tc>
          <w:tcPr>
            <w:tcW w:w="1787" w:type="dxa"/>
          </w:tcPr>
          <w:p w14:paraId="7167026C" w14:textId="135B1218" w:rsidR="00F71FF7" w:rsidRPr="00C71430" w:rsidRDefault="00F71FF7" w:rsidP="00F71FF7">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17D4CB2B" w14:textId="0ED890A2" w:rsidR="00F71FF7" w:rsidRPr="00C71430" w:rsidRDefault="00F71FF7" w:rsidP="00F71FF7">
            <w:pP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3150" w:type="dxa"/>
            <w:shd w:val="clear" w:color="auto" w:fill="FFFFFF" w:themeFill="background1"/>
          </w:tcPr>
          <w:p w14:paraId="5982F3AE" w14:textId="1AEB43E6" w:rsidR="00F71FF7" w:rsidRPr="00C71430" w:rsidRDefault="00F71FF7" w:rsidP="00F71FF7">
            <w:pPr>
              <w:shd w:val="clear" w:color="auto" w:fill="FDFDFD"/>
              <w:cnfStyle w:val="000000100000" w:firstRow="0" w:lastRow="0" w:firstColumn="0" w:lastColumn="0" w:oddVBand="0" w:evenVBand="0" w:oddHBand="1" w:evenHBand="0" w:firstRowFirstColumn="0" w:firstRowLastColumn="0" w:lastRowFirstColumn="0" w:lastRowLastColumn="0"/>
              <w:rPr>
                <w:rStyle w:val="ts-alignment-element-highlighted"/>
                <w:rFonts w:ascii="Tahoma" w:hAnsi="Tahoma" w:cs="Tahoma"/>
                <w:sz w:val="21"/>
                <w:szCs w:val="21"/>
                <w:shd w:val="clear" w:color="auto" w:fill="D4D4D4"/>
                <w:lang w:val="en"/>
              </w:rPr>
            </w:pPr>
            <w:r w:rsidRPr="00C71430">
              <w:rPr>
                <w:rFonts w:ascii="Tahoma" w:hAnsi="Tahoma" w:cs="Tahoma"/>
              </w:rPr>
              <w:t>Update data items to comply with TOR</w:t>
            </w:r>
          </w:p>
        </w:tc>
      </w:tr>
      <w:tr w:rsidR="001335A7" w:rsidRPr="00C71430" w14:paraId="77A40968" w14:textId="77777777" w:rsidTr="00F71FF7">
        <w:tc>
          <w:tcPr>
            <w:cnfStyle w:val="001000000000" w:firstRow="0" w:lastRow="0" w:firstColumn="1" w:lastColumn="0" w:oddVBand="0" w:evenVBand="0" w:oddHBand="0" w:evenHBand="0" w:firstRowFirstColumn="0" w:firstRowLastColumn="0" w:lastRowFirstColumn="0" w:lastRowLastColumn="0"/>
            <w:tcW w:w="1255" w:type="dxa"/>
          </w:tcPr>
          <w:p w14:paraId="150F363E" w14:textId="6C540719" w:rsidR="001335A7" w:rsidRPr="00C71430" w:rsidRDefault="001335A7" w:rsidP="001335A7">
            <w:pPr>
              <w:rPr>
                <w:rFonts w:ascii="Tahoma" w:hAnsi="Tahoma" w:cs="Tahoma"/>
              </w:rPr>
            </w:pPr>
            <w:r w:rsidRPr="00C71430">
              <w:rPr>
                <w:rFonts w:ascii="Tahoma" w:hAnsi="Tahoma" w:cs="Tahoma"/>
              </w:rPr>
              <w:t>2.4</w:t>
            </w:r>
          </w:p>
        </w:tc>
        <w:tc>
          <w:tcPr>
            <w:tcW w:w="2340" w:type="dxa"/>
          </w:tcPr>
          <w:p w14:paraId="03A0B3E8" w14:textId="3A9ABC10" w:rsidR="001335A7" w:rsidRPr="00C71430" w:rsidRDefault="001335A7" w:rsidP="001335A7">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6 September 2023</w:t>
            </w:r>
          </w:p>
        </w:tc>
        <w:tc>
          <w:tcPr>
            <w:tcW w:w="1787" w:type="dxa"/>
          </w:tcPr>
          <w:p w14:paraId="4722746B" w14:textId="0097ED60" w:rsidR="001335A7" w:rsidRPr="00C71430" w:rsidRDefault="001335A7" w:rsidP="001335A7">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71430">
              <w:rPr>
                <w:rFonts w:ascii="Tahoma" w:hAnsi="Tahoma" w:cs="Tahoma"/>
              </w:rPr>
              <w:t>Suksri Yodying</w:t>
            </w:r>
          </w:p>
        </w:tc>
        <w:tc>
          <w:tcPr>
            <w:tcW w:w="1993" w:type="dxa"/>
          </w:tcPr>
          <w:p w14:paraId="0FD8FC00" w14:textId="77777777" w:rsidR="001335A7" w:rsidRPr="00C71430" w:rsidRDefault="001335A7" w:rsidP="001335A7">
            <w:pP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3150" w:type="dxa"/>
            <w:shd w:val="clear" w:color="auto" w:fill="FFFFFF" w:themeFill="background1"/>
          </w:tcPr>
          <w:p w14:paraId="12483849" w14:textId="25EAD98F" w:rsidR="001335A7" w:rsidRPr="00C71430" w:rsidRDefault="001335A7" w:rsidP="001335A7">
            <w:pPr>
              <w:shd w:val="clear" w:color="auto" w:fill="FDFDFD"/>
              <w:cnfStyle w:val="000000000000" w:firstRow="0" w:lastRow="0" w:firstColumn="0" w:lastColumn="0" w:oddVBand="0" w:evenVBand="0" w:oddHBand="0" w:evenHBand="0" w:firstRowFirstColumn="0" w:firstRowLastColumn="0" w:lastRowFirstColumn="0" w:lastRowLastColumn="0"/>
              <w:rPr>
                <w:rFonts w:ascii="Tahoma" w:hAnsi="Tahoma" w:cs="Tahoma"/>
                <w:lang w:val="en"/>
              </w:rPr>
            </w:pPr>
            <w:r w:rsidRPr="00C71430">
              <w:rPr>
                <w:rFonts w:ascii="Tahoma" w:hAnsi="Tahoma" w:cs="Tahoma"/>
              </w:rPr>
              <w:t>Update from EXIM business unit review</w:t>
            </w:r>
          </w:p>
        </w:tc>
      </w:tr>
      <w:tr w:rsidR="00121108" w:rsidRPr="00C71430" w14:paraId="5A9C2E53" w14:textId="77777777" w:rsidTr="00F71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B6A4259" w14:textId="3A2E76FF" w:rsidR="00121108" w:rsidRPr="00C35720" w:rsidRDefault="00121108" w:rsidP="00121108">
            <w:pPr>
              <w:rPr>
                <w:rFonts w:ascii="Tahoma" w:hAnsi="Tahoma" w:cs="Tahoma"/>
                <w:color w:val="FF0000"/>
              </w:rPr>
            </w:pPr>
            <w:r w:rsidRPr="00C35720">
              <w:rPr>
                <w:rFonts w:ascii="Tahoma" w:hAnsi="Tahoma" w:cs="Tahoma"/>
                <w:color w:val="FF0000"/>
              </w:rPr>
              <w:t>2.5</w:t>
            </w:r>
          </w:p>
        </w:tc>
        <w:tc>
          <w:tcPr>
            <w:tcW w:w="2340" w:type="dxa"/>
          </w:tcPr>
          <w:p w14:paraId="568011BE" w14:textId="55F473F1" w:rsidR="00121108" w:rsidRPr="00C35720" w:rsidRDefault="00121108" w:rsidP="00121108">
            <w:pPr>
              <w:cnfStyle w:val="000000100000" w:firstRow="0" w:lastRow="0" w:firstColumn="0" w:lastColumn="0" w:oddVBand="0" w:evenVBand="0" w:oddHBand="1" w:evenHBand="0" w:firstRowFirstColumn="0" w:firstRowLastColumn="0" w:lastRowFirstColumn="0" w:lastRowLastColumn="0"/>
              <w:rPr>
                <w:rFonts w:ascii="Tahoma" w:hAnsi="Tahoma" w:cs="Tahoma"/>
                <w:color w:val="FF0000"/>
              </w:rPr>
            </w:pPr>
            <w:r w:rsidRPr="00C35720">
              <w:rPr>
                <w:rFonts w:ascii="Tahoma" w:hAnsi="Tahoma" w:cs="Tahoma"/>
                <w:color w:val="FF0000"/>
              </w:rPr>
              <w:t>10 September 2023</w:t>
            </w:r>
          </w:p>
        </w:tc>
        <w:tc>
          <w:tcPr>
            <w:tcW w:w="1787" w:type="dxa"/>
          </w:tcPr>
          <w:p w14:paraId="0A3595D2" w14:textId="7CE93EAC" w:rsidR="00121108" w:rsidRPr="00C35720" w:rsidRDefault="00121108" w:rsidP="00121108">
            <w:pPr>
              <w:cnfStyle w:val="000000100000" w:firstRow="0" w:lastRow="0" w:firstColumn="0" w:lastColumn="0" w:oddVBand="0" w:evenVBand="0" w:oddHBand="1" w:evenHBand="0" w:firstRowFirstColumn="0" w:firstRowLastColumn="0" w:lastRowFirstColumn="0" w:lastRowLastColumn="0"/>
              <w:rPr>
                <w:rFonts w:ascii="Tahoma" w:hAnsi="Tahoma" w:cs="Tahoma"/>
                <w:color w:val="FF0000"/>
              </w:rPr>
            </w:pPr>
            <w:r w:rsidRPr="00C35720">
              <w:rPr>
                <w:rFonts w:ascii="Tahoma" w:hAnsi="Tahoma" w:cs="Tahoma"/>
                <w:color w:val="FF0000"/>
              </w:rPr>
              <w:t>Suksri Yodying</w:t>
            </w:r>
          </w:p>
        </w:tc>
        <w:tc>
          <w:tcPr>
            <w:tcW w:w="1993" w:type="dxa"/>
          </w:tcPr>
          <w:p w14:paraId="44C14D11" w14:textId="77777777" w:rsidR="00121108" w:rsidRPr="00C35720" w:rsidRDefault="00121108" w:rsidP="00121108">
            <w:pPr>
              <w:cnfStyle w:val="000000100000" w:firstRow="0" w:lastRow="0" w:firstColumn="0" w:lastColumn="0" w:oddVBand="0" w:evenVBand="0" w:oddHBand="1" w:evenHBand="0" w:firstRowFirstColumn="0" w:firstRowLastColumn="0" w:lastRowFirstColumn="0" w:lastRowLastColumn="0"/>
              <w:rPr>
                <w:rFonts w:ascii="Tahoma" w:hAnsi="Tahoma" w:cs="Tahoma"/>
                <w:color w:val="FF0000"/>
              </w:rPr>
            </w:pPr>
          </w:p>
        </w:tc>
        <w:tc>
          <w:tcPr>
            <w:tcW w:w="3150" w:type="dxa"/>
            <w:shd w:val="clear" w:color="auto" w:fill="FFFFFF" w:themeFill="background1"/>
          </w:tcPr>
          <w:p w14:paraId="46B64C5C" w14:textId="18C9E495" w:rsidR="00121108" w:rsidRPr="00C35720" w:rsidRDefault="00C71430" w:rsidP="00121108">
            <w:pPr>
              <w:shd w:val="clear" w:color="auto" w:fill="FDFDFD"/>
              <w:cnfStyle w:val="000000100000" w:firstRow="0" w:lastRow="0" w:firstColumn="0" w:lastColumn="0" w:oddVBand="0" w:evenVBand="0" w:oddHBand="1" w:evenHBand="0" w:firstRowFirstColumn="0" w:firstRowLastColumn="0" w:lastRowFirstColumn="0" w:lastRowLastColumn="0"/>
              <w:rPr>
                <w:rFonts w:ascii="Tahoma" w:hAnsi="Tahoma" w:cs="Tahoma"/>
                <w:color w:val="FF0000"/>
              </w:rPr>
            </w:pPr>
            <w:r w:rsidRPr="00C35720">
              <w:rPr>
                <w:rFonts w:ascii="Tahoma" w:hAnsi="Tahoma" w:cs="Tahoma"/>
                <w:color w:val="FF0000"/>
              </w:rPr>
              <w:t>Add</w:t>
            </w:r>
            <w:r w:rsidR="00C35720">
              <w:rPr>
                <w:rFonts w:ascii="Tahoma" w:hAnsi="Tahoma" w:cs="Tahoma"/>
                <w:color w:val="FF0000"/>
              </w:rPr>
              <w:t xml:space="preserve"> more samples of</w:t>
            </w:r>
            <w:r w:rsidRPr="00C35720">
              <w:rPr>
                <w:rFonts w:ascii="Tahoma" w:hAnsi="Tahoma" w:cs="Tahoma"/>
                <w:color w:val="FF0000"/>
              </w:rPr>
              <w:t xml:space="preserve"> Debit/Credit </w:t>
            </w:r>
            <w:r w:rsidR="006B390F" w:rsidRPr="006B390F">
              <w:rPr>
                <w:rFonts w:ascii="Tahoma" w:hAnsi="Tahoma" w:cs="Tahoma"/>
                <w:color w:val="FF0000"/>
              </w:rPr>
              <w:t xml:space="preserve">Bank </w:t>
            </w:r>
            <w:proofErr w:type="spellStart"/>
            <w:r w:rsidR="006B390F" w:rsidRPr="006B390F">
              <w:rPr>
                <w:rFonts w:ascii="Tahoma" w:hAnsi="Tahoma" w:cs="Tahoma"/>
                <w:color w:val="FF0000"/>
              </w:rPr>
              <w:t>Confirmation</w:t>
            </w:r>
            <w:r w:rsidRPr="00C35720">
              <w:rPr>
                <w:rFonts w:ascii="Tahoma" w:hAnsi="Tahoma" w:cs="Tahoma"/>
                <w:color w:val="FF0000"/>
              </w:rPr>
              <w:t>advice</w:t>
            </w:r>
            <w:proofErr w:type="spellEnd"/>
            <w:r w:rsidRPr="00C35720">
              <w:rPr>
                <w:rFonts w:ascii="Tahoma" w:hAnsi="Tahoma" w:cs="Tahoma"/>
                <w:color w:val="FF0000"/>
              </w:rPr>
              <w:t xml:space="preserve"> in section 4.3 </w:t>
            </w:r>
          </w:p>
        </w:tc>
      </w:tr>
    </w:tbl>
    <w:p w14:paraId="7D2F37C0" w14:textId="77777777" w:rsidR="00AB32DF" w:rsidRPr="00C71430" w:rsidRDefault="00CF3A96" w:rsidP="008B4831">
      <w:pPr>
        <w:pStyle w:val="ContentsTitle"/>
        <w:rPr>
          <w:rFonts w:ascii="Tahoma" w:hAnsi="Tahoma" w:cs="Tahoma"/>
        </w:rPr>
      </w:pPr>
      <w:r w:rsidRPr="00C71430">
        <w:rPr>
          <w:rFonts w:ascii="Tahoma" w:hAnsi="Tahoma" w:cs="Tahoma"/>
        </w:rPr>
        <w:br w:type="page"/>
      </w:r>
      <w:bookmarkStart w:id="3" w:name="_Toc436210296"/>
      <w:r w:rsidR="00AB32DF" w:rsidRPr="00C71430">
        <w:rPr>
          <w:rFonts w:ascii="Tahoma" w:hAnsi="Tahoma" w:cs="Tahoma"/>
        </w:rPr>
        <w:lastRenderedPageBreak/>
        <w:t>Introduction</w:t>
      </w:r>
      <w:bookmarkEnd w:id="3"/>
      <w:r w:rsidR="00AB32DF" w:rsidRPr="00C71430">
        <w:rPr>
          <w:rFonts w:ascii="Tahoma" w:hAnsi="Tahoma" w:cs="Tahoma"/>
        </w:rPr>
        <w:t xml:space="preserve"> </w:t>
      </w:r>
    </w:p>
    <w:p w14:paraId="7C4D7E4A" w14:textId="5841C108" w:rsidR="00AE62FD" w:rsidRPr="00C71430" w:rsidRDefault="00AE62FD" w:rsidP="00AE62FD">
      <w:pPr>
        <w:jc w:val="both"/>
        <w:rPr>
          <w:rFonts w:ascii="Tahoma" w:hAnsi="Tahoma" w:cs="Tahoma"/>
        </w:rPr>
      </w:pPr>
      <w:r w:rsidRPr="00C71430">
        <w:rPr>
          <w:rFonts w:ascii="Tahoma" w:hAnsi="Tahoma" w:cs="Tahoma"/>
        </w:rPr>
        <w:t xml:space="preserve">The Deposits workshop activity conducted at the Export-Import Bank </w:t>
      </w:r>
      <w:r w:rsidR="00121108" w:rsidRPr="00C71430">
        <w:rPr>
          <w:rFonts w:ascii="Tahoma" w:hAnsi="Tahoma" w:cs="Tahoma"/>
        </w:rPr>
        <w:t>of</w:t>
      </w:r>
      <w:r w:rsidRPr="00C71430">
        <w:rPr>
          <w:rFonts w:ascii="Tahoma" w:hAnsi="Tahoma" w:cs="Tahoma"/>
        </w:rPr>
        <w:t xml:space="preserve"> Thailand highlighted all requirements related to the report.  However, during the same workshop, it was discovered that there are requirements</w:t>
      </w:r>
      <w:r w:rsidR="00892C7B" w:rsidRPr="00C71430">
        <w:rPr>
          <w:rFonts w:ascii="Tahoma" w:hAnsi="Tahoma" w:cs="Tahoma"/>
        </w:rPr>
        <w:t>.</w:t>
      </w:r>
      <w:r w:rsidRPr="00C71430">
        <w:rPr>
          <w:rFonts w:ascii="Tahoma" w:hAnsi="Tahoma" w:cs="Tahoma"/>
        </w:rPr>
        <w:t xml:space="preserve"> </w:t>
      </w:r>
      <w:r w:rsidR="00892C7B" w:rsidRPr="00C71430">
        <w:rPr>
          <w:rFonts w:ascii="Tahoma" w:hAnsi="Tahoma" w:cs="Tahoma"/>
        </w:rPr>
        <w:t>The report layout shown in this document are currently in use by Business Unit. If the CBS9 reports are similar, they may consider further.</w:t>
      </w:r>
    </w:p>
    <w:p w14:paraId="0BF7ACD3" w14:textId="77777777" w:rsidR="005C7E74" w:rsidRPr="00C71430" w:rsidRDefault="005C7E74" w:rsidP="00B83D8D">
      <w:pPr>
        <w:rPr>
          <w:rFonts w:ascii="Tahoma" w:hAnsi="Tahoma" w:cs="Tahoma"/>
        </w:rPr>
      </w:pPr>
    </w:p>
    <w:p w14:paraId="21DE2E9A" w14:textId="77777777" w:rsidR="002012FB" w:rsidRPr="00C71430" w:rsidRDefault="002012FB" w:rsidP="00B83D8D">
      <w:pPr>
        <w:rPr>
          <w:rFonts w:ascii="Tahoma" w:hAnsi="Tahoma" w:cs="Tahoma"/>
        </w:rPr>
      </w:pPr>
    </w:p>
    <w:p w14:paraId="63AE9732" w14:textId="77777777" w:rsidR="00061B9D" w:rsidRPr="00C71430" w:rsidRDefault="00061B9D" w:rsidP="00B05C3C">
      <w:pPr>
        <w:pStyle w:val="Sub-Headings"/>
        <w:rPr>
          <w:rFonts w:ascii="Tahoma" w:hAnsi="Tahoma" w:cs="Tahoma"/>
        </w:rPr>
      </w:pPr>
      <w:bookmarkStart w:id="4" w:name="_Toc436210299"/>
      <w:r w:rsidRPr="00C71430">
        <w:rPr>
          <w:rFonts w:ascii="Tahoma" w:hAnsi="Tahoma" w:cs="Tahoma"/>
        </w:rPr>
        <w:t>Abbreviations</w:t>
      </w:r>
    </w:p>
    <w:p w14:paraId="3BEB3D6B" w14:textId="77777777" w:rsidR="00061B9D" w:rsidRPr="00C71430" w:rsidRDefault="00061B9D" w:rsidP="00061B9D">
      <w:pPr>
        <w:rPr>
          <w:rFonts w:ascii="Tahoma" w:hAnsi="Tahoma" w:cs="Tahoma"/>
        </w:rPr>
      </w:pPr>
      <w:r w:rsidRPr="00C71430">
        <w:rPr>
          <w:rFonts w:ascii="Tahoma" w:hAnsi="Tahoma" w:cs="Tahoma"/>
        </w:rPr>
        <w:t>The following list defines the abbreviations used in this document.</w:t>
      </w:r>
    </w:p>
    <w:p w14:paraId="4AA00D0F" w14:textId="77777777" w:rsidR="00061B9D" w:rsidRPr="00C71430" w:rsidRDefault="00061B9D" w:rsidP="00061B9D">
      <w:pPr>
        <w:rPr>
          <w:rFonts w:ascii="Tahoma" w:hAnsi="Tahoma" w:cs="Tahoma"/>
        </w:rPr>
      </w:pPr>
      <w:r w:rsidRPr="00C71430">
        <w:rPr>
          <w:rFonts w:ascii="Tahoma" w:hAnsi="Tahoma" w:cs="Tahom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25"/>
        <w:gridCol w:w="7506"/>
      </w:tblGrid>
      <w:tr w:rsidR="005C7E74" w:rsidRPr="00C71430" w14:paraId="711B3B19" w14:textId="77777777" w:rsidTr="006B390F">
        <w:tc>
          <w:tcPr>
            <w:tcW w:w="2122" w:type="dxa"/>
          </w:tcPr>
          <w:p w14:paraId="4CEF09D4" w14:textId="77777777" w:rsidR="005C7E74" w:rsidRPr="00C71430" w:rsidRDefault="005C7E74" w:rsidP="006B390F">
            <w:pPr>
              <w:rPr>
                <w:rFonts w:ascii="Tahoma" w:hAnsi="Tahoma" w:cs="Tahoma"/>
              </w:rPr>
            </w:pPr>
            <w:r w:rsidRPr="00C71430">
              <w:rPr>
                <w:rFonts w:ascii="Tahoma" w:hAnsi="Tahoma" w:cs="Tahoma"/>
              </w:rPr>
              <w:t>CBS</w:t>
            </w:r>
          </w:p>
          <w:p w14:paraId="0958D9F8" w14:textId="77777777" w:rsidR="005C7E74" w:rsidRPr="00C71430" w:rsidRDefault="005C7E74" w:rsidP="006B390F">
            <w:pPr>
              <w:rPr>
                <w:rFonts w:ascii="Tahoma" w:hAnsi="Tahoma" w:cs="Tahoma"/>
              </w:rPr>
            </w:pPr>
            <w:r w:rsidRPr="00C71430">
              <w:rPr>
                <w:rFonts w:ascii="Tahoma" w:hAnsi="Tahoma" w:cs="Tahoma"/>
              </w:rPr>
              <w:t>DEP</w:t>
            </w:r>
          </w:p>
        </w:tc>
        <w:tc>
          <w:tcPr>
            <w:tcW w:w="425" w:type="dxa"/>
          </w:tcPr>
          <w:p w14:paraId="30AEAB4D" w14:textId="77777777" w:rsidR="005C7E74" w:rsidRPr="00C71430" w:rsidRDefault="005C7E74" w:rsidP="006B390F">
            <w:pPr>
              <w:rPr>
                <w:rFonts w:ascii="Tahoma" w:hAnsi="Tahoma" w:cs="Tahoma"/>
              </w:rPr>
            </w:pPr>
            <w:r w:rsidRPr="00C71430">
              <w:rPr>
                <w:rFonts w:ascii="Tahoma" w:hAnsi="Tahoma" w:cs="Tahoma"/>
              </w:rPr>
              <w:t>-</w:t>
            </w:r>
          </w:p>
          <w:p w14:paraId="37EE8942" w14:textId="77777777" w:rsidR="005C7E74" w:rsidRPr="00C71430" w:rsidRDefault="005C7E74" w:rsidP="006B390F">
            <w:pPr>
              <w:rPr>
                <w:rFonts w:ascii="Tahoma" w:hAnsi="Tahoma" w:cs="Tahoma"/>
              </w:rPr>
            </w:pPr>
            <w:r w:rsidRPr="00C71430">
              <w:rPr>
                <w:rFonts w:ascii="Tahoma" w:hAnsi="Tahoma" w:cs="Tahoma"/>
              </w:rPr>
              <w:t>-</w:t>
            </w:r>
          </w:p>
        </w:tc>
        <w:tc>
          <w:tcPr>
            <w:tcW w:w="7506" w:type="dxa"/>
          </w:tcPr>
          <w:p w14:paraId="55146C1D" w14:textId="77777777" w:rsidR="005C7E74" w:rsidRPr="00C71430" w:rsidRDefault="005C7E74" w:rsidP="006B390F">
            <w:pPr>
              <w:rPr>
                <w:rFonts w:ascii="Tahoma" w:hAnsi="Tahoma" w:cs="Tahoma"/>
              </w:rPr>
            </w:pPr>
            <w:r w:rsidRPr="00C71430">
              <w:rPr>
                <w:rFonts w:ascii="Tahoma" w:hAnsi="Tahoma" w:cs="Tahoma"/>
              </w:rPr>
              <w:t>Silverlake Symmetri Core Banking System</w:t>
            </w:r>
          </w:p>
          <w:p w14:paraId="0B8464C9" w14:textId="77777777" w:rsidR="005C7E74" w:rsidRPr="00C71430" w:rsidRDefault="005C7E74" w:rsidP="006B390F">
            <w:pPr>
              <w:rPr>
                <w:rFonts w:ascii="Tahoma" w:hAnsi="Tahoma" w:cs="Tahoma"/>
              </w:rPr>
            </w:pPr>
            <w:r w:rsidRPr="00C71430">
              <w:rPr>
                <w:rFonts w:ascii="Tahoma" w:hAnsi="Tahoma" w:cs="Tahoma"/>
              </w:rPr>
              <w:t>CBS9 Deposits Module</w:t>
            </w:r>
          </w:p>
        </w:tc>
      </w:tr>
      <w:tr w:rsidR="005C7E74" w:rsidRPr="00C71430" w14:paraId="27A46752" w14:textId="77777777" w:rsidTr="006B390F">
        <w:tc>
          <w:tcPr>
            <w:tcW w:w="2122" w:type="dxa"/>
          </w:tcPr>
          <w:p w14:paraId="3CB7243F" w14:textId="77777777" w:rsidR="005C7E74" w:rsidRPr="00C71430" w:rsidRDefault="005C7E74" w:rsidP="006B390F">
            <w:pPr>
              <w:rPr>
                <w:rFonts w:ascii="Tahoma" w:hAnsi="Tahoma" w:cs="Tahoma"/>
              </w:rPr>
            </w:pPr>
            <w:r w:rsidRPr="00C71430">
              <w:rPr>
                <w:rFonts w:ascii="Tahoma" w:hAnsi="Tahoma" w:cs="Tahoma"/>
              </w:rPr>
              <w:t>EXIM</w:t>
            </w:r>
          </w:p>
          <w:p w14:paraId="58F64998" w14:textId="77777777" w:rsidR="005C7E74" w:rsidRPr="00C71430" w:rsidRDefault="005C7E74" w:rsidP="006B390F">
            <w:pPr>
              <w:rPr>
                <w:rFonts w:ascii="Tahoma" w:hAnsi="Tahoma" w:cs="Tahoma"/>
              </w:rPr>
            </w:pPr>
            <w:r w:rsidRPr="00C71430">
              <w:rPr>
                <w:rFonts w:ascii="Tahoma" w:hAnsi="Tahoma" w:cs="Tahoma"/>
              </w:rPr>
              <w:t>TOR</w:t>
            </w:r>
          </w:p>
          <w:p w14:paraId="7B723BB5" w14:textId="77777777" w:rsidR="005C7E74" w:rsidRPr="00C71430" w:rsidRDefault="005C7E74" w:rsidP="006B390F">
            <w:pPr>
              <w:rPr>
                <w:rFonts w:ascii="Tahoma" w:hAnsi="Tahoma" w:cs="Tahoma"/>
              </w:rPr>
            </w:pPr>
            <w:r w:rsidRPr="00C71430">
              <w:rPr>
                <w:rFonts w:ascii="Tahoma" w:hAnsi="Tahoma" w:cs="Tahoma"/>
              </w:rPr>
              <w:t>FS</w:t>
            </w:r>
          </w:p>
        </w:tc>
        <w:tc>
          <w:tcPr>
            <w:tcW w:w="425" w:type="dxa"/>
          </w:tcPr>
          <w:p w14:paraId="686999BE" w14:textId="77777777" w:rsidR="005C7E74" w:rsidRPr="00C71430" w:rsidRDefault="005C7E74" w:rsidP="006B390F">
            <w:pPr>
              <w:rPr>
                <w:rFonts w:ascii="Tahoma" w:hAnsi="Tahoma" w:cs="Tahoma"/>
              </w:rPr>
            </w:pPr>
            <w:r w:rsidRPr="00C71430">
              <w:rPr>
                <w:rFonts w:ascii="Tahoma" w:hAnsi="Tahoma" w:cs="Tahoma"/>
              </w:rPr>
              <w:t>-</w:t>
            </w:r>
          </w:p>
          <w:p w14:paraId="363C0C21" w14:textId="77777777" w:rsidR="005C7E74" w:rsidRPr="00C71430" w:rsidRDefault="005C7E74" w:rsidP="006B390F">
            <w:pPr>
              <w:rPr>
                <w:rFonts w:ascii="Tahoma" w:hAnsi="Tahoma" w:cs="Tahoma"/>
              </w:rPr>
            </w:pPr>
            <w:r w:rsidRPr="00C71430">
              <w:rPr>
                <w:rFonts w:ascii="Tahoma" w:hAnsi="Tahoma" w:cs="Tahoma"/>
              </w:rPr>
              <w:t>-</w:t>
            </w:r>
          </w:p>
          <w:p w14:paraId="38AA1C5D" w14:textId="77777777" w:rsidR="005C7E74" w:rsidRPr="00C71430" w:rsidRDefault="005C7E74" w:rsidP="006B390F">
            <w:pPr>
              <w:rPr>
                <w:rFonts w:ascii="Tahoma" w:hAnsi="Tahoma" w:cs="Tahoma"/>
              </w:rPr>
            </w:pPr>
            <w:r w:rsidRPr="00C71430">
              <w:rPr>
                <w:rFonts w:ascii="Tahoma" w:hAnsi="Tahoma" w:cs="Tahoma"/>
              </w:rPr>
              <w:t>-</w:t>
            </w:r>
          </w:p>
        </w:tc>
        <w:tc>
          <w:tcPr>
            <w:tcW w:w="7506" w:type="dxa"/>
          </w:tcPr>
          <w:p w14:paraId="710EF579" w14:textId="77777777" w:rsidR="005C7E74" w:rsidRPr="00C71430" w:rsidRDefault="005C7E74" w:rsidP="006B390F">
            <w:pPr>
              <w:rPr>
                <w:rFonts w:ascii="Tahoma" w:hAnsi="Tahoma" w:cs="Tahoma"/>
              </w:rPr>
            </w:pPr>
            <w:r w:rsidRPr="00C71430">
              <w:rPr>
                <w:rFonts w:ascii="Tahoma" w:hAnsi="Tahoma" w:cs="Tahoma"/>
              </w:rPr>
              <w:t>Export Import Bank of Thailand</w:t>
            </w:r>
          </w:p>
          <w:p w14:paraId="65EC0D0E" w14:textId="77777777" w:rsidR="005C7E74" w:rsidRPr="00C71430" w:rsidRDefault="005C7E74" w:rsidP="006B390F">
            <w:pPr>
              <w:rPr>
                <w:rFonts w:ascii="Tahoma" w:hAnsi="Tahoma" w:cs="Tahoma"/>
              </w:rPr>
            </w:pPr>
            <w:r w:rsidRPr="00C71430">
              <w:rPr>
                <w:rFonts w:ascii="Tahoma" w:hAnsi="Tahoma" w:cs="Tahoma"/>
              </w:rPr>
              <w:t>Terms of Reference</w:t>
            </w:r>
          </w:p>
          <w:p w14:paraId="2BBDB3B8" w14:textId="77777777" w:rsidR="005C7E74" w:rsidRPr="00C71430" w:rsidRDefault="005C7E74" w:rsidP="006B390F">
            <w:pPr>
              <w:rPr>
                <w:rFonts w:ascii="Tahoma" w:hAnsi="Tahoma" w:cs="Tahoma"/>
              </w:rPr>
            </w:pPr>
            <w:r w:rsidRPr="00C71430">
              <w:rPr>
                <w:rFonts w:ascii="Tahoma" w:hAnsi="Tahoma" w:cs="Tahoma"/>
              </w:rPr>
              <w:t>Functional Specification</w:t>
            </w:r>
          </w:p>
        </w:tc>
      </w:tr>
      <w:tr w:rsidR="005C7E74" w:rsidRPr="00C71430" w14:paraId="57863773" w14:textId="77777777" w:rsidTr="006B390F">
        <w:tc>
          <w:tcPr>
            <w:tcW w:w="2122" w:type="dxa"/>
          </w:tcPr>
          <w:p w14:paraId="691C8795" w14:textId="77777777" w:rsidR="005C7E74" w:rsidRPr="00C71430" w:rsidRDefault="005C7E74" w:rsidP="006B390F">
            <w:pPr>
              <w:rPr>
                <w:rFonts w:ascii="Tahoma" w:hAnsi="Tahoma" w:cs="Tahoma"/>
              </w:rPr>
            </w:pPr>
            <w:r w:rsidRPr="00C71430">
              <w:rPr>
                <w:rFonts w:ascii="Tahoma" w:hAnsi="Tahoma" w:cs="Tahoma"/>
              </w:rPr>
              <w:t>CA/SA</w:t>
            </w:r>
          </w:p>
          <w:p w14:paraId="068A5452" w14:textId="77777777" w:rsidR="005C7E74" w:rsidRPr="00C71430" w:rsidRDefault="005C7E74" w:rsidP="006B390F">
            <w:pPr>
              <w:rPr>
                <w:rFonts w:ascii="Tahoma" w:hAnsi="Tahoma" w:cs="Tahoma"/>
              </w:rPr>
            </w:pPr>
            <w:r w:rsidRPr="00C71430">
              <w:rPr>
                <w:rFonts w:ascii="Tahoma" w:hAnsi="Tahoma" w:cs="Tahoma"/>
              </w:rPr>
              <w:t>EOD</w:t>
            </w:r>
          </w:p>
        </w:tc>
        <w:tc>
          <w:tcPr>
            <w:tcW w:w="425" w:type="dxa"/>
          </w:tcPr>
          <w:p w14:paraId="03D18491" w14:textId="77777777" w:rsidR="005C7E74" w:rsidRPr="00C71430" w:rsidRDefault="005C7E74" w:rsidP="006B390F">
            <w:pPr>
              <w:rPr>
                <w:rFonts w:ascii="Tahoma" w:hAnsi="Tahoma" w:cs="Tahoma"/>
              </w:rPr>
            </w:pPr>
            <w:r w:rsidRPr="00C71430">
              <w:rPr>
                <w:rFonts w:ascii="Tahoma" w:hAnsi="Tahoma" w:cs="Tahoma"/>
              </w:rPr>
              <w:t>-</w:t>
            </w:r>
          </w:p>
          <w:p w14:paraId="17D759B0" w14:textId="77777777" w:rsidR="005C7E74" w:rsidRPr="00C71430" w:rsidRDefault="005C7E74" w:rsidP="006B390F">
            <w:pPr>
              <w:rPr>
                <w:rFonts w:ascii="Tahoma" w:hAnsi="Tahoma" w:cs="Tahoma"/>
              </w:rPr>
            </w:pPr>
            <w:r w:rsidRPr="00C71430">
              <w:rPr>
                <w:rFonts w:ascii="Tahoma" w:hAnsi="Tahoma" w:cs="Tahoma"/>
              </w:rPr>
              <w:t>-</w:t>
            </w:r>
          </w:p>
        </w:tc>
        <w:tc>
          <w:tcPr>
            <w:tcW w:w="7506" w:type="dxa"/>
          </w:tcPr>
          <w:p w14:paraId="3B987274" w14:textId="77777777" w:rsidR="005C7E74" w:rsidRPr="00C71430" w:rsidRDefault="005C7E74" w:rsidP="006B390F">
            <w:pPr>
              <w:rPr>
                <w:rFonts w:ascii="Tahoma" w:hAnsi="Tahoma" w:cs="Tahoma"/>
              </w:rPr>
            </w:pPr>
            <w:r w:rsidRPr="00C71430">
              <w:rPr>
                <w:rFonts w:ascii="Tahoma" w:hAnsi="Tahoma" w:cs="Tahoma"/>
              </w:rPr>
              <w:t>Current Account/ Savings Account</w:t>
            </w:r>
          </w:p>
          <w:p w14:paraId="626BAAD9" w14:textId="77777777" w:rsidR="005C7E74" w:rsidRPr="00C71430" w:rsidRDefault="005C7E74" w:rsidP="006B390F">
            <w:pPr>
              <w:rPr>
                <w:rFonts w:ascii="Tahoma" w:hAnsi="Tahoma" w:cs="Tahoma"/>
              </w:rPr>
            </w:pPr>
            <w:r w:rsidRPr="00C71430">
              <w:rPr>
                <w:rFonts w:ascii="Tahoma" w:hAnsi="Tahoma" w:cs="Tahoma"/>
              </w:rPr>
              <w:t>End of Day</w:t>
            </w:r>
          </w:p>
        </w:tc>
      </w:tr>
      <w:tr w:rsidR="005C7E74" w:rsidRPr="00C71430" w14:paraId="5E01D9AA" w14:textId="77777777" w:rsidTr="006B390F">
        <w:tc>
          <w:tcPr>
            <w:tcW w:w="2122" w:type="dxa"/>
          </w:tcPr>
          <w:p w14:paraId="530A10D7" w14:textId="77777777" w:rsidR="005C7E74" w:rsidRPr="00C71430" w:rsidRDefault="005C7E74" w:rsidP="006B390F">
            <w:pPr>
              <w:rPr>
                <w:rFonts w:ascii="Tahoma" w:hAnsi="Tahoma" w:cs="Tahoma"/>
              </w:rPr>
            </w:pPr>
            <w:r w:rsidRPr="00C71430">
              <w:rPr>
                <w:rFonts w:ascii="Tahoma" w:hAnsi="Tahoma" w:cs="Tahoma"/>
              </w:rPr>
              <w:t>THB</w:t>
            </w:r>
          </w:p>
          <w:p w14:paraId="4434EEAF" w14:textId="77777777" w:rsidR="005C7E74" w:rsidRPr="00C71430" w:rsidRDefault="005C7E74" w:rsidP="006B390F">
            <w:pPr>
              <w:rPr>
                <w:rFonts w:ascii="Tahoma" w:hAnsi="Tahoma" w:cs="Tahoma"/>
              </w:rPr>
            </w:pPr>
          </w:p>
        </w:tc>
        <w:tc>
          <w:tcPr>
            <w:tcW w:w="425" w:type="dxa"/>
          </w:tcPr>
          <w:p w14:paraId="3DB57C9A" w14:textId="77777777" w:rsidR="005C7E74" w:rsidRPr="00C71430" w:rsidRDefault="005C7E74" w:rsidP="006B390F">
            <w:pPr>
              <w:rPr>
                <w:rFonts w:ascii="Tahoma" w:hAnsi="Tahoma" w:cs="Tahoma"/>
              </w:rPr>
            </w:pPr>
            <w:r w:rsidRPr="00C71430">
              <w:rPr>
                <w:rFonts w:ascii="Tahoma" w:hAnsi="Tahoma" w:cs="Tahoma"/>
              </w:rPr>
              <w:t>-</w:t>
            </w:r>
          </w:p>
          <w:p w14:paraId="7679EF4B" w14:textId="77777777" w:rsidR="005C7E74" w:rsidRPr="00C71430" w:rsidRDefault="005C7E74" w:rsidP="006B390F">
            <w:pPr>
              <w:rPr>
                <w:rFonts w:ascii="Tahoma" w:hAnsi="Tahoma" w:cs="Tahoma"/>
              </w:rPr>
            </w:pPr>
          </w:p>
          <w:p w14:paraId="3EDDF7CC" w14:textId="77777777" w:rsidR="005C7E74" w:rsidRPr="00C71430" w:rsidRDefault="005C7E74" w:rsidP="006B390F">
            <w:pPr>
              <w:rPr>
                <w:rFonts w:ascii="Tahoma" w:hAnsi="Tahoma" w:cs="Tahoma"/>
              </w:rPr>
            </w:pPr>
          </w:p>
          <w:p w14:paraId="64782825" w14:textId="77777777" w:rsidR="005C7E74" w:rsidRPr="00C71430" w:rsidRDefault="005C7E74" w:rsidP="006B390F">
            <w:pPr>
              <w:rPr>
                <w:rFonts w:ascii="Tahoma" w:hAnsi="Tahoma" w:cs="Tahoma"/>
              </w:rPr>
            </w:pPr>
          </w:p>
        </w:tc>
        <w:tc>
          <w:tcPr>
            <w:tcW w:w="7506" w:type="dxa"/>
          </w:tcPr>
          <w:p w14:paraId="70A907E1" w14:textId="77777777" w:rsidR="005C7E74" w:rsidRPr="00C71430" w:rsidRDefault="005C7E74" w:rsidP="006B390F">
            <w:pPr>
              <w:rPr>
                <w:rFonts w:ascii="Tahoma" w:hAnsi="Tahoma" w:cs="Tahoma"/>
              </w:rPr>
            </w:pPr>
            <w:r w:rsidRPr="00C71430">
              <w:rPr>
                <w:rFonts w:ascii="Tahoma" w:hAnsi="Tahoma" w:cs="Tahoma"/>
              </w:rPr>
              <w:t>Thai Baht</w:t>
            </w:r>
          </w:p>
          <w:p w14:paraId="1FA026EB" w14:textId="77777777" w:rsidR="005C7E74" w:rsidRPr="00C71430" w:rsidRDefault="005C7E74" w:rsidP="006B390F">
            <w:pPr>
              <w:rPr>
                <w:rFonts w:ascii="Tahoma" w:hAnsi="Tahoma" w:cs="Tahoma"/>
              </w:rPr>
            </w:pPr>
          </w:p>
        </w:tc>
      </w:tr>
    </w:tbl>
    <w:p w14:paraId="3D61292E" w14:textId="446FB4F3" w:rsidR="00061B9D" w:rsidRPr="00C71430" w:rsidRDefault="00061B9D" w:rsidP="00B05C3C">
      <w:pPr>
        <w:pStyle w:val="Sub-Headings"/>
        <w:rPr>
          <w:rFonts w:ascii="Tahoma" w:hAnsi="Tahoma" w:cs="Tahoma"/>
        </w:rPr>
      </w:pPr>
      <w:r w:rsidRPr="00C71430">
        <w:rPr>
          <w:rFonts w:ascii="Tahoma" w:hAnsi="Tahoma" w:cs="Tahoma"/>
        </w:rPr>
        <w:t>References</w:t>
      </w:r>
    </w:p>
    <w:tbl>
      <w:tblPr>
        <w:tblStyle w:val="TableGridLight"/>
        <w:tblW w:w="9776" w:type="dxa"/>
        <w:tblLayout w:type="fixed"/>
        <w:tblLook w:val="0000" w:firstRow="0" w:lastRow="0" w:firstColumn="0" w:lastColumn="0" w:noHBand="0" w:noVBand="0"/>
      </w:tblPr>
      <w:tblGrid>
        <w:gridCol w:w="1890"/>
        <w:gridCol w:w="4768"/>
        <w:gridCol w:w="1417"/>
        <w:gridCol w:w="1701"/>
      </w:tblGrid>
      <w:tr w:rsidR="005C7E74" w:rsidRPr="00C71430" w14:paraId="682CD01F" w14:textId="77777777" w:rsidTr="005C7E74">
        <w:trPr>
          <w:tblHeader/>
        </w:trPr>
        <w:tc>
          <w:tcPr>
            <w:tcW w:w="1890" w:type="dxa"/>
            <w:shd w:val="clear" w:color="auto" w:fill="C8E0E9" w:themeFill="accent6" w:themeFillTint="33"/>
          </w:tcPr>
          <w:p w14:paraId="583F2A0F" w14:textId="77777777" w:rsidR="005C7E74" w:rsidRPr="00C71430" w:rsidRDefault="005C7E74" w:rsidP="006B390F">
            <w:pPr>
              <w:rPr>
                <w:rFonts w:ascii="Tahoma" w:hAnsi="Tahoma" w:cs="Tahoma"/>
              </w:rPr>
            </w:pPr>
            <w:r w:rsidRPr="00C71430">
              <w:rPr>
                <w:rFonts w:ascii="Tahoma" w:hAnsi="Tahoma" w:cs="Tahoma"/>
              </w:rPr>
              <w:t>ID</w:t>
            </w:r>
          </w:p>
        </w:tc>
        <w:tc>
          <w:tcPr>
            <w:tcW w:w="4768" w:type="dxa"/>
            <w:shd w:val="clear" w:color="auto" w:fill="C8E0E9" w:themeFill="accent6" w:themeFillTint="33"/>
          </w:tcPr>
          <w:p w14:paraId="0A3D53E0" w14:textId="77777777" w:rsidR="005C7E74" w:rsidRPr="00C71430" w:rsidRDefault="005C7E74" w:rsidP="006B390F">
            <w:pPr>
              <w:rPr>
                <w:rFonts w:ascii="Tahoma" w:hAnsi="Tahoma" w:cs="Tahoma"/>
              </w:rPr>
            </w:pPr>
            <w:r w:rsidRPr="00C71430">
              <w:rPr>
                <w:rFonts w:ascii="Tahoma" w:hAnsi="Tahoma" w:cs="Tahoma"/>
              </w:rPr>
              <w:t>Title/Summary</w:t>
            </w:r>
          </w:p>
        </w:tc>
        <w:tc>
          <w:tcPr>
            <w:tcW w:w="1417" w:type="dxa"/>
            <w:shd w:val="clear" w:color="auto" w:fill="C8E0E9" w:themeFill="accent6" w:themeFillTint="33"/>
          </w:tcPr>
          <w:p w14:paraId="6DC7645B" w14:textId="77777777" w:rsidR="005C7E74" w:rsidRPr="00C71430" w:rsidRDefault="005C7E74" w:rsidP="006B390F">
            <w:pPr>
              <w:jc w:val="both"/>
              <w:rPr>
                <w:rFonts w:ascii="Tahoma" w:hAnsi="Tahoma" w:cs="Tahoma"/>
              </w:rPr>
            </w:pPr>
            <w:r w:rsidRPr="00C71430">
              <w:rPr>
                <w:rFonts w:ascii="Tahoma" w:hAnsi="Tahoma" w:cs="Tahoma"/>
              </w:rPr>
              <w:t>TOR Status</w:t>
            </w:r>
          </w:p>
        </w:tc>
        <w:tc>
          <w:tcPr>
            <w:tcW w:w="1701" w:type="dxa"/>
            <w:shd w:val="clear" w:color="auto" w:fill="C8E0E9" w:themeFill="accent6" w:themeFillTint="33"/>
          </w:tcPr>
          <w:p w14:paraId="1561E8CD" w14:textId="77777777" w:rsidR="005C7E74" w:rsidRPr="00C71430" w:rsidRDefault="005C7E74" w:rsidP="006B390F">
            <w:pPr>
              <w:jc w:val="both"/>
              <w:rPr>
                <w:rFonts w:ascii="Tahoma" w:hAnsi="Tahoma" w:cs="Tahoma"/>
              </w:rPr>
            </w:pPr>
            <w:r w:rsidRPr="00C71430">
              <w:rPr>
                <w:rFonts w:ascii="Tahoma" w:hAnsi="Tahoma" w:cs="Tahoma"/>
              </w:rPr>
              <w:t>Module</w:t>
            </w:r>
          </w:p>
        </w:tc>
      </w:tr>
      <w:tr w:rsidR="005C7E74" w:rsidRPr="00C71430" w14:paraId="54A8E880" w14:textId="77777777" w:rsidTr="006B390F">
        <w:trPr>
          <w:trHeight w:val="629"/>
        </w:trPr>
        <w:tc>
          <w:tcPr>
            <w:tcW w:w="1890" w:type="dxa"/>
          </w:tcPr>
          <w:p w14:paraId="1A391253" w14:textId="438A95CB" w:rsidR="005C7E74" w:rsidRPr="00C71430" w:rsidRDefault="005C7E74" w:rsidP="006B390F">
            <w:pPr>
              <w:rPr>
                <w:rFonts w:ascii="Tahoma" w:hAnsi="Tahoma" w:cs="Tahoma"/>
              </w:rPr>
            </w:pPr>
            <w:r w:rsidRPr="00C71430">
              <w:rPr>
                <w:rFonts w:ascii="Tahoma" w:hAnsi="Tahoma" w:cs="Tahoma"/>
              </w:rPr>
              <w:t>TOR-DPS#38</w:t>
            </w:r>
          </w:p>
        </w:tc>
        <w:tc>
          <w:tcPr>
            <w:tcW w:w="4768" w:type="dxa"/>
          </w:tcPr>
          <w:p w14:paraId="37D539BF" w14:textId="77777777" w:rsidR="00D20265" w:rsidRPr="00C71430" w:rsidRDefault="00D20265" w:rsidP="00D20265">
            <w:pPr>
              <w:rPr>
                <w:rFonts w:ascii="Tahoma" w:hAnsi="Tahoma" w:cs="Tahoma"/>
              </w:rPr>
            </w:pPr>
            <w:r w:rsidRPr="00C71430">
              <w:rPr>
                <w:rFonts w:ascii="Tahoma" w:hAnsi="Tahoma" w:cs="Tahoma"/>
                <w:cs/>
              </w:rPr>
              <w:t xml:space="preserve">ระบบต้องสร้างรายงานธุรกรรมเงินตราต่างประเทศ สำหรับรายการฝากถอน ระหว่างบัญชี ต่างสกุลเงิน เป็นราย </w:t>
            </w:r>
            <w:r w:rsidRPr="00C71430">
              <w:rPr>
                <w:rFonts w:ascii="Tahoma" w:hAnsi="Tahoma" w:cs="Tahoma"/>
              </w:rPr>
              <w:t xml:space="preserve">Transaction </w:t>
            </w:r>
            <w:r w:rsidRPr="00C71430">
              <w:rPr>
                <w:rFonts w:ascii="Tahoma" w:hAnsi="Tahoma" w:cs="Tahoma"/>
                <w:cs/>
              </w:rPr>
              <w:t>ได้</w:t>
            </w:r>
          </w:p>
          <w:p w14:paraId="4B5C87DE" w14:textId="77777777" w:rsidR="00D20265" w:rsidRPr="00C71430" w:rsidRDefault="00D20265" w:rsidP="006B390F">
            <w:pPr>
              <w:rPr>
                <w:rFonts w:ascii="Tahoma" w:hAnsi="Tahoma" w:cs="Tahoma"/>
              </w:rPr>
            </w:pPr>
          </w:p>
          <w:p w14:paraId="59016396" w14:textId="060D6807" w:rsidR="005C7E74" w:rsidRPr="00C71430" w:rsidRDefault="005C7E74" w:rsidP="006B390F">
            <w:pPr>
              <w:rPr>
                <w:rFonts w:ascii="Tahoma" w:hAnsi="Tahoma" w:cs="Tahoma"/>
              </w:rPr>
            </w:pPr>
            <w:r w:rsidRPr="00C71430">
              <w:rPr>
                <w:rFonts w:ascii="Tahoma" w:hAnsi="Tahoma" w:cs="Tahoma"/>
              </w:rPr>
              <w:t>The system must generate a foreign currency transaction report. for deposit and withdrawal between accounts in different currencies per transaction</w:t>
            </w:r>
          </w:p>
        </w:tc>
        <w:tc>
          <w:tcPr>
            <w:tcW w:w="1417" w:type="dxa"/>
          </w:tcPr>
          <w:p w14:paraId="25564FD4" w14:textId="17143228" w:rsidR="005C7E74" w:rsidRPr="00C71430" w:rsidRDefault="009C5563" w:rsidP="006B390F">
            <w:pPr>
              <w:rPr>
                <w:rFonts w:ascii="Tahoma" w:hAnsi="Tahoma" w:cs="Tahoma"/>
              </w:rPr>
            </w:pPr>
            <w:r w:rsidRPr="00C71430">
              <w:rPr>
                <w:rFonts w:ascii="Tahoma" w:hAnsi="Tahoma" w:cs="Tahoma"/>
              </w:rPr>
              <w:t>Gap</w:t>
            </w:r>
          </w:p>
        </w:tc>
        <w:tc>
          <w:tcPr>
            <w:tcW w:w="1701" w:type="dxa"/>
          </w:tcPr>
          <w:p w14:paraId="7B4145CA" w14:textId="1A4B0087" w:rsidR="005C7E74" w:rsidRPr="00C71430" w:rsidRDefault="005C7E74" w:rsidP="006B390F">
            <w:pPr>
              <w:rPr>
                <w:rFonts w:ascii="Tahoma" w:hAnsi="Tahoma" w:cs="Tahoma"/>
              </w:rPr>
            </w:pPr>
          </w:p>
          <w:p w14:paraId="121F450E" w14:textId="77777777" w:rsidR="005C7E74" w:rsidRPr="00C71430" w:rsidRDefault="005C7E74" w:rsidP="006B390F">
            <w:pPr>
              <w:rPr>
                <w:rFonts w:ascii="Tahoma" w:hAnsi="Tahoma" w:cs="Tahoma"/>
              </w:rPr>
            </w:pPr>
          </w:p>
        </w:tc>
      </w:tr>
      <w:tr w:rsidR="00437098" w:rsidRPr="00C71430" w14:paraId="3229CC93" w14:textId="77777777" w:rsidTr="006B390F">
        <w:trPr>
          <w:trHeight w:val="629"/>
        </w:trPr>
        <w:tc>
          <w:tcPr>
            <w:tcW w:w="1890" w:type="dxa"/>
          </w:tcPr>
          <w:p w14:paraId="65FE7F2F" w14:textId="2D31D3AC" w:rsidR="00437098" w:rsidRPr="00C71430" w:rsidRDefault="00437098" w:rsidP="00437098">
            <w:pPr>
              <w:rPr>
                <w:rFonts w:ascii="Tahoma" w:hAnsi="Tahoma" w:cs="Tahoma"/>
              </w:rPr>
            </w:pPr>
            <w:r w:rsidRPr="00C71430">
              <w:rPr>
                <w:rFonts w:ascii="Tahoma" w:hAnsi="Tahoma" w:cs="Tahoma"/>
              </w:rPr>
              <w:t>TOR-DPS#55</w:t>
            </w:r>
          </w:p>
        </w:tc>
        <w:tc>
          <w:tcPr>
            <w:tcW w:w="4768" w:type="dxa"/>
          </w:tcPr>
          <w:p w14:paraId="7D2BE673" w14:textId="77777777" w:rsidR="00437098" w:rsidRPr="00C71430" w:rsidRDefault="00437098" w:rsidP="00437098">
            <w:pPr>
              <w:rPr>
                <w:rFonts w:ascii="Tahoma" w:hAnsi="Tahoma" w:cs="Tahoma"/>
              </w:rPr>
            </w:pPr>
            <w:r w:rsidRPr="00C71430">
              <w:rPr>
                <w:rFonts w:ascii="Tahoma" w:hAnsi="Tahoma" w:cs="Tahoma"/>
              </w:rPr>
              <w:t xml:space="preserve">Outward Clearing: </w:t>
            </w:r>
            <w:r w:rsidRPr="00C71430">
              <w:rPr>
                <w:rFonts w:ascii="Tahoma" w:hAnsi="Tahoma" w:cs="Tahoma"/>
                <w:cs/>
              </w:rPr>
              <w:t xml:space="preserve">ในกรณีมีเช็คคืน จากการบันทึก </w:t>
            </w:r>
            <w:r w:rsidRPr="00C71430">
              <w:rPr>
                <w:rFonts w:ascii="Tahoma" w:hAnsi="Tahoma" w:cs="Tahoma"/>
              </w:rPr>
              <w:t xml:space="preserve">Clearing Cheque </w:t>
            </w:r>
            <w:r w:rsidRPr="00C71430">
              <w:rPr>
                <w:rFonts w:ascii="Tahoma" w:hAnsi="Tahoma" w:cs="Tahoma"/>
                <w:cs/>
              </w:rPr>
              <w:t xml:space="preserve">ระบบสามารถทำรายการเช็คคืน โดยสามารถระบุเหตุผลการคืนเช็ค และสามารถบันทึกการกลับรายการบัญชีอย่างอัตโนมัติ โดยไม่ต้องมีการทำ </w:t>
            </w:r>
            <w:r w:rsidRPr="00C71430">
              <w:rPr>
                <w:rFonts w:ascii="Tahoma" w:hAnsi="Tahoma" w:cs="Tahoma"/>
              </w:rPr>
              <w:t xml:space="preserve">Release hold </w:t>
            </w:r>
            <w:r w:rsidRPr="00C71430">
              <w:rPr>
                <w:rFonts w:ascii="Tahoma" w:hAnsi="Tahoma" w:cs="Tahoma"/>
                <w:cs/>
              </w:rPr>
              <w:t xml:space="preserve">การแสดงผลลัพธ์ใน </w:t>
            </w:r>
            <w:r w:rsidRPr="00C71430">
              <w:rPr>
                <w:rFonts w:ascii="Tahoma" w:hAnsi="Tahoma" w:cs="Tahoma"/>
              </w:rPr>
              <w:t xml:space="preserve">Statement </w:t>
            </w:r>
            <w:r w:rsidRPr="00C71430">
              <w:rPr>
                <w:rFonts w:ascii="Tahoma" w:hAnsi="Tahoma" w:cs="Tahoma"/>
                <w:cs/>
              </w:rPr>
              <w:t xml:space="preserve">คือ </w:t>
            </w:r>
            <w:r w:rsidRPr="00C71430">
              <w:rPr>
                <w:rFonts w:ascii="Tahoma" w:hAnsi="Tahoma" w:cs="Tahoma"/>
              </w:rPr>
              <w:t xml:space="preserve">Debit </w:t>
            </w:r>
            <w:r w:rsidRPr="00C71430">
              <w:rPr>
                <w:rFonts w:ascii="Tahoma" w:hAnsi="Tahoma" w:cs="Tahoma"/>
                <w:cs/>
              </w:rPr>
              <w:t xml:space="preserve">รายการคืนเช็ค ด้วยวันที่ </w:t>
            </w:r>
            <w:r w:rsidRPr="00C71430">
              <w:rPr>
                <w:rFonts w:ascii="Tahoma" w:hAnsi="Tahoma" w:cs="Tahoma"/>
              </w:rPr>
              <w:t>Clearing Cheque Date</w:t>
            </w:r>
          </w:p>
          <w:p w14:paraId="3D57C6CB" w14:textId="77777777" w:rsidR="00437098" w:rsidRPr="00C71430" w:rsidRDefault="00437098" w:rsidP="00437098">
            <w:pPr>
              <w:rPr>
                <w:rFonts w:ascii="Tahoma" w:hAnsi="Tahoma" w:cs="Tahoma"/>
              </w:rPr>
            </w:pPr>
          </w:p>
          <w:p w14:paraId="6B7238E7" w14:textId="77777777" w:rsidR="00437098" w:rsidRPr="00C71430" w:rsidRDefault="00437098" w:rsidP="00437098">
            <w:pPr>
              <w:rPr>
                <w:rFonts w:ascii="Tahoma" w:hAnsi="Tahoma" w:cs="Tahoma"/>
              </w:rPr>
            </w:pPr>
            <w:r w:rsidRPr="00C71430">
              <w:rPr>
                <w:rFonts w:ascii="Tahoma" w:hAnsi="Tahoma" w:cs="Tahoma"/>
              </w:rPr>
              <w:t xml:space="preserve">In case of cheque return from the Clearing Cheque, the system can perform a return cheque transaction. And able to define the </w:t>
            </w:r>
            <w:r w:rsidRPr="00C71430">
              <w:rPr>
                <w:rFonts w:ascii="Tahoma" w:hAnsi="Tahoma" w:cs="Tahoma"/>
              </w:rPr>
              <w:lastRenderedPageBreak/>
              <w:t>reason for the cheque return. And can automatically record the reversal</w:t>
            </w:r>
          </w:p>
          <w:p w14:paraId="6F620B6F" w14:textId="17FDE9FC" w:rsidR="00437098" w:rsidRPr="00C71430" w:rsidRDefault="00437098" w:rsidP="00437098">
            <w:pPr>
              <w:rPr>
                <w:rFonts w:ascii="Tahoma" w:hAnsi="Tahoma" w:cs="Tahoma"/>
                <w:cs/>
              </w:rPr>
            </w:pPr>
            <w:r w:rsidRPr="00C71430">
              <w:rPr>
                <w:rFonts w:ascii="Tahoma" w:hAnsi="Tahoma" w:cs="Tahoma"/>
              </w:rPr>
              <w:t>The output in the Statement is Debit Cheque Return with Clearing Cheque Date</w:t>
            </w:r>
          </w:p>
        </w:tc>
        <w:tc>
          <w:tcPr>
            <w:tcW w:w="1417" w:type="dxa"/>
          </w:tcPr>
          <w:p w14:paraId="1F5D879B" w14:textId="1F2D2FA8" w:rsidR="00437098" w:rsidRPr="00C71430" w:rsidRDefault="009C5563" w:rsidP="00437098">
            <w:pPr>
              <w:rPr>
                <w:rFonts w:ascii="Tahoma" w:hAnsi="Tahoma" w:cs="Tahoma"/>
              </w:rPr>
            </w:pPr>
            <w:r w:rsidRPr="00C71430">
              <w:rPr>
                <w:rFonts w:ascii="Tahoma" w:hAnsi="Tahoma" w:cs="Tahoma"/>
              </w:rPr>
              <w:lastRenderedPageBreak/>
              <w:t>Gap</w:t>
            </w:r>
          </w:p>
        </w:tc>
        <w:tc>
          <w:tcPr>
            <w:tcW w:w="1701" w:type="dxa"/>
          </w:tcPr>
          <w:p w14:paraId="6227F689" w14:textId="77777777" w:rsidR="00437098" w:rsidRPr="00C71430" w:rsidRDefault="00437098" w:rsidP="00437098">
            <w:pPr>
              <w:rPr>
                <w:rFonts w:ascii="Tahoma" w:hAnsi="Tahoma" w:cs="Tahoma"/>
              </w:rPr>
            </w:pPr>
          </w:p>
        </w:tc>
      </w:tr>
      <w:tr w:rsidR="00437098" w:rsidRPr="00C71430" w14:paraId="238DFC1B" w14:textId="77777777" w:rsidTr="006B390F">
        <w:trPr>
          <w:trHeight w:val="624"/>
        </w:trPr>
        <w:tc>
          <w:tcPr>
            <w:tcW w:w="1890" w:type="dxa"/>
          </w:tcPr>
          <w:p w14:paraId="6EEC5C1A" w14:textId="69BBEB8E" w:rsidR="00437098" w:rsidRPr="00C71430" w:rsidRDefault="00437098" w:rsidP="00437098">
            <w:pPr>
              <w:rPr>
                <w:rFonts w:ascii="Tahoma" w:hAnsi="Tahoma" w:cs="Tahoma"/>
              </w:rPr>
            </w:pPr>
            <w:r w:rsidRPr="00C71430">
              <w:rPr>
                <w:rFonts w:ascii="Tahoma" w:hAnsi="Tahoma" w:cs="Tahoma"/>
              </w:rPr>
              <w:t>TOR-DPS#65</w:t>
            </w:r>
          </w:p>
        </w:tc>
        <w:tc>
          <w:tcPr>
            <w:tcW w:w="4768" w:type="dxa"/>
          </w:tcPr>
          <w:p w14:paraId="72B66422" w14:textId="5A2C67FB" w:rsidR="00437098" w:rsidRPr="00C71430" w:rsidRDefault="00437098" w:rsidP="00437098">
            <w:pPr>
              <w:rPr>
                <w:rFonts w:ascii="Tahoma" w:hAnsi="Tahoma" w:cs="Tahoma"/>
              </w:rPr>
            </w:pPr>
            <w:r w:rsidRPr="00C71430">
              <w:rPr>
                <w:rFonts w:ascii="Tahoma" w:hAnsi="Tahoma" w:cs="Tahoma"/>
                <w:cs/>
              </w:rPr>
              <w:t>สามารถออกใบเช็คคืน เพื่อเป็นหลักฐานให้ลูกค้า ตามแบบฟอร์มที่ธนาคารกำหนด</w:t>
            </w:r>
          </w:p>
          <w:p w14:paraId="6BCC360B" w14:textId="77777777" w:rsidR="00437098" w:rsidRPr="00C71430" w:rsidRDefault="00437098" w:rsidP="00437098">
            <w:pPr>
              <w:rPr>
                <w:rFonts w:ascii="Tahoma" w:hAnsi="Tahoma" w:cs="Tahoma"/>
              </w:rPr>
            </w:pPr>
          </w:p>
          <w:p w14:paraId="29C7CD18" w14:textId="0A4E238C" w:rsidR="00437098" w:rsidRPr="00C71430" w:rsidRDefault="00437098" w:rsidP="00437098">
            <w:pPr>
              <w:rPr>
                <w:rFonts w:ascii="Tahoma" w:hAnsi="Tahoma" w:cs="Tahoma"/>
              </w:rPr>
            </w:pPr>
            <w:r w:rsidRPr="00C71430">
              <w:rPr>
                <w:rFonts w:ascii="Tahoma" w:hAnsi="Tahoma" w:cs="Tahoma"/>
              </w:rPr>
              <w:t>Able to issue a return cheque as evidence for customers according to the form prescribed by the bank</w:t>
            </w:r>
          </w:p>
        </w:tc>
        <w:tc>
          <w:tcPr>
            <w:tcW w:w="1417" w:type="dxa"/>
          </w:tcPr>
          <w:p w14:paraId="7113D514" w14:textId="238A11B5" w:rsidR="00437098" w:rsidRPr="00C71430" w:rsidRDefault="009C5563" w:rsidP="00437098">
            <w:pPr>
              <w:rPr>
                <w:rFonts w:ascii="Tahoma" w:hAnsi="Tahoma" w:cs="Tahoma"/>
              </w:rPr>
            </w:pPr>
            <w:r w:rsidRPr="00C71430">
              <w:rPr>
                <w:rFonts w:ascii="Tahoma" w:hAnsi="Tahoma" w:cs="Tahoma"/>
              </w:rPr>
              <w:t>Gap</w:t>
            </w:r>
          </w:p>
        </w:tc>
        <w:tc>
          <w:tcPr>
            <w:tcW w:w="1701" w:type="dxa"/>
          </w:tcPr>
          <w:p w14:paraId="20E2456C" w14:textId="0797AB55" w:rsidR="00437098" w:rsidRPr="00C71430" w:rsidRDefault="00437098" w:rsidP="00437098">
            <w:pPr>
              <w:rPr>
                <w:rFonts w:ascii="Tahoma" w:hAnsi="Tahoma" w:cs="Tahoma"/>
              </w:rPr>
            </w:pPr>
          </w:p>
        </w:tc>
      </w:tr>
      <w:tr w:rsidR="00437098" w:rsidRPr="00C71430" w14:paraId="2C65A49D" w14:textId="77777777" w:rsidTr="006B390F">
        <w:trPr>
          <w:trHeight w:val="624"/>
        </w:trPr>
        <w:tc>
          <w:tcPr>
            <w:tcW w:w="1890" w:type="dxa"/>
          </w:tcPr>
          <w:p w14:paraId="1D13F078" w14:textId="37880B50" w:rsidR="00437098" w:rsidRPr="00C71430" w:rsidRDefault="00437098" w:rsidP="00437098">
            <w:pPr>
              <w:rPr>
                <w:rFonts w:ascii="Tahoma" w:hAnsi="Tahoma" w:cs="Tahoma"/>
              </w:rPr>
            </w:pPr>
            <w:r w:rsidRPr="00C71430">
              <w:rPr>
                <w:rFonts w:ascii="Tahoma" w:hAnsi="Tahoma" w:cs="Tahoma"/>
              </w:rPr>
              <w:t>TOR-DPS#66</w:t>
            </w:r>
          </w:p>
        </w:tc>
        <w:tc>
          <w:tcPr>
            <w:tcW w:w="4768" w:type="dxa"/>
          </w:tcPr>
          <w:p w14:paraId="1B81F26F" w14:textId="77777777" w:rsidR="00437098" w:rsidRPr="00C71430" w:rsidRDefault="00437098" w:rsidP="00437098">
            <w:pPr>
              <w:rPr>
                <w:rFonts w:ascii="Tahoma" w:hAnsi="Tahoma" w:cs="Tahoma"/>
              </w:rPr>
            </w:pPr>
            <w:r w:rsidRPr="00C71430">
              <w:rPr>
                <w:rFonts w:ascii="Tahoma" w:hAnsi="Tahoma" w:cs="Tahoma"/>
                <w:cs/>
              </w:rPr>
              <w:t>สามารถออกใบเสร็จโดยอัตโนมัติเพื่อเก็บค่าธรรมเนียม เมื่อออกใบเช็คคืนให้ลูกค้า</w:t>
            </w:r>
          </w:p>
          <w:p w14:paraId="162559CD" w14:textId="77777777" w:rsidR="00437098" w:rsidRPr="00C71430" w:rsidRDefault="00437098" w:rsidP="00437098">
            <w:pPr>
              <w:rPr>
                <w:rFonts w:ascii="Tahoma" w:hAnsi="Tahoma" w:cs="Tahoma"/>
              </w:rPr>
            </w:pPr>
          </w:p>
          <w:p w14:paraId="20FCFBC5" w14:textId="44B95CAE" w:rsidR="00437098" w:rsidRPr="00C71430" w:rsidRDefault="00437098" w:rsidP="00437098">
            <w:pPr>
              <w:rPr>
                <w:rFonts w:ascii="Tahoma" w:hAnsi="Tahoma" w:cs="Tahoma"/>
              </w:rPr>
            </w:pPr>
            <w:r w:rsidRPr="00C71430">
              <w:rPr>
                <w:rFonts w:ascii="Tahoma" w:hAnsi="Tahoma" w:cs="Tahoma"/>
              </w:rPr>
              <w:t>Able to issue receipt automatically to collect fees. When issuing a return cheque to the customer</w:t>
            </w:r>
          </w:p>
        </w:tc>
        <w:tc>
          <w:tcPr>
            <w:tcW w:w="1417" w:type="dxa"/>
          </w:tcPr>
          <w:p w14:paraId="245375AE" w14:textId="60949FFD" w:rsidR="00437098" w:rsidRPr="00C71430" w:rsidRDefault="009C5563" w:rsidP="00437098">
            <w:pPr>
              <w:rPr>
                <w:rFonts w:ascii="Tahoma" w:hAnsi="Tahoma" w:cs="Tahoma"/>
              </w:rPr>
            </w:pPr>
            <w:r w:rsidRPr="00C71430">
              <w:rPr>
                <w:rFonts w:ascii="Tahoma" w:hAnsi="Tahoma" w:cs="Tahoma"/>
              </w:rPr>
              <w:t>Gap</w:t>
            </w:r>
          </w:p>
        </w:tc>
        <w:tc>
          <w:tcPr>
            <w:tcW w:w="1701" w:type="dxa"/>
          </w:tcPr>
          <w:p w14:paraId="30D66822" w14:textId="77777777" w:rsidR="00437098" w:rsidRPr="00C71430" w:rsidRDefault="00437098" w:rsidP="00437098">
            <w:pPr>
              <w:rPr>
                <w:rFonts w:ascii="Tahoma" w:hAnsi="Tahoma" w:cs="Tahoma"/>
              </w:rPr>
            </w:pPr>
          </w:p>
        </w:tc>
      </w:tr>
      <w:tr w:rsidR="00437098" w:rsidRPr="00C71430" w14:paraId="314ED92F" w14:textId="77777777" w:rsidTr="006B390F">
        <w:trPr>
          <w:trHeight w:val="624"/>
        </w:trPr>
        <w:tc>
          <w:tcPr>
            <w:tcW w:w="1890" w:type="dxa"/>
          </w:tcPr>
          <w:p w14:paraId="1C6D0A51" w14:textId="419A2AFB" w:rsidR="00437098" w:rsidRPr="00C71430" w:rsidRDefault="00437098" w:rsidP="00437098">
            <w:pPr>
              <w:rPr>
                <w:rFonts w:ascii="Tahoma" w:hAnsi="Tahoma" w:cs="Tahoma"/>
              </w:rPr>
            </w:pPr>
            <w:r w:rsidRPr="00C71430">
              <w:rPr>
                <w:rFonts w:ascii="Tahoma" w:hAnsi="Tahoma" w:cs="Tahoma"/>
              </w:rPr>
              <w:t>TOR-DPS#67</w:t>
            </w:r>
          </w:p>
        </w:tc>
        <w:tc>
          <w:tcPr>
            <w:tcW w:w="4768" w:type="dxa"/>
          </w:tcPr>
          <w:p w14:paraId="1FAF2C64" w14:textId="77777777" w:rsidR="00437098" w:rsidRPr="00C71430" w:rsidRDefault="00437098" w:rsidP="00437098">
            <w:pPr>
              <w:rPr>
                <w:rFonts w:ascii="Tahoma" w:hAnsi="Tahoma" w:cs="Tahoma"/>
              </w:rPr>
            </w:pPr>
            <w:r w:rsidRPr="00C71430">
              <w:rPr>
                <w:rFonts w:ascii="Tahoma" w:hAnsi="Tahoma" w:cs="Tahoma"/>
                <w:cs/>
              </w:rPr>
              <w:t>การบันทึกรายการฝาก-ถอน ทุกรายการ ระบบต้องสร้างใบแจ้งหัก/เข้าบัญชี (</w:t>
            </w:r>
            <w:r w:rsidRPr="00C71430">
              <w:rPr>
                <w:rFonts w:ascii="Tahoma" w:hAnsi="Tahoma" w:cs="Tahoma"/>
              </w:rPr>
              <w:t xml:space="preserve">Debit/Credit Note) </w:t>
            </w:r>
            <w:r w:rsidRPr="00C71430">
              <w:rPr>
                <w:rFonts w:ascii="Tahoma" w:hAnsi="Tahoma" w:cs="Tahoma"/>
                <w:cs/>
              </w:rPr>
              <w:t>ตามรูปแบบที่ธนาคารกำหนด โดยสามารถเปลี่ยนแปลงได้ และสามารถเรียกดู/สั่งพิมพ์ย้อนหลังได้</w:t>
            </w:r>
          </w:p>
          <w:p w14:paraId="7D0ABADA" w14:textId="77777777" w:rsidR="00437098" w:rsidRPr="00C71430" w:rsidRDefault="00437098" w:rsidP="00437098">
            <w:pPr>
              <w:rPr>
                <w:rFonts w:ascii="Tahoma" w:hAnsi="Tahoma" w:cs="Tahoma"/>
              </w:rPr>
            </w:pPr>
          </w:p>
          <w:p w14:paraId="1E3193E1" w14:textId="4E67BEAC" w:rsidR="00437098" w:rsidRPr="00C71430" w:rsidRDefault="00437098" w:rsidP="00437098">
            <w:pPr>
              <w:rPr>
                <w:rFonts w:ascii="Tahoma" w:hAnsi="Tahoma" w:cs="Tahoma"/>
              </w:rPr>
            </w:pPr>
            <w:r w:rsidRPr="00C71430">
              <w:rPr>
                <w:rFonts w:ascii="Tahoma" w:hAnsi="Tahoma" w:cs="Tahoma"/>
              </w:rPr>
              <w:t>To save data in every deposit-withdrawal transaction, the system must create a debit/credit note in the bank specific form which can be changed and viewed / printed backwards</w:t>
            </w:r>
          </w:p>
        </w:tc>
        <w:tc>
          <w:tcPr>
            <w:tcW w:w="1417" w:type="dxa"/>
          </w:tcPr>
          <w:p w14:paraId="6F02D908" w14:textId="40CA8B05" w:rsidR="00437098" w:rsidRPr="00C71430" w:rsidRDefault="009C5563" w:rsidP="00437098">
            <w:pPr>
              <w:rPr>
                <w:rFonts w:ascii="Tahoma" w:hAnsi="Tahoma" w:cs="Tahoma"/>
              </w:rPr>
            </w:pPr>
            <w:r w:rsidRPr="00C71430">
              <w:rPr>
                <w:rFonts w:ascii="Tahoma" w:hAnsi="Tahoma" w:cs="Tahoma"/>
              </w:rPr>
              <w:t>Gap</w:t>
            </w:r>
          </w:p>
        </w:tc>
        <w:tc>
          <w:tcPr>
            <w:tcW w:w="1701" w:type="dxa"/>
          </w:tcPr>
          <w:p w14:paraId="5B4CEDE2" w14:textId="77777777" w:rsidR="00437098" w:rsidRPr="00C71430" w:rsidRDefault="00437098" w:rsidP="00437098">
            <w:pPr>
              <w:rPr>
                <w:rFonts w:ascii="Tahoma" w:hAnsi="Tahoma" w:cs="Tahoma"/>
              </w:rPr>
            </w:pPr>
          </w:p>
        </w:tc>
      </w:tr>
      <w:tr w:rsidR="00437098" w:rsidRPr="00C71430" w14:paraId="569F1FEE" w14:textId="77777777" w:rsidTr="006B390F">
        <w:trPr>
          <w:trHeight w:val="624"/>
        </w:trPr>
        <w:tc>
          <w:tcPr>
            <w:tcW w:w="1890" w:type="dxa"/>
          </w:tcPr>
          <w:p w14:paraId="3B9B41C1" w14:textId="3E9F2955" w:rsidR="00437098" w:rsidRPr="00C71430" w:rsidRDefault="00437098" w:rsidP="00437098">
            <w:pPr>
              <w:rPr>
                <w:rFonts w:ascii="Tahoma" w:hAnsi="Tahoma" w:cs="Tahoma"/>
              </w:rPr>
            </w:pPr>
            <w:r w:rsidRPr="00C71430">
              <w:rPr>
                <w:rFonts w:ascii="Tahoma" w:hAnsi="Tahoma" w:cs="Tahoma"/>
              </w:rPr>
              <w:t>TOR-DPS#68</w:t>
            </w:r>
          </w:p>
        </w:tc>
        <w:tc>
          <w:tcPr>
            <w:tcW w:w="4768" w:type="dxa"/>
          </w:tcPr>
          <w:p w14:paraId="159482B1" w14:textId="7D668FDF" w:rsidR="00437098" w:rsidRPr="00C71430" w:rsidRDefault="00437098" w:rsidP="00437098">
            <w:pPr>
              <w:rPr>
                <w:rFonts w:ascii="Tahoma" w:hAnsi="Tahoma" w:cs="Tahoma"/>
              </w:rPr>
            </w:pPr>
            <w:r w:rsidRPr="00C71430">
              <w:rPr>
                <w:rFonts w:ascii="Tahoma" w:hAnsi="Tahoma" w:cs="Tahoma"/>
                <w:cs/>
              </w:rPr>
              <w:t>สามารถสร้างและสั่งพิมพ์ข้อมูลบนแบบฟอร์มที่ธนาคารกำหนดได้ในระบบ เช่น แบบฟอร์มคำขอเปิดบัญชีเงินฝากและแบบฟอร์มอื่นที่เกี่ยวข้อง</w:t>
            </w:r>
          </w:p>
          <w:p w14:paraId="4E3665A4" w14:textId="1D9C707F" w:rsidR="00437098" w:rsidRPr="00C71430" w:rsidRDefault="00437098" w:rsidP="00437098">
            <w:pPr>
              <w:rPr>
                <w:rFonts w:ascii="Tahoma" w:hAnsi="Tahoma" w:cs="Tahoma"/>
              </w:rPr>
            </w:pPr>
            <w:r w:rsidRPr="00C71430">
              <w:rPr>
                <w:rFonts w:ascii="Tahoma" w:hAnsi="Tahoma" w:cs="Tahoma"/>
              </w:rPr>
              <w:t>Able to create and print forms specified by the bank in the system, such as the request form for opening a deposit account and other related forms.</w:t>
            </w:r>
          </w:p>
        </w:tc>
        <w:tc>
          <w:tcPr>
            <w:tcW w:w="1417" w:type="dxa"/>
          </w:tcPr>
          <w:p w14:paraId="17E61BA6" w14:textId="35441E0D" w:rsidR="00437098" w:rsidRPr="00C71430" w:rsidRDefault="009C5563" w:rsidP="00437098">
            <w:pPr>
              <w:rPr>
                <w:rFonts w:ascii="Tahoma" w:hAnsi="Tahoma" w:cs="Tahoma"/>
              </w:rPr>
            </w:pPr>
            <w:r w:rsidRPr="00C71430">
              <w:rPr>
                <w:rFonts w:ascii="Tahoma" w:hAnsi="Tahoma" w:cs="Tahoma"/>
              </w:rPr>
              <w:t>Gap</w:t>
            </w:r>
          </w:p>
        </w:tc>
        <w:tc>
          <w:tcPr>
            <w:tcW w:w="1701" w:type="dxa"/>
          </w:tcPr>
          <w:p w14:paraId="71BF6553" w14:textId="77777777" w:rsidR="00437098" w:rsidRPr="00C71430" w:rsidRDefault="00437098" w:rsidP="00437098">
            <w:pPr>
              <w:rPr>
                <w:rFonts w:ascii="Tahoma" w:hAnsi="Tahoma" w:cs="Tahoma"/>
              </w:rPr>
            </w:pPr>
          </w:p>
        </w:tc>
      </w:tr>
      <w:tr w:rsidR="00437098" w:rsidRPr="00C71430" w14:paraId="2BB14BBD" w14:textId="77777777" w:rsidTr="006B390F">
        <w:trPr>
          <w:trHeight w:val="624"/>
        </w:trPr>
        <w:tc>
          <w:tcPr>
            <w:tcW w:w="1890" w:type="dxa"/>
          </w:tcPr>
          <w:p w14:paraId="0993ABF2" w14:textId="28218F32" w:rsidR="00437098" w:rsidRPr="00C71430" w:rsidRDefault="00437098" w:rsidP="00437098">
            <w:pPr>
              <w:rPr>
                <w:rFonts w:ascii="Tahoma" w:hAnsi="Tahoma" w:cs="Tahoma"/>
              </w:rPr>
            </w:pPr>
            <w:r w:rsidRPr="00C71430">
              <w:rPr>
                <w:rFonts w:ascii="Tahoma" w:hAnsi="Tahoma" w:cs="Tahoma"/>
              </w:rPr>
              <w:t>TOR-DPS#69</w:t>
            </w:r>
          </w:p>
        </w:tc>
        <w:tc>
          <w:tcPr>
            <w:tcW w:w="4768" w:type="dxa"/>
          </w:tcPr>
          <w:p w14:paraId="16A423F9" w14:textId="77777777" w:rsidR="00437098" w:rsidRPr="00C71430" w:rsidRDefault="00437098" w:rsidP="00437098">
            <w:pPr>
              <w:rPr>
                <w:rFonts w:ascii="Tahoma" w:hAnsi="Tahoma" w:cs="Tahoma"/>
              </w:rPr>
            </w:pPr>
            <w:r w:rsidRPr="00C71430">
              <w:rPr>
                <w:rFonts w:ascii="Tahoma" w:hAnsi="Tahoma" w:cs="Tahoma"/>
                <w:cs/>
              </w:rPr>
              <w:t xml:space="preserve">บัญชีที่ไม่มีการเคลื่อนไหวติดต่อกัน </w:t>
            </w:r>
            <w:r w:rsidRPr="00C71430">
              <w:rPr>
                <w:rFonts w:ascii="Tahoma" w:hAnsi="Tahoma" w:cs="Tahoma"/>
              </w:rPr>
              <w:t xml:space="preserve">12 </w:t>
            </w:r>
            <w:r w:rsidRPr="00C71430">
              <w:rPr>
                <w:rFonts w:ascii="Tahoma" w:hAnsi="Tahoma" w:cs="Tahoma"/>
                <w:cs/>
              </w:rPr>
              <w:t>เดือน ให้แสดงข้อมูลบนหนังสือออกตามแบบฟอร์มที่ธนาคารกำหนด โดยเรียกรายงานตามประเภทบัญชีหรือทั้งหมดได้</w:t>
            </w:r>
          </w:p>
          <w:p w14:paraId="35C9208D" w14:textId="77777777" w:rsidR="00437098" w:rsidRPr="00C71430" w:rsidRDefault="00437098" w:rsidP="00437098">
            <w:pPr>
              <w:rPr>
                <w:rFonts w:ascii="Tahoma" w:hAnsi="Tahoma" w:cs="Tahoma"/>
              </w:rPr>
            </w:pPr>
          </w:p>
          <w:p w14:paraId="013829E0" w14:textId="6EB1CB17" w:rsidR="00437098" w:rsidRPr="00C71430" w:rsidRDefault="00437098" w:rsidP="00437098">
            <w:pPr>
              <w:rPr>
                <w:rFonts w:ascii="Tahoma" w:hAnsi="Tahoma" w:cs="Tahoma"/>
              </w:rPr>
            </w:pPr>
            <w:r w:rsidRPr="00C71430">
              <w:rPr>
                <w:rFonts w:ascii="Tahoma" w:hAnsi="Tahoma" w:cs="Tahoma"/>
              </w:rPr>
              <w:t xml:space="preserve">Accounts that have been inactive for 12 consecutive months shall show the </w:t>
            </w:r>
            <w:r w:rsidRPr="00C71430">
              <w:rPr>
                <w:rFonts w:ascii="Tahoma" w:hAnsi="Tahoma" w:cs="Tahoma"/>
              </w:rPr>
              <w:lastRenderedPageBreak/>
              <w:t>information on the letter issued in accordance with the form prescribed by the bank. You can retrieve reports by account type or all.</w:t>
            </w:r>
          </w:p>
        </w:tc>
        <w:tc>
          <w:tcPr>
            <w:tcW w:w="1417" w:type="dxa"/>
          </w:tcPr>
          <w:p w14:paraId="62AB2A60" w14:textId="1141AD65" w:rsidR="00437098" w:rsidRPr="00C71430" w:rsidRDefault="009C5563" w:rsidP="00437098">
            <w:pPr>
              <w:rPr>
                <w:rFonts w:ascii="Tahoma" w:hAnsi="Tahoma" w:cs="Tahoma"/>
              </w:rPr>
            </w:pPr>
            <w:r w:rsidRPr="00C71430">
              <w:rPr>
                <w:rFonts w:ascii="Tahoma" w:hAnsi="Tahoma" w:cs="Tahoma"/>
              </w:rPr>
              <w:lastRenderedPageBreak/>
              <w:t>Gap</w:t>
            </w:r>
          </w:p>
        </w:tc>
        <w:tc>
          <w:tcPr>
            <w:tcW w:w="1701" w:type="dxa"/>
          </w:tcPr>
          <w:p w14:paraId="5B8580F6" w14:textId="77777777" w:rsidR="00437098" w:rsidRPr="00C71430" w:rsidRDefault="00437098" w:rsidP="00437098">
            <w:pPr>
              <w:rPr>
                <w:rFonts w:ascii="Tahoma" w:hAnsi="Tahoma" w:cs="Tahoma"/>
              </w:rPr>
            </w:pPr>
          </w:p>
        </w:tc>
      </w:tr>
      <w:tr w:rsidR="00437098" w:rsidRPr="00C71430" w14:paraId="399A44BD" w14:textId="77777777" w:rsidTr="006B390F">
        <w:trPr>
          <w:trHeight w:val="624"/>
        </w:trPr>
        <w:tc>
          <w:tcPr>
            <w:tcW w:w="1890" w:type="dxa"/>
          </w:tcPr>
          <w:p w14:paraId="1EF1093C" w14:textId="566580AC" w:rsidR="00437098" w:rsidRPr="00C71430" w:rsidRDefault="00437098" w:rsidP="00437098">
            <w:pPr>
              <w:rPr>
                <w:rFonts w:ascii="Tahoma" w:hAnsi="Tahoma" w:cs="Tahoma"/>
              </w:rPr>
            </w:pPr>
            <w:r w:rsidRPr="00C71430">
              <w:rPr>
                <w:rFonts w:ascii="Tahoma" w:hAnsi="Tahoma" w:cs="Tahoma"/>
              </w:rPr>
              <w:t>TOR-DPS#70</w:t>
            </w:r>
          </w:p>
        </w:tc>
        <w:tc>
          <w:tcPr>
            <w:tcW w:w="4768" w:type="dxa"/>
          </w:tcPr>
          <w:p w14:paraId="78FDCC7A" w14:textId="77777777" w:rsidR="00437098" w:rsidRPr="00C71430" w:rsidRDefault="00437098" w:rsidP="00437098">
            <w:pPr>
              <w:rPr>
                <w:rFonts w:ascii="Tahoma" w:hAnsi="Tahoma" w:cs="Tahoma"/>
              </w:rPr>
            </w:pPr>
            <w:r w:rsidRPr="00C71430">
              <w:rPr>
                <w:rFonts w:ascii="Tahoma" w:hAnsi="Tahoma" w:cs="Tahoma"/>
                <w:cs/>
              </w:rPr>
              <w:t>สามารถสร้างบัตรเงินฝาก ประเภทบัญชีเงินฝากประจำ ตามรูปแบบที่ธนาคารกำหนด</w:t>
            </w:r>
          </w:p>
          <w:p w14:paraId="47A751E6" w14:textId="77777777" w:rsidR="00437098" w:rsidRPr="00C71430" w:rsidRDefault="00437098" w:rsidP="00437098">
            <w:pPr>
              <w:rPr>
                <w:rFonts w:ascii="Tahoma" w:hAnsi="Tahoma" w:cs="Tahoma"/>
              </w:rPr>
            </w:pPr>
          </w:p>
          <w:p w14:paraId="1FFC05B6" w14:textId="70FD7CBD" w:rsidR="00437098" w:rsidRPr="00C71430" w:rsidRDefault="00437098" w:rsidP="00437098">
            <w:pPr>
              <w:rPr>
                <w:rFonts w:ascii="Tahoma" w:hAnsi="Tahoma" w:cs="Tahoma"/>
              </w:rPr>
            </w:pPr>
            <w:r w:rsidRPr="00C71430">
              <w:rPr>
                <w:rFonts w:ascii="Tahoma" w:hAnsi="Tahoma" w:cs="Tahoma"/>
              </w:rPr>
              <w:t>Able to create a deposit card Fixed deposit account type according to the form specified by the bank</w:t>
            </w:r>
          </w:p>
        </w:tc>
        <w:tc>
          <w:tcPr>
            <w:tcW w:w="1417" w:type="dxa"/>
          </w:tcPr>
          <w:p w14:paraId="2273D276" w14:textId="1FA5B8E9" w:rsidR="00437098" w:rsidRPr="00C71430" w:rsidRDefault="009C5563" w:rsidP="00437098">
            <w:pPr>
              <w:rPr>
                <w:rFonts w:ascii="Tahoma" w:hAnsi="Tahoma" w:cs="Tahoma"/>
              </w:rPr>
            </w:pPr>
            <w:r w:rsidRPr="00C71430">
              <w:rPr>
                <w:rFonts w:ascii="Tahoma" w:hAnsi="Tahoma" w:cs="Tahoma"/>
              </w:rPr>
              <w:t>Gap</w:t>
            </w:r>
          </w:p>
        </w:tc>
        <w:tc>
          <w:tcPr>
            <w:tcW w:w="1701" w:type="dxa"/>
          </w:tcPr>
          <w:p w14:paraId="505DCD50" w14:textId="77777777" w:rsidR="00437098" w:rsidRPr="00C71430" w:rsidRDefault="00437098" w:rsidP="00437098">
            <w:pPr>
              <w:rPr>
                <w:rFonts w:ascii="Tahoma" w:hAnsi="Tahoma" w:cs="Tahoma"/>
              </w:rPr>
            </w:pPr>
          </w:p>
        </w:tc>
      </w:tr>
      <w:tr w:rsidR="00437098" w:rsidRPr="00C71430" w14:paraId="1A285F91" w14:textId="77777777" w:rsidTr="006B390F">
        <w:trPr>
          <w:trHeight w:val="624"/>
        </w:trPr>
        <w:tc>
          <w:tcPr>
            <w:tcW w:w="1890" w:type="dxa"/>
          </w:tcPr>
          <w:p w14:paraId="4064D66E" w14:textId="7103427E" w:rsidR="00437098" w:rsidRPr="00C71430" w:rsidRDefault="00437098" w:rsidP="00437098">
            <w:pPr>
              <w:rPr>
                <w:rFonts w:ascii="Tahoma" w:hAnsi="Tahoma" w:cs="Tahoma"/>
              </w:rPr>
            </w:pPr>
            <w:r w:rsidRPr="00C71430">
              <w:rPr>
                <w:rFonts w:ascii="Tahoma" w:hAnsi="Tahoma" w:cs="Tahoma"/>
              </w:rPr>
              <w:t>TOR-DPS#71</w:t>
            </w:r>
          </w:p>
        </w:tc>
        <w:tc>
          <w:tcPr>
            <w:tcW w:w="4768" w:type="dxa"/>
          </w:tcPr>
          <w:p w14:paraId="06692E1A" w14:textId="0C1A4316" w:rsidR="00437098" w:rsidRPr="00C71430" w:rsidRDefault="00437098" w:rsidP="00437098">
            <w:pPr>
              <w:rPr>
                <w:rFonts w:ascii="Tahoma" w:hAnsi="Tahoma" w:cs="Tahoma"/>
              </w:rPr>
            </w:pPr>
            <w:r w:rsidRPr="00C71430">
              <w:rPr>
                <w:rFonts w:ascii="Tahoma" w:hAnsi="Tahoma" w:cs="Tahoma"/>
                <w:cs/>
              </w:rPr>
              <w:t>สามารถค้นหาและจัดทำรายงานสรุปยอดเงินฝากของบัญชีที่เป็นคนต่างชาติ (</w:t>
            </w:r>
            <w:r w:rsidRPr="00C71430">
              <w:rPr>
                <w:rFonts w:ascii="Tahoma" w:hAnsi="Tahoma" w:cs="Tahoma"/>
              </w:rPr>
              <w:t xml:space="preserve">Non-Resident) </w:t>
            </w:r>
            <w:r w:rsidRPr="00C71430">
              <w:rPr>
                <w:rFonts w:ascii="Tahoma" w:hAnsi="Tahoma" w:cs="Tahoma"/>
                <w:cs/>
              </w:rPr>
              <w:t xml:space="preserve">เช่น รายงานสรุป </w:t>
            </w:r>
            <w:r w:rsidRPr="00C71430">
              <w:rPr>
                <w:rFonts w:ascii="Tahoma" w:hAnsi="Tahoma" w:cs="Tahoma"/>
              </w:rPr>
              <w:t xml:space="preserve">Transaction </w:t>
            </w:r>
            <w:r w:rsidRPr="00C71430">
              <w:rPr>
                <w:rFonts w:ascii="Tahoma" w:hAnsi="Tahoma" w:cs="Tahoma"/>
                <w:cs/>
              </w:rPr>
              <w:t>รายวัน</w:t>
            </w:r>
            <w:r w:rsidRPr="00C71430">
              <w:rPr>
                <w:rFonts w:ascii="Tahoma" w:hAnsi="Tahoma" w:cs="Tahoma"/>
              </w:rPr>
              <w:t xml:space="preserve">, </w:t>
            </w:r>
            <w:r w:rsidRPr="00C71430">
              <w:rPr>
                <w:rFonts w:ascii="Tahoma" w:hAnsi="Tahoma" w:cs="Tahoma"/>
                <w:cs/>
              </w:rPr>
              <w:t>รายงานเงินฝากในบัญชีเกินข้อกำหนดของธปท.</w:t>
            </w:r>
          </w:p>
          <w:p w14:paraId="45BBA718" w14:textId="77777777" w:rsidR="00437098" w:rsidRPr="00C71430" w:rsidRDefault="00437098" w:rsidP="00437098">
            <w:pPr>
              <w:rPr>
                <w:rFonts w:ascii="Tahoma" w:hAnsi="Tahoma" w:cs="Tahoma"/>
              </w:rPr>
            </w:pPr>
          </w:p>
          <w:p w14:paraId="77831D17" w14:textId="2D147F6C" w:rsidR="00437098" w:rsidRPr="00C71430" w:rsidRDefault="00437098" w:rsidP="00437098">
            <w:pPr>
              <w:rPr>
                <w:rFonts w:ascii="Tahoma" w:hAnsi="Tahoma" w:cs="Tahoma"/>
              </w:rPr>
            </w:pPr>
            <w:r w:rsidRPr="00C71430">
              <w:rPr>
                <w:rFonts w:ascii="Tahoma" w:hAnsi="Tahoma" w:cs="Tahoma"/>
              </w:rPr>
              <w:t>Able to search and prepare a summary of deposit balances of foreign accounts. (Non-resident) such as a daily transaction summary report, a report on deposits in accounts exceeding the BOT's requirements.</w:t>
            </w:r>
          </w:p>
        </w:tc>
        <w:tc>
          <w:tcPr>
            <w:tcW w:w="1417" w:type="dxa"/>
          </w:tcPr>
          <w:p w14:paraId="7BFFE11B" w14:textId="33B3857B" w:rsidR="00437098" w:rsidRPr="00C71430" w:rsidRDefault="009C5563" w:rsidP="00437098">
            <w:pPr>
              <w:rPr>
                <w:rFonts w:ascii="Tahoma" w:hAnsi="Tahoma" w:cs="Tahoma"/>
              </w:rPr>
            </w:pPr>
            <w:r w:rsidRPr="00C71430">
              <w:rPr>
                <w:rFonts w:ascii="Tahoma" w:hAnsi="Tahoma" w:cs="Tahoma"/>
              </w:rPr>
              <w:t>Gap</w:t>
            </w:r>
          </w:p>
        </w:tc>
        <w:tc>
          <w:tcPr>
            <w:tcW w:w="1701" w:type="dxa"/>
          </w:tcPr>
          <w:p w14:paraId="226BBC6D" w14:textId="77777777" w:rsidR="00437098" w:rsidRPr="00C71430" w:rsidRDefault="00437098" w:rsidP="00437098">
            <w:pPr>
              <w:rPr>
                <w:rFonts w:ascii="Tahoma" w:hAnsi="Tahoma" w:cs="Tahoma"/>
              </w:rPr>
            </w:pPr>
          </w:p>
        </w:tc>
      </w:tr>
      <w:tr w:rsidR="00437098" w:rsidRPr="00C71430" w14:paraId="5A6B1D71" w14:textId="77777777" w:rsidTr="006B390F">
        <w:trPr>
          <w:trHeight w:val="624"/>
        </w:trPr>
        <w:tc>
          <w:tcPr>
            <w:tcW w:w="1890" w:type="dxa"/>
          </w:tcPr>
          <w:p w14:paraId="6B9835B1" w14:textId="4D05D591" w:rsidR="00437098" w:rsidRPr="00C71430" w:rsidRDefault="00437098" w:rsidP="00437098">
            <w:pPr>
              <w:rPr>
                <w:rFonts w:ascii="Tahoma" w:hAnsi="Tahoma" w:cs="Tahoma"/>
              </w:rPr>
            </w:pPr>
            <w:r w:rsidRPr="00C71430">
              <w:rPr>
                <w:rFonts w:ascii="Tahoma" w:hAnsi="Tahoma" w:cs="Tahoma"/>
              </w:rPr>
              <w:t>TOR-DPS#72</w:t>
            </w:r>
          </w:p>
        </w:tc>
        <w:tc>
          <w:tcPr>
            <w:tcW w:w="4768" w:type="dxa"/>
          </w:tcPr>
          <w:p w14:paraId="78217C6B" w14:textId="77777777" w:rsidR="00437098" w:rsidRPr="00C71430" w:rsidRDefault="00437098" w:rsidP="00437098">
            <w:pPr>
              <w:rPr>
                <w:rFonts w:ascii="Tahoma" w:hAnsi="Tahoma" w:cs="Tahoma"/>
              </w:rPr>
            </w:pPr>
            <w:r w:rsidRPr="00C71430">
              <w:rPr>
                <w:rFonts w:ascii="Tahoma" w:hAnsi="Tahoma" w:cs="Tahoma"/>
                <w:cs/>
              </w:rPr>
              <w:t>สามารถสร้างรายงานนำส่งอากร (อส.</w:t>
            </w:r>
            <w:r w:rsidRPr="00C71430">
              <w:rPr>
                <w:rFonts w:ascii="Tahoma" w:hAnsi="Tahoma" w:cs="Tahoma"/>
              </w:rPr>
              <w:t>4</w:t>
            </w:r>
            <w:r w:rsidRPr="00C71430">
              <w:rPr>
                <w:rFonts w:ascii="Tahoma" w:hAnsi="Tahoma" w:cs="Tahoma"/>
                <w:cs/>
              </w:rPr>
              <w:t>ก) เพื่อใช้ประกอบการนำส่งค่าอากรไปยังกรมสรรพากร โดยสามารถเรียกพิมพ์รายงานตามช่วงเวลาได้ โดยแบ่งตามประเภทเช็คดังนี้</w:t>
            </w:r>
          </w:p>
          <w:p w14:paraId="37AF10BA" w14:textId="77777777" w:rsidR="00437098" w:rsidRPr="00C71430" w:rsidRDefault="00437098" w:rsidP="00437098">
            <w:pPr>
              <w:rPr>
                <w:rFonts w:ascii="Tahoma" w:hAnsi="Tahoma" w:cs="Tahoma"/>
              </w:rPr>
            </w:pPr>
            <w:r w:rsidRPr="00C71430">
              <w:rPr>
                <w:rFonts w:ascii="Tahoma" w:hAnsi="Tahoma" w:cs="Tahoma"/>
              </w:rPr>
              <w:t xml:space="preserve">1) </w:t>
            </w:r>
            <w:r w:rsidRPr="00C71430">
              <w:rPr>
                <w:rFonts w:ascii="Tahoma" w:hAnsi="Tahoma" w:cs="Tahoma"/>
                <w:cs/>
              </w:rPr>
              <w:t xml:space="preserve">เช็คธสน. </w:t>
            </w:r>
          </w:p>
          <w:p w14:paraId="52219326" w14:textId="77777777" w:rsidR="00437098" w:rsidRPr="00C71430" w:rsidRDefault="00437098" w:rsidP="00437098">
            <w:pPr>
              <w:rPr>
                <w:rFonts w:ascii="Tahoma" w:hAnsi="Tahoma" w:cs="Tahoma"/>
              </w:rPr>
            </w:pPr>
            <w:r w:rsidRPr="00C71430">
              <w:rPr>
                <w:rFonts w:ascii="Tahoma" w:hAnsi="Tahoma" w:cs="Tahoma"/>
              </w:rPr>
              <w:t>2) Cashier Cheque</w:t>
            </w:r>
          </w:p>
          <w:p w14:paraId="70F12CB8" w14:textId="77777777" w:rsidR="00437098" w:rsidRPr="00C71430" w:rsidRDefault="00437098" w:rsidP="00437098">
            <w:pPr>
              <w:rPr>
                <w:rFonts w:ascii="Tahoma" w:hAnsi="Tahoma" w:cs="Tahoma"/>
              </w:rPr>
            </w:pPr>
          </w:p>
          <w:p w14:paraId="38D2D515" w14:textId="047AAAA5" w:rsidR="00437098" w:rsidRPr="00C71430" w:rsidRDefault="00437098" w:rsidP="00437098">
            <w:pPr>
              <w:rPr>
                <w:rFonts w:ascii="Tahoma" w:hAnsi="Tahoma" w:cs="Tahoma"/>
              </w:rPr>
            </w:pPr>
            <w:r w:rsidRPr="00C71430">
              <w:rPr>
                <w:rFonts w:ascii="Tahoma" w:hAnsi="Tahoma" w:cs="Tahoma"/>
              </w:rPr>
              <w:t xml:space="preserve">Able to create a duty remittance report (Form </w:t>
            </w:r>
            <w:proofErr w:type="spellStart"/>
            <w:r w:rsidRPr="00C71430">
              <w:rPr>
                <w:rFonts w:ascii="Tahoma" w:hAnsi="Tahoma" w:cs="Tahoma"/>
              </w:rPr>
              <w:t>Aor.Sor</w:t>
            </w:r>
            <w:proofErr w:type="spellEnd"/>
            <w:r w:rsidRPr="00C71430">
              <w:rPr>
                <w:rFonts w:ascii="Tahoma" w:hAnsi="Tahoma" w:cs="Tahoma"/>
              </w:rPr>
              <w:t>. 4 Kor) to support the submission of duties to the Revenue Department which can print reports at intervals Divided by type of check as follows:</w:t>
            </w:r>
          </w:p>
          <w:p w14:paraId="0B454B57" w14:textId="77777777" w:rsidR="00437098" w:rsidRPr="00C71430" w:rsidRDefault="00437098" w:rsidP="00437098">
            <w:pPr>
              <w:rPr>
                <w:rFonts w:ascii="Tahoma" w:hAnsi="Tahoma" w:cs="Tahoma"/>
              </w:rPr>
            </w:pPr>
            <w:r w:rsidRPr="00C71430">
              <w:rPr>
                <w:rFonts w:ascii="Tahoma" w:hAnsi="Tahoma" w:cs="Tahoma"/>
              </w:rPr>
              <w:t>1) Check the Bank of Thailand</w:t>
            </w:r>
          </w:p>
          <w:p w14:paraId="4950A7E2" w14:textId="7C6811BB" w:rsidR="00437098" w:rsidRPr="00C71430" w:rsidRDefault="00437098" w:rsidP="00437098">
            <w:pPr>
              <w:rPr>
                <w:rFonts w:ascii="Tahoma" w:hAnsi="Tahoma" w:cs="Tahoma"/>
              </w:rPr>
            </w:pPr>
            <w:r w:rsidRPr="00C71430">
              <w:rPr>
                <w:rFonts w:ascii="Tahoma" w:hAnsi="Tahoma" w:cs="Tahoma"/>
              </w:rPr>
              <w:t>2) Cashier Check</w:t>
            </w:r>
          </w:p>
        </w:tc>
        <w:tc>
          <w:tcPr>
            <w:tcW w:w="1417" w:type="dxa"/>
          </w:tcPr>
          <w:p w14:paraId="36456830" w14:textId="09149A6D" w:rsidR="00437098" w:rsidRPr="00C71430" w:rsidRDefault="009C5563" w:rsidP="00437098">
            <w:pPr>
              <w:rPr>
                <w:rFonts w:ascii="Tahoma" w:hAnsi="Tahoma" w:cs="Tahoma"/>
              </w:rPr>
            </w:pPr>
            <w:r w:rsidRPr="00C71430">
              <w:rPr>
                <w:rFonts w:ascii="Tahoma" w:hAnsi="Tahoma" w:cs="Tahoma"/>
              </w:rPr>
              <w:t>Gap</w:t>
            </w:r>
          </w:p>
        </w:tc>
        <w:tc>
          <w:tcPr>
            <w:tcW w:w="1701" w:type="dxa"/>
          </w:tcPr>
          <w:p w14:paraId="1FBAC02C" w14:textId="77777777" w:rsidR="00437098" w:rsidRPr="00C71430" w:rsidRDefault="00437098" w:rsidP="00437098">
            <w:pPr>
              <w:rPr>
                <w:rFonts w:ascii="Tahoma" w:hAnsi="Tahoma" w:cs="Tahoma"/>
              </w:rPr>
            </w:pPr>
          </w:p>
        </w:tc>
      </w:tr>
      <w:tr w:rsidR="00437098" w:rsidRPr="00C71430" w14:paraId="093C867C" w14:textId="77777777" w:rsidTr="006B390F">
        <w:trPr>
          <w:trHeight w:val="624"/>
        </w:trPr>
        <w:tc>
          <w:tcPr>
            <w:tcW w:w="1890" w:type="dxa"/>
          </w:tcPr>
          <w:p w14:paraId="16B2CCE6" w14:textId="19EDB3FE" w:rsidR="00437098" w:rsidRPr="00C71430" w:rsidRDefault="00437098" w:rsidP="00437098">
            <w:pPr>
              <w:rPr>
                <w:rFonts w:ascii="Tahoma" w:hAnsi="Tahoma" w:cs="Tahoma"/>
              </w:rPr>
            </w:pPr>
            <w:r w:rsidRPr="00C71430">
              <w:rPr>
                <w:rFonts w:ascii="Tahoma" w:hAnsi="Tahoma" w:cs="Tahoma"/>
              </w:rPr>
              <w:t>TOR-DPS#73</w:t>
            </w:r>
          </w:p>
        </w:tc>
        <w:tc>
          <w:tcPr>
            <w:tcW w:w="4768" w:type="dxa"/>
          </w:tcPr>
          <w:p w14:paraId="1A3306E9" w14:textId="77777777" w:rsidR="00437098" w:rsidRPr="00C71430" w:rsidRDefault="00437098" w:rsidP="00437098">
            <w:pPr>
              <w:rPr>
                <w:rFonts w:ascii="Tahoma" w:hAnsi="Tahoma" w:cs="Tahoma"/>
              </w:rPr>
            </w:pPr>
            <w:r w:rsidRPr="00C71430">
              <w:rPr>
                <w:rFonts w:ascii="Tahoma" w:hAnsi="Tahoma" w:cs="Tahoma"/>
                <w:cs/>
              </w:rPr>
              <w:t xml:space="preserve">สามารถทำสรุปรายงาน </w:t>
            </w:r>
            <w:r w:rsidRPr="00C71430">
              <w:rPr>
                <w:rFonts w:ascii="Tahoma" w:hAnsi="Tahoma" w:cs="Tahoma"/>
              </w:rPr>
              <w:t xml:space="preserve">Cheque </w:t>
            </w:r>
            <w:r w:rsidRPr="00C71430">
              <w:rPr>
                <w:rFonts w:ascii="Tahoma" w:hAnsi="Tahoma" w:cs="Tahoma"/>
                <w:cs/>
              </w:rPr>
              <w:t xml:space="preserve">เเบบรายวัน เพื่อตรวจสอบสถานะต่าง ๆ ของ </w:t>
            </w:r>
            <w:r w:rsidRPr="00C71430">
              <w:rPr>
                <w:rFonts w:ascii="Tahoma" w:hAnsi="Tahoma" w:cs="Tahoma"/>
              </w:rPr>
              <w:t xml:space="preserve">Cheque </w:t>
            </w:r>
            <w:r w:rsidRPr="00C71430">
              <w:rPr>
                <w:rFonts w:ascii="Tahoma" w:hAnsi="Tahoma" w:cs="Tahoma"/>
                <w:cs/>
              </w:rPr>
              <w:t xml:space="preserve">เช่น การกระทบยอด </w:t>
            </w:r>
            <w:r w:rsidRPr="00C71430">
              <w:rPr>
                <w:rFonts w:ascii="Tahoma" w:hAnsi="Tahoma" w:cs="Tahoma"/>
              </w:rPr>
              <w:t xml:space="preserve">Cheque </w:t>
            </w:r>
            <w:r w:rsidRPr="00C71430">
              <w:rPr>
                <w:rFonts w:ascii="Tahoma" w:hAnsi="Tahoma" w:cs="Tahoma"/>
                <w:cs/>
              </w:rPr>
              <w:t>เป็นต้น</w:t>
            </w:r>
          </w:p>
          <w:p w14:paraId="3940AE37" w14:textId="77777777" w:rsidR="00437098" w:rsidRPr="00C71430" w:rsidRDefault="00437098" w:rsidP="00437098">
            <w:pPr>
              <w:rPr>
                <w:rFonts w:ascii="Tahoma" w:hAnsi="Tahoma" w:cs="Tahoma"/>
              </w:rPr>
            </w:pPr>
          </w:p>
          <w:p w14:paraId="646B4FCC" w14:textId="76D089BA" w:rsidR="00437098" w:rsidRPr="00C71430" w:rsidRDefault="00437098" w:rsidP="00437098">
            <w:pPr>
              <w:rPr>
                <w:rFonts w:ascii="Tahoma" w:hAnsi="Tahoma" w:cs="Tahoma"/>
              </w:rPr>
            </w:pPr>
            <w:r w:rsidRPr="00C71430">
              <w:rPr>
                <w:rFonts w:ascii="Tahoma" w:hAnsi="Tahoma" w:cs="Tahoma"/>
              </w:rPr>
              <w:lastRenderedPageBreak/>
              <w:t>Able to generate summary cheque daily report to check various status of cheque, such as reconciliation of cheque, etc.</w:t>
            </w:r>
          </w:p>
        </w:tc>
        <w:tc>
          <w:tcPr>
            <w:tcW w:w="1417" w:type="dxa"/>
          </w:tcPr>
          <w:p w14:paraId="03E12073" w14:textId="7674F9CC" w:rsidR="00437098" w:rsidRPr="00C71430" w:rsidRDefault="009C5563" w:rsidP="00437098">
            <w:pPr>
              <w:rPr>
                <w:rFonts w:ascii="Tahoma" w:hAnsi="Tahoma" w:cs="Tahoma"/>
              </w:rPr>
            </w:pPr>
            <w:r w:rsidRPr="00C71430">
              <w:rPr>
                <w:rFonts w:ascii="Tahoma" w:hAnsi="Tahoma" w:cs="Tahoma"/>
              </w:rPr>
              <w:lastRenderedPageBreak/>
              <w:t>Gap</w:t>
            </w:r>
          </w:p>
        </w:tc>
        <w:tc>
          <w:tcPr>
            <w:tcW w:w="1701" w:type="dxa"/>
          </w:tcPr>
          <w:p w14:paraId="6EA69F5C" w14:textId="77777777" w:rsidR="00437098" w:rsidRPr="00C71430" w:rsidRDefault="00437098" w:rsidP="00437098">
            <w:pPr>
              <w:rPr>
                <w:rFonts w:ascii="Tahoma" w:hAnsi="Tahoma" w:cs="Tahoma"/>
              </w:rPr>
            </w:pPr>
          </w:p>
        </w:tc>
      </w:tr>
      <w:tr w:rsidR="00437098" w:rsidRPr="00C71430" w14:paraId="7BFF01E2" w14:textId="77777777" w:rsidTr="006B390F">
        <w:trPr>
          <w:trHeight w:val="624"/>
        </w:trPr>
        <w:tc>
          <w:tcPr>
            <w:tcW w:w="1890" w:type="dxa"/>
          </w:tcPr>
          <w:p w14:paraId="093B54AD" w14:textId="6F0E4641" w:rsidR="00437098" w:rsidRPr="00C71430" w:rsidRDefault="00437098" w:rsidP="00437098">
            <w:pPr>
              <w:rPr>
                <w:rFonts w:ascii="Tahoma" w:hAnsi="Tahoma" w:cs="Tahoma"/>
              </w:rPr>
            </w:pPr>
            <w:r w:rsidRPr="00C71430">
              <w:rPr>
                <w:rFonts w:ascii="Tahoma" w:hAnsi="Tahoma" w:cs="Tahoma"/>
              </w:rPr>
              <w:t>TOR-DPS#74</w:t>
            </w:r>
          </w:p>
        </w:tc>
        <w:tc>
          <w:tcPr>
            <w:tcW w:w="4768" w:type="dxa"/>
          </w:tcPr>
          <w:p w14:paraId="0131C9D6" w14:textId="2A1D3669" w:rsidR="00437098" w:rsidRPr="00C71430" w:rsidRDefault="00437098" w:rsidP="00437098">
            <w:pPr>
              <w:rPr>
                <w:rFonts w:ascii="Tahoma" w:hAnsi="Tahoma" w:cs="Tahoma"/>
              </w:rPr>
            </w:pPr>
            <w:r w:rsidRPr="00C71430">
              <w:rPr>
                <w:rFonts w:ascii="Tahoma" w:hAnsi="Tahoma" w:cs="Tahoma"/>
                <w:cs/>
              </w:rPr>
              <w:t xml:space="preserve">สร้างรายงานเช็คที่ </w:t>
            </w:r>
            <w:r w:rsidRPr="00C71430">
              <w:rPr>
                <w:rFonts w:ascii="Tahoma" w:hAnsi="Tahoma" w:cs="Tahoma"/>
              </w:rPr>
              <w:t xml:space="preserve">Post </w:t>
            </w:r>
            <w:r w:rsidRPr="00C71430">
              <w:rPr>
                <w:rFonts w:ascii="Tahoma" w:hAnsi="Tahoma" w:cs="Tahoma"/>
                <w:cs/>
              </w:rPr>
              <w:t>ได้</w:t>
            </w:r>
          </w:p>
          <w:p w14:paraId="442C15CA" w14:textId="499C0327" w:rsidR="00437098" w:rsidRPr="00C71430" w:rsidRDefault="00437098" w:rsidP="00437098">
            <w:pPr>
              <w:rPr>
                <w:rFonts w:ascii="Tahoma" w:hAnsi="Tahoma" w:cs="Tahoma"/>
              </w:rPr>
            </w:pPr>
            <w:r w:rsidRPr="00C71430">
              <w:rPr>
                <w:rFonts w:ascii="Tahoma" w:hAnsi="Tahoma" w:cs="Tahoma"/>
              </w:rPr>
              <w:t>Able to create a Post cheque report</w:t>
            </w:r>
          </w:p>
        </w:tc>
        <w:tc>
          <w:tcPr>
            <w:tcW w:w="1417" w:type="dxa"/>
          </w:tcPr>
          <w:p w14:paraId="6A4CAEE9" w14:textId="009FFBC7" w:rsidR="00437098" w:rsidRPr="00C71430" w:rsidRDefault="009C5563" w:rsidP="00437098">
            <w:pPr>
              <w:rPr>
                <w:rFonts w:ascii="Tahoma" w:hAnsi="Tahoma" w:cs="Tahoma"/>
              </w:rPr>
            </w:pPr>
            <w:r w:rsidRPr="00C71430">
              <w:rPr>
                <w:rFonts w:ascii="Tahoma" w:hAnsi="Tahoma" w:cs="Tahoma"/>
              </w:rPr>
              <w:t>Gap</w:t>
            </w:r>
          </w:p>
        </w:tc>
        <w:tc>
          <w:tcPr>
            <w:tcW w:w="1701" w:type="dxa"/>
          </w:tcPr>
          <w:p w14:paraId="1ADF1A41" w14:textId="77777777" w:rsidR="00437098" w:rsidRPr="00C71430" w:rsidRDefault="00437098" w:rsidP="00437098">
            <w:pPr>
              <w:rPr>
                <w:rFonts w:ascii="Tahoma" w:hAnsi="Tahoma" w:cs="Tahoma"/>
              </w:rPr>
            </w:pPr>
          </w:p>
        </w:tc>
      </w:tr>
      <w:tr w:rsidR="00437098" w:rsidRPr="00C71430" w14:paraId="2AED0E5A" w14:textId="77777777" w:rsidTr="006B390F">
        <w:trPr>
          <w:trHeight w:val="624"/>
        </w:trPr>
        <w:tc>
          <w:tcPr>
            <w:tcW w:w="1890" w:type="dxa"/>
          </w:tcPr>
          <w:p w14:paraId="77AC9858" w14:textId="00D40D2D" w:rsidR="00437098" w:rsidRPr="00C71430" w:rsidRDefault="00437098" w:rsidP="00437098">
            <w:pPr>
              <w:rPr>
                <w:rFonts w:ascii="Tahoma" w:hAnsi="Tahoma" w:cs="Tahoma"/>
              </w:rPr>
            </w:pPr>
            <w:r w:rsidRPr="00C71430">
              <w:rPr>
                <w:rFonts w:ascii="Tahoma" w:hAnsi="Tahoma" w:cs="Tahoma"/>
              </w:rPr>
              <w:t>TOR-DPS#75</w:t>
            </w:r>
          </w:p>
        </w:tc>
        <w:tc>
          <w:tcPr>
            <w:tcW w:w="4768" w:type="dxa"/>
          </w:tcPr>
          <w:p w14:paraId="0F7EE2A0" w14:textId="3E34CC7C" w:rsidR="00437098" w:rsidRPr="00C71430" w:rsidRDefault="00437098" w:rsidP="00437098">
            <w:pPr>
              <w:rPr>
                <w:rFonts w:ascii="Tahoma" w:hAnsi="Tahoma" w:cs="Tahoma"/>
              </w:rPr>
            </w:pPr>
            <w:r w:rsidRPr="00C71430">
              <w:rPr>
                <w:rFonts w:ascii="Tahoma" w:hAnsi="Tahoma" w:cs="Tahoma"/>
                <w:cs/>
              </w:rPr>
              <w:t xml:space="preserve">สร้างรายงานเช็คที่ไม่สามารถ </w:t>
            </w:r>
            <w:r w:rsidRPr="00C71430">
              <w:rPr>
                <w:rFonts w:ascii="Tahoma" w:hAnsi="Tahoma" w:cs="Tahoma"/>
              </w:rPr>
              <w:t>Post Auto</w:t>
            </w:r>
          </w:p>
          <w:p w14:paraId="7BA323DA" w14:textId="77777777" w:rsidR="00437098" w:rsidRPr="00C71430" w:rsidRDefault="00437098" w:rsidP="00437098">
            <w:pPr>
              <w:rPr>
                <w:rFonts w:ascii="Tahoma" w:hAnsi="Tahoma" w:cs="Tahoma"/>
              </w:rPr>
            </w:pPr>
          </w:p>
          <w:p w14:paraId="335D682C" w14:textId="1DCAFDFF" w:rsidR="00437098" w:rsidRPr="00C71430" w:rsidRDefault="00437098" w:rsidP="00437098">
            <w:pPr>
              <w:rPr>
                <w:rFonts w:ascii="Tahoma" w:hAnsi="Tahoma" w:cs="Tahoma"/>
              </w:rPr>
            </w:pPr>
            <w:r w:rsidRPr="00C71430">
              <w:rPr>
                <w:rFonts w:ascii="Tahoma" w:hAnsi="Tahoma" w:cs="Tahoma"/>
              </w:rPr>
              <w:t xml:space="preserve">Able to create a </w:t>
            </w:r>
            <w:proofErr w:type="spellStart"/>
            <w:r w:rsidRPr="00C71430">
              <w:rPr>
                <w:rFonts w:ascii="Tahoma" w:hAnsi="Tahoma" w:cs="Tahoma"/>
              </w:rPr>
              <w:t>unauto</w:t>
            </w:r>
            <w:proofErr w:type="spellEnd"/>
            <w:r w:rsidRPr="00C71430">
              <w:rPr>
                <w:rFonts w:ascii="Tahoma" w:hAnsi="Tahoma" w:cs="Tahoma"/>
              </w:rPr>
              <w:t xml:space="preserve"> post </w:t>
            </w:r>
            <w:proofErr w:type="spellStart"/>
            <w:r w:rsidRPr="00C71430">
              <w:rPr>
                <w:rFonts w:ascii="Tahoma" w:hAnsi="Tahoma" w:cs="Tahoma"/>
              </w:rPr>
              <w:t>cheque</w:t>
            </w:r>
            <w:proofErr w:type="spellEnd"/>
            <w:r w:rsidRPr="00C71430">
              <w:rPr>
                <w:rFonts w:ascii="Tahoma" w:hAnsi="Tahoma" w:cs="Tahoma"/>
              </w:rPr>
              <w:t xml:space="preserve"> report</w:t>
            </w:r>
          </w:p>
        </w:tc>
        <w:tc>
          <w:tcPr>
            <w:tcW w:w="1417" w:type="dxa"/>
          </w:tcPr>
          <w:p w14:paraId="217231BC" w14:textId="77777777" w:rsidR="00437098" w:rsidRPr="00C71430" w:rsidRDefault="00437098" w:rsidP="00437098">
            <w:pPr>
              <w:rPr>
                <w:rFonts w:ascii="Tahoma" w:hAnsi="Tahoma" w:cs="Tahoma"/>
              </w:rPr>
            </w:pPr>
          </w:p>
        </w:tc>
        <w:tc>
          <w:tcPr>
            <w:tcW w:w="1701" w:type="dxa"/>
          </w:tcPr>
          <w:p w14:paraId="34EAB34B" w14:textId="77777777" w:rsidR="00437098" w:rsidRPr="00C71430" w:rsidRDefault="00437098" w:rsidP="00437098">
            <w:pPr>
              <w:rPr>
                <w:rFonts w:ascii="Tahoma" w:hAnsi="Tahoma" w:cs="Tahoma"/>
              </w:rPr>
            </w:pPr>
          </w:p>
        </w:tc>
      </w:tr>
      <w:tr w:rsidR="00437098" w:rsidRPr="00C71430" w14:paraId="78BD3B88" w14:textId="77777777" w:rsidTr="006B390F">
        <w:trPr>
          <w:trHeight w:val="624"/>
        </w:trPr>
        <w:tc>
          <w:tcPr>
            <w:tcW w:w="1890" w:type="dxa"/>
          </w:tcPr>
          <w:p w14:paraId="2CFCA2DB" w14:textId="0A9D6994" w:rsidR="00437098" w:rsidRPr="00C71430" w:rsidRDefault="00437098" w:rsidP="00437098">
            <w:pPr>
              <w:rPr>
                <w:rFonts w:ascii="Tahoma" w:hAnsi="Tahoma" w:cs="Tahoma"/>
              </w:rPr>
            </w:pPr>
            <w:r w:rsidRPr="00C71430">
              <w:rPr>
                <w:rFonts w:ascii="Tahoma" w:hAnsi="Tahoma" w:cs="Tahoma"/>
              </w:rPr>
              <w:t>TOR-DPS#76</w:t>
            </w:r>
          </w:p>
        </w:tc>
        <w:tc>
          <w:tcPr>
            <w:tcW w:w="4768" w:type="dxa"/>
          </w:tcPr>
          <w:p w14:paraId="69B8CEF0" w14:textId="728D5ED5" w:rsidR="00437098" w:rsidRPr="00C71430" w:rsidRDefault="00437098" w:rsidP="00437098">
            <w:pPr>
              <w:rPr>
                <w:rFonts w:ascii="Tahoma" w:hAnsi="Tahoma" w:cs="Tahoma"/>
              </w:rPr>
            </w:pPr>
            <w:r w:rsidRPr="00C71430">
              <w:rPr>
                <w:rFonts w:ascii="Tahoma" w:hAnsi="Tahoma" w:cs="Tahoma"/>
                <w:cs/>
              </w:rPr>
              <w:t>สร้างรายงานเช็คคืน</w:t>
            </w:r>
          </w:p>
          <w:p w14:paraId="183AAB51" w14:textId="77777777" w:rsidR="00437098" w:rsidRPr="00C71430" w:rsidRDefault="00437098" w:rsidP="00437098">
            <w:pPr>
              <w:rPr>
                <w:rFonts w:ascii="Tahoma" w:hAnsi="Tahoma" w:cs="Tahoma"/>
              </w:rPr>
            </w:pPr>
          </w:p>
          <w:p w14:paraId="73006F97" w14:textId="6081AC38" w:rsidR="00437098" w:rsidRPr="00C71430" w:rsidRDefault="00437098" w:rsidP="00437098">
            <w:pPr>
              <w:rPr>
                <w:rFonts w:ascii="Tahoma" w:hAnsi="Tahoma" w:cs="Tahoma"/>
              </w:rPr>
            </w:pPr>
            <w:r w:rsidRPr="00C71430">
              <w:rPr>
                <w:rFonts w:ascii="Tahoma" w:hAnsi="Tahoma" w:cs="Tahoma"/>
              </w:rPr>
              <w:t>Able to create a return cheque report</w:t>
            </w:r>
          </w:p>
        </w:tc>
        <w:tc>
          <w:tcPr>
            <w:tcW w:w="1417" w:type="dxa"/>
          </w:tcPr>
          <w:p w14:paraId="72C5F15C" w14:textId="148AADBA" w:rsidR="00437098" w:rsidRPr="00C71430" w:rsidRDefault="009C5563" w:rsidP="00437098">
            <w:pPr>
              <w:rPr>
                <w:rFonts w:ascii="Tahoma" w:hAnsi="Tahoma" w:cs="Tahoma"/>
              </w:rPr>
            </w:pPr>
            <w:r w:rsidRPr="00C71430">
              <w:rPr>
                <w:rFonts w:ascii="Tahoma" w:hAnsi="Tahoma" w:cs="Tahoma"/>
              </w:rPr>
              <w:t>Gap</w:t>
            </w:r>
          </w:p>
        </w:tc>
        <w:tc>
          <w:tcPr>
            <w:tcW w:w="1701" w:type="dxa"/>
          </w:tcPr>
          <w:p w14:paraId="2EC939DA" w14:textId="77777777" w:rsidR="00437098" w:rsidRPr="00C71430" w:rsidRDefault="00437098" w:rsidP="00437098">
            <w:pPr>
              <w:rPr>
                <w:rFonts w:ascii="Tahoma" w:hAnsi="Tahoma" w:cs="Tahoma"/>
              </w:rPr>
            </w:pPr>
          </w:p>
        </w:tc>
      </w:tr>
      <w:tr w:rsidR="00437098" w:rsidRPr="00C71430" w14:paraId="78DD9425" w14:textId="77777777" w:rsidTr="006B390F">
        <w:trPr>
          <w:trHeight w:val="624"/>
        </w:trPr>
        <w:tc>
          <w:tcPr>
            <w:tcW w:w="1890" w:type="dxa"/>
          </w:tcPr>
          <w:p w14:paraId="34D1FF17" w14:textId="0259D44B" w:rsidR="00437098" w:rsidRPr="00C71430" w:rsidRDefault="00437098" w:rsidP="00437098">
            <w:pPr>
              <w:rPr>
                <w:rFonts w:ascii="Tahoma" w:hAnsi="Tahoma" w:cs="Tahoma"/>
              </w:rPr>
            </w:pPr>
            <w:r w:rsidRPr="00C71430">
              <w:rPr>
                <w:rFonts w:ascii="Tahoma" w:hAnsi="Tahoma" w:cs="Tahoma"/>
              </w:rPr>
              <w:t>TOR-DPS#77</w:t>
            </w:r>
          </w:p>
        </w:tc>
        <w:tc>
          <w:tcPr>
            <w:tcW w:w="4768" w:type="dxa"/>
          </w:tcPr>
          <w:p w14:paraId="37109CA5" w14:textId="3D88DCAC" w:rsidR="00437098" w:rsidRPr="00C71430" w:rsidRDefault="00437098" w:rsidP="00437098">
            <w:pPr>
              <w:rPr>
                <w:rFonts w:ascii="Tahoma" w:hAnsi="Tahoma" w:cs="Tahoma"/>
              </w:rPr>
            </w:pPr>
            <w:r w:rsidRPr="00C71430">
              <w:rPr>
                <w:rFonts w:ascii="Tahoma" w:hAnsi="Tahoma" w:cs="Tahoma"/>
                <w:cs/>
              </w:rPr>
              <w:t>สามารถเรียกรายงานเช็คคืนตามช่วงเวลาและ/หรือลูกค้าที่กำหนดได้</w:t>
            </w:r>
          </w:p>
          <w:p w14:paraId="31E95C2B" w14:textId="77777777" w:rsidR="00437098" w:rsidRPr="00C71430" w:rsidRDefault="00437098" w:rsidP="00437098">
            <w:pPr>
              <w:rPr>
                <w:rFonts w:ascii="Tahoma" w:hAnsi="Tahoma" w:cs="Tahoma"/>
              </w:rPr>
            </w:pPr>
          </w:p>
          <w:p w14:paraId="7733DC3C" w14:textId="5D05801C" w:rsidR="00437098" w:rsidRPr="00C71430" w:rsidRDefault="00437098" w:rsidP="00437098">
            <w:pPr>
              <w:rPr>
                <w:rFonts w:ascii="Tahoma" w:hAnsi="Tahoma" w:cs="Tahoma"/>
              </w:rPr>
            </w:pPr>
            <w:r w:rsidRPr="00C71430">
              <w:rPr>
                <w:rFonts w:ascii="Tahoma" w:hAnsi="Tahoma" w:cs="Tahoma"/>
              </w:rPr>
              <w:t>Return cheque reports can be retrieved at specified intervals and/or customers.</w:t>
            </w:r>
          </w:p>
        </w:tc>
        <w:tc>
          <w:tcPr>
            <w:tcW w:w="1417" w:type="dxa"/>
          </w:tcPr>
          <w:p w14:paraId="1B94E38F" w14:textId="27378766" w:rsidR="00437098" w:rsidRPr="00C71430" w:rsidRDefault="009C5563" w:rsidP="00437098">
            <w:pPr>
              <w:rPr>
                <w:rFonts w:ascii="Tahoma" w:hAnsi="Tahoma" w:cs="Tahoma"/>
              </w:rPr>
            </w:pPr>
            <w:r w:rsidRPr="00C71430">
              <w:rPr>
                <w:rFonts w:ascii="Tahoma" w:hAnsi="Tahoma" w:cs="Tahoma"/>
              </w:rPr>
              <w:t>Gap</w:t>
            </w:r>
          </w:p>
        </w:tc>
        <w:tc>
          <w:tcPr>
            <w:tcW w:w="1701" w:type="dxa"/>
          </w:tcPr>
          <w:p w14:paraId="39EA9EDF" w14:textId="77777777" w:rsidR="00437098" w:rsidRPr="00C71430" w:rsidRDefault="00437098" w:rsidP="00437098">
            <w:pPr>
              <w:rPr>
                <w:rFonts w:ascii="Tahoma" w:hAnsi="Tahoma" w:cs="Tahoma"/>
              </w:rPr>
            </w:pPr>
          </w:p>
        </w:tc>
      </w:tr>
      <w:tr w:rsidR="00437098" w:rsidRPr="00C71430" w14:paraId="03496504" w14:textId="77777777" w:rsidTr="006B390F">
        <w:trPr>
          <w:trHeight w:val="624"/>
        </w:trPr>
        <w:tc>
          <w:tcPr>
            <w:tcW w:w="1890" w:type="dxa"/>
          </w:tcPr>
          <w:p w14:paraId="28F6E760" w14:textId="71626F3F" w:rsidR="00437098" w:rsidRPr="00C71430" w:rsidRDefault="00437098" w:rsidP="00437098">
            <w:pPr>
              <w:rPr>
                <w:rFonts w:ascii="Tahoma" w:hAnsi="Tahoma" w:cs="Tahoma"/>
              </w:rPr>
            </w:pPr>
            <w:r w:rsidRPr="00C71430">
              <w:rPr>
                <w:rFonts w:ascii="Tahoma" w:hAnsi="Tahoma" w:cs="Tahoma"/>
              </w:rPr>
              <w:t>TOR-DPS#78</w:t>
            </w:r>
          </w:p>
        </w:tc>
        <w:tc>
          <w:tcPr>
            <w:tcW w:w="4768" w:type="dxa"/>
          </w:tcPr>
          <w:p w14:paraId="7AF6F913" w14:textId="2005210E" w:rsidR="00437098" w:rsidRPr="00C71430" w:rsidRDefault="00437098" w:rsidP="00437098">
            <w:pPr>
              <w:rPr>
                <w:rFonts w:ascii="Tahoma" w:hAnsi="Tahoma" w:cs="Tahoma"/>
              </w:rPr>
            </w:pPr>
            <w:r w:rsidRPr="00C71430">
              <w:rPr>
                <w:rFonts w:ascii="Tahoma" w:hAnsi="Tahoma" w:cs="Tahoma"/>
                <w:cs/>
              </w:rPr>
              <w:t xml:space="preserve">ระบบสามารถสร้างรายงานสำหรับการฝากเงินตั้งแต่ 2 ล้านบาทขึ้นไปได้ ตามช่วงระยะเวลาที่กำหนด  </w:t>
            </w:r>
          </w:p>
          <w:p w14:paraId="43603607" w14:textId="77777777" w:rsidR="00437098" w:rsidRPr="00C71430" w:rsidRDefault="00437098" w:rsidP="00437098">
            <w:pPr>
              <w:rPr>
                <w:rFonts w:ascii="Tahoma" w:hAnsi="Tahoma" w:cs="Tahoma"/>
              </w:rPr>
            </w:pPr>
          </w:p>
          <w:p w14:paraId="2317083F" w14:textId="72492400" w:rsidR="00437098" w:rsidRPr="00C71430" w:rsidRDefault="00437098" w:rsidP="00437098">
            <w:pPr>
              <w:rPr>
                <w:rFonts w:ascii="Tahoma" w:hAnsi="Tahoma" w:cs="Tahoma"/>
              </w:rPr>
            </w:pPr>
            <w:r w:rsidRPr="00C71430">
              <w:rPr>
                <w:rFonts w:ascii="Tahoma" w:hAnsi="Tahoma" w:cs="Tahoma"/>
              </w:rPr>
              <w:t>The system can generate reports for deposit of 2 million baht or more according to the specified period.</w:t>
            </w:r>
          </w:p>
        </w:tc>
        <w:tc>
          <w:tcPr>
            <w:tcW w:w="1417" w:type="dxa"/>
          </w:tcPr>
          <w:p w14:paraId="45A41F78" w14:textId="18521655" w:rsidR="00437098" w:rsidRPr="00C71430" w:rsidRDefault="009C5563" w:rsidP="00437098">
            <w:pPr>
              <w:rPr>
                <w:rFonts w:ascii="Tahoma" w:hAnsi="Tahoma" w:cs="Tahoma"/>
              </w:rPr>
            </w:pPr>
            <w:r w:rsidRPr="00C71430">
              <w:rPr>
                <w:rFonts w:ascii="Tahoma" w:hAnsi="Tahoma" w:cs="Tahoma"/>
              </w:rPr>
              <w:t>Gap</w:t>
            </w:r>
          </w:p>
        </w:tc>
        <w:tc>
          <w:tcPr>
            <w:tcW w:w="1701" w:type="dxa"/>
          </w:tcPr>
          <w:p w14:paraId="44581C7B" w14:textId="77777777" w:rsidR="00437098" w:rsidRPr="00C71430" w:rsidRDefault="00437098" w:rsidP="00437098">
            <w:pPr>
              <w:rPr>
                <w:rFonts w:ascii="Tahoma" w:hAnsi="Tahoma" w:cs="Tahoma"/>
              </w:rPr>
            </w:pPr>
          </w:p>
        </w:tc>
      </w:tr>
      <w:tr w:rsidR="00437098" w:rsidRPr="00C71430" w14:paraId="56768999" w14:textId="77777777" w:rsidTr="006B390F">
        <w:trPr>
          <w:trHeight w:val="624"/>
        </w:trPr>
        <w:tc>
          <w:tcPr>
            <w:tcW w:w="1890" w:type="dxa"/>
          </w:tcPr>
          <w:p w14:paraId="58F4D91A" w14:textId="4C04404A" w:rsidR="00437098" w:rsidRPr="00C71430" w:rsidRDefault="00437098" w:rsidP="00437098">
            <w:pPr>
              <w:rPr>
                <w:rFonts w:ascii="Tahoma" w:hAnsi="Tahoma" w:cs="Tahoma"/>
              </w:rPr>
            </w:pPr>
            <w:r w:rsidRPr="00C71430">
              <w:rPr>
                <w:rFonts w:ascii="Tahoma" w:hAnsi="Tahoma" w:cs="Tahoma"/>
              </w:rPr>
              <w:t>TOR-DPS#79</w:t>
            </w:r>
          </w:p>
        </w:tc>
        <w:tc>
          <w:tcPr>
            <w:tcW w:w="4768" w:type="dxa"/>
          </w:tcPr>
          <w:p w14:paraId="4C238C37" w14:textId="67442067" w:rsidR="00437098" w:rsidRPr="00C71430" w:rsidRDefault="00437098" w:rsidP="00437098">
            <w:pPr>
              <w:rPr>
                <w:rFonts w:ascii="Tahoma" w:hAnsi="Tahoma" w:cs="Tahoma"/>
              </w:rPr>
            </w:pPr>
            <w:r w:rsidRPr="00C71430">
              <w:rPr>
                <w:rFonts w:ascii="Tahoma" w:hAnsi="Tahoma" w:cs="Tahoma"/>
                <w:cs/>
              </w:rPr>
              <w:t>ระบบสามารถสร้างรายงานการฝากเงินมากกว่า 1 ครั้งในวันเดียวกันต่อ 1 บัญชีได้</w:t>
            </w:r>
          </w:p>
          <w:p w14:paraId="72062F15" w14:textId="77777777" w:rsidR="00437098" w:rsidRPr="00C71430" w:rsidRDefault="00437098" w:rsidP="00437098">
            <w:pPr>
              <w:rPr>
                <w:rFonts w:ascii="Tahoma" w:hAnsi="Tahoma" w:cs="Tahoma"/>
              </w:rPr>
            </w:pPr>
          </w:p>
          <w:p w14:paraId="44399A5B" w14:textId="3F80D2CB" w:rsidR="00437098" w:rsidRPr="00C71430" w:rsidRDefault="00437098" w:rsidP="00437098">
            <w:pPr>
              <w:rPr>
                <w:rFonts w:ascii="Tahoma" w:hAnsi="Tahoma" w:cs="Tahoma"/>
              </w:rPr>
            </w:pPr>
            <w:r w:rsidRPr="00C71430">
              <w:rPr>
                <w:rFonts w:ascii="Tahoma" w:hAnsi="Tahoma" w:cs="Tahoma"/>
              </w:rPr>
              <w:t xml:space="preserve">The system can generate report for deposit more than 1 time per 1 account on the same day.  </w:t>
            </w:r>
          </w:p>
        </w:tc>
        <w:tc>
          <w:tcPr>
            <w:tcW w:w="1417" w:type="dxa"/>
          </w:tcPr>
          <w:p w14:paraId="70E35BB7" w14:textId="202F748A" w:rsidR="00437098" w:rsidRPr="00C71430" w:rsidRDefault="009C5563" w:rsidP="00437098">
            <w:pPr>
              <w:rPr>
                <w:rFonts w:ascii="Tahoma" w:hAnsi="Tahoma" w:cs="Tahoma"/>
              </w:rPr>
            </w:pPr>
            <w:r w:rsidRPr="00C71430">
              <w:rPr>
                <w:rFonts w:ascii="Tahoma" w:hAnsi="Tahoma" w:cs="Tahoma"/>
              </w:rPr>
              <w:t>Gap</w:t>
            </w:r>
          </w:p>
        </w:tc>
        <w:tc>
          <w:tcPr>
            <w:tcW w:w="1701" w:type="dxa"/>
          </w:tcPr>
          <w:p w14:paraId="5D426055" w14:textId="77777777" w:rsidR="00437098" w:rsidRPr="00C71430" w:rsidRDefault="00437098" w:rsidP="00437098">
            <w:pPr>
              <w:rPr>
                <w:rFonts w:ascii="Tahoma" w:hAnsi="Tahoma" w:cs="Tahoma"/>
              </w:rPr>
            </w:pPr>
          </w:p>
        </w:tc>
      </w:tr>
      <w:tr w:rsidR="00437098" w:rsidRPr="00C71430" w14:paraId="037F4D05" w14:textId="77777777" w:rsidTr="006B390F">
        <w:trPr>
          <w:trHeight w:val="624"/>
        </w:trPr>
        <w:tc>
          <w:tcPr>
            <w:tcW w:w="1890" w:type="dxa"/>
          </w:tcPr>
          <w:p w14:paraId="4C20E332" w14:textId="4D0A87B3" w:rsidR="00437098" w:rsidRPr="00C71430" w:rsidRDefault="00437098" w:rsidP="00437098">
            <w:pPr>
              <w:rPr>
                <w:rFonts w:ascii="Tahoma" w:hAnsi="Tahoma" w:cs="Tahoma"/>
              </w:rPr>
            </w:pPr>
            <w:r w:rsidRPr="00C71430">
              <w:rPr>
                <w:rFonts w:ascii="Tahoma" w:hAnsi="Tahoma" w:cs="Tahoma"/>
              </w:rPr>
              <w:t>TOR-DPS#80</w:t>
            </w:r>
          </w:p>
        </w:tc>
        <w:tc>
          <w:tcPr>
            <w:tcW w:w="4768" w:type="dxa"/>
          </w:tcPr>
          <w:p w14:paraId="3DE1C4A2" w14:textId="7B88AE64" w:rsidR="00437098" w:rsidRPr="00C71430" w:rsidRDefault="00437098" w:rsidP="00437098">
            <w:pPr>
              <w:rPr>
                <w:rFonts w:ascii="Tahoma" w:hAnsi="Tahoma" w:cs="Tahoma"/>
              </w:rPr>
            </w:pPr>
            <w:r w:rsidRPr="00C71430">
              <w:rPr>
                <w:rFonts w:ascii="Tahoma" w:hAnsi="Tahoma" w:cs="Tahoma"/>
                <w:cs/>
              </w:rPr>
              <w:t>สามารถสร้างรายงานดอกเบี้ยค้างรับ/ค้างจ่าย</w:t>
            </w:r>
            <w:r w:rsidRPr="00C71430">
              <w:rPr>
                <w:rFonts w:ascii="Tahoma" w:hAnsi="Tahoma" w:cs="Tahoma"/>
              </w:rPr>
              <w:t xml:space="preserve">, </w:t>
            </w:r>
            <w:r w:rsidRPr="00C71430">
              <w:rPr>
                <w:rFonts w:ascii="Tahoma" w:hAnsi="Tahoma" w:cs="Tahoma"/>
                <w:cs/>
              </w:rPr>
              <w:t>รายงานดอกเบี้ยรับ/ดอกเบี้ยจ่าย โดยสามารถเรียกรายงานของทุกบัญชีหรือแยกตามประเภทบัญชี</w:t>
            </w:r>
            <w:r w:rsidRPr="00C71430">
              <w:rPr>
                <w:rFonts w:ascii="Tahoma" w:hAnsi="Tahoma" w:cs="Tahoma"/>
              </w:rPr>
              <w:t xml:space="preserve">, </w:t>
            </w:r>
            <w:r w:rsidRPr="00C71430">
              <w:rPr>
                <w:rFonts w:ascii="Tahoma" w:hAnsi="Tahoma" w:cs="Tahoma"/>
                <w:cs/>
              </w:rPr>
              <w:t>สกุลเงิน</w:t>
            </w:r>
            <w:r w:rsidRPr="00C71430">
              <w:rPr>
                <w:rFonts w:ascii="Tahoma" w:hAnsi="Tahoma" w:cs="Tahoma"/>
              </w:rPr>
              <w:t xml:space="preserve">, </w:t>
            </w:r>
            <w:r w:rsidRPr="00C71430">
              <w:rPr>
                <w:rFonts w:ascii="Tahoma" w:hAnsi="Tahoma" w:cs="Tahoma"/>
                <w:cs/>
              </w:rPr>
              <w:t xml:space="preserve">สาขา ได้ ในรูปแบบ </w:t>
            </w:r>
            <w:r w:rsidRPr="00C71430">
              <w:rPr>
                <w:rFonts w:ascii="Tahoma" w:hAnsi="Tahoma" w:cs="Tahoma"/>
              </w:rPr>
              <w:t xml:space="preserve">Online </w:t>
            </w:r>
            <w:r w:rsidRPr="00C71430">
              <w:rPr>
                <w:rFonts w:ascii="Tahoma" w:hAnsi="Tahoma" w:cs="Tahoma"/>
                <w:cs/>
              </w:rPr>
              <w:t>โดยเลือกเงื่อนไขข้อมูลได้ตามที่ธนาคารกำหนด</w:t>
            </w:r>
          </w:p>
          <w:p w14:paraId="35D82143" w14:textId="77777777" w:rsidR="00437098" w:rsidRPr="00C71430" w:rsidRDefault="00437098" w:rsidP="00437098">
            <w:pPr>
              <w:rPr>
                <w:rFonts w:ascii="Tahoma" w:hAnsi="Tahoma" w:cs="Tahoma"/>
              </w:rPr>
            </w:pPr>
          </w:p>
          <w:p w14:paraId="24B8D453" w14:textId="36F05B0D" w:rsidR="00437098" w:rsidRPr="00C71430" w:rsidRDefault="00437098" w:rsidP="00437098">
            <w:pPr>
              <w:rPr>
                <w:rFonts w:ascii="Tahoma" w:hAnsi="Tahoma" w:cs="Tahoma"/>
              </w:rPr>
            </w:pPr>
            <w:r w:rsidRPr="00C71430">
              <w:rPr>
                <w:rFonts w:ascii="Tahoma" w:hAnsi="Tahoma" w:cs="Tahoma"/>
              </w:rPr>
              <w:t>Able to generate accrued interest / accrued reports, interest income / interest reports, can retrieve reports of all accounts or classified by account type, currency, branch.  in near real-times</w:t>
            </w:r>
          </w:p>
        </w:tc>
        <w:tc>
          <w:tcPr>
            <w:tcW w:w="1417" w:type="dxa"/>
          </w:tcPr>
          <w:p w14:paraId="61B641DA" w14:textId="5796900F" w:rsidR="00437098" w:rsidRPr="00C71430" w:rsidRDefault="009C5563" w:rsidP="00437098">
            <w:pPr>
              <w:rPr>
                <w:rFonts w:ascii="Tahoma" w:hAnsi="Tahoma" w:cs="Tahoma"/>
              </w:rPr>
            </w:pPr>
            <w:r w:rsidRPr="00C71430">
              <w:rPr>
                <w:rFonts w:ascii="Tahoma" w:hAnsi="Tahoma" w:cs="Tahoma"/>
              </w:rPr>
              <w:t>Gap</w:t>
            </w:r>
          </w:p>
        </w:tc>
        <w:tc>
          <w:tcPr>
            <w:tcW w:w="1701" w:type="dxa"/>
          </w:tcPr>
          <w:p w14:paraId="28092FE6" w14:textId="77777777" w:rsidR="00437098" w:rsidRPr="00C71430" w:rsidRDefault="00437098" w:rsidP="00437098">
            <w:pPr>
              <w:rPr>
                <w:rFonts w:ascii="Tahoma" w:hAnsi="Tahoma" w:cs="Tahoma"/>
              </w:rPr>
            </w:pPr>
          </w:p>
        </w:tc>
      </w:tr>
      <w:tr w:rsidR="00437098" w:rsidRPr="00C71430" w14:paraId="6C19A7B6" w14:textId="77777777" w:rsidTr="006B390F">
        <w:trPr>
          <w:trHeight w:val="624"/>
        </w:trPr>
        <w:tc>
          <w:tcPr>
            <w:tcW w:w="1890" w:type="dxa"/>
          </w:tcPr>
          <w:p w14:paraId="57EAB8C7" w14:textId="69611623" w:rsidR="00437098" w:rsidRPr="00C71430" w:rsidRDefault="00437098" w:rsidP="00437098">
            <w:pPr>
              <w:rPr>
                <w:rFonts w:ascii="Tahoma" w:hAnsi="Tahoma" w:cs="Tahoma"/>
              </w:rPr>
            </w:pPr>
            <w:r w:rsidRPr="00C71430">
              <w:rPr>
                <w:rFonts w:ascii="Tahoma" w:hAnsi="Tahoma" w:cs="Tahoma"/>
              </w:rPr>
              <w:lastRenderedPageBreak/>
              <w:t>TOR-DPS#81</w:t>
            </w:r>
          </w:p>
        </w:tc>
        <w:tc>
          <w:tcPr>
            <w:tcW w:w="4768" w:type="dxa"/>
          </w:tcPr>
          <w:p w14:paraId="183712A2" w14:textId="77777777" w:rsidR="00437098" w:rsidRPr="00C71430" w:rsidRDefault="00437098" w:rsidP="00437098">
            <w:pPr>
              <w:rPr>
                <w:rFonts w:ascii="Tahoma" w:hAnsi="Tahoma" w:cs="Tahoma"/>
              </w:rPr>
            </w:pPr>
            <w:r w:rsidRPr="00C71430">
              <w:rPr>
                <w:rFonts w:ascii="Tahoma" w:hAnsi="Tahoma" w:cs="Tahoma"/>
                <w:cs/>
              </w:rPr>
              <w:t>สามารถเรียกดู และสั่งพิมพ์รายการเคลื่อนไหวในบัญชี (</w:t>
            </w:r>
            <w:r w:rsidRPr="00C71430">
              <w:rPr>
                <w:rFonts w:ascii="Tahoma" w:hAnsi="Tahoma" w:cs="Tahoma"/>
              </w:rPr>
              <w:t xml:space="preserve">Statement)  </w:t>
            </w:r>
            <w:r w:rsidRPr="00C71430">
              <w:rPr>
                <w:rFonts w:ascii="Tahoma" w:hAnsi="Tahoma" w:cs="Tahoma"/>
                <w:cs/>
              </w:rPr>
              <w:t>รายบัญชี ทุกประเภทบัญชี ตามช่วงเวลาได้ เช่น ประจำวัน</w:t>
            </w:r>
            <w:r w:rsidRPr="00C71430">
              <w:rPr>
                <w:rFonts w:ascii="Tahoma" w:hAnsi="Tahoma" w:cs="Tahoma"/>
              </w:rPr>
              <w:t xml:space="preserve">, </w:t>
            </w:r>
            <w:r w:rsidRPr="00C71430">
              <w:rPr>
                <w:rFonts w:ascii="Tahoma" w:hAnsi="Tahoma" w:cs="Tahoma"/>
                <w:cs/>
              </w:rPr>
              <w:t>รายเดือน และย้อนหลังได้ กรณีเงินฝากประจำสามารถสร้างและเรียกได้แบบเป็นรายบัญชีและบัญชีย่อยได้</w:t>
            </w:r>
          </w:p>
          <w:p w14:paraId="2B87D287" w14:textId="77777777" w:rsidR="00437098" w:rsidRPr="00C71430" w:rsidRDefault="00437098" w:rsidP="00437098">
            <w:pPr>
              <w:rPr>
                <w:rFonts w:ascii="Tahoma" w:hAnsi="Tahoma" w:cs="Tahoma"/>
              </w:rPr>
            </w:pPr>
          </w:p>
          <w:p w14:paraId="62BF9E81" w14:textId="12824B1A" w:rsidR="00437098" w:rsidRPr="00C71430" w:rsidRDefault="00437098" w:rsidP="00437098">
            <w:pPr>
              <w:rPr>
                <w:rFonts w:ascii="Tahoma" w:hAnsi="Tahoma" w:cs="Tahoma"/>
              </w:rPr>
            </w:pPr>
            <w:r w:rsidRPr="00C71430">
              <w:rPr>
                <w:rFonts w:ascii="Tahoma" w:hAnsi="Tahoma" w:cs="Tahoma"/>
              </w:rPr>
              <w:t>Able to view and print a list of transaction movements (Statement) for each account according to a period of time, such as daily, monthly and past.</w:t>
            </w:r>
          </w:p>
        </w:tc>
        <w:tc>
          <w:tcPr>
            <w:tcW w:w="1417" w:type="dxa"/>
          </w:tcPr>
          <w:p w14:paraId="6C30B080" w14:textId="4621814D" w:rsidR="00437098" w:rsidRPr="00C71430" w:rsidRDefault="009C5563" w:rsidP="00437098">
            <w:pPr>
              <w:rPr>
                <w:rFonts w:ascii="Tahoma" w:hAnsi="Tahoma" w:cs="Tahoma"/>
              </w:rPr>
            </w:pPr>
            <w:r w:rsidRPr="00C71430">
              <w:rPr>
                <w:rFonts w:ascii="Tahoma" w:hAnsi="Tahoma" w:cs="Tahoma"/>
              </w:rPr>
              <w:t>Gap</w:t>
            </w:r>
          </w:p>
        </w:tc>
        <w:tc>
          <w:tcPr>
            <w:tcW w:w="1701" w:type="dxa"/>
          </w:tcPr>
          <w:p w14:paraId="22EFFF16" w14:textId="77777777" w:rsidR="00437098" w:rsidRPr="00C71430" w:rsidRDefault="00437098" w:rsidP="00437098">
            <w:pPr>
              <w:rPr>
                <w:rFonts w:ascii="Tahoma" w:hAnsi="Tahoma" w:cs="Tahoma"/>
              </w:rPr>
            </w:pPr>
          </w:p>
        </w:tc>
      </w:tr>
      <w:tr w:rsidR="00437098" w:rsidRPr="00C71430" w14:paraId="5ED72D35" w14:textId="77777777" w:rsidTr="006B390F">
        <w:trPr>
          <w:trHeight w:val="624"/>
        </w:trPr>
        <w:tc>
          <w:tcPr>
            <w:tcW w:w="1890" w:type="dxa"/>
          </w:tcPr>
          <w:p w14:paraId="3860E79D" w14:textId="7070CDCF" w:rsidR="00437098" w:rsidRPr="00C71430" w:rsidRDefault="00437098" w:rsidP="00437098">
            <w:pPr>
              <w:rPr>
                <w:rFonts w:ascii="Tahoma" w:hAnsi="Tahoma" w:cs="Tahoma"/>
              </w:rPr>
            </w:pPr>
            <w:r w:rsidRPr="00C71430">
              <w:rPr>
                <w:rFonts w:ascii="Tahoma" w:hAnsi="Tahoma" w:cs="Tahoma"/>
              </w:rPr>
              <w:t>TOR-DPS#82</w:t>
            </w:r>
          </w:p>
        </w:tc>
        <w:tc>
          <w:tcPr>
            <w:tcW w:w="4768" w:type="dxa"/>
          </w:tcPr>
          <w:p w14:paraId="5FA96608" w14:textId="77777777" w:rsidR="00437098" w:rsidRPr="00C71430" w:rsidRDefault="00437098" w:rsidP="00437098">
            <w:pPr>
              <w:rPr>
                <w:rFonts w:ascii="Tahoma" w:hAnsi="Tahoma" w:cs="Tahoma"/>
              </w:rPr>
            </w:pPr>
            <w:r w:rsidRPr="00C71430">
              <w:rPr>
                <w:rFonts w:ascii="Tahoma" w:hAnsi="Tahoma" w:cs="Tahoma"/>
                <w:cs/>
              </w:rPr>
              <w:t>สามารถสรุปรายงานของยอดธุรกรรมตามความต้องการของผู้ใช้งานระบบโดยไม่ต้องอาศัยฝ่ายปฏิบัติการเทคโนโลยีสารสนเทศ ข้อมูลที่ต้องการ เช่น สาขา</w:t>
            </w:r>
            <w:r w:rsidRPr="00C71430">
              <w:rPr>
                <w:rFonts w:ascii="Tahoma" w:hAnsi="Tahoma" w:cs="Tahoma"/>
              </w:rPr>
              <w:t xml:space="preserve">, Customer ID, </w:t>
            </w:r>
            <w:r w:rsidRPr="00C71430">
              <w:rPr>
                <w:rFonts w:ascii="Tahoma" w:hAnsi="Tahoma" w:cs="Tahoma"/>
                <w:cs/>
              </w:rPr>
              <w:t>ชื่อลูกค้า</w:t>
            </w:r>
            <w:r w:rsidRPr="00C71430">
              <w:rPr>
                <w:rFonts w:ascii="Tahoma" w:hAnsi="Tahoma" w:cs="Tahoma"/>
              </w:rPr>
              <w:t xml:space="preserve">, </w:t>
            </w:r>
            <w:r w:rsidRPr="00C71430">
              <w:rPr>
                <w:rFonts w:ascii="Tahoma" w:hAnsi="Tahoma" w:cs="Tahoma"/>
                <w:cs/>
              </w:rPr>
              <w:t>เลขที่บัญชี</w:t>
            </w:r>
            <w:r w:rsidRPr="00C71430">
              <w:rPr>
                <w:rFonts w:ascii="Tahoma" w:hAnsi="Tahoma" w:cs="Tahoma"/>
              </w:rPr>
              <w:t xml:space="preserve">, </w:t>
            </w:r>
            <w:r w:rsidRPr="00C71430">
              <w:rPr>
                <w:rFonts w:ascii="Tahoma" w:hAnsi="Tahoma" w:cs="Tahoma"/>
                <w:cs/>
              </w:rPr>
              <w:t>ประเภทบัญชี</w:t>
            </w:r>
            <w:r w:rsidRPr="00C71430">
              <w:rPr>
                <w:rFonts w:ascii="Tahoma" w:hAnsi="Tahoma" w:cs="Tahoma"/>
              </w:rPr>
              <w:t>, Term, Currency, Amount</w:t>
            </w:r>
          </w:p>
          <w:p w14:paraId="26A1043C" w14:textId="77777777" w:rsidR="00437098" w:rsidRPr="00C71430" w:rsidRDefault="00437098" w:rsidP="00437098">
            <w:pPr>
              <w:rPr>
                <w:rFonts w:ascii="Tahoma" w:hAnsi="Tahoma" w:cs="Tahoma"/>
              </w:rPr>
            </w:pPr>
          </w:p>
          <w:p w14:paraId="78A23C70" w14:textId="50B40E9A" w:rsidR="00437098" w:rsidRPr="00C71430" w:rsidRDefault="00437098" w:rsidP="00437098">
            <w:pPr>
              <w:rPr>
                <w:rFonts w:ascii="Tahoma" w:hAnsi="Tahoma" w:cs="Tahoma"/>
              </w:rPr>
            </w:pPr>
            <w:r w:rsidRPr="00C71430">
              <w:rPr>
                <w:rFonts w:ascii="Tahoma" w:hAnsi="Tahoma" w:cs="Tahoma"/>
              </w:rPr>
              <w:t>Able to summarize reports of transaction amount according to the needs of system users without the need for information technology operations. Required information such as branch, Customer ID, customer name, account number, Term, Currency, Amount.</w:t>
            </w:r>
          </w:p>
        </w:tc>
        <w:tc>
          <w:tcPr>
            <w:tcW w:w="1417" w:type="dxa"/>
          </w:tcPr>
          <w:p w14:paraId="02F57CB1" w14:textId="0E6A5412" w:rsidR="00437098" w:rsidRPr="00C71430" w:rsidRDefault="009C5563" w:rsidP="00437098">
            <w:pPr>
              <w:rPr>
                <w:rFonts w:ascii="Tahoma" w:hAnsi="Tahoma" w:cs="Tahoma"/>
              </w:rPr>
            </w:pPr>
            <w:r w:rsidRPr="00C71430">
              <w:rPr>
                <w:rFonts w:ascii="Tahoma" w:hAnsi="Tahoma" w:cs="Tahoma"/>
              </w:rPr>
              <w:t>Gap</w:t>
            </w:r>
          </w:p>
        </w:tc>
        <w:tc>
          <w:tcPr>
            <w:tcW w:w="1701" w:type="dxa"/>
          </w:tcPr>
          <w:p w14:paraId="1EBD4A46" w14:textId="77777777" w:rsidR="00437098" w:rsidRPr="00C71430" w:rsidRDefault="00437098" w:rsidP="00437098">
            <w:pPr>
              <w:rPr>
                <w:rFonts w:ascii="Tahoma" w:hAnsi="Tahoma" w:cs="Tahoma"/>
              </w:rPr>
            </w:pPr>
          </w:p>
        </w:tc>
      </w:tr>
      <w:tr w:rsidR="00437098" w:rsidRPr="00C71430" w14:paraId="60BFA311" w14:textId="77777777" w:rsidTr="006B390F">
        <w:trPr>
          <w:trHeight w:val="624"/>
        </w:trPr>
        <w:tc>
          <w:tcPr>
            <w:tcW w:w="1890" w:type="dxa"/>
          </w:tcPr>
          <w:p w14:paraId="7368453D" w14:textId="6A220568" w:rsidR="00437098" w:rsidRPr="00C71430" w:rsidRDefault="00437098" w:rsidP="00437098">
            <w:pPr>
              <w:rPr>
                <w:rFonts w:ascii="Tahoma" w:hAnsi="Tahoma" w:cs="Tahoma"/>
              </w:rPr>
            </w:pPr>
            <w:r w:rsidRPr="00C71430">
              <w:rPr>
                <w:rFonts w:ascii="Tahoma" w:hAnsi="Tahoma" w:cs="Tahoma"/>
              </w:rPr>
              <w:t>TOR-DPS#83</w:t>
            </w:r>
          </w:p>
        </w:tc>
        <w:tc>
          <w:tcPr>
            <w:tcW w:w="4768" w:type="dxa"/>
          </w:tcPr>
          <w:p w14:paraId="234E1860" w14:textId="77777777" w:rsidR="00437098" w:rsidRPr="00C71430" w:rsidRDefault="00437098" w:rsidP="00437098">
            <w:pPr>
              <w:rPr>
                <w:rFonts w:ascii="Tahoma" w:hAnsi="Tahoma" w:cs="Tahoma"/>
              </w:rPr>
            </w:pPr>
            <w:r w:rsidRPr="00C71430">
              <w:rPr>
                <w:rFonts w:ascii="Tahoma" w:hAnsi="Tahoma" w:cs="Tahoma"/>
                <w:cs/>
              </w:rPr>
              <w:t xml:space="preserve">สามารถออก </w:t>
            </w:r>
            <w:r w:rsidRPr="00C71430">
              <w:rPr>
                <w:rFonts w:ascii="Tahoma" w:hAnsi="Tahoma" w:cs="Tahoma"/>
              </w:rPr>
              <w:t xml:space="preserve">Statement </w:t>
            </w:r>
            <w:r w:rsidRPr="00C71430">
              <w:rPr>
                <w:rFonts w:ascii="Tahoma" w:hAnsi="Tahoma" w:cs="Tahoma"/>
                <w:cs/>
              </w:rPr>
              <w:t>ประจำเดือนเพื่อส่งให้ลูกค้า โดยสามารถกำหนดเงื่อนไขการเรียกข้อมูลได้ เช่น เฉพาะบัญชีที่เคลื่อนไหว หรือบัญชีทั้งหมดเป็นต้น โดยสามารถสั่งพิมพ์ทั้งหมดหรือเป็นกลุ่มได้อย่างต่อเนื่อง</w:t>
            </w:r>
          </w:p>
          <w:p w14:paraId="4E2A0D1E" w14:textId="77777777" w:rsidR="00437098" w:rsidRPr="00C71430" w:rsidRDefault="00437098" w:rsidP="00437098">
            <w:pPr>
              <w:rPr>
                <w:rFonts w:ascii="Tahoma" w:hAnsi="Tahoma" w:cs="Tahoma"/>
              </w:rPr>
            </w:pPr>
          </w:p>
          <w:p w14:paraId="02351932" w14:textId="321797DF" w:rsidR="00437098" w:rsidRPr="00C71430" w:rsidRDefault="00437098" w:rsidP="00437098">
            <w:pPr>
              <w:rPr>
                <w:rFonts w:ascii="Tahoma" w:hAnsi="Tahoma" w:cs="Tahoma"/>
              </w:rPr>
            </w:pPr>
            <w:r w:rsidRPr="00C71430">
              <w:rPr>
                <w:rFonts w:ascii="Tahoma" w:hAnsi="Tahoma" w:cs="Tahoma"/>
              </w:rPr>
              <w:t>Able to issue monthly statement to send to customers You can set retrieval conditions, for example, only active accounts. or all accounts etc. All or batch can be printed continuously.</w:t>
            </w:r>
          </w:p>
        </w:tc>
        <w:tc>
          <w:tcPr>
            <w:tcW w:w="1417" w:type="dxa"/>
          </w:tcPr>
          <w:p w14:paraId="4A143328" w14:textId="2027FC00" w:rsidR="00437098" w:rsidRPr="00C71430" w:rsidRDefault="009C5563" w:rsidP="00437098">
            <w:pPr>
              <w:rPr>
                <w:rFonts w:ascii="Tahoma" w:hAnsi="Tahoma" w:cs="Tahoma"/>
              </w:rPr>
            </w:pPr>
            <w:r w:rsidRPr="00C71430">
              <w:rPr>
                <w:rFonts w:ascii="Tahoma" w:hAnsi="Tahoma" w:cs="Tahoma"/>
              </w:rPr>
              <w:t>Gap</w:t>
            </w:r>
          </w:p>
        </w:tc>
        <w:tc>
          <w:tcPr>
            <w:tcW w:w="1701" w:type="dxa"/>
          </w:tcPr>
          <w:p w14:paraId="03FB74E2" w14:textId="77777777" w:rsidR="00437098" w:rsidRPr="00C71430" w:rsidRDefault="00437098" w:rsidP="00437098">
            <w:pPr>
              <w:rPr>
                <w:rFonts w:ascii="Tahoma" w:hAnsi="Tahoma" w:cs="Tahoma"/>
              </w:rPr>
            </w:pPr>
          </w:p>
        </w:tc>
      </w:tr>
      <w:tr w:rsidR="00437098" w:rsidRPr="00C71430" w14:paraId="75EF7EAD" w14:textId="77777777" w:rsidTr="006B390F">
        <w:trPr>
          <w:trHeight w:val="624"/>
        </w:trPr>
        <w:tc>
          <w:tcPr>
            <w:tcW w:w="1890" w:type="dxa"/>
          </w:tcPr>
          <w:p w14:paraId="12A31E71" w14:textId="34870617" w:rsidR="00437098" w:rsidRPr="00C71430" w:rsidRDefault="00437098" w:rsidP="00437098">
            <w:pPr>
              <w:rPr>
                <w:rFonts w:ascii="Tahoma" w:hAnsi="Tahoma" w:cs="Tahoma"/>
              </w:rPr>
            </w:pPr>
            <w:r w:rsidRPr="00C71430">
              <w:rPr>
                <w:rFonts w:ascii="Tahoma" w:hAnsi="Tahoma" w:cs="Tahoma"/>
              </w:rPr>
              <w:t>TOR-DPS#84</w:t>
            </w:r>
          </w:p>
        </w:tc>
        <w:tc>
          <w:tcPr>
            <w:tcW w:w="4768" w:type="dxa"/>
          </w:tcPr>
          <w:p w14:paraId="5836B4FE" w14:textId="77777777" w:rsidR="00437098" w:rsidRPr="00C71430" w:rsidRDefault="00437098" w:rsidP="00437098">
            <w:pPr>
              <w:rPr>
                <w:rFonts w:ascii="Tahoma" w:hAnsi="Tahoma" w:cs="Tahoma"/>
              </w:rPr>
            </w:pPr>
            <w:r w:rsidRPr="00C71430">
              <w:rPr>
                <w:rFonts w:ascii="Tahoma" w:hAnsi="Tahoma" w:cs="Tahoma"/>
                <w:cs/>
              </w:rPr>
              <w:t xml:space="preserve">สามารถออก </w:t>
            </w:r>
            <w:r w:rsidRPr="00C71430">
              <w:rPr>
                <w:rFonts w:ascii="Tahoma" w:hAnsi="Tahoma" w:cs="Tahoma"/>
              </w:rPr>
              <w:t xml:space="preserve">Statement </w:t>
            </w:r>
            <w:r w:rsidRPr="00C71430">
              <w:rPr>
                <w:rFonts w:ascii="Tahoma" w:hAnsi="Tahoma" w:cs="Tahoma"/>
                <w:cs/>
              </w:rPr>
              <w:t>ประจำเดือน 6 และ 12 โดยสร้างทุกบัญชีลูกค้า (รวมบัญชีที่ไม่เคลื่อนไหว) สำหรับบัญชีลูกค้าทุกประเภท</w:t>
            </w:r>
          </w:p>
          <w:p w14:paraId="664AA206" w14:textId="77777777" w:rsidR="00437098" w:rsidRPr="00C71430" w:rsidRDefault="00437098" w:rsidP="00437098">
            <w:pPr>
              <w:rPr>
                <w:rFonts w:ascii="Tahoma" w:hAnsi="Tahoma" w:cs="Tahoma"/>
              </w:rPr>
            </w:pPr>
          </w:p>
          <w:p w14:paraId="16D39485" w14:textId="72168DCB" w:rsidR="00437098" w:rsidRPr="00C71430" w:rsidRDefault="00437098" w:rsidP="00437098">
            <w:pPr>
              <w:rPr>
                <w:rFonts w:ascii="Tahoma" w:hAnsi="Tahoma" w:cs="Tahoma"/>
              </w:rPr>
            </w:pPr>
            <w:r w:rsidRPr="00C71430">
              <w:rPr>
                <w:rFonts w:ascii="Tahoma" w:hAnsi="Tahoma" w:cs="Tahoma"/>
              </w:rPr>
              <w:lastRenderedPageBreak/>
              <w:t>Able to issue 6 and 12 monthly statements by creating every customer account (including dormant accounts) for all customer accounts</w:t>
            </w:r>
          </w:p>
        </w:tc>
        <w:tc>
          <w:tcPr>
            <w:tcW w:w="1417" w:type="dxa"/>
          </w:tcPr>
          <w:p w14:paraId="4DF56006" w14:textId="38FB4E16" w:rsidR="00437098" w:rsidRPr="00C71430" w:rsidRDefault="009C5563" w:rsidP="00437098">
            <w:pPr>
              <w:rPr>
                <w:rFonts w:ascii="Tahoma" w:hAnsi="Tahoma" w:cs="Tahoma"/>
              </w:rPr>
            </w:pPr>
            <w:r w:rsidRPr="00C71430">
              <w:rPr>
                <w:rFonts w:ascii="Tahoma" w:hAnsi="Tahoma" w:cs="Tahoma"/>
              </w:rPr>
              <w:lastRenderedPageBreak/>
              <w:t>Gap</w:t>
            </w:r>
          </w:p>
        </w:tc>
        <w:tc>
          <w:tcPr>
            <w:tcW w:w="1701" w:type="dxa"/>
          </w:tcPr>
          <w:p w14:paraId="59719860" w14:textId="77777777" w:rsidR="00437098" w:rsidRPr="00C71430" w:rsidRDefault="00437098" w:rsidP="00437098">
            <w:pPr>
              <w:rPr>
                <w:rFonts w:ascii="Tahoma" w:hAnsi="Tahoma" w:cs="Tahoma"/>
              </w:rPr>
            </w:pPr>
          </w:p>
        </w:tc>
      </w:tr>
      <w:tr w:rsidR="00437098" w:rsidRPr="00C71430" w14:paraId="5D321BD4" w14:textId="77777777" w:rsidTr="006B390F">
        <w:trPr>
          <w:trHeight w:val="624"/>
        </w:trPr>
        <w:tc>
          <w:tcPr>
            <w:tcW w:w="1890" w:type="dxa"/>
          </w:tcPr>
          <w:p w14:paraId="4C7AF9B0" w14:textId="3375300A" w:rsidR="00437098" w:rsidRPr="00C71430" w:rsidRDefault="00437098" w:rsidP="00437098">
            <w:pPr>
              <w:rPr>
                <w:rFonts w:ascii="Tahoma" w:hAnsi="Tahoma" w:cs="Tahoma"/>
              </w:rPr>
            </w:pPr>
            <w:r w:rsidRPr="00C71430">
              <w:rPr>
                <w:rFonts w:ascii="Tahoma" w:hAnsi="Tahoma" w:cs="Tahoma"/>
              </w:rPr>
              <w:t>TOR-DPS#85</w:t>
            </w:r>
          </w:p>
        </w:tc>
        <w:tc>
          <w:tcPr>
            <w:tcW w:w="4768" w:type="dxa"/>
          </w:tcPr>
          <w:p w14:paraId="04428184" w14:textId="066F549D" w:rsidR="00437098" w:rsidRPr="00C71430" w:rsidRDefault="00437098" w:rsidP="00437098">
            <w:pPr>
              <w:rPr>
                <w:rFonts w:ascii="Tahoma" w:hAnsi="Tahoma" w:cs="Tahoma"/>
              </w:rPr>
            </w:pPr>
            <w:r w:rsidRPr="00C71430">
              <w:rPr>
                <w:rFonts w:ascii="Tahoma" w:hAnsi="Tahoma" w:cs="Tahoma"/>
                <w:cs/>
              </w:rPr>
              <w:t xml:space="preserve">สร้างรายงานยอดเงินฝากคงเหลือในบัญชี แยกตามประเภทบัญชี  รูปแบบ เป็น </w:t>
            </w:r>
            <w:r w:rsidRPr="00C71430">
              <w:rPr>
                <w:rFonts w:ascii="Tahoma" w:hAnsi="Tahoma" w:cs="Tahoma"/>
              </w:rPr>
              <w:t xml:space="preserve">All Account </w:t>
            </w:r>
            <w:r w:rsidRPr="00C71430">
              <w:rPr>
                <w:rFonts w:ascii="Tahoma" w:hAnsi="Tahoma" w:cs="Tahoma"/>
                <w:cs/>
              </w:rPr>
              <w:t xml:space="preserve">และสามารถ </w:t>
            </w:r>
            <w:r w:rsidRPr="00C71430">
              <w:rPr>
                <w:rFonts w:ascii="Tahoma" w:hAnsi="Tahoma" w:cs="Tahoma"/>
              </w:rPr>
              <w:t xml:space="preserve">Search Criteria </w:t>
            </w:r>
            <w:r w:rsidRPr="00C71430">
              <w:rPr>
                <w:rFonts w:ascii="Tahoma" w:hAnsi="Tahoma" w:cs="Tahoma"/>
                <w:cs/>
              </w:rPr>
              <w:t>ตามประเภทลูกค้า เช่น ประเภทลูกค้าบุคคลธรรมดา</w:t>
            </w:r>
            <w:r w:rsidRPr="00C71430">
              <w:rPr>
                <w:rFonts w:ascii="Tahoma" w:hAnsi="Tahoma" w:cs="Tahoma"/>
              </w:rPr>
              <w:t xml:space="preserve">, </w:t>
            </w:r>
            <w:r w:rsidRPr="00C71430">
              <w:rPr>
                <w:rFonts w:ascii="Tahoma" w:hAnsi="Tahoma" w:cs="Tahoma"/>
                <w:cs/>
              </w:rPr>
              <w:t>นิติบุคคล</w:t>
            </w:r>
            <w:r w:rsidRPr="00C71430">
              <w:rPr>
                <w:rFonts w:ascii="Tahoma" w:hAnsi="Tahoma" w:cs="Tahoma"/>
              </w:rPr>
              <w:t xml:space="preserve">, Non-Resident </w:t>
            </w:r>
            <w:r w:rsidRPr="00C71430">
              <w:rPr>
                <w:rFonts w:ascii="Tahoma" w:hAnsi="Tahoma" w:cs="Tahoma"/>
                <w:cs/>
              </w:rPr>
              <w:t>เป็นต้น</w:t>
            </w:r>
          </w:p>
          <w:p w14:paraId="1F103DD0" w14:textId="77777777" w:rsidR="00437098" w:rsidRPr="00C71430" w:rsidRDefault="00437098" w:rsidP="00437098">
            <w:pPr>
              <w:rPr>
                <w:rFonts w:ascii="Tahoma" w:hAnsi="Tahoma" w:cs="Tahoma"/>
              </w:rPr>
            </w:pPr>
          </w:p>
          <w:p w14:paraId="24C9A257" w14:textId="1BC589C1" w:rsidR="00437098" w:rsidRPr="00C71430" w:rsidRDefault="00437098" w:rsidP="00437098">
            <w:pPr>
              <w:rPr>
                <w:rFonts w:ascii="Tahoma" w:hAnsi="Tahoma" w:cs="Tahoma"/>
              </w:rPr>
            </w:pPr>
            <w:r w:rsidRPr="00C71430">
              <w:rPr>
                <w:rFonts w:ascii="Tahoma" w:hAnsi="Tahoma" w:cs="Tahoma"/>
              </w:rPr>
              <w:t xml:space="preserve">Generate account balance report Classified by account type, formatted as All Account, and able to define Search criteria according to customer type such as individual customers, </w:t>
            </w:r>
            <w:proofErr w:type="spellStart"/>
            <w:r w:rsidRPr="00C71430">
              <w:rPr>
                <w:rFonts w:ascii="Tahoma" w:hAnsi="Tahoma" w:cs="Tahoma"/>
              </w:rPr>
              <w:t>non resident</w:t>
            </w:r>
            <w:proofErr w:type="spellEnd"/>
            <w:r w:rsidRPr="00C71430">
              <w:rPr>
                <w:rFonts w:ascii="Tahoma" w:hAnsi="Tahoma" w:cs="Tahoma"/>
              </w:rPr>
              <w:t xml:space="preserve"> juristic persons, etc.</w:t>
            </w:r>
          </w:p>
        </w:tc>
        <w:tc>
          <w:tcPr>
            <w:tcW w:w="1417" w:type="dxa"/>
          </w:tcPr>
          <w:p w14:paraId="6665AF6E" w14:textId="1BEF83C7" w:rsidR="00437098" w:rsidRPr="00C71430" w:rsidRDefault="009C5563" w:rsidP="00437098">
            <w:pPr>
              <w:rPr>
                <w:rFonts w:ascii="Tahoma" w:hAnsi="Tahoma" w:cs="Tahoma"/>
              </w:rPr>
            </w:pPr>
            <w:r w:rsidRPr="00C71430">
              <w:rPr>
                <w:rFonts w:ascii="Tahoma" w:hAnsi="Tahoma" w:cs="Tahoma"/>
              </w:rPr>
              <w:t>Gap</w:t>
            </w:r>
          </w:p>
        </w:tc>
        <w:tc>
          <w:tcPr>
            <w:tcW w:w="1701" w:type="dxa"/>
          </w:tcPr>
          <w:p w14:paraId="66080845" w14:textId="77777777" w:rsidR="00437098" w:rsidRPr="00C71430" w:rsidRDefault="00437098" w:rsidP="00437098">
            <w:pPr>
              <w:rPr>
                <w:rFonts w:ascii="Tahoma" w:hAnsi="Tahoma" w:cs="Tahoma"/>
              </w:rPr>
            </w:pPr>
          </w:p>
        </w:tc>
      </w:tr>
      <w:tr w:rsidR="00437098" w:rsidRPr="00C71430" w14:paraId="5AF43912" w14:textId="77777777" w:rsidTr="006B390F">
        <w:trPr>
          <w:trHeight w:val="624"/>
        </w:trPr>
        <w:tc>
          <w:tcPr>
            <w:tcW w:w="1890" w:type="dxa"/>
          </w:tcPr>
          <w:p w14:paraId="465F3072" w14:textId="3373B239" w:rsidR="00437098" w:rsidRPr="00C71430" w:rsidRDefault="00437098" w:rsidP="00437098">
            <w:pPr>
              <w:rPr>
                <w:rFonts w:ascii="Tahoma" w:hAnsi="Tahoma" w:cs="Tahoma"/>
              </w:rPr>
            </w:pPr>
            <w:r w:rsidRPr="00C71430">
              <w:rPr>
                <w:rFonts w:ascii="Tahoma" w:hAnsi="Tahoma" w:cs="Tahoma"/>
              </w:rPr>
              <w:t>TOR-DPS#86</w:t>
            </w:r>
          </w:p>
        </w:tc>
        <w:tc>
          <w:tcPr>
            <w:tcW w:w="4768" w:type="dxa"/>
          </w:tcPr>
          <w:p w14:paraId="4597AC32" w14:textId="77777777" w:rsidR="00437098" w:rsidRPr="00C71430" w:rsidRDefault="00437098" w:rsidP="00437098">
            <w:pPr>
              <w:rPr>
                <w:rFonts w:ascii="Tahoma" w:hAnsi="Tahoma" w:cs="Tahoma"/>
              </w:rPr>
            </w:pPr>
            <w:r w:rsidRPr="00C71430">
              <w:rPr>
                <w:rFonts w:ascii="Tahoma" w:hAnsi="Tahoma" w:cs="Tahoma"/>
                <w:cs/>
              </w:rPr>
              <w:t xml:space="preserve">สร้างรายงานบัญชีกระแสรายวันที่เป็นหนี้เบิกเกินบัญชี  รูปแบบเป็น </w:t>
            </w:r>
            <w:r w:rsidRPr="00C71430">
              <w:rPr>
                <w:rFonts w:ascii="Tahoma" w:hAnsi="Tahoma" w:cs="Tahoma"/>
              </w:rPr>
              <w:t>All Account</w:t>
            </w:r>
          </w:p>
          <w:p w14:paraId="6794769F" w14:textId="77777777" w:rsidR="00437098" w:rsidRPr="00C71430" w:rsidRDefault="00437098" w:rsidP="00437098">
            <w:pPr>
              <w:rPr>
                <w:rFonts w:ascii="Tahoma" w:hAnsi="Tahoma" w:cs="Tahoma"/>
              </w:rPr>
            </w:pPr>
          </w:p>
          <w:p w14:paraId="4CD26480" w14:textId="2D09AF3D" w:rsidR="00437098" w:rsidRPr="00C71430" w:rsidRDefault="00437098" w:rsidP="00437098">
            <w:pPr>
              <w:rPr>
                <w:rFonts w:ascii="Tahoma" w:hAnsi="Tahoma" w:cs="Tahoma"/>
              </w:rPr>
            </w:pPr>
            <w:r w:rsidRPr="00C71430">
              <w:rPr>
                <w:rFonts w:ascii="Tahoma" w:hAnsi="Tahoma" w:cs="Tahoma"/>
              </w:rPr>
              <w:t>Generate overdraft account report formatted as All Account</w:t>
            </w:r>
          </w:p>
        </w:tc>
        <w:tc>
          <w:tcPr>
            <w:tcW w:w="1417" w:type="dxa"/>
          </w:tcPr>
          <w:p w14:paraId="3E66579E" w14:textId="4E9F1E57" w:rsidR="00437098" w:rsidRPr="00C71430" w:rsidRDefault="009C5563" w:rsidP="00437098">
            <w:pPr>
              <w:rPr>
                <w:rFonts w:ascii="Tahoma" w:hAnsi="Tahoma" w:cs="Tahoma"/>
              </w:rPr>
            </w:pPr>
            <w:r w:rsidRPr="00C71430">
              <w:rPr>
                <w:rFonts w:ascii="Tahoma" w:hAnsi="Tahoma" w:cs="Tahoma"/>
              </w:rPr>
              <w:t>Gap</w:t>
            </w:r>
          </w:p>
        </w:tc>
        <w:tc>
          <w:tcPr>
            <w:tcW w:w="1701" w:type="dxa"/>
          </w:tcPr>
          <w:p w14:paraId="773C2F6C" w14:textId="77777777" w:rsidR="00437098" w:rsidRPr="00C71430" w:rsidRDefault="00437098" w:rsidP="00437098">
            <w:pPr>
              <w:rPr>
                <w:rFonts w:ascii="Tahoma" w:hAnsi="Tahoma" w:cs="Tahoma"/>
              </w:rPr>
            </w:pPr>
          </w:p>
        </w:tc>
      </w:tr>
      <w:tr w:rsidR="00437098" w:rsidRPr="00C71430" w14:paraId="2B224921" w14:textId="77777777" w:rsidTr="006B390F">
        <w:trPr>
          <w:trHeight w:val="624"/>
        </w:trPr>
        <w:tc>
          <w:tcPr>
            <w:tcW w:w="1890" w:type="dxa"/>
          </w:tcPr>
          <w:p w14:paraId="1A0B095A" w14:textId="5CED0886" w:rsidR="00437098" w:rsidRPr="00C71430" w:rsidRDefault="00437098" w:rsidP="00437098">
            <w:pPr>
              <w:rPr>
                <w:rFonts w:ascii="Tahoma" w:hAnsi="Tahoma" w:cs="Tahoma"/>
              </w:rPr>
            </w:pPr>
            <w:r w:rsidRPr="00C71430">
              <w:rPr>
                <w:rFonts w:ascii="Tahoma" w:hAnsi="Tahoma" w:cs="Tahoma"/>
              </w:rPr>
              <w:t>TOR-DPS#87</w:t>
            </w:r>
          </w:p>
        </w:tc>
        <w:tc>
          <w:tcPr>
            <w:tcW w:w="4768" w:type="dxa"/>
          </w:tcPr>
          <w:p w14:paraId="36F903F6" w14:textId="1C338B7A" w:rsidR="00437098" w:rsidRPr="00C71430" w:rsidRDefault="00437098" w:rsidP="00437098">
            <w:pPr>
              <w:rPr>
                <w:rFonts w:ascii="Tahoma" w:hAnsi="Tahoma" w:cs="Tahoma"/>
              </w:rPr>
            </w:pPr>
            <w:r w:rsidRPr="00C71430">
              <w:rPr>
                <w:rFonts w:ascii="Tahoma" w:hAnsi="Tahoma" w:cs="Tahoma"/>
                <w:cs/>
              </w:rPr>
              <w:t>กรณีบัญชีเป็นหนี้เบิกเกินบัญชี ตั้งแต่ 3 เดือน หรือ 90 วัน ระบบสามารถสร้างรายงานเฉพาะบัญชีตามเงื่อนไขนี้ ได้</w:t>
            </w:r>
          </w:p>
          <w:p w14:paraId="1F0B12B9" w14:textId="77777777" w:rsidR="00437098" w:rsidRPr="00C71430" w:rsidRDefault="00437098" w:rsidP="00437098">
            <w:pPr>
              <w:rPr>
                <w:rFonts w:ascii="Tahoma" w:hAnsi="Tahoma" w:cs="Tahoma"/>
              </w:rPr>
            </w:pPr>
          </w:p>
          <w:p w14:paraId="34727C71" w14:textId="6D858981" w:rsidR="00437098" w:rsidRPr="00C71430" w:rsidRDefault="00437098" w:rsidP="00437098">
            <w:pPr>
              <w:rPr>
                <w:rFonts w:ascii="Tahoma" w:hAnsi="Tahoma" w:cs="Tahoma"/>
              </w:rPr>
            </w:pPr>
            <w:r w:rsidRPr="00C71430">
              <w:rPr>
                <w:rFonts w:ascii="Tahoma" w:hAnsi="Tahoma" w:cs="Tahoma"/>
              </w:rPr>
              <w:t>In case of the account is overdraft from 3 months or 90 days, the system can generate a report for only the account under this condition.</w:t>
            </w:r>
          </w:p>
        </w:tc>
        <w:tc>
          <w:tcPr>
            <w:tcW w:w="1417" w:type="dxa"/>
          </w:tcPr>
          <w:p w14:paraId="271CBE1D" w14:textId="495BE086" w:rsidR="00437098" w:rsidRPr="00C71430" w:rsidRDefault="009C5563" w:rsidP="00437098">
            <w:pPr>
              <w:rPr>
                <w:rFonts w:ascii="Tahoma" w:hAnsi="Tahoma" w:cs="Tahoma"/>
              </w:rPr>
            </w:pPr>
            <w:r w:rsidRPr="00C71430">
              <w:rPr>
                <w:rFonts w:ascii="Tahoma" w:hAnsi="Tahoma" w:cs="Tahoma"/>
              </w:rPr>
              <w:t>Gap</w:t>
            </w:r>
          </w:p>
        </w:tc>
        <w:tc>
          <w:tcPr>
            <w:tcW w:w="1701" w:type="dxa"/>
          </w:tcPr>
          <w:p w14:paraId="14B627D1" w14:textId="77777777" w:rsidR="00437098" w:rsidRPr="00C71430" w:rsidRDefault="00437098" w:rsidP="00437098">
            <w:pPr>
              <w:rPr>
                <w:rFonts w:ascii="Tahoma" w:hAnsi="Tahoma" w:cs="Tahoma"/>
              </w:rPr>
            </w:pPr>
          </w:p>
        </w:tc>
      </w:tr>
      <w:tr w:rsidR="00437098" w:rsidRPr="00C71430" w14:paraId="51DF16E4" w14:textId="77777777" w:rsidTr="006B390F">
        <w:trPr>
          <w:trHeight w:val="624"/>
        </w:trPr>
        <w:tc>
          <w:tcPr>
            <w:tcW w:w="1890" w:type="dxa"/>
          </w:tcPr>
          <w:p w14:paraId="1BF1567D" w14:textId="56CC28DA" w:rsidR="00437098" w:rsidRPr="00C71430" w:rsidRDefault="00437098" w:rsidP="00437098">
            <w:pPr>
              <w:rPr>
                <w:rFonts w:ascii="Tahoma" w:hAnsi="Tahoma" w:cs="Tahoma"/>
              </w:rPr>
            </w:pPr>
            <w:r w:rsidRPr="00C71430">
              <w:rPr>
                <w:rFonts w:ascii="Tahoma" w:hAnsi="Tahoma" w:cs="Tahoma"/>
              </w:rPr>
              <w:t>TOR-DPS#88</w:t>
            </w:r>
          </w:p>
        </w:tc>
        <w:tc>
          <w:tcPr>
            <w:tcW w:w="4768" w:type="dxa"/>
          </w:tcPr>
          <w:p w14:paraId="634BF60A" w14:textId="77777777" w:rsidR="00437098" w:rsidRPr="00C71430" w:rsidRDefault="00437098" w:rsidP="00437098">
            <w:pPr>
              <w:rPr>
                <w:rFonts w:ascii="Tahoma" w:hAnsi="Tahoma" w:cs="Tahoma"/>
              </w:rPr>
            </w:pPr>
            <w:r w:rsidRPr="00C71430">
              <w:rPr>
                <w:rFonts w:ascii="Tahoma" w:hAnsi="Tahoma" w:cs="Tahoma"/>
                <w:cs/>
              </w:rPr>
              <w:t xml:space="preserve">ระบบสามารถสร้างและเรียกดูรายงานบัญชีที่ </w:t>
            </w:r>
            <w:r w:rsidRPr="00C71430">
              <w:rPr>
                <w:rFonts w:ascii="Tahoma" w:hAnsi="Tahoma" w:cs="Tahoma"/>
              </w:rPr>
              <w:t xml:space="preserve">Inactive </w:t>
            </w:r>
            <w:r w:rsidRPr="00C71430">
              <w:rPr>
                <w:rFonts w:ascii="Tahoma" w:hAnsi="Tahoma" w:cs="Tahoma"/>
                <w:cs/>
              </w:rPr>
              <w:t>โดยสามารถกำหนดเงื่อนไขในช่วงระยะเวลาที่กำหนดได้ในระบบ และสามารถสั่งพิมพ์ออกมาเป็นรูปแบบไฟล์นามสกุล .</w:t>
            </w:r>
            <w:r w:rsidRPr="00C71430">
              <w:rPr>
                <w:rFonts w:ascii="Tahoma" w:hAnsi="Tahoma" w:cs="Tahoma"/>
              </w:rPr>
              <w:t xml:space="preserve">Txt </w:t>
            </w:r>
            <w:r w:rsidRPr="00C71430">
              <w:rPr>
                <w:rFonts w:ascii="Tahoma" w:hAnsi="Tahoma" w:cs="Tahoma"/>
                <w:cs/>
              </w:rPr>
              <w:t>หรือ .</w:t>
            </w:r>
            <w:r w:rsidRPr="00C71430">
              <w:rPr>
                <w:rFonts w:ascii="Tahoma" w:hAnsi="Tahoma" w:cs="Tahoma"/>
              </w:rPr>
              <w:t xml:space="preserve">CSV </w:t>
            </w:r>
            <w:r w:rsidRPr="00C71430">
              <w:rPr>
                <w:rFonts w:ascii="Tahoma" w:hAnsi="Tahoma" w:cs="Tahoma"/>
                <w:cs/>
              </w:rPr>
              <w:t>ได้</w:t>
            </w:r>
          </w:p>
          <w:p w14:paraId="73E996D2" w14:textId="77777777" w:rsidR="00437098" w:rsidRPr="00C71430" w:rsidRDefault="00437098" w:rsidP="00437098">
            <w:pPr>
              <w:rPr>
                <w:rFonts w:ascii="Tahoma" w:hAnsi="Tahoma" w:cs="Tahoma"/>
              </w:rPr>
            </w:pPr>
          </w:p>
          <w:p w14:paraId="148FB3DB" w14:textId="0DC25954" w:rsidR="00437098" w:rsidRPr="00C71430" w:rsidRDefault="00437098" w:rsidP="00437098">
            <w:pPr>
              <w:rPr>
                <w:rFonts w:ascii="Tahoma" w:hAnsi="Tahoma" w:cs="Tahoma"/>
              </w:rPr>
            </w:pPr>
            <w:r w:rsidRPr="00C71430">
              <w:rPr>
                <w:rFonts w:ascii="Tahoma" w:hAnsi="Tahoma" w:cs="Tahoma"/>
              </w:rPr>
              <w:t>The system can generate and retrieve reports on Inactive accounts. Conditions can be set for a specified period of time in the system. and can be printed out as a file extension of .Txt or .CSV</w:t>
            </w:r>
          </w:p>
        </w:tc>
        <w:tc>
          <w:tcPr>
            <w:tcW w:w="1417" w:type="dxa"/>
          </w:tcPr>
          <w:p w14:paraId="67F3A61B" w14:textId="64C14440" w:rsidR="00437098" w:rsidRPr="00C71430" w:rsidRDefault="009C5563" w:rsidP="00437098">
            <w:pPr>
              <w:rPr>
                <w:rFonts w:ascii="Tahoma" w:hAnsi="Tahoma" w:cs="Tahoma"/>
              </w:rPr>
            </w:pPr>
            <w:r w:rsidRPr="00C71430">
              <w:rPr>
                <w:rFonts w:ascii="Tahoma" w:hAnsi="Tahoma" w:cs="Tahoma"/>
              </w:rPr>
              <w:t>Gap</w:t>
            </w:r>
          </w:p>
        </w:tc>
        <w:tc>
          <w:tcPr>
            <w:tcW w:w="1701" w:type="dxa"/>
          </w:tcPr>
          <w:p w14:paraId="093859F1" w14:textId="77777777" w:rsidR="00437098" w:rsidRPr="00C71430" w:rsidRDefault="00437098" w:rsidP="00437098">
            <w:pPr>
              <w:rPr>
                <w:rFonts w:ascii="Tahoma" w:hAnsi="Tahoma" w:cs="Tahoma"/>
              </w:rPr>
            </w:pPr>
          </w:p>
        </w:tc>
      </w:tr>
      <w:tr w:rsidR="00437098" w:rsidRPr="00C71430" w14:paraId="446496E4" w14:textId="77777777" w:rsidTr="006B390F">
        <w:trPr>
          <w:trHeight w:val="624"/>
        </w:trPr>
        <w:tc>
          <w:tcPr>
            <w:tcW w:w="1890" w:type="dxa"/>
          </w:tcPr>
          <w:p w14:paraId="4248D055" w14:textId="092B12BA" w:rsidR="00437098" w:rsidRPr="00C71430" w:rsidRDefault="00437098" w:rsidP="00437098">
            <w:pPr>
              <w:rPr>
                <w:rFonts w:ascii="Tahoma" w:hAnsi="Tahoma" w:cs="Tahoma"/>
              </w:rPr>
            </w:pPr>
            <w:r w:rsidRPr="00C71430">
              <w:rPr>
                <w:rFonts w:ascii="Tahoma" w:hAnsi="Tahoma" w:cs="Tahoma"/>
              </w:rPr>
              <w:lastRenderedPageBreak/>
              <w:t>TOR-DPS#89</w:t>
            </w:r>
          </w:p>
        </w:tc>
        <w:tc>
          <w:tcPr>
            <w:tcW w:w="4768" w:type="dxa"/>
          </w:tcPr>
          <w:p w14:paraId="74471ADF" w14:textId="77777777" w:rsidR="00437098" w:rsidRPr="00C71430" w:rsidRDefault="00437098" w:rsidP="00437098">
            <w:pPr>
              <w:rPr>
                <w:rFonts w:ascii="Tahoma" w:hAnsi="Tahoma" w:cs="Tahoma"/>
              </w:rPr>
            </w:pPr>
            <w:r w:rsidRPr="00C71430">
              <w:rPr>
                <w:rFonts w:ascii="Tahoma" w:hAnsi="Tahoma" w:cs="Tahoma"/>
                <w:cs/>
              </w:rPr>
              <w:t xml:space="preserve">สามารถออกใบภาษีหัก ณ ที่จ่ายเมื่อมีการหักภาษีจากดอกเบี้ย เช่น  </w:t>
            </w:r>
            <w:r w:rsidRPr="00C71430">
              <w:rPr>
                <w:rFonts w:ascii="Tahoma" w:hAnsi="Tahoma" w:cs="Tahoma"/>
              </w:rPr>
              <w:t xml:space="preserve">WHT, </w:t>
            </w:r>
            <w:r w:rsidRPr="00C71430">
              <w:rPr>
                <w:rFonts w:ascii="Tahoma" w:hAnsi="Tahoma" w:cs="Tahoma"/>
                <w:cs/>
              </w:rPr>
              <w:t>50ทวิ</w:t>
            </w:r>
          </w:p>
          <w:p w14:paraId="00B9D5AE" w14:textId="77777777" w:rsidR="00437098" w:rsidRPr="00C71430" w:rsidRDefault="00437098" w:rsidP="00437098">
            <w:pPr>
              <w:rPr>
                <w:rFonts w:ascii="Tahoma" w:hAnsi="Tahoma" w:cs="Tahoma"/>
              </w:rPr>
            </w:pPr>
          </w:p>
          <w:p w14:paraId="7E6D304E" w14:textId="58E267ED" w:rsidR="00437098" w:rsidRPr="00C71430" w:rsidRDefault="00437098" w:rsidP="00437098">
            <w:pPr>
              <w:rPr>
                <w:rFonts w:ascii="Tahoma" w:hAnsi="Tahoma" w:cs="Tahoma"/>
              </w:rPr>
            </w:pPr>
            <w:r w:rsidRPr="00C71430">
              <w:rPr>
                <w:rFonts w:ascii="Tahoma" w:hAnsi="Tahoma" w:cs="Tahoma"/>
              </w:rPr>
              <w:t xml:space="preserve">Able to issue withholding tax slip when tax is deducted from interest, </w:t>
            </w:r>
            <w:proofErr w:type="spellStart"/>
            <w:r w:rsidRPr="00C71430">
              <w:rPr>
                <w:rFonts w:ascii="Tahoma" w:hAnsi="Tahoma" w:cs="Tahoma"/>
              </w:rPr>
              <w:t>eg</w:t>
            </w:r>
            <w:proofErr w:type="spellEnd"/>
            <w:r w:rsidRPr="00C71430">
              <w:rPr>
                <w:rFonts w:ascii="Tahoma" w:hAnsi="Tahoma" w:cs="Tahoma"/>
              </w:rPr>
              <w:t xml:space="preserve"> WHT, 50bis.</w:t>
            </w:r>
          </w:p>
        </w:tc>
        <w:tc>
          <w:tcPr>
            <w:tcW w:w="1417" w:type="dxa"/>
          </w:tcPr>
          <w:p w14:paraId="3DE321F6" w14:textId="656447B4" w:rsidR="00437098" w:rsidRPr="00C71430" w:rsidRDefault="009C5563" w:rsidP="00437098">
            <w:pPr>
              <w:rPr>
                <w:rFonts w:ascii="Tahoma" w:hAnsi="Tahoma" w:cs="Tahoma"/>
              </w:rPr>
            </w:pPr>
            <w:r w:rsidRPr="00C71430">
              <w:rPr>
                <w:rFonts w:ascii="Tahoma" w:hAnsi="Tahoma" w:cs="Tahoma"/>
              </w:rPr>
              <w:t>Gap</w:t>
            </w:r>
          </w:p>
        </w:tc>
        <w:tc>
          <w:tcPr>
            <w:tcW w:w="1701" w:type="dxa"/>
          </w:tcPr>
          <w:p w14:paraId="4D9ABD7F" w14:textId="77777777" w:rsidR="00437098" w:rsidRPr="00C71430" w:rsidRDefault="00437098" w:rsidP="00437098">
            <w:pPr>
              <w:rPr>
                <w:rFonts w:ascii="Tahoma" w:hAnsi="Tahoma" w:cs="Tahoma"/>
              </w:rPr>
            </w:pPr>
          </w:p>
        </w:tc>
      </w:tr>
      <w:tr w:rsidR="00437098" w:rsidRPr="00C71430" w14:paraId="61B0A105" w14:textId="77777777" w:rsidTr="006B390F">
        <w:trPr>
          <w:trHeight w:val="624"/>
        </w:trPr>
        <w:tc>
          <w:tcPr>
            <w:tcW w:w="1890" w:type="dxa"/>
          </w:tcPr>
          <w:p w14:paraId="7F25D581" w14:textId="3A5215DA" w:rsidR="00437098" w:rsidRPr="00C71430" w:rsidRDefault="00437098" w:rsidP="00437098">
            <w:pPr>
              <w:rPr>
                <w:rFonts w:ascii="Tahoma" w:hAnsi="Tahoma" w:cs="Tahoma"/>
              </w:rPr>
            </w:pPr>
            <w:r w:rsidRPr="00C71430">
              <w:rPr>
                <w:rFonts w:ascii="Tahoma" w:hAnsi="Tahoma" w:cs="Tahoma"/>
              </w:rPr>
              <w:t>TOR-DPS#90</w:t>
            </w:r>
          </w:p>
        </w:tc>
        <w:tc>
          <w:tcPr>
            <w:tcW w:w="4768" w:type="dxa"/>
          </w:tcPr>
          <w:p w14:paraId="24A26996" w14:textId="77777777" w:rsidR="00437098" w:rsidRPr="00C71430" w:rsidRDefault="00437098" w:rsidP="00437098">
            <w:pPr>
              <w:rPr>
                <w:rFonts w:ascii="Tahoma" w:hAnsi="Tahoma" w:cs="Tahoma"/>
              </w:rPr>
            </w:pPr>
            <w:r w:rsidRPr="00C71430">
              <w:rPr>
                <w:rFonts w:ascii="Tahoma" w:hAnsi="Tahoma" w:cs="Tahoma"/>
                <w:cs/>
              </w:rPr>
              <w:t>สามารถสร้างรายงานแสดงข้อมูลดอกเบี้ยและภาษีหัก ณ ที่จ่าย เพื่อนำส่งจำนวนเงินภาษี เช่น ภงด. 2</w:t>
            </w:r>
            <w:r w:rsidRPr="00C71430">
              <w:rPr>
                <w:rFonts w:ascii="Tahoma" w:hAnsi="Tahoma" w:cs="Tahoma"/>
              </w:rPr>
              <w:t xml:space="preserve">, </w:t>
            </w:r>
            <w:r w:rsidRPr="00C71430">
              <w:rPr>
                <w:rFonts w:ascii="Tahoma" w:hAnsi="Tahoma" w:cs="Tahoma"/>
                <w:cs/>
              </w:rPr>
              <w:t>ภงด.2ก. ภงด 53 เป็นต้น</w:t>
            </w:r>
          </w:p>
          <w:p w14:paraId="2838C320" w14:textId="77777777" w:rsidR="00437098" w:rsidRPr="00C71430" w:rsidRDefault="00437098" w:rsidP="00437098">
            <w:pPr>
              <w:rPr>
                <w:rFonts w:ascii="Tahoma" w:hAnsi="Tahoma" w:cs="Tahoma"/>
              </w:rPr>
            </w:pPr>
          </w:p>
          <w:p w14:paraId="697CA056" w14:textId="1325B260" w:rsidR="00437098" w:rsidRPr="00C71430" w:rsidRDefault="00437098" w:rsidP="00437098">
            <w:pPr>
              <w:rPr>
                <w:rFonts w:ascii="Tahoma" w:hAnsi="Tahoma" w:cs="Tahoma"/>
              </w:rPr>
            </w:pPr>
            <w:r w:rsidRPr="00C71430">
              <w:rPr>
                <w:rFonts w:ascii="Tahoma" w:hAnsi="Tahoma" w:cs="Tahoma"/>
              </w:rPr>
              <w:t>Able to generate a report showing interest and withholding tax information to submit tax amounts such as PND. 2, PND. 2, PND. 53, etc.</w:t>
            </w:r>
          </w:p>
        </w:tc>
        <w:tc>
          <w:tcPr>
            <w:tcW w:w="1417" w:type="dxa"/>
          </w:tcPr>
          <w:p w14:paraId="6D1FE16D" w14:textId="531FB947" w:rsidR="00437098" w:rsidRPr="00C71430" w:rsidRDefault="009C5563" w:rsidP="00437098">
            <w:pPr>
              <w:rPr>
                <w:rFonts w:ascii="Tahoma" w:hAnsi="Tahoma" w:cs="Tahoma"/>
              </w:rPr>
            </w:pPr>
            <w:r w:rsidRPr="00C71430">
              <w:rPr>
                <w:rFonts w:ascii="Tahoma" w:hAnsi="Tahoma" w:cs="Tahoma"/>
              </w:rPr>
              <w:t>Gap</w:t>
            </w:r>
          </w:p>
        </w:tc>
        <w:tc>
          <w:tcPr>
            <w:tcW w:w="1701" w:type="dxa"/>
          </w:tcPr>
          <w:p w14:paraId="7B17F8CC" w14:textId="77777777" w:rsidR="00437098" w:rsidRPr="00C71430" w:rsidRDefault="00437098" w:rsidP="00437098">
            <w:pPr>
              <w:rPr>
                <w:rFonts w:ascii="Tahoma" w:hAnsi="Tahoma" w:cs="Tahoma"/>
              </w:rPr>
            </w:pPr>
          </w:p>
        </w:tc>
      </w:tr>
      <w:tr w:rsidR="00437098" w:rsidRPr="00C71430" w14:paraId="50647E67" w14:textId="77777777" w:rsidTr="006B390F">
        <w:trPr>
          <w:trHeight w:val="624"/>
        </w:trPr>
        <w:tc>
          <w:tcPr>
            <w:tcW w:w="1890" w:type="dxa"/>
          </w:tcPr>
          <w:p w14:paraId="5DD6D895" w14:textId="10D1F6C4" w:rsidR="00437098" w:rsidRPr="00C71430" w:rsidRDefault="00437098" w:rsidP="00437098">
            <w:pPr>
              <w:rPr>
                <w:rFonts w:ascii="Tahoma" w:hAnsi="Tahoma" w:cs="Tahoma"/>
              </w:rPr>
            </w:pPr>
            <w:r w:rsidRPr="00C71430">
              <w:rPr>
                <w:rFonts w:ascii="Tahoma" w:hAnsi="Tahoma" w:cs="Tahoma"/>
              </w:rPr>
              <w:t>TOR-DPS#91</w:t>
            </w:r>
          </w:p>
        </w:tc>
        <w:tc>
          <w:tcPr>
            <w:tcW w:w="4768" w:type="dxa"/>
          </w:tcPr>
          <w:p w14:paraId="2C7C641F" w14:textId="77777777" w:rsidR="00437098" w:rsidRPr="00C71430" w:rsidRDefault="00437098" w:rsidP="00437098">
            <w:pPr>
              <w:rPr>
                <w:rFonts w:ascii="Tahoma" w:hAnsi="Tahoma" w:cs="Tahoma"/>
              </w:rPr>
            </w:pPr>
            <w:r w:rsidRPr="00C71430">
              <w:rPr>
                <w:rFonts w:ascii="Tahoma" w:hAnsi="Tahoma" w:cs="Tahoma"/>
                <w:cs/>
              </w:rPr>
              <w:t>สามารถสร้างรายงานนำส่งภาษีหัก ณ ที่จ่ายเพื่อใช้ประกอบการนำส่งค่าภาษีไปยังกรมสรรพากร  โดยสามารถเรียกพิมพ์รายงานตามช่วงเวลาได้</w:t>
            </w:r>
          </w:p>
          <w:p w14:paraId="02D124C6" w14:textId="77777777" w:rsidR="00437098" w:rsidRPr="00C71430" w:rsidRDefault="00437098" w:rsidP="00437098">
            <w:pPr>
              <w:rPr>
                <w:rFonts w:ascii="Tahoma" w:hAnsi="Tahoma" w:cs="Tahoma"/>
              </w:rPr>
            </w:pPr>
          </w:p>
          <w:p w14:paraId="163FC55E" w14:textId="3C28C317" w:rsidR="00437098" w:rsidRPr="00C71430" w:rsidRDefault="00437098" w:rsidP="00437098">
            <w:pPr>
              <w:rPr>
                <w:rFonts w:ascii="Tahoma" w:hAnsi="Tahoma" w:cs="Tahoma"/>
              </w:rPr>
            </w:pPr>
            <w:r w:rsidRPr="00C71430">
              <w:rPr>
                <w:rFonts w:ascii="Tahoma" w:hAnsi="Tahoma" w:cs="Tahoma"/>
              </w:rPr>
              <w:t>Able to generate withholding tax remittance report to support tax remittance to the Revenue Department which can print reports at intervals</w:t>
            </w:r>
          </w:p>
        </w:tc>
        <w:tc>
          <w:tcPr>
            <w:tcW w:w="1417" w:type="dxa"/>
          </w:tcPr>
          <w:p w14:paraId="27835694" w14:textId="0313C06C" w:rsidR="00437098" w:rsidRPr="00C71430" w:rsidRDefault="009C5563" w:rsidP="00437098">
            <w:pPr>
              <w:rPr>
                <w:rFonts w:ascii="Tahoma" w:hAnsi="Tahoma" w:cs="Tahoma"/>
              </w:rPr>
            </w:pPr>
            <w:r w:rsidRPr="00C71430">
              <w:rPr>
                <w:rFonts w:ascii="Tahoma" w:hAnsi="Tahoma" w:cs="Tahoma"/>
              </w:rPr>
              <w:t>Gap</w:t>
            </w:r>
          </w:p>
        </w:tc>
        <w:tc>
          <w:tcPr>
            <w:tcW w:w="1701" w:type="dxa"/>
          </w:tcPr>
          <w:p w14:paraId="749D44C7" w14:textId="77777777" w:rsidR="00437098" w:rsidRPr="00C71430" w:rsidRDefault="00437098" w:rsidP="00437098">
            <w:pPr>
              <w:rPr>
                <w:rFonts w:ascii="Tahoma" w:hAnsi="Tahoma" w:cs="Tahoma"/>
              </w:rPr>
            </w:pPr>
          </w:p>
        </w:tc>
      </w:tr>
      <w:tr w:rsidR="00437098" w:rsidRPr="00C71430" w14:paraId="70046183" w14:textId="77777777" w:rsidTr="006B390F">
        <w:trPr>
          <w:trHeight w:val="624"/>
        </w:trPr>
        <w:tc>
          <w:tcPr>
            <w:tcW w:w="1890" w:type="dxa"/>
          </w:tcPr>
          <w:p w14:paraId="2EAD785F" w14:textId="03D116EA" w:rsidR="00437098" w:rsidRPr="00C71430" w:rsidRDefault="00437098" w:rsidP="00437098">
            <w:pPr>
              <w:rPr>
                <w:rFonts w:ascii="Tahoma" w:hAnsi="Tahoma" w:cs="Tahoma"/>
              </w:rPr>
            </w:pPr>
            <w:r w:rsidRPr="00C71430">
              <w:rPr>
                <w:rFonts w:ascii="Tahoma" w:hAnsi="Tahoma" w:cs="Tahoma"/>
              </w:rPr>
              <w:t>TOR-DPS#92</w:t>
            </w:r>
          </w:p>
        </w:tc>
        <w:tc>
          <w:tcPr>
            <w:tcW w:w="4768" w:type="dxa"/>
          </w:tcPr>
          <w:p w14:paraId="16DF31B9" w14:textId="77777777" w:rsidR="00437098" w:rsidRPr="00C71430" w:rsidRDefault="00437098" w:rsidP="00437098">
            <w:pPr>
              <w:rPr>
                <w:rFonts w:ascii="Tahoma" w:hAnsi="Tahoma" w:cs="Tahoma"/>
              </w:rPr>
            </w:pPr>
            <w:r w:rsidRPr="00C71430">
              <w:rPr>
                <w:rFonts w:ascii="Tahoma" w:hAnsi="Tahoma" w:cs="Tahoma"/>
                <w:cs/>
              </w:rPr>
              <w:t xml:space="preserve">สามารถสร้างข้อมูลภาษีจากการจ่ายดอกเบี้ย ตามรูปแบบ ที่กรมสรรพากรกำหนด เช่น </w:t>
            </w:r>
            <w:r w:rsidRPr="00C71430">
              <w:rPr>
                <w:rFonts w:ascii="Tahoma" w:hAnsi="Tahoma" w:cs="Tahoma"/>
              </w:rPr>
              <w:t xml:space="preserve">Text File </w:t>
            </w:r>
            <w:r w:rsidRPr="00C71430">
              <w:rPr>
                <w:rFonts w:ascii="Tahoma" w:hAnsi="Tahoma" w:cs="Tahoma"/>
                <w:cs/>
              </w:rPr>
              <w:t xml:space="preserve">และสามารถนำข้อมูลไป </w:t>
            </w:r>
            <w:r w:rsidRPr="00C71430">
              <w:rPr>
                <w:rFonts w:ascii="Tahoma" w:hAnsi="Tahoma" w:cs="Tahoma"/>
              </w:rPr>
              <w:t xml:space="preserve">Upload </w:t>
            </w:r>
            <w:r w:rsidRPr="00C71430">
              <w:rPr>
                <w:rFonts w:ascii="Tahoma" w:hAnsi="Tahoma" w:cs="Tahoma"/>
                <w:cs/>
              </w:rPr>
              <w:t>เข้าระบบของสรรพากร โดยสามารถแยกตามประเภทลูกค้าได้ เช่น ภงด 2 ภงด 2 ก หรือ ภงด 53 เป็นต้น</w:t>
            </w:r>
          </w:p>
          <w:p w14:paraId="0B83563C" w14:textId="77777777" w:rsidR="00437098" w:rsidRPr="00C71430" w:rsidRDefault="00437098" w:rsidP="00437098">
            <w:pPr>
              <w:rPr>
                <w:rFonts w:ascii="Tahoma" w:hAnsi="Tahoma" w:cs="Tahoma"/>
              </w:rPr>
            </w:pPr>
            <w:r w:rsidRPr="00C71430">
              <w:rPr>
                <w:rFonts w:ascii="Tahoma" w:hAnsi="Tahoma" w:cs="Tahoma"/>
                <w:cs/>
              </w:rPr>
              <w:t xml:space="preserve"> อ้างอิงการสร้างข้อมูลภาษี ตาม </w:t>
            </w:r>
            <w:r w:rsidRPr="00C71430">
              <w:rPr>
                <w:rFonts w:ascii="Tahoma" w:hAnsi="Tahoma" w:cs="Tahoma"/>
              </w:rPr>
              <w:t>Tax/Localization Function G-</w:t>
            </w:r>
            <w:r w:rsidRPr="00C71430">
              <w:rPr>
                <w:rFonts w:ascii="Tahoma" w:hAnsi="Tahoma" w:cs="Tahoma"/>
                <w:cs/>
              </w:rPr>
              <w:t>67</w:t>
            </w:r>
          </w:p>
          <w:p w14:paraId="143380C1" w14:textId="77777777" w:rsidR="00437098" w:rsidRPr="00C71430" w:rsidRDefault="00437098" w:rsidP="00437098">
            <w:pPr>
              <w:rPr>
                <w:rFonts w:ascii="Tahoma" w:hAnsi="Tahoma" w:cs="Tahoma"/>
              </w:rPr>
            </w:pPr>
          </w:p>
          <w:p w14:paraId="4FEFA7C2" w14:textId="445F39A6" w:rsidR="00437098" w:rsidRPr="00C71430" w:rsidRDefault="00437098" w:rsidP="00437098">
            <w:pPr>
              <w:rPr>
                <w:rFonts w:ascii="Tahoma" w:hAnsi="Tahoma" w:cs="Tahoma"/>
              </w:rPr>
            </w:pPr>
            <w:r w:rsidRPr="00C71430">
              <w:rPr>
                <w:rFonts w:ascii="Tahoma" w:hAnsi="Tahoma" w:cs="Tahoma"/>
              </w:rPr>
              <w:t>Can support the creation of tax information from interest payment according to the format specified by the Revenue Department such as Text File and can be uploaded into the revenue system which can be classified by customer type, such as PND 2, PND 2 Gor, or PND 53, etc.' Refer to tax data generation according to Tax/Localization Function G-67.</w:t>
            </w:r>
          </w:p>
        </w:tc>
        <w:tc>
          <w:tcPr>
            <w:tcW w:w="1417" w:type="dxa"/>
          </w:tcPr>
          <w:p w14:paraId="38038FC0" w14:textId="27C9AABB" w:rsidR="00437098" w:rsidRPr="00C71430" w:rsidRDefault="009C5563" w:rsidP="00437098">
            <w:pPr>
              <w:rPr>
                <w:rFonts w:ascii="Tahoma" w:hAnsi="Tahoma" w:cs="Tahoma"/>
              </w:rPr>
            </w:pPr>
            <w:r w:rsidRPr="00C71430">
              <w:rPr>
                <w:rFonts w:ascii="Tahoma" w:hAnsi="Tahoma" w:cs="Tahoma"/>
              </w:rPr>
              <w:t>Gap</w:t>
            </w:r>
          </w:p>
        </w:tc>
        <w:tc>
          <w:tcPr>
            <w:tcW w:w="1701" w:type="dxa"/>
          </w:tcPr>
          <w:p w14:paraId="7BAE7D28" w14:textId="77777777" w:rsidR="00437098" w:rsidRPr="00C71430" w:rsidRDefault="00437098" w:rsidP="00437098">
            <w:pPr>
              <w:rPr>
                <w:rFonts w:ascii="Tahoma" w:hAnsi="Tahoma" w:cs="Tahoma"/>
              </w:rPr>
            </w:pPr>
          </w:p>
        </w:tc>
      </w:tr>
      <w:tr w:rsidR="00437098" w:rsidRPr="00C71430" w14:paraId="7D34255A" w14:textId="77777777" w:rsidTr="006B390F">
        <w:trPr>
          <w:trHeight w:val="624"/>
        </w:trPr>
        <w:tc>
          <w:tcPr>
            <w:tcW w:w="1890" w:type="dxa"/>
          </w:tcPr>
          <w:p w14:paraId="26500229" w14:textId="2C3A3C9D" w:rsidR="00437098" w:rsidRPr="00C71430" w:rsidRDefault="00437098" w:rsidP="00437098">
            <w:pPr>
              <w:rPr>
                <w:rFonts w:ascii="Tahoma" w:hAnsi="Tahoma" w:cs="Tahoma"/>
              </w:rPr>
            </w:pPr>
            <w:r w:rsidRPr="00C71430">
              <w:rPr>
                <w:rFonts w:ascii="Tahoma" w:hAnsi="Tahoma" w:cs="Tahoma"/>
              </w:rPr>
              <w:t>TOR-DPS#93</w:t>
            </w:r>
          </w:p>
        </w:tc>
        <w:tc>
          <w:tcPr>
            <w:tcW w:w="4768" w:type="dxa"/>
          </w:tcPr>
          <w:p w14:paraId="1DB82578" w14:textId="3C8226E3" w:rsidR="00437098" w:rsidRPr="00C71430" w:rsidRDefault="00437098" w:rsidP="00437098">
            <w:pPr>
              <w:rPr>
                <w:rFonts w:ascii="Tahoma" w:hAnsi="Tahoma" w:cs="Tahoma"/>
              </w:rPr>
            </w:pPr>
            <w:r w:rsidRPr="00C71430">
              <w:rPr>
                <w:rFonts w:ascii="Tahoma" w:hAnsi="Tahoma" w:cs="Tahoma"/>
                <w:cs/>
              </w:rPr>
              <w:t xml:space="preserve">สร้างรายงานวงเงินเบิกเกินบัญชี  รูปแบบเป็น </w:t>
            </w:r>
            <w:r w:rsidRPr="00C71430">
              <w:rPr>
                <w:rFonts w:ascii="Tahoma" w:hAnsi="Tahoma" w:cs="Tahoma"/>
              </w:rPr>
              <w:t xml:space="preserve">All Account  </w:t>
            </w:r>
            <w:r w:rsidRPr="00C71430">
              <w:rPr>
                <w:rFonts w:ascii="Tahoma" w:hAnsi="Tahoma" w:cs="Tahoma"/>
                <w:cs/>
              </w:rPr>
              <w:t xml:space="preserve">โดยแสดงข้อมูลอย่างน้อย เช่น จำนวนเงินตามวงเงิน  </w:t>
            </w:r>
            <w:r w:rsidRPr="00C71430">
              <w:rPr>
                <w:rFonts w:ascii="Tahoma" w:hAnsi="Tahoma" w:cs="Tahoma"/>
                <w:cs/>
              </w:rPr>
              <w:lastRenderedPageBreak/>
              <w:t>ยอดเงินเบิกเกินบัญชีใช้ไป และจำนวนเงินคงค้างตามวงเงิน เป็นต้น</w:t>
            </w:r>
          </w:p>
          <w:p w14:paraId="72156169" w14:textId="77777777" w:rsidR="00437098" w:rsidRPr="00C71430" w:rsidRDefault="00437098" w:rsidP="00437098">
            <w:pPr>
              <w:rPr>
                <w:rFonts w:ascii="Tahoma" w:hAnsi="Tahoma" w:cs="Tahoma"/>
              </w:rPr>
            </w:pPr>
          </w:p>
          <w:p w14:paraId="666F9A76" w14:textId="3E9CBAD4" w:rsidR="00437098" w:rsidRPr="00C71430" w:rsidRDefault="00437098" w:rsidP="00437098">
            <w:pPr>
              <w:rPr>
                <w:rFonts w:ascii="Tahoma" w:hAnsi="Tahoma" w:cs="Tahoma"/>
              </w:rPr>
            </w:pPr>
            <w:r w:rsidRPr="00C71430">
              <w:rPr>
                <w:rFonts w:ascii="Tahoma" w:hAnsi="Tahoma" w:cs="Tahoma"/>
              </w:rPr>
              <w:t>Create an overdraft limit report, formatted as All Account, showing at least information such as the limit amount. Overdraft balance used and the outstanding amount according to the limit, etc.</w:t>
            </w:r>
          </w:p>
        </w:tc>
        <w:tc>
          <w:tcPr>
            <w:tcW w:w="1417" w:type="dxa"/>
          </w:tcPr>
          <w:p w14:paraId="62858A37" w14:textId="7EA783F3" w:rsidR="00437098" w:rsidRPr="00C71430" w:rsidRDefault="009C5563" w:rsidP="00437098">
            <w:pPr>
              <w:rPr>
                <w:rFonts w:ascii="Tahoma" w:hAnsi="Tahoma" w:cs="Tahoma"/>
              </w:rPr>
            </w:pPr>
            <w:r w:rsidRPr="00C71430">
              <w:rPr>
                <w:rFonts w:ascii="Tahoma" w:hAnsi="Tahoma" w:cs="Tahoma"/>
              </w:rPr>
              <w:lastRenderedPageBreak/>
              <w:t>Gap</w:t>
            </w:r>
          </w:p>
        </w:tc>
        <w:tc>
          <w:tcPr>
            <w:tcW w:w="1701" w:type="dxa"/>
          </w:tcPr>
          <w:p w14:paraId="381448A8" w14:textId="77777777" w:rsidR="00437098" w:rsidRPr="00C71430" w:rsidRDefault="00437098" w:rsidP="00437098">
            <w:pPr>
              <w:rPr>
                <w:rFonts w:ascii="Tahoma" w:hAnsi="Tahoma" w:cs="Tahoma"/>
              </w:rPr>
            </w:pPr>
          </w:p>
        </w:tc>
      </w:tr>
      <w:tr w:rsidR="00437098" w:rsidRPr="00C71430" w14:paraId="334B9DB6" w14:textId="77777777" w:rsidTr="006B390F">
        <w:trPr>
          <w:trHeight w:val="624"/>
        </w:trPr>
        <w:tc>
          <w:tcPr>
            <w:tcW w:w="1890" w:type="dxa"/>
          </w:tcPr>
          <w:p w14:paraId="6B3A3239" w14:textId="02B1820A" w:rsidR="00437098" w:rsidRPr="00C71430" w:rsidRDefault="00437098" w:rsidP="00437098">
            <w:pPr>
              <w:rPr>
                <w:rFonts w:ascii="Tahoma" w:hAnsi="Tahoma" w:cs="Tahoma"/>
              </w:rPr>
            </w:pPr>
            <w:r w:rsidRPr="00C71430">
              <w:rPr>
                <w:rFonts w:ascii="Tahoma" w:hAnsi="Tahoma" w:cs="Tahoma"/>
              </w:rPr>
              <w:t>TOR-DPS#94</w:t>
            </w:r>
          </w:p>
        </w:tc>
        <w:tc>
          <w:tcPr>
            <w:tcW w:w="4768" w:type="dxa"/>
          </w:tcPr>
          <w:p w14:paraId="2F419ACA" w14:textId="77777777" w:rsidR="00437098" w:rsidRPr="00C71430" w:rsidRDefault="00437098" w:rsidP="00437098">
            <w:pPr>
              <w:rPr>
                <w:rFonts w:ascii="Tahoma" w:hAnsi="Tahoma" w:cs="Tahoma"/>
              </w:rPr>
            </w:pPr>
            <w:r w:rsidRPr="00C71430">
              <w:rPr>
                <w:rFonts w:ascii="Tahoma" w:hAnsi="Tahoma" w:cs="Tahoma"/>
                <w:cs/>
              </w:rPr>
              <w:t>สามารถสร้างรายงานต่าง ๆ ที่เกี่ยวข้อง เช่น ปริมาณการเปิดบัญชีตามประเภทบัญชี และรายพนักงาน</w:t>
            </w:r>
            <w:r w:rsidRPr="00C71430">
              <w:rPr>
                <w:rFonts w:ascii="Tahoma" w:hAnsi="Tahoma" w:cs="Tahoma"/>
              </w:rPr>
              <w:t xml:space="preserve">, </w:t>
            </w:r>
            <w:r w:rsidRPr="00C71430">
              <w:rPr>
                <w:rFonts w:ascii="Tahoma" w:hAnsi="Tahoma" w:cs="Tahoma"/>
                <w:cs/>
              </w:rPr>
              <w:t>รายงานบัญชีที่ไม่มีวงเงินสินเชื่อ</w:t>
            </w:r>
          </w:p>
          <w:p w14:paraId="50B79E52" w14:textId="77777777" w:rsidR="00437098" w:rsidRPr="00C71430" w:rsidRDefault="00437098" w:rsidP="00437098">
            <w:pPr>
              <w:rPr>
                <w:rFonts w:ascii="Tahoma" w:hAnsi="Tahoma" w:cs="Tahoma"/>
                <w:lang w:val="en"/>
              </w:rPr>
            </w:pPr>
          </w:p>
          <w:p w14:paraId="32A5ABEB" w14:textId="4687543E" w:rsidR="00437098" w:rsidRPr="00C71430" w:rsidRDefault="00437098" w:rsidP="00437098">
            <w:pPr>
              <w:rPr>
                <w:rFonts w:ascii="Tahoma" w:hAnsi="Tahoma" w:cs="Tahoma"/>
              </w:rPr>
            </w:pPr>
            <w:r w:rsidRPr="00C71430">
              <w:rPr>
                <w:rFonts w:ascii="Tahoma" w:hAnsi="Tahoma" w:cs="Tahoma"/>
                <w:lang w:val="en"/>
              </w:rPr>
              <w:t>Able to generate various related report such as account opening by account type and marketing, report for accounts without credit limit</w:t>
            </w:r>
          </w:p>
        </w:tc>
        <w:tc>
          <w:tcPr>
            <w:tcW w:w="1417" w:type="dxa"/>
          </w:tcPr>
          <w:p w14:paraId="18C12FEA" w14:textId="7B7E0513" w:rsidR="00437098" w:rsidRPr="00C71430" w:rsidRDefault="009C5563" w:rsidP="00437098">
            <w:pPr>
              <w:rPr>
                <w:rFonts w:ascii="Tahoma" w:hAnsi="Tahoma" w:cs="Tahoma"/>
              </w:rPr>
            </w:pPr>
            <w:r w:rsidRPr="00C71430">
              <w:rPr>
                <w:rFonts w:ascii="Tahoma" w:hAnsi="Tahoma" w:cs="Tahoma"/>
              </w:rPr>
              <w:t>Gap</w:t>
            </w:r>
          </w:p>
        </w:tc>
        <w:tc>
          <w:tcPr>
            <w:tcW w:w="1701" w:type="dxa"/>
          </w:tcPr>
          <w:p w14:paraId="4657D9CE" w14:textId="77777777" w:rsidR="00437098" w:rsidRPr="00C71430" w:rsidRDefault="00437098" w:rsidP="00437098">
            <w:pPr>
              <w:rPr>
                <w:rFonts w:ascii="Tahoma" w:hAnsi="Tahoma" w:cs="Tahoma"/>
              </w:rPr>
            </w:pPr>
          </w:p>
        </w:tc>
      </w:tr>
      <w:tr w:rsidR="00437098" w:rsidRPr="00C71430" w14:paraId="1BC544AD" w14:textId="77777777" w:rsidTr="006B390F">
        <w:trPr>
          <w:trHeight w:val="624"/>
        </w:trPr>
        <w:tc>
          <w:tcPr>
            <w:tcW w:w="1890" w:type="dxa"/>
          </w:tcPr>
          <w:p w14:paraId="1AA7CFD0" w14:textId="20EE9371" w:rsidR="00437098" w:rsidRPr="00C71430" w:rsidRDefault="00437098" w:rsidP="00437098">
            <w:pPr>
              <w:rPr>
                <w:rFonts w:ascii="Tahoma" w:hAnsi="Tahoma" w:cs="Tahoma"/>
              </w:rPr>
            </w:pPr>
            <w:r w:rsidRPr="00C71430">
              <w:rPr>
                <w:rFonts w:ascii="Tahoma" w:hAnsi="Tahoma" w:cs="Tahoma"/>
              </w:rPr>
              <w:t>TOR-DPS#95</w:t>
            </w:r>
          </w:p>
        </w:tc>
        <w:tc>
          <w:tcPr>
            <w:tcW w:w="4768" w:type="dxa"/>
          </w:tcPr>
          <w:p w14:paraId="4007C8D2" w14:textId="77777777" w:rsidR="00437098" w:rsidRPr="00C71430" w:rsidRDefault="00437098" w:rsidP="00437098">
            <w:pPr>
              <w:rPr>
                <w:rFonts w:ascii="Tahoma" w:hAnsi="Tahoma" w:cs="Tahoma"/>
              </w:rPr>
            </w:pPr>
            <w:r w:rsidRPr="00C71430">
              <w:rPr>
                <w:rFonts w:ascii="Tahoma" w:hAnsi="Tahoma" w:cs="Tahoma"/>
                <w:cs/>
              </w:rPr>
              <w:t>ระบบสามารถออกรายงานบัญชีที่ไม่มีการเคลื่อนไหวติดต่อกัน 12 เดือน เป็น .</w:t>
            </w:r>
            <w:r w:rsidRPr="00C71430">
              <w:rPr>
                <w:rFonts w:ascii="Tahoma" w:hAnsi="Tahoma" w:cs="Tahoma"/>
              </w:rPr>
              <w:t xml:space="preserve">csv </w:t>
            </w:r>
            <w:r w:rsidRPr="00C71430">
              <w:rPr>
                <w:rFonts w:ascii="Tahoma" w:hAnsi="Tahoma" w:cs="Tahoma"/>
                <w:cs/>
              </w:rPr>
              <w:t xml:space="preserve">หรือ </w:t>
            </w:r>
            <w:r w:rsidRPr="00C71430">
              <w:rPr>
                <w:rFonts w:ascii="Tahoma" w:hAnsi="Tahoma" w:cs="Tahoma"/>
              </w:rPr>
              <w:t xml:space="preserve">Text file </w:t>
            </w:r>
            <w:r w:rsidRPr="00C71430">
              <w:rPr>
                <w:rFonts w:ascii="Tahoma" w:hAnsi="Tahoma" w:cs="Tahoma"/>
                <w:cs/>
              </w:rPr>
              <w:t xml:space="preserve">และสามารถตั้งค่าจำนวนเดือนเป็น </w:t>
            </w:r>
            <w:r w:rsidRPr="00C71430">
              <w:rPr>
                <w:rFonts w:ascii="Tahoma" w:hAnsi="Tahoma" w:cs="Tahoma"/>
              </w:rPr>
              <w:t xml:space="preserve">Parameter </w:t>
            </w:r>
            <w:r w:rsidRPr="00C71430">
              <w:rPr>
                <w:rFonts w:ascii="Tahoma" w:hAnsi="Tahoma" w:cs="Tahoma"/>
                <w:cs/>
              </w:rPr>
              <w:t>ได้</w:t>
            </w:r>
          </w:p>
          <w:p w14:paraId="7F3F7210" w14:textId="77777777" w:rsidR="00437098" w:rsidRPr="00C71430" w:rsidRDefault="00437098" w:rsidP="00437098">
            <w:pPr>
              <w:rPr>
                <w:rFonts w:ascii="Tahoma" w:hAnsi="Tahoma" w:cs="Tahoma"/>
                <w:lang w:val="en"/>
              </w:rPr>
            </w:pPr>
          </w:p>
          <w:p w14:paraId="32DC2F30" w14:textId="73F0FDA4" w:rsidR="00437098" w:rsidRPr="00C71430" w:rsidRDefault="00437098" w:rsidP="00437098">
            <w:pPr>
              <w:rPr>
                <w:rFonts w:ascii="Tahoma" w:hAnsi="Tahoma" w:cs="Tahoma"/>
              </w:rPr>
            </w:pPr>
            <w:r w:rsidRPr="00C71430">
              <w:rPr>
                <w:rFonts w:ascii="Tahoma" w:hAnsi="Tahoma" w:cs="Tahoma"/>
                <w:lang w:val="en"/>
              </w:rPr>
              <w:t>The system can issue a 12-month inactivity report as a .csv or a text file, and the number of months can be set as a parameter.</w:t>
            </w:r>
          </w:p>
        </w:tc>
        <w:tc>
          <w:tcPr>
            <w:tcW w:w="1417" w:type="dxa"/>
          </w:tcPr>
          <w:p w14:paraId="440B08FF" w14:textId="2C959739" w:rsidR="00437098" w:rsidRPr="00C71430" w:rsidRDefault="009C5563" w:rsidP="00437098">
            <w:pPr>
              <w:rPr>
                <w:rFonts w:ascii="Tahoma" w:hAnsi="Tahoma" w:cs="Tahoma"/>
              </w:rPr>
            </w:pPr>
            <w:r w:rsidRPr="00C71430">
              <w:rPr>
                <w:rFonts w:ascii="Tahoma" w:hAnsi="Tahoma" w:cs="Tahoma"/>
              </w:rPr>
              <w:t>Gap</w:t>
            </w:r>
          </w:p>
        </w:tc>
        <w:tc>
          <w:tcPr>
            <w:tcW w:w="1701" w:type="dxa"/>
          </w:tcPr>
          <w:p w14:paraId="76650031" w14:textId="77777777" w:rsidR="00437098" w:rsidRPr="00C71430" w:rsidRDefault="00437098" w:rsidP="00437098">
            <w:pPr>
              <w:rPr>
                <w:rFonts w:ascii="Tahoma" w:hAnsi="Tahoma" w:cs="Tahoma"/>
              </w:rPr>
            </w:pPr>
          </w:p>
        </w:tc>
      </w:tr>
      <w:tr w:rsidR="00437098" w:rsidRPr="00C71430" w14:paraId="7FAEBB4B" w14:textId="77777777" w:rsidTr="006B390F">
        <w:trPr>
          <w:trHeight w:val="624"/>
        </w:trPr>
        <w:tc>
          <w:tcPr>
            <w:tcW w:w="1890" w:type="dxa"/>
          </w:tcPr>
          <w:p w14:paraId="1B17D908" w14:textId="48E9320E" w:rsidR="00437098" w:rsidRPr="00C71430" w:rsidRDefault="00437098" w:rsidP="00437098">
            <w:pPr>
              <w:rPr>
                <w:rFonts w:ascii="Tahoma" w:hAnsi="Tahoma" w:cs="Tahoma"/>
              </w:rPr>
            </w:pPr>
            <w:r w:rsidRPr="00C71430">
              <w:rPr>
                <w:rFonts w:ascii="Tahoma" w:hAnsi="Tahoma" w:cs="Tahoma"/>
              </w:rPr>
              <w:t>TOR-DEP#04</w:t>
            </w:r>
          </w:p>
        </w:tc>
        <w:tc>
          <w:tcPr>
            <w:tcW w:w="4768" w:type="dxa"/>
          </w:tcPr>
          <w:p w14:paraId="44DDDCD2" w14:textId="0E6D4866" w:rsidR="00437098" w:rsidRPr="00C71430" w:rsidRDefault="00437098" w:rsidP="00437098">
            <w:pPr>
              <w:rPr>
                <w:rFonts w:ascii="Tahoma" w:hAnsi="Tahoma" w:cs="Tahoma"/>
                <w:lang w:val="en"/>
              </w:rPr>
            </w:pPr>
            <w:r w:rsidRPr="00C71430">
              <w:rPr>
                <w:rFonts w:ascii="Tahoma" w:hAnsi="Tahoma" w:cs="Tahoma"/>
                <w:cs/>
              </w:rPr>
              <w:t>รายงานสรุปประจำวันบัญชีเงินฝากสกุลเงินต่างประเทศ ในกรณีที่มียอดคงเหลือน้อยกว่าค่าธรรมเนียมการฝาก</w:t>
            </w:r>
          </w:p>
          <w:p w14:paraId="66017E20" w14:textId="77777777" w:rsidR="00437098" w:rsidRPr="00C71430" w:rsidRDefault="00437098" w:rsidP="00437098">
            <w:pPr>
              <w:rPr>
                <w:rFonts w:ascii="Tahoma" w:hAnsi="Tahoma" w:cs="Tahoma"/>
                <w:lang w:val="en"/>
              </w:rPr>
            </w:pPr>
          </w:p>
          <w:p w14:paraId="7CEDC3D8" w14:textId="34E23B16" w:rsidR="00437098" w:rsidRPr="00C71430" w:rsidRDefault="00437098" w:rsidP="00437098">
            <w:pPr>
              <w:rPr>
                <w:rFonts w:ascii="Tahoma" w:hAnsi="Tahoma" w:cs="Tahoma"/>
              </w:rPr>
            </w:pPr>
            <w:r w:rsidRPr="00C71430">
              <w:rPr>
                <w:rFonts w:ascii="Tahoma" w:hAnsi="Tahoma" w:cs="Tahoma"/>
                <w:lang w:val="en"/>
              </w:rPr>
              <w:t xml:space="preserve">Daily Summary </w:t>
            </w:r>
            <w:r w:rsidRPr="00C71430">
              <w:rPr>
                <w:rFonts w:ascii="Tahoma" w:hAnsi="Tahoma" w:cs="Tahoma"/>
              </w:rPr>
              <w:t xml:space="preserve">Foreign Currency </w:t>
            </w:r>
            <w:r w:rsidRPr="00C71430">
              <w:rPr>
                <w:rFonts w:ascii="Tahoma" w:hAnsi="Tahoma" w:cs="Tahoma"/>
                <w:lang w:val="en"/>
              </w:rPr>
              <w:t>Report  in case  the balance is zero or the balance is less than the deposit fee</w:t>
            </w:r>
          </w:p>
        </w:tc>
        <w:tc>
          <w:tcPr>
            <w:tcW w:w="1417" w:type="dxa"/>
          </w:tcPr>
          <w:p w14:paraId="487F41A9" w14:textId="01D74026" w:rsidR="00437098" w:rsidRPr="00C71430" w:rsidRDefault="009C5563" w:rsidP="00437098">
            <w:pPr>
              <w:rPr>
                <w:rFonts w:ascii="Tahoma" w:hAnsi="Tahoma" w:cs="Tahoma"/>
              </w:rPr>
            </w:pPr>
            <w:r w:rsidRPr="00C71430">
              <w:rPr>
                <w:rFonts w:ascii="Tahoma" w:hAnsi="Tahoma" w:cs="Tahoma"/>
              </w:rPr>
              <w:t>Gap</w:t>
            </w:r>
          </w:p>
        </w:tc>
        <w:tc>
          <w:tcPr>
            <w:tcW w:w="1701" w:type="dxa"/>
          </w:tcPr>
          <w:p w14:paraId="5506C48A" w14:textId="77777777" w:rsidR="00437098" w:rsidRPr="00C71430" w:rsidRDefault="00437098" w:rsidP="00437098">
            <w:pPr>
              <w:rPr>
                <w:rFonts w:ascii="Tahoma" w:hAnsi="Tahoma" w:cs="Tahoma"/>
              </w:rPr>
            </w:pPr>
          </w:p>
        </w:tc>
      </w:tr>
      <w:tr w:rsidR="00DC0563" w:rsidRPr="00C71430" w14:paraId="5A82F1DA" w14:textId="77777777" w:rsidTr="006B390F">
        <w:trPr>
          <w:trHeight w:val="624"/>
        </w:trPr>
        <w:tc>
          <w:tcPr>
            <w:tcW w:w="1890" w:type="dxa"/>
          </w:tcPr>
          <w:p w14:paraId="67446C65" w14:textId="61FA4AAB" w:rsidR="00DC0563" w:rsidRPr="00C71430" w:rsidRDefault="00DC0563" w:rsidP="00437098">
            <w:pPr>
              <w:rPr>
                <w:rFonts w:ascii="Tahoma" w:hAnsi="Tahoma" w:cs="Tahoma"/>
              </w:rPr>
            </w:pPr>
            <w:r w:rsidRPr="00C71430">
              <w:rPr>
                <w:rFonts w:ascii="Tahoma" w:hAnsi="Tahoma" w:cs="Tahoma"/>
              </w:rPr>
              <w:t>TOR-DEP#09</w:t>
            </w:r>
          </w:p>
        </w:tc>
        <w:tc>
          <w:tcPr>
            <w:tcW w:w="4768" w:type="dxa"/>
          </w:tcPr>
          <w:p w14:paraId="545E870E" w14:textId="503B23C4" w:rsidR="00DC0563" w:rsidRPr="00C71430" w:rsidRDefault="00DC0563" w:rsidP="00DC0563">
            <w:pPr>
              <w:rPr>
                <w:rFonts w:ascii="Tahoma" w:hAnsi="Tahoma" w:cs="Tahoma"/>
              </w:rPr>
            </w:pPr>
            <w:r w:rsidRPr="00C71430">
              <w:rPr>
                <w:rFonts w:ascii="Tahoma" w:hAnsi="Tahoma" w:cs="Tahoma"/>
                <w:cs/>
              </w:rPr>
              <w:t xml:space="preserve">สืบเนื่องจาก </w:t>
            </w:r>
            <w:r w:rsidRPr="00C71430">
              <w:rPr>
                <w:rFonts w:ascii="Tahoma" w:hAnsi="Tahoma" w:cs="Tahoma"/>
              </w:rPr>
              <w:t>DEP-04</w:t>
            </w:r>
            <w:r w:rsidRPr="00C71430">
              <w:rPr>
                <w:rFonts w:ascii="Tahoma" w:hAnsi="Tahoma" w:cs="Tahoma"/>
                <w:cs/>
              </w:rPr>
              <w:t xml:space="preserve"> ในกรณีที่มียอดเงินคงเหลือไม่พอให้หักค่าธรรมเนียมการฝากเงินให้รายงานแสดง </w:t>
            </w:r>
            <w:r w:rsidRPr="00C71430">
              <w:rPr>
                <w:rFonts w:ascii="Tahoma" w:hAnsi="Tahoma" w:cs="Tahoma"/>
              </w:rPr>
              <w:t>'</w:t>
            </w:r>
            <w:proofErr w:type="spellStart"/>
            <w:r w:rsidRPr="00C71430">
              <w:rPr>
                <w:rFonts w:ascii="Tahoma" w:hAnsi="Tahoma" w:cs="Tahoma"/>
              </w:rPr>
              <w:t>Uncollection</w:t>
            </w:r>
            <w:proofErr w:type="spellEnd"/>
            <w:r w:rsidRPr="00C71430">
              <w:rPr>
                <w:rFonts w:ascii="Tahoma" w:hAnsi="Tahoma" w:cs="Tahoma"/>
              </w:rPr>
              <w:t xml:space="preserve"> Amount'</w:t>
            </w:r>
          </w:p>
          <w:p w14:paraId="4BB25C8D" w14:textId="77777777" w:rsidR="00DC0563" w:rsidRPr="00C71430" w:rsidRDefault="00DC0563" w:rsidP="00DC0563">
            <w:pPr>
              <w:rPr>
                <w:rFonts w:ascii="Tahoma" w:hAnsi="Tahoma" w:cs="Tahoma"/>
              </w:rPr>
            </w:pPr>
          </w:p>
          <w:p w14:paraId="61A30173" w14:textId="77777777" w:rsidR="00DD7511" w:rsidRPr="00C71430" w:rsidRDefault="00DD7511" w:rsidP="00DC0563">
            <w:pPr>
              <w:rPr>
                <w:rFonts w:ascii="Tahoma" w:hAnsi="Tahoma" w:cs="Tahoma"/>
              </w:rPr>
            </w:pPr>
            <w:r w:rsidRPr="00C71430">
              <w:rPr>
                <w:rFonts w:ascii="Tahoma" w:hAnsi="Tahoma" w:cs="Tahoma"/>
              </w:rPr>
              <w:t xml:space="preserve">According to DEP-04, in case of insufficient balance for </w:t>
            </w:r>
            <w:proofErr w:type="spellStart"/>
            <w:r w:rsidRPr="00C71430">
              <w:rPr>
                <w:rFonts w:ascii="Tahoma" w:hAnsi="Tahoma" w:cs="Tahoma"/>
              </w:rPr>
              <w:t>deosit</w:t>
            </w:r>
            <w:proofErr w:type="spellEnd"/>
            <w:r w:rsidRPr="00C71430">
              <w:rPr>
                <w:rFonts w:ascii="Tahoma" w:hAnsi="Tahoma" w:cs="Tahoma"/>
              </w:rPr>
              <w:t xml:space="preserve"> fee to be deducted, the report shall show '</w:t>
            </w:r>
            <w:proofErr w:type="spellStart"/>
            <w:r w:rsidRPr="00C71430">
              <w:rPr>
                <w:rFonts w:ascii="Tahoma" w:hAnsi="Tahoma" w:cs="Tahoma"/>
              </w:rPr>
              <w:t>Uncollection</w:t>
            </w:r>
            <w:proofErr w:type="spellEnd"/>
            <w:r w:rsidRPr="00C71430">
              <w:rPr>
                <w:rFonts w:ascii="Tahoma" w:hAnsi="Tahoma" w:cs="Tahoma"/>
              </w:rPr>
              <w:t xml:space="preserve"> Amount'</w:t>
            </w:r>
          </w:p>
          <w:p w14:paraId="46FF48A4" w14:textId="149567BD" w:rsidR="00DD7511" w:rsidRPr="00C71430" w:rsidRDefault="00DD7511" w:rsidP="00DC0563">
            <w:pPr>
              <w:rPr>
                <w:rFonts w:ascii="Tahoma" w:hAnsi="Tahoma" w:cs="Tahoma"/>
                <w:cs/>
              </w:rPr>
            </w:pPr>
          </w:p>
        </w:tc>
        <w:tc>
          <w:tcPr>
            <w:tcW w:w="1417" w:type="dxa"/>
          </w:tcPr>
          <w:p w14:paraId="4A928F46" w14:textId="69EF5FCD" w:rsidR="00DC0563" w:rsidRPr="00C71430" w:rsidRDefault="00DC0563" w:rsidP="00437098">
            <w:pPr>
              <w:rPr>
                <w:rFonts w:ascii="Tahoma" w:hAnsi="Tahoma" w:cs="Tahoma"/>
              </w:rPr>
            </w:pPr>
            <w:r w:rsidRPr="00C71430">
              <w:rPr>
                <w:rFonts w:ascii="Tahoma" w:hAnsi="Tahoma" w:cs="Tahoma"/>
              </w:rPr>
              <w:t>Gap</w:t>
            </w:r>
          </w:p>
        </w:tc>
        <w:tc>
          <w:tcPr>
            <w:tcW w:w="1701" w:type="dxa"/>
          </w:tcPr>
          <w:p w14:paraId="738F4625" w14:textId="77777777" w:rsidR="00DC0563" w:rsidRPr="00C71430" w:rsidRDefault="00DC0563" w:rsidP="00437098">
            <w:pPr>
              <w:rPr>
                <w:rFonts w:ascii="Tahoma" w:hAnsi="Tahoma" w:cs="Tahoma"/>
              </w:rPr>
            </w:pPr>
          </w:p>
        </w:tc>
      </w:tr>
      <w:tr w:rsidR="00DC0563" w:rsidRPr="00C71430" w14:paraId="53A1EADC" w14:textId="77777777" w:rsidTr="006B390F">
        <w:trPr>
          <w:trHeight w:val="624"/>
        </w:trPr>
        <w:tc>
          <w:tcPr>
            <w:tcW w:w="1890" w:type="dxa"/>
          </w:tcPr>
          <w:p w14:paraId="454CD0DE" w14:textId="099FC842" w:rsidR="00DC0563" w:rsidRPr="00C71430" w:rsidRDefault="00DC0563" w:rsidP="00437098">
            <w:pPr>
              <w:rPr>
                <w:rFonts w:ascii="Tahoma" w:hAnsi="Tahoma" w:cs="Tahoma"/>
              </w:rPr>
            </w:pPr>
            <w:r w:rsidRPr="00C71430">
              <w:rPr>
                <w:rFonts w:ascii="Tahoma" w:hAnsi="Tahoma" w:cs="Tahoma"/>
              </w:rPr>
              <w:lastRenderedPageBreak/>
              <w:t>TOR-DEP#21</w:t>
            </w:r>
          </w:p>
        </w:tc>
        <w:tc>
          <w:tcPr>
            <w:tcW w:w="4768" w:type="dxa"/>
          </w:tcPr>
          <w:p w14:paraId="6A7AC9D9" w14:textId="77777777" w:rsidR="00DC0563" w:rsidRPr="00C71430" w:rsidRDefault="00DC0563" w:rsidP="00DC0563">
            <w:pPr>
              <w:rPr>
                <w:rFonts w:ascii="Tahoma" w:hAnsi="Tahoma" w:cs="Tahoma"/>
              </w:rPr>
            </w:pPr>
            <w:r w:rsidRPr="00C71430">
              <w:rPr>
                <w:rFonts w:ascii="Tahoma" w:hAnsi="Tahoma" w:cs="Tahoma"/>
                <w:cs/>
              </w:rPr>
              <w:t xml:space="preserve">รองรับการพิมพ์ </w:t>
            </w:r>
            <w:r w:rsidRPr="00C71430">
              <w:rPr>
                <w:rFonts w:ascii="Tahoma" w:hAnsi="Tahoma" w:cs="Tahoma"/>
              </w:rPr>
              <w:t xml:space="preserve">Statement </w:t>
            </w:r>
            <w:r w:rsidRPr="00C71430">
              <w:rPr>
                <w:rFonts w:ascii="Tahoma" w:hAnsi="Tahoma" w:cs="Tahoma"/>
                <w:cs/>
              </w:rPr>
              <w:t xml:space="preserve">ได้ทั้ง รายวัน รายสัปดาห์ รายเดือน โดยเชื่อมต่อกับ </w:t>
            </w:r>
            <w:r w:rsidRPr="00C71430">
              <w:rPr>
                <w:rFonts w:ascii="Tahoma" w:hAnsi="Tahoma" w:cs="Tahoma"/>
              </w:rPr>
              <w:t>E-Service</w:t>
            </w:r>
          </w:p>
          <w:p w14:paraId="7302D9DF" w14:textId="77777777" w:rsidR="00DD7511" w:rsidRPr="00C71430" w:rsidRDefault="00DD7511" w:rsidP="00DC0563">
            <w:pPr>
              <w:rPr>
                <w:rFonts w:ascii="Tahoma" w:hAnsi="Tahoma" w:cs="Tahoma"/>
              </w:rPr>
            </w:pPr>
          </w:p>
          <w:p w14:paraId="2EF5B9E1" w14:textId="4F6D35E0" w:rsidR="00DD7511" w:rsidRPr="00C71430" w:rsidRDefault="00DD7511" w:rsidP="00DC0563">
            <w:pPr>
              <w:rPr>
                <w:rFonts w:ascii="Tahoma" w:hAnsi="Tahoma" w:cs="Tahoma"/>
                <w:cs/>
              </w:rPr>
            </w:pPr>
            <w:r w:rsidRPr="00C71430">
              <w:rPr>
                <w:rFonts w:ascii="Tahoma" w:hAnsi="Tahoma" w:cs="Tahoma"/>
              </w:rPr>
              <w:t>Statements which can be printed on daily, weekly and monthly frequency.  Interface with e-Service.</w:t>
            </w:r>
          </w:p>
        </w:tc>
        <w:tc>
          <w:tcPr>
            <w:tcW w:w="1417" w:type="dxa"/>
          </w:tcPr>
          <w:p w14:paraId="23E8AF6D" w14:textId="6DCA83D9" w:rsidR="00DC0563" w:rsidRPr="00C71430" w:rsidRDefault="00DD7511" w:rsidP="00437098">
            <w:pPr>
              <w:rPr>
                <w:rFonts w:ascii="Tahoma" w:hAnsi="Tahoma" w:cs="Tahoma"/>
              </w:rPr>
            </w:pPr>
            <w:r w:rsidRPr="00C71430">
              <w:rPr>
                <w:rFonts w:ascii="Tahoma" w:hAnsi="Tahoma" w:cs="Tahoma"/>
              </w:rPr>
              <w:t>Gap</w:t>
            </w:r>
          </w:p>
        </w:tc>
        <w:tc>
          <w:tcPr>
            <w:tcW w:w="1701" w:type="dxa"/>
          </w:tcPr>
          <w:p w14:paraId="309EB567" w14:textId="77777777" w:rsidR="00DC0563" w:rsidRPr="00C71430" w:rsidRDefault="00DC0563" w:rsidP="00437098">
            <w:pPr>
              <w:rPr>
                <w:rFonts w:ascii="Tahoma" w:hAnsi="Tahoma" w:cs="Tahoma"/>
              </w:rPr>
            </w:pPr>
          </w:p>
        </w:tc>
      </w:tr>
    </w:tbl>
    <w:p w14:paraId="386DF2F9" w14:textId="77777777" w:rsidR="00061B9D" w:rsidRPr="00C71430" w:rsidRDefault="00061B9D" w:rsidP="00061B9D">
      <w:pPr>
        <w:rPr>
          <w:rFonts w:ascii="Tahoma" w:hAnsi="Tahoma" w:cs="Tahoma"/>
        </w:rPr>
      </w:pPr>
    </w:p>
    <w:p w14:paraId="6D0EFE0A" w14:textId="77777777" w:rsidR="00BD488B" w:rsidRPr="00C71430" w:rsidRDefault="00BD488B" w:rsidP="00061B9D">
      <w:pPr>
        <w:rPr>
          <w:rFonts w:ascii="Tahoma" w:hAnsi="Tahoma" w:cs="Tahoma"/>
        </w:rPr>
      </w:pPr>
    </w:p>
    <w:p w14:paraId="7F47C7E6" w14:textId="77777777" w:rsidR="00061B9D" w:rsidRPr="00C71430" w:rsidRDefault="00061B9D" w:rsidP="00061B9D">
      <w:pPr>
        <w:rPr>
          <w:rFonts w:ascii="Tahoma" w:hAnsi="Tahoma" w:cs="Tahoma"/>
        </w:rPr>
      </w:pPr>
    </w:p>
    <w:p w14:paraId="7FCCD124" w14:textId="77777777" w:rsidR="00061B9D" w:rsidRPr="00C71430" w:rsidRDefault="00061B9D">
      <w:pPr>
        <w:spacing w:after="200" w:line="276" w:lineRule="auto"/>
        <w:rPr>
          <w:rFonts w:ascii="Tahoma" w:eastAsiaTheme="majorEastAsia" w:hAnsi="Tahoma" w:cs="Tahoma"/>
          <w:b/>
          <w:bCs/>
          <w:color w:val="00B0F0"/>
          <w:sz w:val="36"/>
          <w:szCs w:val="40"/>
        </w:rPr>
      </w:pPr>
      <w:r w:rsidRPr="00C71430">
        <w:rPr>
          <w:rFonts w:ascii="Tahoma" w:hAnsi="Tahoma" w:cs="Tahoma"/>
        </w:rPr>
        <w:br w:type="page"/>
      </w:r>
    </w:p>
    <w:p w14:paraId="6F804564" w14:textId="77777777" w:rsidR="00061B9D" w:rsidRPr="00C71430" w:rsidRDefault="00061B9D" w:rsidP="00061B9D">
      <w:pPr>
        <w:pStyle w:val="Heading1"/>
        <w:rPr>
          <w:rFonts w:ascii="Tahoma" w:hAnsi="Tahoma" w:cs="Tahoma"/>
        </w:rPr>
      </w:pPr>
      <w:bookmarkStart w:id="5" w:name="_Toc438138658"/>
      <w:bookmarkStart w:id="6" w:name="_Toc438138698"/>
      <w:bookmarkStart w:id="7" w:name="_Toc438138807"/>
      <w:bookmarkStart w:id="8" w:name="_Toc438201748"/>
      <w:bookmarkStart w:id="9" w:name="_Toc145230571"/>
      <w:bookmarkStart w:id="10" w:name="_Toc145230955"/>
      <w:r w:rsidRPr="00C71430">
        <w:rPr>
          <w:rFonts w:ascii="Tahoma" w:hAnsi="Tahoma" w:cs="Tahoma"/>
        </w:rPr>
        <w:lastRenderedPageBreak/>
        <w:t>Functional S</w:t>
      </w:r>
      <w:bookmarkEnd w:id="5"/>
      <w:bookmarkEnd w:id="6"/>
      <w:bookmarkEnd w:id="7"/>
      <w:r w:rsidRPr="00C71430">
        <w:rPr>
          <w:rFonts w:ascii="Tahoma" w:hAnsi="Tahoma" w:cs="Tahoma"/>
        </w:rPr>
        <w:t>ummary</w:t>
      </w:r>
      <w:bookmarkEnd w:id="8"/>
      <w:bookmarkEnd w:id="9"/>
      <w:bookmarkEnd w:id="10"/>
    </w:p>
    <w:p w14:paraId="4678BBB2" w14:textId="220E1069" w:rsidR="00EF13DA" w:rsidRPr="00C71430" w:rsidRDefault="00EF13DA" w:rsidP="00EF13DA">
      <w:pPr>
        <w:rPr>
          <w:rFonts w:ascii="Tahoma" w:hAnsi="Tahoma" w:cs="Tahoma"/>
        </w:rPr>
      </w:pPr>
      <w:r w:rsidRPr="00C71430">
        <w:rPr>
          <w:rFonts w:ascii="Tahoma" w:hAnsi="Tahoma" w:cs="Tahoma"/>
        </w:rPr>
        <w:t xml:space="preserve">This section provides a </w:t>
      </w:r>
      <w:r w:rsidR="00892C7B" w:rsidRPr="00C71430">
        <w:rPr>
          <w:rFonts w:ascii="Tahoma" w:hAnsi="Tahoma" w:cs="Tahoma"/>
        </w:rPr>
        <w:t>report layout</w:t>
      </w:r>
      <w:r w:rsidRPr="00C71430">
        <w:rPr>
          <w:rFonts w:ascii="Tahoma" w:hAnsi="Tahoma" w:cs="Tahoma"/>
        </w:rPr>
        <w:t xml:space="preserve"> list of the software product or any modifications on existing Symmetri CBS9 product.</w:t>
      </w:r>
    </w:p>
    <w:p w14:paraId="3866452E" w14:textId="77777777" w:rsidR="00EF13DA" w:rsidRPr="00C71430" w:rsidRDefault="00EF13DA" w:rsidP="00061B9D">
      <w:pPr>
        <w:rPr>
          <w:rFonts w:ascii="Tahoma" w:hAnsi="Tahoma" w:cs="Tahoma"/>
        </w:rPr>
      </w:pPr>
    </w:p>
    <w:tbl>
      <w:tblPr>
        <w:tblW w:w="10232"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78"/>
        <w:gridCol w:w="2874"/>
        <w:gridCol w:w="4780"/>
      </w:tblGrid>
      <w:tr w:rsidR="00EF13DA" w:rsidRPr="00C71430" w14:paraId="4DA275BF" w14:textId="77777777" w:rsidTr="001B08B4">
        <w:tc>
          <w:tcPr>
            <w:tcW w:w="2578" w:type="dxa"/>
            <w:shd w:val="clear" w:color="auto" w:fill="C8E0E9" w:themeFill="accent6" w:themeFillTint="33"/>
          </w:tcPr>
          <w:p w14:paraId="730CB79D" w14:textId="77777777" w:rsidR="00EF13DA" w:rsidRPr="00C71430" w:rsidRDefault="00EF13DA" w:rsidP="006B390F">
            <w:pPr>
              <w:rPr>
                <w:rFonts w:ascii="Tahoma" w:hAnsi="Tahoma" w:cs="Tahoma"/>
              </w:rPr>
            </w:pPr>
            <w:r w:rsidRPr="00C71430">
              <w:rPr>
                <w:rFonts w:ascii="Tahoma" w:hAnsi="Tahoma" w:cs="Tahoma"/>
              </w:rPr>
              <w:t>ID</w:t>
            </w:r>
          </w:p>
        </w:tc>
        <w:tc>
          <w:tcPr>
            <w:tcW w:w="2874" w:type="dxa"/>
            <w:shd w:val="clear" w:color="auto" w:fill="C8E0E9" w:themeFill="accent6" w:themeFillTint="33"/>
          </w:tcPr>
          <w:p w14:paraId="49ED078F" w14:textId="77777777" w:rsidR="00EF13DA" w:rsidRPr="00C71430" w:rsidRDefault="00EF13DA" w:rsidP="006B390F">
            <w:pPr>
              <w:rPr>
                <w:rFonts w:ascii="Tahoma" w:hAnsi="Tahoma" w:cs="Tahoma"/>
              </w:rPr>
            </w:pPr>
            <w:r w:rsidRPr="00C71430">
              <w:rPr>
                <w:rFonts w:ascii="Tahoma" w:hAnsi="Tahoma" w:cs="Tahoma"/>
              </w:rPr>
              <w:t>Title/Summary</w:t>
            </w:r>
          </w:p>
        </w:tc>
        <w:tc>
          <w:tcPr>
            <w:tcW w:w="4780" w:type="dxa"/>
            <w:shd w:val="clear" w:color="auto" w:fill="C8E0E9" w:themeFill="accent6" w:themeFillTint="33"/>
          </w:tcPr>
          <w:p w14:paraId="2547C6CD" w14:textId="77777777" w:rsidR="00EF13DA" w:rsidRPr="00C71430" w:rsidRDefault="00EF13DA" w:rsidP="006B390F">
            <w:pPr>
              <w:rPr>
                <w:rFonts w:ascii="Tahoma" w:hAnsi="Tahoma" w:cs="Tahoma"/>
              </w:rPr>
            </w:pPr>
            <w:r w:rsidRPr="00C71430">
              <w:rPr>
                <w:rFonts w:ascii="Tahoma" w:hAnsi="Tahoma" w:cs="Tahoma"/>
              </w:rPr>
              <w:t>References</w:t>
            </w:r>
          </w:p>
        </w:tc>
      </w:tr>
      <w:tr w:rsidR="00EF13DA" w:rsidRPr="00C71430" w14:paraId="6F08A0FB" w14:textId="77777777" w:rsidTr="001B08B4">
        <w:tc>
          <w:tcPr>
            <w:tcW w:w="2578" w:type="dxa"/>
          </w:tcPr>
          <w:p w14:paraId="6C8C00F8" w14:textId="318D4615" w:rsidR="00EF13DA" w:rsidRPr="00C71430" w:rsidRDefault="00EF13DA" w:rsidP="006B390F">
            <w:pPr>
              <w:rPr>
                <w:rFonts w:ascii="Tahoma" w:hAnsi="Tahoma" w:cs="Tahoma"/>
              </w:rPr>
            </w:pPr>
            <w:r w:rsidRPr="00C71430">
              <w:rPr>
                <w:rFonts w:ascii="Tahoma" w:hAnsi="Tahoma" w:cs="Tahoma"/>
              </w:rPr>
              <w:t>EXIM_TH_DEP_FS11</w:t>
            </w:r>
          </w:p>
        </w:tc>
        <w:tc>
          <w:tcPr>
            <w:tcW w:w="2874" w:type="dxa"/>
          </w:tcPr>
          <w:p w14:paraId="520E091A" w14:textId="3B006D54" w:rsidR="00EF13DA" w:rsidRPr="00C71430" w:rsidRDefault="00EF13DA" w:rsidP="006B390F">
            <w:pPr>
              <w:rPr>
                <w:rFonts w:ascii="Tahoma" w:hAnsi="Tahoma" w:cs="Tahoma"/>
              </w:rPr>
            </w:pPr>
            <w:r w:rsidRPr="00C71430">
              <w:rPr>
                <w:rFonts w:ascii="Tahoma" w:hAnsi="Tahoma" w:cs="Tahoma"/>
              </w:rPr>
              <w:t>Report</w:t>
            </w:r>
          </w:p>
        </w:tc>
        <w:tc>
          <w:tcPr>
            <w:tcW w:w="4780" w:type="dxa"/>
          </w:tcPr>
          <w:p w14:paraId="7F801092" w14:textId="77777777" w:rsidR="00EF13DA" w:rsidRPr="00C71430" w:rsidRDefault="00EF13DA" w:rsidP="006B390F">
            <w:pPr>
              <w:pStyle w:val="BodyText2"/>
              <w:rPr>
                <w:rFonts w:ascii="Tahoma" w:hAnsi="Tahoma" w:cs="Tahoma"/>
              </w:rPr>
            </w:pPr>
            <w:r w:rsidRPr="00C71430">
              <w:rPr>
                <w:rFonts w:ascii="Tahoma" w:hAnsi="Tahoma" w:cs="Tahoma"/>
              </w:rPr>
              <w:t>TOR</w:t>
            </w:r>
          </w:p>
        </w:tc>
      </w:tr>
    </w:tbl>
    <w:p w14:paraId="44B8727B" w14:textId="77777777" w:rsidR="00EF13DA" w:rsidRPr="00C71430" w:rsidRDefault="00EF13DA" w:rsidP="00061B9D">
      <w:pPr>
        <w:rPr>
          <w:rFonts w:ascii="Tahoma" w:hAnsi="Tahoma" w:cs="Tahoma"/>
        </w:rPr>
      </w:pPr>
    </w:p>
    <w:p w14:paraId="2019A6B3" w14:textId="4AF3C27B" w:rsidR="00AB32DF" w:rsidRPr="00C71430" w:rsidRDefault="00A02441" w:rsidP="00F3558C">
      <w:pPr>
        <w:pStyle w:val="Heading1"/>
        <w:rPr>
          <w:rFonts w:ascii="Tahoma" w:hAnsi="Tahoma" w:cs="Tahoma"/>
        </w:rPr>
      </w:pPr>
      <w:bookmarkStart w:id="11" w:name="_Toc145230572"/>
      <w:bookmarkStart w:id="12" w:name="_Toc145230956"/>
      <w:bookmarkEnd w:id="4"/>
      <w:r w:rsidRPr="00C71430">
        <w:rPr>
          <w:rFonts w:ascii="Tahoma" w:hAnsi="Tahoma" w:cs="Tahoma"/>
        </w:rPr>
        <w:t>Report</w:t>
      </w:r>
      <w:r w:rsidR="00061B9D" w:rsidRPr="00C71430">
        <w:rPr>
          <w:rFonts w:ascii="Tahoma" w:hAnsi="Tahoma" w:cs="Tahoma"/>
        </w:rPr>
        <w:t xml:space="preserve"> Specification</w:t>
      </w:r>
      <w:bookmarkEnd w:id="11"/>
      <w:bookmarkEnd w:id="12"/>
    </w:p>
    <w:p w14:paraId="131CEB49" w14:textId="169E9A68" w:rsidR="00061B9D" w:rsidRPr="00C71430" w:rsidRDefault="00BE7769" w:rsidP="00061B9D">
      <w:pPr>
        <w:pStyle w:val="Heading2"/>
        <w:rPr>
          <w:rFonts w:ascii="Tahoma" w:hAnsi="Tahoma" w:cs="Tahoma"/>
        </w:rPr>
      </w:pPr>
      <w:bookmarkStart w:id="13" w:name="_Toc145230573"/>
      <w:bookmarkStart w:id="14" w:name="_Toc145230957"/>
      <w:r w:rsidRPr="00C71430">
        <w:rPr>
          <w:rFonts w:ascii="Tahoma" w:hAnsi="Tahoma" w:cs="Tahoma"/>
        </w:rPr>
        <w:t xml:space="preserve">Financial Foreign Currency </w:t>
      </w:r>
      <w:r w:rsidR="00EF13DA" w:rsidRPr="00C71430">
        <w:rPr>
          <w:rFonts w:ascii="Tahoma" w:hAnsi="Tahoma" w:cs="Tahoma"/>
        </w:rPr>
        <w:t>Internal Fund Transfer Report</w:t>
      </w:r>
      <w:bookmarkEnd w:id="13"/>
      <w:bookmarkEnd w:id="14"/>
    </w:p>
    <w:p w14:paraId="6799790F" w14:textId="77777777" w:rsidR="00C5480E" w:rsidRPr="00C71430" w:rsidRDefault="00C5480E" w:rsidP="00C5480E">
      <w:pPr>
        <w:rPr>
          <w:rFonts w:ascii="Tahoma" w:hAnsi="Tahoma" w:cs="Tahoma"/>
        </w:rPr>
      </w:pPr>
    </w:p>
    <w:tbl>
      <w:tblPr>
        <w:tblStyle w:val="TableGrid"/>
        <w:tblW w:w="10064" w:type="dxa"/>
        <w:tblInd w:w="137" w:type="dxa"/>
        <w:tblLook w:val="04A0" w:firstRow="1" w:lastRow="0" w:firstColumn="1" w:lastColumn="0" w:noHBand="0" w:noVBand="1"/>
      </w:tblPr>
      <w:tblGrid>
        <w:gridCol w:w="5382"/>
        <w:gridCol w:w="4682"/>
      </w:tblGrid>
      <w:tr w:rsidR="00C5480E" w:rsidRPr="00C71430" w14:paraId="42D655E0" w14:textId="77777777" w:rsidTr="00C5480E">
        <w:tc>
          <w:tcPr>
            <w:tcW w:w="5382" w:type="dxa"/>
          </w:tcPr>
          <w:p w14:paraId="4773D6DD" w14:textId="5111A688" w:rsidR="00C5480E" w:rsidRPr="00C71430" w:rsidRDefault="00BE7769" w:rsidP="006B390F">
            <w:pPr>
              <w:rPr>
                <w:rFonts w:ascii="Tahoma" w:hAnsi="Tahoma" w:cs="Tahoma"/>
              </w:rPr>
            </w:pPr>
            <w:r w:rsidRPr="00C71430">
              <w:rPr>
                <w:rFonts w:ascii="Tahoma" w:hAnsi="Tahoma" w:cs="Tahoma"/>
              </w:rPr>
              <w:t xml:space="preserve">DPS-38 </w:t>
            </w:r>
            <w:r w:rsidR="00C5480E" w:rsidRPr="00C71430">
              <w:rPr>
                <w:rFonts w:ascii="Tahoma" w:hAnsi="Tahoma" w:cs="Tahoma"/>
                <w:cs/>
              </w:rPr>
              <w:t xml:space="preserve">ระบบต้องสร้างรายงานธุรกรรมเงินตราต่างประเทศ สำหรับรายการฝากถอน ระหว่างบัญชี ต่างสกุลเงิน เป็นราย </w:t>
            </w:r>
            <w:r w:rsidR="00C5480E" w:rsidRPr="00C71430">
              <w:rPr>
                <w:rFonts w:ascii="Tahoma" w:hAnsi="Tahoma" w:cs="Tahoma"/>
              </w:rPr>
              <w:t xml:space="preserve">Transaction </w:t>
            </w:r>
            <w:r w:rsidR="00C5480E" w:rsidRPr="00C71430">
              <w:rPr>
                <w:rFonts w:ascii="Tahoma" w:hAnsi="Tahoma" w:cs="Tahoma"/>
                <w:cs/>
              </w:rPr>
              <w:t>ได้</w:t>
            </w:r>
          </w:p>
          <w:p w14:paraId="4206BA52" w14:textId="77777777" w:rsidR="00C5480E" w:rsidRPr="00C71430" w:rsidRDefault="00C5480E" w:rsidP="006B390F">
            <w:pPr>
              <w:rPr>
                <w:rFonts w:ascii="Tahoma" w:hAnsi="Tahoma" w:cs="Tahoma"/>
              </w:rPr>
            </w:pPr>
          </w:p>
        </w:tc>
        <w:tc>
          <w:tcPr>
            <w:tcW w:w="4682" w:type="dxa"/>
          </w:tcPr>
          <w:p w14:paraId="1726B40F" w14:textId="77777777" w:rsidR="00C5480E" w:rsidRPr="00C71430" w:rsidRDefault="00C5480E" w:rsidP="006B390F">
            <w:pPr>
              <w:rPr>
                <w:rFonts w:ascii="Tahoma" w:hAnsi="Tahoma" w:cs="Tahoma"/>
              </w:rPr>
            </w:pPr>
            <w:r w:rsidRPr="00C71430">
              <w:rPr>
                <w:rFonts w:ascii="Tahoma" w:hAnsi="Tahoma" w:cs="Tahoma"/>
              </w:rPr>
              <w:t>The system must generate a foreign currency transaction report. for deposit and withdrawal between accounts in different currencies per transaction</w:t>
            </w:r>
          </w:p>
        </w:tc>
      </w:tr>
    </w:tbl>
    <w:p w14:paraId="00AB2A91" w14:textId="77777777" w:rsidR="001B08B4" w:rsidRPr="00C71430" w:rsidRDefault="001B08B4" w:rsidP="001B08B4">
      <w:pPr>
        <w:rPr>
          <w:rFonts w:ascii="Tahoma" w:hAnsi="Tahoma" w:cs="Tahoma"/>
        </w:rPr>
      </w:pPr>
      <w:bookmarkStart w:id="15" w:name="_Toc438138660"/>
      <w:bookmarkStart w:id="16" w:name="_Toc438138700"/>
      <w:bookmarkStart w:id="17" w:name="_Toc438138809"/>
      <w:bookmarkStart w:id="18" w:name="_Toc438201751"/>
      <w:bookmarkStart w:id="19" w:name="_Toc436210304"/>
    </w:p>
    <w:p w14:paraId="577B0338" w14:textId="2CC79BA7" w:rsidR="00061B9D" w:rsidRPr="00C71430" w:rsidRDefault="00061B9D" w:rsidP="00061B9D">
      <w:pPr>
        <w:pStyle w:val="Heading3"/>
        <w:rPr>
          <w:rFonts w:ascii="Tahoma" w:hAnsi="Tahoma" w:cs="Tahoma"/>
        </w:rPr>
      </w:pPr>
      <w:bookmarkStart w:id="20" w:name="_Toc145230574"/>
      <w:bookmarkStart w:id="21" w:name="_Toc145230958"/>
      <w:r w:rsidRPr="00C71430">
        <w:rPr>
          <w:rFonts w:ascii="Tahoma" w:hAnsi="Tahoma" w:cs="Tahoma"/>
        </w:rPr>
        <w:t>Purpose</w:t>
      </w:r>
      <w:bookmarkEnd w:id="15"/>
      <w:bookmarkEnd w:id="16"/>
      <w:bookmarkEnd w:id="17"/>
      <w:bookmarkEnd w:id="18"/>
      <w:bookmarkEnd w:id="20"/>
      <w:bookmarkEnd w:id="21"/>
    </w:p>
    <w:p w14:paraId="0EB83A01" w14:textId="44575173" w:rsidR="00EF13DA" w:rsidRPr="00C71430" w:rsidRDefault="00EF13DA" w:rsidP="00B703BD">
      <w:pPr>
        <w:ind w:left="360"/>
        <w:rPr>
          <w:rFonts w:ascii="Tahoma" w:hAnsi="Tahoma" w:cs="Tahoma"/>
        </w:rPr>
      </w:pPr>
      <w:r w:rsidRPr="00C71430">
        <w:rPr>
          <w:rFonts w:ascii="Tahoma" w:hAnsi="Tahoma" w:cs="Tahoma"/>
        </w:rPr>
        <w:t>The p</w:t>
      </w:r>
      <w:r w:rsidR="001B08B4" w:rsidRPr="00C71430">
        <w:rPr>
          <w:rFonts w:ascii="Tahoma" w:hAnsi="Tahoma" w:cs="Tahoma"/>
        </w:rPr>
        <w:t>u</w:t>
      </w:r>
      <w:r w:rsidRPr="00C71430">
        <w:rPr>
          <w:rFonts w:ascii="Tahoma" w:hAnsi="Tahoma" w:cs="Tahoma"/>
        </w:rPr>
        <w:t>rpose of this report is to support foreign currency transaction for deposit and withdrawal between accounts in different currencies per transaction</w:t>
      </w:r>
      <w:r w:rsidR="008D3993" w:rsidRPr="00C71430">
        <w:rPr>
          <w:rFonts w:ascii="Tahoma" w:hAnsi="Tahoma" w:cs="Tahoma"/>
        </w:rPr>
        <w:t>.</w:t>
      </w:r>
    </w:p>
    <w:p w14:paraId="3ED98FCD" w14:textId="15E13CFB" w:rsidR="00EF13DA" w:rsidRPr="00C71430" w:rsidRDefault="00EF13DA" w:rsidP="00EF13DA">
      <w:pPr>
        <w:rPr>
          <w:rFonts w:ascii="Tahoma" w:hAnsi="Tahoma" w:cs="Tahoma"/>
        </w:rPr>
      </w:pPr>
    </w:p>
    <w:p w14:paraId="6538DFFD" w14:textId="77777777" w:rsidR="00061B9D" w:rsidRPr="00C71430" w:rsidRDefault="00061B9D" w:rsidP="00061B9D">
      <w:pPr>
        <w:pStyle w:val="Heading3"/>
        <w:rPr>
          <w:rFonts w:ascii="Tahoma" w:hAnsi="Tahoma" w:cs="Tahoma"/>
        </w:rPr>
      </w:pPr>
      <w:bookmarkStart w:id="22" w:name="_Toc438138661"/>
      <w:bookmarkStart w:id="23" w:name="_Toc438138701"/>
      <w:bookmarkStart w:id="24" w:name="_Toc438138810"/>
      <w:bookmarkStart w:id="25" w:name="_Toc438201752"/>
      <w:bookmarkStart w:id="26" w:name="_Toc145230575"/>
      <w:bookmarkStart w:id="27" w:name="_Toc145230959"/>
      <w:r w:rsidRPr="00C71430">
        <w:rPr>
          <w:rFonts w:ascii="Tahoma" w:hAnsi="Tahoma" w:cs="Tahoma"/>
        </w:rPr>
        <w:t>Background</w:t>
      </w:r>
      <w:bookmarkEnd w:id="22"/>
      <w:bookmarkEnd w:id="23"/>
      <w:bookmarkEnd w:id="24"/>
      <w:bookmarkEnd w:id="25"/>
      <w:bookmarkEnd w:id="26"/>
      <w:bookmarkEnd w:id="27"/>
    </w:p>
    <w:p w14:paraId="0215932D" w14:textId="6EB11237" w:rsidR="00B703BD" w:rsidRPr="00C71430" w:rsidRDefault="00B703BD">
      <w:pPr>
        <w:pStyle w:val="ListParagraph"/>
        <w:numPr>
          <w:ilvl w:val="2"/>
          <w:numId w:val="9"/>
        </w:numPr>
        <w:jc w:val="both"/>
        <w:rPr>
          <w:rFonts w:ascii="Tahoma" w:hAnsi="Tahoma" w:cs="Tahoma"/>
          <w:lang w:bidi="ar-SA"/>
        </w:rPr>
      </w:pPr>
      <w:r w:rsidRPr="00C71430">
        <w:rPr>
          <w:rFonts w:ascii="Tahoma" w:hAnsi="Tahoma" w:cs="Tahoma"/>
        </w:rPr>
        <w:t>EXIM Current Business Practice (as-is)</w:t>
      </w:r>
    </w:p>
    <w:p w14:paraId="695144CA" w14:textId="20018C87" w:rsidR="00B8184D" w:rsidRPr="00C71430" w:rsidRDefault="00B8184D">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w:t>
      </w:r>
      <w:r w:rsidR="00530804" w:rsidRPr="00C71430">
        <w:rPr>
          <w:rFonts w:ascii="Tahoma" w:hAnsi="Tahoma" w:cs="Tahoma"/>
        </w:rPr>
        <w:t>manually</w:t>
      </w:r>
      <w:r w:rsidR="00B703BD" w:rsidRPr="00C71430">
        <w:rPr>
          <w:rFonts w:ascii="Tahoma" w:hAnsi="Tahoma" w:cs="Tahoma"/>
        </w:rPr>
        <w:t>.</w:t>
      </w:r>
      <w:r w:rsidRPr="00C71430">
        <w:rPr>
          <w:rFonts w:ascii="Tahoma" w:hAnsi="Tahoma" w:cs="Tahoma"/>
        </w:rPr>
        <w:t xml:space="preserve"> </w:t>
      </w:r>
    </w:p>
    <w:p w14:paraId="41A0F3F4" w14:textId="02172422" w:rsidR="000525F0" w:rsidRPr="00C71430" w:rsidRDefault="000525F0">
      <w:pPr>
        <w:pStyle w:val="ListParagraph"/>
        <w:numPr>
          <w:ilvl w:val="0"/>
          <w:numId w:val="14"/>
        </w:numPr>
        <w:ind w:left="1560" w:hanging="426"/>
        <w:jc w:val="both"/>
        <w:rPr>
          <w:rFonts w:ascii="Tahoma" w:hAnsi="Tahoma" w:cs="Tahoma"/>
        </w:rPr>
      </w:pPr>
      <w:r w:rsidRPr="00C71430">
        <w:rPr>
          <w:rFonts w:ascii="Tahoma" w:hAnsi="Tahoma" w:cs="Tahoma"/>
        </w:rPr>
        <w:t>Daily report</w:t>
      </w:r>
    </w:p>
    <w:p w14:paraId="0ACA4390" w14:textId="77777777" w:rsidR="00DB6818" w:rsidRPr="00C71430" w:rsidRDefault="00DB6818" w:rsidP="00061B9D">
      <w:pPr>
        <w:rPr>
          <w:rFonts w:ascii="Tahoma" w:hAnsi="Tahoma" w:cs="Tahoma"/>
        </w:rPr>
      </w:pPr>
    </w:p>
    <w:p w14:paraId="39EC4BA9" w14:textId="3935652F" w:rsidR="00B703BD" w:rsidRPr="00C71430" w:rsidRDefault="00B703BD" w:rsidP="00B703BD">
      <w:pPr>
        <w:spacing w:after="240"/>
        <w:ind w:left="720"/>
        <w:rPr>
          <w:rFonts w:ascii="Tahoma" w:hAnsi="Tahoma" w:cs="Tahoma"/>
        </w:rPr>
      </w:pPr>
      <w:r w:rsidRPr="00C71430">
        <w:rPr>
          <w:rFonts w:ascii="Tahoma" w:hAnsi="Tahoma" w:cs="Tahoma"/>
        </w:rPr>
        <w:t xml:space="preserve">1.2.2 </w:t>
      </w:r>
      <w:r w:rsidR="00DD059E" w:rsidRPr="00C71430">
        <w:rPr>
          <w:rFonts w:ascii="Tahoma" w:hAnsi="Tahoma" w:cs="Tahoma"/>
        </w:rPr>
        <w:t>BDS</w:t>
      </w:r>
      <w:r w:rsidRPr="00C71430">
        <w:rPr>
          <w:rFonts w:ascii="Tahoma" w:hAnsi="Tahoma" w:cs="Tahoma"/>
        </w:rPr>
        <w:t xml:space="preserve"> Current Functionality</w:t>
      </w:r>
    </w:p>
    <w:p w14:paraId="07908B7F" w14:textId="00B8258E" w:rsidR="00DD059E" w:rsidRPr="00C71430" w:rsidRDefault="00DD059E" w:rsidP="000374C1">
      <w:pPr>
        <w:pStyle w:val="ListParagraph"/>
        <w:numPr>
          <w:ilvl w:val="0"/>
          <w:numId w:val="31"/>
        </w:numPr>
        <w:shd w:val="clear" w:color="auto" w:fill="FDFDFD"/>
        <w:rPr>
          <w:rFonts w:ascii="Tahoma" w:hAnsi="Tahoma" w:cs="Tahoma"/>
          <w:lang w:val="en"/>
        </w:rPr>
      </w:pPr>
      <w:r w:rsidRPr="00C71430">
        <w:rPr>
          <w:rFonts w:ascii="Tahoma" w:hAnsi="Tahoma" w:cs="Tahoma"/>
          <w:lang w:val="en"/>
        </w:rPr>
        <w:t>This report retrieved information from “Internal Funds Transfer” function with details in Debit Account Details section and Credi</w:t>
      </w:r>
      <w:r w:rsidR="001B08B4" w:rsidRPr="00C71430">
        <w:rPr>
          <w:rFonts w:ascii="Tahoma" w:hAnsi="Tahoma" w:cs="Tahoma"/>
          <w:lang w:val="en"/>
        </w:rPr>
        <w:t>t Account Details section.</w:t>
      </w:r>
    </w:p>
    <w:p w14:paraId="7A2FBD35" w14:textId="77777777" w:rsidR="001B08B4" w:rsidRPr="00C71430" w:rsidRDefault="001B08B4" w:rsidP="00B703BD">
      <w:pPr>
        <w:shd w:val="clear" w:color="auto" w:fill="FDFDFD"/>
        <w:ind w:left="720"/>
        <w:rPr>
          <w:rFonts w:ascii="Tahoma" w:hAnsi="Tahoma" w:cs="Tahoma"/>
          <w:lang w:val="en"/>
        </w:rPr>
      </w:pPr>
    </w:p>
    <w:p w14:paraId="46042B0F" w14:textId="77777777" w:rsidR="001B08B4" w:rsidRPr="00C71430" w:rsidRDefault="001B08B4" w:rsidP="00B703BD">
      <w:pPr>
        <w:shd w:val="clear" w:color="auto" w:fill="FDFDFD"/>
        <w:ind w:left="720"/>
        <w:rPr>
          <w:rFonts w:ascii="Tahoma" w:hAnsi="Tahoma" w:cs="Tahoma"/>
          <w:lang w:val="en"/>
        </w:rPr>
      </w:pPr>
    </w:p>
    <w:p w14:paraId="36FA44B2" w14:textId="77777777" w:rsidR="001B08B4" w:rsidRPr="00C71430" w:rsidRDefault="001B08B4" w:rsidP="00B703BD">
      <w:pPr>
        <w:shd w:val="clear" w:color="auto" w:fill="FDFDFD"/>
        <w:ind w:left="720"/>
        <w:rPr>
          <w:rFonts w:ascii="Tahoma" w:hAnsi="Tahoma" w:cs="Tahoma"/>
          <w:lang w:val="en"/>
        </w:rPr>
      </w:pPr>
    </w:p>
    <w:p w14:paraId="2145DE69" w14:textId="77777777" w:rsidR="001B08B4" w:rsidRPr="00C71430" w:rsidRDefault="001B08B4" w:rsidP="00B703BD">
      <w:pPr>
        <w:shd w:val="clear" w:color="auto" w:fill="FDFDFD"/>
        <w:ind w:left="720"/>
        <w:rPr>
          <w:rFonts w:ascii="Tahoma" w:hAnsi="Tahoma" w:cs="Tahoma"/>
          <w:lang w:val="en"/>
        </w:rPr>
      </w:pPr>
    </w:p>
    <w:p w14:paraId="621CD0BA" w14:textId="77777777" w:rsidR="001B08B4" w:rsidRPr="00C71430" w:rsidRDefault="001B08B4" w:rsidP="00B703BD">
      <w:pPr>
        <w:shd w:val="clear" w:color="auto" w:fill="FDFDFD"/>
        <w:ind w:left="720"/>
        <w:rPr>
          <w:rFonts w:ascii="Tahoma" w:hAnsi="Tahoma" w:cs="Tahoma"/>
          <w:lang w:val="en"/>
        </w:rPr>
      </w:pPr>
    </w:p>
    <w:p w14:paraId="3C57BBA1" w14:textId="77777777" w:rsidR="001B08B4" w:rsidRPr="00C71430" w:rsidRDefault="001B08B4" w:rsidP="00B703BD">
      <w:pPr>
        <w:shd w:val="clear" w:color="auto" w:fill="FDFDFD"/>
        <w:ind w:left="720"/>
        <w:rPr>
          <w:rFonts w:ascii="Tahoma" w:hAnsi="Tahoma" w:cs="Tahoma"/>
          <w:lang w:val="en"/>
        </w:rPr>
      </w:pPr>
    </w:p>
    <w:p w14:paraId="62D26969" w14:textId="77777777" w:rsidR="001B08B4" w:rsidRPr="00C71430" w:rsidRDefault="001B08B4" w:rsidP="00B703BD">
      <w:pPr>
        <w:shd w:val="clear" w:color="auto" w:fill="FDFDFD"/>
        <w:ind w:left="720"/>
        <w:rPr>
          <w:rFonts w:ascii="Tahoma" w:hAnsi="Tahoma" w:cs="Tahoma"/>
          <w:lang w:val="en"/>
        </w:rPr>
      </w:pPr>
    </w:p>
    <w:p w14:paraId="44647CF5" w14:textId="77777777" w:rsidR="001B08B4" w:rsidRPr="00C71430" w:rsidRDefault="001B08B4" w:rsidP="00B703BD">
      <w:pPr>
        <w:shd w:val="clear" w:color="auto" w:fill="FDFDFD"/>
        <w:ind w:left="720"/>
        <w:rPr>
          <w:rFonts w:ascii="Tahoma" w:hAnsi="Tahoma" w:cs="Tahoma"/>
          <w:lang w:val="en"/>
        </w:rPr>
      </w:pPr>
    </w:p>
    <w:p w14:paraId="71AC8030" w14:textId="5485C1BC" w:rsidR="00061B9D" w:rsidRPr="00C71430" w:rsidRDefault="00C5480E" w:rsidP="00061B9D">
      <w:pPr>
        <w:pStyle w:val="Heading3"/>
        <w:rPr>
          <w:rFonts w:ascii="Tahoma" w:hAnsi="Tahoma" w:cs="Tahoma"/>
        </w:rPr>
      </w:pPr>
      <w:bookmarkStart w:id="28" w:name="_Toc438138662"/>
      <w:bookmarkStart w:id="29" w:name="_Toc438138702"/>
      <w:bookmarkStart w:id="30" w:name="_Toc438138811"/>
      <w:bookmarkStart w:id="31" w:name="_Toc438201753"/>
      <w:bookmarkStart w:id="32" w:name="_Toc145230576"/>
      <w:bookmarkStart w:id="33" w:name="_Toc145230960"/>
      <w:r w:rsidRPr="00C71430">
        <w:rPr>
          <w:rFonts w:ascii="Tahoma" w:hAnsi="Tahoma" w:cs="Tahoma"/>
        </w:rPr>
        <w:lastRenderedPageBreak/>
        <w:t>S</w:t>
      </w:r>
      <w:r w:rsidR="00061B9D" w:rsidRPr="00C71430">
        <w:rPr>
          <w:rFonts w:ascii="Tahoma" w:hAnsi="Tahoma" w:cs="Tahoma"/>
        </w:rPr>
        <w:t>upported Sample Transaction and Case from Customer</w:t>
      </w:r>
      <w:bookmarkEnd w:id="28"/>
      <w:bookmarkEnd w:id="29"/>
      <w:bookmarkEnd w:id="30"/>
      <w:bookmarkEnd w:id="31"/>
      <w:bookmarkEnd w:id="32"/>
      <w:bookmarkEnd w:id="33"/>
    </w:p>
    <w:p w14:paraId="5B34D308" w14:textId="2A6622FD" w:rsidR="00061B9D" w:rsidRPr="00C71430" w:rsidRDefault="00061B9D" w:rsidP="00C5480E">
      <w:pPr>
        <w:rPr>
          <w:rFonts w:ascii="Tahoma" w:hAnsi="Tahoma" w:cs="Tahoma"/>
          <w:lang w:val="en-GB"/>
        </w:rPr>
      </w:pPr>
    </w:p>
    <w:p w14:paraId="1139E5C0" w14:textId="34A78D72" w:rsidR="00900489" w:rsidRPr="00C71430" w:rsidRDefault="00C5480E" w:rsidP="001B08B4">
      <w:pPr>
        <w:ind w:firstLine="142"/>
        <w:jc w:val="center"/>
        <w:rPr>
          <w:rFonts w:ascii="Tahoma" w:hAnsi="Tahoma" w:cs="Tahoma"/>
        </w:rPr>
      </w:pPr>
      <w:r w:rsidRPr="00C71430">
        <w:rPr>
          <w:rFonts w:ascii="Tahoma" w:hAnsi="Tahoma" w:cs="Tahoma"/>
          <w:noProof/>
          <w:lang w:val="en-SG" w:eastAsia="en-SG" w:bidi="ar-SA"/>
        </w:rPr>
        <w:drawing>
          <wp:inline distT="0" distB="0" distL="0" distR="0" wp14:anchorId="1AEA1C7E" wp14:editId="3568C42B">
            <wp:extent cx="6390005" cy="1837055"/>
            <wp:effectExtent l="0" t="0" r="0" b="0"/>
            <wp:docPr id="199695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3242" name=""/>
                    <pic:cNvPicPr/>
                  </pic:nvPicPr>
                  <pic:blipFill>
                    <a:blip r:embed="rId18"/>
                    <a:stretch>
                      <a:fillRect/>
                    </a:stretch>
                  </pic:blipFill>
                  <pic:spPr>
                    <a:xfrm>
                      <a:off x="0" y="0"/>
                      <a:ext cx="6390005" cy="1837055"/>
                    </a:xfrm>
                    <a:prstGeom prst="rect">
                      <a:avLst/>
                    </a:prstGeom>
                  </pic:spPr>
                </pic:pic>
              </a:graphicData>
            </a:graphic>
          </wp:inline>
        </w:drawing>
      </w:r>
    </w:p>
    <w:p w14:paraId="1490B0F7" w14:textId="77777777" w:rsidR="00061B9D" w:rsidRPr="00C71430" w:rsidRDefault="00061B9D" w:rsidP="00061B9D">
      <w:pPr>
        <w:pStyle w:val="Heading3"/>
        <w:rPr>
          <w:rFonts w:ascii="Tahoma" w:hAnsi="Tahoma" w:cs="Tahoma"/>
        </w:rPr>
      </w:pPr>
      <w:bookmarkStart w:id="34" w:name="_Toc438138663"/>
      <w:bookmarkStart w:id="35" w:name="_Toc438138703"/>
      <w:bookmarkStart w:id="36" w:name="_Toc438138812"/>
      <w:bookmarkStart w:id="37" w:name="_Toc438201754"/>
      <w:bookmarkStart w:id="38" w:name="_Toc145230577"/>
      <w:bookmarkStart w:id="39" w:name="_Toc145230961"/>
      <w:r w:rsidRPr="00C71430">
        <w:rPr>
          <w:rFonts w:ascii="Tahoma" w:hAnsi="Tahoma" w:cs="Tahoma"/>
        </w:rPr>
        <w:t>Menu Modification</w:t>
      </w:r>
      <w:bookmarkEnd w:id="34"/>
      <w:bookmarkEnd w:id="35"/>
      <w:bookmarkEnd w:id="36"/>
      <w:bookmarkEnd w:id="37"/>
      <w:bookmarkEnd w:id="38"/>
      <w:bookmarkEnd w:id="39"/>
      <w:r w:rsidRPr="00C71430">
        <w:rPr>
          <w:rFonts w:ascii="Tahoma" w:hAnsi="Tahoma" w:cs="Tahoma"/>
        </w:rPr>
        <w:t xml:space="preserve"> </w:t>
      </w:r>
    </w:p>
    <w:p w14:paraId="0DE1C0D6" w14:textId="5A257125" w:rsidR="00061B9D" w:rsidRPr="00C71430" w:rsidRDefault="00681543" w:rsidP="00061B9D">
      <w:pPr>
        <w:tabs>
          <w:tab w:val="left" w:pos="4050"/>
        </w:tabs>
        <w:rPr>
          <w:rFonts w:ascii="Tahoma" w:hAnsi="Tahoma" w:cs="Tahoma"/>
        </w:rPr>
      </w:pPr>
      <w:bookmarkStart w:id="40" w:name="_Hlk136889050"/>
      <w:r w:rsidRPr="00C71430">
        <w:rPr>
          <w:rFonts w:ascii="Tahoma" w:hAnsi="Tahoma" w:cs="Tahoma"/>
        </w:rPr>
        <w:t>Not Applicable</w:t>
      </w:r>
      <w:bookmarkEnd w:id="40"/>
      <w:r w:rsidR="001B08B4" w:rsidRPr="00C71430">
        <w:rPr>
          <w:rFonts w:ascii="Tahoma" w:hAnsi="Tahoma" w:cs="Tahoma"/>
        </w:rPr>
        <w:t>.</w:t>
      </w:r>
      <w:r w:rsidR="00061B9D" w:rsidRPr="00C71430">
        <w:rPr>
          <w:rFonts w:ascii="Tahoma" w:hAnsi="Tahoma" w:cs="Tahoma"/>
        </w:rPr>
        <w:tab/>
      </w:r>
    </w:p>
    <w:p w14:paraId="0464DA22" w14:textId="77777777" w:rsidR="00061B9D" w:rsidRPr="00C71430" w:rsidRDefault="00061B9D" w:rsidP="00061B9D">
      <w:pPr>
        <w:rPr>
          <w:rFonts w:ascii="Tahoma" w:hAnsi="Tahoma" w:cs="Tahoma"/>
        </w:rPr>
      </w:pPr>
      <w:bookmarkStart w:id="41" w:name="_Toc500587595"/>
      <w:bookmarkStart w:id="42" w:name="_Toc500587638"/>
      <w:bookmarkStart w:id="43" w:name="_Toc506612500"/>
      <w:bookmarkStart w:id="44" w:name="_Toc261603692"/>
    </w:p>
    <w:p w14:paraId="2C10F98F" w14:textId="77777777" w:rsidR="00061B9D" w:rsidRPr="00C71430" w:rsidRDefault="00061B9D" w:rsidP="00061B9D">
      <w:pPr>
        <w:pStyle w:val="Heading3"/>
        <w:rPr>
          <w:rFonts w:ascii="Tahoma" w:hAnsi="Tahoma" w:cs="Tahoma"/>
        </w:rPr>
      </w:pPr>
      <w:bookmarkStart w:id="45" w:name="_Toc438138664"/>
      <w:bookmarkStart w:id="46" w:name="_Toc438138704"/>
      <w:bookmarkStart w:id="47" w:name="_Toc438138813"/>
      <w:bookmarkStart w:id="48" w:name="_Toc438201755"/>
      <w:bookmarkStart w:id="49" w:name="_Toc145230578"/>
      <w:bookmarkStart w:id="50" w:name="_Toc145230962"/>
      <w:r w:rsidRPr="00C71430">
        <w:rPr>
          <w:rFonts w:ascii="Tahoma" w:hAnsi="Tahoma" w:cs="Tahoma"/>
        </w:rPr>
        <w:t>Screen Layout and Data Sheet</w:t>
      </w:r>
      <w:bookmarkEnd w:id="41"/>
      <w:bookmarkEnd w:id="42"/>
      <w:bookmarkEnd w:id="43"/>
      <w:bookmarkEnd w:id="44"/>
      <w:bookmarkEnd w:id="45"/>
      <w:bookmarkEnd w:id="46"/>
      <w:bookmarkEnd w:id="47"/>
      <w:bookmarkEnd w:id="48"/>
      <w:bookmarkEnd w:id="49"/>
      <w:bookmarkEnd w:id="50"/>
    </w:p>
    <w:p w14:paraId="34457B11" w14:textId="07269EB6" w:rsidR="00681543" w:rsidRPr="00C71430" w:rsidRDefault="00681543" w:rsidP="00681543">
      <w:pPr>
        <w:rPr>
          <w:rFonts w:ascii="Tahoma" w:hAnsi="Tahoma" w:cs="Tahoma"/>
        </w:rPr>
      </w:pPr>
      <w:r w:rsidRPr="00C71430">
        <w:rPr>
          <w:rFonts w:ascii="Tahoma" w:hAnsi="Tahoma" w:cs="Tahoma"/>
        </w:rPr>
        <w:t>Not Applicable</w:t>
      </w:r>
      <w:r w:rsidR="001B08B4" w:rsidRPr="00C71430">
        <w:rPr>
          <w:rFonts w:ascii="Tahoma" w:hAnsi="Tahoma" w:cs="Tahoma"/>
        </w:rPr>
        <w:t>.</w:t>
      </w:r>
    </w:p>
    <w:p w14:paraId="7B03E0D1" w14:textId="044A5FAF" w:rsidR="00061B9D" w:rsidRPr="00C71430" w:rsidRDefault="00061B9D" w:rsidP="00061B9D">
      <w:pPr>
        <w:rPr>
          <w:rFonts w:ascii="Tahoma" w:hAnsi="Tahoma" w:cs="Tahoma"/>
        </w:rPr>
      </w:pPr>
    </w:p>
    <w:p w14:paraId="2A448D11" w14:textId="349076AD" w:rsidR="00061B9D" w:rsidRPr="00C71430" w:rsidRDefault="00681543" w:rsidP="00061B9D">
      <w:pPr>
        <w:pStyle w:val="Heading3"/>
        <w:rPr>
          <w:rFonts w:ascii="Tahoma" w:hAnsi="Tahoma" w:cs="Tahoma"/>
        </w:rPr>
      </w:pPr>
      <w:bookmarkStart w:id="51" w:name="_Toc145230579"/>
      <w:bookmarkStart w:id="52" w:name="_Toc145230963"/>
      <w:r w:rsidRPr="00C71430">
        <w:rPr>
          <w:rFonts w:ascii="Tahoma" w:hAnsi="Tahoma" w:cs="Tahoma"/>
        </w:rPr>
        <w:t>Business Rule / Business Logic</w:t>
      </w:r>
      <w:bookmarkEnd w:id="51"/>
      <w:bookmarkEnd w:id="52"/>
    </w:p>
    <w:p w14:paraId="4A2D98A6" w14:textId="6C5ABA98" w:rsidR="00E47D9C" w:rsidRPr="00C71430" w:rsidRDefault="00E47D9C" w:rsidP="00E47D9C">
      <w:pPr>
        <w:pStyle w:val="ListParagraph"/>
        <w:numPr>
          <w:ilvl w:val="0"/>
          <w:numId w:val="14"/>
        </w:numPr>
        <w:ind w:left="1440" w:hanging="306"/>
        <w:jc w:val="both"/>
        <w:rPr>
          <w:rFonts w:ascii="Tahoma" w:hAnsi="Tahoma" w:cs="Tahoma"/>
          <w:b/>
          <w:bCs/>
          <w:color w:val="FF0000"/>
        </w:rPr>
      </w:pPr>
      <w:r w:rsidRPr="00C71430">
        <w:rPr>
          <w:rFonts w:ascii="Tahoma" w:hAnsi="Tahoma" w:cs="Tahoma"/>
          <w:color w:val="FF0000"/>
        </w:rPr>
        <w:t xml:space="preserve">Generate report for </w:t>
      </w:r>
      <w:r w:rsidR="002C5104" w:rsidRPr="00C71430">
        <w:rPr>
          <w:rFonts w:ascii="Tahoma" w:hAnsi="Tahoma" w:cs="Tahoma"/>
          <w:color w:val="FF0000"/>
        </w:rPr>
        <w:t xml:space="preserve">both Thai currency and </w:t>
      </w:r>
      <w:proofErr w:type="gramStart"/>
      <w:r w:rsidR="002C5104" w:rsidRPr="00C71430">
        <w:rPr>
          <w:rFonts w:ascii="Tahoma" w:hAnsi="Tahoma" w:cs="Tahoma"/>
          <w:color w:val="FF0000"/>
        </w:rPr>
        <w:t>F</w:t>
      </w:r>
      <w:r w:rsidRPr="00C71430">
        <w:rPr>
          <w:rFonts w:ascii="Tahoma" w:hAnsi="Tahoma" w:cs="Tahoma"/>
          <w:color w:val="FF0000"/>
        </w:rPr>
        <w:t>oreign</w:t>
      </w:r>
      <w:proofErr w:type="gramEnd"/>
      <w:r w:rsidRPr="00C71430">
        <w:rPr>
          <w:rFonts w:ascii="Tahoma" w:hAnsi="Tahoma" w:cs="Tahoma"/>
          <w:color w:val="FF0000"/>
        </w:rPr>
        <w:t xml:space="preserve"> currency transaction of the customer.</w:t>
      </w:r>
    </w:p>
    <w:p w14:paraId="54CAD3FE" w14:textId="3DD3FCC3" w:rsidR="00A867A8" w:rsidRPr="00C71430" w:rsidRDefault="00A867A8">
      <w:pPr>
        <w:pStyle w:val="ListParagraph"/>
        <w:numPr>
          <w:ilvl w:val="0"/>
          <w:numId w:val="11"/>
        </w:numPr>
        <w:ind w:hanging="306"/>
        <w:rPr>
          <w:rFonts w:ascii="Tahoma" w:hAnsi="Tahoma" w:cs="Tahoma"/>
        </w:rPr>
      </w:pPr>
      <w:r w:rsidRPr="00C71430">
        <w:rPr>
          <w:rFonts w:ascii="Tahoma" w:hAnsi="Tahoma" w:cs="Tahoma"/>
        </w:rPr>
        <w:t>Online report</w:t>
      </w:r>
    </w:p>
    <w:p w14:paraId="57E13CA6" w14:textId="04CC5DFB" w:rsidR="001B08B4" w:rsidRPr="00C71430" w:rsidRDefault="001B08B4">
      <w:pPr>
        <w:pStyle w:val="ListParagraph"/>
        <w:numPr>
          <w:ilvl w:val="0"/>
          <w:numId w:val="11"/>
        </w:numPr>
        <w:ind w:hanging="306"/>
        <w:rPr>
          <w:rFonts w:ascii="Tahoma" w:hAnsi="Tahoma" w:cs="Tahoma"/>
        </w:rPr>
      </w:pPr>
      <w:r w:rsidRPr="00C71430">
        <w:rPr>
          <w:rFonts w:ascii="Tahoma" w:hAnsi="Tahoma" w:cs="Tahoma"/>
        </w:rPr>
        <w:t>Dai</w:t>
      </w:r>
      <w:r w:rsidR="001665AA" w:rsidRPr="00C71430">
        <w:rPr>
          <w:rFonts w:ascii="Tahoma" w:hAnsi="Tahoma" w:cs="Tahoma"/>
          <w:color w:val="FF0000"/>
        </w:rPr>
        <w:t>l</w:t>
      </w:r>
      <w:r w:rsidRPr="00C71430">
        <w:rPr>
          <w:rFonts w:ascii="Tahoma" w:hAnsi="Tahoma" w:cs="Tahoma"/>
        </w:rPr>
        <w:t>y report</w:t>
      </w:r>
    </w:p>
    <w:p w14:paraId="3719F51C" w14:textId="77777777" w:rsidR="00061B9D" w:rsidRPr="00C71430" w:rsidRDefault="00061B9D" w:rsidP="00061B9D">
      <w:pPr>
        <w:rPr>
          <w:rFonts w:ascii="Tahoma" w:hAnsi="Tahoma" w:cs="Tahoma"/>
          <w:lang w:val="en-GB"/>
        </w:rPr>
      </w:pPr>
    </w:p>
    <w:p w14:paraId="79DD04EA" w14:textId="229EC5D9" w:rsidR="00061B9D" w:rsidRPr="00C71430" w:rsidRDefault="00681543" w:rsidP="00061B9D">
      <w:pPr>
        <w:pStyle w:val="Heading3"/>
        <w:rPr>
          <w:rFonts w:ascii="Tahoma" w:hAnsi="Tahoma" w:cs="Tahoma"/>
        </w:rPr>
      </w:pPr>
      <w:bookmarkStart w:id="53" w:name="_Toc145230580"/>
      <w:bookmarkStart w:id="54" w:name="_Toc145230964"/>
      <w:r w:rsidRPr="00C71430">
        <w:rPr>
          <w:rFonts w:ascii="Tahoma" w:hAnsi="Tahoma" w:cs="Tahoma"/>
        </w:rPr>
        <w:t>To-be Process</w:t>
      </w:r>
      <w:bookmarkEnd w:id="53"/>
      <w:bookmarkEnd w:id="54"/>
    </w:p>
    <w:p w14:paraId="52CA22A4" w14:textId="5D30AD54" w:rsidR="008846B4" w:rsidRPr="00C71430" w:rsidRDefault="008846B4" w:rsidP="008846B4">
      <w:pPr>
        <w:ind w:left="360"/>
        <w:rPr>
          <w:rFonts w:ascii="Tahoma" w:hAnsi="Tahoma" w:cs="Tahoma"/>
        </w:rPr>
      </w:pPr>
      <w:r w:rsidRPr="00C71430">
        <w:rPr>
          <w:rFonts w:ascii="Tahoma" w:hAnsi="Tahoma" w:cs="Tahoma"/>
        </w:rPr>
        <w:t xml:space="preserve">The system retrieves </w:t>
      </w:r>
      <w:r w:rsidRPr="00C71430">
        <w:rPr>
          <w:rFonts w:ascii="Tahoma" w:hAnsi="Tahoma" w:cs="Tahoma"/>
          <w:lang w:val="en"/>
        </w:rPr>
        <w:t xml:space="preserve">information from “Internal Funds Transfer” function with details in Debit Account Details section and Credit Account Details section </w:t>
      </w:r>
      <w:r w:rsidRPr="00C71430">
        <w:rPr>
          <w:rFonts w:ascii="Tahoma" w:hAnsi="Tahoma" w:cs="Tahoma"/>
        </w:rPr>
        <w:t>which can be separated by client branch.</w:t>
      </w:r>
    </w:p>
    <w:p w14:paraId="42506523" w14:textId="77777777" w:rsidR="008846B4" w:rsidRPr="00C71430" w:rsidRDefault="008846B4" w:rsidP="008846B4">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8846B4" w:rsidRPr="00C71430" w14:paraId="0679F981" w14:textId="77777777" w:rsidTr="006B390F">
        <w:trPr>
          <w:jc w:val="center"/>
        </w:trPr>
        <w:tc>
          <w:tcPr>
            <w:tcW w:w="3103" w:type="dxa"/>
            <w:shd w:val="clear" w:color="auto" w:fill="CCECFF"/>
          </w:tcPr>
          <w:p w14:paraId="1FBDA507" w14:textId="77777777" w:rsidR="008846B4" w:rsidRPr="00C71430" w:rsidRDefault="008846B4" w:rsidP="006B390F">
            <w:pPr>
              <w:rPr>
                <w:rFonts w:ascii="Tahoma" w:hAnsi="Tahoma" w:cs="Tahoma"/>
              </w:rPr>
            </w:pPr>
            <w:r w:rsidRPr="00C71430">
              <w:rPr>
                <w:rFonts w:ascii="Tahoma" w:hAnsi="Tahoma" w:cs="Tahoma"/>
              </w:rPr>
              <w:t>Paper size</w:t>
            </w:r>
          </w:p>
        </w:tc>
        <w:tc>
          <w:tcPr>
            <w:tcW w:w="6230" w:type="dxa"/>
          </w:tcPr>
          <w:p w14:paraId="4970C673" w14:textId="77777777" w:rsidR="008846B4" w:rsidRPr="00C71430" w:rsidRDefault="008846B4" w:rsidP="006B390F">
            <w:pPr>
              <w:rPr>
                <w:rFonts w:ascii="Tahoma" w:hAnsi="Tahoma" w:cs="Tahoma"/>
              </w:rPr>
            </w:pPr>
            <w:r w:rsidRPr="00C71430">
              <w:rPr>
                <w:rFonts w:ascii="Tahoma" w:hAnsi="Tahoma" w:cs="Tahoma"/>
              </w:rPr>
              <w:t>A4</w:t>
            </w:r>
          </w:p>
        </w:tc>
      </w:tr>
      <w:tr w:rsidR="008846B4" w:rsidRPr="00C71430" w14:paraId="6F5E724F" w14:textId="77777777" w:rsidTr="006B390F">
        <w:trPr>
          <w:jc w:val="center"/>
        </w:trPr>
        <w:tc>
          <w:tcPr>
            <w:tcW w:w="3103" w:type="dxa"/>
            <w:shd w:val="clear" w:color="auto" w:fill="CCECFF"/>
          </w:tcPr>
          <w:p w14:paraId="10658788" w14:textId="77777777" w:rsidR="008846B4" w:rsidRPr="00C71430" w:rsidRDefault="008846B4" w:rsidP="006B390F">
            <w:pPr>
              <w:rPr>
                <w:rFonts w:ascii="Tahoma" w:hAnsi="Tahoma" w:cs="Tahoma"/>
              </w:rPr>
            </w:pPr>
            <w:r w:rsidRPr="00C71430">
              <w:rPr>
                <w:rFonts w:ascii="Tahoma" w:hAnsi="Tahoma" w:cs="Tahoma"/>
              </w:rPr>
              <w:t>Reprinting require</w:t>
            </w:r>
          </w:p>
        </w:tc>
        <w:tc>
          <w:tcPr>
            <w:tcW w:w="6230" w:type="dxa"/>
          </w:tcPr>
          <w:p w14:paraId="220D32B1" w14:textId="77777777" w:rsidR="008846B4" w:rsidRPr="00C71430" w:rsidRDefault="008846B4" w:rsidP="006B390F">
            <w:pPr>
              <w:rPr>
                <w:rFonts w:ascii="Tahoma" w:hAnsi="Tahoma" w:cs="Tahoma"/>
              </w:rPr>
            </w:pPr>
            <w:r w:rsidRPr="00C71430">
              <w:rPr>
                <w:rFonts w:ascii="Tahoma" w:hAnsi="Tahoma" w:cs="Tahoma"/>
              </w:rPr>
              <w:t>Yes</w:t>
            </w:r>
          </w:p>
        </w:tc>
      </w:tr>
      <w:tr w:rsidR="008846B4" w:rsidRPr="00C71430" w14:paraId="51D26DD3" w14:textId="77777777" w:rsidTr="006B390F">
        <w:trPr>
          <w:jc w:val="center"/>
        </w:trPr>
        <w:tc>
          <w:tcPr>
            <w:tcW w:w="3103" w:type="dxa"/>
            <w:shd w:val="clear" w:color="auto" w:fill="CCECFF"/>
          </w:tcPr>
          <w:p w14:paraId="155441E1" w14:textId="77777777" w:rsidR="008846B4" w:rsidRPr="00C71430" w:rsidRDefault="008846B4" w:rsidP="006B390F">
            <w:pPr>
              <w:rPr>
                <w:rFonts w:ascii="Tahoma" w:hAnsi="Tahoma" w:cs="Tahoma"/>
              </w:rPr>
            </w:pPr>
            <w:r w:rsidRPr="00C71430">
              <w:rPr>
                <w:rFonts w:ascii="Tahoma" w:hAnsi="Tahoma" w:cs="Tahoma"/>
              </w:rPr>
              <w:t>Searching criteria</w:t>
            </w:r>
          </w:p>
        </w:tc>
        <w:tc>
          <w:tcPr>
            <w:tcW w:w="6230" w:type="dxa"/>
          </w:tcPr>
          <w:p w14:paraId="5C700DE8" w14:textId="5765BDF9" w:rsidR="008846B4" w:rsidRPr="00C71430" w:rsidRDefault="008846B4" w:rsidP="006B390F">
            <w:pPr>
              <w:rPr>
                <w:rFonts w:ascii="Tahoma" w:hAnsi="Tahoma" w:cs="Tahoma"/>
              </w:rPr>
            </w:pPr>
            <w:r w:rsidRPr="00C71430">
              <w:rPr>
                <w:rFonts w:ascii="Tahoma" w:hAnsi="Tahoma" w:cs="Tahoma"/>
              </w:rPr>
              <w:t>Client branch, Date range, Account type</w:t>
            </w:r>
            <w:r w:rsidR="005611A1" w:rsidRPr="00C71430">
              <w:rPr>
                <w:rFonts w:ascii="Tahoma" w:hAnsi="Tahoma" w:cs="Tahoma"/>
              </w:rPr>
              <w:t xml:space="preserve"> (Debit, Credit)</w:t>
            </w:r>
            <w:r w:rsidRPr="00C71430">
              <w:rPr>
                <w:rFonts w:ascii="Tahoma" w:hAnsi="Tahoma" w:cs="Tahoma"/>
              </w:rPr>
              <w:t>, Account no</w:t>
            </w:r>
            <w:r w:rsidR="005611A1" w:rsidRPr="00C71430">
              <w:rPr>
                <w:rFonts w:ascii="Tahoma" w:hAnsi="Tahoma" w:cs="Tahoma"/>
              </w:rPr>
              <w:t xml:space="preserve"> (Debit, Credit) </w:t>
            </w:r>
            <w:r w:rsidR="004B4568" w:rsidRPr="00C71430">
              <w:rPr>
                <w:rFonts w:ascii="Tahoma" w:hAnsi="Tahoma" w:cs="Tahoma"/>
              </w:rPr>
              <w:t>,</w:t>
            </w:r>
            <w:r w:rsidR="005611A1" w:rsidRPr="00C71430">
              <w:rPr>
                <w:rFonts w:ascii="Tahoma" w:hAnsi="Tahoma" w:cs="Tahoma"/>
              </w:rPr>
              <w:t>C</w:t>
            </w:r>
            <w:r w:rsidR="004B4568" w:rsidRPr="00C71430">
              <w:rPr>
                <w:rFonts w:ascii="Tahoma" w:hAnsi="Tahoma" w:cs="Tahoma"/>
              </w:rPr>
              <w:t>urrency</w:t>
            </w:r>
            <w:r w:rsidR="005611A1" w:rsidRPr="00C71430">
              <w:rPr>
                <w:rFonts w:ascii="Tahoma" w:hAnsi="Tahoma" w:cs="Tahoma"/>
              </w:rPr>
              <w:t xml:space="preserve"> (Debit, Credit)</w:t>
            </w:r>
          </w:p>
        </w:tc>
      </w:tr>
    </w:tbl>
    <w:p w14:paraId="10CC0AC0" w14:textId="77777777" w:rsidR="008846B4" w:rsidRPr="00C71430" w:rsidRDefault="008846B4" w:rsidP="008846B4">
      <w:pPr>
        <w:rPr>
          <w:rFonts w:ascii="Tahoma" w:hAnsi="Tahoma" w:cs="Tahoma"/>
        </w:rPr>
      </w:pPr>
    </w:p>
    <w:p w14:paraId="1B135B09" w14:textId="26CC0F45" w:rsidR="00061B9D" w:rsidRPr="00C71430" w:rsidRDefault="00681543" w:rsidP="00061B9D">
      <w:pPr>
        <w:pStyle w:val="Heading3"/>
        <w:rPr>
          <w:rFonts w:ascii="Tahoma" w:hAnsi="Tahoma" w:cs="Tahoma"/>
        </w:rPr>
      </w:pPr>
      <w:bookmarkStart w:id="55" w:name="_Toc145230581"/>
      <w:bookmarkStart w:id="56" w:name="_Toc145230965"/>
      <w:bookmarkEnd w:id="19"/>
      <w:r w:rsidRPr="00C71430">
        <w:rPr>
          <w:rFonts w:ascii="Tahoma" w:hAnsi="Tahoma" w:cs="Tahoma"/>
        </w:rPr>
        <w:t xml:space="preserve">File / API </w:t>
      </w:r>
      <w:r w:rsidR="00DF3C4F" w:rsidRPr="00C71430">
        <w:rPr>
          <w:rFonts w:ascii="Tahoma" w:hAnsi="Tahoma" w:cs="Tahoma"/>
        </w:rPr>
        <w:t>Layout and Data Sheet</w:t>
      </w:r>
      <w:bookmarkEnd w:id="55"/>
      <w:bookmarkEnd w:id="56"/>
    </w:p>
    <w:p w14:paraId="50982F60" w14:textId="7F11AE89" w:rsidR="00AB32DF" w:rsidRPr="00C71430" w:rsidRDefault="00DF3C4F" w:rsidP="00A26847">
      <w:pPr>
        <w:ind w:firstLine="360"/>
        <w:rPr>
          <w:rFonts w:ascii="Tahoma" w:hAnsi="Tahoma" w:cs="Tahoma"/>
        </w:rPr>
      </w:pPr>
      <w:r w:rsidRPr="00C71430">
        <w:rPr>
          <w:rFonts w:ascii="Tahoma" w:hAnsi="Tahoma" w:cs="Tahoma"/>
        </w:rPr>
        <w:t>Not Applicable.</w:t>
      </w:r>
    </w:p>
    <w:p w14:paraId="795E5E2C" w14:textId="77777777" w:rsidR="00061B9D" w:rsidRPr="00C71430" w:rsidRDefault="00061B9D" w:rsidP="00B83D8D">
      <w:pPr>
        <w:rPr>
          <w:rFonts w:ascii="Tahoma" w:hAnsi="Tahoma" w:cs="Tahoma"/>
        </w:rPr>
      </w:pPr>
    </w:p>
    <w:p w14:paraId="4D4F0C75" w14:textId="77777777" w:rsidR="0010498A" w:rsidRPr="00C71430" w:rsidRDefault="0010498A" w:rsidP="00B83D8D">
      <w:pPr>
        <w:rPr>
          <w:rFonts w:ascii="Tahoma" w:hAnsi="Tahoma" w:cs="Tahoma"/>
        </w:rPr>
      </w:pPr>
    </w:p>
    <w:p w14:paraId="6087FD32" w14:textId="2385129F" w:rsidR="00DF3C4F" w:rsidRPr="00C71430" w:rsidRDefault="00DF3C4F">
      <w:pPr>
        <w:pStyle w:val="Heading3"/>
        <w:numPr>
          <w:ilvl w:val="1"/>
          <w:numId w:val="10"/>
        </w:numPr>
        <w:ind w:hanging="1086"/>
        <w:rPr>
          <w:rFonts w:ascii="Tahoma" w:hAnsi="Tahoma" w:cs="Tahoma"/>
        </w:rPr>
      </w:pPr>
      <w:bookmarkStart w:id="57" w:name="_Toc145230582"/>
      <w:bookmarkStart w:id="58" w:name="_Toc145230966"/>
      <w:r w:rsidRPr="00C71430">
        <w:rPr>
          <w:rFonts w:ascii="Tahoma" w:hAnsi="Tahoma" w:cs="Tahoma"/>
        </w:rPr>
        <w:lastRenderedPageBreak/>
        <w:t>Report Layout and Data Sheet</w:t>
      </w:r>
      <w:bookmarkEnd w:id="57"/>
      <w:bookmarkEnd w:id="58"/>
    </w:p>
    <w:p w14:paraId="698E6C86" w14:textId="1A7349F7" w:rsidR="0010498A" w:rsidRPr="00C71430" w:rsidRDefault="0010498A" w:rsidP="0010498A">
      <w:pPr>
        <w:rPr>
          <w:rFonts w:ascii="Tahoma" w:hAnsi="Tahoma" w:cs="Tahoma"/>
          <w:cs/>
        </w:rPr>
      </w:pPr>
    </w:p>
    <w:tbl>
      <w:tblPr>
        <w:tblStyle w:val="TableGrid"/>
        <w:tblW w:w="10346" w:type="dxa"/>
        <w:jc w:val="center"/>
        <w:tblLook w:val="04A0" w:firstRow="1" w:lastRow="0" w:firstColumn="1" w:lastColumn="0" w:noHBand="0" w:noVBand="1"/>
      </w:tblPr>
      <w:tblGrid>
        <w:gridCol w:w="3823"/>
        <w:gridCol w:w="6523"/>
      </w:tblGrid>
      <w:tr w:rsidR="0010498A" w:rsidRPr="00C71430" w14:paraId="6BEF1F67" w14:textId="77777777" w:rsidTr="006B390F">
        <w:trPr>
          <w:jc w:val="center"/>
        </w:trPr>
        <w:tc>
          <w:tcPr>
            <w:tcW w:w="3823" w:type="dxa"/>
            <w:shd w:val="clear" w:color="auto" w:fill="D9D9D9" w:themeFill="background1" w:themeFillShade="D9"/>
          </w:tcPr>
          <w:p w14:paraId="74672ABA" w14:textId="77777777" w:rsidR="0010498A" w:rsidRPr="00C71430" w:rsidRDefault="0010498A" w:rsidP="006B390F">
            <w:pPr>
              <w:rPr>
                <w:rFonts w:ascii="Tahoma" w:hAnsi="Tahoma" w:cs="Tahoma"/>
              </w:rPr>
            </w:pPr>
            <w:r w:rsidRPr="00C71430">
              <w:rPr>
                <w:rFonts w:ascii="Tahoma" w:hAnsi="Tahoma" w:cs="Tahoma"/>
              </w:rPr>
              <w:t>Report Field</w:t>
            </w:r>
          </w:p>
        </w:tc>
        <w:tc>
          <w:tcPr>
            <w:tcW w:w="6523" w:type="dxa"/>
            <w:shd w:val="clear" w:color="auto" w:fill="D9D9D9" w:themeFill="background1" w:themeFillShade="D9"/>
          </w:tcPr>
          <w:p w14:paraId="34DF0C7E" w14:textId="77777777" w:rsidR="0010498A" w:rsidRPr="00C71430" w:rsidRDefault="0010498A" w:rsidP="006B390F">
            <w:pPr>
              <w:rPr>
                <w:rFonts w:ascii="Tahoma" w:hAnsi="Tahoma" w:cs="Tahoma"/>
              </w:rPr>
            </w:pPr>
            <w:r w:rsidRPr="00C71430">
              <w:rPr>
                <w:rFonts w:ascii="Tahoma" w:hAnsi="Tahoma" w:cs="Tahoma"/>
              </w:rPr>
              <w:t>Description</w:t>
            </w:r>
          </w:p>
        </w:tc>
      </w:tr>
      <w:tr w:rsidR="0010498A" w:rsidRPr="00C71430" w14:paraId="14BB04ED" w14:textId="77777777" w:rsidTr="006B390F">
        <w:trPr>
          <w:jc w:val="center"/>
        </w:trPr>
        <w:tc>
          <w:tcPr>
            <w:tcW w:w="10346" w:type="dxa"/>
            <w:gridSpan w:val="2"/>
            <w:shd w:val="clear" w:color="auto" w:fill="C8E0E9" w:themeFill="accent6" w:themeFillTint="33"/>
          </w:tcPr>
          <w:p w14:paraId="4F94A642" w14:textId="77777777" w:rsidR="0010498A" w:rsidRPr="00C71430" w:rsidRDefault="0010498A" w:rsidP="006B390F">
            <w:pPr>
              <w:rPr>
                <w:rFonts w:ascii="Tahoma" w:hAnsi="Tahoma" w:cs="Tahoma"/>
              </w:rPr>
            </w:pPr>
            <w:r w:rsidRPr="00C71430">
              <w:rPr>
                <w:rFonts w:ascii="Tahoma" w:hAnsi="Tahoma" w:cs="Tahoma"/>
              </w:rPr>
              <w:t>Header</w:t>
            </w:r>
          </w:p>
        </w:tc>
      </w:tr>
      <w:tr w:rsidR="0010498A" w:rsidRPr="00C71430" w14:paraId="38E5EC07" w14:textId="77777777" w:rsidTr="006B390F">
        <w:trPr>
          <w:jc w:val="center"/>
        </w:trPr>
        <w:tc>
          <w:tcPr>
            <w:tcW w:w="3823" w:type="dxa"/>
          </w:tcPr>
          <w:p w14:paraId="65B8AE7E" w14:textId="77777777" w:rsidR="0010498A" w:rsidRPr="00C71430" w:rsidRDefault="0010498A" w:rsidP="006B390F">
            <w:pPr>
              <w:rPr>
                <w:rFonts w:ascii="Tahoma" w:hAnsi="Tahoma" w:cs="Tahoma"/>
              </w:rPr>
            </w:pPr>
            <w:r w:rsidRPr="00C71430">
              <w:rPr>
                <w:rFonts w:ascii="Tahoma" w:hAnsi="Tahoma" w:cs="Tahoma"/>
              </w:rPr>
              <w:t>Page</w:t>
            </w:r>
          </w:p>
        </w:tc>
        <w:tc>
          <w:tcPr>
            <w:tcW w:w="6523" w:type="dxa"/>
          </w:tcPr>
          <w:p w14:paraId="790B1307" w14:textId="51151F83" w:rsidR="0010498A" w:rsidRPr="00C71430" w:rsidRDefault="00895D69" w:rsidP="006B390F">
            <w:pPr>
              <w:rPr>
                <w:rFonts w:ascii="Tahoma" w:hAnsi="Tahoma" w:cs="Tahoma"/>
              </w:rPr>
            </w:pPr>
            <w:r w:rsidRPr="00C71430">
              <w:rPr>
                <w:rFonts w:ascii="Tahoma" w:hAnsi="Tahoma" w:cs="Tahoma"/>
              </w:rPr>
              <w:t>Display number of page</w:t>
            </w:r>
          </w:p>
        </w:tc>
      </w:tr>
      <w:tr w:rsidR="0010498A" w:rsidRPr="00C71430" w14:paraId="1FD0F173" w14:textId="77777777" w:rsidTr="006B390F">
        <w:trPr>
          <w:jc w:val="center"/>
        </w:trPr>
        <w:tc>
          <w:tcPr>
            <w:tcW w:w="3823" w:type="dxa"/>
          </w:tcPr>
          <w:p w14:paraId="679CA561" w14:textId="77777777" w:rsidR="0010498A" w:rsidRPr="00C71430" w:rsidRDefault="0010498A" w:rsidP="006B390F">
            <w:pPr>
              <w:rPr>
                <w:rFonts w:ascii="Tahoma" w:hAnsi="Tahoma" w:cs="Tahoma"/>
              </w:rPr>
            </w:pPr>
            <w:r w:rsidRPr="00C71430">
              <w:rPr>
                <w:rFonts w:ascii="Tahoma" w:hAnsi="Tahoma" w:cs="Tahoma"/>
              </w:rPr>
              <w:t>Printed date</w:t>
            </w:r>
          </w:p>
        </w:tc>
        <w:tc>
          <w:tcPr>
            <w:tcW w:w="6523" w:type="dxa"/>
          </w:tcPr>
          <w:p w14:paraId="7F815619" w14:textId="6F08F253" w:rsidR="0010498A" w:rsidRPr="00C71430" w:rsidRDefault="00895D69" w:rsidP="006B390F">
            <w:pPr>
              <w:rPr>
                <w:rFonts w:ascii="Tahoma" w:hAnsi="Tahoma" w:cs="Tahoma"/>
              </w:rPr>
            </w:pPr>
            <w:r w:rsidRPr="00C71430">
              <w:rPr>
                <w:rFonts w:ascii="Tahoma" w:hAnsi="Tahoma" w:cs="Tahoma"/>
              </w:rPr>
              <w:t>Display printed date</w:t>
            </w:r>
          </w:p>
        </w:tc>
      </w:tr>
      <w:tr w:rsidR="0010498A" w:rsidRPr="00C71430" w14:paraId="4F7B1FE1" w14:textId="77777777" w:rsidTr="006B390F">
        <w:trPr>
          <w:jc w:val="center"/>
        </w:trPr>
        <w:tc>
          <w:tcPr>
            <w:tcW w:w="3823" w:type="dxa"/>
          </w:tcPr>
          <w:p w14:paraId="2DCB7FB4" w14:textId="77777777" w:rsidR="0010498A" w:rsidRPr="00C71430" w:rsidRDefault="0010498A" w:rsidP="006B390F">
            <w:pPr>
              <w:rPr>
                <w:rFonts w:ascii="Tahoma" w:hAnsi="Tahoma" w:cs="Tahoma"/>
              </w:rPr>
            </w:pPr>
            <w:r w:rsidRPr="00C71430">
              <w:rPr>
                <w:rFonts w:ascii="Tahoma" w:hAnsi="Tahoma" w:cs="Tahoma"/>
              </w:rPr>
              <w:t>Printed time</w:t>
            </w:r>
          </w:p>
        </w:tc>
        <w:tc>
          <w:tcPr>
            <w:tcW w:w="6523" w:type="dxa"/>
          </w:tcPr>
          <w:p w14:paraId="72EED555" w14:textId="5E4DA551" w:rsidR="0010498A" w:rsidRPr="00C71430" w:rsidRDefault="00895D69" w:rsidP="006B390F">
            <w:pPr>
              <w:rPr>
                <w:rFonts w:ascii="Tahoma" w:hAnsi="Tahoma" w:cs="Tahoma"/>
              </w:rPr>
            </w:pPr>
            <w:r w:rsidRPr="00C71430">
              <w:rPr>
                <w:rFonts w:ascii="Tahoma" w:hAnsi="Tahoma" w:cs="Tahoma"/>
              </w:rPr>
              <w:t>Display printed time</w:t>
            </w:r>
          </w:p>
        </w:tc>
      </w:tr>
      <w:tr w:rsidR="0010498A" w:rsidRPr="00C71430" w14:paraId="17D228C5" w14:textId="77777777" w:rsidTr="006B390F">
        <w:trPr>
          <w:jc w:val="center"/>
        </w:trPr>
        <w:tc>
          <w:tcPr>
            <w:tcW w:w="3823" w:type="dxa"/>
          </w:tcPr>
          <w:p w14:paraId="4182DA46" w14:textId="77777777" w:rsidR="0010498A" w:rsidRPr="00C71430" w:rsidRDefault="0010498A" w:rsidP="006B390F">
            <w:pPr>
              <w:rPr>
                <w:rFonts w:ascii="Tahoma" w:hAnsi="Tahoma" w:cs="Tahoma"/>
              </w:rPr>
            </w:pPr>
            <w:r w:rsidRPr="00C71430">
              <w:rPr>
                <w:rFonts w:ascii="Tahoma" w:hAnsi="Tahoma" w:cs="Tahoma"/>
              </w:rPr>
              <w:t>Printed by</w:t>
            </w:r>
          </w:p>
        </w:tc>
        <w:tc>
          <w:tcPr>
            <w:tcW w:w="6523" w:type="dxa"/>
          </w:tcPr>
          <w:p w14:paraId="53FC799C" w14:textId="31F83A06" w:rsidR="0010498A" w:rsidRPr="00C71430" w:rsidRDefault="00895D69" w:rsidP="006B390F">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10498A" w:rsidRPr="00C71430" w14:paraId="268B4EFD" w14:textId="77777777" w:rsidTr="006B390F">
        <w:trPr>
          <w:jc w:val="center"/>
        </w:trPr>
        <w:tc>
          <w:tcPr>
            <w:tcW w:w="3823" w:type="dxa"/>
          </w:tcPr>
          <w:p w14:paraId="7472D1E6" w14:textId="77777777" w:rsidR="0010498A" w:rsidRPr="00C71430" w:rsidRDefault="0010498A" w:rsidP="006B390F">
            <w:pPr>
              <w:rPr>
                <w:rFonts w:ascii="Tahoma" w:hAnsi="Tahoma" w:cs="Tahoma"/>
              </w:rPr>
            </w:pPr>
            <w:r w:rsidRPr="00C71430">
              <w:rPr>
                <w:rFonts w:ascii="Tahoma" w:hAnsi="Tahoma" w:cs="Tahoma"/>
              </w:rPr>
              <w:t>Date from____ To ___</w:t>
            </w:r>
          </w:p>
        </w:tc>
        <w:tc>
          <w:tcPr>
            <w:tcW w:w="6523" w:type="dxa"/>
          </w:tcPr>
          <w:p w14:paraId="73EB5791" w14:textId="07607A17" w:rsidR="0010498A" w:rsidRPr="00C71430" w:rsidRDefault="00895D69" w:rsidP="006B390F">
            <w:pPr>
              <w:rPr>
                <w:rFonts w:ascii="Tahoma" w:hAnsi="Tahoma" w:cs="Tahoma"/>
              </w:rPr>
            </w:pPr>
            <w:r w:rsidRPr="00C71430">
              <w:rPr>
                <w:rFonts w:ascii="Tahoma" w:hAnsi="Tahoma" w:cs="Tahoma"/>
              </w:rPr>
              <w:t xml:space="preserve">Display date from…to… depend on searching criteria </w:t>
            </w:r>
          </w:p>
        </w:tc>
      </w:tr>
      <w:tr w:rsidR="0010498A" w:rsidRPr="00C71430" w14:paraId="4E35E977" w14:textId="77777777" w:rsidTr="006B390F">
        <w:trPr>
          <w:jc w:val="center"/>
        </w:trPr>
        <w:tc>
          <w:tcPr>
            <w:tcW w:w="10346" w:type="dxa"/>
            <w:gridSpan w:val="2"/>
            <w:shd w:val="clear" w:color="auto" w:fill="C8E0E9" w:themeFill="accent6" w:themeFillTint="33"/>
          </w:tcPr>
          <w:p w14:paraId="4961F662" w14:textId="77777777" w:rsidR="0010498A" w:rsidRPr="00C71430" w:rsidRDefault="0010498A" w:rsidP="006B390F">
            <w:pPr>
              <w:rPr>
                <w:rFonts w:ascii="Tahoma" w:hAnsi="Tahoma" w:cs="Tahoma"/>
              </w:rPr>
            </w:pPr>
            <w:r w:rsidRPr="00C71430">
              <w:rPr>
                <w:rFonts w:ascii="Tahoma" w:hAnsi="Tahoma" w:cs="Tahoma"/>
              </w:rPr>
              <w:t>Debit Detail</w:t>
            </w:r>
          </w:p>
        </w:tc>
      </w:tr>
      <w:tr w:rsidR="0010498A" w:rsidRPr="00C71430" w14:paraId="613A7E48" w14:textId="77777777" w:rsidTr="006B390F">
        <w:trPr>
          <w:jc w:val="center"/>
        </w:trPr>
        <w:tc>
          <w:tcPr>
            <w:tcW w:w="3823" w:type="dxa"/>
          </w:tcPr>
          <w:p w14:paraId="054A483C" w14:textId="77777777" w:rsidR="0010498A" w:rsidRPr="00C71430" w:rsidRDefault="0010498A" w:rsidP="006B390F">
            <w:pPr>
              <w:rPr>
                <w:rFonts w:ascii="Tahoma" w:hAnsi="Tahoma" w:cs="Tahoma"/>
              </w:rPr>
            </w:pPr>
            <w:r w:rsidRPr="00C71430">
              <w:rPr>
                <w:rFonts w:ascii="Tahoma" w:hAnsi="Tahoma" w:cs="Tahoma"/>
                <w:cs/>
              </w:rPr>
              <w:t xml:space="preserve">สาขา </w:t>
            </w:r>
            <w:r w:rsidRPr="00C71430">
              <w:rPr>
                <w:rFonts w:ascii="Tahoma" w:hAnsi="Tahoma" w:cs="Tahoma"/>
              </w:rPr>
              <w:t xml:space="preserve">(Branch) </w:t>
            </w:r>
          </w:p>
        </w:tc>
        <w:tc>
          <w:tcPr>
            <w:tcW w:w="6523" w:type="dxa"/>
          </w:tcPr>
          <w:p w14:paraId="0DC1DCA6" w14:textId="1A095606" w:rsidR="0010498A" w:rsidRPr="00C71430" w:rsidRDefault="009C6B2B" w:rsidP="006B390F">
            <w:pPr>
              <w:rPr>
                <w:rFonts w:ascii="Tahoma" w:hAnsi="Tahoma" w:cs="Tahoma"/>
              </w:rPr>
            </w:pPr>
            <w:r w:rsidRPr="00C71430">
              <w:rPr>
                <w:rFonts w:ascii="Tahoma" w:hAnsi="Tahoma" w:cs="Tahoma"/>
              </w:rPr>
              <w:t>Display branch name</w:t>
            </w:r>
          </w:p>
        </w:tc>
      </w:tr>
      <w:tr w:rsidR="0010498A" w:rsidRPr="00C71430" w14:paraId="6007B673" w14:textId="77777777" w:rsidTr="006B390F">
        <w:trPr>
          <w:jc w:val="center"/>
        </w:trPr>
        <w:tc>
          <w:tcPr>
            <w:tcW w:w="3823" w:type="dxa"/>
          </w:tcPr>
          <w:p w14:paraId="1C0B6FEB" w14:textId="77777777" w:rsidR="0010498A" w:rsidRPr="00C71430" w:rsidRDefault="0010498A" w:rsidP="006B390F">
            <w:pPr>
              <w:rPr>
                <w:rFonts w:ascii="Tahoma" w:hAnsi="Tahoma" w:cs="Tahoma"/>
              </w:rPr>
            </w:pPr>
            <w:r w:rsidRPr="00C71430">
              <w:rPr>
                <w:rFonts w:ascii="Tahoma" w:hAnsi="Tahoma" w:cs="Tahoma"/>
                <w:cs/>
              </w:rPr>
              <w:t xml:space="preserve">ลำดับ </w:t>
            </w:r>
            <w:r w:rsidRPr="00C71430">
              <w:rPr>
                <w:rFonts w:ascii="Tahoma" w:hAnsi="Tahoma" w:cs="Tahoma"/>
              </w:rPr>
              <w:t>(No.)</w:t>
            </w:r>
          </w:p>
        </w:tc>
        <w:tc>
          <w:tcPr>
            <w:tcW w:w="6523" w:type="dxa"/>
          </w:tcPr>
          <w:p w14:paraId="7DD14317" w14:textId="3C847938" w:rsidR="0010498A" w:rsidRPr="00C71430" w:rsidRDefault="009C6B2B" w:rsidP="006B390F">
            <w:pPr>
              <w:rPr>
                <w:rFonts w:ascii="Tahoma" w:hAnsi="Tahoma" w:cs="Tahoma"/>
              </w:rPr>
            </w:pPr>
            <w:r w:rsidRPr="00C71430">
              <w:rPr>
                <w:rFonts w:ascii="Tahoma" w:hAnsi="Tahoma" w:cs="Tahoma"/>
              </w:rPr>
              <w:t>Display sequential of transaction</w:t>
            </w:r>
          </w:p>
        </w:tc>
      </w:tr>
      <w:tr w:rsidR="0010498A" w:rsidRPr="00C71430" w14:paraId="57A4FFB0" w14:textId="77777777" w:rsidTr="006B390F">
        <w:trPr>
          <w:jc w:val="center"/>
        </w:trPr>
        <w:tc>
          <w:tcPr>
            <w:tcW w:w="3823" w:type="dxa"/>
          </w:tcPr>
          <w:p w14:paraId="22EF459A" w14:textId="77777777" w:rsidR="0010498A" w:rsidRPr="00C71430" w:rsidRDefault="0010498A" w:rsidP="006B390F">
            <w:pPr>
              <w:rPr>
                <w:rFonts w:ascii="Tahoma" w:hAnsi="Tahoma" w:cs="Tahoma"/>
              </w:rPr>
            </w:pPr>
            <w:r w:rsidRPr="00C71430">
              <w:rPr>
                <w:rFonts w:ascii="Tahoma" w:hAnsi="Tahoma" w:cs="Tahoma"/>
                <w:cs/>
              </w:rPr>
              <w:t xml:space="preserve">รหัสลูกค้า </w:t>
            </w:r>
            <w:r w:rsidRPr="00C71430">
              <w:rPr>
                <w:rFonts w:ascii="Tahoma" w:hAnsi="Tahoma" w:cs="Tahoma"/>
              </w:rPr>
              <w:t>(Customer ID)</w:t>
            </w:r>
          </w:p>
        </w:tc>
        <w:tc>
          <w:tcPr>
            <w:tcW w:w="6523" w:type="dxa"/>
          </w:tcPr>
          <w:p w14:paraId="504DE708" w14:textId="1428657A" w:rsidR="0010498A" w:rsidRPr="00C71430" w:rsidRDefault="009C6B2B" w:rsidP="006B390F">
            <w:pPr>
              <w:rPr>
                <w:rFonts w:ascii="Tahoma" w:hAnsi="Tahoma" w:cs="Tahoma"/>
              </w:rPr>
            </w:pPr>
            <w:r w:rsidRPr="00C71430">
              <w:rPr>
                <w:rFonts w:ascii="Tahoma" w:hAnsi="Tahoma" w:cs="Tahoma"/>
              </w:rPr>
              <w:t>Display customer id</w:t>
            </w:r>
          </w:p>
        </w:tc>
      </w:tr>
      <w:tr w:rsidR="0010498A" w:rsidRPr="00C71430" w14:paraId="71F97FE5" w14:textId="77777777" w:rsidTr="006B390F">
        <w:trPr>
          <w:jc w:val="center"/>
        </w:trPr>
        <w:tc>
          <w:tcPr>
            <w:tcW w:w="3823" w:type="dxa"/>
          </w:tcPr>
          <w:p w14:paraId="6FF1DE59" w14:textId="1ABFF9B0" w:rsidR="0010498A" w:rsidRPr="00C71430" w:rsidRDefault="0010498A" w:rsidP="006B390F">
            <w:pPr>
              <w:rPr>
                <w:rFonts w:ascii="Tahoma" w:hAnsi="Tahoma" w:cs="Tahoma"/>
              </w:rPr>
            </w:pPr>
            <w:r w:rsidRPr="00C71430">
              <w:rPr>
                <w:rFonts w:ascii="Tahoma" w:hAnsi="Tahoma" w:cs="Tahoma"/>
                <w:cs/>
              </w:rPr>
              <w:t xml:space="preserve">เลขที่อ้างอิง </w:t>
            </w:r>
            <w:r w:rsidRPr="00C71430">
              <w:rPr>
                <w:rFonts w:ascii="Tahoma" w:hAnsi="Tahoma" w:cs="Tahoma"/>
              </w:rPr>
              <w:t>(</w:t>
            </w:r>
            <w:r w:rsidR="009C6B2B" w:rsidRPr="00C71430">
              <w:rPr>
                <w:rFonts w:ascii="Tahoma" w:hAnsi="Tahoma" w:cs="Tahoma"/>
              </w:rPr>
              <w:t>Transaction</w:t>
            </w:r>
            <w:r w:rsidRPr="00C71430">
              <w:rPr>
                <w:rFonts w:ascii="Tahoma" w:hAnsi="Tahoma" w:cs="Tahoma"/>
              </w:rPr>
              <w:t xml:space="preserve"> </w:t>
            </w:r>
            <w:r w:rsidR="009C6B2B" w:rsidRPr="00C71430">
              <w:rPr>
                <w:rFonts w:ascii="Tahoma" w:hAnsi="Tahoma" w:cs="Tahoma"/>
              </w:rPr>
              <w:t>No</w:t>
            </w:r>
            <w:r w:rsidRPr="00C71430">
              <w:rPr>
                <w:rFonts w:ascii="Tahoma" w:hAnsi="Tahoma" w:cs="Tahoma"/>
              </w:rPr>
              <w:t>)</w:t>
            </w:r>
          </w:p>
        </w:tc>
        <w:tc>
          <w:tcPr>
            <w:tcW w:w="6523" w:type="dxa"/>
          </w:tcPr>
          <w:p w14:paraId="2CEBED40" w14:textId="141A5254" w:rsidR="0010498A" w:rsidRPr="00C71430" w:rsidRDefault="009C6B2B" w:rsidP="006B390F">
            <w:pPr>
              <w:rPr>
                <w:rFonts w:ascii="Tahoma" w:hAnsi="Tahoma" w:cs="Tahoma"/>
              </w:rPr>
            </w:pPr>
            <w:r w:rsidRPr="00C71430">
              <w:rPr>
                <w:rFonts w:ascii="Tahoma" w:hAnsi="Tahoma" w:cs="Tahoma"/>
              </w:rPr>
              <w:t>Display transaction no.</w:t>
            </w:r>
          </w:p>
        </w:tc>
      </w:tr>
      <w:tr w:rsidR="0010498A" w:rsidRPr="00C71430" w14:paraId="285F0A37" w14:textId="77777777" w:rsidTr="006B390F">
        <w:trPr>
          <w:jc w:val="center"/>
        </w:trPr>
        <w:tc>
          <w:tcPr>
            <w:tcW w:w="3823" w:type="dxa"/>
          </w:tcPr>
          <w:p w14:paraId="0BAC779F" w14:textId="19C227CD" w:rsidR="0010498A" w:rsidRPr="00C71430" w:rsidRDefault="0010498A" w:rsidP="006B390F">
            <w:pPr>
              <w:rPr>
                <w:rFonts w:ascii="Tahoma" w:hAnsi="Tahoma" w:cs="Tahoma"/>
              </w:rPr>
            </w:pPr>
            <w:r w:rsidRPr="00C71430">
              <w:rPr>
                <w:rFonts w:ascii="Tahoma" w:hAnsi="Tahoma" w:cs="Tahoma"/>
                <w:cs/>
              </w:rPr>
              <w:t xml:space="preserve">เลขที่บัญชี </w:t>
            </w:r>
            <w:r w:rsidRPr="00C71430">
              <w:rPr>
                <w:rFonts w:ascii="Tahoma" w:hAnsi="Tahoma" w:cs="Tahoma"/>
              </w:rPr>
              <w:t xml:space="preserve">(Account </w:t>
            </w:r>
            <w:r w:rsidR="009C6B2B" w:rsidRPr="00C71430">
              <w:rPr>
                <w:rFonts w:ascii="Tahoma" w:hAnsi="Tahoma" w:cs="Tahoma"/>
              </w:rPr>
              <w:t>No</w:t>
            </w:r>
            <w:r w:rsidRPr="00C71430">
              <w:rPr>
                <w:rFonts w:ascii="Tahoma" w:hAnsi="Tahoma" w:cs="Tahoma"/>
              </w:rPr>
              <w:t>)</w:t>
            </w:r>
          </w:p>
        </w:tc>
        <w:tc>
          <w:tcPr>
            <w:tcW w:w="6523" w:type="dxa"/>
          </w:tcPr>
          <w:p w14:paraId="7275B2F3" w14:textId="25652735" w:rsidR="0010498A" w:rsidRPr="00C71430" w:rsidRDefault="009C6B2B" w:rsidP="006B390F">
            <w:pPr>
              <w:rPr>
                <w:rFonts w:ascii="Tahoma" w:hAnsi="Tahoma" w:cs="Tahoma"/>
              </w:rPr>
            </w:pPr>
            <w:r w:rsidRPr="00C71430">
              <w:rPr>
                <w:rFonts w:ascii="Tahoma" w:hAnsi="Tahoma" w:cs="Tahoma"/>
              </w:rPr>
              <w:t>Display account no.</w:t>
            </w:r>
          </w:p>
        </w:tc>
      </w:tr>
      <w:tr w:rsidR="0010498A" w:rsidRPr="00C71430" w14:paraId="261FA202" w14:textId="77777777" w:rsidTr="006B390F">
        <w:trPr>
          <w:jc w:val="center"/>
        </w:trPr>
        <w:tc>
          <w:tcPr>
            <w:tcW w:w="3823" w:type="dxa"/>
          </w:tcPr>
          <w:p w14:paraId="6117B639" w14:textId="77777777" w:rsidR="0010498A" w:rsidRPr="00C71430" w:rsidRDefault="0010498A" w:rsidP="006B390F">
            <w:pPr>
              <w:rPr>
                <w:rFonts w:ascii="Tahoma" w:hAnsi="Tahoma" w:cs="Tahoma"/>
              </w:rPr>
            </w:pPr>
            <w:r w:rsidRPr="00C71430">
              <w:rPr>
                <w:rFonts w:ascii="Tahoma" w:hAnsi="Tahoma" w:cs="Tahoma"/>
                <w:cs/>
              </w:rPr>
              <w:t xml:space="preserve">ชื่อบัญชี </w:t>
            </w:r>
            <w:r w:rsidRPr="00C71430">
              <w:rPr>
                <w:rFonts w:ascii="Tahoma" w:hAnsi="Tahoma" w:cs="Tahoma"/>
              </w:rPr>
              <w:t>(Account name)</w:t>
            </w:r>
          </w:p>
        </w:tc>
        <w:tc>
          <w:tcPr>
            <w:tcW w:w="6523" w:type="dxa"/>
          </w:tcPr>
          <w:p w14:paraId="65B6852B" w14:textId="71869C37" w:rsidR="0010498A" w:rsidRPr="00C71430" w:rsidRDefault="009C6B2B" w:rsidP="006B390F">
            <w:pPr>
              <w:rPr>
                <w:rFonts w:ascii="Tahoma" w:hAnsi="Tahoma" w:cs="Tahoma"/>
              </w:rPr>
            </w:pPr>
            <w:r w:rsidRPr="00C71430">
              <w:rPr>
                <w:rFonts w:ascii="Tahoma" w:hAnsi="Tahoma" w:cs="Tahoma"/>
              </w:rPr>
              <w:t>Display account name</w:t>
            </w:r>
          </w:p>
        </w:tc>
      </w:tr>
      <w:tr w:rsidR="0010498A" w:rsidRPr="00C71430" w14:paraId="3858A8E9" w14:textId="77777777" w:rsidTr="006B390F">
        <w:trPr>
          <w:jc w:val="center"/>
        </w:trPr>
        <w:tc>
          <w:tcPr>
            <w:tcW w:w="3823" w:type="dxa"/>
          </w:tcPr>
          <w:p w14:paraId="2696E2F9" w14:textId="77777777" w:rsidR="0010498A" w:rsidRPr="00C71430" w:rsidRDefault="0010498A" w:rsidP="006B390F">
            <w:pPr>
              <w:rPr>
                <w:rFonts w:ascii="Tahoma" w:hAnsi="Tahoma" w:cs="Tahoma"/>
              </w:rPr>
            </w:pPr>
            <w:r w:rsidRPr="00C71430">
              <w:rPr>
                <w:rFonts w:ascii="Tahoma" w:hAnsi="Tahoma" w:cs="Tahoma"/>
                <w:cs/>
              </w:rPr>
              <w:t xml:space="preserve">วันที่ </w:t>
            </w:r>
            <w:r w:rsidRPr="00C71430">
              <w:rPr>
                <w:rFonts w:ascii="Tahoma" w:hAnsi="Tahoma" w:cs="Tahoma"/>
              </w:rPr>
              <w:t>(Date)</w:t>
            </w:r>
          </w:p>
        </w:tc>
        <w:tc>
          <w:tcPr>
            <w:tcW w:w="6523" w:type="dxa"/>
          </w:tcPr>
          <w:p w14:paraId="058E1F6F" w14:textId="3D563D6D" w:rsidR="0010498A" w:rsidRPr="00C71430" w:rsidRDefault="009C6B2B" w:rsidP="006B390F">
            <w:pPr>
              <w:rPr>
                <w:rFonts w:ascii="Tahoma" w:hAnsi="Tahoma" w:cs="Tahoma"/>
                <w:cs/>
              </w:rPr>
            </w:pPr>
            <w:r w:rsidRPr="00C71430">
              <w:rPr>
                <w:rFonts w:ascii="Tahoma" w:hAnsi="Tahoma" w:cs="Tahoma"/>
              </w:rPr>
              <w:t>Display transaction date</w:t>
            </w:r>
          </w:p>
        </w:tc>
      </w:tr>
      <w:tr w:rsidR="0010498A" w:rsidRPr="00C71430" w14:paraId="7956BB32" w14:textId="77777777" w:rsidTr="006B390F">
        <w:trPr>
          <w:jc w:val="center"/>
        </w:trPr>
        <w:tc>
          <w:tcPr>
            <w:tcW w:w="3823" w:type="dxa"/>
          </w:tcPr>
          <w:p w14:paraId="3C54C657" w14:textId="77777777" w:rsidR="0010498A" w:rsidRPr="00C71430" w:rsidRDefault="0010498A" w:rsidP="006B390F">
            <w:pPr>
              <w:rPr>
                <w:rFonts w:ascii="Tahoma" w:hAnsi="Tahoma" w:cs="Tahoma"/>
              </w:rPr>
            </w:pPr>
            <w:r w:rsidRPr="00C71430">
              <w:rPr>
                <w:rFonts w:ascii="Tahoma" w:hAnsi="Tahoma" w:cs="Tahoma"/>
                <w:cs/>
              </w:rPr>
              <w:t xml:space="preserve">ประเภทบัญชี </w:t>
            </w:r>
            <w:r w:rsidRPr="00C71430">
              <w:rPr>
                <w:rFonts w:ascii="Tahoma" w:hAnsi="Tahoma" w:cs="Tahoma"/>
              </w:rPr>
              <w:t>(Account type)</w:t>
            </w:r>
          </w:p>
        </w:tc>
        <w:tc>
          <w:tcPr>
            <w:tcW w:w="6523" w:type="dxa"/>
          </w:tcPr>
          <w:p w14:paraId="1B49CD53" w14:textId="543B9AEE" w:rsidR="0010498A" w:rsidRPr="00C71430" w:rsidRDefault="009C6B2B" w:rsidP="006B390F">
            <w:pPr>
              <w:rPr>
                <w:rFonts w:ascii="Tahoma" w:hAnsi="Tahoma" w:cs="Tahoma"/>
                <w:cs/>
              </w:rPr>
            </w:pPr>
            <w:r w:rsidRPr="00C71430">
              <w:rPr>
                <w:rFonts w:ascii="Tahoma" w:hAnsi="Tahoma" w:cs="Tahoma"/>
              </w:rPr>
              <w:t>Display account type</w:t>
            </w:r>
          </w:p>
        </w:tc>
      </w:tr>
      <w:tr w:rsidR="0010498A" w:rsidRPr="00C71430" w14:paraId="4594A537" w14:textId="77777777" w:rsidTr="006B390F">
        <w:trPr>
          <w:jc w:val="center"/>
        </w:trPr>
        <w:tc>
          <w:tcPr>
            <w:tcW w:w="3823" w:type="dxa"/>
          </w:tcPr>
          <w:p w14:paraId="0F586966" w14:textId="77777777" w:rsidR="0010498A" w:rsidRPr="00C71430" w:rsidRDefault="0010498A" w:rsidP="006B390F">
            <w:pPr>
              <w:rPr>
                <w:rFonts w:ascii="Tahoma" w:hAnsi="Tahoma" w:cs="Tahoma"/>
              </w:rPr>
            </w:pPr>
            <w:r w:rsidRPr="00C71430">
              <w:rPr>
                <w:rFonts w:ascii="Tahoma" w:hAnsi="Tahoma" w:cs="Tahoma"/>
                <w:cs/>
              </w:rPr>
              <w:t xml:space="preserve">สกุลเงิน </w:t>
            </w:r>
            <w:r w:rsidRPr="00C71430">
              <w:rPr>
                <w:rFonts w:ascii="Tahoma" w:hAnsi="Tahoma" w:cs="Tahoma"/>
              </w:rPr>
              <w:t>(Currency)</w:t>
            </w:r>
          </w:p>
        </w:tc>
        <w:tc>
          <w:tcPr>
            <w:tcW w:w="6523" w:type="dxa"/>
          </w:tcPr>
          <w:p w14:paraId="4DD027D3" w14:textId="5C2BADA9" w:rsidR="0010498A" w:rsidRPr="00C71430" w:rsidRDefault="009C6B2B" w:rsidP="006B390F">
            <w:pPr>
              <w:rPr>
                <w:rFonts w:ascii="Tahoma" w:hAnsi="Tahoma" w:cs="Tahoma"/>
                <w:cs/>
              </w:rPr>
            </w:pPr>
            <w:r w:rsidRPr="00C71430">
              <w:rPr>
                <w:rFonts w:ascii="Tahoma" w:hAnsi="Tahoma" w:cs="Tahoma"/>
              </w:rPr>
              <w:t>Display currency</w:t>
            </w:r>
          </w:p>
        </w:tc>
      </w:tr>
      <w:tr w:rsidR="0010498A" w:rsidRPr="00C71430" w14:paraId="468411BA" w14:textId="77777777" w:rsidTr="006B390F">
        <w:trPr>
          <w:jc w:val="center"/>
        </w:trPr>
        <w:tc>
          <w:tcPr>
            <w:tcW w:w="3823" w:type="dxa"/>
          </w:tcPr>
          <w:p w14:paraId="72930778" w14:textId="77777777" w:rsidR="0010498A" w:rsidRPr="00C71430" w:rsidRDefault="0010498A" w:rsidP="006B390F">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6523" w:type="dxa"/>
          </w:tcPr>
          <w:p w14:paraId="0D92744B" w14:textId="404A66CA" w:rsidR="0010498A" w:rsidRPr="00C71430" w:rsidRDefault="009C6B2B" w:rsidP="006B390F">
            <w:pPr>
              <w:rPr>
                <w:rFonts w:ascii="Tahoma" w:hAnsi="Tahoma" w:cs="Tahoma"/>
                <w:cs/>
              </w:rPr>
            </w:pPr>
            <w:r w:rsidRPr="00C71430">
              <w:rPr>
                <w:rFonts w:ascii="Tahoma" w:hAnsi="Tahoma" w:cs="Tahoma"/>
              </w:rPr>
              <w:t>Display amount</w:t>
            </w:r>
          </w:p>
        </w:tc>
      </w:tr>
      <w:tr w:rsidR="0010498A" w:rsidRPr="00C71430" w14:paraId="2380A31B" w14:textId="77777777" w:rsidTr="006B390F">
        <w:trPr>
          <w:jc w:val="center"/>
        </w:trPr>
        <w:tc>
          <w:tcPr>
            <w:tcW w:w="3823" w:type="dxa"/>
          </w:tcPr>
          <w:p w14:paraId="53A8D40D" w14:textId="77777777" w:rsidR="0010498A" w:rsidRPr="00C71430" w:rsidRDefault="0010498A" w:rsidP="006B390F">
            <w:pPr>
              <w:rPr>
                <w:rFonts w:ascii="Tahoma" w:hAnsi="Tahoma" w:cs="Tahoma"/>
              </w:rPr>
            </w:pPr>
            <w:r w:rsidRPr="00C71430">
              <w:rPr>
                <w:rFonts w:ascii="Tahoma" w:hAnsi="Tahoma" w:cs="Tahoma"/>
                <w:cs/>
              </w:rPr>
              <w:t xml:space="preserve">อัตราแลกเปลี่ยน </w:t>
            </w:r>
            <w:r w:rsidRPr="00C71430">
              <w:rPr>
                <w:rFonts w:ascii="Tahoma" w:hAnsi="Tahoma" w:cs="Tahoma"/>
              </w:rPr>
              <w:t>(Exchange rate)</w:t>
            </w:r>
          </w:p>
        </w:tc>
        <w:tc>
          <w:tcPr>
            <w:tcW w:w="6523" w:type="dxa"/>
          </w:tcPr>
          <w:p w14:paraId="0EDBDB81" w14:textId="73560EFD" w:rsidR="0010498A" w:rsidRPr="00C71430" w:rsidRDefault="009C6B2B" w:rsidP="006B390F">
            <w:pPr>
              <w:rPr>
                <w:rFonts w:ascii="Tahoma" w:hAnsi="Tahoma" w:cs="Tahoma"/>
                <w:cs/>
              </w:rPr>
            </w:pPr>
            <w:r w:rsidRPr="00C71430">
              <w:rPr>
                <w:rFonts w:ascii="Tahoma" w:hAnsi="Tahoma" w:cs="Tahoma"/>
              </w:rPr>
              <w:t>Display exchange rate</w:t>
            </w:r>
          </w:p>
        </w:tc>
      </w:tr>
      <w:tr w:rsidR="0010498A" w:rsidRPr="00C71430" w14:paraId="546E5822" w14:textId="77777777" w:rsidTr="006B390F">
        <w:trPr>
          <w:jc w:val="center"/>
        </w:trPr>
        <w:tc>
          <w:tcPr>
            <w:tcW w:w="3823" w:type="dxa"/>
            <w:shd w:val="clear" w:color="auto" w:fill="C8E0E9" w:themeFill="accent6" w:themeFillTint="33"/>
          </w:tcPr>
          <w:p w14:paraId="18FE01FA" w14:textId="77777777" w:rsidR="0010498A" w:rsidRPr="00C71430" w:rsidRDefault="0010498A" w:rsidP="006B390F">
            <w:pPr>
              <w:rPr>
                <w:rFonts w:ascii="Tahoma" w:hAnsi="Tahoma" w:cs="Tahoma"/>
                <w:cs/>
              </w:rPr>
            </w:pPr>
            <w:r w:rsidRPr="00C71430">
              <w:rPr>
                <w:rFonts w:ascii="Tahoma" w:hAnsi="Tahoma" w:cs="Tahoma"/>
              </w:rPr>
              <w:t>Credit Detail</w:t>
            </w:r>
          </w:p>
        </w:tc>
        <w:tc>
          <w:tcPr>
            <w:tcW w:w="6523" w:type="dxa"/>
            <w:shd w:val="clear" w:color="auto" w:fill="C8E0E9" w:themeFill="accent6" w:themeFillTint="33"/>
          </w:tcPr>
          <w:p w14:paraId="639E8C04" w14:textId="77777777" w:rsidR="0010498A" w:rsidRPr="00C71430" w:rsidRDefault="0010498A" w:rsidP="006B390F">
            <w:pPr>
              <w:rPr>
                <w:rFonts w:ascii="Tahoma" w:hAnsi="Tahoma" w:cs="Tahoma"/>
                <w:cs/>
              </w:rPr>
            </w:pPr>
          </w:p>
        </w:tc>
      </w:tr>
      <w:tr w:rsidR="0010498A" w:rsidRPr="00C71430" w14:paraId="0E4557FF" w14:textId="77777777" w:rsidTr="006B390F">
        <w:trPr>
          <w:jc w:val="center"/>
        </w:trPr>
        <w:tc>
          <w:tcPr>
            <w:tcW w:w="3823" w:type="dxa"/>
            <w:shd w:val="clear" w:color="auto" w:fill="FFFFFF" w:themeFill="background1"/>
          </w:tcPr>
          <w:p w14:paraId="2837F2A9" w14:textId="77777777" w:rsidR="0010498A" w:rsidRPr="00C71430" w:rsidRDefault="0010498A" w:rsidP="006B390F">
            <w:pPr>
              <w:rPr>
                <w:rFonts w:ascii="Tahoma" w:hAnsi="Tahoma" w:cs="Tahoma"/>
                <w:cs/>
              </w:rPr>
            </w:pPr>
            <w:r w:rsidRPr="00C71430">
              <w:rPr>
                <w:rFonts w:ascii="Tahoma" w:hAnsi="Tahoma" w:cs="Tahoma"/>
                <w:cs/>
              </w:rPr>
              <w:t xml:space="preserve">สกุลเงิน </w:t>
            </w:r>
            <w:r w:rsidRPr="00C71430">
              <w:rPr>
                <w:rFonts w:ascii="Tahoma" w:hAnsi="Tahoma" w:cs="Tahoma"/>
              </w:rPr>
              <w:t>(Currency)</w:t>
            </w:r>
          </w:p>
        </w:tc>
        <w:tc>
          <w:tcPr>
            <w:tcW w:w="6523" w:type="dxa"/>
            <w:shd w:val="clear" w:color="auto" w:fill="FFFFFF" w:themeFill="background1"/>
          </w:tcPr>
          <w:p w14:paraId="0564FCDD" w14:textId="6A49342F" w:rsidR="0010498A" w:rsidRPr="00C71430" w:rsidRDefault="009C6B2B" w:rsidP="006B390F">
            <w:pPr>
              <w:rPr>
                <w:rFonts w:ascii="Tahoma" w:hAnsi="Tahoma" w:cs="Tahoma"/>
                <w:cs/>
              </w:rPr>
            </w:pPr>
            <w:r w:rsidRPr="00C71430">
              <w:rPr>
                <w:rFonts w:ascii="Tahoma" w:hAnsi="Tahoma" w:cs="Tahoma"/>
              </w:rPr>
              <w:t>Display currency</w:t>
            </w:r>
          </w:p>
        </w:tc>
      </w:tr>
      <w:tr w:rsidR="0010498A" w:rsidRPr="00C71430" w14:paraId="3C8D48CC" w14:textId="77777777" w:rsidTr="006B390F">
        <w:trPr>
          <w:jc w:val="center"/>
        </w:trPr>
        <w:tc>
          <w:tcPr>
            <w:tcW w:w="3823" w:type="dxa"/>
            <w:shd w:val="clear" w:color="auto" w:fill="FFFFFF" w:themeFill="background1"/>
          </w:tcPr>
          <w:p w14:paraId="154D7D79" w14:textId="77777777" w:rsidR="0010498A" w:rsidRPr="00C71430" w:rsidRDefault="0010498A" w:rsidP="006B390F">
            <w:pPr>
              <w:rPr>
                <w:rFonts w:ascii="Tahoma" w:hAnsi="Tahoma" w:cs="Tahoma"/>
                <w:cs/>
              </w:rPr>
            </w:pPr>
            <w:r w:rsidRPr="00C71430">
              <w:rPr>
                <w:rFonts w:ascii="Tahoma" w:hAnsi="Tahoma" w:cs="Tahoma"/>
                <w:cs/>
              </w:rPr>
              <w:t xml:space="preserve">จำนวนเงิน </w:t>
            </w:r>
            <w:r w:rsidRPr="00C71430">
              <w:rPr>
                <w:rFonts w:ascii="Tahoma" w:hAnsi="Tahoma" w:cs="Tahoma"/>
              </w:rPr>
              <w:t>(Amount)</w:t>
            </w:r>
          </w:p>
        </w:tc>
        <w:tc>
          <w:tcPr>
            <w:tcW w:w="6523" w:type="dxa"/>
            <w:shd w:val="clear" w:color="auto" w:fill="FFFFFF" w:themeFill="background1"/>
          </w:tcPr>
          <w:p w14:paraId="58D34866" w14:textId="01B6A416" w:rsidR="0010498A" w:rsidRPr="00C71430" w:rsidRDefault="009C6B2B" w:rsidP="006B390F">
            <w:pPr>
              <w:rPr>
                <w:rFonts w:ascii="Tahoma" w:hAnsi="Tahoma" w:cs="Tahoma"/>
                <w:cs/>
              </w:rPr>
            </w:pPr>
            <w:r w:rsidRPr="00C71430">
              <w:rPr>
                <w:rFonts w:ascii="Tahoma" w:hAnsi="Tahoma" w:cs="Tahoma"/>
              </w:rPr>
              <w:t>Display amount</w:t>
            </w:r>
          </w:p>
        </w:tc>
      </w:tr>
      <w:tr w:rsidR="0010498A" w:rsidRPr="00C71430" w14:paraId="01D8D466" w14:textId="77777777" w:rsidTr="006B390F">
        <w:trPr>
          <w:jc w:val="center"/>
        </w:trPr>
        <w:tc>
          <w:tcPr>
            <w:tcW w:w="3823" w:type="dxa"/>
            <w:shd w:val="clear" w:color="auto" w:fill="FFFFFF" w:themeFill="background1"/>
          </w:tcPr>
          <w:p w14:paraId="132E887D" w14:textId="77777777" w:rsidR="0010498A" w:rsidRPr="00C71430" w:rsidRDefault="0010498A" w:rsidP="006B390F">
            <w:pPr>
              <w:rPr>
                <w:rFonts w:ascii="Tahoma" w:hAnsi="Tahoma" w:cs="Tahoma"/>
                <w:cs/>
              </w:rPr>
            </w:pPr>
            <w:r w:rsidRPr="00C71430">
              <w:rPr>
                <w:rFonts w:ascii="Tahoma" w:hAnsi="Tahoma" w:cs="Tahoma"/>
                <w:cs/>
              </w:rPr>
              <w:t xml:space="preserve">รหัสลูกค้า </w:t>
            </w:r>
            <w:r w:rsidRPr="00C71430">
              <w:rPr>
                <w:rFonts w:ascii="Tahoma" w:hAnsi="Tahoma" w:cs="Tahoma"/>
              </w:rPr>
              <w:t>(Customer ID)</w:t>
            </w:r>
          </w:p>
        </w:tc>
        <w:tc>
          <w:tcPr>
            <w:tcW w:w="6523" w:type="dxa"/>
            <w:shd w:val="clear" w:color="auto" w:fill="FFFFFF" w:themeFill="background1"/>
          </w:tcPr>
          <w:p w14:paraId="7B36D6BC" w14:textId="57ED1868" w:rsidR="0010498A" w:rsidRPr="00C71430" w:rsidRDefault="009C6B2B" w:rsidP="006B390F">
            <w:pPr>
              <w:rPr>
                <w:rFonts w:ascii="Tahoma" w:hAnsi="Tahoma" w:cs="Tahoma"/>
                <w:cs/>
              </w:rPr>
            </w:pPr>
            <w:r w:rsidRPr="00C71430">
              <w:rPr>
                <w:rFonts w:ascii="Tahoma" w:hAnsi="Tahoma" w:cs="Tahoma"/>
              </w:rPr>
              <w:t>Display customer id</w:t>
            </w:r>
          </w:p>
        </w:tc>
      </w:tr>
      <w:tr w:rsidR="0010498A" w:rsidRPr="00C71430" w14:paraId="512D7B5C" w14:textId="77777777" w:rsidTr="006B390F">
        <w:trPr>
          <w:jc w:val="center"/>
        </w:trPr>
        <w:tc>
          <w:tcPr>
            <w:tcW w:w="3823" w:type="dxa"/>
            <w:shd w:val="clear" w:color="auto" w:fill="FFFFFF" w:themeFill="background1"/>
          </w:tcPr>
          <w:p w14:paraId="76590852" w14:textId="3B3ABB60" w:rsidR="0010498A" w:rsidRPr="00C71430" w:rsidRDefault="0010498A" w:rsidP="006B390F">
            <w:pPr>
              <w:rPr>
                <w:rFonts w:ascii="Tahoma" w:hAnsi="Tahoma" w:cs="Tahoma"/>
                <w:cs/>
              </w:rPr>
            </w:pPr>
            <w:r w:rsidRPr="00C71430">
              <w:rPr>
                <w:rFonts w:ascii="Tahoma" w:hAnsi="Tahoma" w:cs="Tahoma"/>
                <w:cs/>
              </w:rPr>
              <w:t xml:space="preserve">เลขที่บัญชี </w:t>
            </w:r>
            <w:r w:rsidRPr="00C71430">
              <w:rPr>
                <w:rFonts w:ascii="Tahoma" w:hAnsi="Tahoma" w:cs="Tahoma"/>
              </w:rPr>
              <w:t xml:space="preserve">(Account </w:t>
            </w:r>
            <w:r w:rsidR="009C6B2B" w:rsidRPr="00C71430">
              <w:rPr>
                <w:rFonts w:ascii="Tahoma" w:hAnsi="Tahoma" w:cs="Tahoma"/>
              </w:rPr>
              <w:t>No</w:t>
            </w:r>
            <w:r w:rsidRPr="00C71430">
              <w:rPr>
                <w:rFonts w:ascii="Tahoma" w:hAnsi="Tahoma" w:cs="Tahoma"/>
              </w:rPr>
              <w:t>)</w:t>
            </w:r>
          </w:p>
        </w:tc>
        <w:tc>
          <w:tcPr>
            <w:tcW w:w="6523" w:type="dxa"/>
            <w:shd w:val="clear" w:color="auto" w:fill="FFFFFF" w:themeFill="background1"/>
          </w:tcPr>
          <w:p w14:paraId="50A125A1" w14:textId="47E0D142" w:rsidR="0010498A" w:rsidRPr="00C71430" w:rsidRDefault="009C6B2B" w:rsidP="006B390F">
            <w:pPr>
              <w:rPr>
                <w:rFonts w:ascii="Tahoma" w:hAnsi="Tahoma" w:cs="Tahoma"/>
                <w:cs/>
              </w:rPr>
            </w:pPr>
            <w:r w:rsidRPr="00C71430">
              <w:rPr>
                <w:rFonts w:ascii="Tahoma" w:hAnsi="Tahoma" w:cs="Tahoma"/>
              </w:rPr>
              <w:t>Display account no.</w:t>
            </w:r>
          </w:p>
        </w:tc>
      </w:tr>
      <w:tr w:rsidR="0010498A" w:rsidRPr="00C71430" w14:paraId="0FF0FFA3" w14:textId="77777777" w:rsidTr="006B390F">
        <w:trPr>
          <w:jc w:val="center"/>
        </w:trPr>
        <w:tc>
          <w:tcPr>
            <w:tcW w:w="3823" w:type="dxa"/>
            <w:shd w:val="clear" w:color="auto" w:fill="FFFFFF" w:themeFill="background1"/>
          </w:tcPr>
          <w:p w14:paraId="58E26B83" w14:textId="77777777" w:rsidR="0010498A" w:rsidRPr="00C71430" w:rsidRDefault="0010498A" w:rsidP="006B390F">
            <w:pPr>
              <w:rPr>
                <w:rFonts w:ascii="Tahoma" w:hAnsi="Tahoma" w:cs="Tahoma"/>
                <w:cs/>
              </w:rPr>
            </w:pPr>
            <w:r w:rsidRPr="00C71430">
              <w:rPr>
                <w:rFonts w:ascii="Tahoma" w:hAnsi="Tahoma" w:cs="Tahoma"/>
                <w:cs/>
              </w:rPr>
              <w:t xml:space="preserve">ชื่อบัญชี </w:t>
            </w:r>
            <w:r w:rsidRPr="00C71430">
              <w:rPr>
                <w:rFonts w:ascii="Tahoma" w:hAnsi="Tahoma" w:cs="Tahoma"/>
              </w:rPr>
              <w:t>(Account name)</w:t>
            </w:r>
          </w:p>
        </w:tc>
        <w:tc>
          <w:tcPr>
            <w:tcW w:w="6523" w:type="dxa"/>
            <w:shd w:val="clear" w:color="auto" w:fill="FFFFFF" w:themeFill="background1"/>
          </w:tcPr>
          <w:p w14:paraId="01435A6F" w14:textId="57729A5D" w:rsidR="0010498A" w:rsidRPr="00C71430" w:rsidRDefault="009C6B2B" w:rsidP="006B390F">
            <w:pPr>
              <w:rPr>
                <w:rFonts w:ascii="Tahoma" w:hAnsi="Tahoma" w:cs="Tahoma"/>
                <w:cs/>
              </w:rPr>
            </w:pPr>
            <w:r w:rsidRPr="00C71430">
              <w:rPr>
                <w:rFonts w:ascii="Tahoma" w:hAnsi="Tahoma" w:cs="Tahoma"/>
              </w:rPr>
              <w:t>Display account name</w:t>
            </w:r>
          </w:p>
        </w:tc>
      </w:tr>
      <w:tr w:rsidR="0010498A" w:rsidRPr="00C71430" w14:paraId="182CA0A7" w14:textId="77777777" w:rsidTr="006B390F">
        <w:trPr>
          <w:jc w:val="center"/>
        </w:trPr>
        <w:tc>
          <w:tcPr>
            <w:tcW w:w="3823" w:type="dxa"/>
            <w:shd w:val="clear" w:color="auto" w:fill="FFFFFF" w:themeFill="background1"/>
          </w:tcPr>
          <w:p w14:paraId="2B8BC33E" w14:textId="77777777" w:rsidR="0010498A" w:rsidRPr="00C71430" w:rsidRDefault="0010498A" w:rsidP="006B390F">
            <w:pPr>
              <w:rPr>
                <w:rFonts w:ascii="Tahoma" w:hAnsi="Tahoma" w:cs="Tahoma"/>
                <w:cs/>
              </w:rPr>
            </w:pPr>
            <w:r w:rsidRPr="00C71430">
              <w:rPr>
                <w:rFonts w:ascii="Tahoma" w:hAnsi="Tahoma" w:cs="Tahoma"/>
                <w:cs/>
              </w:rPr>
              <w:t xml:space="preserve">ประเภทบัญชี </w:t>
            </w:r>
            <w:r w:rsidRPr="00C71430">
              <w:rPr>
                <w:rFonts w:ascii="Tahoma" w:hAnsi="Tahoma" w:cs="Tahoma"/>
              </w:rPr>
              <w:t>(Account type)</w:t>
            </w:r>
          </w:p>
        </w:tc>
        <w:tc>
          <w:tcPr>
            <w:tcW w:w="6523" w:type="dxa"/>
            <w:shd w:val="clear" w:color="auto" w:fill="FFFFFF" w:themeFill="background1"/>
          </w:tcPr>
          <w:p w14:paraId="2BCDFB40" w14:textId="657B95C6" w:rsidR="0010498A" w:rsidRPr="00C71430" w:rsidRDefault="009C6B2B" w:rsidP="006B390F">
            <w:pPr>
              <w:rPr>
                <w:rFonts w:ascii="Tahoma" w:hAnsi="Tahoma" w:cs="Tahoma"/>
                <w:cs/>
              </w:rPr>
            </w:pPr>
            <w:r w:rsidRPr="00C71430">
              <w:rPr>
                <w:rFonts w:ascii="Tahoma" w:hAnsi="Tahoma" w:cs="Tahoma"/>
              </w:rPr>
              <w:t>Display account type</w:t>
            </w:r>
          </w:p>
        </w:tc>
      </w:tr>
      <w:tr w:rsidR="0010498A" w:rsidRPr="00C71430" w14:paraId="0BCFAD93" w14:textId="77777777" w:rsidTr="006B390F">
        <w:trPr>
          <w:jc w:val="center"/>
        </w:trPr>
        <w:tc>
          <w:tcPr>
            <w:tcW w:w="3823" w:type="dxa"/>
            <w:shd w:val="clear" w:color="auto" w:fill="FFFFFF" w:themeFill="background1"/>
          </w:tcPr>
          <w:p w14:paraId="031BF310" w14:textId="77777777" w:rsidR="0010498A" w:rsidRPr="00C71430" w:rsidRDefault="0010498A" w:rsidP="006B390F">
            <w:pPr>
              <w:rPr>
                <w:rFonts w:ascii="Tahoma" w:hAnsi="Tahoma" w:cs="Tahoma"/>
                <w:cs/>
              </w:rPr>
            </w:pPr>
            <w:r w:rsidRPr="00C71430">
              <w:rPr>
                <w:rFonts w:ascii="Tahoma" w:hAnsi="Tahoma" w:cs="Tahoma"/>
              </w:rPr>
              <w:t>Forward No.</w:t>
            </w:r>
          </w:p>
        </w:tc>
        <w:tc>
          <w:tcPr>
            <w:tcW w:w="6523" w:type="dxa"/>
            <w:shd w:val="clear" w:color="auto" w:fill="FFFFFF" w:themeFill="background1"/>
          </w:tcPr>
          <w:p w14:paraId="6248541C" w14:textId="5816E08E" w:rsidR="0010498A" w:rsidRPr="00C71430" w:rsidRDefault="009C6B2B" w:rsidP="006B390F">
            <w:pPr>
              <w:rPr>
                <w:rFonts w:ascii="Tahoma" w:hAnsi="Tahoma" w:cs="Tahoma"/>
                <w:cs/>
              </w:rPr>
            </w:pPr>
            <w:r w:rsidRPr="00C71430">
              <w:rPr>
                <w:rFonts w:ascii="Tahoma" w:hAnsi="Tahoma" w:cs="Tahoma"/>
              </w:rPr>
              <w:t>Display forward contract no.</w:t>
            </w:r>
          </w:p>
        </w:tc>
      </w:tr>
    </w:tbl>
    <w:p w14:paraId="75FC8AD6" w14:textId="77777777" w:rsidR="0010498A" w:rsidRPr="00C71430" w:rsidRDefault="0010498A" w:rsidP="0010498A">
      <w:pPr>
        <w:rPr>
          <w:rFonts w:ascii="Tahoma" w:hAnsi="Tahoma" w:cs="Tahoma"/>
        </w:rPr>
      </w:pPr>
    </w:p>
    <w:p w14:paraId="715A1387" w14:textId="4A6FE349" w:rsidR="00061B9D" w:rsidRPr="00C71430" w:rsidRDefault="005611A1" w:rsidP="005414D7">
      <w:pPr>
        <w:ind w:hanging="180"/>
        <w:jc w:val="center"/>
        <w:rPr>
          <w:rFonts w:ascii="Tahoma" w:hAnsi="Tahoma" w:cs="Tahoma"/>
        </w:rPr>
      </w:pPr>
      <w:r w:rsidRPr="00C71430">
        <w:rPr>
          <w:rFonts w:ascii="Tahoma" w:hAnsi="Tahoma" w:cs="Tahoma"/>
          <w:noProof/>
          <w:lang w:val="en-SG" w:eastAsia="en-SG" w:bidi="ar-SA"/>
        </w:rPr>
        <w:drawing>
          <wp:inline distT="0" distB="0" distL="0" distR="0" wp14:anchorId="3AFFBAAD" wp14:editId="1B35A591">
            <wp:extent cx="6559981" cy="2016951"/>
            <wp:effectExtent l="19050" t="19050" r="12700" b="21590"/>
            <wp:docPr id="66590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98230" cy="2028711"/>
                    </a:xfrm>
                    <a:prstGeom prst="rect">
                      <a:avLst/>
                    </a:prstGeom>
                    <a:noFill/>
                    <a:ln>
                      <a:solidFill>
                        <a:schemeClr val="bg2"/>
                      </a:solidFill>
                    </a:ln>
                  </pic:spPr>
                </pic:pic>
              </a:graphicData>
            </a:graphic>
          </wp:inline>
        </w:drawing>
      </w:r>
    </w:p>
    <w:p w14:paraId="27AC192E" w14:textId="031E24EF" w:rsidR="00061B9D" w:rsidRPr="00C71430" w:rsidRDefault="00061B9D">
      <w:pPr>
        <w:pStyle w:val="Heading3"/>
        <w:numPr>
          <w:ilvl w:val="1"/>
          <w:numId w:val="10"/>
        </w:numPr>
        <w:ind w:hanging="1086"/>
        <w:rPr>
          <w:rFonts w:ascii="Tahoma" w:hAnsi="Tahoma" w:cs="Tahoma"/>
        </w:rPr>
      </w:pPr>
      <w:bookmarkStart w:id="59" w:name="_Toc438201759"/>
      <w:bookmarkStart w:id="60" w:name="_Toc145230583"/>
      <w:bookmarkStart w:id="61" w:name="_Toc145230967"/>
      <w:bookmarkStart w:id="62" w:name="_Toc195072242"/>
      <w:bookmarkStart w:id="63" w:name="_Toc239150573"/>
      <w:bookmarkStart w:id="64" w:name="_Toc159825558"/>
      <w:r w:rsidRPr="00C71430">
        <w:rPr>
          <w:rFonts w:ascii="Tahoma" w:hAnsi="Tahoma" w:cs="Tahoma"/>
        </w:rPr>
        <w:t>Additional Impacts</w:t>
      </w:r>
      <w:bookmarkEnd w:id="59"/>
      <w:bookmarkEnd w:id="60"/>
      <w:bookmarkEnd w:id="61"/>
    </w:p>
    <w:bookmarkEnd w:id="62"/>
    <w:bookmarkEnd w:id="63"/>
    <w:bookmarkEnd w:id="64"/>
    <w:p w14:paraId="608934A9" w14:textId="77777777" w:rsidR="00DF3C4F" w:rsidRPr="00C71430" w:rsidRDefault="00DF3C4F" w:rsidP="008846B4">
      <w:pPr>
        <w:ind w:firstLine="360"/>
        <w:rPr>
          <w:rFonts w:ascii="Tahoma" w:hAnsi="Tahoma" w:cs="Tahoma"/>
        </w:rPr>
      </w:pPr>
      <w:r w:rsidRPr="00C71430">
        <w:rPr>
          <w:rFonts w:ascii="Tahoma" w:hAnsi="Tahoma" w:cs="Tahoma"/>
        </w:rPr>
        <w:t>Not Applicable.</w:t>
      </w:r>
    </w:p>
    <w:p w14:paraId="29437411" w14:textId="531106D5" w:rsidR="008846B4" w:rsidRPr="00C71430" w:rsidRDefault="00E34074" w:rsidP="00354370">
      <w:pPr>
        <w:pStyle w:val="Heading2"/>
        <w:rPr>
          <w:rFonts w:ascii="Tahoma" w:hAnsi="Tahoma" w:cs="Tahoma"/>
        </w:rPr>
      </w:pPr>
      <w:bookmarkStart w:id="65" w:name="_Toc145230584"/>
      <w:bookmarkStart w:id="66" w:name="_Toc145230968"/>
      <w:r w:rsidRPr="00C71430">
        <w:rPr>
          <w:rFonts w:ascii="Tahoma" w:hAnsi="Tahoma" w:cs="Tahoma"/>
        </w:rPr>
        <w:lastRenderedPageBreak/>
        <w:t>Outward Clearing Cheque Return</w:t>
      </w:r>
      <w:r w:rsidR="00482C94" w:rsidRPr="00C71430">
        <w:rPr>
          <w:rFonts w:ascii="Tahoma" w:hAnsi="Tahoma" w:cs="Tahoma"/>
        </w:rPr>
        <w:t xml:space="preserve"> Report</w:t>
      </w:r>
      <w:bookmarkEnd w:id="65"/>
      <w:bookmarkEnd w:id="66"/>
    </w:p>
    <w:p w14:paraId="22D4F13D" w14:textId="77777777" w:rsidR="008846B4" w:rsidRPr="00C71430" w:rsidRDefault="008846B4" w:rsidP="008846B4">
      <w:pPr>
        <w:rPr>
          <w:rFonts w:ascii="Tahoma" w:hAnsi="Tahoma" w:cs="Tahoma"/>
          <w:lang w:val="en-GB" w:bidi="ar-SA"/>
        </w:rPr>
      </w:pPr>
    </w:p>
    <w:tbl>
      <w:tblPr>
        <w:tblStyle w:val="TableGrid"/>
        <w:tblW w:w="0" w:type="auto"/>
        <w:tblLook w:val="04A0" w:firstRow="1" w:lastRow="0" w:firstColumn="1" w:lastColumn="0" w:noHBand="0" w:noVBand="1"/>
      </w:tblPr>
      <w:tblGrid>
        <w:gridCol w:w="5382"/>
        <w:gridCol w:w="4671"/>
      </w:tblGrid>
      <w:tr w:rsidR="00E34074" w:rsidRPr="00C71430" w14:paraId="2944A950" w14:textId="77777777" w:rsidTr="006B390F">
        <w:tc>
          <w:tcPr>
            <w:tcW w:w="5026" w:type="dxa"/>
          </w:tcPr>
          <w:p w14:paraId="135EE09F" w14:textId="631923C3" w:rsidR="00E34074" w:rsidRPr="00C71430" w:rsidRDefault="00CA4DA9" w:rsidP="00E34074">
            <w:pPr>
              <w:rPr>
                <w:rFonts w:ascii="Tahoma" w:hAnsi="Tahoma" w:cs="Tahoma"/>
              </w:rPr>
            </w:pPr>
            <w:r w:rsidRPr="00C71430">
              <w:rPr>
                <w:rFonts w:ascii="Tahoma" w:hAnsi="Tahoma" w:cs="Tahoma"/>
              </w:rPr>
              <w:t xml:space="preserve">DPS-55 </w:t>
            </w:r>
            <w:r w:rsidR="00E34074" w:rsidRPr="00C71430">
              <w:rPr>
                <w:rFonts w:ascii="Tahoma" w:hAnsi="Tahoma" w:cs="Tahoma"/>
              </w:rPr>
              <w:t xml:space="preserve">Outward Clearing: </w:t>
            </w:r>
            <w:r w:rsidR="00E34074" w:rsidRPr="00C71430">
              <w:rPr>
                <w:rFonts w:ascii="Tahoma" w:hAnsi="Tahoma" w:cs="Tahoma"/>
                <w:cs/>
              </w:rPr>
              <w:t xml:space="preserve">ในกรณีมีเช็คคืน จากการบันทึก </w:t>
            </w:r>
            <w:r w:rsidR="00E34074" w:rsidRPr="00C71430">
              <w:rPr>
                <w:rFonts w:ascii="Tahoma" w:hAnsi="Tahoma" w:cs="Tahoma"/>
              </w:rPr>
              <w:t xml:space="preserve">Clearing Cheque </w:t>
            </w:r>
            <w:r w:rsidR="00E34074" w:rsidRPr="00C71430">
              <w:rPr>
                <w:rFonts w:ascii="Tahoma" w:hAnsi="Tahoma" w:cs="Tahoma"/>
                <w:cs/>
              </w:rPr>
              <w:t xml:space="preserve">ระบบสามารถทำรายการเช็คคืน โดยสามารถระบุเหตุผลการคืนเช็ค และสามารถบันทึกการกลับรายการบัญชีอย่างอัตโนมัติ โดยไม่ต้องมีการทำ </w:t>
            </w:r>
            <w:r w:rsidR="00E34074" w:rsidRPr="00C71430">
              <w:rPr>
                <w:rFonts w:ascii="Tahoma" w:hAnsi="Tahoma" w:cs="Tahoma"/>
              </w:rPr>
              <w:t>Release hold</w:t>
            </w:r>
          </w:p>
          <w:p w14:paraId="07148EB9" w14:textId="39DBE6F0" w:rsidR="00E34074" w:rsidRPr="00C71430" w:rsidRDefault="00E34074" w:rsidP="00E34074">
            <w:pPr>
              <w:rPr>
                <w:rFonts w:ascii="Tahoma" w:hAnsi="Tahoma" w:cs="Tahoma"/>
              </w:rPr>
            </w:pPr>
            <w:r w:rsidRPr="00C71430">
              <w:rPr>
                <w:rFonts w:ascii="Tahoma" w:hAnsi="Tahoma" w:cs="Tahoma"/>
                <w:cs/>
              </w:rPr>
              <w:t xml:space="preserve">การแสดงผลลัพธ์ใน </w:t>
            </w:r>
            <w:r w:rsidRPr="00C71430">
              <w:rPr>
                <w:rFonts w:ascii="Tahoma" w:hAnsi="Tahoma" w:cs="Tahoma"/>
              </w:rPr>
              <w:t xml:space="preserve">Statement </w:t>
            </w:r>
            <w:r w:rsidRPr="00C71430">
              <w:rPr>
                <w:rFonts w:ascii="Tahoma" w:hAnsi="Tahoma" w:cs="Tahoma"/>
                <w:cs/>
              </w:rPr>
              <w:t xml:space="preserve">คือ </w:t>
            </w:r>
            <w:r w:rsidRPr="00C71430">
              <w:rPr>
                <w:rFonts w:ascii="Tahoma" w:hAnsi="Tahoma" w:cs="Tahoma"/>
              </w:rPr>
              <w:t xml:space="preserve">Debit </w:t>
            </w:r>
            <w:r w:rsidRPr="00C71430">
              <w:rPr>
                <w:rFonts w:ascii="Tahoma" w:hAnsi="Tahoma" w:cs="Tahoma"/>
                <w:cs/>
              </w:rPr>
              <w:t xml:space="preserve">รายการคืนเช็ค ด้วยวันที่ </w:t>
            </w:r>
            <w:r w:rsidRPr="00C71430">
              <w:rPr>
                <w:rFonts w:ascii="Tahoma" w:hAnsi="Tahoma" w:cs="Tahoma"/>
              </w:rPr>
              <w:t>Clearing Cheque Date</w:t>
            </w:r>
          </w:p>
        </w:tc>
        <w:tc>
          <w:tcPr>
            <w:tcW w:w="5027" w:type="dxa"/>
          </w:tcPr>
          <w:p w14:paraId="729EC8D9" w14:textId="77777777" w:rsidR="00E34074" w:rsidRPr="00C71430" w:rsidRDefault="00E34074" w:rsidP="00E34074">
            <w:pPr>
              <w:rPr>
                <w:rFonts w:ascii="Tahoma" w:hAnsi="Tahoma" w:cs="Tahoma"/>
              </w:rPr>
            </w:pPr>
            <w:r w:rsidRPr="00C71430">
              <w:rPr>
                <w:rFonts w:ascii="Tahoma" w:hAnsi="Tahoma" w:cs="Tahoma"/>
              </w:rPr>
              <w:t>In case of cheque return from the Clearing Cheque, the system can perform a return cheque transaction. And able to define the reason for the cheque return. And can automatically record the reversal</w:t>
            </w:r>
          </w:p>
          <w:p w14:paraId="3AB412DE" w14:textId="508C2CBC" w:rsidR="00E34074" w:rsidRPr="00C71430" w:rsidRDefault="00E34074" w:rsidP="00E34074">
            <w:pPr>
              <w:rPr>
                <w:rFonts w:ascii="Tahoma" w:hAnsi="Tahoma" w:cs="Tahoma"/>
              </w:rPr>
            </w:pPr>
            <w:r w:rsidRPr="00C71430">
              <w:rPr>
                <w:rFonts w:ascii="Tahoma" w:hAnsi="Tahoma" w:cs="Tahoma"/>
              </w:rPr>
              <w:t>The output in the Statement is Debit Cheque Return with Clearing Cheque Date</w:t>
            </w:r>
          </w:p>
        </w:tc>
      </w:tr>
    </w:tbl>
    <w:p w14:paraId="1FE513BA" w14:textId="77777777" w:rsidR="008846B4" w:rsidRPr="00C71430" w:rsidRDefault="008846B4" w:rsidP="008846B4">
      <w:pPr>
        <w:rPr>
          <w:rFonts w:ascii="Tahoma" w:hAnsi="Tahoma" w:cs="Tahoma"/>
          <w:lang w:bidi="ar-SA"/>
        </w:rPr>
      </w:pPr>
    </w:p>
    <w:p w14:paraId="15388DA4" w14:textId="77777777" w:rsidR="00E34074" w:rsidRPr="00C71430" w:rsidRDefault="00E34074" w:rsidP="00E34074">
      <w:pPr>
        <w:pStyle w:val="Heading3"/>
        <w:rPr>
          <w:rFonts w:ascii="Tahoma" w:hAnsi="Tahoma" w:cs="Tahoma"/>
        </w:rPr>
      </w:pPr>
      <w:bookmarkStart w:id="67" w:name="_Toc145230585"/>
      <w:bookmarkStart w:id="68" w:name="_Toc145230969"/>
      <w:r w:rsidRPr="00C71430">
        <w:rPr>
          <w:rFonts w:ascii="Tahoma" w:hAnsi="Tahoma" w:cs="Tahoma"/>
        </w:rPr>
        <w:t>Purpose</w:t>
      </w:r>
      <w:bookmarkEnd w:id="67"/>
      <w:bookmarkEnd w:id="68"/>
    </w:p>
    <w:p w14:paraId="359E7FAE" w14:textId="7D7C073B" w:rsidR="00E34074" w:rsidRPr="00C71430" w:rsidRDefault="00E34074" w:rsidP="00E34074">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00482C94" w:rsidRPr="00C71430">
        <w:rPr>
          <w:rFonts w:ascii="Tahoma" w:hAnsi="Tahoma" w:cs="Tahoma"/>
          <w:lang w:val="en"/>
        </w:rPr>
        <w:t xml:space="preserve">Outward Clearing </w:t>
      </w:r>
      <w:r w:rsidRPr="00C71430">
        <w:rPr>
          <w:rFonts w:ascii="Tahoma" w:hAnsi="Tahoma" w:cs="Tahoma"/>
          <w:lang w:val="en"/>
        </w:rPr>
        <w:t xml:space="preserve">Cheque </w:t>
      </w:r>
      <w:r w:rsidR="00482C94" w:rsidRPr="00C71430">
        <w:rPr>
          <w:rFonts w:ascii="Tahoma" w:hAnsi="Tahoma" w:cs="Tahoma"/>
          <w:lang w:val="en"/>
        </w:rPr>
        <w:t>Return Report</w:t>
      </w:r>
      <w:r w:rsidRPr="00C71430">
        <w:rPr>
          <w:rFonts w:ascii="Tahoma" w:hAnsi="Tahoma" w:cs="Tahoma"/>
          <w:lang w:val="en"/>
        </w:rPr>
        <w:t xml:space="preserve">. </w:t>
      </w:r>
      <w:r w:rsidRPr="00C71430">
        <w:rPr>
          <w:rFonts w:ascii="Tahoma" w:hAnsi="Tahoma" w:cs="Tahoma"/>
        </w:rPr>
        <w:t xml:space="preserve">For </w:t>
      </w:r>
      <w:r w:rsidR="00482C94" w:rsidRPr="00C71430">
        <w:rPr>
          <w:rFonts w:ascii="Tahoma" w:hAnsi="Tahoma" w:cs="Tahoma"/>
        </w:rPr>
        <w:t>deposited other bank</w:t>
      </w:r>
      <w:r w:rsidRPr="00C71430">
        <w:rPr>
          <w:rFonts w:ascii="Tahoma" w:hAnsi="Tahoma" w:cs="Tahoma"/>
        </w:rPr>
        <w:t xml:space="preserve"> cheque</w:t>
      </w:r>
      <w:r w:rsidR="00482C94" w:rsidRPr="00C71430">
        <w:rPr>
          <w:rFonts w:ascii="Tahoma" w:hAnsi="Tahoma" w:cs="Tahoma"/>
        </w:rPr>
        <w:t>s</w:t>
      </w:r>
      <w:r w:rsidRPr="00C71430">
        <w:rPr>
          <w:rFonts w:ascii="Tahoma" w:hAnsi="Tahoma" w:cs="Tahoma"/>
        </w:rPr>
        <w:t>.</w:t>
      </w:r>
    </w:p>
    <w:p w14:paraId="44E8ECD3" w14:textId="77777777" w:rsidR="00764AD2" w:rsidRPr="00C71430" w:rsidRDefault="00764AD2" w:rsidP="00E34074">
      <w:pPr>
        <w:shd w:val="clear" w:color="auto" w:fill="FDFDFD"/>
        <w:ind w:left="360"/>
        <w:rPr>
          <w:rFonts w:ascii="Tahoma" w:hAnsi="Tahoma" w:cs="Tahoma"/>
        </w:rPr>
      </w:pPr>
    </w:p>
    <w:p w14:paraId="1CE35C6A" w14:textId="77777777" w:rsidR="00E34074" w:rsidRPr="00C71430" w:rsidRDefault="00E34074" w:rsidP="00E34074">
      <w:pPr>
        <w:pStyle w:val="Heading3"/>
        <w:rPr>
          <w:rFonts w:ascii="Tahoma" w:hAnsi="Tahoma" w:cs="Tahoma"/>
        </w:rPr>
      </w:pPr>
      <w:bookmarkStart w:id="69" w:name="_Toc145230586"/>
      <w:bookmarkStart w:id="70" w:name="_Toc145230970"/>
      <w:r w:rsidRPr="00C71430">
        <w:rPr>
          <w:rFonts w:ascii="Tahoma" w:hAnsi="Tahoma" w:cs="Tahoma"/>
        </w:rPr>
        <w:t>Background</w:t>
      </w:r>
      <w:bookmarkEnd w:id="69"/>
      <w:bookmarkEnd w:id="70"/>
    </w:p>
    <w:p w14:paraId="595D1ADC" w14:textId="77777777" w:rsidR="00E34074" w:rsidRPr="00C71430" w:rsidRDefault="00E34074">
      <w:pPr>
        <w:pStyle w:val="ListParagraph"/>
        <w:numPr>
          <w:ilvl w:val="2"/>
          <w:numId w:val="15"/>
        </w:numPr>
        <w:ind w:left="1560" w:hanging="851"/>
        <w:jc w:val="both"/>
        <w:rPr>
          <w:rFonts w:ascii="Tahoma" w:hAnsi="Tahoma" w:cs="Tahoma"/>
          <w:lang w:bidi="ar-SA"/>
        </w:rPr>
      </w:pPr>
      <w:r w:rsidRPr="00C71430">
        <w:rPr>
          <w:rFonts w:ascii="Tahoma" w:hAnsi="Tahoma" w:cs="Tahoma"/>
        </w:rPr>
        <w:t>EXIM Current Business Practice (as-is)</w:t>
      </w:r>
    </w:p>
    <w:p w14:paraId="14A77B70" w14:textId="024CB6C5" w:rsidR="00E34074" w:rsidRPr="00C71430" w:rsidRDefault="00E34074">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1391DF49" w14:textId="49544D05" w:rsidR="000525F0" w:rsidRPr="00C71430" w:rsidRDefault="005611A1">
      <w:pPr>
        <w:pStyle w:val="ListParagraph"/>
        <w:numPr>
          <w:ilvl w:val="0"/>
          <w:numId w:val="14"/>
        </w:numPr>
        <w:ind w:left="1560" w:hanging="426"/>
        <w:jc w:val="both"/>
        <w:rPr>
          <w:rFonts w:ascii="Tahoma" w:hAnsi="Tahoma" w:cs="Tahoma"/>
        </w:rPr>
      </w:pPr>
      <w:r w:rsidRPr="00C71430">
        <w:rPr>
          <w:rFonts w:ascii="Tahoma" w:hAnsi="Tahoma" w:cs="Tahoma"/>
        </w:rPr>
        <w:t>Online report</w:t>
      </w:r>
    </w:p>
    <w:p w14:paraId="04B37A91" w14:textId="77777777" w:rsidR="00482C94" w:rsidRPr="00C71430" w:rsidRDefault="00482C94" w:rsidP="00482C94">
      <w:pPr>
        <w:pStyle w:val="ListParagraph"/>
        <w:ind w:left="1560"/>
        <w:jc w:val="both"/>
        <w:rPr>
          <w:rFonts w:ascii="Tahoma" w:hAnsi="Tahoma" w:cs="Tahoma"/>
        </w:rPr>
      </w:pPr>
    </w:p>
    <w:p w14:paraId="5BF51837" w14:textId="31885D81" w:rsidR="00482C94" w:rsidRPr="00C71430" w:rsidRDefault="00482C94" w:rsidP="00482C94">
      <w:pPr>
        <w:spacing w:after="240"/>
        <w:ind w:left="720"/>
        <w:rPr>
          <w:rFonts w:ascii="Tahoma" w:hAnsi="Tahoma" w:cs="Tahoma"/>
        </w:rPr>
      </w:pPr>
      <w:r w:rsidRPr="00C71430">
        <w:rPr>
          <w:rFonts w:ascii="Tahoma" w:hAnsi="Tahoma" w:cs="Tahoma"/>
        </w:rPr>
        <w:t>2.2.2 CBS9 Current Functionality</w:t>
      </w:r>
    </w:p>
    <w:p w14:paraId="64AEE76C" w14:textId="77777777" w:rsidR="00482C94" w:rsidRPr="00C71430" w:rsidRDefault="00482C94">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4BF39DAF" w14:textId="77777777" w:rsidR="00482C94" w:rsidRPr="00C71430" w:rsidRDefault="00482C94" w:rsidP="00482C94">
      <w:pPr>
        <w:pStyle w:val="ListParagraph"/>
        <w:ind w:left="1560"/>
        <w:jc w:val="both"/>
        <w:rPr>
          <w:rFonts w:ascii="Tahoma" w:hAnsi="Tahoma" w:cs="Tahoma"/>
        </w:rPr>
      </w:pPr>
    </w:p>
    <w:p w14:paraId="6E5D0D14" w14:textId="77777777" w:rsidR="00E34074" w:rsidRPr="00C71430" w:rsidRDefault="00E34074" w:rsidP="00E34074">
      <w:pPr>
        <w:pStyle w:val="Heading3"/>
        <w:rPr>
          <w:rFonts w:ascii="Tahoma" w:hAnsi="Tahoma" w:cs="Tahoma"/>
        </w:rPr>
      </w:pPr>
      <w:bookmarkStart w:id="71" w:name="_Toc145230587"/>
      <w:bookmarkStart w:id="72" w:name="_Toc145230971"/>
      <w:r w:rsidRPr="00C71430">
        <w:rPr>
          <w:rFonts w:ascii="Tahoma" w:hAnsi="Tahoma" w:cs="Tahoma"/>
        </w:rPr>
        <w:t>Supported Sample Transaction and Case from Customer</w:t>
      </w:r>
      <w:bookmarkEnd w:id="71"/>
      <w:bookmarkEnd w:id="72"/>
    </w:p>
    <w:p w14:paraId="704AB3F8" w14:textId="77777777" w:rsidR="00146E48" w:rsidRPr="00C71430" w:rsidRDefault="00146E48" w:rsidP="00146E48">
      <w:pPr>
        <w:rPr>
          <w:rFonts w:ascii="Tahoma" w:hAnsi="Tahoma" w:cs="Tahoma"/>
        </w:rPr>
      </w:pPr>
    </w:p>
    <w:p w14:paraId="2EB10B95" w14:textId="1B4A6699" w:rsidR="00146E48" w:rsidRPr="00C71430" w:rsidRDefault="00146E48" w:rsidP="00146E48">
      <w:pPr>
        <w:jc w:val="center"/>
        <w:rPr>
          <w:rFonts w:ascii="Tahoma" w:hAnsi="Tahoma" w:cs="Tahoma"/>
        </w:rPr>
      </w:pPr>
      <w:r w:rsidRPr="00C71430">
        <w:rPr>
          <w:rFonts w:ascii="Tahoma" w:hAnsi="Tahoma" w:cs="Tahoma"/>
          <w:noProof/>
          <w:lang w:val="en-SG" w:eastAsia="en-SG" w:bidi="ar-SA"/>
        </w:rPr>
        <w:drawing>
          <wp:inline distT="0" distB="0" distL="0" distR="0" wp14:anchorId="104EBAAD" wp14:editId="1A26BDA1">
            <wp:extent cx="4415747" cy="2766261"/>
            <wp:effectExtent l="19050" t="19050" r="23495" b="15240"/>
            <wp:docPr id="4565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621" name=""/>
                    <pic:cNvPicPr/>
                  </pic:nvPicPr>
                  <pic:blipFill>
                    <a:blip r:embed="rId20"/>
                    <a:stretch>
                      <a:fillRect/>
                    </a:stretch>
                  </pic:blipFill>
                  <pic:spPr>
                    <a:xfrm>
                      <a:off x="0" y="0"/>
                      <a:ext cx="4422051" cy="2770210"/>
                    </a:xfrm>
                    <a:prstGeom prst="rect">
                      <a:avLst/>
                    </a:prstGeom>
                    <a:ln>
                      <a:solidFill>
                        <a:schemeClr val="bg1">
                          <a:lumMod val="85000"/>
                        </a:schemeClr>
                      </a:solidFill>
                    </a:ln>
                  </pic:spPr>
                </pic:pic>
              </a:graphicData>
            </a:graphic>
          </wp:inline>
        </w:drawing>
      </w:r>
    </w:p>
    <w:p w14:paraId="38687699" w14:textId="0ABF9D40" w:rsidR="005611A1" w:rsidRPr="00C71430" w:rsidRDefault="00732F92" w:rsidP="00732F92">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74006508" wp14:editId="5A2E3863">
            <wp:extent cx="5292252" cy="5679635"/>
            <wp:effectExtent l="19050" t="19050" r="22860" b="16510"/>
            <wp:docPr id="172926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5244" name=""/>
                    <pic:cNvPicPr/>
                  </pic:nvPicPr>
                  <pic:blipFill>
                    <a:blip r:embed="rId21"/>
                    <a:stretch>
                      <a:fillRect/>
                    </a:stretch>
                  </pic:blipFill>
                  <pic:spPr>
                    <a:xfrm>
                      <a:off x="0" y="0"/>
                      <a:ext cx="5299293" cy="5687191"/>
                    </a:xfrm>
                    <a:prstGeom prst="rect">
                      <a:avLst/>
                    </a:prstGeom>
                    <a:ln>
                      <a:solidFill>
                        <a:schemeClr val="bg1">
                          <a:lumMod val="85000"/>
                        </a:schemeClr>
                      </a:solidFill>
                    </a:ln>
                  </pic:spPr>
                </pic:pic>
              </a:graphicData>
            </a:graphic>
          </wp:inline>
        </w:drawing>
      </w:r>
    </w:p>
    <w:p w14:paraId="02CBA750" w14:textId="4AB996CA" w:rsidR="00E34074" w:rsidRPr="00C71430" w:rsidRDefault="00E34074" w:rsidP="005F60BA">
      <w:pPr>
        <w:rPr>
          <w:rFonts w:ascii="Tahoma" w:hAnsi="Tahoma" w:cs="Tahoma"/>
          <w:lang w:bidi="ar-SA"/>
        </w:rPr>
      </w:pPr>
    </w:p>
    <w:p w14:paraId="59DE6308" w14:textId="77777777" w:rsidR="00E34074" w:rsidRPr="00C71430" w:rsidRDefault="00E34074" w:rsidP="00E34074">
      <w:pPr>
        <w:pStyle w:val="Heading3"/>
        <w:rPr>
          <w:rFonts w:ascii="Tahoma" w:hAnsi="Tahoma" w:cs="Tahoma"/>
        </w:rPr>
      </w:pPr>
      <w:bookmarkStart w:id="73" w:name="_Toc145230588"/>
      <w:bookmarkStart w:id="74" w:name="_Toc145230972"/>
      <w:r w:rsidRPr="00C71430">
        <w:rPr>
          <w:rFonts w:ascii="Tahoma" w:hAnsi="Tahoma" w:cs="Tahoma"/>
        </w:rPr>
        <w:t>Menu Modification</w:t>
      </w:r>
      <w:bookmarkEnd w:id="73"/>
      <w:bookmarkEnd w:id="74"/>
    </w:p>
    <w:p w14:paraId="438A01E0" w14:textId="77777777" w:rsidR="00E34074" w:rsidRPr="00C71430" w:rsidRDefault="00E34074" w:rsidP="00E34074">
      <w:pPr>
        <w:ind w:firstLine="360"/>
        <w:rPr>
          <w:rFonts w:ascii="Tahoma" w:hAnsi="Tahoma" w:cs="Tahoma"/>
          <w:lang w:val="en-GB" w:bidi="ar-SA"/>
        </w:rPr>
      </w:pPr>
      <w:r w:rsidRPr="00C71430">
        <w:rPr>
          <w:rFonts w:ascii="Tahoma" w:hAnsi="Tahoma" w:cs="Tahoma"/>
          <w:lang w:val="en-GB" w:bidi="ar-SA"/>
        </w:rPr>
        <w:t>Not Applicable.</w:t>
      </w:r>
    </w:p>
    <w:p w14:paraId="2076C24C" w14:textId="77777777" w:rsidR="00E34074" w:rsidRPr="00C71430" w:rsidRDefault="00E34074" w:rsidP="00E34074">
      <w:pPr>
        <w:ind w:firstLine="360"/>
        <w:rPr>
          <w:rFonts w:ascii="Tahoma" w:hAnsi="Tahoma" w:cs="Tahoma"/>
          <w:lang w:val="en-GB" w:bidi="ar-SA"/>
        </w:rPr>
      </w:pPr>
    </w:p>
    <w:p w14:paraId="0708A1DF" w14:textId="77777777" w:rsidR="00E34074" w:rsidRPr="00C71430" w:rsidRDefault="00E34074" w:rsidP="00E34074">
      <w:pPr>
        <w:pStyle w:val="Heading3"/>
        <w:rPr>
          <w:rFonts w:ascii="Tahoma" w:hAnsi="Tahoma" w:cs="Tahoma"/>
        </w:rPr>
      </w:pPr>
      <w:bookmarkStart w:id="75" w:name="_Toc145230589"/>
      <w:bookmarkStart w:id="76" w:name="_Toc145230973"/>
      <w:r w:rsidRPr="00C71430">
        <w:rPr>
          <w:rFonts w:ascii="Tahoma" w:hAnsi="Tahoma" w:cs="Tahoma"/>
        </w:rPr>
        <w:t>Screen Layout and Data Sheet</w:t>
      </w:r>
      <w:bookmarkEnd w:id="75"/>
      <w:bookmarkEnd w:id="76"/>
    </w:p>
    <w:p w14:paraId="7136ADB1" w14:textId="77777777" w:rsidR="00E34074" w:rsidRPr="00C71430" w:rsidRDefault="00E34074" w:rsidP="00E34074">
      <w:pPr>
        <w:ind w:firstLine="360"/>
        <w:rPr>
          <w:rFonts w:ascii="Tahoma" w:hAnsi="Tahoma" w:cs="Tahoma"/>
          <w:lang w:val="en-GB" w:bidi="ar-SA"/>
        </w:rPr>
      </w:pPr>
      <w:r w:rsidRPr="00C71430">
        <w:rPr>
          <w:rFonts w:ascii="Tahoma" w:hAnsi="Tahoma" w:cs="Tahoma"/>
          <w:lang w:val="en-GB" w:bidi="ar-SA"/>
        </w:rPr>
        <w:t>Not Applicable.</w:t>
      </w:r>
    </w:p>
    <w:p w14:paraId="59B25CA8" w14:textId="77777777" w:rsidR="00E34074" w:rsidRPr="00C71430" w:rsidRDefault="00E34074" w:rsidP="00E34074">
      <w:pPr>
        <w:rPr>
          <w:rFonts w:ascii="Tahoma" w:hAnsi="Tahoma" w:cs="Tahoma"/>
          <w:lang w:val="en-GB" w:bidi="ar-SA"/>
        </w:rPr>
      </w:pPr>
    </w:p>
    <w:p w14:paraId="2A996E87" w14:textId="77777777" w:rsidR="00E34074" w:rsidRPr="00C71430" w:rsidRDefault="00E34074" w:rsidP="00E34074">
      <w:pPr>
        <w:pStyle w:val="Heading3"/>
        <w:rPr>
          <w:rFonts w:ascii="Tahoma" w:hAnsi="Tahoma" w:cs="Tahoma"/>
        </w:rPr>
      </w:pPr>
      <w:bookmarkStart w:id="77" w:name="_Toc145230590"/>
      <w:bookmarkStart w:id="78" w:name="_Toc145230974"/>
      <w:r w:rsidRPr="00C71430">
        <w:rPr>
          <w:rFonts w:ascii="Tahoma" w:hAnsi="Tahoma" w:cs="Tahoma"/>
        </w:rPr>
        <w:t>Business Rule / Business Logic</w:t>
      </w:r>
      <w:bookmarkEnd w:id="77"/>
      <w:bookmarkEnd w:id="78"/>
    </w:p>
    <w:p w14:paraId="4CF4DE1E" w14:textId="2056FC2D" w:rsidR="00542414" w:rsidRPr="00C71430" w:rsidRDefault="00542414" w:rsidP="00542414">
      <w:pPr>
        <w:pStyle w:val="ListParagraph"/>
        <w:numPr>
          <w:ilvl w:val="0"/>
          <w:numId w:val="14"/>
        </w:numPr>
        <w:ind w:left="1560" w:hanging="426"/>
        <w:jc w:val="both"/>
        <w:rPr>
          <w:rFonts w:ascii="Tahoma" w:hAnsi="Tahoma" w:cs="Tahoma"/>
        </w:rPr>
      </w:pPr>
      <w:r w:rsidRPr="00C71430">
        <w:rPr>
          <w:rFonts w:ascii="Tahoma" w:hAnsi="Tahoma" w:cs="Tahoma"/>
        </w:rPr>
        <w:t xml:space="preserve">Print </w:t>
      </w:r>
      <w:r w:rsidR="00E47D9C" w:rsidRPr="00C71430">
        <w:rPr>
          <w:rFonts w:ascii="Tahoma" w:hAnsi="Tahoma" w:cs="Tahoma"/>
        </w:rPr>
        <w:t xml:space="preserve">cheque returned notification and debit note </w:t>
      </w:r>
      <w:r w:rsidRPr="00C71430">
        <w:rPr>
          <w:rFonts w:ascii="Tahoma" w:hAnsi="Tahoma" w:cs="Tahoma"/>
        </w:rPr>
        <w:t>upon approve transaction</w:t>
      </w:r>
      <w:r w:rsidR="00F04C9E" w:rsidRPr="00C71430">
        <w:rPr>
          <w:rFonts w:ascii="Tahoma" w:hAnsi="Tahoma" w:cs="Tahoma"/>
        </w:rPr>
        <w:t>.</w:t>
      </w:r>
    </w:p>
    <w:p w14:paraId="123035CB" w14:textId="4FE4FEE6" w:rsidR="00542414" w:rsidRPr="00C71430" w:rsidRDefault="00F04C9E" w:rsidP="00542414">
      <w:pPr>
        <w:pStyle w:val="ListParagraph"/>
        <w:numPr>
          <w:ilvl w:val="0"/>
          <w:numId w:val="14"/>
        </w:numPr>
        <w:ind w:left="1560" w:hanging="426"/>
        <w:jc w:val="both"/>
        <w:rPr>
          <w:rFonts w:ascii="Tahoma" w:hAnsi="Tahoma" w:cs="Tahoma"/>
        </w:rPr>
      </w:pPr>
      <w:r w:rsidRPr="00C71430">
        <w:rPr>
          <w:rFonts w:ascii="Tahoma" w:hAnsi="Tahoma" w:cs="Tahoma"/>
        </w:rPr>
        <w:t xml:space="preserve">Cheque return report is require online on request. </w:t>
      </w:r>
    </w:p>
    <w:p w14:paraId="2D6428B9" w14:textId="77777777" w:rsidR="00482C94" w:rsidRPr="00C71430" w:rsidRDefault="00482C94" w:rsidP="00482C94">
      <w:pPr>
        <w:rPr>
          <w:rFonts w:ascii="Tahoma" w:hAnsi="Tahoma" w:cs="Tahoma"/>
        </w:rPr>
      </w:pPr>
    </w:p>
    <w:p w14:paraId="21437987" w14:textId="77777777" w:rsidR="008E1140" w:rsidRPr="00C71430" w:rsidRDefault="008E1140" w:rsidP="008E1140">
      <w:pPr>
        <w:pStyle w:val="Heading3"/>
        <w:rPr>
          <w:rFonts w:ascii="Tahoma" w:hAnsi="Tahoma" w:cs="Tahoma"/>
        </w:rPr>
      </w:pPr>
      <w:bookmarkStart w:id="79" w:name="_Toc145230591"/>
      <w:bookmarkStart w:id="80" w:name="_Toc145230975"/>
      <w:r w:rsidRPr="00C71430">
        <w:rPr>
          <w:rFonts w:ascii="Tahoma" w:hAnsi="Tahoma" w:cs="Tahoma"/>
        </w:rPr>
        <w:lastRenderedPageBreak/>
        <w:t>To-Be Process</w:t>
      </w:r>
      <w:bookmarkEnd w:id="79"/>
      <w:bookmarkEnd w:id="80"/>
    </w:p>
    <w:p w14:paraId="3499EB50" w14:textId="77777777" w:rsidR="008E1140" w:rsidRPr="00C71430" w:rsidRDefault="008E1140" w:rsidP="008E1140">
      <w:pPr>
        <w:ind w:left="360"/>
        <w:rPr>
          <w:rFonts w:ascii="Tahoma" w:hAnsi="Tahoma" w:cs="Tahoma"/>
        </w:rPr>
      </w:pPr>
      <w:r w:rsidRPr="00C71430">
        <w:rPr>
          <w:rFonts w:ascii="Tahoma" w:hAnsi="Tahoma" w:cs="Tahoma"/>
        </w:rPr>
        <w:t>The system retrieves the Outward Cheque returned transaction which can be separated by client branch.</w:t>
      </w:r>
    </w:p>
    <w:p w14:paraId="0FE5298B" w14:textId="77777777" w:rsidR="008E1140" w:rsidRPr="00C71430" w:rsidRDefault="008E1140" w:rsidP="008E1140">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8E1140" w:rsidRPr="00C71430" w14:paraId="58F90FA7" w14:textId="77777777" w:rsidTr="006B390F">
        <w:trPr>
          <w:jc w:val="center"/>
        </w:trPr>
        <w:tc>
          <w:tcPr>
            <w:tcW w:w="3103" w:type="dxa"/>
            <w:shd w:val="clear" w:color="auto" w:fill="CCECFF"/>
          </w:tcPr>
          <w:p w14:paraId="657765ED" w14:textId="77777777" w:rsidR="008E1140" w:rsidRPr="00C71430" w:rsidRDefault="008E1140" w:rsidP="006B390F">
            <w:pPr>
              <w:rPr>
                <w:rFonts w:ascii="Tahoma" w:hAnsi="Tahoma" w:cs="Tahoma"/>
              </w:rPr>
            </w:pPr>
            <w:r w:rsidRPr="00C71430">
              <w:rPr>
                <w:rFonts w:ascii="Tahoma" w:hAnsi="Tahoma" w:cs="Tahoma"/>
              </w:rPr>
              <w:t>Paper size</w:t>
            </w:r>
          </w:p>
        </w:tc>
        <w:tc>
          <w:tcPr>
            <w:tcW w:w="6230" w:type="dxa"/>
          </w:tcPr>
          <w:p w14:paraId="308E2A49" w14:textId="77777777" w:rsidR="008E1140" w:rsidRPr="00C71430" w:rsidRDefault="008E1140" w:rsidP="006B390F">
            <w:pPr>
              <w:rPr>
                <w:rFonts w:ascii="Tahoma" w:hAnsi="Tahoma" w:cs="Tahoma"/>
              </w:rPr>
            </w:pPr>
            <w:r w:rsidRPr="00C71430">
              <w:rPr>
                <w:rFonts w:ascii="Tahoma" w:hAnsi="Tahoma" w:cs="Tahoma"/>
              </w:rPr>
              <w:t>A4</w:t>
            </w:r>
          </w:p>
        </w:tc>
      </w:tr>
      <w:tr w:rsidR="008E1140" w:rsidRPr="00C71430" w14:paraId="35A42252" w14:textId="77777777" w:rsidTr="006B390F">
        <w:trPr>
          <w:jc w:val="center"/>
        </w:trPr>
        <w:tc>
          <w:tcPr>
            <w:tcW w:w="3103" w:type="dxa"/>
            <w:shd w:val="clear" w:color="auto" w:fill="CCECFF"/>
          </w:tcPr>
          <w:p w14:paraId="65DA7167" w14:textId="77777777" w:rsidR="008E1140" w:rsidRPr="00C71430" w:rsidRDefault="008E1140" w:rsidP="006B390F">
            <w:pPr>
              <w:rPr>
                <w:rFonts w:ascii="Tahoma" w:hAnsi="Tahoma" w:cs="Tahoma"/>
              </w:rPr>
            </w:pPr>
            <w:r w:rsidRPr="00C71430">
              <w:rPr>
                <w:rFonts w:ascii="Tahoma" w:hAnsi="Tahoma" w:cs="Tahoma"/>
              </w:rPr>
              <w:t>Reprinting require</w:t>
            </w:r>
          </w:p>
        </w:tc>
        <w:tc>
          <w:tcPr>
            <w:tcW w:w="6230" w:type="dxa"/>
          </w:tcPr>
          <w:p w14:paraId="083D604D" w14:textId="77777777" w:rsidR="008E1140" w:rsidRPr="00C71430" w:rsidRDefault="008E1140" w:rsidP="006B390F">
            <w:pPr>
              <w:rPr>
                <w:rFonts w:ascii="Tahoma" w:hAnsi="Tahoma" w:cs="Tahoma"/>
              </w:rPr>
            </w:pPr>
            <w:r w:rsidRPr="00C71430">
              <w:rPr>
                <w:rFonts w:ascii="Tahoma" w:hAnsi="Tahoma" w:cs="Tahoma"/>
              </w:rPr>
              <w:t>Yes</w:t>
            </w:r>
          </w:p>
        </w:tc>
      </w:tr>
      <w:tr w:rsidR="008E1140" w:rsidRPr="00C71430" w14:paraId="198D042E" w14:textId="77777777" w:rsidTr="006B390F">
        <w:trPr>
          <w:jc w:val="center"/>
        </w:trPr>
        <w:tc>
          <w:tcPr>
            <w:tcW w:w="3103" w:type="dxa"/>
            <w:shd w:val="clear" w:color="auto" w:fill="CCECFF"/>
          </w:tcPr>
          <w:p w14:paraId="74C56E0A" w14:textId="77777777" w:rsidR="008E1140" w:rsidRPr="00C71430" w:rsidRDefault="008E1140" w:rsidP="006B390F">
            <w:pPr>
              <w:rPr>
                <w:rFonts w:ascii="Tahoma" w:hAnsi="Tahoma" w:cs="Tahoma"/>
              </w:rPr>
            </w:pPr>
            <w:r w:rsidRPr="00C71430">
              <w:rPr>
                <w:rFonts w:ascii="Tahoma" w:hAnsi="Tahoma" w:cs="Tahoma"/>
              </w:rPr>
              <w:t>Searching criteria</w:t>
            </w:r>
          </w:p>
        </w:tc>
        <w:tc>
          <w:tcPr>
            <w:tcW w:w="6230" w:type="dxa"/>
          </w:tcPr>
          <w:p w14:paraId="551B760F" w14:textId="60B7B66F" w:rsidR="008E1140" w:rsidRPr="00C71430" w:rsidRDefault="008E1140" w:rsidP="006B390F">
            <w:pPr>
              <w:rPr>
                <w:rFonts w:ascii="Tahoma" w:hAnsi="Tahoma" w:cs="Tahoma"/>
              </w:rPr>
            </w:pPr>
            <w:r w:rsidRPr="00C71430">
              <w:rPr>
                <w:rFonts w:ascii="Tahoma" w:hAnsi="Tahoma" w:cs="Tahoma"/>
              </w:rPr>
              <w:t xml:space="preserve">Branch code, Account no, </w:t>
            </w:r>
            <w:r w:rsidR="00DD7FFE" w:rsidRPr="00C71430">
              <w:rPr>
                <w:rFonts w:ascii="Tahoma" w:hAnsi="Tahoma" w:cs="Tahoma"/>
              </w:rPr>
              <w:t xml:space="preserve">Cheque no, </w:t>
            </w:r>
            <w:r w:rsidRPr="00C71430">
              <w:rPr>
                <w:rFonts w:ascii="Tahoma" w:hAnsi="Tahoma" w:cs="Tahoma"/>
              </w:rPr>
              <w:t>Date range, Transaction no., Reason code</w:t>
            </w:r>
          </w:p>
        </w:tc>
      </w:tr>
    </w:tbl>
    <w:p w14:paraId="51E60D4F" w14:textId="77777777" w:rsidR="008E1140" w:rsidRPr="00C71430" w:rsidRDefault="008E1140" w:rsidP="008E1140">
      <w:pPr>
        <w:rPr>
          <w:rFonts w:ascii="Tahoma" w:hAnsi="Tahoma" w:cs="Tahoma"/>
        </w:rPr>
      </w:pPr>
    </w:p>
    <w:p w14:paraId="42D96827" w14:textId="77777777" w:rsidR="00E34074" w:rsidRPr="00C71430" w:rsidRDefault="00E34074" w:rsidP="00E34074">
      <w:pPr>
        <w:pStyle w:val="Heading3"/>
        <w:rPr>
          <w:rFonts w:ascii="Tahoma" w:hAnsi="Tahoma" w:cs="Tahoma"/>
        </w:rPr>
      </w:pPr>
      <w:bookmarkStart w:id="81" w:name="_Toc145230592"/>
      <w:bookmarkStart w:id="82" w:name="_Toc145230976"/>
      <w:r w:rsidRPr="00C71430">
        <w:rPr>
          <w:rFonts w:ascii="Tahoma" w:hAnsi="Tahoma" w:cs="Tahoma"/>
        </w:rPr>
        <w:t>File / API Layout and Data Sheet</w:t>
      </w:r>
      <w:bookmarkEnd w:id="81"/>
      <w:bookmarkEnd w:id="82"/>
    </w:p>
    <w:p w14:paraId="1EB1ECF7" w14:textId="77777777" w:rsidR="00542414" w:rsidRPr="00C71430" w:rsidRDefault="00542414" w:rsidP="00542414">
      <w:pPr>
        <w:ind w:firstLine="360"/>
        <w:rPr>
          <w:rFonts w:ascii="Tahoma" w:hAnsi="Tahoma" w:cs="Tahoma"/>
          <w:lang w:val="en-GB" w:bidi="ar-SA"/>
        </w:rPr>
      </w:pPr>
      <w:r w:rsidRPr="00C71430">
        <w:rPr>
          <w:rFonts w:ascii="Tahoma" w:hAnsi="Tahoma" w:cs="Tahoma"/>
          <w:lang w:val="en-GB" w:bidi="ar-SA"/>
        </w:rPr>
        <w:t>Not Applicable.</w:t>
      </w:r>
    </w:p>
    <w:p w14:paraId="0536B45C" w14:textId="77777777" w:rsidR="00542414" w:rsidRPr="00C71430" w:rsidRDefault="00542414" w:rsidP="00542414">
      <w:pPr>
        <w:rPr>
          <w:rFonts w:ascii="Tahoma" w:hAnsi="Tahoma" w:cs="Tahoma"/>
        </w:rPr>
      </w:pPr>
    </w:p>
    <w:p w14:paraId="4F455ECF" w14:textId="77777777" w:rsidR="00E34074" w:rsidRPr="00C71430" w:rsidRDefault="00E34074" w:rsidP="00E34074">
      <w:pPr>
        <w:pStyle w:val="Heading3"/>
        <w:rPr>
          <w:rFonts w:ascii="Tahoma" w:hAnsi="Tahoma" w:cs="Tahoma"/>
        </w:rPr>
      </w:pPr>
      <w:bookmarkStart w:id="83" w:name="_Toc145230593"/>
      <w:bookmarkStart w:id="84" w:name="_Toc145230977"/>
      <w:r w:rsidRPr="00C71430">
        <w:rPr>
          <w:rFonts w:ascii="Tahoma" w:hAnsi="Tahoma" w:cs="Tahoma"/>
        </w:rPr>
        <w:t>Report Layout and Data Sheet</w:t>
      </w:r>
      <w:bookmarkEnd w:id="83"/>
      <w:bookmarkEnd w:id="84"/>
    </w:p>
    <w:p w14:paraId="59BF4325" w14:textId="14734F1D" w:rsidR="0016425C" w:rsidRPr="00C71430" w:rsidRDefault="0016425C" w:rsidP="0016425C">
      <w:pPr>
        <w:pStyle w:val="Heading4"/>
        <w:rPr>
          <w:rFonts w:ascii="Tahoma" w:hAnsi="Tahoma" w:cs="Tahoma"/>
        </w:rPr>
      </w:pPr>
      <w:bookmarkStart w:id="85" w:name="_Toc145230594"/>
      <w:bookmarkStart w:id="86" w:name="_Toc145230978"/>
      <w:r w:rsidRPr="00C71430">
        <w:rPr>
          <w:rFonts w:ascii="Tahoma" w:hAnsi="Tahoma" w:cs="Tahoma"/>
        </w:rPr>
        <w:t xml:space="preserve">Cheque returned </w:t>
      </w:r>
      <w:r w:rsidR="00E47D9C" w:rsidRPr="00C71430">
        <w:rPr>
          <w:rFonts w:ascii="Tahoma" w:hAnsi="Tahoma" w:cs="Tahoma"/>
        </w:rPr>
        <w:t>notification</w:t>
      </w:r>
      <w:bookmarkEnd w:id="85"/>
      <w:bookmarkEnd w:id="86"/>
    </w:p>
    <w:p w14:paraId="68B1E222" w14:textId="77777777" w:rsidR="0016425C" w:rsidRPr="00C71430" w:rsidRDefault="0016425C" w:rsidP="0016425C">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6020DA" w:rsidRPr="00C71430" w14:paraId="536C8E75" w14:textId="77777777" w:rsidTr="006B390F">
        <w:trPr>
          <w:gridAfter w:val="1"/>
          <w:wAfter w:w="12" w:type="dxa"/>
          <w:tblHeader/>
        </w:trPr>
        <w:tc>
          <w:tcPr>
            <w:tcW w:w="3823" w:type="dxa"/>
            <w:shd w:val="clear" w:color="auto" w:fill="D9D9D9" w:themeFill="background1" w:themeFillShade="D9"/>
          </w:tcPr>
          <w:p w14:paraId="5F526741" w14:textId="77777777" w:rsidR="006020DA" w:rsidRPr="00C71430" w:rsidRDefault="006020DA"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77500213" w14:textId="77777777" w:rsidR="006020DA" w:rsidRPr="00C71430" w:rsidRDefault="006020DA" w:rsidP="006B390F">
            <w:pPr>
              <w:jc w:val="center"/>
              <w:rPr>
                <w:rFonts w:ascii="Tahoma" w:hAnsi="Tahoma" w:cs="Tahoma"/>
              </w:rPr>
            </w:pPr>
            <w:r w:rsidRPr="00C71430">
              <w:rPr>
                <w:rFonts w:ascii="Tahoma" w:hAnsi="Tahoma" w:cs="Tahoma"/>
              </w:rPr>
              <w:t>Description</w:t>
            </w:r>
          </w:p>
        </w:tc>
      </w:tr>
      <w:tr w:rsidR="006020DA" w:rsidRPr="00C71430" w14:paraId="11C936BA" w14:textId="77777777" w:rsidTr="006B390F">
        <w:tc>
          <w:tcPr>
            <w:tcW w:w="10349" w:type="dxa"/>
            <w:gridSpan w:val="3"/>
            <w:shd w:val="clear" w:color="auto" w:fill="C8E0E9" w:themeFill="accent6" w:themeFillTint="33"/>
          </w:tcPr>
          <w:p w14:paraId="06A20C94" w14:textId="77777777" w:rsidR="006020DA" w:rsidRPr="00C71430" w:rsidRDefault="006020DA" w:rsidP="006B390F">
            <w:pPr>
              <w:rPr>
                <w:rFonts w:ascii="Tahoma" w:hAnsi="Tahoma" w:cs="Tahoma"/>
              </w:rPr>
            </w:pPr>
            <w:r w:rsidRPr="00C71430">
              <w:rPr>
                <w:rFonts w:ascii="Tahoma" w:hAnsi="Tahoma" w:cs="Tahoma"/>
              </w:rPr>
              <w:t>Header</w:t>
            </w:r>
          </w:p>
        </w:tc>
      </w:tr>
      <w:tr w:rsidR="006020DA" w:rsidRPr="00C71430" w14:paraId="2A1E9C52" w14:textId="77777777" w:rsidTr="006B390F">
        <w:trPr>
          <w:gridAfter w:val="1"/>
          <w:wAfter w:w="12" w:type="dxa"/>
        </w:trPr>
        <w:tc>
          <w:tcPr>
            <w:tcW w:w="3823" w:type="dxa"/>
          </w:tcPr>
          <w:p w14:paraId="6F453072" w14:textId="77777777" w:rsidR="006020DA" w:rsidRPr="00C71430" w:rsidRDefault="006020DA" w:rsidP="006B390F">
            <w:pPr>
              <w:rPr>
                <w:rFonts w:ascii="Tahoma" w:hAnsi="Tahoma" w:cs="Tahoma"/>
              </w:rPr>
            </w:pPr>
            <w:r w:rsidRPr="00C71430">
              <w:rPr>
                <w:rFonts w:ascii="Tahoma" w:hAnsi="Tahoma" w:cs="Tahoma"/>
              </w:rPr>
              <w:t>Bank code</w:t>
            </w:r>
          </w:p>
        </w:tc>
        <w:tc>
          <w:tcPr>
            <w:tcW w:w="6514" w:type="dxa"/>
          </w:tcPr>
          <w:p w14:paraId="4C606C11" w14:textId="77777777" w:rsidR="006020DA" w:rsidRPr="00C71430" w:rsidRDefault="006020DA" w:rsidP="006B390F">
            <w:pPr>
              <w:rPr>
                <w:rFonts w:ascii="Tahoma" w:hAnsi="Tahoma" w:cs="Tahoma"/>
              </w:rPr>
            </w:pPr>
            <w:r w:rsidRPr="00C71430">
              <w:rPr>
                <w:rFonts w:ascii="Tahoma" w:hAnsi="Tahoma" w:cs="Tahoma"/>
              </w:rPr>
              <w:t>Display EXIM bank code</w:t>
            </w:r>
          </w:p>
        </w:tc>
      </w:tr>
      <w:tr w:rsidR="006020DA" w:rsidRPr="00C71430" w14:paraId="55FDB658" w14:textId="77777777" w:rsidTr="006B390F">
        <w:trPr>
          <w:gridAfter w:val="1"/>
          <w:wAfter w:w="12" w:type="dxa"/>
        </w:trPr>
        <w:tc>
          <w:tcPr>
            <w:tcW w:w="3823" w:type="dxa"/>
          </w:tcPr>
          <w:p w14:paraId="735FCEF3" w14:textId="77777777" w:rsidR="006020DA" w:rsidRPr="00C71430" w:rsidRDefault="006020DA" w:rsidP="006B390F">
            <w:pPr>
              <w:rPr>
                <w:rFonts w:ascii="Tahoma" w:hAnsi="Tahoma" w:cs="Tahoma"/>
              </w:rPr>
            </w:pPr>
            <w:r w:rsidRPr="00C71430">
              <w:rPr>
                <w:rFonts w:ascii="Tahoma" w:hAnsi="Tahoma" w:cs="Tahoma"/>
              </w:rPr>
              <w:t>Paying branch</w:t>
            </w:r>
          </w:p>
        </w:tc>
        <w:tc>
          <w:tcPr>
            <w:tcW w:w="6514" w:type="dxa"/>
          </w:tcPr>
          <w:p w14:paraId="3D934653" w14:textId="6E2B6B07" w:rsidR="006020DA" w:rsidRPr="00C71430" w:rsidRDefault="006020DA" w:rsidP="006B390F">
            <w:pPr>
              <w:rPr>
                <w:rFonts w:ascii="Tahoma" w:hAnsi="Tahoma" w:cs="Tahoma"/>
              </w:rPr>
            </w:pPr>
            <w:r w:rsidRPr="00C71430">
              <w:rPr>
                <w:rFonts w:ascii="Tahoma" w:hAnsi="Tahoma" w:cs="Tahoma"/>
              </w:rPr>
              <w:t>Display EXIM branch</w:t>
            </w:r>
            <w:r w:rsidR="001665AA" w:rsidRPr="00C71430">
              <w:rPr>
                <w:rFonts w:ascii="Tahoma" w:hAnsi="Tahoma" w:cs="Tahoma"/>
              </w:rPr>
              <w:t xml:space="preserve"> </w:t>
            </w:r>
            <w:r w:rsidR="001665AA" w:rsidRPr="00C71430">
              <w:rPr>
                <w:rFonts w:ascii="Tahoma" w:hAnsi="Tahoma" w:cs="Tahoma"/>
                <w:color w:val="FF0000"/>
              </w:rPr>
              <w:t>code</w:t>
            </w:r>
          </w:p>
        </w:tc>
      </w:tr>
      <w:tr w:rsidR="006020DA" w:rsidRPr="00C71430" w14:paraId="01AB5F1B" w14:textId="77777777" w:rsidTr="006B390F">
        <w:trPr>
          <w:gridAfter w:val="1"/>
          <w:wAfter w:w="12" w:type="dxa"/>
        </w:trPr>
        <w:tc>
          <w:tcPr>
            <w:tcW w:w="3823" w:type="dxa"/>
          </w:tcPr>
          <w:p w14:paraId="01491FCB" w14:textId="77777777" w:rsidR="006020DA" w:rsidRPr="00C71430" w:rsidRDefault="006020DA" w:rsidP="006B390F">
            <w:pPr>
              <w:rPr>
                <w:rFonts w:ascii="Tahoma" w:hAnsi="Tahoma" w:cs="Tahoma"/>
              </w:rPr>
            </w:pPr>
            <w:r w:rsidRPr="00C71430">
              <w:rPr>
                <w:rFonts w:ascii="Tahoma" w:hAnsi="Tahoma" w:cs="Tahoma"/>
              </w:rPr>
              <w:t>Branch address</w:t>
            </w:r>
          </w:p>
        </w:tc>
        <w:tc>
          <w:tcPr>
            <w:tcW w:w="6514" w:type="dxa"/>
          </w:tcPr>
          <w:p w14:paraId="6D556FB5" w14:textId="77777777" w:rsidR="006020DA" w:rsidRPr="00C71430" w:rsidRDefault="006020DA" w:rsidP="006B390F">
            <w:pPr>
              <w:rPr>
                <w:rFonts w:ascii="Tahoma" w:hAnsi="Tahoma" w:cs="Tahoma"/>
              </w:rPr>
            </w:pPr>
            <w:r w:rsidRPr="00C71430">
              <w:rPr>
                <w:rFonts w:ascii="Tahoma" w:hAnsi="Tahoma" w:cs="Tahoma"/>
              </w:rPr>
              <w:t>Display branch address</w:t>
            </w:r>
          </w:p>
        </w:tc>
      </w:tr>
      <w:tr w:rsidR="006020DA" w:rsidRPr="00C71430" w14:paraId="21F2BF4D" w14:textId="77777777" w:rsidTr="006B390F">
        <w:tc>
          <w:tcPr>
            <w:tcW w:w="10349" w:type="dxa"/>
            <w:gridSpan w:val="3"/>
            <w:shd w:val="clear" w:color="auto" w:fill="C8E0E9" w:themeFill="accent6" w:themeFillTint="33"/>
          </w:tcPr>
          <w:p w14:paraId="266C407D" w14:textId="77777777" w:rsidR="006020DA" w:rsidRPr="00C71430" w:rsidRDefault="006020DA" w:rsidP="006B390F">
            <w:pPr>
              <w:rPr>
                <w:rFonts w:ascii="Tahoma" w:hAnsi="Tahoma" w:cs="Tahoma"/>
              </w:rPr>
            </w:pPr>
            <w:r w:rsidRPr="00C71430">
              <w:rPr>
                <w:rFonts w:ascii="Tahoma" w:hAnsi="Tahoma" w:cs="Tahoma"/>
              </w:rPr>
              <w:t xml:space="preserve">Detail </w:t>
            </w:r>
          </w:p>
        </w:tc>
      </w:tr>
      <w:tr w:rsidR="006020DA" w:rsidRPr="00C71430" w14:paraId="725E96F2" w14:textId="77777777" w:rsidTr="006B390F">
        <w:trPr>
          <w:gridAfter w:val="1"/>
          <w:wAfter w:w="12" w:type="dxa"/>
        </w:trPr>
        <w:tc>
          <w:tcPr>
            <w:tcW w:w="3823" w:type="dxa"/>
          </w:tcPr>
          <w:p w14:paraId="78A1A6D0" w14:textId="77777777" w:rsidR="006020DA" w:rsidRPr="00C71430" w:rsidRDefault="006020DA" w:rsidP="006B390F">
            <w:pPr>
              <w:rPr>
                <w:rFonts w:ascii="Tahoma" w:hAnsi="Tahoma" w:cs="Tahoma"/>
              </w:rPr>
            </w:pPr>
            <w:r w:rsidRPr="00C71430">
              <w:rPr>
                <w:rFonts w:ascii="Tahoma" w:hAnsi="Tahoma" w:cs="Tahoma"/>
              </w:rPr>
              <w:t>Date</w:t>
            </w:r>
          </w:p>
        </w:tc>
        <w:tc>
          <w:tcPr>
            <w:tcW w:w="6514" w:type="dxa"/>
          </w:tcPr>
          <w:p w14:paraId="6C898274" w14:textId="78FED41C" w:rsidR="006020DA" w:rsidRPr="00C71430" w:rsidRDefault="006020DA" w:rsidP="006B390F">
            <w:pPr>
              <w:rPr>
                <w:rFonts w:ascii="Tahoma" w:hAnsi="Tahoma" w:cs="Tahoma"/>
              </w:rPr>
            </w:pPr>
            <w:r w:rsidRPr="00C71430">
              <w:rPr>
                <w:rFonts w:ascii="Tahoma" w:hAnsi="Tahoma" w:cs="Tahoma"/>
              </w:rPr>
              <w:t xml:space="preserve">Display return </w:t>
            </w:r>
            <w:r w:rsidR="000E292B" w:rsidRPr="00C71430">
              <w:rPr>
                <w:rFonts w:ascii="Tahoma" w:hAnsi="Tahoma" w:cs="Tahoma"/>
                <w:color w:val="FF0000"/>
              </w:rPr>
              <w:t>deposit</w:t>
            </w:r>
            <w:r w:rsidRPr="00C71430">
              <w:rPr>
                <w:rFonts w:ascii="Tahoma" w:hAnsi="Tahoma" w:cs="Tahoma"/>
              </w:rPr>
              <w:t xml:space="preserve"> date</w:t>
            </w:r>
          </w:p>
        </w:tc>
      </w:tr>
      <w:tr w:rsidR="006020DA" w:rsidRPr="00C71430" w14:paraId="7985C47A" w14:textId="77777777" w:rsidTr="006B390F">
        <w:trPr>
          <w:gridAfter w:val="1"/>
          <w:wAfter w:w="12" w:type="dxa"/>
        </w:trPr>
        <w:tc>
          <w:tcPr>
            <w:tcW w:w="3823" w:type="dxa"/>
          </w:tcPr>
          <w:p w14:paraId="31D1B707" w14:textId="77777777" w:rsidR="006020DA" w:rsidRPr="00C71430" w:rsidRDefault="006020DA" w:rsidP="006B390F">
            <w:pPr>
              <w:rPr>
                <w:rFonts w:ascii="Tahoma" w:hAnsi="Tahoma" w:cs="Tahoma"/>
                <w:cs/>
              </w:rPr>
            </w:pPr>
            <w:r w:rsidRPr="00C71430">
              <w:rPr>
                <w:rFonts w:ascii="Tahoma" w:hAnsi="Tahoma" w:cs="Tahoma"/>
              </w:rPr>
              <w:t>Symbol</w:t>
            </w:r>
          </w:p>
        </w:tc>
        <w:tc>
          <w:tcPr>
            <w:tcW w:w="6514" w:type="dxa"/>
          </w:tcPr>
          <w:p w14:paraId="55675DC9" w14:textId="77777777" w:rsidR="006020DA" w:rsidRPr="00C71430" w:rsidRDefault="006020DA" w:rsidP="006B390F">
            <w:pPr>
              <w:rPr>
                <w:rFonts w:ascii="Tahoma" w:hAnsi="Tahoma" w:cs="Tahoma"/>
                <w:cs/>
              </w:rPr>
            </w:pPr>
            <w:r w:rsidRPr="00C71430">
              <w:rPr>
                <w:rFonts w:ascii="Tahoma" w:hAnsi="Tahoma" w:cs="Tahoma"/>
              </w:rPr>
              <w:t>Display reason code</w:t>
            </w:r>
          </w:p>
        </w:tc>
      </w:tr>
      <w:tr w:rsidR="006020DA" w:rsidRPr="00C71430" w14:paraId="4103BBDD" w14:textId="77777777" w:rsidTr="006B390F">
        <w:trPr>
          <w:gridAfter w:val="1"/>
          <w:wAfter w:w="12" w:type="dxa"/>
        </w:trPr>
        <w:tc>
          <w:tcPr>
            <w:tcW w:w="3823" w:type="dxa"/>
          </w:tcPr>
          <w:p w14:paraId="1BCF8212" w14:textId="77777777" w:rsidR="006020DA" w:rsidRPr="00C71430" w:rsidRDefault="006020DA" w:rsidP="006B390F">
            <w:pPr>
              <w:rPr>
                <w:rFonts w:ascii="Tahoma" w:hAnsi="Tahoma" w:cs="Tahoma"/>
              </w:rPr>
            </w:pPr>
            <w:r w:rsidRPr="00C71430">
              <w:rPr>
                <w:rFonts w:ascii="Tahoma" w:hAnsi="Tahoma" w:cs="Tahoma"/>
              </w:rPr>
              <w:t>Explanation</w:t>
            </w:r>
          </w:p>
        </w:tc>
        <w:tc>
          <w:tcPr>
            <w:tcW w:w="6514" w:type="dxa"/>
          </w:tcPr>
          <w:p w14:paraId="02BDA8DC" w14:textId="77777777" w:rsidR="006020DA" w:rsidRPr="00C71430" w:rsidRDefault="006020DA" w:rsidP="006B390F">
            <w:pPr>
              <w:rPr>
                <w:rFonts w:ascii="Tahoma" w:hAnsi="Tahoma" w:cs="Tahoma"/>
              </w:rPr>
            </w:pPr>
            <w:r w:rsidRPr="00C71430">
              <w:rPr>
                <w:rFonts w:ascii="Tahoma" w:hAnsi="Tahoma" w:cs="Tahoma"/>
              </w:rPr>
              <w:t>Display reason description</w:t>
            </w:r>
          </w:p>
        </w:tc>
      </w:tr>
      <w:tr w:rsidR="006020DA" w:rsidRPr="00C71430" w14:paraId="1C9B4BCE" w14:textId="77777777" w:rsidTr="006B390F">
        <w:trPr>
          <w:gridAfter w:val="1"/>
          <w:wAfter w:w="12" w:type="dxa"/>
        </w:trPr>
        <w:tc>
          <w:tcPr>
            <w:tcW w:w="3823" w:type="dxa"/>
          </w:tcPr>
          <w:p w14:paraId="474AF31D" w14:textId="77777777" w:rsidR="006020DA" w:rsidRPr="00C71430" w:rsidRDefault="006020DA" w:rsidP="006B390F">
            <w:pPr>
              <w:rPr>
                <w:rFonts w:ascii="Tahoma" w:hAnsi="Tahoma" w:cs="Tahoma"/>
              </w:rPr>
            </w:pPr>
            <w:r w:rsidRPr="00C71430">
              <w:rPr>
                <w:rFonts w:ascii="Tahoma" w:hAnsi="Tahoma" w:cs="Tahoma"/>
              </w:rPr>
              <w:t>Additional explanation</w:t>
            </w:r>
          </w:p>
        </w:tc>
        <w:tc>
          <w:tcPr>
            <w:tcW w:w="6514" w:type="dxa"/>
          </w:tcPr>
          <w:p w14:paraId="215D8A9C" w14:textId="77777777" w:rsidR="006020DA" w:rsidRPr="00C71430" w:rsidRDefault="006020DA" w:rsidP="006B390F">
            <w:pPr>
              <w:rPr>
                <w:rFonts w:ascii="Tahoma" w:hAnsi="Tahoma" w:cs="Tahoma"/>
              </w:rPr>
            </w:pPr>
            <w:r w:rsidRPr="00C71430">
              <w:rPr>
                <w:rFonts w:ascii="Tahoma" w:hAnsi="Tahoma" w:cs="Tahoma"/>
              </w:rPr>
              <w:t>Display additional explanation</w:t>
            </w:r>
          </w:p>
        </w:tc>
      </w:tr>
      <w:tr w:rsidR="006020DA" w:rsidRPr="00C71430" w14:paraId="49FB84F1" w14:textId="77777777" w:rsidTr="006B390F">
        <w:trPr>
          <w:gridAfter w:val="1"/>
          <w:wAfter w:w="12" w:type="dxa"/>
        </w:trPr>
        <w:tc>
          <w:tcPr>
            <w:tcW w:w="3823" w:type="dxa"/>
          </w:tcPr>
          <w:p w14:paraId="0CB7DC1B" w14:textId="77777777" w:rsidR="006020DA" w:rsidRPr="00C71430" w:rsidRDefault="006020DA" w:rsidP="006B390F">
            <w:pPr>
              <w:rPr>
                <w:rFonts w:ascii="Tahoma" w:hAnsi="Tahoma" w:cs="Tahoma"/>
              </w:rPr>
            </w:pPr>
            <w:r w:rsidRPr="00C71430">
              <w:rPr>
                <w:rFonts w:ascii="Tahoma" w:hAnsi="Tahoma" w:cs="Tahoma"/>
              </w:rPr>
              <w:t>A/C No.</w:t>
            </w:r>
          </w:p>
        </w:tc>
        <w:tc>
          <w:tcPr>
            <w:tcW w:w="6514" w:type="dxa"/>
          </w:tcPr>
          <w:p w14:paraId="0483A91E" w14:textId="77777777" w:rsidR="006020DA" w:rsidRPr="00C71430" w:rsidRDefault="006020DA" w:rsidP="006B390F">
            <w:pPr>
              <w:rPr>
                <w:rFonts w:ascii="Tahoma" w:hAnsi="Tahoma" w:cs="Tahoma"/>
              </w:rPr>
            </w:pPr>
            <w:r w:rsidRPr="00C71430">
              <w:rPr>
                <w:rFonts w:ascii="Tahoma" w:hAnsi="Tahoma" w:cs="Tahoma"/>
              </w:rPr>
              <w:t>Display account number</w:t>
            </w:r>
          </w:p>
        </w:tc>
      </w:tr>
      <w:tr w:rsidR="006020DA" w:rsidRPr="00C71430" w14:paraId="6F251E98" w14:textId="77777777" w:rsidTr="006B390F">
        <w:trPr>
          <w:gridAfter w:val="1"/>
          <w:wAfter w:w="12" w:type="dxa"/>
        </w:trPr>
        <w:tc>
          <w:tcPr>
            <w:tcW w:w="3823" w:type="dxa"/>
          </w:tcPr>
          <w:p w14:paraId="5127EF5C" w14:textId="77777777" w:rsidR="006020DA" w:rsidRPr="00C71430" w:rsidRDefault="006020DA" w:rsidP="006B390F">
            <w:pPr>
              <w:rPr>
                <w:rFonts w:ascii="Tahoma" w:hAnsi="Tahoma" w:cs="Tahoma"/>
              </w:rPr>
            </w:pPr>
            <w:r w:rsidRPr="00C71430">
              <w:rPr>
                <w:rFonts w:ascii="Tahoma" w:hAnsi="Tahoma" w:cs="Tahoma"/>
              </w:rPr>
              <w:t>Cheque No.</w:t>
            </w:r>
          </w:p>
        </w:tc>
        <w:tc>
          <w:tcPr>
            <w:tcW w:w="6514" w:type="dxa"/>
          </w:tcPr>
          <w:p w14:paraId="04168626" w14:textId="77777777" w:rsidR="006020DA" w:rsidRPr="00C71430" w:rsidRDefault="006020DA" w:rsidP="006B390F">
            <w:pPr>
              <w:rPr>
                <w:rFonts w:ascii="Tahoma" w:hAnsi="Tahoma" w:cs="Tahoma"/>
              </w:rPr>
            </w:pPr>
            <w:r w:rsidRPr="00C71430">
              <w:rPr>
                <w:rFonts w:ascii="Tahoma" w:hAnsi="Tahoma" w:cs="Tahoma"/>
              </w:rPr>
              <w:t>Display check number</w:t>
            </w:r>
          </w:p>
        </w:tc>
      </w:tr>
      <w:tr w:rsidR="006020DA" w:rsidRPr="00C71430" w14:paraId="2F550A92" w14:textId="77777777" w:rsidTr="006B390F">
        <w:trPr>
          <w:gridAfter w:val="1"/>
          <w:wAfter w:w="12" w:type="dxa"/>
        </w:trPr>
        <w:tc>
          <w:tcPr>
            <w:tcW w:w="3823" w:type="dxa"/>
          </w:tcPr>
          <w:p w14:paraId="7E138F4C" w14:textId="77777777" w:rsidR="006020DA" w:rsidRPr="00C71430" w:rsidRDefault="006020DA" w:rsidP="006B390F">
            <w:pPr>
              <w:rPr>
                <w:rFonts w:ascii="Tahoma" w:hAnsi="Tahoma" w:cs="Tahoma"/>
              </w:rPr>
            </w:pPr>
            <w:r w:rsidRPr="00C71430">
              <w:rPr>
                <w:rFonts w:ascii="Tahoma" w:hAnsi="Tahoma" w:cs="Tahoma"/>
              </w:rPr>
              <w:t>Amount</w:t>
            </w:r>
          </w:p>
        </w:tc>
        <w:tc>
          <w:tcPr>
            <w:tcW w:w="6514" w:type="dxa"/>
          </w:tcPr>
          <w:p w14:paraId="4F6D4DF8" w14:textId="77777777" w:rsidR="006020DA" w:rsidRPr="00C71430" w:rsidRDefault="006020DA" w:rsidP="006B390F">
            <w:pPr>
              <w:rPr>
                <w:rFonts w:ascii="Tahoma" w:hAnsi="Tahoma" w:cs="Tahoma"/>
              </w:rPr>
            </w:pPr>
            <w:r w:rsidRPr="00C71430">
              <w:rPr>
                <w:rFonts w:ascii="Tahoma" w:hAnsi="Tahoma" w:cs="Tahoma"/>
              </w:rPr>
              <w:t>Display cheque amount</w:t>
            </w:r>
          </w:p>
        </w:tc>
      </w:tr>
      <w:tr w:rsidR="006020DA" w:rsidRPr="00C71430" w14:paraId="2DAEE93F" w14:textId="77777777" w:rsidTr="006B390F">
        <w:trPr>
          <w:gridAfter w:val="1"/>
          <w:wAfter w:w="12" w:type="dxa"/>
        </w:trPr>
        <w:tc>
          <w:tcPr>
            <w:tcW w:w="3823" w:type="dxa"/>
          </w:tcPr>
          <w:p w14:paraId="6C8356F5" w14:textId="1841FB55" w:rsidR="006020DA" w:rsidRPr="00C71430" w:rsidRDefault="006020DA" w:rsidP="006B390F">
            <w:pPr>
              <w:rPr>
                <w:rFonts w:ascii="Tahoma" w:hAnsi="Tahoma" w:cs="Tahoma"/>
              </w:rPr>
            </w:pPr>
            <w:r w:rsidRPr="00C71430">
              <w:rPr>
                <w:rFonts w:ascii="Tahoma" w:hAnsi="Tahoma" w:cs="Tahoma"/>
              </w:rPr>
              <w:t>Paying bank/Branch</w:t>
            </w:r>
          </w:p>
        </w:tc>
        <w:tc>
          <w:tcPr>
            <w:tcW w:w="6514" w:type="dxa"/>
          </w:tcPr>
          <w:p w14:paraId="05ABDFA1" w14:textId="571D90BC" w:rsidR="006020DA" w:rsidRPr="00C71430" w:rsidRDefault="006020DA" w:rsidP="006B390F">
            <w:pPr>
              <w:rPr>
                <w:rFonts w:ascii="Tahoma" w:hAnsi="Tahoma" w:cs="Tahoma"/>
              </w:rPr>
            </w:pPr>
            <w:r w:rsidRPr="00C71430">
              <w:rPr>
                <w:rFonts w:ascii="Tahoma" w:hAnsi="Tahoma" w:cs="Tahoma"/>
              </w:rPr>
              <w:t>Display paying bank/Branch</w:t>
            </w:r>
          </w:p>
        </w:tc>
      </w:tr>
    </w:tbl>
    <w:p w14:paraId="52D8B988" w14:textId="77777777" w:rsidR="006020DA" w:rsidRPr="00C71430" w:rsidRDefault="006020DA" w:rsidP="0016425C">
      <w:pPr>
        <w:rPr>
          <w:rFonts w:ascii="Tahoma" w:hAnsi="Tahoma" w:cs="Tahoma"/>
        </w:rPr>
      </w:pPr>
    </w:p>
    <w:p w14:paraId="440E972D" w14:textId="003D81F7" w:rsidR="0016425C" w:rsidRPr="00C71430" w:rsidRDefault="008D7F83" w:rsidP="0016425C">
      <w:pPr>
        <w:rPr>
          <w:rFonts w:ascii="Tahoma" w:hAnsi="Tahoma" w:cs="Tahoma"/>
        </w:rPr>
      </w:pPr>
      <w:r w:rsidRPr="00C71430">
        <w:rPr>
          <w:rFonts w:ascii="Tahoma" w:hAnsi="Tahoma" w:cs="Tahoma"/>
          <w:noProof/>
          <w:lang w:val="en-SG" w:eastAsia="en-SG" w:bidi="ar-SA"/>
        </w:rPr>
        <w:lastRenderedPageBreak/>
        <w:drawing>
          <wp:inline distT="0" distB="0" distL="0" distR="0" wp14:anchorId="4451776B" wp14:editId="2F6512EA">
            <wp:extent cx="6390005" cy="3361055"/>
            <wp:effectExtent l="19050" t="19050" r="10795" b="10795"/>
            <wp:docPr id="37726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0005" cy="3361055"/>
                    </a:xfrm>
                    <a:prstGeom prst="rect">
                      <a:avLst/>
                    </a:prstGeom>
                    <a:noFill/>
                    <a:ln>
                      <a:solidFill>
                        <a:schemeClr val="bg1">
                          <a:lumMod val="85000"/>
                        </a:schemeClr>
                      </a:solidFill>
                    </a:ln>
                  </pic:spPr>
                </pic:pic>
              </a:graphicData>
            </a:graphic>
          </wp:inline>
        </w:drawing>
      </w:r>
    </w:p>
    <w:p w14:paraId="31C8F367" w14:textId="17D306FF" w:rsidR="00E131E9" w:rsidRPr="00C71430" w:rsidRDefault="00E131E9" w:rsidP="00E131E9">
      <w:pPr>
        <w:pStyle w:val="Heading4"/>
        <w:rPr>
          <w:rFonts w:ascii="Tahoma" w:hAnsi="Tahoma" w:cs="Tahoma"/>
        </w:rPr>
      </w:pPr>
      <w:bookmarkStart w:id="87" w:name="_Toc145230595"/>
      <w:bookmarkStart w:id="88" w:name="_Toc145230979"/>
      <w:r w:rsidRPr="00C71430">
        <w:rPr>
          <w:rFonts w:ascii="Tahoma" w:hAnsi="Tahoma" w:cs="Tahoma"/>
        </w:rPr>
        <w:t>Debit note</w:t>
      </w:r>
      <w:bookmarkEnd w:id="87"/>
      <w:bookmarkEnd w:id="88"/>
    </w:p>
    <w:p w14:paraId="5B7F17F7" w14:textId="7A94BC74" w:rsidR="00E34074" w:rsidRPr="00C71430" w:rsidRDefault="00E34074" w:rsidP="00E34074">
      <w:pPr>
        <w:jc w:val="cente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067DE3" w:rsidRPr="00C71430" w14:paraId="18C918A9" w14:textId="77777777" w:rsidTr="006B390F">
        <w:trPr>
          <w:gridAfter w:val="1"/>
          <w:wAfter w:w="12" w:type="dxa"/>
          <w:tblHeader/>
        </w:trPr>
        <w:tc>
          <w:tcPr>
            <w:tcW w:w="3823" w:type="dxa"/>
            <w:shd w:val="clear" w:color="auto" w:fill="D9D9D9" w:themeFill="background1" w:themeFillShade="D9"/>
          </w:tcPr>
          <w:p w14:paraId="4DDE8B1B" w14:textId="77777777" w:rsidR="00067DE3" w:rsidRPr="00C71430" w:rsidRDefault="00067DE3"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6D8B6C5D" w14:textId="77777777" w:rsidR="00067DE3" w:rsidRPr="00C71430" w:rsidRDefault="00067DE3" w:rsidP="006B390F">
            <w:pPr>
              <w:jc w:val="center"/>
              <w:rPr>
                <w:rFonts w:ascii="Tahoma" w:hAnsi="Tahoma" w:cs="Tahoma"/>
              </w:rPr>
            </w:pPr>
            <w:r w:rsidRPr="00C71430">
              <w:rPr>
                <w:rFonts w:ascii="Tahoma" w:hAnsi="Tahoma" w:cs="Tahoma"/>
              </w:rPr>
              <w:t>Description</w:t>
            </w:r>
          </w:p>
        </w:tc>
      </w:tr>
      <w:tr w:rsidR="00067DE3" w:rsidRPr="00C71430" w14:paraId="71110798" w14:textId="77777777" w:rsidTr="006B390F">
        <w:tc>
          <w:tcPr>
            <w:tcW w:w="10349" w:type="dxa"/>
            <w:gridSpan w:val="3"/>
            <w:shd w:val="clear" w:color="auto" w:fill="C8E0E9" w:themeFill="accent6" w:themeFillTint="33"/>
          </w:tcPr>
          <w:p w14:paraId="75C3BC05" w14:textId="77777777" w:rsidR="00067DE3" w:rsidRPr="00C71430" w:rsidRDefault="00067DE3" w:rsidP="006B390F">
            <w:pPr>
              <w:rPr>
                <w:rFonts w:ascii="Tahoma" w:hAnsi="Tahoma" w:cs="Tahoma"/>
              </w:rPr>
            </w:pPr>
            <w:r w:rsidRPr="00C71430">
              <w:rPr>
                <w:rFonts w:ascii="Tahoma" w:hAnsi="Tahoma" w:cs="Tahoma"/>
              </w:rPr>
              <w:t>Header</w:t>
            </w:r>
          </w:p>
        </w:tc>
      </w:tr>
      <w:tr w:rsidR="00067DE3" w:rsidRPr="00C71430" w14:paraId="3E71C39B" w14:textId="77777777" w:rsidTr="006B390F">
        <w:trPr>
          <w:gridAfter w:val="1"/>
          <w:wAfter w:w="12" w:type="dxa"/>
        </w:trPr>
        <w:tc>
          <w:tcPr>
            <w:tcW w:w="3823" w:type="dxa"/>
          </w:tcPr>
          <w:p w14:paraId="355D551F" w14:textId="7A58945C" w:rsidR="00067DE3" w:rsidRPr="00C71430" w:rsidRDefault="00067DE3" w:rsidP="006B390F">
            <w:pPr>
              <w:rPr>
                <w:rFonts w:ascii="Tahoma" w:hAnsi="Tahoma" w:cs="Tahoma"/>
              </w:rPr>
            </w:pPr>
            <w:r w:rsidRPr="00C71430">
              <w:rPr>
                <w:rFonts w:ascii="Tahoma" w:hAnsi="Tahoma" w:cs="Tahoma"/>
              </w:rPr>
              <w:t>Date</w:t>
            </w:r>
          </w:p>
        </w:tc>
        <w:tc>
          <w:tcPr>
            <w:tcW w:w="6514" w:type="dxa"/>
          </w:tcPr>
          <w:p w14:paraId="58974653" w14:textId="4368C92C" w:rsidR="00067DE3" w:rsidRPr="00C71430" w:rsidRDefault="00E131E9" w:rsidP="006B390F">
            <w:pPr>
              <w:rPr>
                <w:rFonts w:ascii="Tahoma" w:hAnsi="Tahoma" w:cs="Tahoma"/>
              </w:rPr>
            </w:pPr>
            <w:r w:rsidRPr="00C71430">
              <w:rPr>
                <w:rFonts w:ascii="Tahoma" w:hAnsi="Tahoma" w:cs="Tahoma"/>
              </w:rPr>
              <w:t>Return transaction date</w:t>
            </w:r>
          </w:p>
        </w:tc>
      </w:tr>
      <w:tr w:rsidR="00067DE3" w:rsidRPr="00C71430" w14:paraId="7DCFBFCE" w14:textId="77777777" w:rsidTr="006B390F">
        <w:tc>
          <w:tcPr>
            <w:tcW w:w="10349" w:type="dxa"/>
            <w:gridSpan w:val="3"/>
            <w:shd w:val="clear" w:color="auto" w:fill="C8E0E9" w:themeFill="accent6" w:themeFillTint="33"/>
          </w:tcPr>
          <w:p w14:paraId="24842D6F" w14:textId="77777777" w:rsidR="00067DE3" w:rsidRPr="00C71430" w:rsidRDefault="00067DE3" w:rsidP="006B390F">
            <w:pPr>
              <w:rPr>
                <w:rFonts w:ascii="Tahoma" w:hAnsi="Tahoma" w:cs="Tahoma"/>
              </w:rPr>
            </w:pPr>
            <w:r w:rsidRPr="00C71430">
              <w:rPr>
                <w:rFonts w:ascii="Tahoma" w:hAnsi="Tahoma" w:cs="Tahoma"/>
              </w:rPr>
              <w:t xml:space="preserve">Detail </w:t>
            </w:r>
          </w:p>
        </w:tc>
      </w:tr>
      <w:tr w:rsidR="00067DE3" w:rsidRPr="00C71430" w14:paraId="2770CB81" w14:textId="77777777" w:rsidTr="006B390F">
        <w:trPr>
          <w:gridAfter w:val="1"/>
          <w:wAfter w:w="12" w:type="dxa"/>
        </w:trPr>
        <w:tc>
          <w:tcPr>
            <w:tcW w:w="3823" w:type="dxa"/>
          </w:tcPr>
          <w:p w14:paraId="25FE42CA" w14:textId="629D486B" w:rsidR="00067DE3" w:rsidRPr="00C71430" w:rsidRDefault="00E131E9" w:rsidP="006B390F">
            <w:pPr>
              <w:rPr>
                <w:rFonts w:ascii="Tahoma" w:hAnsi="Tahoma" w:cs="Tahoma"/>
              </w:rPr>
            </w:pPr>
            <w:r w:rsidRPr="00C71430">
              <w:rPr>
                <w:rFonts w:ascii="Tahoma" w:hAnsi="Tahoma" w:cs="Tahoma"/>
              </w:rPr>
              <w:t>Name</w:t>
            </w:r>
          </w:p>
        </w:tc>
        <w:tc>
          <w:tcPr>
            <w:tcW w:w="6514" w:type="dxa"/>
          </w:tcPr>
          <w:p w14:paraId="26550A17" w14:textId="08EECDB3" w:rsidR="00067DE3" w:rsidRPr="00C71430" w:rsidRDefault="00E131E9" w:rsidP="006B390F">
            <w:pPr>
              <w:rPr>
                <w:rFonts w:ascii="Tahoma" w:hAnsi="Tahoma" w:cs="Tahoma"/>
              </w:rPr>
            </w:pPr>
            <w:r w:rsidRPr="00C71430">
              <w:rPr>
                <w:rFonts w:ascii="Tahoma" w:hAnsi="Tahoma" w:cs="Tahoma"/>
              </w:rPr>
              <w:t>Display account name</w:t>
            </w:r>
          </w:p>
        </w:tc>
      </w:tr>
      <w:tr w:rsidR="00067DE3" w:rsidRPr="00C71430" w14:paraId="09A9E4B3" w14:textId="77777777" w:rsidTr="006B390F">
        <w:trPr>
          <w:gridAfter w:val="1"/>
          <w:wAfter w:w="12" w:type="dxa"/>
        </w:trPr>
        <w:tc>
          <w:tcPr>
            <w:tcW w:w="3823" w:type="dxa"/>
          </w:tcPr>
          <w:p w14:paraId="2D3BE1B7" w14:textId="1BA3EA20" w:rsidR="00067DE3" w:rsidRPr="00C71430" w:rsidRDefault="00067DE3" w:rsidP="006B390F">
            <w:pPr>
              <w:rPr>
                <w:rFonts w:ascii="Tahoma" w:hAnsi="Tahoma" w:cs="Tahoma"/>
                <w:cs/>
              </w:rPr>
            </w:pPr>
            <w:r w:rsidRPr="00C71430">
              <w:rPr>
                <w:rFonts w:ascii="Tahoma" w:hAnsi="Tahoma" w:cs="Tahoma"/>
              </w:rPr>
              <w:t>A</w:t>
            </w:r>
            <w:r w:rsidR="00E131E9" w:rsidRPr="00C71430">
              <w:rPr>
                <w:rFonts w:ascii="Tahoma" w:hAnsi="Tahoma" w:cs="Tahoma"/>
              </w:rPr>
              <w:t>/C NO.</w:t>
            </w:r>
          </w:p>
        </w:tc>
        <w:tc>
          <w:tcPr>
            <w:tcW w:w="6514" w:type="dxa"/>
          </w:tcPr>
          <w:p w14:paraId="6D4EF8C1" w14:textId="6D256DC0" w:rsidR="00067DE3" w:rsidRPr="00C71430" w:rsidRDefault="00E131E9" w:rsidP="006B390F">
            <w:pPr>
              <w:rPr>
                <w:rFonts w:ascii="Tahoma" w:hAnsi="Tahoma" w:cs="Tahoma"/>
              </w:rPr>
            </w:pPr>
            <w:r w:rsidRPr="00C71430">
              <w:rPr>
                <w:rFonts w:ascii="Tahoma" w:hAnsi="Tahoma" w:cs="Tahoma"/>
              </w:rPr>
              <w:t>Display account number</w:t>
            </w:r>
          </w:p>
        </w:tc>
      </w:tr>
      <w:tr w:rsidR="00067DE3" w:rsidRPr="00C71430" w14:paraId="331BCD82" w14:textId="77777777" w:rsidTr="006B390F">
        <w:trPr>
          <w:gridAfter w:val="1"/>
          <w:wAfter w:w="12" w:type="dxa"/>
        </w:trPr>
        <w:tc>
          <w:tcPr>
            <w:tcW w:w="3823" w:type="dxa"/>
          </w:tcPr>
          <w:p w14:paraId="55B75FBF" w14:textId="07A30DE2" w:rsidR="00067DE3" w:rsidRPr="00C71430" w:rsidRDefault="00E131E9" w:rsidP="006B390F">
            <w:pPr>
              <w:rPr>
                <w:rFonts w:ascii="Tahoma" w:hAnsi="Tahoma" w:cs="Tahoma"/>
              </w:rPr>
            </w:pPr>
            <w:r w:rsidRPr="00C71430">
              <w:rPr>
                <w:rFonts w:ascii="Tahoma" w:hAnsi="Tahoma" w:cs="Tahoma"/>
              </w:rPr>
              <w:t>Date of deposit</w:t>
            </w:r>
          </w:p>
        </w:tc>
        <w:tc>
          <w:tcPr>
            <w:tcW w:w="6514" w:type="dxa"/>
          </w:tcPr>
          <w:p w14:paraId="76E10F7B" w14:textId="4ED8C527" w:rsidR="00067DE3" w:rsidRPr="00C71430" w:rsidRDefault="00E131E9" w:rsidP="006B390F">
            <w:pPr>
              <w:rPr>
                <w:rFonts w:ascii="Tahoma" w:hAnsi="Tahoma" w:cs="Tahoma"/>
              </w:rPr>
            </w:pPr>
            <w:r w:rsidRPr="00C71430">
              <w:rPr>
                <w:rFonts w:ascii="Tahoma" w:hAnsi="Tahoma" w:cs="Tahoma"/>
              </w:rPr>
              <w:t>Display deposit transaction date</w:t>
            </w:r>
          </w:p>
        </w:tc>
      </w:tr>
      <w:tr w:rsidR="00E131E9" w:rsidRPr="00C71430" w14:paraId="4904CA7D" w14:textId="77777777" w:rsidTr="006B390F">
        <w:trPr>
          <w:gridAfter w:val="1"/>
          <w:wAfter w:w="12" w:type="dxa"/>
        </w:trPr>
        <w:tc>
          <w:tcPr>
            <w:tcW w:w="3823" w:type="dxa"/>
          </w:tcPr>
          <w:p w14:paraId="6D5397BC" w14:textId="16206B84" w:rsidR="00E131E9" w:rsidRPr="00C71430" w:rsidRDefault="00E131E9" w:rsidP="006B390F">
            <w:pPr>
              <w:rPr>
                <w:rFonts w:ascii="Tahoma" w:hAnsi="Tahoma" w:cs="Tahoma"/>
              </w:rPr>
            </w:pPr>
            <w:r w:rsidRPr="00C71430">
              <w:rPr>
                <w:rFonts w:ascii="Tahoma" w:hAnsi="Tahoma" w:cs="Tahoma"/>
              </w:rPr>
              <w:t>Cheque no.</w:t>
            </w:r>
          </w:p>
        </w:tc>
        <w:tc>
          <w:tcPr>
            <w:tcW w:w="6514" w:type="dxa"/>
          </w:tcPr>
          <w:p w14:paraId="3AF0F571" w14:textId="4E29AB79" w:rsidR="00E131E9" w:rsidRPr="00C71430" w:rsidRDefault="00E131E9" w:rsidP="006B390F">
            <w:pPr>
              <w:rPr>
                <w:rFonts w:ascii="Tahoma" w:hAnsi="Tahoma" w:cs="Tahoma"/>
              </w:rPr>
            </w:pPr>
            <w:r w:rsidRPr="00C71430">
              <w:rPr>
                <w:rFonts w:ascii="Tahoma" w:hAnsi="Tahoma" w:cs="Tahoma"/>
              </w:rPr>
              <w:t>Display cheque number</w:t>
            </w:r>
          </w:p>
        </w:tc>
      </w:tr>
      <w:tr w:rsidR="00067DE3" w:rsidRPr="00C71430" w14:paraId="125DA050" w14:textId="77777777" w:rsidTr="006B390F">
        <w:trPr>
          <w:gridAfter w:val="1"/>
          <w:wAfter w:w="12" w:type="dxa"/>
        </w:trPr>
        <w:tc>
          <w:tcPr>
            <w:tcW w:w="3823" w:type="dxa"/>
          </w:tcPr>
          <w:p w14:paraId="004189DD" w14:textId="23B22316" w:rsidR="00067DE3" w:rsidRPr="00C71430" w:rsidRDefault="00067DE3" w:rsidP="006B390F">
            <w:pPr>
              <w:rPr>
                <w:rFonts w:ascii="Tahoma" w:hAnsi="Tahoma" w:cs="Tahoma"/>
              </w:rPr>
            </w:pPr>
            <w:r w:rsidRPr="00C71430">
              <w:rPr>
                <w:rFonts w:ascii="Tahoma" w:hAnsi="Tahoma" w:cs="Tahoma"/>
              </w:rPr>
              <w:t>Bank</w:t>
            </w:r>
          </w:p>
        </w:tc>
        <w:tc>
          <w:tcPr>
            <w:tcW w:w="6514" w:type="dxa"/>
          </w:tcPr>
          <w:p w14:paraId="6D5288F9" w14:textId="328DA996" w:rsidR="00067DE3" w:rsidRPr="00C71430" w:rsidRDefault="00E131E9" w:rsidP="006B390F">
            <w:pPr>
              <w:rPr>
                <w:rFonts w:ascii="Tahoma" w:hAnsi="Tahoma" w:cs="Tahoma"/>
              </w:rPr>
            </w:pPr>
            <w:r w:rsidRPr="00C71430">
              <w:rPr>
                <w:rFonts w:ascii="Tahoma" w:hAnsi="Tahoma" w:cs="Tahoma"/>
              </w:rPr>
              <w:t xml:space="preserve">Display </w:t>
            </w:r>
            <w:r w:rsidR="000E292B" w:rsidRPr="00C71430">
              <w:rPr>
                <w:rFonts w:ascii="Tahoma" w:hAnsi="Tahoma" w:cs="Tahoma"/>
                <w:color w:val="FF0000"/>
              </w:rPr>
              <w:t>paying</w:t>
            </w:r>
            <w:r w:rsidR="000E292B" w:rsidRPr="00C71430">
              <w:rPr>
                <w:rFonts w:ascii="Tahoma" w:hAnsi="Tahoma" w:cs="Tahoma"/>
              </w:rPr>
              <w:t xml:space="preserve"> </w:t>
            </w:r>
            <w:r w:rsidRPr="00C71430">
              <w:rPr>
                <w:rFonts w:ascii="Tahoma" w:hAnsi="Tahoma" w:cs="Tahoma"/>
              </w:rPr>
              <w:t>bank</w:t>
            </w:r>
          </w:p>
        </w:tc>
      </w:tr>
      <w:tr w:rsidR="00067DE3" w:rsidRPr="00C71430" w14:paraId="0E7E7803" w14:textId="77777777" w:rsidTr="006B390F">
        <w:trPr>
          <w:gridAfter w:val="1"/>
          <w:wAfter w:w="12" w:type="dxa"/>
        </w:trPr>
        <w:tc>
          <w:tcPr>
            <w:tcW w:w="3823" w:type="dxa"/>
          </w:tcPr>
          <w:p w14:paraId="2CDBD57C" w14:textId="0D0A6140" w:rsidR="00067DE3" w:rsidRPr="00C71430" w:rsidRDefault="00067DE3" w:rsidP="006B390F">
            <w:pPr>
              <w:rPr>
                <w:rFonts w:ascii="Tahoma" w:hAnsi="Tahoma" w:cs="Tahoma"/>
              </w:rPr>
            </w:pPr>
            <w:r w:rsidRPr="00C71430">
              <w:rPr>
                <w:rFonts w:ascii="Tahoma" w:hAnsi="Tahoma" w:cs="Tahoma"/>
              </w:rPr>
              <w:t>Branch</w:t>
            </w:r>
          </w:p>
        </w:tc>
        <w:tc>
          <w:tcPr>
            <w:tcW w:w="6514" w:type="dxa"/>
          </w:tcPr>
          <w:p w14:paraId="0899C746" w14:textId="348A0422" w:rsidR="00067DE3" w:rsidRPr="00C71430" w:rsidRDefault="00E131E9" w:rsidP="006B390F">
            <w:pPr>
              <w:rPr>
                <w:rFonts w:ascii="Tahoma" w:hAnsi="Tahoma" w:cs="Tahoma"/>
              </w:rPr>
            </w:pPr>
            <w:r w:rsidRPr="00C71430">
              <w:rPr>
                <w:rFonts w:ascii="Tahoma" w:hAnsi="Tahoma" w:cs="Tahoma"/>
              </w:rPr>
              <w:t xml:space="preserve">Display </w:t>
            </w:r>
            <w:r w:rsidR="000E292B" w:rsidRPr="00C71430">
              <w:rPr>
                <w:rFonts w:ascii="Tahoma" w:hAnsi="Tahoma" w:cs="Tahoma"/>
                <w:color w:val="FF0000"/>
              </w:rPr>
              <w:t>paying bank</w:t>
            </w:r>
            <w:r w:rsidR="000E292B" w:rsidRPr="00C71430">
              <w:rPr>
                <w:rFonts w:ascii="Tahoma" w:hAnsi="Tahoma" w:cs="Tahoma"/>
              </w:rPr>
              <w:t xml:space="preserve"> </w:t>
            </w:r>
            <w:r w:rsidRPr="00C71430">
              <w:rPr>
                <w:rFonts w:ascii="Tahoma" w:hAnsi="Tahoma" w:cs="Tahoma"/>
              </w:rPr>
              <w:t>branch</w:t>
            </w:r>
          </w:p>
        </w:tc>
      </w:tr>
      <w:tr w:rsidR="00067DE3" w:rsidRPr="00C71430" w14:paraId="1A2A99DF" w14:textId="77777777" w:rsidTr="006B390F">
        <w:trPr>
          <w:gridAfter w:val="1"/>
          <w:wAfter w:w="12" w:type="dxa"/>
        </w:trPr>
        <w:tc>
          <w:tcPr>
            <w:tcW w:w="3823" w:type="dxa"/>
          </w:tcPr>
          <w:p w14:paraId="31C60FEB" w14:textId="3B85AE51" w:rsidR="00067DE3" w:rsidRPr="00C71430" w:rsidRDefault="00067DE3" w:rsidP="006B390F">
            <w:pPr>
              <w:rPr>
                <w:rFonts w:ascii="Tahoma" w:hAnsi="Tahoma" w:cs="Tahoma"/>
              </w:rPr>
            </w:pPr>
            <w:r w:rsidRPr="00C71430">
              <w:rPr>
                <w:rFonts w:ascii="Tahoma" w:hAnsi="Tahoma" w:cs="Tahoma"/>
              </w:rPr>
              <w:t>Amount</w:t>
            </w:r>
          </w:p>
        </w:tc>
        <w:tc>
          <w:tcPr>
            <w:tcW w:w="6514" w:type="dxa"/>
          </w:tcPr>
          <w:p w14:paraId="165D73A7" w14:textId="7C8FADFF" w:rsidR="00067DE3" w:rsidRPr="00C71430" w:rsidRDefault="00E131E9" w:rsidP="006B390F">
            <w:pPr>
              <w:rPr>
                <w:rFonts w:ascii="Tahoma" w:hAnsi="Tahoma" w:cs="Tahoma"/>
              </w:rPr>
            </w:pPr>
            <w:r w:rsidRPr="00C71430">
              <w:rPr>
                <w:rFonts w:ascii="Tahoma" w:hAnsi="Tahoma" w:cs="Tahoma"/>
              </w:rPr>
              <w:t>Display amount</w:t>
            </w:r>
          </w:p>
        </w:tc>
      </w:tr>
      <w:tr w:rsidR="00067DE3" w:rsidRPr="00C71430" w14:paraId="7BC50C4F" w14:textId="77777777" w:rsidTr="006B390F">
        <w:trPr>
          <w:gridAfter w:val="1"/>
          <w:wAfter w:w="12" w:type="dxa"/>
        </w:trPr>
        <w:tc>
          <w:tcPr>
            <w:tcW w:w="3823" w:type="dxa"/>
          </w:tcPr>
          <w:p w14:paraId="6F5DCF6F" w14:textId="77777777" w:rsidR="00067DE3" w:rsidRPr="00C71430" w:rsidRDefault="00067DE3" w:rsidP="006B390F">
            <w:pPr>
              <w:rPr>
                <w:rFonts w:ascii="Tahoma" w:hAnsi="Tahoma" w:cs="Tahoma"/>
              </w:rPr>
            </w:pPr>
            <w:r w:rsidRPr="00C71430">
              <w:rPr>
                <w:rFonts w:ascii="Tahoma" w:hAnsi="Tahoma" w:cs="Tahoma"/>
                <w:cs/>
              </w:rPr>
              <w:t xml:space="preserve">เหตุผลการคืนเช็ค </w:t>
            </w:r>
            <w:r w:rsidRPr="00C71430">
              <w:rPr>
                <w:rFonts w:ascii="Tahoma" w:hAnsi="Tahoma" w:cs="Tahoma"/>
              </w:rPr>
              <w:t>(Reason)</w:t>
            </w:r>
          </w:p>
        </w:tc>
        <w:tc>
          <w:tcPr>
            <w:tcW w:w="6514" w:type="dxa"/>
          </w:tcPr>
          <w:p w14:paraId="7CEBC3D7" w14:textId="0486F694" w:rsidR="00067DE3" w:rsidRPr="00C71430" w:rsidRDefault="00E131E9" w:rsidP="006B390F">
            <w:pPr>
              <w:rPr>
                <w:rFonts w:ascii="Tahoma" w:hAnsi="Tahoma" w:cs="Tahoma"/>
              </w:rPr>
            </w:pPr>
            <w:r w:rsidRPr="00C71430">
              <w:rPr>
                <w:rFonts w:ascii="Tahoma" w:hAnsi="Tahoma" w:cs="Tahoma"/>
              </w:rPr>
              <w:t>Display return reason</w:t>
            </w:r>
          </w:p>
        </w:tc>
      </w:tr>
    </w:tbl>
    <w:p w14:paraId="4B4BCFA7" w14:textId="77777777" w:rsidR="00067DE3" w:rsidRPr="00C71430" w:rsidRDefault="00067DE3" w:rsidP="00E34074">
      <w:pPr>
        <w:jc w:val="center"/>
        <w:rPr>
          <w:rFonts w:ascii="Tahoma" w:hAnsi="Tahoma" w:cs="Tahoma"/>
        </w:rPr>
      </w:pPr>
    </w:p>
    <w:p w14:paraId="224BF2AF" w14:textId="77777777" w:rsidR="00885F73" w:rsidRPr="00C71430" w:rsidRDefault="00885F73" w:rsidP="00885F73">
      <w:pPr>
        <w:rPr>
          <w:rFonts w:ascii="Tahoma" w:hAnsi="Tahoma" w:cs="Tahoma"/>
        </w:rPr>
      </w:pPr>
    </w:p>
    <w:p w14:paraId="6EA8C8C9" w14:textId="5706D3A3" w:rsidR="00E131E9" w:rsidRPr="00C71430" w:rsidRDefault="00732F92" w:rsidP="00885F73">
      <w:pPr>
        <w:rPr>
          <w:rFonts w:ascii="Tahoma" w:hAnsi="Tahoma" w:cs="Tahoma"/>
          <w:cs/>
        </w:rPr>
      </w:pPr>
      <w:r w:rsidRPr="00C71430">
        <w:rPr>
          <w:rFonts w:ascii="Tahoma" w:hAnsi="Tahoma" w:cs="Tahoma"/>
          <w:noProof/>
          <w:cs/>
          <w:lang w:val="en-SG" w:eastAsia="en-SG" w:bidi="ar-SA"/>
        </w:rPr>
        <w:lastRenderedPageBreak/>
        <w:drawing>
          <wp:inline distT="0" distB="0" distL="0" distR="0" wp14:anchorId="7482322A" wp14:editId="77A06B96">
            <wp:extent cx="6390005" cy="5373370"/>
            <wp:effectExtent l="19050" t="19050" r="10795" b="17780"/>
            <wp:docPr id="1720793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0005" cy="5373370"/>
                    </a:xfrm>
                    <a:prstGeom prst="rect">
                      <a:avLst/>
                    </a:prstGeom>
                    <a:noFill/>
                    <a:ln>
                      <a:solidFill>
                        <a:schemeClr val="bg1">
                          <a:lumMod val="85000"/>
                        </a:schemeClr>
                      </a:solidFill>
                    </a:ln>
                  </pic:spPr>
                </pic:pic>
              </a:graphicData>
            </a:graphic>
          </wp:inline>
        </w:drawing>
      </w:r>
    </w:p>
    <w:p w14:paraId="6F694BC6" w14:textId="77777777" w:rsidR="00885F73" w:rsidRPr="00C71430" w:rsidRDefault="00885F73" w:rsidP="00885F73">
      <w:pPr>
        <w:rPr>
          <w:rFonts w:ascii="Tahoma" w:hAnsi="Tahoma" w:cs="Tahoma"/>
        </w:rPr>
      </w:pPr>
    </w:p>
    <w:p w14:paraId="5E447023" w14:textId="67F8A7A2" w:rsidR="00E131E9" w:rsidRPr="00C71430" w:rsidRDefault="00E131E9" w:rsidP="00E131E9">
      <w:pPr>
        <w:pStyle w:val="Heading4"/>
        <w:rPr>
          <w:rFonts w:ascii="Tahoma" w:hAnsi="Tahoma" w:cs="Tahoma"/>
        </w:rPr>
      </w:pPr>
      <w:bookmarkStart w:id="89" w:name="_Toc145230596"/>
      <w:bookmarkStart w:id="90" w:name="_Toc145230980"/>
      <w:r w:rsidRPr="00C71430">
        <w:rPr>
          <w:rFonts w:ascii="Tahoma" w:hAnsi="Tahoma" w:cs="Tahoma"/>
        </w:rPr>
        <w:t>Cheque return report</w:t>
      </w:r>
      <w:bookmarkEnd w:id="89"/>
      <w:bookmarkEnd w:id="90"/>
    </w:p>
    <w:p w14:paraId="5E51D5AE" w14:textId="77777777" w:rsidR="007C6330" w:rsidRPr="00C71430" w:rsidRDefault="007C6330" w:rsidP="007C6330">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E131E9" w:rsidRPr="00C71430" w14:paraId="2A458F75" w14:textId="77777777" w:rsidTr="006B390F">
        <w:trPr>
          <w:gridAfter w:val="1"/>
          <w:wAfter w:w="12" w:type="dxa"/>
          <w:tblHeader/>
        </w:trPr>
        <w:tc>
          <w:tcPr>
            <w:tcW w:w="3823" w:type="dxa"/>
            <w:shd w:val="clear" w:color="auto" w:fill="D9D9D9" w:themeFill="background1" w:themeFillShade="D9"/>
          </w:tcPr>
          <w:p w14:paraId="1A18D35D" w14:textId="77777777" w:rsidR="00E131E9" w:rsidRPr="00C71430" w:rsidRDefault="00E131E9"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4571653C" w14:textId="77777777" w:rsidR="00E131E9" w:rsidRPr="00C71430" w:rsidRDefault="00E131E9" w:rsidP="006B390F">
            <w:pPr>
              <w:jc w:val="center"/>
              <w:rPr>
                <w:rFonts w:ascii="Tahoma" w:hAnsi="Tahoma" w:cs="Tahoma"/>
              </w:rPr>
            </w:pPr>
            <w:r w:rsidRPr="00C71430">
              <w:rPr>
                <w:rFonts w:ascii="Tahoma" w:hAnsi="Tahoma" w:cs="Tahoma"/>
              </w:rPr>
              <w:t>Description</w:t>
            </w:r>
          </w:p>
        </w:tc>
      </w:tr>
      <w:tr w:rsidR="00E131E9" w:rsidRPr="00C71430" w14:paraId="2FF1CFE8" w14:textId="77777777" w:rsidTr="006B390F">
        <w:tc>
          <w:tcPr>
            <w:tcW w:w="10349" w:type="dxa"/>
            <w:gridSpan w:val="3"/>
            <w:shd w:val="clear" w:color="auto" w:fill="C8E0E9" w:themeFill="accent6" w:themeFillTint="33"/>
          </w:tcPr>
          <w:p w14:paraId="499D3B1E" w14:textId="77777777" w:rsidR="00E131E9" w:rsidRPr="00C71430" w:rsidRDefault="00E131E9" w:rsidP="006B390F">
            <w:pPr>
              <w:rPr>
                <w:rFonts w:ascii="Tahoma" w:hAnsi="Tahoma" w:cs="Tahoma"/>
              </w:rPr>
            </w:pPr>
            <w:r w:rsidRPr="00C71430">
              <w:rPr>
                <w:rFonts w:ascii="Tahoma" w:hAnsi="Tahoma" w:cs="Tahoma"/>
              </w:rPr>
              <w:t>Header</w:t>
            </w:r>
          </w:p>
        </w:tc>
      </w:tr>
      <w:tr w:rsidR="00E131E9" w:rsidRPr="00C71430" w14:paraId="0E36F065" w14:textId="77777777" w:rsidTr="006B390F">
        <w:trPr>
          <w:gridAfter w:val="1"/>
          <w:wAfter w:w="12" w:type="dxa"/>
        </w:trPr>
        <w:tc>
          <w:tcPr>
            <w:tcW w:w="3823" w:type="dxa"/>
          </w:tcPr>
          <w:p w14:paraId="6AC1C13C" w14:textId="77777777" w:rsidR="00E131E9" w:rsidRPr="00C71430" w:rsidRDefault="00E131E9" w:rsidP="006B390F">
            <w:pPr>
              <w:rPr>
                <w:rFonts w:ascii="Tahoma" w:hAnsi="Tahoma" w:cs="Tahoma"/>
              </w:rPr>
            </w:pPr>
            <w:r w:rsidRPr="00C71430">
              <w:rPr>
                <w:rFonts w:ascii="Tahoma" w:hAnsi="Tahoma" w:cs="Tahoma"/>
              </w:rPr>
              <w:t>Transaction Date</w:t>
            </w:r>
          </w:p>
        </w:tc>
        <w:tc>
          <w:tcPr>
            <w:tcW w:w="6514" w:type="dxa"/>
          </w:tcPr>
          <w:p w14:paraId="261EFF5A" w14:textId="77777777" w:rsidR="00E131E9" w:rsidRPr="00C71430" w:rsidRDefault="00E131E9" w:rsidP="006B390F">
            <w:pPr>
              <w:rPr>
                <w:rFonts w:ascii="Tahoma" w:hAnsi="Tahoma" w:cs="Tahoma"/>
              </w:rPr>
            </w:pPr>
            <w:r w:rsidRPr="00C71430">
              <w:rPr>
                <w:rFonts w:ascii="Tahoma" w:hAnsi="Tahoma" w:cs="Tahoma"/>
              </w:rPr>
              <w:t>Display date from…to… depend on searching criteria</w:t>
            </w:r>
          </w:p>
        </w:tc>
      </w:tr>
      <w:tr w:rsidR="00E131E9" w:rsidRPr="00C71430" w14:paraId="15BFEA9E" w14:textId="77777777" w:rsidTr="006B390F">
        <w:trPr>
          <w:gridAfter w:val="1"/>
          <w:wAfter w:w="12" w:type="dxa"/>
        </w:trPr>
        <w:tc>
          <w:tcPr>
            <w:tcW w:w="3823" w:type="dxa"/>
          </w:tcPr>
          <w:p w14:paraId="6CB11E37" w14:textId="77777777" w:rsidR="00E131E9" w:rsidRPr="00C71430" w:rsidRDefault="00E131E9" w:rsidP="006B390F">
            <w:pPr>
              <w:rPr>
                <w:rFonts w:ascii="Tahoma" w:hAnsi="Tahoma" w:cs="Tahoma"/>
              </w:rPr>
            </w:pPr>
            <w:r w:rsidRPr="00C71430">
              <w:rPr>
                <w:rFonts w:ascii="Tahoma" w:hAnsi="Tahoma" w:cs="Tahoma"/>
              </w:rPr>
              <w:t>Page</w:t>
            </w:r>
          </w:p>
        </w:tc>
        <w:tc>
          <w:tcPr>
            <w:tcW w:w="6514" w:type="dxa"/>
          </w:tcPr>
          <w:p w14:paraId="61E127C7" w14:textId="77777777" w:rsidR="00E131E9" w:rsidRPr="00C71430" w:rsidRDefault="00E131E9" w:rsidP="006B390F">
            <w:pPr>
              <w:rPr>
                <w:rFonts w:ascii="Tahoma" w:hAnsi="Tahoma" w:cs="Tahoma"/>
              </w:rPr>
            </w:pPr>
            <w:r w:rsidRPr="00C71430">
              <w:rPr>
                <w:rFonts w:ascii="Tahoma" w:hAnsi="Tahoma" w:cs="Tahoma"/>
              </w:rPr>
              <w:t>Display number of page</w:t>
            </w:r>
          </w:p>
        </w:tc>
      </w:tr>
      <w:tr w:rsidR="00E131E9" w:rsidRPr="00C71430" w14:paraId="6586740E" w14:textId="77777777" w:rsidTr="006B390F">
        <w:trPr>
          <w:gridAfter w:val="1"/>
          <w:wAfter w:w="12" w:type="dxa"/>
        </w:trPr>
        <w:tc>
          <w:tcPr>
            <w:tcW w:w="3823" w:type="dxa"/>
          </w:tcPr>
          <w:p w14:paraId="7E986365" w14:textId="77777777" w:rsidR="00E131E9" w:rsidRPr="00C71430" w:rsidRDefault="00E131E9" w:rsidP="006B390F">
            <w:pPr>
              <w:rPr>
                <w:rFonts w:ascii="Tahoma" w:hAnsi="Tahoma" w:cs="Tahoma"/>
              </w:rPr>
            </w:pPr>
            <w:r w:rsidRPr="00C71430">
              <w:rPr>
                <w:rFonts w:ascii="Tahoma" w:hAnsi="Tahoma" w:cs="Tahoma"/>
              </w:rPr>
              <w:t>Printed date</w:t>
            </w:r>
          </w:p>
        </w:tc>
        <w:tc>
          <w:tcPr>
            <w:tcW w:w="6514" w:type="dxa"/>
          </w:tcPr>
          <w:p w14:paraId="372A1C24" w14:textId="77777777" w:rsidR="00E131E9" w:rsidRPr="00C71430" w:rsidRDefault="00E131E9" w:rsidP="006B390F">
            <w:pPr>
              <w:rPr>
                <w:rFonts w:ascii="Tahoma" w:hAnsi="Tahoma" w:cs="Tahoma"/>
              </w:rPr>
            </w:pPr>
            <w:r w:rsidRPr="00C71430">
              <w:rPr>
                <w:rFonts w:ascii="Tahoma" w:hAnsi="Tahoma" w:cs="Tahoma"/>
              </w:rPr>
              <w:t xml:space="preserve">Display printed date </w:t>
            </w:r>
          </w:p>
        </w:tc>
      </w:tr>
      <w:tr w:rsidR="00E131E9" w:rsidRPr="00C71430" w14:paraId="0B642302" w14:textId="77777777" w:rsidTr="006B390F">
        <w:trPr>
          <w:gridAfter w:val="1"/>
          <w:wAfter w:w="12" w:type="dxa"/>
        </w:trPr>
        <w:tc>
          <w:tcPr>
            <w:tcW w:w="3823" w:type="dxa"/>
          </w:tcPr>
          <w:p w14:paraId="721F3B43" w14:textId="77777777" w:rsidR="00E131E9" w:rsidRPr="00C71430" w:rsidRDefault="00E131E9" w:rsidP="006B390F">
            <w:pPr>
              <w:rPr>
                <w:rFonts w:ascii="Tahoma" w:hAnsi="Tahoma" w:cs="Tahoma"/>
              </w:rPr>
            </w:pPr>
            <w:r w:rsidRPr="00C71430">
              <w:rPr>
                <w:rFonts w:ascii="Tahoma" w:hAnsi="Tahoma" w:cs="Tahoma"/>
              </w:rPr>
              <w:t>Printed time</w:t>
            </w:r>
          </w:p>
        </w:tc>
        <w:tc>
          <w:tcPr>
            <w:tcW w:w="6514" w:type="dxa"/>
          </w:tcPr>
          <w:p w14:paraId="3331750C" w14:textId="77777777" w:rsidR="00E131E9" w:rsidRPr="00C71430" w:rsidRDefault="00E131E9" w:rsidP="006B390F">
            <w:pPr>
              <w:rPr>
                <w:rFonts w:ascii="Tahoma" w:hAnsi="Tahoma" w:cs="Tahoma"/>
              </w:rPr>
            </w:pPr>
            <w:r w:rsidRPr="00C71430">
              <w:rPr>
                <w:rFonts w:ascii="Tahoma" w:hAnsi="Tahoma" w:cs="Tahoma"/>
              </w:rPr>
              <w:t>Display printed time</w:t>
            </w:r>
          </w:p>
        </w:tc>
      </w:tr>
      <w:tr w:rsidR="00E131E9" w:rsidRPr="00C71430" w14:paraId="48194C3E" w14:textId="77777777" w:rsidTr="006B390F">
        <w:trPr>
          <w:gridAfter w:val="1"/>
          <w:wAfter w:w="12" w:type="dxa"/>
        </w:trPr>
        <w:tc>
          <w:tcPr>
            <w:tcW w:w="3823" w:type="dxa"/>
          </w:tcPr>
          <w:p w14:paraId="1B9FA872" w14:textId="77777777" w:rsidR="00E131E9" w:rsidRPr="00C71430" w:rsidRDefault="00E131E9" w:rsidP="006B390F">
            <w:pPr>
              <w:rPr>
                <w:rFonts w:ascii="Tahoma" w:hAnsi="Tahoma" w:cs="Tahoma"/>
              </w:rPr>
            </w:pPr>
            <w:r w:rsidRPr="00C71430">
              <w:rPr>
                <w:rFonts w:ascii="Tahoma" w:hAnsi="Tahoma" w:cs="Tahoma"/>
              </w:rPr>
              <w:t>Printed by</w:t>
            </w:r>
          </w:p>
        </w:tc>
        <w:tc>
          <w:tcPr>
            <w:tcW w:w="6514" w:type="dxa"/>
          </w:tcPr>
          <w:p w14:paraId="570DD10A" w14:textId="77777777" w:rsidR="00E131E9" w:rsidRPr="00C71430" w:rsidRDefault="00E131E9" w:rsidP="006B390F">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E131E9" w:rsidRPr="00C71430" w14:paraId="37291076" w14:textId="77777777" w:rsidTr="006B390F">
        <w:tc>
          <w:tcPr>
            <w:tcW w:w="10349" w:type="dxa"/>
            <w:gridSpan w:val="3"/>
            <w:shd w:val="clear" w:color="auto" w:fill="C8E0E9" w:themeFill="accent6" w:themeFillTint="33"/>
          </w:tcPr>
          <w:p w14:paraId="0D8EB7AD" w14:textId="77777777" w:rsidR="00E131E9" w:rsidRPr="00C71430" w:rsidRDefault="00E131E9" w:rsidP="006B390F">
            <w:pPr>
              <w:rPr>
                <w:rFonts w:ascii="Tahoma" w:hAnsi="Tahoma" w:cs="Tahoma"/>
              </w:rPr>
            </w:pPr>
            <w:r w:rsidRPr="00C71430">
              <w:rPr>
                <w:rFonts w:ascii="Tahoma" w:hAnsi="Tahoma" w:cs="Tahoma"/>
              </w:rPr>
              <w:t xml:space="preserve">Detail </w:t>
            </w:r>
          </w:p>
        </w:tc>
      </w:tr>
      <w:tr w:rsidR="00E131E9" w:rsidRPr="00C71430" w14:paraId="12832ED3" w14:textId="77777777" w:rsidTr="006B390F">
        <w:trPr>
          <w:gridAfter w:val="1"/>
          <w:wAfter w:w="12" w:type="dxa"/>
        </w:trPr>
        <w:tc>
          <w:tcPr>
            <w:tcW w:w="3823" w:type="dxa"/>
          </w:tcPr>
          <w:p w14:paraId="3D694394" w14:textId="77777777" w:rsidR="00E131E9" w:rsidRPr="00C71430" w:rsidRDefault="00E131E9" w:rsidP="006B390F">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0A524DE6" w14:textId="77777777" w:rsidR="00E131E9" w:rsidRPr="00C71430" w:rsidRDefault="00E131E9" w:rsidP="006B390F">
            <w:pPr>
              <w:rPr>
                <w:rFonts w:ascii="Tahoma" w:hAnsi="Tahoma" w:cs="Tahoma"/>
              </w:rPr>
            </w:pPr>
            <w:r w:rsidRPr="00C71430">
              <w:rPr>
                <w:rFonts w:ascii="Tahoma" w:hAnsi="Tahoma" w:cs="Tahoma"/>
              </w:rPr>
              <w:t>Display EXIM customer branch</w:t>
            </w:r>
          </w:p>
        </w:tc>
      </w:tr>
      <w:tr w:rsidR="00E131E9" w:rsidRPr="00C71430" w14:paraId="14684CF5" w14:textId="77777777" w:rsidTr="006B390F">
        <w:trPr>
          <w:gridAfter w:val="1"/>
          <w:wAfter w:w="12" w:type="dxa"/>
        </w:trPr>
        <w:tc>
          <w:tcPr>
            <w:tcW w:w="3823" w:type="dxa"/>
          </w:tcPr>
          <w:p w14:paraId="4DA805F4" w14:textId="77777777" w:rsidR="00E131E9" w:rsidRPr="00C71430" w:rsidRDefault="00E131E9" w:rsidP="006B390F">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41F94F69" w14:textId="77777777" w:rsidR="00E131E9" w:rsidRPr="00C71430" w:rsidRDefault="00E131E9" w:rsidP="006B390F">
            <w:pPr>
              <w:rPr>
                <w:rFonts w:ascii="Tahoma" w:hAnsi="Tahoma" w:cs="Tahoma"/>
              </w:rPr>
            </w:pPr>
            <w:r w:rsidRPr="00C71430">
              <w:rPr>
                <w:rFonts w:ascii="Tahoma" w:hAnsi="Tahoma" w:cs="Tahoma"/>
              </w:rPr>
              <w:t>Display account number</w:t>
            </w:r>
          </w:p>
        </w:tc>
      </w:tr>
      <w:tr w:rsidR="00E131E9" w:rsidRPr="00C71430" w14:paraId="5BBC2345" w14:textId="77777777" w:rsidTr="006B390F">
        <w:trPr>
          <w:gridAfter w:val="1"/>
          <w:wAfter w:w="12" w:type="dxa"/>
        </w:trPr>
        <w:tc>
          <w:tcPr>
            <w:tcW w:w="3823" w:type="dxa"/>
          </w:tcPr>
          <w:p w14:paraId="005D165E" w14:textId="77777777" w:rsidR="00E131E9" w:rsidRPr="00C71430" w:rsidRDefault="00E131E9" w:rsidP="006B390F">
            <w:pPr>
              <w:rPr>
                <w:rFonts w:ascii="Tahoma" w:hAnsi="Tahoma" w:cs="Tahoma"/>
              </w:rPr>
            </w:pPr>
            <w:r w:rsidRPr="00C71430">
              <w:rPr>
                <w:rFonts w:ascii="Tahoma" w:hAnsi="Tahoma" w:cs="Tahoma"/>
                <w:cs/>
              </w:rPr>
              <w:t xml:space="preserve">ชื่อลูกค้า </w:t>
            </w:r>
            <w:r w:rsidRPr="00C71430">
              <w:rPr>
                <w:rFonts w:ascii="Tahoma" w:hAnsi="Tahoma" w:cs="Tahoma"/>
              </w:rPr>
              <w:t>(Account name)</w:t>
            </w:r>
          </w:p>
        </w:tc>
        <w:tc>
          <w:tcPr>
            <w:tcW w:w="6514" w:type="dxa"/>
          </w:tcPr>
          <w:p w14:paraId="0E2FD2F1" w14:textId="77777777" w:rsidR="00E131E9" w:rsidRPr="00C71430" w:rsidRDefault="00E131E9" w:rsidP="006B390F">
            <w:pPr>
              <w:rPr>
                <w:rFonts w:ascii="Tahoma" w:hAnsi="Tahoma" w:cs="Tahoma"/>
              </w:rPr>
            </w:pPr>
            <w:r w:rsidRPr="00C71430">
              <w:rPr>
                <w:rFonts w:ascii="Tahoma" w:hAnsi="Tahoma" w:cs="Tahoma"/>
              </w:rPr>
              <w:t>Display account name</w:t>
            </w:r>
          </w:p>
        </w:tc>
      </w:tr>
      <w:tr w:rsidR="00E131E9" w:rsidRPr="00C71430" w14:paraId="34C5398B" w14:textId="77777777" w:rsidTr="006B390F">
        <w:trPr>
          <w:gridAfter w:val="1"/>
          <w:wAfter w:w="12" w:type="dxa"/>
        </w:trPr>
        <w:tc>
          <w:tcPr>
            <w:tcW w:w="3823" w:type="dxa"/>
          </w:tcPr>
          <w:p w14:paraId="5BA1ED5B" w14:textId="77777777" w:rsidR="00E131E9" w:rsidRPr="00C71430" w:rsidRDefault="00E131E9" w:rsidP="006B390F">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6E1B9F90" w14:textId="77777777" w:rsidR="00E131E9" w:rsidRPr="00C71430" w:rsidRDefault="00E131E9" w:rsidP="006B390F">
            <w:pPr>
              <w:rPr>
                <w:rFonts w:ascii="Tahoma" w:hAnsi="Tahoma" w:cs="Tahoma"/>
              </w:rPr>
            </w:pPr>
            <w:r w:rsidRPr="00C71430">
              <w:rPr>
                <w:rFonts w:ascii="Tahoma" w:hAnsi="Tahoma" w:cs="Tahoma"/>
              </w:rPr>
              <w:t>Display sequential of transaction</w:t>
            </w:r>
          </w:p>
        </w:tc>
      </w:tr>
      <w:tr w:rsidR="00E131E9" w:rsidRPr="00C71430" w14:paraId="233C29F7" w14:textId="77777777" w:rsidTr="006B390F">
        <w:trPr>
          <w:gridAfter w:val="1"/>
          <w:wAfter w:w="12" w:type="dxa"/>
        </w:trPr>
        <w:tc>
          <w:tcPr>
            <w:tcW w:w="3823" w:type="dxa"/>
          </w:tcPr>
          <w:p w14:paraId="0D3D686F" w14:textId="77777777" w:rsidR="00E131E9" w:rsidRPr="00C71430" w:rsidRDefault="00E131E9" w:rsidP="006B390F">
            <w:pPr>
              <w:rPr>
                <w:rFonts w:ascii="Tahoma" w:hAnsi="Tahoma" w:cs="Tahoma"/>
              </w:rPr>
            </w:pPr>
            <w:r w:rsidRPr="00C71430">
              <w:rPr>
                <w:rFonts w:ascii="Tahoma" w:hAnsi="Tahoma" w:cs="Tahoma"/>
                <w:cs/>
              </w:rPr>
              <w:lastRenderedPageBreak/>
              <w:t xml:space="preserve">รหัสธนาคาร </w:t>
            </w:r>
            <w:r w:rsidRPr="00C71430">
              <w:rPr>
                <w:rFonts w:ascii="Tahoma" w:hAnsi="Tahoma" w:cs="Tahoma"/>
              </w:rPr>
              <w:t>(Bank)</w:t>
            </w:r>
          </w:p>
        </w:tc>
        <w:tc>
          <w:tcPr>
            <w:tcW w:w="6514" w:type="dxa"/>
          </w:tcPr>
          <w:p w14:paraId="07DC2320" w14:textId="1932B97B" w:rsidR="00E131E9" w:rsidRPr="00C71430" w:rsidRDefault="00E131E9" w:rsidP="006B390F">
            <w:pPr>
              <w:rPr>
                <w:rFonts w:ascii="Tahoma" w:hAnsi="Tahoma" w:cs="Tahoma"/>
              </w:rPr>
            </w:pPr>
            <w:r w:rsidRPr="00C71430">
              <w:rPr>
                <w:rFonts w:ascii="Tahoma" w:hAnsi="Tahoma" w:cs="Tahoma"/>
              </w:rPr>
              <w:t xml:space="preserve">Display </w:t>
            </w:r>
            <w:r w:rsidR="00C13367" w:rsidRPr="00C71430">
              <w:rPr>
                <w:rFonts w:ascii="Tahoma" w:hAnsi="Tahoma" w:cs="Tahoma"/>
                <w:color w:val="FF0000"/>
              </w:rPr>
              <w:t>paying</w:t>
            </w:r>
            <w:r w:rsidRPr="00C71430">
              <w:rPr>
                <w:rFonts w:ascii="Tahoma" w:hAnsi="Tahoma" w:cs="Tahoma"/>
              </w:rPr>
              <w:t xml:space="preserve"> bank</w:t>
            </w:r>
          </w:p>
        </w:tc>
      </w:tr>
      <w:tr w:rsidR="00E131E9" w:rsidRPr="00C71430" w14:paraId="49C1D942" w14:textId="77777777" w:rsidTr="006B390F">
        <w:trPr>
          <w:gridAfter w:val="1"/>
          <w:wAfter w:w="12" w:type="dxa"/>
        </w:trPr>
        <w:tc>
          <w:tcPr>
            <w:tcW w:w="3823" w:type="dxa"/>
          </w:tcPr>
          <w:p w14:paraId="5622AA11" w14:textId="77777777" w:rsidR="00E131E9" w:rsidRPr="00C71430" w:rsidRDefault="00E131E9" w:rsidP="006B390F">
            <w:pPr>
              <w:rPr>
                <w:rFonts w:ascii="Tahoma" w:hAnsi="Tahoma" w:cs="Tahoma"/>
              </w:rPr>
            </w:pPr>
            <w:r w:rsidRPr="00C71430">
              <w:rPr>
                <w:rFonts w:ascii="Tahoma" w:hAnsi="Tahoma" w:cs="Tahoma"/>
                <w:cs/>
              </w:rPr>
              <w:t xml:space="preserve">รหัสสาขา </w:t>
            </w:r>
            <w:r w:rsidRPr="00C71430">
              <w:rPr>
                <w:rFonts w:ascii="Tahoma" w:hAnsi="Tahoma" w:cs="Tahoma"/>
              </w:rPr>
              <w:t>(Branch)</w:t>
            </w:r>
          </w:p>
        </w:tc>
        <w:tc>
          <w:tcPr>
            <w:tcW w:w="6514" w:type="dxa"/>
          </w:tcPr>
          <w:p w14:paraId="0AE33701" w14:textId="122DE169" w:rsidR="00E131E9" w:rsidRPr="00C71430" w:rsidRDefault="00E131E9" w:rsidP="006B390F">
            <w:pPr>
              <w:rPr>
                <w:rFonts w:ascii="Tahoma" w:hAnsi="Tahoma" w:cs="Tahoma"/>
              </w:rPr>
            </w:pPr>
            <w:r w:rsidRPr="00C71430">
              <w:rPr>
                <w:rFonts w:ascii="Tahoma" w:hAnsi="Tahoma" w:cs="Tahoma"/>
              </w:rPr>
              <w:t xml:space="preserve">Display </w:t>
            </w:r>
            <w:r w:rsidR="00C13367" w:rsidRPr="00C71430">
              <w:rPr>
                <w:rFonts w:ascii="Tahoma" w:hAnsi="Tahoma" w:cs="Tahoma"/>
                <w:color w:val="FF0000"/>
              </w:rPr>
              <w:t>paying</w:t>
            </w:r>
            <w:r w:rsidRPr="00C71430">
              <w:rPr>
                <w:rFonts w:ascii="Tahoma" w:hAnsi="Tahoma" w:cs="Tahoma"/>
              </w:rPr>
              <w:t xml:space="preserve"> </w:t>
            </w:r>
            <w:r w:rsidR="00C13367" w:rsidRPr="00C71430">
              <w:rPr>
                <w:rFonts w:ascii="Tahoma" w:hAnsi="Tahoma" w:cs="Tahoma"/>
                <w:color w:val="FF0000"/>
              </w:rPr>
              <w:t xml:space="preserve">bank </w:t>
            </w:r>
            <w:r w:rsidRPr="00C71430">
              <w:rPr>
                <w:rFonts w:ascii="Tahoma" w:hAnsi="Tahoma" w:cs="Tahoma"/>
              </w:rPr>
              <w:t>branch</w:t>
            </w:r>
          </w:p>
        </w:tc>
      </w:tr>
      <w:tr w:rsidR="00E131E9" w:rsidRPr="00C71430" w14:paraId="7909D7C2" w14:textId="77777777" w:rsidTr="006B390F">
        <w:trPr>
          <w:gridAfter w:val="1"/>
          <w:wAfter w:w="12" w:type="dxa"/>
        </w:trPr>
        <w:tc>
          <w:tcPr>
            <w:tcW w:w="3823" w:type="dxa"/>
          </w:tcPr>
          <w:p w14:paraId="2CB8A626" w14:textId="77777777" w:rsidR="00E131E9" w:rsidRPr="00C71430" w:rsidRDefault="00E131E9" w:rsidP="006B390F">
            <w:pPr>
              <w:rPr>
                <w:rFonts w:ascii="Tahoma" w:hAnsi="Tahoma" w:cs="Tahoma"/>
              </w:rPr>
            </w:pPr>
            <w:r w:rsidRPr="00C71430">
              <w:rPr>
                <w:rFonts w:ascii="Tahoma" w:hAnsi="Tahoma" w:cs="Tahoma"/>
                <w:cs/>
              </w:rPr>
              <w:t xml:space="preserve">เลขที่เช็ค </w:t>
            </w:r>
            <w:r w:rsidRPr="00C71430">
              <w:rPr>
                <w:rFonts w:ascii="Tahoma" w:hAnsi="Tahoma" w:cs="Tahoma"/>
              </w:rPr>
              <w:t>(Cheque number)</w:t>
            </w:r>
          </w:p>
        </w:tc>
        <w:tc>
          <w:tcPr>
            <w:tcW w:w="6514" w:type="dxa"/>
          </w:tcPr>
          <w:p w14:paraId="42CACC3B" w14:textId="77777777" w:rsidR="00E131E9" w:rsidRPr="00C71430" w:rsidRDefault="00E131E9" w:rsidP="006B390F">
            <w:pPr>
              <w:rPr>
                <w:rFonts w:ascii="Tahoma" w:hAnsi="Tahoma" w:cs="Tahoma"/>
              </w:rPr>
            </w:pPr>
            <w:r w:rsidRPr="00C71430">
              <w:rPr>
                <w:rFonts w:ascii="Tahoma" w:hAnsi="Tahoma" w:cs="Tahoma"/>
              </w:rPr>
              <w:t>Display cheque number</w:t>
            </w:r>
          </w:p>
        </w:tc>
      </w:tr>
      <w:tr w:rsidR="00E131E9" w:rsidRPr="00C71430" w14:paraId="22308A19" w14:textId="77777777" w:rsidTr="006B390F">
        <w:trPr>
          <w:gridAfter w:val="1"/>
          <w:wAfter w:w="12" w:type="dxa"/>
        </w:trPr>
        <w:tc>
          <w:tcPr>
            <w:tcW w:w="3823" w:type="dxa"/>
          </w:tcPr>
          <w:p w14:paraId="09A73600" w14:textId="77777777" w:rsidR="00E131E9" w:rsidRPr="00C71430" w:rsidRDefault="00E131E9" w:rsidP="006B390F">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6ECF4FAD" w14:textId="77777777" w:rsidR="00E131E9" w:rsidRPr="00C71430" w:rsidRDefault="00E131E9" w:rsidP="006B390F">
            <w:pPr>
              <w:rPr>
                <w:rFonts w:ascii="Tahoma" w:hAnsi="Tahoma" w:cs="Tahoma"/>
              </w:rPr>
            </w:pPr>
            <w:r w:rsidRPr="00C71430">
              <w:rPr>
                <w:rFonts w:ascii="Tahoma" w:hAnsi="Tahoma" w:cs="Tahoma"/>
              </w:rPr>
              <w:t>Display cheque amount</w:t>
            </w:r>
          </w:p>
        </w:tc>
      </w:tr>
      <w:tr w:rsidR="00E131E9" w:rsidRPr="00C71430" w14:paraId="4B0E559A" w14:textId="77777777" w:rsidTr="006B390F">
        <w:trPr>
          <w:gridAfter w:val="1"/>
          <w:wAfter w:w="12" w:type="dxa"/>
        </w:trPr>
        <w:tc>
          <w:tcPr>
            <w:tcW w:w="3823" w:type="dxa"/>
          </w:tcPr>
          <w:p w14:paraId="3B2EAA70" w14:textId="77777777" w:rsidR="00E131E9" w:rsidRPr="00C71430" w:rsidRDefault="00E131E9" w:rsidP="006B390F">
            <w:pPr>
              <w:rPr>
                <w:rFonts w:ascii="Tahoma" w:hAnsi="Tahoma" w:cs="Tahoma"/>
              </w:rPr>
            </w:pPr>
            <w:r w:rsidRPr="00C71430">
              <w:rPr>
                <w:rFonts w:ascii="Tahoma" w:hAnsi="Tahoma" w:cs="Tahoma"/>
                <w:cs/>
              </w:rPr>
              <w:t xml:space="preserve">เหตุผลการคืนเช็ค </w:t>
            </w:r>
            <w:r w:rsidRPr="00C71430">
              <w:rPr>
                <w:rFonts w:ascii="Tahoma" w:hAnsi="Tahoma" w:cs="Tahoma"/>
              </w:rPr>
              <w:t>(Reason)</w:t>
            </w:r>
          </w:p>
        </w:tc>
        <w:tc>
          <w:tcPr>
            <w:tcW w:w="6514" w:type="dxa"/>
          </w:tcPr>
          <w:p w14:paraId="1B168C3A" w14:textId="047F6E20" w:rsidR="00E131E9" w:rsidRPr="00C71430" w:rsidRDefault="00E131E9" w:rsidP="007C6330">
            <w:pPr>
              <w:shd w:val="clear" w:color="auto" w:fill="FDFDFD"/>
              <w:rPr>
                <w:rFonts w:ascii="Tahoma" w:hAnsi="Tahoma" w:cs="Tahoma"/>
                <w:lang w:val="en" w:bidi="ar-SA"/>
              </w:rPr>
            </w:pPr>
            <w:r w:rsidRPr="00C71430">
              <w:rPr>
                <w:rFonts w:ascii="Tahoma" w:hAnsi="Tahoma" w:cs="Tahoma"/>
              </w:rPr>
              <w:t xml:space="preserve">Display return cheque reason, Ex. The payer’s signature </w:t>
            </w:r>
            <w:r w:rsidRPr="00C71430">
              <w:rPr>
                <w:rStyle w:val="ts-alignment-element"/>
                <w:rFonts w:ascii="Tahoma" w:hAnsi="Tahoma" w:cs="Tahoma"/>
                <w:lang w:val="en"/>
              </w:rPr>
              <w:t>is</w:t>
            </w:r>
            <w:r w:rsidRPr="00C71430">
              <w:rPr>
                <w:rFonts w:ascii="Tahoma" w:hAnsi="Tahoma" w:cs="Tahoma"/>
                <w:lang w:val="en"/>
              </w:rPr>
              <w:t xml:space="preserve"> </w:t>
            </w:r>
            <w:r w:rsidRPr="00C71430">
              <w:rPr>
                <w:rStyle w:val="ts-alignment-element"/>
                <w:rFonts w:ascii="Tahoma" w:hAnsi="Tahoma" w:cs="Tahoma"/>
                <w:lang w:val="en"/>
              </w:rPr>
              <w:t>incorrect</w:t>
            </w:r>
          </w:p>
        </w:tc>
      </w:tr>
      <w:tr w:rsidR="00E131E9" w:rsidRPr="00C71430" w14:paraId="5209E776" w14:textId="77777777" w:rsidTr="006B390F">
        <w:trPr>
          <w:gridAfter w:val="1"/>
          <w:wAfter w:w="12" w:type="dxa"/>
        </w:trPr>
        <w:tc>
          <w:tcPr>
            <w:tcW w:w="3823" w:type="dxa"/>
          </w:tcPr>
          <w:p w14:paraId="7FF6C830" w14:textId="77777777" w:rsidR="00E131E9" w:rsidRPr="00C71430" w:rsidRDefault="00E131E9" w:rsidP="006B390F">
            <w:pPr>
              <w:rPr>
                <w:rFonts w:ascii="Tahoma" w:hAnsi="Tahoma" w:cs="Tahoma"/>
                <w:cs/>
              </w:rPr>
            </w:pPr>
            <w:r w:rsidRPr="00C71430">
              <w:rPr>
                <w:rFonts w:ascii="Tahoma" w:hAnsi="Tahoma" w:cs="Tahoma"/>
                <w:cs/>
              </w:rPr>
              <w:t xml:space="preserve">รวม </w:t>
            </w:r>
            <w:r w:rsidRPr="00C71430">
              <w:rPr>
                <w:rFonts w:ascii="Tahoma" w:hAnsi="Tahoma" w:cs="Tahoma"/>
              </w:rPr>
              <w:t>(Total)</w:t>
            </w:r>
          </w:p>
        </w:tc>
        <w:tc>
          <w:tcPr>
            <w:tcW w:w="6514" w:type="dxa"/>
          </w:tcPr>
          <w:p w14:paraId="396AD213" w14:textId="77777777" w:rsidR="00E131E9" w:rsidRPr="00C71430" w:rsidRDefault="00E131E9" w:rsidP="006B390F">
            <w:pPr>
              <w:rPr>
                <w:rFonts w:ascii="Tahoma" w:hAnsi="Tahoma" w:cs="Tahoma"/>
              </w:rPr>
            </w:pPr>
            <w:r w:rsidRPr="00C71430">
              <w:rPr>
                <w:rStyle w:val="ts-alignment-element"/>
                <w:rFonts w:ascii="Tahoma" w:hAnsi="Tahoma" w:cs="Tahoma"/>
                <w:lang w:val="en"/>
              </w:rPr>
              <w:t>Displays</w:t>
            </w:r>
            <w:r w:rsidRPr="00C71430">
              <w:rPr>
                <w:rFonts w:ascii="Tahoma" w:hAnsi="Tahoma" w:cs="Tahoma"/>
                <w:lang w:val="en"/>
              </w:rPr>
              <w:t xml:space="preserve"> </w:t>
            </w: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total</w:t>
            </w:r>
            <w:r w:rsidRPr="00C71430">
              <w:rPr>
                <w:rFonts w:ascii="Tahoma" w:hAnsi="Tahoma" w:cs="Tahoma"/>
                <w:lang w:val="en"/>
              </w:rPr>
              <w:t xml:space="preserve"> </w:t>
            </w:r>
            <w:r w:rsidRPr="00C71430">
              <w:rPr>
                <w:rStyle w:val="ts-alignment-element"/>
                <w:rFonts w:ascii="Tahoma" w:hAnsi="Tahoma" w:cs="Tahoma"/>
                <w:lang w:val="en"/>
              </w:rPr>
              <w:t>amount</w:t>
            </w:r>
            <w:r w:rsidRPr="00C71430">
              <w:rPr>
                <w:rStyle w:val="ts-alignment-element"/>
                <w:rFonts w:ascii="Tahoma" w:hAnsi="Tahoma" w:cs="Tahoma"/>
                <w:cs/>
                <w:lang w:val="en"/>
              </w:rPr>
              <w:t xml:space="preserve"> </w:t>
            </w:r>
            <w:r w:rsidRPr="00C71430">
              <w:rPr>
                <w:rStyle w:val="ts-alignment-element"/>
                <w:rFonts w:ascii="Tahoma" w:hAnsi="Tahoma" w:cs="Tahoma"/>
              </w:rPr>
              <w:t xml:space="preserve">of each </w:t>
            </w:r>
            <w:r w:rsidRPr="00C71430">
              <w:rPr>
                <w:rStyle w:val="ts-alignment-element"/>
                <w:rFonts w:ascii="Tahoma" w:hAnsi="Tahoma" w:cs="Tahoma"/>
                <w:lang w:val="en"/>
              </w:rPr>
              <w:t>account</w:t>
            </w:r>
            <w:r w:rsidRPr="00C71430">
              <w:rPr>
                <w:rFonts w:ascii="Tahoma" w:hAnsi="Tahoma" w:cs="Tahoma"/>
                <w:lang w:val="en"/>
              </w:rPr>
              <w:t xml:space="preserve"> </w:t>
            </w:r>
            <w:r w:rsidRPr="00C71430">
              <w:rPr>
                <w:rStyle w:val="ts-alignment-element"/>
                <w:rFonts w:ascii="Tahoma" w:hAnsi="Tahoma" w:cs="Tahoma"/>
                <w:lang w:val="en"/>
              </w:rPr>
              <w:t>number</w:t>
            </w:r>
          </w:p>
        </w:tc>
      </w:tr>
      <w:tr w:rsidR="00E131E9" w:rsidRPr="00C71430" w14:paraId="4DC4A1BA" w14:textId="77777777" w:rsidTr="006B390F">
        <w:trPr>
          <w:gridAfter w:val="1"/>
          <w:wAfter w:w="12" w:type="dxa"/>
        </w:trPr>
        <w:tc>
          <w:tcPr>
            <w:tcW w:w="3823" w:type="dxa"/>
          </w:tcPr>
          <w:p w14:paraId="61017B6C" w14:textId="77777777" w:rsidR="00E131E9" w:rsidRPr="00C71430" w:rsidRDefault="00E131E9" w:rsidP="006B390F">
            <w:pPr>
              <w:rPr>
                <w:rFonts w:ascii="Tahoma" w:hAnsi="Tahoma" w:cs="Tahoma"/>
                <w:cs/>
              </w:rPr>
            </w:pPr>
            <w:r w:rsidRPr="00C71430">
              <w:rPr>
                <w:rFonts w:ascii="Tahoma" w:hAnsi="Tahoma" w:cs="Tahoma"/>
                <w:cs/>
              </w:rPr>
              <w:t xml:space="preserve">รวมทั้งหมด </w:t>
            </w:r>
            <w:r w:rsidRPr="00C71430">
              <w:rPr>
                <w:rFonts w:ascii="Tahoma" w:hAnsi="Tahoma" w:cs="Tahoma"/>
              </w:rPr>
              <w:t>(Grand total)</w:t>
            </w:r>
          </w:p>
        </w:tc>
        <w:tc>
          <w:tcPr>
            <w:tcW w:w="6514" w:type="dxa"/>
          </w:tcPr>
          <w:p w14:paraId="10E8CB1C" w14:textId="77777777" w:rsidR="00E131E9" w:rsidRPr="00C71430" w:rsidRDefault="00E131E9" w:rsidP="006B390F">
            <w:pPr>
              <w:rPr>
                <w:rFonts w:ascii="Tahoma" w:hAnsi="Tahoma" w:cs="Tahoma"/>
              </w:rPr>
            </w:pPr>
            <w:r w:rsidRPr="00C71430">
              <w:rPr>
                <w:rStyle w:val="ts-alignment-element"/>
                <w:rFonts w:ascii="Tahoma" w:hAnsi="Tahoma" w:cs="Tahoma"/>
                <w:lang w:val="en"/>
              </w:rPr>
              <w:t xml:space="preserve">Display grand total </w:t>
            </w:r>
            <w:r w:rsidRPr="00C71430">
              <w:rPr>
                <w:rStyle w:val="ts-alignment-element"/>
                <w:rFonts w:ascii="Tahoma" w:hAnsi="Tahoma" w:cs="Tahoma"/>
              </w:rPr>
              <w:t>number of cheques and amount</w:t>
            </w:r>
          </w:p>
        </w:tc>
      </w:tr>
    </w:tbl>
    <w:p w14:paraId="7F45213B" w14:textId="77777777" w:rsidR="00E131E9" w:rsidRPr="00C71430" w:rsidRDefault="00E131E9" w:rsidP="00E131E9">
      <w:pPr>
        <w:rPr>
          <w:rFonts w:ascii="Tahoma" w:hAnsi="Tahoma" w:cs="Tahoma"/>
        </w:rPr>
      </w:pPr>
    </w:p>
    <w:p w14:paraId="28C0DBF6" w14:textId="7408C688" w:rsidR="00067DE3" w:rsidRPr="00C71430" w:rsidRDefault="007C6330" w:rsidP="00E34074">
      <w:pPr>
        <w:jc w:val="center"/>
        <w:rPr>
          <w:rFonts w:ascii="Tahoma" w:hAnsi="Tahoma" w:cs="Tahoma"/>
        </w:rPr>
      </w:pPr>
      <w:r w:rsidRPr="00C71430">
        <w:rPr>
          <w:rFonts w:ascii="Tahoma" w:hAnsi="Tahoma" w:cs="Tahoma"/>
          <w:noProof/>
          <w:lang w:val="en-SG" w:eastAsia="en-SG" w:bidi="ar-SA"/>
        </w:rPr>
        <w:drawing>
          <wp:inline distT="0" distB="0" distL="0" distR="0" wp14:anchorId="138D5B5E" wp14:editId="271891A0">
            <wp:extent cx="6390005" cy="3139440"/>
            <wp:effectExtent l="19050" t="19050" r="10795" b="22860"/>
            <wp:docPr id="683571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0005" cy="3139440"/>
                    </a:xfrm>
                    <a:prstGeom prst="rect">
                      <a:avLst/>
                    </a:prstGeom>
                    <a:noFill/>
                    <a:ln>
                      <a:solidFill>
                        <a:schemeClr val="bg2"/>
                      </a:solidFill>
                    </a:ln>
                  </pic:spPr>
                </pic:pic>
              </a:graphicData>
            </a:graphic>
          </wp:inline>
        </w:drawing>
      </w:r>
    </w:p>
    <w:p w14:paraId="35C758B7" w14:textId="77777777" w:rsidR="00E34074" w:rsidRPr="00C71430" w:rsidRDefault="00E34074" w:rsidP="00E34074">
      <w:pPr>
        <w:pStyle w:val="Heading3"/>
        <w:rPr>
          <w:rFonts w:ascii="Tahoma" w:hAnsi="Tahoma" w:cs="Tahoma"/>
        </w:rPr>
      </w:pPr>
      <w:bookmarkStart w:id="91" w:name="_Toc145230597"/>
      <w:bookmarkStart w:id="92" w:name="_Toc145230981"/>
      <w:r w:rsidRPr="00C71430">
        <w:rPr>
          <w:rFonts w:ascii="Tahoma" w:hAnsi="Tahoma" w:cs="Tahoma"/>
        </w:rPr>
        <w:t>Additional Impacts</w:t>
      </w:r>
      <w:bookmarkEnd w:id="91"/>
      <w:bookmarkEnd w:id="92"/>
    </w:p>
    <w:p w14:paraId="3BA3333B" w14:textId="77777777" w:rsidR="00E34074" w:rsidRPr="00C71430" w:rsidRDefault="00E34074" w:rsidP="00E34074">
      <w:pPr>
        <w:ind w:firstLine="360"/>
        <w:rPr>
          <w:rFonts w:ascii="Tahoma" w:hAnsi="Tahoma" w:cs="Tahoma"/>
        </w:rPr>
      </w:pPr>
      <w:r w:rsidRPr="00C71430">
        <w:rPr>
          <w:rFonts w:ascii="Tahoma" w:hAnsi="Tahoma" w:cs="Tahoma"/>
        </w:rPr>
        <w:t>Not Applicable.</w:t>
      </w:r>
    </w:p>
    <w:p w14:paraId="7EF13499" w14:textId="77777777" w:rsidR="00E34074" w:rsidRPr="00C71430" w:rsidRDefault="00E34074" w:rsidP="00E34074">
      <w:pPr>
        <w:rPr>
          <w:rFonts w:ascii="Tahoma" w:hAnsi="Tahoma" w:cs="Tahoma"/>
          <w:cs/>
        </w:rPr>
      </w:pPr>
    </w:p>
    <w:p w14:paraId="5F31F2E2" w14:textId="518DA2A0" w:rsidR="002138D4" w:rsidRPr="00C71430" w:rsidRDefault="002138D4" w:rsidP="002138D4">
      <w:pPr>
        <w:pStyle w:val="Heading2"/>
        <w:rPr>
          <w:rFonts w:ascii="Tahoma" w:hAnsi="Tahoma" w:cs="Tahoma"/>
        </w:rPr>
      </w:pPr>
      <w:bookmarkStart w:id="93" w:name="_Toc145230598"/>
      <w:bookmarkStart w:id="94" w:name="_Toc145230982"/>
      <w:r w:rsidRPr="00C71430">
        <w:rPr>
          <w:rFonts w:ascii="Tahoma" w:hAnsi="Tahoma" w:cs="Tahoma"/>
        </w:rPr>
        <w:t xml:space="preserve">Returned </w:t>
      </w:r>
      <w:r w:rsidR="0080453C" w:rsidRPr="00C71430">
        <w:rPr>
          <w:rFonts w:ascii="Tahoma" w:hAnsi="Tahoma" w:cs="Tahoma"/>
        </w:rPr>
        <w:t xml:space="preserve">Cheque </w:t>
      </w:r>
      <w:r w:rsidR="00DD7FFE" w:rsidRPr="00C71430">
        <w:rPr>
          <w:rFonts w:ascii="Tahoma" w:hAnsi="Tahoma" w:cs="Tahoma"/>
        </w:rPr>
        <w:t>Notification</w:t>
      </w:r>
      <w:r w:rsidRPr="00C71430">
        <w:rPr>
          <w:rFonts w:ascii="Tahoma" w:hAnsi="Tahoma" w:cs="Tahoma"/>
        </w:rPr>
        <w:t xml:space="preserve"> </w:t>
      </w:r>
      <w:r w:rsidR="00F43C56" w:rsidRPr="00C71430">
        <w:rPr>
          <w:rFonts w:ascii="Tahoma" w:hAnsi="Tahoma" w:cs="Tahoma"/>
        </w:rPr>
        <w:t>and Debit Note</w:t>
      </w:r>
      <w:bookmarkEnd w:id="93"/>
      <w:bookmarkEnd w:id="94"/>
    </w:p>
    <w:p w14:paraId="0336B191" w14:textId="77777777" w:rsidR="0011400A" w:rsidRPr="00C71430" w:rsidRDefault="0011400A" w:rsidP="0011400A">
      <w:pPr>
        <w:rPr>
          <w:rFonts w:ascii="Tahoma" w:hAnsi="Tahoma" w:cs="Tahoma"/>
        </w:rPr>
      </w:pPr>
    </w:p>
    <w:tbl>
      <w:tblPr>
        <w:tblStyle w:val="TableGrid"/>
        <w:tblW w:w="0" w:type="auto"/>
        <w:tblLook w:val="04A0" w:firstRow="1" w:lastRow="0" w:firstColumn="1" w:lastColumn="0" w:noHBand="0" w:noVBand="1"/>
      </w:tblPr>
      <w:tblGrid>
        <w:gridCol w:w="5401"/>
        <w:gridCol w:w="4652"/>
      </w:tblGrid>
      <w:tr w:rsidR="0011400A" w:rsidRPr="00C71430" w14:paraId="481478B8" w14:textId="77777777" w:rsidTr="006B390F">
        <w:tc>
          <w:tcPr>
            <w:tcW w:w="5026" w:type="dxa"/>
          </w:tcPr>
          <w:p w14:paraId="3F74601A" w14:textId="28C42726" w:rsidR="0011400A" w:rsidRPr="00C71430" w:rsidRDefault="00A52554" w:rsidP="006B390F">
            <w:pPr>
              <w:rPr>
                <w:rFonts w:ascii="Tahoma" w:hAnsi="Tahoma" w:cs="Tahoma"/>
              </w:rPr>
            </w:pPr>
            <w:r w:rsidRPr="00C71430">
              <w:rPr>
                <w:rFonts w:ascii="Tahoma" w:hAnsi="Tahoma" w:cs="Tahoma"/>
              </w:rPr>
              <w:t xml:space="preserve">DPS-65 </w:t>
            </w:r>
            <w:r w:rsidR="0011400A" w:rsidRPr="00C71430">
              <w:rPr>
                <w:rFonts w:ascii="Tahoma" w:hAnsi="Tahoma" w:cs="Tahoma"/>
                <w:cs/>
              </w:rPr>
              <w:t>สามารถออกใบเช็คคืน เพื่อเป็นหลักฐานให้ลูกค้า ตามแบบฟอร์มที่ธนาคารกำหนด</w:t>
            </w:r>
          </w:p>
        </w:tc>
        <w:tc>
          <w:tcPr>
            <w:tcW w:w="5027" w:type="dxa"/>
          </w:tcPr>
          <w:p w14:paraId="6E9793F8" w14:textId="77777777" w:rsidR="0011400A" w:rsidRPr="00C71430" w:rsidRDefault="0011400A" w:rsidP="006B390F">
            <w:pPr>
              <w:rPr>
                <w:rFonts w:ascii="Tahoma" w:hAnsi="Tahoma" w:cs="Tahoma"/>
              </w:rPr>
            </w:pPr>
            <w:r w:rsidRPr="00C71430">
              <w:rPr>
                <w:rFonts w:ascii="Tahoma" w:hAnsi="Tahoma" w:cs="Tahoma"/>
              </w:rPr>
              <w:t>Able to issue a return cheque as evidence for customers according to the form prescribed by the bank</w:t>
            </w:r>
          </w:p>
        </w:tc>
      </w:tr>
      <w:tr w:rsidR="0080453C" w:rsidRPr="00C71430" w14:paraId="3FF5D70E" w14:textId="77777777" w:rsidTr="006B390F">
        <w:tc>
          <w:tcPr>
            <w:tcW w:w="5026" w:type="dxa"/>
          </w:tcPr>
          <w:p w14:paraId="33E545C0" w14:textId="77777777" w:rsidR="0080453C" w:rsidRPr="00C71430" w:rsidRDefault="0080453C" w:rsidP="0080453C">
            <w:pPr>
              <w:rPr>
                <w:rFonts w:ascii="Tahoma" w:hAnsi="Tahoma" w:cs="Tahoma"/>
              </w:rPr>
            </w:pPr>
            <w:r w:rsidRPr="00C71430">
              <w:rPr>
                <w:rFonts w:ascii="Tahoma" w:hAnsi="Tahoma" w:cs="Tahoma"/>
              </w:rPr>
              <w:t xml:space="preserve">DPS-66 </w:t>
            </w:r>
            <w:r w:rsidRPr="00C71430">
              <w:rPr>
                <w:rFonts w:ascii="Tahoma" w:hAnsi="Tahoma" w:cs="Tahoma"/>
                <w:cs/>
              </w:rPr>
              <w:t>สามารถออกใบเสร็จโดยอัตโนมัติเพื่อเก็บค่าธรรมเนียม เมื่อออกใบเช็คคืนให้ลูกค้า</w:t>
            </w:r>
          </w:p>
          <w:p w14:paraId="14F43776" w14:textId="77777777" w:rsidR="0080453C" w:rsidRPr="00C71430" w:rsidRDefault="0080453C" w:rsidP="0080453C">
            <w:pPr>
              <w:rPr>
                <w:rFonts w:ascii="Tahoma" w:hAnsi="Tahoma" w:cs="Tahoma"/>
              </w:rPr>
            </w:pPr>
          </w:p>
        </w:tc>
        <w:tc>
          <w:tcPr>
            <w:tcW w:w="5027" w:type="dxa"/>
          </w:tcPr>
          <w:p w14:paraId="78005626" w14:textId="7DB1AAD1" w:rsidR="0080453C" w:rsidRPr="00C71430" w:rsidRDefault="0080453C" w:rsidP="0080453C">
            <w:pPr>
              <w:rPr>
                <w:rFonts w:ascii="Tahoma" w:hAnsi="Tahoma" w:cs="Tahoma"/>
              </w:rPr>
            </w:pPr>
            <w:r w:rsidRPr="00C71430">
              <w:rPr>
                <w:rFonts w:ascii="Tahoma" w:hAnsi="Tahoma" w:cs="Tahoma"/>
              </w:rPr>
              <w:t>Able to issue receipt automatically to collect fees. When issuing a return cheque to the customer</w:t>
            </w:r>
          </w:p>
        </w:tc>
      </w:tr>
    </w:tbl>
    <w:p w14:paraId="77D4C8F0" w14:textId="4E681497" w:rsidR="0011400A" w:rsidRPr="00C71430" w:rsidRDefault="00890473" w:rsidP="0011400A">
      <w:pPr>
        <w:rPr>
          <w:rFonts w:ascii="Tahoma" w:hAnsi="Tahoma" w:cs="Tahoma"/>
        </w:rPr>
      </w:pPr>
      <w:r w:rsidRPr="00C71430">
        <w:rPr>
          <w:rFonts w:ascii="Tahoma" w:hAnsi="Tahoma" w:cs="Tahoma"/>
          <w:cs/>
        </w:rPr>
        <w:tab/>
      </w:r>
    </w:p>
    <w:p w14:paraId="3DC2B7A1" w14:textId="1DF03C0E" w:rsidR="00560E95" w:rsidRPr="00C71430" w:rsidRDefault="00560E95" w:rsidP="00560E95">
      <w:pPr>
        <w:pStyle w:val="Heading3"/>
        <w:rPr>
          <w:rFonts w:ascii="Tahoma" w:hAnsi="Tahoma" w:cs="Tahoma"/>
        </w:rPr>
      </w:pPr>
      <w:bookmarkStart w:id="95" w:name="_Toc145230599"/>
      <w:bookmarkStart w:id="96" w:name="_Toc145230983"/>
      <w:r w:rsidRPr="00C71430">
        <w:rPr>
          <w:rFonts w:ascii="Tahoma" w:hAnsi="Tahoma" w:cs="Tahoma"/>
        </w:rPr>
        <w:lastRenderedPageBreak/>
        <w:t>Purpose</w:t>
      </w:r>
      <w:bookmarkEnd w:id="95"/>
      <w:bookmarkEnd w:id="96"/>
    </w:p>
    <w:p w14:paraId="50151C72" w14:textId="27EC33FD" w:rsidR="005D7334" w:rsidRPr="00C71430" w:rsidRDefault="0080453C" w:rsidP="0080453C">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005D7334" w:rsidRPr="00C71430">
        <w:rPr>
          <w:rFonts w:ascii="Tahoma" w:hAnsi="Tahoma" w:cs="Tahoma"/>
          <w:lang w:val="en"/>
        </w:rPr>
        <w:t xml:space="preserve">Returned Cheque Voucher and Debit Note. </w:t>
      </w:r>
      <w:r w:rsidR="005D7334" w:rsidRPr="00C71430">
        <w:rPr>
          <w:rFonts w:ascii="Tahoma" w:hAnsi="Tahoma" w:cs="Tahoma"/>
        </w:rPr>
        <w:t>For cheques that interface with ICAS, there is a return cheque.</w:t>
      </w:r>
    </w:p>
    <w:p w14:paraId="2CE8D1F0" w14:textId="77777777" w:rsidR="00336D29" w:rsidRPr="00C71430" w:rsidRDefault="00336D29" w:rsidP="0080453C">
      <w:pPr>
        <w:shd w:val="clear" w:color="auto" w:fill="FDFDFD"/>
        <w:ind w:left="360"/>
        <w:rPr>
          <w:rFonts w:ascii="Tahoma" w:hAnsi="Tahoma" w:cs="Tahoma"/>
        </w:rPr>
      </w:pPr>
    </w:p>
    <w:p w14:paraId="439BBF26" w14:textId="383AE2F8" w:rsidR="00560E95" w:rsidRPr="00C71430" w:rsidRDefault="00560E95" w:rsidP="00560E95">
      <w:pPr>
        <w:pStyle w:val="Heading3"/>
        <w:rPr>
          <w:rFonts w:ascii="Tahoma" w:hAnsi="Tahoma" w:cs="Tahoma"/>
        </w:rPr>
      </w:pPr>
      <w:bookmarkStart w:id="97" w:name="_Toc145230600"/>
      <w:bookmarkStart w:id="98" w:name="_Toc145230984"/>
      <w:r w:rsidRPr="00C71430">
        <w:rPr>
          <w:rFonts w:ascii="Tahoma" w:hAnsi="Tahoma" w:cs="Tahoma"/>
        </w:rPr>
        <w:t>Background</w:t>
      </w:r>
      <w:bookmarkEnd w:id="97"/>
      <w:bookmarkEnd w:id="98"/>
    </w:p>
    <w:p w14:paraId="06AF1546" w14:textId="38A0DC26" w:rsidR="005D7334" w:rsidRPr="00C71430" w:rsidRDefault="005D7334" w:rsidP="000374C1">
      <w:pPr>
        <w:pStyle w:val="ListParagraph"/>
        <w:numPr>
          <w:ilvl w:val="2"/>
          <w:numId w:val="22"/>
        </w:numPr>
        <w:ind w:left="1418" w:hanging="709"/>
        <w:jc w:val="both"/>
        <w:rPr>
          <w:rFonts w:ascii="Tahoma" w:hAnsi="Tahoma" w:cs="Tahoma"/>
          <w:lang w:bidi="ar-SA"/>
        </w:rPr>
      </w:pPr>
      <w:r w:rsidRPr="00C71430">
        <w:rPr>
          <w:rFonts w:ascii="Tahoma" w:hAnsi="Tahoma" w:cs="Tahoma"/>
        </w:rPr>
        <w:t>EXIM Current Business Practice (as-is)</w:t>
      </w:r>
    </w:p>
    <w:p w14:paraId="05CFCBEA" w14:textId="77777777" w:rsidR="005D7334" w:rsidRPr="00C71430" w:rsidRDefault="005D7334">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0FCE8D4D" w14:textId="43F70B59" w:rsidR="005D7334" w:rsidRPr="00C71430" w:rsidRDefault="00DD7FFE">
      <w:pPr>
        <w:pStyle w:val="ListParagraph"/>
        <w:numPr>
          <w:ilvl w:val="0"/>
          <w:numId w:val="14"/>
        </w:numPr>
        <w:ind w:left="1560" w:hanging="426"/>
        <w:jc w:val="both"/>
        <w:rPr>
          <w:rFonts w:ascii="Tahoma" w:hAnsi="Tahoma" w:cs="Tahoma"/>
          <w:b/>
          <w:bCs/>
        </w:rPr>
      </w:pPr>
      <w:r w:rsidRPr="00C71430">
        <w:rPr>
          <w:rFonts w:ascii="Tahoma" w:hAnsi="Tahoma" w:cs="Tahoma"/>
        </w:rPr>
        <w:t>G</w:t>
      </w:r>
      <w:r w:rsidR="005D7334" w:rsidRPr="00C71430">
        <w:rPr>
          <w:rFonts w:ascii="Tahoma" w:hAnsi="Tahoma" w:cs="Tahoma"/>
        </w:rPr>
        <w:t xml:space="preserve">enerate </w:t>
      </w:r>
      <w:r w:rsidR="005D7334" w:rsidRPr="00C71430">
        <w:rPr>
          <w:rFonts w:ascii="Tahoma" w:hAnsi="Tahoma" w:cs="Tahoma"/>
          <w:lang w:val="en"/>
        </w:rPr>
        <w:t xml:space="preserve">Returned Cheque </w:t>
      </w:r>
      <w:r w:rsidRPr="00C71430">
        <w:rPr>
          <w:rFonts w:ascii="Tahoma" w:hAnsi="Tahoma" w:cs="Tahoma"/>
          <w:lang w:val="en"/>
        </w:rPr>
        <w:t>Notification</w:t>
      </w:r>
      <w:r w:rsidR="005D7334" w:rsidRPr="00C71430">
        <w:rPr>
          <w:rFonts w:ascii="Tahoma" w:hAnsi="Tahoma" w:cs="Tahoma"/>
          <w:lang w:val="en"/>
        </w:rPr>
        <w:t xml:space="preserve"> and Debit Note</w:t>
      </w:r>
      <w:r w:rsidR="005D7334" w:rsidRPr="00C71430">
        <w:rPr>
          <w:rFonts w:ascii="Tahoma" w:hAnsi="Tahoma" w:cs="Tahoma"/>
        </w:rPr>
        <w:t>.</w:t>
      </w:r>
    </w:p>
    <w:p w14:paraId="020F8CC8" w14:textId="34E0A310" w:rsidR="005D7334" w:rsidRPr="00C71430" w:rsidRDefault="005D7334" w:rsidP="005D7334">
      <w:pPr>
        <w:rPr>
          <w:rFonts w:ascii="Tahoma" w:hAnsi="Tahoma" w:cs="Tahoma"/>
        </w:rPr>
      </w:pPr>
    </w:p>
    <w:p w14:paraId="299884E9" w14:textId="55563DD2" w:rsidR="005D7334" w:rsidRPr="00C71430" w:rsidRDefault="00404F71" w:rsidP="005D7334">
      <w:pPr>
        <w:spacing w:after="240"/>
        <w:ind w:left="720"/>
        <w:rPr>
          <w:rFonts w:ascii="Tahoma" w:hAnsi="Tahoma" w:cs="Tahoma"/>
        </w:rPr>
      </w:pPr>
      <w:r w:rsidRPr="00C71430">
        <w:rPr>
          <w:rFonts w:ascii="Tahoma" w:hAnsi="Tahoma" w:cs="Tahoma"/>
        </w:rPr>
        <w:t>3</w:t>
      </w:r>
      <w:r w:rsidR="005D7334" w:rsidRPr="00C71430">
        <w:rPr>
          <w:rFonts w:ascii="Tahoma" w:hAnsi="Tahoma" w:cs="Tahoma"/>
        </w:rPr>
        <w:t>.2.2 CBS9 Current Functionality</w:t>
      </w:r>
    </w:p>
    <w:p w14:paraId="5B2FB796" w14:textId="5942CA0F" w:rsidR="005D7334" w:rsidRPr="00C71430" w:rsidRDefault="005D7334" w:rsidP="005D7334">
      <w:pPr>
        <w:shd w:val="clear" w:color="auto" w:fill="FDFDFD"/>
        <w:ind w:left="720"/>
        <w:rPr>
          <w:rFonts w:ascii="Tahoma" w:hAnsi="Tahoma" w:cs="Tahoma"/>
          <w:lang w:val="en"/>
        </w:rPr>
      </w:pPr>
      <w:r w:rsidRPr="00C71430">
        <w:rPr>
          <w:rFonts w:ascii="Tahoma" w:hAnsi="Tahoma" w:cs="Tahoma"/>
          <w:lang w:val="en"/>
        </w:rPr>
        <w:t>This report retrieved information from “</w:t>
      </w:r>
      <w:r w:rsidR="00985123" w:rsidRPr="00C71430">
        <w:rPr>
          <w:rFonts w:ascii="Tahoma" w:hAnsi="Tahoma" w:cs="Tahoma"/>
          <w:lang w:val="en"/>
        </w:rPr>
        <w:t>Manual Inward Return</w:t>
      </w:r>
      <w:r w:rsidRPr="00C71430">
        <w:rPr>
          <w:rFonts w:ascii="Tahoma" w:hAnsi="Tahoma" w:cs="Tahoma"/>
          <w:lang w:val="en"/>
        </w:rPr>
        <w:t xml:space="preserve">” function </w:t>
      </w:r>
      <w:r w:rsidR="002B4085" w:rsidRPr="00C71430">
        <w:rPr>
          <w:rFonts w:ascii="Tahoma" w:hAnsi="Tahoma" w:cs="Tahoma"/>
          <w:lang w:val="en"/>
        </w:rPr>
        <w:t>by specify the reason for making the cheque return.</w:t>
      </w:r>
    </w:p>
    <w:p w14:paraId="092AEA11" w14:textId="2F443671" w:rsidR="00560E95" w:rsidRPr="00C71430" w:rsidRDefault="00560E95" w:rsidP="00560E95">
      <w:pPr>
        <w:pStyle w:val="Heading3"/>
        <w:rPr>
          <w:rFonts w:ascii="Tahoma" w:hAnsi="Tahoma" w:cs="Tahoma"/>
        </w:rPr>
      </w:pPr>
      <w:bookmarkStart w:id="99" w:name="_Toc145230601"/>
      <w:bookmarkStart w:id="100" w:name="_Toc145230985"/>
      <w:r w:rsidRPr="00C71430">
        <w:rPr>
          <w:rFonts w:ascii="Tahoma" w:hAnsi="Tahoma" w:cs="Tahoma"/>
        </w:rPr>
        <w:t>Supported Sample Transaction and Case from Customer</w:t>
      </w:r>
      <w:bookmarkEnd w:id="99"/>
      <w:bookmarkEnd w:id="100"/>
    </w:p>
    <w:p w14:paraId="74FAA3D5" w14:textId="3C20AC2B" w:rsidR="0080453C" w:rsidRPr="00C71430" w:rsidRDefault="0080453C" w:rsidP="00BB1FE5">
      <w:pPr>
        <w:jc w:val="center"/>
        <w:rPr>
          <w:rFonts w:ascii="Tahoma" w:hAnsi="Tahoma" w:cs="Tahoma"/>
          <w:noProof/>
        </w:rPr>
      </w:pPr>
    </w:p>
    <w:p w14:paraId="7498860C" w14:textId="6F3BB15B" w:rsidR="00BB1FE5" w:rsidRPr="00C71430" w:rsidRDefault="00DC6F91" w:rsidP="00BB1FE5">
      <w:pPr>
        <w:jc w:val="center"/>
        <w:rPr>
          <w:rFonts w:ascii="Tahoma" w:hAnsi="Tahoma" w:cs="Tahoma"/>
          <w:lang w:val="en-GB" w:bidi="ar-SA"/>
        </w:rPr>
      </w:pPr>
      <w:r w:rsidRPr="00C71430">
        <w:rPr>
          <w:rFonts w:ascii="Tahoma" w:hAnsi="Tahoma" w:cs="Tahoma"/>
          <w:noProof/>
          <w:lang w:val="en-SG" w:eastAsia="en-SG" w:bidi="ar-SA"/>
        </w:rPr>
        <w:drawing>
          <wp:inline distT="0" distB="0" distL="0" distR="0" wp14:anchorId="600FED90" wp14:editId="4D88DB2B">
            <wp:extent cx="6390005" cy="3736340"/>
            <wp:effectExtent l="19050" t="19050" r="10795" b="16510"/>
            <wp:docPr id="874769789" name="Picture 87476978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735958-1A49-187D-FE3E-E64D6D258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735958-1A49-187D-FE3E-E64D6D2582F3}"/>
                        </a:ext>
                      </a:extLst>
                    </pic:cNvPr>
                    <pic:cNvPicPr>
                      <a:picLocks noChangeAspect="1"/>
                    </pic:cNvPicPr>
                  </pic:nvPicPr>
                  <pic:blipFill>
                    <a:blip r:embed="rId25"/>
                    <a:stretch>
                      <a:fillRect/>
                    </a:stretch>
                  </pic:blipFill>
                  <pic:spPr>
                    <a:xfrm>
                      <a:off x="0" y="0"/>
                      <a:ext cx="6390005" cy="3736340"/>
                    </a:xfrm>
                    <a:prstGeom prst="rect">
                      <a:avLst/>
                    </a:prstGeom>
                    <a:ln>
                      <a:solidFill>
                        <a:schemeClr val="bg1">
                          <a:lumMod val="85000"/>
                        </a:schemeClr>
                      </a:solidFill>
                    </a:ln>
                  </pic:spPr>
                </pic:pic>
              </a:graphicData>
            </a:graphic>
          </wp:inline>
        </w:drawing>
      </w:r>
    </w:p>
    <w:p w14:paraId="586DBAA7" w14:textId="77777777" w:rsidR="00BB1FE5" w:rsidRPr="00C71430" w:rsidRDefault="00BB1FE5" w:rsidP="00BB1FE5">
      <w:pPr>
        <w:jc w:val="center"/>
        <w:rPr>
          <w:rFonts w:ascii="Tahoma" w:hAnsi="Tahoma" w:cs="Tahoma"/>
          <w:lang w:val="en-GB" w:bidi="ar-SA"/>
        </w:rPr>
      </w:pPr>
    </w:p>
    <w:p w14:paraId="56A95A00" w14:textId="167E628D" w:rsidR="00BB1FE5" w:rsidRPr="00C71430" w:rsidRDefault="00BB1FE5" w:rsidP="00BB1FE5">
      <w:pPr>
        <w:jc w:val="center"/>
        <w:rPr>
          <w:rFonts w:ascii="Tahoma" w:hAnsi="Tahoma" w:cs="Tahoma"/>
          <w:lang w:val="en-GB" w:bidi="ar-SA"/>
        </w:rPr>
      </w:pPr>
      <w:r w:rsidRPr="00C71430">
        <w:rPr>
          <w:rFonts w:ascii="Tahoma" w:hAnsi="Tahoma" w:cs="Tahoma"/>
          <w:noProof/>
          <w:lang w:val="en-SG" w:eastAsia="en-SG" w:bidi="ar-SA"/>
        </w:rPr>
        <w:lastRenderedPageBreak/>
        <w:drawing>
          <wp:inline distT="0" distB="0" distL="0" distR="0" wp14:anchorId="0997767F" wp14:editId="2CA474C6">
            <wp:extent cx="6390005" cy="6545580"/>
            <wp:effectExtent l="19050" t="19050" r="10795" b="26670"/>
            <wp:docPr id="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F85745-D313-A909-E156-42C0862DA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F85745-D313-A909-E156-42C0862DAC25}"/>
                        </a:ext>
                      </a:extLst>
                    </pic:cNvPr>
                    <pic:cNvPicPr>
                      <a:picLocks noChangeAspect="1"/>
                    </pic:cNvPicPr>
                  </pic:nvPicPr>
                  <pic:blipFill>
                    <a:blip r:embed="rId26"/>
                    <a:stretch>
                      <a:fillRect/>
                    </a:stretch>
                  </pic:blipFill>
                  <pic:spPr>
                    <a:xfrm>
                      <a:off x="0" y="0"/>
                      <a:ext cx="6390005" cy="6545580"/>
                    </a:xfrm>
                    <a:prstGeom prst="rect">
                      <a:avLst/>
                    </a:prstGeom>
                    <a:ln>
                      <a:solidFill>
                        <a:schemeClr val="bg1">
                          <a:lumMod val="85000"/>
                        </a:schemeClr>
                      </a:solidFill>
                    </a:ln>
                  </pic:spPr>
                </pic:pic>
              </a:graphicData>
            </a:graphic>
          </wp:inline>
        </w:drawing>
      </w:r>
    </w:p>
    <w:p w14:paraId="2536B342" w14:textId="101634A4" w:rsidR="00560E95" w:rsidRPr="00C71430" w:rsidRDefault="00560E95" w:rsidP="00560E95">
      <w:pPr>
        <w:pStyle w:val="Heading3"/>
        <w:rPr>
          <w:rFonts w:ascii="Tahoma" w:hAnsi="Tahoma" w:cs="Tahoma"/>
        </w:rPr>
      </w:pPr>
      <w:bookmarkStart w:id="101" w:name="_Toc145230602"/>
      <w:bookmarkStart w:id="102" w:name="_Toc145230986"/>
      <w:r w:rsidRPr="00C71430">
        <w:rPr>
          <w:rFonts w:ascii="Tahoma" w:hAnsi="Tahoma" w:cs="Tahoma"/>
        </w:rPr>
        <w:t>Menu Modification</w:t>
      </w:r>
      <w:bookmarkEnd w:id="101"/>
      <w:bookmarkEnd w:id="102"/>
    </w:p>
    <w:p w14:paraId="622F9212" w14:textId="388977FC" w:rsidR="00336D29" w:rsidRPr="00C71430" w:rsidRDefault="00336D29" w:rsidP="00336D29">
      <w:pPr>
        <w:ind w:firstLine="360"/>
        <w:rPr>
          <w:rFonts w:ascii="Tahoma" w:hAnsi="Tahoma" w:cs="Tahoma"/>
          <w:lang w:val="en-GB" w:bidi="ar-SA"/>
        </w:rPr>
      </w:pPr>
      <w:r w:rsidRPr="00C71430">
        <w:rPr>
          <w:rFonts w:ascii="Tahoma" w:hAnsi="Tahoma" w:cs="Tahoma"/>
          <w:lang w:val="en-GB" w:bidi="ar-SA"/>
        </w:rPr>
        <w:t>Not Applicable.</w:t>
      </w:r>
    </w:p>
    <w:p w14:paraId="043929ED" w14:textId="77777777" w:rsidR="00336D29" w:rsidRPr="00C71430" w:rsidRDefault="00336D29" w:rsidP="00336D29">
      <w:pPr>
        <w:ind w:firstLine="360"/>
        <w:rPr>
          <w:rFonts w:ascii="Tahoma" w:hAnsi="Tahoma" w:cs="Tahoma"/>
          <w:lang w:val="en-GB" w:bidi="ar-SA"/>
        </w:rPr>
      </w:pPr>
    </w:p>
    <w:p w14:paraId="51CE4B91" w14:textId="6A8238CF" w:rsidR="00560E95" w:rsidRPr="00C71430" w:rsidRDefault="00560E95" w:rsidP="00560E95">
      <w:pPr>
        <w:pStyle w:val="Heading3"/>
        <w:rPr>
          <w:rFonts w:ascii="Tahoma" w:hAnsi="Tahoma" w:cs="Tahoma"/>
        </w:rPr>
      </w:pPr>
      <w:bookmarkStart w:id="103" w:name="_Toc145230603"/>
      <w:bookmarkStart w:id="104" w:name="_Toc145230987"/>
      <w:r w:rsidRPr="00C71430">
        <w:rPr>
          <w:rFonts w:ascii="Tahoma" w:hAnsi="Tahoma" w:cs="Tahoma"/>
        </w:rPr>
        <w:t>Screen Layout and Data Sheet</w:t>
      </w:r>
      <w:bookmarkEnd w:id="103"/>
      <w:bookmarkEnd w:id="104"/>
    </w:p>
    <w:p w14:paraId="558BD6E2" w14:textId="77777777" w:rsidR="00336D29" w:rsidRPr="00C71430" w:rsidRDefault="00336D29" w:rsidP="00336D29">
      <w:pPr>
        <w:ind w:firstLine="360"/>
        <w:rPr>
          <w:rFonts w:ascii="Tahoma" w:hAnsi="Tahoma" w:cs="Tahoma"/>
          <w:lang w:val="en-GB" w:bidi="ar-SA"/>
        </w:rPr>
      </w:pPr>
      <w:r w:rsidRPr="00C71430">
        <w:rPr>
          <w:rFonts w:ascii="Tahoma" w:hAnsi="Tahoma" w:cs="Tahoma"/>
          <w:lang w:val="en-GB" w:bidi="ar-SA"/>
        </w:rPr>
        <w:t>Not Applicable.</w:t>
      </w:r>
    </w:p>
    <w:p w14:paraId="19290404" w14:textId="77777777" w:rsidR="00336D29" w:rsidRPr="00C71430" w:rsidRDefault="00336D29" w:rsidP="00336D29">
      <w:pPr>
        <w:rPr>
          <w:rFonts w:ascii="Tahoma" w:hAnsi="Tahoma" w:cs="Tahoma"/>
          <w:lang w:val="en-GB" w:bidi="ar-SA"/>
        </w:rPr>
      </w:pPr>
    </w:p>
    <w:p w14:paraId="0C9C5F0B" w14:textId="1FA38E14" w:rsidR="00560E95" w:rsidRPr="00C71430" w:rsidRDefault="00560E95" w:rsidP="00560E95">
      <w:pPr>
        <w:pStyle w:val="Heading3"/>
        <w:rPr>
          <w:rFonts w:ascii="Tahoma" w:hAnsi="Tahoma" w:cs="Tahoma"/>
        </w:rPr>
      </w:pPr>
      <w:bookmarkStart w:id="105" w:name="_Toc145230604"/>
      <w:bookmarkStart w:id="106" w:name="_Toc145230988"/>
      <w:r w:rsidRPr="00C71430">
        <w:rPr>
          <w:rFonts w:ascii="Tahoma" w:hAnsi="Tahoma" w:cs="Tahoma"/>
        </w:rPr>
        <w:lastRenderedPageBreak/>
        <w:t>Business Rule / Business Logic</w:t>
      </w:r>
      <w:bookmarkEnd w:id="105"/>
      <w:bookmarkEnd w:id="106"/>
    </w:p>
    <w:p w14:paraId="27BE6EA8" w14:textId="17700DAC" w:rsidR="00336D29" w:rsidRPr="00C71430" w:rsidRDefault="00336D29">
      <w:pPr>
        <w:pStyle w:val="ListParagraph"/>
        <w:numPr>
          <w:ilvl w:val="0"/>
          <w:numId w:val="16"/>
        </w:numPr>
        <w:ind w:left="1418" w:hanging="284"/>
        <w:rPr>
          <w:rFonts w:ascii="Tahoma" w:hAnsi="Tahoma" w:cs="Tahoma"/>
        </w:rPr>
      </w:pPr>
      <w:r w:rsidRPr="00C71430">
        <w:rPr>
          <w:rFonts w:ascii="Tahoma" w:hAnsi="Tahoma" w:cs="Tahoma"/>
        </w:rPr>
        <w:t xml:space="preserve">If reason is Insufficient funds then print </w:t>
      </w:r>
      <w:r w:rsidR="002A7450" w:rsidRPr="00C71430">
        <w:rPr>
          <w:rFonts w:ascii="Tahoma" w:hAnsi="Tahoma" w:cs="Tahoma"/>
        </w:rPr>
        <w:t xml:space="preserve">Cheque Returned </w:t>
      </w:r>
      <w:r w:rsidR="00DD7FFE" w:rsidRPr="00C71430">
        <w:rPr>
          <w:rFonts w:ascii="Tahoma" w:hAnsi="Tahoma" w:cs="Tahoma"/>
        </w:rPr>
        <w:t>notification</w:t>
      </w:r>
      <w:r w:rsidR="002A7450" w:rsidRPr="00C71430">
        <w:rPr>
          <w:rFonts w:ascii="Tahoma" w:hAnsi="Tahoma" w:cs="Tahoma"/>
        </w:rPr>
        <w:t xml:space="preserve"> and Debit Note.</w:t>
      </w:r>
    </w:p>
    <w:p w14:paraId="7679AB2E" w14:textId="6B3CACE7" w:rsidR="002A7450" w:rsidRPr="00C71430" w:rsidRDefault="002A7450">
      <w:pPr>
        <w:pStyle w:val="ListParagraph"/>
        <w:numPr>
          <w:ilvl w:val="0"/>
          <w:numId w:val="16"/>
        </w:numPr>
        <w:ind w:left="1418" w:hanging="284"/>
        <w:rPr>
          <w:rFonts w:ascii="Tahoma" w:hAnsi="Tahoma" w:cs="Tahoma"/>
        </w:rPr>
      </w:pPr>
      <w:r w:rsidRPr="00C71430">
        <w:rPr>
          <w:rFonts w:ascii="Tahoma" w:hAnsi="Tahoma" w:cs="Tahoma"/>
        </w:rPr>
        <w:t xml:space="preserve">If others reason then print only Cheque Returned </w:t>
      </w:r>
      <w:r w:rsidR="00DD7FFE" w:rsidRPr="00C71430">
        <w:rPr>
          <w:rFonts w:ascii="Tahoma" w:hAnsi="Tahoma" w:cs="Tahoma"/>
        </w:rPr>
        <w:t>notification</w:t>
      </w:r>
      <w:r w:rsidRPr="00C71430">
        <w:rPr>
          <w:rFonts w:ascii="Tahoma" w:hAnsi="Tahoma" w:cs="Tahoma"/>
        </w:rPr>
        <w:t>.</w:t>
      </w:r>
    </w:p>
    <w:p w14:paraId="4EDF834E" w14:textId="5B303409" w:rsidR="00560E95" w:rsidRPr="00C71430" w:rsidRDefault="00560E95" w:rsidP="00560E95">
      <w:pPr>
        <w:pStyle w:val="Heading3"/>
        <w:rPr>
          <w:rFonts w:ascii="Tahoma" w:hAnsi="Tahoma" w:cs="Tahoma"/>
        </w:rPr>
      </w:pPr>
      <w:bookmarkStart w:id="107" w:name="_Toc145230605"/>
      <w:bookmarkStart w:id="108" w:name="_Toc145230989"/>
      <w:r w:rsidRPr="00C71430">
        <w:rPr>
          <w:rFonts w:ascii="Tahoma" w:hAnsi="Tahoma" w:cs="Tahoma"/>
        </w:rPr>
        <w:t>To-Be Process</w:t>
      </w:r>
      <w:bookmarkEnd w:id="107"/>
      <w:bookmarkEnd w:id="108"/>
    </w:p>
    <w:p w14:paraId="310E2F89" w14:textId="275E4397" w:rsidR="002A7450" w:rsidRPr="00C71430" w:rsidRDefault="002A7450" w:rsidP="002A7450">
      <w:pPr>
        <w:ind w:left="360"/>
        <w:rPr>
          <w:rFonts w:ascii="Tahoma" w:hAnsi="Tahoma" w:cs="Tahoma"/>
        </w:rPr>
      </w:pPr>
      <w:r w:rsidRPr="00C71430">
        <w:rPr>
          <w:rFonts w:ascii="Tahoma" w:hAnsi="Tahoma" w:cs="Tahoma"/>
        </w:rPr>
        <w:t xml:space="preserve">The system retrieves </w:t>
      </w:r>
      <w:r w:rsidRPr="00C71430">
        <w:rPr>
          <w:rFonts w:ascii="Tahoma" w:hAnsi="Tahoma" w:cs="Tahoma"/>
          <w:lang w:val="en"/>
        </w:rPr>
        <w:t xml:space="preserve">information from “Manual Inward Return” function. </w:t>
      </w:r>
    </w:p>
    <w:p w14:paraId="084263F8" w14:textId="77777777" w:rsidR="002A7450" w:rsidRPr="00C71430" w:rsidRDefault="002A7450" w:rsidP="002A7450">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2A7450" w:rsidRPr="00C71430" w14:paraId="385918E2" w14:textId="77777777" w:rsidTr="006B390F">
        <w:trPr>
          <w:jc w:val="center"/>
        </w:trPr>
        <w:tc>
          <w:tcPr>
            <w:tcW w:w="3103" w:type="dxa"/>
            <w:shd w:val="clear" w:color="auto" w:fill="CCECFF"/>
          </w:tcPr>
          <w:p w14:paraId="7601D714" w14:textId="77777777" w:rsidR="002A7450" w:rsidRPr="00C71430" w:rsidRDefault="002A7450" w:rsidP="006B390F">
            <w:pPr>
              <w:rPr>
                <w:rFonts w:ascii="Tahoma" w:hAnsi="Tahoma" w:cs="Tahoma"/>
              </w:rPr>
            </w:pPr>
            <w:r w:rsidRPr="00C71430">
              <w:rPr>
                <w:rFonts w:ascii="Tahoma" w:hAnsi="Tahoma" w:cs="Tahoma"/>
              </w:rPr>
              <w:t>Paper size</w:t>
            </w:r>
          </w:p>
        </w:tc>
        <w:tc>
          <w:tcPr>
            <w:tcW w:w="6230" w:type="dxa"/>
          </w:tcPr>
          <w:p w14:paraId="3FA50261" w14:textId="77777777" w:rsidR="002A7450" w:rsidRPr="00C71430" w:rsidRDefault="002A7450" w:rsidP="006B390F">
            <w:pPr>
              <w:rPr>
                <w:rFonts w:ascii="Tahoma" w:hAnsi="Tahoma" w:cs="Tahoma"/>
              </w:rPr>
            </w:pPr>
            <w:r w:rsidRPr="00C71430">
              <w:rPr>
                <w:rFonts w:ascii="Tahoma" w:hAnsi="Tahoma" w:cs="Tahoma"/>
              </w:rPr>
              <w:t>A4</w:t>
            </w:r>
          </w:p>
        </w:tc>
      </w:tr>
      <w:tr w:rsidR="002A7450" w:rsidRPr="00C71430" w14:paraId="3D6CE1A3" w14:textId="77777777" w:rsidTr="006B390F">
        <w:trPr>
          <w:jc w:val="center"/>
        </w:trPr>
        <w:tc>
          <w:tcPr>
            <w:tcW w:w="3103" w:type="dxa"/>
            <w:shd w:val="clear" w:color="auto" w:fill="CCECFF"/>
          </w:tcPr>
          <w:p w14:paraId="4D1C612E" w14:textId="77777777" w:rsidR="002A7450" w:rsidRPr="00C71430" w:rsidRDefault="002A7450" w:rsidP="006B390F">
            <w:pPr>
              <w:rPr>
                <w:rFonts w:ascii="Tahoma" w:hAnsi="Tahoma" w:cs="Tahoma"/>
              </w:rPr>
            </w:pPr>
            <w:r w:rsidRPr="00C71430">
              <w:rPr>
                <w:rFonts w:ascii="Tahoma" w:hAnsi="Tahoma" w:cs="Tahoma"/>
              </w:rPr>
              <w:t>Reprinting require</w:t>
            </w:r>
          </w:p>
        </w:tc>
        <w:tc>
          <w:tcPr>
            <w:tcW w:w="6230" w:type="dxa"/>
          </w:tcPr>
          <w:p w14:paraId="54C8FBB3" w14:textId="77777777" w:rsidR="002A7450" w:rsidRPr="00C71430" w:rsidRDefault="002A7450" w:rsidP="006B390F">
            <w:pPr>
              <w:rPr>
                <w:rFonts w:ascii="Tahoma" w:hAnsi="Tahoma" w:cs="Tahoma"/>
              </w:rPr>
            </w:pPr>
            <w:r w:rsidRPr="00C71430">
              <w:rPr>
                <w:rFonts w:ascii="Tahoma" w:hAnsi="Tahoma" w:cs="Tahoma"/>
              </w:rPr>
              <w:t>Yes</w:t>
            </w:r>
          </w:p>
        </w:tc>
      </w:tr>
      <w:tr w:rsidR="002A7450" w:rsidRPr="00C71430" w14:paraId="3301168D" w14:textId="77777777" w:rsidTr="006B390F">
        <w:trPr>
          <w:jc w:val="center"/>
        </w:trPr>
        <w:tc>
          <w:tcPr>
            <w:tcW w:w="3103" w:type="dxa"/>
            <w:shd w:val="clear" w:color="auto" w:fill="CCECFF"/>
          </w:tcPr>
          <w:p w14:paraId="1518FB5D" w14:textId="77777777" w:rsidR="002A7450" w:rsidRPr="00C71430" w:rsidRDefault="002A7450" w:rsidP="006B390F">
            <w:pPr>
              <w:rPr>
                <w:rFonts w:ascii="Tahoma" w:hAnsi="Tahoma" w:cs="Tahoma"/>
              </w:rPr>
            </w:pPr>
            <w:r w:rsidRPr="00C71430">
              <w:rPr>
                <w:rFonts w:ascii="Tahoma" w:hAnsi="Tahoma" w:cs="Tahoma"/>
              </w:rPr>
              <w:t>Searching criteria</w:t>
            </w:r>
          </w:p>
        </w:tc>
        <w:tc>
          <w:tcPr>
            <w:tcW w:w="6230" w:type="dxa"/>
          </w:tcPr>
          <w:p w14:paraId="7A6FEDC2" w14:textId="33E7B2A8" w:rsidR="002A7450" w:rsidRPr="00C71430" w:rsidRDefault="00DD7FFE" w:rsidP="006B390F">
            <w:pPr>
              <w:rPr>
                <w:rFonts w:ascii="Tahoma" w:hAnsi="Tahoma" w:cs="Tahoma"/>
              </w:rPr>
            </w:pPr>
            <w:r w:rsidRPr="00C71430">
              <w:rPr>
                <w:rFonts w:ascii="Tahoma" w:hAnsi="Tahoma" w:cs="Tahoma"/>
              </w:rPr>
              <w:t>Branch code, Account no, Cheque no, Date range, Transaction no., Reason code</w:t>
            </w:r>
          </w:p>
        </w:tc>
      </w:tr>
    </w:tbl>
    <w:p w14:paraId="067599EF" w14:textId="24E51D98" w:rsidR="00560E95" w:rsidRPr="00C71430" w:rsidRDefault="00560E95" w:rsidP="00560E95">
      <w:pPr>
        <w:pStyle w:val="Heading3"/>
        <w:rPr>
          <w:rFonts w:ascii="Tahoma" w:hAnsi="Tahoma" w:cs="Tahoma"/>
        </w:rPr>
      </w:pPr>
      <w:bookmarkStart w:id="109" w:name="_Toc145230606"/>
      <w:bookmarkStart w:id="110" w:name="_Toc145230990"/>
      <w:r w:rsidRPr="00C71430">
        <w:rPr>
          <w:rFonts w:ascii="Tahoma" w:hAnsi="Tahoma" w:cs="Tahoma"/>
        </w:rPr>
        <w:t>File / API Layout and Data Sheet</w:t>
      </w:r>
      <w:bookmarkEnd w:id="109"/>
      <w:bookmarkEnd w:id="110"/>
    </w:p>
    <w:p w14:paraId="3279AF0B" w14:textId="7609EA29" w:rsidR="002A7450" w:rsidRPr="00C71430" w:rsidRDefault="002A7450">
      <w:pPr>
        <w:pStyle w:val="ListParagraph"/>
        <w:numPr>
          <w:ilvl w:val="0"/>
          <w:numId w:val="17"/>
        </w:numPr>
        <w:ind w:firstLine="273"/>
        <w:rPr>
          <w:rFonts w:ascii="Tahoma" w:hAnsi="Tahoma" w:cs="Tahoma"/>
        </w:rPr>
      </w:pPr>
      <w:r w:rsidRPr="00C71430">
        <w:rPr>
          <w:rFonts w:ascii="Tahoma" w:hAnsi="Tahoma" w:cs="Tahoma"/>
        </w:rPr>
        <w:t>Debit note send to e-Service</w:t>
      </w:r>
    </w:p>
    <w:p w14:paraId="737D3B26" w14:textId="77777777" w:rsidR="006B04F2" w:rsidRPr="00C71430" w:rsidRDefault="006B04F2" w:rsidP="006B04F2">
      <w:pPr>
        <w:rPr>
          <w:rFonts w:ascii="Tahoma" w:hAnsi="Tahoma" w:cs="Tahoma"/>
        </w:rPr>
      </w:pPr>
    </w:p>
    <w:p w14:paraId="7E92DCE4" w14:textId="62B97CD9" w:rsidR="00560E95" w:rsidRPr="00C71430" w:rsidRDefault="00560E95" w:rsidP="00560E95">
      <w:pPr>
        <w:pStyle w:val="Heading3"/>
        <w:rPr>
          <w:rFonts w:ascii="Tahoma" w:hAnsi="Tahoma" w:cs="Tahoma"/>
        </w:rPr>
      </w:pPr>
      <w:bookmarkStart w:id="111" w:name="_Toc145230607"/>
      <w:bookmarkStart w:id="112" w:name="_Toc145230991"/>
      <w:r w:rsidRPr="00C71430">
        <w:rPr>
          <w:rFonts w:ascii="Tahoma" w:hAnsi="Tahoma" w:cs="Tahoma"/>
        </w:rPr>
        <w:t>Report Layout and Data Sheet</w:t>
      </w:r>
      <w:bookmarkEnd w:id="111"/>
      <w:bookmarkEnd w:id="112"/>
    </w:p>
    <w:p w14:paraId="7A5F17CC" w14:textId="42B9E3F2" w:rsidR="00FA22FC" w:rsidRPr="00C71430" w:rsidRDefault="002A7450" w:rsidP="008E1140">
      <w:pPr>
        <w:pStyle w:val="Heading4"/>
        <w:rPr>
          <w:rFonts w:ascii="Tahoma" w:hAnsi="Tahoma" w:cs="Tahoma"/>
        </w:rPr>
      </w:pPr>
      <w:bookmarkStart w:id="113" w:name="_Toc145230608"/>
      <w:bookmarkStart w:id="114" w:name="_Toc145230992"/>
      <w:r w:rsidRPr="00C71430">
        <w:rPr>
          <w:rFonts w:ascii="Tahoma" w:hAnsi="Tahoma" w:cs="Tahoma"/>
        </w:rPr>
        <w:t>Cheque Returned Voucher</w:t>
      </w:r>
      <w:bookmarkEnd w:id="113"/>
      <w:bookmarkEnd w:id="114"/>
    </w:p>
    <w:p w14:paraId="5C5C6FED" w14:textId="2D20F482" w:rsidR="002A7450" w:rsidRPr="00C71430" w:rsidRDefault="002A7450" w:rsidP="00FA22FC">
      <w:pPr>
        <w:pStyle w:val="ListParagraph"/>
        <w:ind w:left="993"/>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8E1140" w:rsidRPr="00C71430" w14:paraId="42713B8C" w14:textId="77777777" w:rsidTr="006B390F">
        <w:trPr>
          <w:gridAfter w:val="1"/>
          <w:wAfter w:w="12" w:type="dxa"/>
          <w:tblHeader/>
        </w:trPr>
        <w:tc>
          <w:tcPr>
            <w:tcW w:w="3823" w:type="dxa"/>
            <w:shd w:val="clear" w:color="auto" w:fill="D9D9D9" w:themeFill="background1" w:themeFillShade="D9"/>
          </w:tcPr>
          <w:p w14:paraId="69D40A51" w14:textId="77777777" w:rsidR="008E1140" w:rsidRPr="00C71430" w:rsidRDefault="008E1140"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069CA4F7" w14:textId="77777777" w:rsidR="008E1140" w:rsidRPr="00C71430" w:rsidRDefault="008E1140" w:rsidP="006B390F">
            <w:pPr>
              <w:jc w:val="center"/>
              <w:rPr>
                <w:rFonts w:ascii="Tahoma" w:hAnsi="Tahoma" w:cs="Tahoma"/>
              </w:rPr>
            </w:pPr>
            <w:r w:rsidRPr="00C71430">
              <w:rPr>
                <w:rFonts w:ascii="Tahoma" w:hAnsi="Tahoma" w:cs="Tahoma"/>
              </w:rPr>
              <w:t>Description</w:t>
            </w:r>
          </w:p>
        </w:tc>
      </w:tr>
      <w:tr w:rsidR="008E1140" w:rsidRPr="00C71430" w14:paraId="435D4757" w14:textId="77777777" w:rsidTr="006B390F">
        <w:tc>
          <w:tcPr>
            <w:tcW w:w="10349" w:type="dxa"/>
            <w:gridSpan w:val="3"/>
            <w:shd w:val="clear" w:color="auto" w:fill="C8E0E9" w:themeFill="accent6" w:themeFillTint="33"/>
          </w:tcPr>
          <w:p w14:paraId="0D063CF5" w14:textId="77777777" w:rsidR="008E1140" w:rsidRPr="00C71430" w:rsidRDefault="008E1140" w:rsidP="006B390F">
            <w:pPr>
              <w:rPr>
                <w:rFonts w:ascii="Tahoma" w:hAnsi="Tahoma" w:cs="Tahoma"/>
              </w:rPr>
            </w:pPr>
            <w:r w:rsidRPr="00C71430">
              <w:rPr>
                <w:rFonts w:ascii="Tahoma" w:hAnsi="Tahoma" w:cs="Tahoma"/>
              </w:rPr>
              <w:t>Header</w:t>
            </w:r>
          </w:p>
        </w:tc>
      </w:tr>
      <w:tr w:rsidR="008E1140" w:rsidRPr="00C71430" w14:paraId="0B02E1C7" w14:textId="77777777" w:rsidTr="006B390F">
        <w:trPr>
          <w:gridAfter w:val="1"/>
          <w:wAfter w:w="12" w:type="dxa"/>
        </w:trPr>
        <w:tc>
          <w:tcPr>
            <w:tcW w:w="3823" w:type="dxa"/>
          </w:tcPr>
          <w:p w14:paraId="6C86A141" w14:textId="063C0B5F" w:rsidR="008E1140" w:rsidRPr="00C71430" w:rsidRDefault="008E1140" w:rsidP="006B390F">
            <w:pPr>
              <w:rPr>
                <w:rFonts w:ascii="Tahoma" w:hAnsi="Tahoma" w:cs="Tahoma"/>
              </w:rPr>
            </w:pPr>
            <w:r w:rsidRPr="00C71430">
              <w:rPr>
                <w:rFonts w:ascii="Tahoma" w:hAnsi="Tahoma" w:cs="Tahoma"/>
              </w:rPr>
              <w:t>Bank code</w:t>
            </w:r>
          </w:p>
        </w:tc>
        <w:tc>
          <w:tcPr>
            <w:tcW w:w="6514" w:type="dxa"/>
          </w:tcPr>
          <w:p w14:paraId="03E533DA" w14:textId="16F54C7E" w:rsidR="008E1140" w:rsidRPr="00C71430" w:rsidRDefault="008E1140" w:rsidP="006B390F">
            <w:pPr>
              <w:rPr>
                <w:rFonts w:ascii="Tahoma" w:hAnsi="Tahoma" w:cs="Tahoma"/>
              </w:rPr>
            </w:pPr>
            <w:r w:rsidRPr="00C71430">
              <w:rPr>
                <w:rFonts w:ascii="Tahoma" w:hAnsi="Tahoma" w:cs="Tahoma"/>
              </w:rPr>
              <w:t xml:space="preserve">Display EXIM </w:t>
            </w:r>
            <w:r w:rsidR="00FB5C23" w:rsidRPr="00C71430">
              <w:rPr>
                <w:rFonts w:ascii="Tahoma" w:hAnsi="Tahoma" w:cs="Tahoma"/>
              </w:rPr>
              <w:t>bank code</w:t>
            </w:r>
          </w:p>
        </w:tc>
      </w:tr>
      <w:tr w:rsidR="008E1140" w:rsidRPr="00C71430" w14:paraId="71861219" w14:textId="77777777" w:rsidTr="006B390F">
        <w:trPr>
          <w:gridAfter w:val="1"/>
          <w:wAfter w:w="12" w:type="dxa"/>
        </w:trPr>
        <w:tc>
          <w:tcPr>
            <w:tcW w:w="3823" w:type="dxa"/>
          </w:tcPr>
          <w:p w14:paraId="1E64A6B6" w14:textId="45CDBAD3" w:rsidR="008E1140" w:rsidRPr="00C71430" w:rsidRDefault="008E1140" w:rsidP="006B390F">
            <w:pPr>
              <w:rPr>
                <w:rFonts w:ascii="Tahoma" w:hAnsi="Tahoma" w:cs="Tahoma"/>
              </w:rPr>
            </w:pPr>
            <w:r w:rsidRPr="00C71430">
              <w:rPr>
                <w:rFonts w:ascii="Tahoma" w:hAnsi="Tahoma" w:cs="Tahoma"/>
              </w:rPr>
              <w:t>Paying branch</w:t>
            </w:r>
          </w:p>
        </w:tc>
        <w:tc>
          <w:tcPr>
            <w:tcW w:w="6514" w:type="dxa"/>
          </w:tcPr>
          <w:p w14:paraId="165C6471" w14:textId="49ECA5E0" w:rsidR="008E1140" w:rsidRPr="00C71430" w:rsidRDefault="00FB5C23" w:rsidP="006B390F">
            <w:pPr>
              <w:rPr>
                <w:rFonts w:ascii="Tahoma" w:hAnsi="Tahoma" w:cs="Tahoma"/>
              </w:rPr>
            </w:pPr>
            <w:r w:rsidRPr="00C71430">
              <w:rPr>
                <w:rFonts w:ascii="Tahoma" w:hAnsi="Tahoma" w:cs="Tahoma"/>
              </w:rPr>
              <w:t>Display EXIM paying branch</w:t>
            </w:r>
          </w:p>
        </w:tc>
      </w:tr>
      <w:tr w:rsidR="00FB5C23" w:rsidRPr="00C71430" w14:paraId="5CD64644" w14:textId="77777777" w:rsidTr="006B390F">
        <w:trPr>
          <w:gridAfter w:val="1"/>
          <w:wAfter w:w="12" w:type="dxa"/>
        </w:trPr>
        <w:tc>
          <w:tcPr>
            <w:tcW w:w="3823" w:type="dxa"/>
          </w:tcPr>
          <w:p w14:paraId="7AB5F6A8" w14:textId="1B208A3F" w:rsidR="00FB5C23" w:rsidRPr="00C71430" w:rsidRDefault="00FB5C23" w:rsidP="006B390F">
            <w:pPr>
              <w:rPr>
                <w:rFonts w:ascii="Tahoma" w:hAnsi="Tahoma" w:cs="Tahoma"/>
              </w:rPr>
            </w:pPr>
            <w:r w:rsidRPr="00C71430">
              <w:rPr>
                <w:rFonts w:ascii="Tahoma" w:hAnsi="Tahoma" w:cs="Tahoma"/>
              </w:rPr>
              <w:t xml:space="preserve">Branch </w:t>
            </w:r>
            <w:r w:rsidR="00DD2871" w:rsidRPr="00C71430">
              <w:rPr>
                <w:rFonts w:ascii="Tahoma" w:hAnsi="Tahoma" w:cs="Tahoma"/>
              </w:rPr>
              <w:t>address</w:t>
            </w:r>
          </w:p>
        </w:tc>
        <w:tc>
          <w:tcPr>
            <w:tcW w:w="6514" w:type="dxa"/>
          </w:tcPr>
          <w:p w14:paraId="31C49008" w14:textId="4B135A0F" w:rsidR="00FB5C23" w:rsidRPr="00C71430" w:rsidRDefault="00FB5C23" w:rsidP="006B390F">
            <w:pPr>
              <w:rPr>
                <w:rFonts w:ascii="Tahoma" w:hAnsi="Tahoma" w:cs="Tahoma"/>
              </w:rPr>
            </w:pPr>
            <w:r w:rsidRPr="00C71430">
              <w:rPr>
                <w:rFonts w:ascii="Tahoma" w:hAnsi="Tahoma" w:cs="Tahoma"/>
              </w:rPr>
              <w:t xml:space="preserve">Display branch </w:t>
            </w:r>
            <w:r w:rsidR="00DD2871" w:rsidRPr="00C71430">
              <w:rPr>
                <w:rFonts w:ascii="Tahoma" w:hAnsi="Tahoma" w:cs="Tahoma"/>
              </w:rPr>
              <w:t>address</w:t>
            </w:r>
          </w:p>
        </w:tc>
      </w:tr>
      <w:tr w:rsidR="008E1140" w:rsidRPr="00C71430" w14:paraId="6FB15A9B" w14:textId="77777777" w:rsidTr="006B390F">
        <w:tc>
          <w:tcPr>
            <w:tcW w:w="10349" w:type="dxa"/>
            <w:gridSpan w:val="3"/>
            <w:shd w:val="clear" w:color="auto" w:fill="C8E0E9" w:themeFill="accent6" w:themeFillTint="33"/>
          </w:tcPr>
          <w:p w14:paraId="089C4FE3" w14:textId="77777777" w:rsidR="008E1140" w:rsidRPr="00C71430" w:rsidRDefault="008E1140" w:rsidP="006B390F">
            <w:pPr>
              <w:rPr>
                <w:rFonts w:ascii="Tahoma" w:hAnsi="Tahoma" w:cs="Tahoma"/>
              </w:rPr>
            </w:pPr>
            <w:r w:rsidRPr="00C71430">
              <w:rPr>
                <w:rFonts w:ascii="Tahoma" w:hAnsi="Tahoma" w:cs="Tahoma"/>
              </w:rPr>
              <w:t xml:space="preserve">Detail </w:t>
            </w:r>
          </w:p>
        </w:tc>
      </w:tr>
      <w:tr w:rsidR="008E1140" w:rsidRPr="00C71430" w14:paraId="41D74E1B" w14:textId="77777777" w:rsidTr="006B390F">
        <w:trPr>
          <w:gridAfter w:val="1"/>
          <w:wAfter w:w="12" w:type="dxa"/>
        </w:trPr>
        <w:tc>
          <w:tcPr>
            <w:tcW w:w="3823" w:type="dxa"/>
          </w:tcPr>
          <w:p w14:paraId="01EDCD6B" w14:textId="1C8A0EA1" w:rsidR="008E1140" w:rsidRPr="00C71430" w:rsidRDefault="00FB5C23" w:rsidP="006B390F">
            <w:pPr>
              <w:rPr>
                <w:rFonts w:ascii="Tahoma" w:hAnsi="Tahoma" w:cs="Tahoma"/>
              </w:rPr>
            </w:pPr>
            <w:r w:rsidRPr="00C71430">
              <w:rPr>
                <w:rFonts w:ascii="Tahoma" w:hAnsi="Tahoma" w:cs="Tahoma"/>
              </w:rPr>
              <w:t>Date</w:t>
            </w:r>
          </w:p>
        </w:tc>
        <w:tc>
          <w:tcPr>
            <w:tcW w:w="6514" w:type="dxa"/>
          </w:tcPr>
          <w:p w14:paraId="1AEE44EF" w14:textId="0EE49DD8"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return transaction date</w:t>
            </w:r>
          </w:p>
        </w:tc>
      </w:tr>
      <w:tr w:rsidR="008E1140" w:rsidRPr="00C71430" w14:paraId="4504A49E" w14:textId="77777777" w:rsidTr="006B390F">
        <w:trPr>
          <w:gridAfter w:val="1"/>
          <w:wAfter w:w="12" w:type="dxa"/>
        </w:trPr>
        <w:tc>
          <w:tcPr>
            <w:tcW w:w="3823" w:type="dxa"/>
          </w:tcPr>
          <w:p w14:paraId="7BDC4503" w14:textId="08418B57" w:rsidR="008E1140" w:rsidRPr="00C71430" w:rsidRDefault="00FB5C23" w:rsidP="006B390F">
            <w:pPr>
              <w:rPr>
                <w:rFonts w:ascii="Tahoma" w:hAnsi="Tahoma" w:cs="Tahoma"/>
                <w:cs/>
              </w:rPr>
            </w:pPr>
            <w:r w:rsidRPr="00C71430">
              <w:rPr>
                <w:rFonts w:ascii="Tahoma" w:hAnsi="Tahoma" w:cs="Tahoma"/>
              </w:rPr>
              <w:t>Symbol</w:t>
            </w:r>
          </w:p>
        </w:tc>
        <w:tc>
          <w:tcPr>
            <w:tcW w:w="6514" w:type="dxa"/>
          </w:tcPr>
          <w:p w14:paraId="4C5070CF" w14:textId="543ECCBF"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reason code</w:t>
            </w:r>
          </w:p>
        </w:tc>
      </w:tr>
      <w:tr w:rsidR="008E1140" w:rsidRPr="00C71430" w14:paraId="521C1131" w14:textId="77777777" w:rsidTr="006B390F">
        <w:trPr>
          <w:gridAfter w:val="1"/>
          <w:wAfter w:w="12" w:type="dxa"/>
        </w:trPr>
        <w:tc>
          <w:tcPr>
            <w:tcW w:w="3823" w:type="dxa"/>
          </w:tcPr>
          <w:p w14:paraId="5E2C1F0F" w14:textId="04E973EF" w:rsidR="008E1140" w:rsidRPr="00C71430" w:rsidRDefault="00FB5C23" w:rsidP="006B390F">
            <w:pPr>
              <w:rPr>
                <w:rFonts w:ascii="Tahoma" w:hAnsi="Tahoma" w:cs="Tahoma"/>
              </w:rPr>
            </w:pPr>
            <w:r w:rsidRPr="00C71430">
              <w:rPr>
                <w:rFonts w:ascii="Tahoma" w:hAnsi="Tahoma" w:cs="Tahoma"/>
              </w:rPr>
              <w:t>Explanation</w:t>
            </w:r>
          </w:p>
        </w:tc>
        <w:tc>
          <w:tcPr>
            <w:tcW w:w="6514" w:type="dxa"/>
          </w:tcPr>
          <w:p w14:paraId="5DB05E3C" w14:textId="19A0DAA4"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reason description</w:t>
            </w:r>
          </w:p>
        </w:tc>
      </w:tr>
      <w:tr w:rsidR="008E1140" w:rsidRPr="00C71430" w14:paraId="5D074CB4" w14:textId="77777777" w:rsidTr="006B390F">
        <w:trPr>
          <w:gridAfter w:val="1"/>
          <w:wAfter w:w="12" w:type="dxa"/>
        </w:trPr>
        <w:tc>
          <w:tcPr>
            <w:tcW w:w="3823" w:type="dxa"/>
          </w:tcPr>
          <w:p w14:paraId="19CC6623" w14:textId="0C97F3EE" w:rsidR="008E1140" w:rsidRPr="00C71430" w:rsidRDefault="00FB5C23" w:rsidP="006B390F">
            <w:pPr>
              <w:rPr>
                <w:rFonts w:ascii="Tahoma" w:hAnsi="Tahoma" w:cs="Tahoma"/>
              </w:rPr>
            </w:pPr>
            <w:r w:rsidRPr="00C71430">
              <w:rPr>
                <w:rFonts w:ascii="Tahoma" w:hAnsi="Tahoma" w:cs="Tahoma"/>
              </w:rPr>
              <w:t>Additional explanation</w:t>
            </w:r>
          </w:p>
        </w:tc>
        <w:tc>
          <w:tcPr>
            <w:tcW w:w="6514" w:type="dxa"/>
          </w:tcPr>
          <w:p w14:paraId="5176FE51" w14:textId="04642757"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additional explanation</w:t>
            </w:r>
          </w:p>
        </w:tc>
      </w:tr>
      <w:tr w:rsidR="008E1140" w:rsidRPr="00C71430" w14:paraId="147A258E" w14:textId="77777777" w:rsidTr="006B390F">
        <w:trPr>
          <w:gridAfter w:val="1"/>
          <w:wAfter w:w="12" w:type="dxa"/>
        </w:trPr>
        <w:tc>
          <w:tcPr>
            <w:tcW w:w="3823" w:type="dxa"/>
          </w:tcPr>
          <w:p w14:paraId="7C168914" w14:textId="0131B0B7" w:rsidR="008E1140" w:rsidRPr="00C71430" w:rsidRDefault="00FB5C23" w:rsidP="006B390F">
            <w:pPr>
              <w:rPr>
                <w:rFonts w:ascii="Tahoma" w:hAnsi="Tahoma" w:cs="Tahoma"/>
              </w:rPr>
            </w:pPr>
            <w:r w:rsidRPr="00C71430">
              <w:rPr>
                <w:rFonts w:ascii="Tahoma" w:hAnsi="Tahoma" w:cs="Tahoma"/>
              </w:rPr>
              <w:t>A/C No.</w:t>
            </w:r>
          </w:p>
        </w:tc>
        <w:tc>
          <w:tcPr>
            <w:tcW w:w="6514" w:type="dxa"/>
          </w:tcPr>
          <w:p w14:paraId="0795AF7E" w14:textId="3183C974"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account number</w:t>
            </w:r>
          </w:p>
        </w:tc>
      </w:tr>
      <w:tr w:rsidR="008E1140" w:rsidRPr="00C71430" w14:paraId="6206BD8C" w14:textId="77777777" w:rsidTr="006B390F">
        <w:trPr>
          <w:gridAfter w:val="1"/>
          <w:wAfter w:w="12" w:type="dxa"/>
        </w:trPr>
        <w:tc>
          <w:tcPr>
            <w:tcW w:w="3823" w:type="dxa"/>
          </w:tcPr>
          <w:p w14:paraId="2CFF7594" w14:textId="053D4E3C" w:rsidR="008E1140" w:rsidRPr="00C71430" w:rsidRDefault="00FB5C23" w:rsidP="006B390F">
            <w:pPr>
              <w:rPr>
                <w:rFonts w:ascii="Tahoma" w:hAnsi="Tahoma" w:cs="Tahoma"/>
              </w:rPr>
            </w:pPr>
            <w:r w:rsidRPr="00C71430">
              <w:rPr>
                <w:rFonts w:ascii="Tahoma" w:hAnsi="Tahoma" w:cs="Tahoma"/>
              </w:rPr>
              <w:t>Cheque No.</w:t>
            </w:r>
          </w:p>
        </w:tc>
        <w:tc>
          <w:tcPr>
            <w:tcW w:w="6514" w:type="dxa"/>
          </w:tcPr>
          <w:p w14:paraId="5F4E830F" w14:textId="76C8B941" w:rsidR="008E1140" w:rsidRPr="00C71430" w:rsidRDefault="008E1140" w:rsidP="006B390F">
            <w:pPr>
              <w:rPr>
                <w:rFonts w:ascii="Tahoma" w:hAnsi="Tahoma" w:cs="Tahoma"/>
              </w:rPr>
            </w:pPr>
            <w:r w:rsidRPr="00C71430">
              <w:rPr>
                <w:rFonts w:ascii="Tahoma" w:hAnsi="Tahoma" w:cs="Tahoma"/>
              </w:rPr>
              <w:t xml:space="preserve">Display </w:t>
            </w:r>
            <w:r w:rsidR="00FB5C23" w:rsidRPr="00C71430">
              <w:rPr>
                <w:rFonts w:ascii="Tahoma" w:hAnsi="Tahoma" w:cs="Tahoma"/>
              </w:rPr>
              <w:t>check number</w:t>
            </w:r>
          </w:p>
        </w:tc>
      </w:tr>
      <w:tr w:rsidR="008E1140" w:rsidRPr="00C71430" w14:paraId="06C9F0F0" w14:textId="77777777" w:rsidTr="006B390F">
        <w:trPr>
          <w:gridAfter w:val="1"/>
          <w:wAfter w:w="12" w:type="dxa"/>
        </w:trPr>
        <w:tc>
          <w:tcPr>
            <w:tcW w:w="3823" w:type="dxa"/>
          </w:tcPr>
          <w:p w14:paraId="37A2A1AA" w14:textId="77777777" w:rsidR="008E1140" w:rsidRPr="00C71430" w:rsidRDefault="008E1140" w:rsidP="006B390F">
            <w:pPr>
              <w:rPr>
                <w:rFonts w:ascii="Tahoma" w:hAnsi="Tahoma" w:cs="Tahoma"/>
              </w:rPr>
            </w:pPr>
            <w:r w:rsidRPr="00C71430">
              <w:rPr>
                <w:rFonts w:ascii="Tahoma" w:hAnsi="Tahoma" w:cs="Tahoma"/>
              </w:rPr>
              <w:t>Amount</w:t>
            </w:r>
          </w:p>
        </w:tc>
        <w:tc>
          <w:tcPr>
            <w:tcW w:w="6514" w:type="dxa"/>
          </w:tcPr>
          <w:p w14:paraId="7520CF9F" w14:textId="7E23491C" w:rsidR="008E1140" w:rsidRPr="00C71430" w:rsidRDefault="008E1140" w:rsidP="006B390F">
            <w:pPr>
              <w:rPr>
                <w:rFonts w:ascii="Tahoma" w:hAnsi="Tahoma" w:cs="Tahoma"/>
              </w:rPr>
            </w:pPr>
            <w:r w:rsidRPr="00C71430">
              <w:rPr>
                <w:rFonts w:ascii="Tahoma" w:hAnsi="Tahoma" w:cs="Tahoma"/>
              </w:rPr>
              <w:t xml:space="preserve">Display </w:t>
            </w:r>
            <w:r w:rsidR="00DD2871" w:rsidRPr="00C71430">
              <w:rPr>
                <w:rFonts w:ascii="Tahoma" w:hAnsi="Tahoma" w:cs="Tahoma"/>
              </w:rPr>
              <w:t xml:space="preserve">cheque </w:t>
            </w:r>
            <w:r w:rsidRPr="00C71430">
              <w:rPr>
                <w:rFonts w:ascii="Tahoma" w:hAnsi="Tahoma" w:cs="Tahoma"/>
              </w:rPr>
              <w:t>amount</w:t>
            </w:r>
          </w:p>
        </w:tc>
      </w:tr>
      <w:tr w:rsidR="00DD2871" w:rsidRPr="00C71430" w14:paraId="1A6BCBE5" w14:textId="77777777" w:rsidTr="006B390F">
        <w:trPr>
          <w:gridAfter w:val="1"/>
          <w:wAfter w:w="12" w:type="dxa"/>
        </w:trPr>
        <w:tc>
          <w:tcPr>
            <w:tcW w:w="3823" w:type="dxa"/>
          </w:tcPr>
          <w:p w14:paraId="027BC020" w14:textId="200A2B85" w:rsidR="00DD2871" w:rsidRPr="00C71430" w:rsidRDefault="00DD2871" w:rsidP="006B390F">
            <w:pPr>
              <w:rPr>
                <w:rFonts w:ascii="Tahoma" w:hAnsi="Tahoma" w:cs="Tahoma"/>
              </w:rPr>
            </w:pPr>
            <w:r w:rsidRPr="00C71430">
              <w:rPr>
                <w:rFonts w:ascii="Tahoma" w:hAnsi="Tahoma" w:cs="Tahoma"/>
              </w:rPr>
              <w:t>Sending bank/Branch</w:t>
            </w:r>
          </w:p>
        </w:tc>
        <w:tc>
          <w:tcPr>
            <w:tcW w:w="6514" w:type="dxa"/>
          </w:tcPr>
          <w:p w14:paraId="60864757" w14:textId="3CCD2712" w:rsidR="00DD2871" w:rsidRPr="00C71430" w:rsidRDefault="00DD2871" w:rsidP="006B390F">
            <w:pPr>
              <w:rPr>
                <w:rFonts w:ascii="Tahoma" w:hAnsi="Tahoma" w:cs="Tahoma"/>
              </w:rPr>
            </w:pPr>
            <w:r w:rsidRPr="00C71430">
              <w:rPr>
                <w:rFonts w:ascii="Tahoma" w:hAnsi="Tahoma" w:cs="Tahoma"/>
              </w:rPr>
              <w:t xml:space="preserve">Display </w:t>
            </w:r>
            <w:r w:rsidR="006020DA" w:rsidRPr="00C71430">
              <w:rPr>
                <w:rFonts w:ascii="Tahoma" w:hAnsi="Tahoma" w:cs="Tahoma"/>
              </w:rPr>
              <w:t>s</w:t>
            </w:r>
            <w:r w:rsidRPr="00C71430">
              <w:rPr>
                <w:rFonts w:ascii="Tahoma" w:hAnsi="Tahoma" w:cs="Tahoma"/>
              </w:rPr>
              <w:t>ending bank/Branch</w:t>
            </w:r>
          </w:p>
        </w:tc>
      </w:tr>
    </w:tbl>
    <w:p w14:paraId="6DB69D15" w14:textId="77777777" w:rsidR="008E1140" w:rsidRPr="00C71430" w:rsidRDefault="008E1140" w:rsidP="00FA22FC">
      <w:pPr>
        <w:pStyle w:val="ListParagraph"/>
        <w:ind w:left="993"/>
        <w:rPr>
          <w:rFonts w:ascii="Tahoma" w:hAnsi="Tahoma" w:cs="Tahoma"/>
        </w:rPr>
      </w:pPr>
    </w:p>
    <w:p w14:paraId="4ADB2637" w14:textId="34A6E840" w:rsidR="002A7450" w:rsidRPr="00C71430" w:rsidRDefault="00DD2871" w:rsidP="003D4707">
      <w:pPr>
        <w:pStyle w:val="ListParagraph"/>
        <w:ind w:left="993" w:hanging="813"/>
        <w:jc w:val="center"/>
        <w:rPr>
          <w:rFonts w:ascii="Tahoma" w:hAnsi="Tahoma" w:cs="Tahoma"/>
        </w:rPr>
      </w:pPr>
      <w:r w:rsidRPr="00C71430">
        <w:rPr>
          <w:rFonts w:ascii="Tahoma" w:hAnsi="Tahoma" w:cs="Tahoma"/>
          <w:noProof/>
          <w:cs/>
          <w:lang w:val="en-SG" w:eastAsia="en-SG" w:bidi="ar-SA"/>
        </w:rPr>
        <w:lastRenderedPageBreak/>
        <w:drawing>
          <wp:inline distT="0" distB="0" distL="0" distR="0" wp14:anchorId="6F148935" wp14:editId="4C34035E">
            <wp:extent cx="6390005" cy="3362960"/>
            <wp:effectExtent l="19050" t="19050" r="10795" b="27940"/>
            <wp:docPr id="175192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0005" cy="3362960"/>
                    </a:xfrm>
                    <a:prstGeom prst="rect">
                      <a:avLst/>
                    </a:prstGeom>
                    <a:noFill/>
                    <a:ln>
                      <a:solidFill>
                        <a:schemeClr val="bg1">
                          <a:lumMod val="85000"/>
                        </a:schemeClr>
                      </a:solidFill>
                    </a:ln>
                  </pic:spPr>
                </pic:pic>
              </a:graphicData>
            </a:graphic>
          </wp:inline>
        </w:drawing>
      </w:r>
    </w:p>
    <w:p w14:paraId="00C2BF6B" w14:textId="5D065911" w:rsidR="002A7450" w:rsidRPr="00C71430" w:rsidRDefault="002A7450" w:rsidP="00FA22FC">
      <w:pPr>
        <w:pStyle w:val="ListParagraph"/>
        <w:ind w:left="993" w:hanging="851"/>
        <w:jc w:val="center"/>
        <w:rPr>
          <w:rFonts w:ascii="Tahoma" w:hAnsi="Tahoma" w:cs="Tahoma"/>
        </w:rPr>
      </w:pPr>
    </w:p>
    <w:p w14:paraId="43AE63BA" w14:textId="091E7635" w:rsidR="008E1140" w:rsidRPr="00C71430" w:rsidRDefault="008E1140" w:rsidP="008E1140">
      <w:pPr>
        <w:pStyle w:val="Heading4"/>
        <w:rPr>
          <w:rFonts w:ascii="Tahoma" w:hAnsi="Tahoma" w:cs="Tahoma"/>
        </w:rPr>
      </w:pPr>
      <w:bookmarkStart w:id="115" w:name="_Toc145230609"/>
      <w:bookmarkStart w:id="116" w:name="_Toc145230993"/>
      <w:r w:rsidRPr="00C71430">
        <w:rPr>
          <w:rFonts w:ascii="Tahoma" w:hAnsi="Tahoma" w:cs="Tahoma"/>
        </w:rPr>
        <w:t>Debit note</w:t>
      </w:r>
      <w:bookmarkEnd w:id="115"/>
      <w:bookmarkEnd w:id="116"/>
    </w:p>
    <w:p w14:paraId="7F24B089" w14:textId="77777777" w:rsidR="008E1140" w:rsidRPr="00C71430" w:rsidRDefault="008E1140" w:rsidP="008E1140">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3D4707" w:rsidRPr="00C71430" w14:paraId="2491FC57" w14:textId="77777777" w:rsidTr="006B390F">
        <w:trPr>
          <w:gridAfter w:val="1"/>
          <w:wAfter w:w="12" w:type="dxa"/>
          <w:tblHeader/>
        </w:trPr>
        <w:tc>
          <w:tcPr>
            <w:tcW w:w="3823" w:type="dxa"/>
            <w:shd w:val="clear" w:color="auto" w:fill="D9D9D9" w:themeFill="background1" w:themeFillShade="D9"/>
          </w:tcPr>
          <w:p w14:paraId="2B0CED76" w14:textId="77777777" w:rsidR="003D4707" w:rsidRPr="00C71430" w:rsidRDefault="003D4707"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9FE871C" w14:textId="77777777" w:rsidR="003D4707" w:rsidRPr="00C71430" w:rsidRDefault="003D4707" w:rsidP="006B390F">
            <w:pPr>
              <w:jc w:val="center"/>
              <w:rPr>
                <w:rFonts w:ascii="Tahoma" w:hAnsi="Tahoma" w:cs="Tahoma"/>
              </w:rPr>
            </w:pPr>
            <w:r w:rsidRPr="00C71430">
              <w:rPr>
                <w:rFonts w:ascii="Tahoma" w:hAnsi="Tahoma" w:cs="Tahoma"/>
              </w:rPr>
              <w:t>Description</w:t>
            </w:r>
          </w:p>
        </w:tc>
      </w:tr>
      <w:tr w:rsidR="003D4707" w:rsidRPr="00C71430" w14:paraId="47D79427" w14:textId="77777777" w:rsidTr="006B390F">
        <w:tc>
          <w:tcPr>
            <w:tcW w:w="10349" w:type="dxa"/>
            <w:gridSpan w:val="3"/>
            <w:shd w:val="clear" w:color="auto" w:fill="C8E0E9" w:themeFill="accent6" w:themeFillTint="33"/>
          </w:tcPr>
          <w:p w14:paraId="0F8A4DCE" w14:textId="77777777" w:rsidR="003D4707" w:rsidRPr="00C71430" w:rsidRDefault="003D4707" w:rsidP="006B390F">
            <w:pPr>
              <w:rPr>
                <w:rFonts w:ascii="Tahoma" w:hAnsi="Tahoma" w:cs="Tahoma"/>
              </w:rPr>
            </w:pPr>
            <w:r w:rsidRPr="00C71430">
              <w:rPr>
                <w:rFonts w:ascii="Tahoma" w:hAnsi="Tahoma" w:cs="Tahoma"/>
              </w:rPr>
              <w:t>Header</w:t>
            </w:r>
          </w:p>
        </w:tc>
      </w:tr>
      <w:tr w:rsidR="003D4707" w:rsidRPr="00C71430" w14:paraId="3A566C17" w14:textId="77777777" w:rsidTr="006B390F">
        <w:trPr>
          <w:gridAfter w:val="1"/>
          <w:wAfter w:w="12" w:type="dxa"/>
        </w:trPr>
        <w:tc>
          <w:tcPr>
            <w:tcW w:w="3823" w:type="dxa"/>
          </w:tcPr>
          <w:p w14:paraId="345B7E7A" w14:textId="52B46D56" w:rsidR="003D4707" w:rsidRPr="00C71430" w:rsidRDefault="003D4707" w:rsidP="006B390F">
            <w:pPr>
              <w:rPr>
                <w:rFonts w:ascii="Tahoma" w:hAnsi="Tahoma" w:cs="Tahoma"/>
              </w:rPr>
            </w:pPr>
            <w:r w:rsidRPr="00C71430">
              <w:rPr>
                <w:rFonts w:ascii="Tahoma" w:hAnsi="Tahoma" w:cs="Tahoma"/>
              </w:rPr>
              <w:t>Receipt No.</w:t>
            </w:r>
          </w:p>
        </w:tc>
        <w:tc>
          <w:tcPr>
            <w:tcW w:w="6514" w:type="dxa"/>
          </w:tcPr>
          <w:p w14:paraId="350FCDC9" w14:textId="1E0E6269" w:rsidR="003D4707" w:rsidRPr="00C71430" w:rsidRDefault="003D4707" w:rsidP="006B390F">
            <w:pPr>
              <w:rPr>
                <w:rFonts w:ascii="Tahoma" w:hAnsi="Tahoma" w:cs="Tahoma"/>
              </w:rPr>
            </w:pPr>
            <w:r w:rsidRPr="00C71430">
              <w:rPr>
                <w:rFonts w:ascii="Tahoma" w:hAnsi="Tahoma" w:cs="Tahoma"/>
              </w:rPr>
              <w:t>Display receipt number</w:t>
            </w:r>
          </w:p>
        </w:tc>
      </w:tr>
      <w:tr w:rsidR="003D4707" w:rsidRPr="00C71430" w14:paraId="2D313549" w14:textId="77777777" w:rsidTr="006B390F">
        <w:trPr>
          <w:gridAfter w:val="1"/>
          <w:wAfter w:w="12" w:type="dxa"/>
        </w:trPr>
        <w:tc>
          <w:tcPr>
            <w:tcW w:w="3823" w:type="dxa"/>
          </w:tcPr>
          <w:p w14:paraId="207D808E" w14:textId="4AE3C340" w:rsidR="003D4707" w:rsidRPr="00C71430" w:rsidRDefault="003D4707" w:rsidP="006B390F">
            <w:pPr>
              <w:rPr>
                <w:rFonts w:ascii="Tahoma" w:hAnsi="Tahoma" w:cs="Tahoma"/>
              </w:rPr>
            </w:pPr>
            <w:r w:rsidRPr="00C71430">
              <w:rPr>
                <w:rFonts w:ascii="Tahoma" w:hAnsi="Tahoma" w:cs="Tahoma"/>
              </w:rPr>
              <w:t>Date</w:t>
            </w:r>
          </w:p>
        </w:tc>
        <w:tc>
          <w:tcPr>
            <w:tcW w:w="6514" w:type="dxa"/>
          </w:tcPr>
          <w:p w14:paraId="09B98508" w14:textId="02DA1162" w:rsidR="003D4707" w:rsidRPr="00C71430" w:rsidRDefault="003D4707" w:rsidP="006B390F">
            <w:pPr>
              <w:rPr>
                <w:rFonts w:ascii="Tahoma" w:hAnsi="Tahoma" w:cs="Tahoma"/>
              </w:rPr>
            </w:pPr>
            <w:r w:rsidRPr="00C71430">
              <w:rPr>
                <w:rFonts w:ascii="Tahoma" w:hAnsi="Tahoma" w:cs="Tahoma"/>
              </w:rPr>
              <w:t>Display date</w:t>
            </w:r>
          </w:p>
        </w:tc>
      </w:tr>
      <w:tr w:rsidR="003D4707" w:rsidRPr="00C71430" w14:paraId="0CD51AD7" w14:textId="77777777" w:rsidTr="006B390F">
        <w:trPr>
          <w:gridAfter w:val="1"/>
          <w:wAfter w:w="12" w:type="dxa"/>
        </w:trPr>
        <w:tc>
          <w:tcPr>
            <w:tcW w:w="3823" w:type="dxa"/>
          </w:tcPr>
          <w:p w14:paraId="53D5FFE5" w14:textId="2F01EC36" w:rsidR="003D4707" w:rsidRPr="00C71430" w:rsidRDefault="003D4707" w:rsidP="006B390F">
            <w:pPr>
              <w:rPr>
                <w:rFonts w:ascii="Tahoma" w:hAnsi="Tahoma" w:cs="Tahoma"/>
              </w:rPr>
            </w:pPr>
            <w:r w:rsidRPr="00C71430">
              <w:rPr>
                <w:rFonts w:ascii="Tahoma" w:hAnsi="Tahoma" w:cs="Tahoma"/>
              </w:rPr>
              <w:t xml:space="preserve">Branch </w:t>
            </w:r>
            <w:r w:rsidR="00DD2871" w:rsidRPr="00C71430">
              <w:rPr>
                <w:rFonts w:ascii="Tahoma" w:hAnsi="Tahoma" w:cs="Tahoma"/>
              </w:rPr>
              <w:t>address</w:t>
            </w:r>
          </w:p>
        </w:tc>
        <w:tc>
          <w:tcPr>
            <w:tcW w:w="6514" w:type="dxa"/>
          </w:tcPr>
          <w:p w14:paraId="53C6CDE1" w14:textId="67022415" w:rsidR="003D4707" w:rsidRPr="00C71430" w:rsidRDefault="003D4707" w:rsidP="006B390F">
            <w:pPr>
              <w:rPr>
                <w:rFonts w:ascii="Tahoma" w:hAnsi="Tahoma" w:cs="Tahoma"/>
              </w:rPr>
            </w:pPr>
            <w:r w:rsidRPr="00C71430">
              <w:rPr>
                <w:rFonts w:ascii="Tahoma" w:hAnsi="Tahoma" w:cs="Tahoma"/>
              </w:rPr>
              <w:t xml:space="preserve">Display branch </w:t>
            </w:r>
            <w:r w:rsidR="00DD2871" w:rsidRPr="00C71430">
              <w:rPr>
                <w:rFonts w:ascii="Tahoma" w:hAnsi="Tahoma" w:cs="Tahoma"/>
              </w:rPr>
              <w:t>address</w:t>
            </w:r>
          </w:p>
        </w:tc>
      </w:tr>
      <w:tr w:rsidR="003D4707" w:rsidRPr="00C71430" w14:paraId="7404E159" w14:textId="77777777" w:rsidTr="006B390F">
        <w:tc>
          <w:tcPr>
            <w:tcW w:w="10349" w:type="dxa"/>
            <w:gridSpan w:val="3"/>
            <w:shd w:val="clear" w:color="auto" w:fill="C8E0E9" w:themeFill="accent6" w:themeFillTint="33"/>
          </w:tcPr>
          <w:p w14:paraId="6673655F" w14:textId="77777777" w:rsidR="003D4707" w:rsidRPr="00C71430" w:rsidRDefault="003D4707" w:rsidP="006B390F">
            <w:pPr>
              <w:rPr>
                <w:rFonts w:ascii="Tahoma" w:hAnsi="Tahoma" w:cs="Tahoma"/>
              </w:rPr>
            </w:pPr>
            <w:r w:rsidRPr="00C71430">
              <w:rPr>
                <w:rFonts w:ascii="Tahoma" w:hAnsi="Tahoma" w:cs="Tahoma"/>
              </w:rPr>
              <w:t xml:space="preserve">Detail </w:t>
            </w:r>
          </w:p>
        </w:tc>
      </w:tr>
      <w:tr w:rsidR="003D4707" w:rsidRPr="00C71430" w14:paraId="55A506AA" w14:textId="77777777" w:rsidTr="006B390F">
        <w:trPr>
          <w:gridAfter w:val="1"/>
          <w:wAfter w:w="12" w:type="dxa"/>
        </w:trPr>
        <w:tc>
          <w:tcPr>
            <w:tcW w:w="3823" w:type="dxa"/>
          </w:tcPr>
          <w:p w14:paraId="7A460C7D" w14:textId="0D623F23" w:rsidR="003D4707" w:rsidRPr="00C71430" w:rsidRDefault="003D4707" w:rsidP="006B390F">
            <w:pPr>
              <w:rPr>
                <w:rFonts w:ascii="Tahoma" w:hAnsi="Tahoma" w:cs="Tahoma"/>
              </w:rPr>
            </w:pPr>
            <w:r w:rsidRPr="00C71430">
              <w:rPr>
                <w:rFonts w:ascii="Tahoma" w:hAnsi="Tahoma" w:cs="Tahoma"/>
              </w:rPr>
              <w:t>Customer name</w:t>
            </w:r>
          </w:p>
        </w:tc>
        <w:tc>
          <w:tcPr>
            <w:tcW w:w="6514" w:type="dxa"/>
          </w:tcPr>
          <w:p w14:paraId="6C5A0CAC" w14:textId="68AAB561" w:rsidR="003D4707" w:rsidRPr="00C71430" w:rsidRDefault="003D4707" w:rsidP="006B390F">
            <w:pPr>
              <w:rPr>
                <w:rFonts w:ascii="Tahoma" w:hAnsi="Tahoma" w:cs="Tahoma"/>
              </w:rPr>
            </w:pPr>
            <w:r w:rsidRPr="00C71430">
              <w:rPr>
                <w:rFonts w:ascii="Tahoma" w:hAnsi="Tahoma" w:cs="Tahoma"/>
              </w:rPr>
              <w:t>Display customer name</w:t>
            </w:r>
          </w:p>
        </w:tc>
      </w:tr>
      <w:tr w:rsidR="00DD2871" w:rsidRPr="00C71430" w14:paraId="021AE9D8" w14:textId="77777777" w:rsidTr="006B390F">
        <w:trPr>
          <w:gridAfter w:val="1"/>
          <w:wAfter w:w="12" w:type="dxa"/>
        </w:trPr>
        <w:tc>
          <w:tcPr>
            <w:tcW w:w="3823" w:type="dxa"/>
          </w:tcPr>
          <w:p w14:paraId="18E0D34E" w14:textId="64EF9D09" w:rsidR="00DD2871" w:rsidRPr="00C71430" w:rsidRDefault="00DD2871" w:rsidP="006B390F">
            <w:pPr>
              <w:rPr>
                <w:rFonts w:ascii="Tahoma" w:hAnsi="Tahoma" w:cs="Tahoma"/>
              </w:rPr>
            </w:pPr>
            <w:r w:rsidRPr="00C71430">
              <w:rPr>
                <w:rFonts w:ascii="Tahoma" w:hAnsi="Tahoma" w:cs="Tahoma"/>
              </w:rPr>
              <w:t>Account no.</w:t>
            </w:r>
          </w:p>
        </w:tc>
        <w:tc>
          <w:tcPr>
            <w:tcW w:w="6514" w:type="dxa"/>
          </w:tcPr>
          <w:p w14:paraId="041704AC" w14:textId="30555326" w:rsidR="00DD2871" w:rsidRPr="00C71430" w:rsidRDefault="00DD2871" w:rsidP="006B390F">
            <w:pPr>
              <w:rPr>
                <w:rFonts w:ascii="Tahoma" w:hAnsi="Tahoma" w:cs="Tahoma"/>
              </w:rPr>
            </w:pPr>
            <w:r w:rsidRPr="00C71430">
              <w:rPr>
                <w:rFonts w:ascii="Tahoma" w:hAnsi="Tahoma" w:cs="Tahoma"/>
              </w:rPr>
              <w:t>Display account number</w:t>
            </w:r>
          </w:p>
        </w:tc>
      </w:tr>
      <w:tr w:rsidR="00DD2871" w:rsidRPr="00C71430" w14:paraId="777DE723" w14:textId="77777777" w:rsidTr="006B390F">
        <w:trPr>
          <w:gridAfter w:val="1"/>
          <w:wAfter w:w="12" w:type="dxa"/>
        </w:trPr>
        <w:tc>
          <w:tcPr>
            <w:tcW w:w="3823" w:type="dxa"/>
          </w:tcPr>
          <w:p w14:paraId="04381BA8" w14:textId="625716B9" w:rsidR="00DD2871" w:rsidRPr="00C71430" w:rsidRDefault="00DD2871" w:rsidP="006B390F">
            <w:pPr>
              <w:rPr>
                <w:rFonts w:ascii="Tahoma" w:hAnsi="Tahoma" w:cs="Tahoma"/>
              </w:rPr>
            </w:pPr>
            <w:r w:rsidRPr="00C71430">
              <w:rPr>
                <w:rFonts w:ascii="Tahoma" w:hAnsi="Tahoma" w:cs="Tahoma"/>
              </w:rPr>
              <w:t>Customer address</w:t>
            </w:r>
          </w:p>
        </w:tc>
        <w:tc>
          <w:tcPr>
            <w:tcW w:w="6514" w:type="dxa"/>
          </w:tcPr>
          <w:p w14:paraId="7789AB4F" w14:textId="63C959FC" w:rsidR="00DD2871" w:rsidRPr="00C71430" w:rsidRDefault="00DD2871" w:rsidP="006B390F">
            <w:pPr>
              <w:rPr>
                <w:rFonts w:ascii="Tahoma" w:hAnsi="Tahoma" w:cs="Tahoma"/>
              </w:rPr>
            </w:pPr>
            <w:r w:rsidRPr="00C71430">
              <w:rPr>
                <w:rFonts w:ascii="Tahoma" w:hAnsi="Tahoma" w:cs="Tahoma"/>
              </w:rPr>
              <w:t>Display customer address</w:t>
            </w:r>
          </w:p>
        </w:tc>
      </w:tr>
      <w:tr w:rsidR="003D4707" w:rsidRPr="00C71430" w14:paraId="7959A717" w14:textId="77777777" w:rsidTr="006B390F">
        <w:trPr>
          <w:gridAfter w:val="1"/>
          <w:wAfter w:w="12" w:type="dxa"/>
        </w:trPr>
        <w:tc>
          <w:tcPr>
            <w:tcW w:w="3823" w:type="dxa"/>
          </w:tcPr>
          <w:p w14:paraId="36FD7C0E" w14:textId="5013432B" w:rsidR="003D4707" w:rsidRPr="00C71430" w:rsidRDefault="00DD2871" w:rsidP="006B390F">
            <w:pPr>
              <w:rPr>
                <w:rFonts w:ascii="Tahoma" w:hAnsi="Tahoma" w:cs="Tahoma"/>
                <w:cs/>
              </w:rPr>
            </w:pPr>
            <w:r w:rsidRPr="00C71430">
              <w:rPr>
                <w:rFonts w:ascii="Tahoma" w:hAnsi="Tahoma" w:cs="Tahoma"/>
              </w:rPr>
              <w:t>Cheque return charge</w:t>
            </w:r>
          </w:p>
        </w:tc>
        <w:tc>
          <w:tcPr>
            <w:tcW w:w="6514" w:type="dxa"/>
          </w:tcPr>
          <w:p w14:paraId="358CE5D3" w14:textId="2DA7A5AA" w:rsidR="003D4707" w:rsidRPr="00C71430" w:rsidRDefault="003D4707" w:rsidP="006B390F">
            <w:pPr>
              <w:rPr>
                <w:rFonts w:ascii="Tahoma" w:hAnsi="Tahoma" w:cs="Tahoma"/>
              </w:rPr>
            </w:pPr>
            <w:r w:rsidRPr="00C71430">
              <w:rPr>
                <w:rFonts w:ascii="Tahoma" w:hAnsi="Tahoma" w:cs="Tahoma"/>
              </w:rPr>
              <w:t xml:space="preserve">Display </w:t>
            </w:r>
            <w:r w:rsidR="006A2BDC" w:rsidRPr="00C71430">
              <w:rPr>
                <w:rFonts w:ascii="Tahoma" w:hAnsi="Tahoma" w:cs="Tahoma"/>
              </w:rPr>
              <w:t xml:space="preserve">charge </w:t>
            </w:r>
            <w:r w:rsidRPr="00C71430">
              <w:rPr>
                <w:rFonts w:ascii="Tahoma" w:hAnsi="Tahoma" w:cs="Tahoma"/>
              </w:rPr>
              <w:t>amount and amount in Thai letter</w:t>
            </w:r>
          </w:p>
        </w:tc>
      </w:tr>
      <w:tr w:rsidR="006A2BDC" w:rsidRPr="00C71430" w14:paraId="07A2D527" w14:textId="77777777" w:rsidTr="006B390F">
        <w:trPr>
          <w:gridAfter w:val="1"/>
          <w:wAfter w:w="12" w:type="dxa"/>
        </w:trPr>
        <w:tc>
          <w:tcPr>
            <w:tcW w:w="3823" w:type="dxa"/>
          </w:tcPr>
          <w:p w14:paraId="3574BB2E" w14:textId="3869C21E" w:rsidR="006A2BDC" w:rsidRPr="00C71430" w:rsidRDefault="006A2BDC" w:rsidP="006B390F">
            <w:pPr>
              <w:rPr>
                <w:rFonts w:ascii="Tahoma" w:hAnsi="Tahoma" w:cs="Tahoma"/>
              </w:rPr>
            </w:pPr>
            <w:r w:rsidRPr="00C71430">
              <w:rPr>
                <w:rFonts w:ascii="Tahoma" w:hAnsi="Tahoma" w:cs="Tahoma"/>
              </w:rPr>
              <w:t>Your current account was debit with</w:t>
            </w:r>
          </w:p>
        </w:tc>
        <w:tc>
          <w:tcPr>
            <w:tcW w:w="6514" w:type="dxa"/>
          </w:tcPr>
          <w:p w14:paraId="5A3D95A6" w14:textId="35CB2143" w:rsidR="006A2BDC" w:rsidRPr="00C71430" w:rsidRDefault="006A2BDC" w:rsidP="006B390F">
            <w:pPr>
              <w:rPr>
                <w:rFonts w:ascii="Tahoma" w:hAnsi="Tahoma" w:cs="Tahoma"/>
              </w:rPr>
            </w:pPr>
            <w:r w:rsidRPr="00C71430">
              <w:rPr>
                <w:rFonts w:ascii="Tahoma" w:hAnsi="Tahoma" w:cs="Tahoma"/>
              </w:rPr>
              <w:t>Display charge amount and amount in Thai letter</w:t>
            </w:r>
          </w:p>
        </w:tc>
      </w:tr>
      <w:tr w:rsidR="006A2BDC" w:rsidRPr="00C71430" w14:paraId="6CB018AC" w14:textId="77777777" w:rsidTr="006B390F">
        <w:trPr>
          <w:gridAfter w:val="1"/>
          <w:wAfter w:w="12" w:type="dxa"/>
        </w:trPr>
        <w:tc>
          <w:tcPr>
            <w:tcW w:w="3823" w:type="dxa"/>
          </w:tcPr>
          <w:p w14:paraId="644DABF0" w14:textId="721B8E23" w:rsidR="006A2BDC" w:rsidRPr="00C71430" w:rsidRDefault="006A2BDC" w:rsidP="006B390F">
            <w:pPr>
              <w:rPr>
                <w:rFonts w:ascii="Tahoma" w:hAnsi="Tahoma" w:cs="Tahoma"/>
              </w:rPr>
            </w:pPr>
            <w:r w:rsidRPr="00C71430">
              <w:rPr>
                <w:rFonts w:ascii="Tahoma" w:hAnsi="Tahoma" w:cs="Tahoma"/>
              </w:rPr>
              <w:t>Unpaid cheque return charge</w:t>
            </w:r>
          </w:p>
        </w:tc>
        <w:tc>
          <w:tcPr>
            <w:tcW w:w="6514" w:type="dxa"/>
          </w:tcPr>
          <w:p w14:paraId="12CA0F0D" w14:textId="18B21596" w:rsidR="006A2BDC" w:rsidRPr="00C71430" w:rsidRDefault="006A2BDC" w:rsidP="006B390F">
            <w:pPr>
              <w:rPr>
                <w:rFonts w:ascii="Tahoma" w:hAnsi="Tahoma" w:cs="Tahoma"/>
              </w:rPr>
            </w:pPr>
            <w:r w:rsidRPr="00C71430">
              <w:rPr>
                <w:rFonts w:ascii="Tahoma" w:hAnsi="Tahoma" w:cs="Tahoma"/>
              </w:rPr>
              <w:t>Display Unpaid cheque return charge and amount in Thai letter</w:t>
            </w:r>
          </w:p>
        </w:tc>
      </w:tr>
      <w:tr w:rsidR="003D4707" w:rsidRPr="00C71430" w14:paraId="72ADB463" w14:textId="77777777" w:rsidTr="006B390F">
        <w:trPr>
          <w:gridAfter w:val="1"/>
          <w:wAfter w:w="12" w:type="dxa"/>
        </w:trPr>
        <w:tc>
          <w:tcPr>
            <w:tcW w:w="3823" w:type="dxa"/>
          </w:tcPr>
          <w:p w14:paraId="7F6C1C95" w14:textId="6591718A" w:rsidR="003D4707" w:rsidRPr="00C71430" w:rsidRDefault="003D4707" w:rsidP="006B390F">
            <w:pPr>
              <w:rPr>
                <w:rFonts w:ascii="Tahoma" w:hAnsi="Tahoma" w:cs="Tahoma"/>
              </w:rPr>
            </w:pPr>
            <w:r w:rsidRPr="00C71430">
              <w:rPr>
                <w:rFonts w:ascii="Tahoma" w:hAnsi="Tahoma" w:cs="Tahoma"/>
              </w:rPr>
              <w:t>Cheque No.</w:t>
            </w:r>
          </w:p>
        </w:tc>
        <w:tc>
          <w:tcPr>
            <w:tcW w:w="6514" w:type="dxa"/>
          </w:tcPr>
          <w:p w14:paraId="71916A73" w14:textId="26B70921" w:rsidR="003D4707" w:rsidRPr="00C71430" w:rsidRDefault="003D4707" w:rsidP="006B390F">
            <w:pPr>
              <w:rPr>
                <w:rFonts w:ascii="Tahoma" w:hAnsi="Tahoma" w:cs="Tahoma"/>
              </w:rPr>
            </w:pPr>
            <w:r w:rsidRPr="00C71430">
              <w:rPr>
                <w:rFonts w:ascii="Tahoma" w:hAnsi="Tahoma" w:cs="Tahoma"/>
              </w:rPr>
              <w:t>Display cheque number</w:t>
            </w:r>
          </w:p>
        </w:tc>
      </w:tr>
      <w:tr w:rsidR="003D4707" w:rsidRPr="00C71430" w14:paraId="7200394F" w14:textId="77777777" w:rsidTr="006B390F">
        <w:trPr>
          <w:gridAfter w:val="1"/>
          <w:wAfter w:w="12" w:type="dxa"/>
        </w:trPr>
        <w:tc>
          <w:tcPr>
            <w:tcW w:w="3823" w:type="dxa"/>
          </w:tcPr>
          <w:p w14:paraId="0CEE287D" w14:textId="7AC9885D" w:rsidR="003D4707" w:rsidRPr="00C71430" w:rsidRDefault="003D4707" w:rsidP="006B390F">
            <w:pPr>
              <w:rPr>
                <w:rFonts w:ascii="Tahoma" w:hAnsi="Tahoma" w:cs="Tahoma"/>
              </w:rPr>
            </w:pPr>
            <w:r w:rsidRPr="00C71430">
              <w:rPr>
                <w:rFonts w:ascii="Tahoma" w:hAnsi="Tahoma" w:cs="Tahoma"/>
              </w:rPr>
              <w:t xml:space="preserve">Ordering to pay </w:t>
            </w:r>
          </w:p>
        </w:tc>
        <w:tc>
          <w:tcPr>
            <w:tcW w:w="6514" w:type="dxa"/>
          </w:tcPr>
          <w:p w14:paraId="2793F3E4" w14:textId="691FA1EF" w:rsidR="003D4707" w:rsidRPr="00C71430" w:rsidRDefault="003D4707" w:rsidP="006B390F">
            <w:pPr>
              <w:rPr>
                <w:rFonts w:ascii="Tahoma" w:hAnsi="Tahoma" w:cs="Tahoma"/>
              </w:rPr>
            </w:pPr>
            <w:r w:rsidRPr="00C71430">
              <w:rPr>
                <w:rFonts w:ascii="Tahoma" w:hAnsi="Tahoma" w:cs="Tahoma"/>
              </w:rPr>
              <w:t>Display cheque amount</w:t>
            </w:r>
          </w:p>
        </w:tc>
      </w:tr>
      <w:tr w:rsidR="003D4707" w:rsidRPr="00C71430" w14:paraId="05376C23" w14:textId="77777777" w:rsidTr="006B390F">
        <w:trPr>
          <w:gridAfter w:val="1"/>
          <w:wAfter w:w="12" w:type="dxa"/>
        </w:trPr>
        <w:tc>
          <w:tcPr>
            <w:tcW w:w="3823" w:type="dxa"/>
          </w:tcPr>
          <w:p w14:paraId="0DA3707B" w14:textId="4E8D5E9F" w:rsidR="003D4707" w:rsidRPr="00C71430" w:rsidRDefault="003D4707" w:rsidP="006B390F">
            <w:pPr>
              <w:rPr>
                <w:rFonts w:ascii="Tahoma" w:hAnsi="Tahoma" w:cs="Tahoma"/>
              </w:rPr>
            </w:pPr>
            <w:r w:rsidRPr="00C71430">
              <w:rPr>
                <w:rFonts w:ascii="Tahoma" w:hAnsi="Tahoma" w:cs="Tahoma"/>
              </w:rPr>
              <w:t>Cheque reject caused by</w:t>
            </w:r>
          </w:p>
        </w:tc>
        <w:tc>
          <w:tcPr>
            <w:tcW w:w="6514" w:type="dxa"/>
          </w:tcPr>
          <w:p w14:paraId="521EDDFF" w14:textId="70F087F2" w:rsidR="003D4707" w:rsidRPr="00C71430" w:rsidRDefault="003D4707" w:rsidP="006B390F">
            <w:pPr>
              <w:rPr>
                <w:rFonts w:ascii="Tahoma" w:hAnsi="Tahoma" w:cs="Tahoma"/>
              </w:rPr>
            </w:pPr>
            <w:r w:rsidRPr="00C71430">
              <w:rPr>
                <w:rFonts w:ascii="Tahoma" w:hAnsi="Tahoma" w:cs="Tahoma"/>
              </w:rPr>
              <w:t>Display reason description</w:t>
            </w:r>
          </w:p>
        </w:tc>
      </w:tr>
      <w:tr w:rsidR="003163DE" w:rsidRPr="00C71430" w14:paraId="05B55D07" w14:textId="77777777" w:rsidTr="006B390F">
        <w:trPr>
          <w:gridAfter w:val="1"/>
          <w:wAfter w:w="12" w:type="dxa"/>
        </w:trPr>
        <w:tc>
          <w:tcPr>
            <w:tcW w:w="3823" w:type="dxa"/>
          </w:tcPr>
          <w:p w14:paraId="0AF26DA9" w14:textId="4EA9D9B6" w:rsidR="003163DE" w:rsidRPr="00C71430" w:rsidRDefault="003163DE" w:rsidP="006B390F">
            <w:pPr>
              <w:rPr>
                <w:rFonts w:ascii="Tahoma" w:hAnsi="Tahoma" w:cs="Tahoma"/>
              </w:rPr>
            </w:pPr>
            <w:r w:rsidRPr="00C71430">
              <w:rPr>
                <w:rFonts w:ascii="Tahoma" w:hAnsi="Tahoma" w:cs="Tahoma"/>
              </w:rPr>
              <w:t>Reason symbol</w:t>
            </w:r>
          </w:p>
        </w:tc>
        <w:tc>
          <w:tcPr>
            <w:tcW w:w="6514" w:type="dxa"/>
          </w:tcPr>
          <w:p w14:paraId="1165B3F4" w14:textId="7184C317" w:rsidR="003163DE" w:rsidRPr="00C71430" w:rsidRDefault="003163DE" w:rsidP="006B390F">
            <w:pPr>
              <w:rPr>
                <w:rFonts w:ascii="Tahoma" w:hAnsi="Tahoma" w:cs="Tahoma"/>
              </w:rPr>
            </w:pPr>
            <w:r w:rsidRPr="00C71430">
              <w:rPr>
                <w:rFonts w:ascii="Tahoma" w:hAnsi="Tahoma" w:cs="Tahoma"/>
              </w:rPr>
              <w:t>Display reason code</w:t>
            </w:r>
          </w:p>
        </w:tc>
      </w:tr>
      <w:tr w:rsidR="003163DE" w:rsidRPr="00C71430" w14:paraId="5AF14D78" w14:textId="77777777" w:rsidTr="006B390F">
        <w:trPr>
          <w:gridAfter w:val="1"/>
          <w:wAfter w:w="12" w:type="dxa"/>
        </w:trPr>
        <w:tc>
          <w:tcPr>
            <w:tcW w:w="3823" w:type="dxa"/>
          </w:tcPr>
          <w:p w14:paraId="3A3C2ECA" w14:textId="7B4D531E" w:rsidR="003163DE" w:rsidRPr="00C71430" w:rsidRDefault="003163DE" w:rsidP="003163DE">
            <w:pPr>
              <w:rPr>
                <w:rFonts w:ascii="Tahoma" w:hAnsi="Tahoma" w:cs="Tahoma"/>
              </w:rPr>
            </w:pPr>
            <w:r w:rsidRPr="00C71430">
              <w:rPr>
                <w:rFonts w:ascii="Tahoma" w:hAnsi="Tahoma" w:cs="Tahoma"/>
              </w:rPr>
              <w:t>Sending bank/Branch</w:t>
            </w:r>
          </w:p>
        </w:tc>
        <w:tc>
          <w:tcPr>
            <w:tcW w:w="6514" w:type="dxa"/>
          </w:tcPr>
          <w:p w14:paraId="31DBDE70" w14:textId="5899EF5A" w:rsidR="003163DE" w:rsidRPr="00C71430" w:rsidRDefault="003163DE" w:rsidP="003163DE">
            <w:pPr>
              <w:rPr>
                <w:rFonts w:ascii="Tahoma" w:hAnsi="Tahoma" w:cs="Tahoma"/>
              </w:rPr>
            </w:pPr>
            <w:r w:rsidRPr="00C71430">
              <w:rPr>
                <w:rFonts w:ascii="Tahoma" w:hAnsi="Tahoma" w:cs="Tahoma"/>
              </w:rPr>
              <w:t>Display Sending bank/Branch</w:t>
            </w:r>
          </w:p>
        </w:tc>
      </w:tr>
    </w:tbl>
    <w:p w14:paraId="62748486" w14:textId="77777777" w:rsidR="003D4707" w:rsidRPr="00C71430" w:rsidRDefault="003D4707" w:rsidP="008E1140">
      <w:pPr>
        <w:rPr>
          <w:rFonts w:ascii="Tahoma" w:hAnsi="Tahoma" w:cs="Tahoma"/>
        </w:rPr>
      </w:pPr>
    </w:p>
    <w:p w14:paraId="53FE5DD7" w14:textId="76E01FF2" w:rsidR="002A7450" w:rsidRPr="00C71430" w:rsidRDefault="002A6A3D" w:rsidP="00FA22FC">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C92F0C9" wp14:editId="258AA9E9">
            <wp:extent cx="6390005" cy="6222365"/>
            <wp:effectExtent l="19050" t="19050" r="10795" b="26035"/>
            <wp:docPr id="628177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0005" cy="6222365"/>
                    </a:xfrm>
                    <a:prstGeom prst="rect">
                      <a:avLst/>
                    </a:prstGeom>
                    <a:noFill/>
                    <a:ln>
                      <a:solidFill>
                        <a:schemeClr val="bg1">
                          <a:lumMod val="85000"/>
                        </a:schemeClr>
                      </a:solidFill>
                    </a:ln>
                  </pic:spPr>
                </pic:pic>
              </a:graphicData>
            </a:graphic>
          </wp:inline>
        </w:drawing>
      </w:r>
    </w:p>
    <w:p w14:paraId="7C5943A3" w14:textId="77777777" w:rsidR="00FB5C23" w:rsidRPr="00C71430" w:rsidRDefault="00FB5C23" w:rsidP="00FA22FC">
      <w:pPr>
        <w:jc w:val="center"/>
        <w:rPr>
          <w:rFonts w:ascii="Tahoma" w:hAnsi="Tahoma" w:cs="Tahoma"/>
        </w:rPr>
      </w:pPr>
    </w:p>
    <w:p w14:paraId="31509CCD" w14:textId="2A2377EC" w:rsidR="00560E95" w:rsidRPr="00C71430" w:rsidRDefault="00560E95" w:rsidP="00560E95">
      <w:pPr>
        <w:pStyle w:val="Heading3"/>
        <w:rPr>
          <w:rFonts w:ascii="Tahoma" w:hAnsi="Tahoma" w:cs="Tahoma"/>
        </w:rPr>
      </w:pPr>
      <w:bookmarkStart w:id="117" w:name="_Toc145230610"/>
      <w:bookmarkStart w:id="118" w:name="_Toc145230994"/>
      <w:r w:rsidRPr="00C71430">
        <w:rPr>
          <w:rFonts w:ascii="Tahoma" w:hAnsi="Tahoma" w:cs="Tahoma"/>
        </w:rPr>
        <w:t>Additional Impacts</w:t>
      </w:r>
      <w:bookmarkEnd w:id="117"/>
      <w:bookmarkEnd w:id="118"/>
    </w:p>
    <w:p w14:paraId="6A030D8B" w14:textId="4A6C8C1C" w:rsidR="005B7710" w:rsidRPr="00C71430" w:rsidRDefault="002A7450" w:rsidP="002A7450">
      <w:pPr>
        <w:ind w:firstLine="360"/>
        <w:rPr>
          <w:rFonts w:ascii="Tahoma" w:hAnsi="Tahoma" w:cs="Tahoma"/>
        </w:rPr>
      </w:pPr>
      <w:r w:rsidRPr="00C71430">
        <w:rPr>
          <w:rFonts w:ascii="Tahoma" w:hAnsi="Tahoma" w:cs="Tahoma"/>
        </w:rPr>
        <w:t>Not Applicable.</w:t>
      </w:r>
    </w:p>
    <w:p w14:paraId="3F38E04A" w14:textId="77777777" w:rsidR="002A7450" w:rsidRPr="00C71430" w:rsidRDefault="002A7450" w:rsidP="005B7710">
      <w:pPr>
        <w:rPr>
          <w:rFonts w:ascii="Tahoma" w:hAnsi="Tahoma" w:cs="Tahoma"/>
        </w:rPr>
      </w:pPr>
    </w:p>
    <w:p w14:paraId="0C853359" w14:textId="77777777" w:rsidR="006F0B4E" w:rsidRPr="00C71430" w:rsidRDefault="006F0B4E" w:rsidP="005B7710">
      <w:pPr>
        <w:rPr>
          <w:rFonts w:ascii="Tahoma" w:hAnsi="Tahoma" w:cs="Tahoma"/>
        </w:rPr>
      </w:pPr>
    </w:p>
    <w:p w14:paraId="1B5D69F3" w14:textId="77777777" w:rsidR="00DC6F91" w:rsidRPr="00C71430" w:rsidRDefault="00DC6F91" w:rsidP="005B7710">
      <w:pPr>
        <w:rPr>
          <w:rFonts w:ascii="Tahoma" w:hAnsi="Tahoma" w:cs="Tahoma"/>
        </w:rPr>
      </w:pPr>
    </w:p>
    <w:p w14:paraId="56380FE6" w14:textId="77777777" w:rsidR="00C71430" w:rsidRPr="00C71430" w:rsidRDefault="00C71430" w:rsidP="005B7710">
      <w:pPr>
        <w:rPr>
          <w:rFonts w:ascii="Tahoma" w:hAnsi="Tahoma" w:cs="Tahoma"/>
        </w:rPr>
      </w:pPr>
    </w:p>
    <w:p w14:paraId="12A6FB35" w14:textId="77777777" w:rsidR="00DC6F91" w:rsidRPr="00C71430" w:rsidRDefault="00DC6F91" w:rsidP="005B7710">
      <w:pPr>
        <w:rPr>
          <w:rFonts w:ascii="Tahoma" w:hAnsi="Tahoma" w:cs="Tahoma"/>
        </w:rPr>
      </w:pPr>
    </w:p>
    <w:p w14:paraId="591FEFF4" w14:textId="3B2D5988" w:rsidR="00DE3F77" w:rsidRPr="00C71430" w:rsidRDefault="00112E6E" w:rsidP="00DE3F77">
      <w:pPr>
        <w:pStyle w:val="Heading2"/>
        <w:rPr>
          <w:rFonts w:ascii="Tahoma" w:hAnsi="Tahoma" w:cs="Tahoma"/>
        </w:rPr>
      </w:pPr>
      <w:bookmarkStart w:id="119" w:name="_Toc145230611"/>
      <w:bookmarkStart w:id="120" w:name="_Toc145230995"/>
      <w:r w:rsidRPr="00C71430">
        <w:rPr>
          <w:rFonts w:ascii="Tahoma" w:hAnsi="Tahoma" w:cs="Tahoma"/>
        </w:rPr>
        <w:lastRenderedPageBreak/>
        <w:t>Debit Note/Credit Note</w:t>
      </w:r>
      <w:bookmarkEnd w:id="119"/>
      <w:bookmarkEnd w:id="120"/>
    </w:p>
    <w:p w14:paraId="22A68B32" w14:textId="77777777" w:rsidR="0011400A" w:rsidRPr="00C71430" w:rsidRDefault="0011400A" w:rsidP="0011400A">
      <w:pPr>
        <w:rPr>
          <w:rFonts w:ascii="Tahoma" w:hAnsi="Tahoma" w:cs="Tahoma"/>
        </w:rPr>
      </w:pPr>
    </w:p>
    <w:tbl>
      <w:tblPr>
        <w:tblStyle w:val="TableGrid"/>
        <w:tblW w:w="0" w:type="auto"/>
        <w:tblLook w:val="04A0" w:firstRow="1" w:lastRow="0" w:firstColumn="1" w:lastColumn="0" w:noHBand="0" w:noVBand="1"/>
      </w:tblPr>
      <w:tblGrid>
        <w:gridCol w:w="5026"/>
        <w:gridCol w:w="5027"/>
      </w:tblGrid>
      <w:tr w:rsidR="0011400A" w:rsidRPr="00C71430" w14:paraId="3E335E3F" w14:textId="77777777" w:rsidTr="006B390F">
        <w:tc>
          <w:tcPr>
            <w:tcW w:w="5026" w:type="dxa"/>
          </w:tcPr>
          <w:p w14:paraId="618866C9" w14:textId="7530D5DA" w:rsidR="0011400A" w:rsidRPr="00C71430" w:rsidRDefault="00A52554" w:rsidP="006B390F">
            <w:pPr>
              <w:rPr>
                <w:rFonts w:ascii="Tahoma" w:hAnsi="Tahoma" w:cs="Tahoma"/>
              </w:rPr>
            </w:pPr>
            <w:r w:rsidRPr="00C71430">
              <w:rPr>
                <w:rFonts w:ascii="Tahoma" w:hAnsi="Tahoma" w:cs="Tahoma"/>
              </w:rPr>
              <w:t xml:space="preserve">DPS-67 </w:t>
            </w:r>
            <w:r w:rsidR="0011400A" w:rsidRPr="00C71430">
              <w:rPr>
                <w:rFonts w:ascii="Tahoma" w:hAnsi="Tahoma" w:cs="Tahoma"/>
                <w:cs/>
              </w:rPr>
              <w:t>การบันทึกรายการฝาก-ถอน ทุกรายการ ระบบต้องสร้างใบแจ้งหัก/เข้าบัญชี (</w:t>
            </w:r>
            <w:r w:rsidR="0011400A" w:rsidRPr="00C71430">
              <w:rPr>
                <w:rFonts w:ascii="Tahoma" w:hAnsi="Tahoma" w:cs="Tahoma"/>
              </w:rPr>
              <w:t xml:space="preserve">Debit/Credit Note) </w:t>
            </w:r>
            <w:r w:rsidR="0011400A" w:rsidRPr="00C71430">
              <w:rPr>
                <w:rFonts w:ascii="Tahoma" w:hAnsi="Tahoma" w:cs="Tahoma"/>
                <w:cs/>
              </w:rPr>
              <w:t>ตามรูปแบบที่ธนาคารกำหนด โดยสามารถเปลี่ยนแปลงได้ และสามารถเรียกดู/สั่งพิมพ์ย้อนหลังได้</w:t>
            </w:r>
          </w:p>
        </w:tc>
        <w:tc>
          <w:tcPr>
            <w:tcW w:w="5027" w:type="dxa"/>
          </w:tcPr>
          <w:p w14:paraId="48DC158B" w14:textId="77777777" w:rsidR="0011400A" w:rsidRPr="00C71430" w:rsidRDefault="0011400A" w:rsidP="006B390F">
            <w:pPr>
              <w:rPr>
                <w:rFonts w:ascii="Tahoma" w:hAnsi="Tahoma" w:cs="Tahoma"/>
              </w:rPr>
            </w:pPr>
            <w:r w:rsidRPr="00C71430">
              <w:rPr>
                <w:rFonts w:ascii="Tahoma" w:hAnsi="Tahoma" w:cs="Tahoma"/>
              </w:rPr>
              <w:t>To save data in every deposit-withdrawal transaction, the system must create a debit/credit note in the bank specific form which can be changed and viewed / printed backwards</w:t>
            </w:r>
          </w:p>
        </w:tc>
      </w:tr>
    </w:tbl>
    <w:p w14:paraId="501A8A21" w14:textId="77777777" w:rsidR="0011400A" w:rsidRPr="00C71430" w:rsidRDefault="0011400A" w:rsidP="0011400A">
      <w:pPr>
        <w:rPr>
          <w:rFonts w:ascii="Tahoma" w:hAnsi="Tahoma" w:cs="Tahoma"/>
        </w:rPr>
      </w:pPr>
    </w:p>
    <w:p w14:paraId="3EF81E83" w14:textId="01E3D3C2" w:rsidR="00112E6E" w:rsidRPr="00C71430" w:rsidRDefault="00112E6E" w:rsidP="00112E6E">
      <w:pPr>
        <w:pStyle w:val="Heading3"/>
        <w:rPr>
          <w:rFonts w:ascii="Tahoma" w:hAnsi="Tahoma" w:cs="Tahoma"/>
        </w:rPr>
      </w:pPr>
      <w:bookmarkStart w:id="121" w:name="_Toc145230612"/>
      <w:bookmarkStart w:id="122" w:name="_Toc145230996"/>
      <w:r w:rsidRPr="00C71430">
        <w:rPr>
          <w:rFonts w:ascii="Tahoma" w:hAnsi="Tahoma" w:cs="Tahoma"/>
        </w:rPr>
        <w:t>Purpose</w:t>
      </w:r>
      <w:bookmarkEnd w:id="121"/>
      <w:bookmarkEnd w:id="122"/>
    </w:p>
    <w:p w14:paraId="6E4DFEAE" w14:textId="512AAC09" w:rsidR="00AD4AD6" w:rsidRPr="00C71430" w:rsidRDefault="003C199D" w:rsidP="003C199D">
      <w:pPr>
        <w:shd w:val="clear" w:color="auto" w:fill="FDFDFD"/>
        <w:ind w:left="360"/>
        <w:rPr>
          <w:rFonts w:ascii="Tahoma" w:hAnsi="Tahoma" w:cs="Tahoma"/>
          <w:lang w:val="en"/>
        </w:rPr>
      </w:pPr>
      <w:r w:rsidRPr="00C71430">
        <w:rPr>
          <w:rFonts w:ascii="Tahoma" w:hAnsi="Tahoma" w:cs="Tahoma"/>
        </w:rPr>
        <w:t xml:space="preserve">The purpose is </w:t>
      </w:r>
      <w:r w:rsidRPr="00C71430">
        <w:rPr>
          <w:rFonts w:ascii="Tahoma" w:hAnsi="Tahoma" w:cs="Tahoma"/>
          <w:lang w:val="en"/>
        </w:rPr>
        <w:t>to provide</w:t>
      </w:r>
      <w:r w:rsidR="004D4E94" w:rsidRPr="00C71430">
        <w:rPr>
          <w:rFonts w:ascii="Tahoma" w:hAnsi="Tahoma" w:cs="Tahoma"/>
          <w:lang w:val="en"/>
        </w:rPr>
        <w:t xml:space="preserve"> debit note and credit note for all transaction. </w:t>
      </w:r>
    </w:p>
    <w:p w14:paraId="7935D904" w14:textId="77777777" w:rsidR="003C199D" w:rsidRPr="00C71430" w:rsidRDefault="003C199D" w:rsidP="003C199D">
      <w:pPr>
        <w:shd w:val="clear" w:color="auto" w:fill="FDFDFD"/>
        <w:rPr>
          <w:rStyle w:val="ts-alignment-element"/>
          <w:rFonts w:ascii="Tahoma" w:hAnsi="Tahoma" w:cs="Tahoma"/>
          <w:sz w:val="21"/>
          <w:szCs w:val="21"/>
        </w:rPr>
      </w:pPr>
    </w:p>
    <w:p w14:paraId="4A296875" w14:textId="6D3FF6C9" w:rsidR="00112E6E" w:rsidRPr="00C71430" w:rsidRDefault="00112E6E" w:rsidP="00112E6E">
      <w:pPr>
        <w:pStyle w:val="Heading3"/>
        <w:rPr>
          <w:rFonts w:ascii="Tahoma" w:hAnsi="Tahoma" w:cs="Tahoma"/>
        </w:rPr>
      </w:pPr>
      <w:bookmarkStart w:id="123" w:name="_Toc145230613"/>
      <w:bookmarkStart w:id="124" w:name="_Toc145230997"/>
      <w:r w:rsidRPr="00C71430">
        <w:rPr>
          <w:rFonts w:ascii="Tahoma" w:hAnsi="Tahoma" w:cs="Tahoma"/>
        </w:rPr>
        <w:t>Background</w:t>
      </w:r>
      <w:bookmarkEnd w:id="123"/>
      <w:bookmarkEnd w:id="124"/>
    </w:p>
    <w:p w14:paraId="71BEEBC8" w14:textId="72AF4EDD" w:rsidR="005E4390" w:rsidRPr="00C71430" w:rsidRDefault="005E4390" w:rsidP="000374C1">
      <w:pPr>
        <w:pStyle w:val="ListParagraph"/>
        <w:numPr>
          <w:ilvl w:val="2"/>
          <w:numId w:val="23"/>
        </w:numPr>
        <w:ind w:left="1560" w:hanging="851"/>
        <w:jc w:val="both"/>
        <w:rPr>
          <w:rFonts w:ascii="Tahoma" w:hAnsi="Tahoma" w:cs="Tahoma"/>
          <w:lang w:bidi="ar-SA"/>
        </w:rPr>
      </w:pPr>
      <w:r w:rsidRPr="00C71430">
        <w:rPr>
          <w:rFonts w:ascii="Tahoma" w:hAnsi="Tahoma" w:cs="Tahoma"/>
        </w:rPr>
        <w:t>EXIM Current Business Practice (as-is)</w:t>
      </w:r>
    </w:p>
    <w:p w14:paraId="44684427" w14:textId="606F68C0" w:rsidR="005E4390" w:rsidRPr="00C71430" w:rsidRDefault="005E4390">
      <w:pPr>
        <w:pStyle w:val="ListParagraph"/>
        <w:numPr>
          <w:ilvl w:val="0"/>
          <w:numId w:val="14"/>
        </w:numPr>
        <w:ind w:left="1560" w:hanging="426"/>
        <w:jc w:val="both"/>
        <w:rPr>
          <w:rFonts w:ascii="Tahoma" w:hAnsi="Tahoma" w:cs="Tahoma"/>
        </w:rPr>
      </w:pPr>
      <w:r w:rsidRPr="00C71430">
        <w:rPr>
          <w:rFonts w:ascii="Tahoma" w:hAnsi="Tahoma" w:cs="Tahoma"/>
        </w:rPr>
        <w:t xml:space="preserve">As is </w:t>
      </w:r>
      <w:r w:rsidR="00127565" w:rsidRPr="00C71430">
        <w:rPr>
          <w:rFonts w:ascii="Tahoma" w:hAnsi="Tahoma" w:cs="Tahoma"/>
        </w:rPr>
        <w:t xml:space="preserve">debit note and credit note </w:t>
      </w:r>
      <w:r w:rsidRPr="00C71430">
        <w:rPr>
          <w:rFonts w:ascii="Tahoma" w:hAnsi="Tahoma" w:cs="Tahoma"/>
        </w:rPr>
        <w:t xml:space="preserve">produced by AS/400. </w:t>
      </w:r>
    </w:p>
    <w:p w14:paraId="236C2B5E" w14:textId="77777777" w:rsidR="005E4390" w:rsidRPr="00C71430" w:rsidRDefault="005E4390" w:rsidP="005E4390">
      <w:pPr>
        <w:rPr>
          <w:rFonts w:ascii="Tahoma" w:hAnsi="Tahoma" w:cs="Tahoma"/>
        </w:rPr>
      </w:pPr>
    </w:p>
    <w:p w14:paraId="07C86DB9" w14:textId="44939319" w:rsidR="005E4390" w:rsidRPr="00C71430" w:rsidRDefault="0047229D" w:rsidP="000374C1">
      <w:pPr>
        <w:pStyle w:val="ListParagraph"/>
        <w:numPr>
          <w:ilvl w:val="2"/>
          <w:numId w:val="23"/>
        </w:numPr>
        <w:spacing w:after="240"/>
        <w:rPr>
          <w:rFonts w:ascii="Tahoma" w:hAnsi="Tahoma" w:cs="Tahoma"/>
        </w:rPr>
      </w:pPr>
      <w:r w:rsidRPr="00C71430">
        <w:rPr>
          <w:rFonts w:ascii="Tahoma" w:hAnsi="Tahoma" w:cs="Tahoma"/>
        </w:rPr>
        <w:t>CBS9</w:t>
      </w:r>
      <w:r w:rsidR="005E4390" w:rsidRPr="00C71430">
        <w:rPr>
          <w:rFonts w:ascii="Tahoma" w:hAnsi="Tahoma" w:cs="Tahoma"/>
        </w:rPr>
        <w:t xml:space="preserve"> Current Functionality</w:t>
      </w:r>
    </w:p>
    <w:p w14:paraId="0C15FD3E" w14:textId="77777777" w:rsidR="00D52AA1" w:rsidRPr="00C71430" w:rsidRDefault="00D52AA1" w:rsidP="00D52AA1">
      <w:pPr>
        <w:pStyle w:val="ListParagraph"/>
        <w:numPr>
          <w:ilvl w:val="0"/>
          <w:numId w:val="14"/>
        </w:numPr>
        <w:ind w:left="1530"/>
        <w:rPr>
          <w:rFonts w:ascii="Tahoma" w:hAnsi="Tahoma" w:cs="Tahoma"/>
          <w:lang w:val="en"/>
        </w:rPr>
      </w:pPr>
      <w:r w:rsidRPr="00C71430">
        <w:rPr>
          <w:rFonts w:ascii="Tahoma" w:hAnsi="Tahoma" w:cs="Tahoma"/>
          <w:lang w:val="en"/>
        </w:rPr>
        <w:t>Checking CBS9 report.</w:t>
      </w:r>
    </w:p>
    <w:p w14:paraId="01FD78E0" w14:textId="77777777" w:rsidR="004D4E94" w:rsidRPr="00C71430" w:rsidRDefault="004D4E94" w:rsidP="004D4E94">
      <w:pPr>
        <w:pStyle w:val="ListParagraph"/>
        <w:spacing w:after="240"/>
        <w:ind w:left="530"/>
        <w:rPr>
          <w:rFonts w:ascii="Tahoma" w:hAnsi="Tahoma" w:cs="Tahoma"/>
        </w:rPr>
      </w:pPr>
    </w:p>
    <w:p w14:paraId="4E77E7A7" w14:textId="77777777" w:rsidR="004D4E94" w:rsidRPr="00C71430" w:rsidRDefault="004D4E94" w:rsidP="004D4E94">
      <w:pPr>
        <w:pStyle w:val="ListParagraph"/>
        <w:spacing w:after="240"/>
        <w:ind w:left="530"/>
        <w:rPr>
          <w:rFonts w:ascii="Tahoma" w:hAnsi="Tahoma" w:cs="Tahoma"/>
        </w:rPr>
      </w:pPr>
    </w:p>
    <w:p w14:paraId="7A4457CF" w14:textId="77777777" w:rsidR="004D4E94" w:rsidRPr="00C71430" w:rsidRDefault="004D4E94" w:rsidP="004D4E94">
      <w:pPr>
        <w:pStyle w:val="ListParagraph"/>
        <w:spacing w:after="240"/>
        <w:ind w:left="530"/>
        <w:rPr>
          <w:rFonts w:ascii="Tahoma" w:hAnsi="Tahoma" w:cs="Tahoma"/>
        </w:rPr>
      </w:pPr>
    </w:p>
    <w:p w14:paraId="3FAF3904" w14:textId="77777777" w:rsidR="004D4E94" w:rsidRPr="00C71430" w:rsidRDefault="004D4E94" w:rsidP="004D4E94">
      <w:pPr>
        <w:pStyle w:val="ListParagraph"/>
        <w:spacing w:after="240"/>
        <w:ind w:left="530"/>
        <w:rPr>
          <w:rFonts w:ascii="Tahoma" w:hAnsi="Tahoma" w:cs="Tahoma"/>
        </w:rPr>
      </w:pPr>
    </w:p>
    <w:p w14:paraId="43394178" w14:textId="77777777" w:rsidR="004D4E94" w:rsidRPr="00C71430" w:rsidRDefault="004D4E94" w:rsidP="004D4E94">
      <w:pPr>
        <w:pStyle w:val="ListParagraph"/>
        <w:spacing w:after="240"/>
        <w:ind w:left="530"/>
        <w:rPr>
          <w:rFonts w:ascii="Tahoma" w:hAnsi="Tahoma" w:cs="Tahoma"/>
        </w:rPr>
      </w:pPr>
    </w:p>
    <w:p w14:paraId="108BB64C" w14:textId="77777777" w:rsidR="004D4E94" w:rsidRPr="00C71430" w:rsidRDefault="004D4E94" w:rsidP="004D4E94">
      <w:pPr>
        <w:pStyle w:val="ListParagraph"/>
        <w:spacing w:after="240"/>
        <w:ind w:left="530"/>
        <w:rPr>
          <w:rFonts w:ascii="Tahoma" w:hAnsi="Tahoma" w:cs="Tahoma"/>
        </w:rPr>
      </w:pPr>
    </w:p>
    <w:p w14:paraId="7A5128F9" w14:textId="77777777" w:rsidR="004D4E94" w:rsidRPr="00C71430" w:rsidRDefault="004D4E94" w:rsidP="004D4E94">
      <w:pPr>
        <w:pStyle w:val="ListParagraph"/>
        <w:spacing w:after="240"/>
        <w:ind w:left="530"/>
        <w:rPr>
          <w:rFonts w:ascii="Tahoma" w:hAnsi="Tahoma" w:cs="Tahoma"/>
        </w:rPr>
      </w:pPr>
    </w:p>
    <w:p w14:paraId="41A52FD3" w14:textId="77777777" w:rsidR="004D4E94" w:rsidRPr="00C71430" w:rsidRDefault="004D4E94" w:rsidP="004D4E94">
      <w:pPr>
        <w:pStyle w:val="ListParagraph"/>
        <w:spacing w:after="240"/>
        <w:ind w:left="530"/>
        <w:rPr>
          <w:rFonts w:ascii="Tahoma" w:hAnsi="Tahoma" w:cs="Tahoma"/>
        </w:rPr>
      </w:pPr>
    </w:p>
    <w:p w14:paraId="01B9A89B" w14:textId="77777777" w:rsidR="004D4E94" w:rsidRPr="00C71430" w:rsidRDefault="004D4E94" w:rsidP="004D4E94">
      <w:pPr>
        <w:pStyle w:val="ListParagraph"/>
        <w:spacing w:after="240"/>
        <w:ind w:left="530"/>
        <w:rPr>
          <w:rFonts w:ascii="Tahoma" w:hAnsi="Tahoma" w:cs="Tahoma"/>
        </w:rPr>
      </w:pPr>
    </w:p>
    <w:p w14:paraId="7718C17C" w14:textId="77777777" w:rsidR="004D4E94" w:rsidRPr="00C71430" w:rsidRDefault="004D4E94" w:rsidP="004D4E94">
      <w:pPr>
        <w:pStyle w:val="ListParagraph"/>
        <w:spacing w:after="240"/>
        <w:ind w:left="530"/>
        <w:rPr>
          <w:rFonts w:ascii="Tahoma" w:hAnsi="Tahoma" w:cs="Tahoma"/>
        </w:rPr>
      </w:pPr>
    </w:p>
    <w:p w14:paraId="459A492F" w14:textId="77777777" w:rsidR="004D4E94" w:rsidRPr="00C71430" w:rsidRDefault="004D4E94" w:rsidP="004D4E94">
      <w:pPr>
        <w:pStyle w:val="ListParagraph"/>
        <w:spacing w:after="240"/>
        <w:ind w:left="530"/>
        <w:rPr>
          <w:rFonts w:ascii="Tahoma" w:hAnsi="Tahoma" w:cs="Tahoma"/>
        </w:rPr>
      </w:pPr>
    </w:p>
    <w:p w14:paraId="394D37E1" w14:textId="77777777" w:rsidR="004D4E94" w:rsidRPr="00C71430" w:rsidRDefault="004D4E94" w:rsidP="004D4E94">
      <w:pPr>
        <w:pStyle w:val="ListParagraph"/>
        <w:spacing w:after="240"/>
        <w:ind w:left="530"/>
        <w:rPr>
          <w:rFonts w:ascii="Tahoma" w:hAnsi="Tahoma" w:cs="Tahoma"/>
        </w:rPr>
      </w:pPr>
    </w:p>
    <w:p w14:paraId="33B476F4" w14:textId="77777777" w:rsidR="004D4E94" w:rsidRPr="00C71430" w:rsidRDefault="004D4E94" w:rsidP="004D4E94">
      <w:pPr>
        <w:pStyle w:val="ListParagraph"/>
        <w:spacing w:after="240"/>
        <w:ind w:left="530"/>
        <w:rPr>
          <w:rFonts w:ascii="Tahoma" w:hAnsi="Tahoma" w:cs="Tahoma"/>
        </w:rPr>
      </w:pPr>
    </w:p>
    <w:p w14:paraId="53D9CA26" w14:textId="77777777" w:rsidR="004D4E94" w:rsidRPr="00C71430" w:rsidRDefault="004D4E94" w:rsidP="004D4E94">
      <w:pPr>
        <w:pStyle w:val="ListParagraph"/>
        <w:spacing w:after="240"/>
        <w:ind w:left="530"/>
        <w:rPr>
          <w:rFonts w:ascii="Tahoma" w:hAnsi="Tahoma" w:cs="Tahoma"/>
        </w:rPr>
      </w:pPr>
    </w:p>
    <w:p w14:paraId="013E3EF6" w14:textId="77777777" w:rsidR="004D4E94" w:rsidRPr="00C71430" w:rsidRDefault="004D4E94" w:rsidP="004D4E94">
      <w:pPr>
        <w:pStyle w:val="ListParagraph"/>
        <w:spacing w:after="240"/>
        <w:ind w:left="530"/>
        <w:rPr>
          <w:rFonts w:ascii="Tahoma" w:hAnsi="Tahoma" w:cs="Tahoma"/>
        </w:rPr>
      </w:pPr>
    </w:p>
    <w:p w14:paraId="5BFEC150" w14:textId="77777777" w:rsidR="004D4E94" w:rsidRPr="00C71430" w:rsidRDefault="004D4E94" w:rsidP="004D4E94">
      <w:pPr>
        <w:pStyle w:val="ListParagraph"/>
        <w:spacing w:after="240"/>
        <w:ind w:left="530"/>
        <w:rPr>
          <w:rFonts w:ascii="Tahoma" w:hAnsi="Tahoma" w:cs="Tahoma"/>
        </w:rPr>
      </w:pPr>
    </w:p>
    <w:p w14:paraId="68A4A630" w14:textId="77777777" w:rsidR="004D4E94" w:rsidRPr="00C71430" w:rsidRDefault="004D4E94" w:rsidP="004D4E94">
      <w:pPr>
        <w:pStyle w:val="ListParagraph"/>
        <w:spacing w:after="240"/>
        <w:ind w:left="530"/>
        <w:rPr>
          <w:rFonts w:ascii="Tahoma" w:hAnsi="Tahoma" w:cs="Tahoma"/>
        </w:rPr>
      </w:pPr>
    </w:p>
    <w:p w14:paraId="50034C09" w14:textId="77777777" w:rsidR="004D4E94" w:rsidRPr="00C71430" w:rsidRDefault="004D4E94" w:rsidP="004D4E94">
      <w:pPr>
        <w:pStyle w:val="ListParagraph"/>
        <w:spacing w:after="240"/>
        <w:ind w:left="530"/>
        <w:rPr>
          <w:rFonts w:ascii="Tahoma" w:hAnsi="Tahoma" w:cs="Tahoma"/>
        </w:rPr>
      </w:pPr>
    </w:p>
    <w:p w14:paraId="03B6DE45" w14:textId="77777777" w:rsidR="004D4E94" w:rsidRPr="00C71430" w:rsidRDefault="004D4E94" w:rsidP="004D4E94">
      <w:pPr>
        <w:pStyle w:val="ListParagraph"/>
        <w:spacing w:after="240"/>
        <w:ind w:left="530"/>
        <w:rPr>
          <w:rFonts w:ascii="Tahoma" w:hAnsi="Tahoma" w:cs="Tahoma"/>
        </w:rPr>
      </w:pPr>
    </w:p>
    <w:p w14:paraId="6591FE55" w14:textId="77777777" w:rsidR="004D4E94" w:rsidRPr="00C71430" w:rsidRDefault="004D4E94" w:rsidP="004D4E94">
      <w:pPr>
        <w:pStyle w:val="ListParagraph"/>
        <w:spacing w:after="240"/>
        <w:ind w:left="530"/>
        <w:rPr>
          <w:rFonts w:ascii="Tahoma" w:hAnsi="Tahoma" w:cs="Tahoma"/>
        </w:rPr>
      </w:pPr>
    </w:p>
    <w:p w14:paraId="2FDEDAB3" w14:textId="77777777" w:rsidR="004D4E94" w:rsidRPr="00C71430" w:rsidRDefault="004D4E94" w:rsidP="004D4E94">
      <w:pPr>
        <w:pStyle w:val="ListParagraph"/>
        <w:spacing w:after="240"/>
        <w:ind w:left="530"/>
        <w:rPr>
          <w:rFonts w:ascii="Tahoma" w:hAnsi="Tahoma" w:cs="Tahoma"/>
        </w:rPr>
      </w:pPr>
    </w:p>
    <w:p w14:paraId="43843748" w14:textId="77777777" w:rsidR="004D4E94" w:rsidRPr="00C71430" w:rsidRDefault="004D4E94" w:rsidP="004D4E94">
      <w:pPr>
        <w:pStyle w:val="ListParagraph"/>
        <w:spacing w:after="240"/>
        <w:ind w:left="530"/>
        <w:rPr>
          <w:rFonts w:ascii="Tahoma" w:hAnsi="Tahoma" w:cs="Tahoma"/>
        </w:rPr>
      </w:pPr>
    </w:p>
    <w:p w14:paraId="22B53E61" w14:textId="77777777" w:rsidR="004D4E94" w:rsidRPr="00C71430" w:rsidRDefault="004D4E94" w:rsidP="004D4E94">
      <w:pPr>
        <w:pStyle w:val="ListParagraph"/>
        <w:spacing w:after="240"/>
        <w:ind w:left="530"/>
        <w:rPr>
          <w:rFonts w:ascii="Tahoma" w:hAnsi="Tahoma" w:cs="Tahoma"/>
        </w:rPr>
      </w:pPr>
    </w:p>
    <w:p w14:paraId="0D7B3C67" w14:textId="77777777" w:rsidR="004D4E94" w:rsidRPr="00C71430" w:rsidRDefault="004D4E94" w:rsidP="004D4E94">
      <w:pPr>
        <w:pStyle w:val="ListParagraph"/>
        <w:spacing w:after="240"/>
        <w:ind w:left="530"/>
        <w:rPr>
          <w:rFonts w:ascii="Tahoma" w:hAnsi="Tahoma" w:cs="Tahoma"/>
        </w:rPr>
      </w:pPr>
    </w:p>
    <w:p w14:paraId="39FB277A" w14:textId="77777777" w:rsidR="00112E6E" w:rsidRPr="00C71430" w:rsidRDefault="00112E6E" w:rsidP="00112E6E">
      <w:pPr>
        <w:pStyle w:val="Heading3"/>
        <w:rPr>
          <w:rFonts w:ascii="Tahoma" w:hAnsi="Tahoma" w:cs="Tahoma"/>
        </w:rPr>
      </w:pPr>
      <w:bookmarkStart w:id="125" w:name="_Toc145230614"/>
      <w:bookmarkStart w:id="126" w:name="_Toc145230998"/>
      <w:r w:rsidRPr="00C71430">
        <w:rPr>
          <w:rFonts w:ascii="Tahoma" w:hAnsi="Tahoma" w:cs="Tahoma"/>
        </w:rPr>
        <w:lastRenderedPageBreak/>
        <w:t>Supported Sample Transaction and Case from Customer</w:t>
      </w:r>
      <w:bookmarkEnd w:id="125"/>
      <w:bookmarkEnd w:id="126"/>
    </w:p>
    <w:p w14:paraId="3C5B1A43" w14:textId="1FF3EA65" w:rsidR="000A479A" w:rsidRPr="00C71430" w:rsidRDefault="0093070F" w:rsidP="0093070F">
      <w:pPr>
        <w:pStyle w:val="Heading4"/>
        <w:rPr>
          <w:rFonts w:ascii="Tahoma" w:hAnsi="Tahoma" w:cs="Tahoma"/>
          <w:b w:val="0"/>
          <w:bCs w:val="0"/>
          <w:color w:val="auto"/>
        </w:rPr>
      </w:pPr>
      <w:bookmarkStart w:id="127" w:name="_Toc145230615"/>
      <w:bookmarkStart w:id="128" w:name="_Toc145230999"/>
      <w:r w:rsidRPr="00C71430">
        <w:rPr>
          <w:rFonts w:ascii="Tahoma" w:hAnsi="Tahoma" w:cs="Tahoma"/>
          <w:b w:val="0"/>
          <w:bCs w:val="0"/>
          <w:color w:val="auto"/>
        </w:rPr>
        <w:t>Debit note</w:t>
      </w:r>
      <w:bookmarkEnd w:id="127"/>
      <w:bookmarkEnd w:id="128"/>
    </w:p>
    <w:p w14:paraId="6354FBA0" w14:textId="43745D61" w:rsidR="000A479A" w:rsidRPr="00C71430" w:rsidRDefault="0093070F" w:rsidP="0093070F">
      <w:pPr>
        <w:pStyle w:val="Heading5"/>
        <w:rPr>
          <w:rFonts w:ascii="Tahoma" w:hAnsi="Tahoma" w:cs="Tahoma"/>
          <w:color w:val="auto"/>
        </w:rPr>
      </w:pPr>
      <w:bookmarkStart w:id="129" w:name="_Toc145231000"/>
      <w:r w:rsidRPr="00C71430">
        <w:rPr>
          <w:rFonts w:ascii="Tahoma" w:hAnsi="Tahoma" w:cs="Tahoma"/>
          <w:color w:val="auto"/>
        </w:rPr>
        <w:t>Internal fund transfer currency conversion</w:t>
      </w:r>
      <w:bookmarkEnd w:id="129"/>
    </w:p>
    <w:p w14:paraId="7CF8FD10" w14:textId="23D010A8" w:rsidR="00FA0E3C" w:rsidRPr="00C71430" w:rsidRDefault="00FA0E3C" w:rsidP="000A479A">
      <w:pPr>
        <w:ind w:left="720" w:firstLine="72"/>
        <w:rPr>
          <w:rFonts w:ascii="Tahoma" w:hAnsi="Tahoma" w:cs="Tahoma"/>
          <w:cs/>
        </w:rPr>
      </w:pPr>
    </w:p>
    <w:p w14:paraId="639B210D" w14:textId="1C8238EC" w:rsidR="0093070F" w:rsidRPr="00C71430" w:rsidRDefault="0093070F" w:rsidP="0093070F">
      <w:pPr>
        <w:ind w:left="720" w:hanging="720"/>
        <w:jc w:val="center"/>
        <w:rPr>
          <w:rFonts w:ascii="Tahoma" w:hAnsi="Tahoma" w:cs="Tahoma"/>
        </w:rPr>
      </w:pPr>
      <w:r w:rsidRPr="00C71430">
        <w:rPr>
          <w:rFonts w:ascii="Tahoma" w:hAnsi="Tahoma" w:cs="Tahoma"/>
          <w:noProof/>
          <w:lang w:val="en-SG" w:eastAsia="en-SG" w:bidi="ar-SA"/>
        </w:rPr>
        <w:drawing>
          <wp:inline distT="0" distB="0" distL="0" distR="0" wp14:anchorId="4ACE787F" wp14:editId="1BE548D5">
            <wp:extent cx="6390005" cy="7190105"/>
            <wp:effectExtent l="0" t="0" r="0" b="0"/>
            <wp:docPr id="2002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061" name=""/>
                    <pic:cNvPicPr/>
                  </pic:nvPicPr>
                  <pic:blipFill>
                    <a:blip r:embed="rId29"/>
                    <a:stretch>
                      <a:fillRect/>
                    </a:stretch>
                  </pic:blipFill>
                  <pic:spPr>
                    <a:xfrm>
                      <a:off x="0" y="0"/>
                      <a:ext cx="6390005" cy="7190105"/>
                    </a:xfrm>
                    <a:prstGeom prst="rect">
                      <a:avLst/>
                    </a:prstGeom>
                  </pic:spPr>
                </pic:pic>
              </a:graphicData>
            </a:graphic>
          </wp:inline>
        </w:drawing>
      </w:r>
    </w:p>
    <w:p w14:paraId="1991BAC6" w14:textId="77777777" w:rsidR="00B20D09" w:rsidRPr="00C71430" w:rsidRDefault="00B20D09" w:rsidP="0093070F">
      <w:pPr>
        <w:ind w:left="720" w:hanging="720"/>
        <w:jc w:val="center"/>
        <w:rPr>
          <w:rFonts w:ascii="Tahoma" w:hAnsi="Tahoma" w:cs="Tahoma"/>
        </w:rPr>
      </w:pPr>
    </w:p>
    <w:p w14:paraId="34C7E3E6" w14:textId="18263150" w:rsidR="00B20D09" w:rsidRPr="00C71430" w:rsidRDefault="00B20D09" w:rsidP="0093070F">
      <w:pPr>
        <w:ind w:left="720" w:hanging="720"/>
        <w:jc w:val="center"/>
        <w:rPr>
          <w:rFonts w:ascii="Tahoma" w:hAnsi="Tahoma" w:cs="Tahoma"/>
        </w:rPr>
      </w:pPr>
      <w:r w:rsidRPr="00C71430">
        <w:rPr>
          <w:rFonts w:ascii="Tahoma" w:hAnsi="Tahoma" w:cs="Tahoma"/>
          <w:noProof/>
          <w:lang w:val="en-SG" w:eastAsia="en-SG" w:bidi="ar-SA"/>
        </w:rPr>
        <w:lastRenderedPageBreak/>
        <w:drawing>
          <wp:inline distT="0" distB="0" distL="0" distR="0" wp14:anchorId="0C3E8748" wp14:editId="35BE8BA1">
            <wp:extent cx="6390005" cy="7164705"/>
            <wp:effectExtent l="0" t="0" r="0" b="0"/>
            <wp:docPr id="123535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1020" name=""/>
                    <pic:cNvPicPr/>
                  </pic:nvPicPr>
                  <pic:blipFill>
                    <a:blip r:embed="rId30"/>
                    <a:stretch>
                      <a:fillRect/>
                    </a:stretch>
                  </pic:blipFill>
                  <pic:spPr>
                    <a:xfrm>
                      <a:off x="0" y="0"/>
                      <a:ext cx="6390005" cy="7164705"/>
                    </a:xfrm>
                    <a:prstGeom prst="rect">
                      <a:avLst/>
                    </a:prstGeom>
                  </pic:spPr>
                </pic:pic>
              </a:graphicData>
            </a:graphic>
          </wp:inline>
        </w:drawing>
      </w:r>
    </w:p>
    <w:p w14:paraId="311FC6FE" w14:textId="77777777" w:rsidR="00B20D09" w:rsidRPr="00C71430" w:rsidRDefault="00B20D09" w:rsidP="0093070F">
      <w:pPr>
        <w:ind w:left="720" w:hanging="720"/>
        <w:jc w:val="center"/>
        <w:rPr>
          <w:rFonts w:ascii="Tahoma" w:hAnsi="Tahoma" w:cs="Tahoma"/>
        </w:rPr>
      </w:pPr>
    </w:p>
    <w:p w14:paraId="4AF13347" w14:textId="2C9FA415" w:rsidR="00B20D09" w:rsidRPr="00C71430" w:rsidRDefault="00B20D09" w:rsidP="0093070F">
      <w:pPr>
        <w:ind w:left="720" w:hanging="720"/>
        <w:jc w:val="center"/>
        <w:rPr>
          <w:rFonts w:ascii="Tahoma" w:hAnsi="Tahoma" w:cs="Tahoma"/>
        </w:rPr>
      </w:pPr>
      <w:r w:rsidRPr="00C71430">
        <w:rPr>
          <w:rFonts w:ascii="Tahoma" w:hAnsi="Tahoma" w:cs="Tahoma"/>
          <w:noProof/>
          <w:lang w:val="en-SG" w:eastAsia="en-SG" w:bidi="ar-SA"/>
        </w:rPr>
        <w:lastRenderedPageBreak/>
        <w:drawing>
          <wp:inline distT="0" distB="0" distL="0" distR="0" wp14:anchorId="036690ED" wp14:editId="774AB533">
            <wp:extent cx="6390005" cy="7188200"/>
            <wp:effectExtent l="0" t="0" r="0" b="0"/>
            <wp:docPr id="6573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6177" name=""/>
                    <pic:cNvPicPr/>
                  </pic:nvPicPr>
                  <pic:blipFill>
                    <a:blip r:embed="rId31"/>
                    <a:stretch>
                      <a:fillRect/>
                    </a:stretch>
                  </pic:blipFill>
                  <pic:spPr>
                    <a:xfrm>
                      <a:off x="0" y="0"/>
                      <a:ext cx="6390005" cy="7188200"/>
                    </a:xfrm>
                    <a:prstGeom prst="rect">
                      <a:avLst/>
                    </a:prstGeom>
                  </pic:spPr>
                </pic:pic>
              </a:graphicData>
            </a:graphic>
          </wp:inline>
        </w:drawing>
      </w:r>
    </w:p>
    <w:p w14:paraId="0A00B021" w14:textId="77777777" w:rsidR="00B20D09" w:rsidRPr="00C71430" w:rsidRDefault="00B20D09" w:rsidP="0093070F">
      <w:pPr>
        <w:ind w:left="720" w:hanging="720"/>
        <w:jc w:val="center"/>
        <w:rPr>
          <w:rFonts w:ascii="Tahoma" w:hAnsi="Tahoma" w:cs="Tahoma"/>
        </w:rPr>
      </w:pPr>
    </w:p>
    <w:p w14:paraId="3C4BDEB9" w14:textId="4ACBC2E5" w:rsidR="00B20D09" w:rsidRPr="00C71430" w:rsidRDefault="00B20D09" w:rsidP="0093070F">
      <w:pPr>
        <w:ind w:left="720" w:hanging="720"/>
        <w:jc w:val="center"/>
        <w:rPr>
          <w:rFonts w:ascii="Tahoma" w:hAnsi="Tahoma" w:cs="Tahoma"/>
        </w:rPr>
      </w:pPr>
      <w:r w:rsidRPr="00C71430">
        <w:rPr>
          <w:rFonts w:ascii="Tahoma" w:hAnsi="Tahoma" w:cs="Tahoma"/>
          <w:noProof/>
          <w:lang w:val="en-SG" w:eastAsia="en-SG" w:bidi="ar-SA"/>
        </w:rPr>
        <w:lastRenderedPageBreak/>
        <w:drawing>
          <wp:inline distT="0" distB="0" distL="0" distR="0" wp14:anchorId="0600A064" wp14:editId="6115BD98">
            <wp:extent cx="5993765" cy="8535670"/>
            <wp:effectExtent l="0" t="0" r="6985" b="0"/>
            <wp:docPr id="72678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7907" name=""/>
                    <pic:cNvPicPr/>
                  </pic:nvPicPr>
                  <pic:blipFill>
                    <a:blip r:embed="rId32"/>
                    <a:stretch>
                      <a:fillRect/>
                    </a:stretch>
                  </pic:blipFill>
                  <pic:spPr>
                    <a:xfrm>
                      <a:off x="0" y="0"/>
                      <a:ext cx="5993765" cy="8535670"/>
                    </a:xfrm>
                    <a:prstGeom prst="rect">
                      <a:avLst/>
                    </a:prstGeom>
                  </pic:spPr>
                </pic:pic>
              </a:graphicData>
            </a:graphic>
          </wp:inline>
        </w:drawing>
      </w:r>
    </w:p>
    <w:p w14:paraId="43EFDDCA" w14:textId="522D1D37" w:rsidR="00B20D09" w:rsidRPr="00C71430" w:rsidRDefault="00B20D09" w:rsidP="00B20D09">
      <w:pPr>
        <w:pStyle w:val="Heading5"/>
        <w:rPr>
          <w:rFonts w:ascii="Tahoma" w:hAnsi="Tahoma" w:cs="Tahoma"/>
          <w:color w:val="auto"/>
        </w:rPr>
      </w:pPr>
      <w:bookmarkStart w:id="130" w:name="_Toc145231001"/>
      <w:r w:rsidRPr="00C71430">
        <w:rPr>
          <w:rFonts w:ascii="Tahoma" w:hAnsi="Tahoma" w:cs="Tahoma"/>
          <w:color w:val="auto"/>
        </w:rPr>
        <w:lastRenderedPageBreak/>
        <w:t>Outgoing fund transfer</w:t>
      </w:r>
      <w:bookmarkEnd w:id="130"/>
    </w:p>
    <w:p w14:paraId="41F7958E" w14:textId="5304D867" w:rsidR="005E4390" w:rsidRPr="00C71430" w:rsidRDefault="000A479A" w:rsidP="005E4390">
      <w:pPr>
        <w:jc w:val="center"/>
        <w:rPr>
          <w:rFonts w:ascii="Tahoma" w:hAnsi="Tahoma" w:cs="Tahoma"/>
        </w:rPr>
      </w:pPr>
      <w:r w:rsidRPr="00C71430">
        <w:rPr>
          <w:rFonts w:ascii="Tahoma" w:hAnsi="Tahoma" w:cs="Tahoma"/>
          <w:noProof/>
          <w:lang w:val="en-SG" w:eastAsia="en-SG" w:bidi="ar-SA"/>
        </w:rPr>
        <w:drawing>
          <wp:inline distT="0" distB="0" distL="0" distR="0" wp14:anchorId="7BEED82F" wp14:editId="672C4B6F">
            <wp:extent cx="5194571" cy="7445663"/>
            <wp:effectExtent l="0" t="0" r="6350" b="3175"/>
            <wp:docPr id="8149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7845" name=""/>
                    <pic:cNvPicPr/>
                  </pic:nvPicPr>
                  <pic:blipFill>
                    <a:blip r:embed="rId33"/>
                    <a:stretch>
                      <a:fillRect/>
                    </a:stretch>
                  </pic:blipFill>
                  <pic:spPr>
                    <a:xfrm>
                      <a:off x="0" y="0"/>
                      <a:ext cx="5194571" cy="7445663"/>
                    </a:xfrm>
                    <a:prstGeom prst="rect">
                      <a:avLst/>
                    </a:prstGeom>
                  </pic:spPr>
                </pic:pic>
              </a:graphicData>
            </a:graphic>
          </wp:inline>
        </w:drawing>
      </w:r>
    </w:p>
    <w:p w14:paraId="4E31DB73" w14:textId="77777777" w:rsidR="00CE40DA" w:rsidRPr="00C71430" w:rsidRDefault="00CE40DA" w:rsidP="005E4390">
      <w:pPr>
        <w:jc w:val="center"/>
        <w:rPr>
          <w:rFonts w:ascii="Tahoma" w:hAnsi="Tahoma" w:cs="Tahoma"/>
        </w:rPr>
      </w:pPr>
    </w:p>
    <w:p w14:paraId="034966FE" w14:textId="4081A535" w:rsidR="00CE40DA" w:rsidRPr="00C71430" w:rsidRDefault="00CE40DA" w:rsidP="005E439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48ABC0E3" wp14:editId="0013AE1E">
            <wp:extent cx="4521432" cy="5092962"/>
            <wp:effectExtent l="0" t="0" r="0" b="0"/>
            <wp:docPr id="2484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8327" name=""/>
                    <pic:cNvPicPr/>
                  </pic:nvPicPr>
                  <pic:blipFill>
                    <a:blip r:embed="rId34"/>
                    <a:stretch>
                      <a:fillRect/>
                    </a:stretch>
                  </pic:blipFill>
                  <pic:spPr>
                    <a:xfrm>
                      <a:off x="0" y="0"/>
                      <a:ext cx="4521432" cy="5092962"/>
                    </a:xfrm>
                    <a:prstGeom prst="rect">
                      <a:avLst/>
                    </a:prstGeom>
                  </pic:spPr>
                </pic:pic>
              </a:graphicData>
            </a:graphic>
          </wp:inline>
        </w:drawing>
      </w:r>
    </w:p>
    <w:p w14:paraId="7EE927E2" w14:textId="77777777" w:rsidR="00CE40DA" w:rsidRDefault="00CE40DA" w:rsidP="005E4390">
      <w:pPr>
        <w:jc w:val="center"/>
        <w:rPr>
          <w:rFonts w:ascii="Tahoma" w:hAnsi="Tahoma" w:cs="Tahoma"/>
        </w:rPr>
      </w:pPr>
    </w:p>
    <w:p w14:paraId="25D320B7" w14:textId="77777777" w:rsidR="000C71AC" w:rsidRDefault="000C71AC" w:rsidP="005E4390">
      <w:pPr>
        <w:jc w:val="center"/>
        <w:rPr>
          <w:rFonts w:ascii="Tahoma" w:hAnsi="Tahoma" w:cs="Tahoma"/>
        </w:rPr>
      </w:pPr>
    </w:p>
    <w:p w14:paraId="5FEAFE5B" w14:textId="77777777" w:rsidR="000C71AC" w:rsidRDefault="000C71AC" w:rsidP="005E4390">
      <w:pPr>
        <w:jc w:val="center"/>
        <w:rPr>
          <w:rFonts w:ascii="Tahoma" w:hAnsi="Tahoma" w:cs="Tahoma"/>
        </w:rPr>
      </w:pPr>
    </w:p>
    <w:p w14:paraId="30CDA846" w14:textId="77777777" w:rsidR="000C71AC" w:rsidRDefault="000C71AC" w:rsidP="005E4390">
      <w:pPr>
        <w:jc w:val="center"/>
        <w:rPr>
          <w:rFonts w:ascii="Tahoma" w:hAnsi="Tahoma" w:cs="Tahoma"/>
        </w:rPr>
      </w:pPr>
    </w:p>
    <w:p w14:paraId="6342822F" w14:textId="77777777" w:rsidR="000C71AC" w:rsidRDefault="000C71AC" w:rsidP="005E4390">
      <w:pPr>
        <w:jc w:val="center"/>
        <w:rPr>
          <w:rFonts w:ascii="Tahoma" w:hAnsi="Tahoma" w:cs="Tahoma"/>
        </w:rPr>
      </w:pPr>
    </w:p>
    <w:p w14:paraId="6DAD1A95" w14:textId="77777777" w:rsidR="000C71AC" w:rsidRDefault="000C71AC" w:rsidP="005E4390">
      <w:pPr>
        <w:jc w:val="center"/>
        <w:rPr>
          <w:rFonts w:ascii="Tahoma" w:hAnsi="Tahoma" w:cs="Tahoma"/>
        </w:rPr>
      </w:pPr>
    </w:p>
    <w:p w14:paraId="005DCC6D" w14:textId="77777777" w:rsidR="000C71AC" w:rsidRDefault="000C71AC" w:rsidP="005E4390">
      <w:pPr>
        <w:jc w:val="center"/>
        <w:rPr>
          <w:rFonts w:ascii="Tahoma" w:hAnsi="Tahoma" w:cs="Tahoma"/>
        </w:rPr>
      </w:pPr>
    </w:p>
    <w:p w14:paraId="0124BC3A" w14:textId="77777777" w:rsidR="000C71AC" w:rsidRDefault="000C71AC" w:rsidP="005E4390">
      <w:pPr>
        <w:jc w:val="center"/>
        <w:rPr>
          <w:rFonts w:ascii="Tahoma" w:hAnsi="Tahoma" w:cs="Tahoma"/>
        </w:rPr>
      </w:pPr>
    </w:p>
    <w:p w14:paraId="66D02320" w14:textId="77777777" w:rsidR="000C71AC" w:rsidRDefault="000C71AC" w:rsidP="005E4390">
      <w:pPr>
        <w:jc w:val="center"/>
        <w:rPr>
          <w:rFonts w:ascii="Tahoma" w:hAnsi="Tahoma" w:cs="Tahoma"/>
        </w:rPr>
      </w:pPr>
    </w:p>
    <w:p w14:paraId="13B49FF3" w14:textId="77777777" w:rsidR="000C71AC" w:rsidRDefault="000C71AC" w:rsidP="005E4390">
      <w:pPr>
        <w:jc w:val="center"/>
        <w:rPr>
          <w:rFonts w:ascii="Tahoma" w:hAnsi="Tahoma" w:cs="Tahoma"/>
        </w:rPr>
      </w:pPr>
    </w:p>
    <w:p w14:paraId="3D5471D1" w14:textId="77777777" w:rsidR="000C71AC" w:rsidRDefault="000C71AC" w:rsidP="005E4390">
      <w:pPr>
        <w:jc w:val="center"/>
        <w:rPr>
          <w:rFonts w:ascii="Tahoma" w:hAnsi="Tahoma" w:cs="Tahoma"/>
        </w:rPr>
      </w:pPr>
    </w:p>
    <w:p w14:paraId="533DEC4F" w14:textId="77777777" w:rsidR="000C71AC" w:rsidRDefault="000C71AC" w:rsidP="005E4390">
      <w:pPr>
        <w:jc w:val="center"/>
        <w:rPr>
          <w:rFonts w:ascii="Tahoma" w:hAnsi="Tahoma" w:cs="Tahoma"/>
        </w:rPr>
      </w:pPr>
    </w:p>
    <w:p w14:paraId="46809FDF" w14:textId="77777777" w:rsidR="000C71AC" w:rsidRDefault="000C71AC" w:rsidP="005E4390">
      <w:pPr>
        <w:jc w:val="center"/>
        <w:rPr>
          <w:rFonts w:ascii="Tahoma" w:hAnsi="Tahoma" w:cs="Tahoma"/>
        </w:rPr>
      </w:pPr>
    </w:p>
    <w:p w14:paraId="4937D618" w14:textId="77777777" w:rsidR="000C71AC" w:rsidRDefault="000C71AC" w:rsidP="005E4390">
      <w:pPr>
        <w:jc w:val="center"/>
        <w:rPr>
          <w:rFonts w:ascii="Tahoma" w:hAnsi="Tahoma" w:cs="Tahoma"/>
        </w:rPr>
      </w:pPr>
    </w:p>
    <w:p w14:paraId="3FBD3C8E" w14:textId="77777777" w:rsidR="000C71AC" w:rsidRDefault="000C71AC" w:rsidP="005E4390">
      <w:pPr>
        <w:jc w:val="center"/>
        <w:rPr>
          <w:rFonts w:ascii="Tahoma" w:hAnsi="Tahoma" w:cs="Tahoma"/>
        </w:rPr>
      </w:pPr>
    </w:p>
    <w:p w14:paraId="0AC251DD" w14:textId="77777777" w:rsidR="000C71AC" w:rsidRPr="00C71430" w:rsidRDefault="000C71AC" w:rsidP="005E4390">
      <w:pPr>
        <w:jc w:val="center"/>
        <w:rPr>
          <w:rFonts w:ascii="Tahoma" w:hAnsi="Tahoma" w:cs="Tahoma"/>
        </w:rPr>
      </w:pPr>
    </w:p>
    <w:p w14:paraId="507D809E" w14:textId="121010A1" w:rsidR="00CE40DA" w:rsidRPr="00C71430" w:rsidRDefault="00CE40DA" w:rsidP="00CE40DA">
      <w:pPr>
        <w:pStyle w:val="Heading5"/>
        <w:rPr>
          <w:rFonts w:ascii="Tahoma" w:hAnsi="Tahoma" w:cs="Tahoma"/>
          <w:color w:val="auto"/>
        </w:rPr>
      </w:pPr>
      <w:bookmarkStart w:id="131" w:name="_Toc145231002"/>
      <w:r w:rsidRPr="00C71430">
        <w:rPr>
          <w:rFonts w:ascii="Tahoma" w:hAnsi="Tahoma" w:cs="Tahoma"/>
          <w:color w:val="auto"/>
        </w:rPr>
        <w:lastRenderedPageBreak/>
        <w:t>Cheque fees</w:t>
      </w:r>
      <w:bookmarkEnd w:id="131"/>
    </w:p>
    <w:p w14:paraId="0D879A48" w14:textId="77777777" w:rsidR="0053651B" w:rsidRPr="00C71430" w:rsidRDefault="0053651B" w:rsidP="0053651B">
      <w:pPr>
        <w:rPr>
          <w:rFonts w:ascii="Tahoma" w:hAnsi="Tahoma" w:cs="Tahoma"/>
        </w:rPr>
      </w:pPr>
    </w:p>
    <w:p w14:paraId="119C0912" w14:textId="274757E0" w:rsidR="0053651B" w:rsidRPr="00C71430" w:rsidRDefault="0053651B" w:rsidP="0053651B">
      <w:pPr>
        <w:jc w:val="center"/>
        <w:rPr>
          <w:rFonts w:ascii="Tahoma" w:hAnsi="Tahoma" w:cs="Tahoma"/>
        </w:rPr>
      </w:pPr>
      <w:r w:rsidRPr="00C71430">
        <w:rPr>
          <w:rFonts w:ascii="Tahoma" w:hAnsi="Tahoma" w:cs="Tahoma"/>
          <w:noProof/>
          <w:lang w:val="en-SG" w:eastAsia="en-SG" w:bidi="ar-SA"/>
        </w:rPr>
        <w:drawing>
          <wp:inline distT="0" distB="0" distL="0" distR="0" wp14:anchorId="7702E28C" wp14:editId="44B9FB36">
            <wp:extent cx="4864350" cy="6953607"/>
            <wp:effectExtent l="0" t="0" r="0" b="0"/>
            <wp:docPr id="92111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5501" name=""/>
                    <pic:cNvPicPr/>
                  </pic:nvPicPr>
                  <pic:blipFill>
                    <a:blip r:embed="rId35"/>
                    <a:stretch>
                      <a:fillRect/>
                    </a:stretch>
                  </pic:blipFill>
                  <pic:spPr>
                    <a:xfrm>
                      <a:off x="0" y="0"/>
                      <a:ext cx="4864350" cy="6953607"/>
                    </a:xfrm>
                    <a:prstGeom prst="rect">
                      <a:avLst/>
                    </a:prstGeom>
                  </pic:spPr>
                </pic:pic>
              </a:graphicData>
            </a:graphic>
          </wp:inline>
        </w:drawing>
      </w:r>
    </w:p>
    <w:p w14:paraId="15D52DC4" w14:textId="77777777" w:rsidR="0053651B" w:rsidRPr="00C71430" w:rsidRDefault="0053651B" w:rsidP="0053651B">
      <w:pPr>
        <w:jc w:val="center"/>
        <w:rPr>
          <w:rFonts w:ascii="Tahoma" w:hAnsi="Tahoma" w:cs="Tahoma"/>
        </w:rPr>
      </w:pPr>
    </w:p>
    <w:p w14:paraId="53C2CC37" w14:textId="6F996939" w:rsidR="0053651B" w:rsidRPr="00C71430" w:rsidRDefault="0053651B" w:rsidP="0053651B">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6B66A68A" wp14:editId="5C0FFFA1">
            <wp:extent cx="4502381" cy="5086611"/>
            <wp:effectExtent l="0" t="0" r="0" b="0"/>
            <wp:docPr id="132720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5970" name=""/>
                    <pic:cNvPicPr/>
                  </pic:nvPicPr>
                  <pic:blipFill>
                    <a:blip r:embed="rId36"/>
                    <a:stretch>
                      <a:fillRect/>
                    </a:stretch>
                  </pic:blipFill>
                  <pic:spPr>
                    <a:xfrm>
                      <a:off x="0" y="0"/>
                      <a:ext cx="4502381" cy="5086611"/>
                    </a:xfrm>
                    <a:prstGeom prst="rect">
                      <a:avLst/>
                    </a:prstGeom>
                  </pic:spPr>
                </pic:pic>
              </a:graphicData>
            </a:graphic>
          </wp:inline>
        </w:drawing>
      </w:r>
    </w:p>
    <w:p w14:paraId="79240B2D" w14:textId="77777777" w:rsidR="00723DFC" w:rsidRDefault="00723DFC" w:rsidP="0053651B">
      <w:pPr>
        <w:jc w:val="center"/>
        <w:rPr>
          <w:rFonts w:ascii="Tahoma" w:hAnsi="Tahoma" w:cs="Tahoma"/>
        </w:rPr>
      </w:pPr>
    </w:p>
    <w:p w14:paraId="1CE36B28" w14:textId="77777777" w:rsidR="000C71AC" w:rsidRDefault="000C71AC" w:rsidP="0053651B">
      <w:pPr>
        <w:jc w:val="center"/>
        <w:rPr>
          <w:rFonts w:ascii="Tahoma" w:hAnsi="Tahoma" w:cs="Tahoma"/>
        </w:rPr>
      </w:pPr>
    </w:p>
    <w:p w14:paraId="217E43A4" w14:textId="77777777" w:rsidR="000C71AC" w:rsidRDefault="000C71AC" w:rsidP="0053651B">
      <w:pPr>
        <w:jc w:val="center"/>
        <w:rPr>
          <w:rFonts w:ascii="Tahoma" w:hAnsi="Tahoma" w:cs="Tahoma"/>
        </w:rPr>
      </w:pPr>
    </w:p>
    <w:p w14:paraId="03DC6CCF" w14:textId="77777777" w:rsidR="000C71AC" w:rsidRDefault="000C71AC" w:rsidP="0053651B">
      <w:pPr>
        <w:jc w:val="center"/>
        <w:rPr>
          <w:rFonts w:ascii="Tahoma" w:hAnsi="Tahoma" w:cs="Tahoma"/>
        </w:rPr>
      </w:pPr>
    </w:p>
    <w:p w14:paraId="4FDD5A3E" w14:textId="77777777" w:rsidR="000C71AC" w:rsidRDefault="000C71AC" w:rsidP="0053651B">
      <w:pPr>
        <w:jc w:val="center"/>
        <w:rPr>
          <w:rFonts w:ascii="Tahoma" w:hAnsi="Tahoma" w:cs="Tahoma"/>
        </w:rPr>
      </w:pPr>
    </w:p>
    <w:p w14:paraId="026237F6" w14:textId="77777777" w:rsidR="000C71AC" w:rsidRDefault="000C71AC" w:rsidP="0053651B">
      <w:pPr>
        <w:jc w:val="center"/>
        <w:rPr>
          <w:rFonts w:ascii="Tahoma" w:hAnsi="Tahoma" w:cs="Tahoma"/>
        </w:rPr>
      </w:pPr>
    </w:p>
    <w:p w14:paraId="40E23F2E" w14:textId="77777777" w:rsidR="000C71AC" w:rsidRDefault="000C71AC" w:rsidP="0053651B">
      <w:pPr>
        <w:jc w:val="center"/>
        <w:rPr>
          <w:rFonts w:ascii="Tahoma" w:hAnsi="Tahoma" w:cs="Tahoma"/>
        </w:rPr>
      </w:pPr>
    </w:p>
    <w:p w14:paraId="5A20F9F6" w14:textId="77777777" w:rsidR="000C71AC" w:rsidRDefault="000C71AC" w:rsidP="0053651B">
      <w:pPr>
        <w:jc w:val="center"/>
        <w:rPr>
          <w:rFonts w:ascii="Tahoma" w:hAnsi="Tahoma" w:cs="Tahoma"/>
        </w:rPr>
      </w:pPr>
    </w:p>
    <w:p w14:paraId="3FECE017" w14:textId="77777777" w:rsidR="000C71AC" w:rsidRDefault="000C71AC" w:rsidP="0053651B">
      <w:pPr>
        <w:jc w:val="center"/>
        <w:rPr>
          <w:rFonts w:ascii="Tahoma" w:hAnsi="Tahoma" w:cs="Tahoma"/>
        </w:rPr>
      </w:pPr>
    </w:p>
    <w:p w14:paraId="0D61AED0" w14:textId="77777777" w:rsidR="000C71AC" w:rsidRDefault="000C71AC" w:rsidP="0053651B">
      <w:pPr>
        <w:jc w:val="center"/>
        <w:rPr>
          <w:rFonts w:ascii="Tahoma" w:hAnsi="Tahoma" w:cs="Tahoma"/>
        </w:rPr>
      </w:pPr>
    </w:p>
    <w:p w14:paraId="70E653C8" w14:textId="77777777" w:rsidR="000C71AC" w:rsidRDefault="000C71AC" w:rsidP="0053651B">
      <w:pPr>
        <w:jc w:val="center"/>
        <w:rPr>
          <w:rFonts w:ascii="Tahoma" w:hAnsi="Tahoma" w:cs="Tahoma"/>
        </w:rPr>
      </w:pPr>
    </w:p>
    <w:p w14:paraId="75A72476" w14:textId="77777777" w:rsidR="000C71AC" w:rsidRDefault="000C71AC" w:rsidP="0053651B">
      <w:pPr>
        <w:jc w:val="center"/>
        <w:rPr>
          <w:rFonts w:ascii="Tahoma" w:hAnsi="Tahoma" w:cs="Tahoma"/>
        </w:rPr>
      </w:pPr>
    </w:p>
    <w:p w14:paraId="249F7FA1" w14:textId="77777777" w:rsidR="000C71AC" w:rsidRDefault="000C71AC" w:rsidP="0053651B">
      <w:pPr>
        <w:jc w:val="center"/>
        <w:rPr>
          <w:rFonts w:ascii="Tahoma" w:hAnsi="Tahoma" w:cs="Tahoma"/>
        </w:rPr>
      </w:pPr>
    </w:p>
    <w:p w14:paraId="3709980B" w14:textId="77777777" w:rsidR="000C71AC" w:rsidRDefault="000C71AC" w:rsidP="0053651B">
      <w:pPr>
        <w:jc w:val="center"/>
        <w:rPr>
          <w:rFonts w:ascii="Tahoma" w:hAnsi="Tahoma" w:cs="Tahoma"/>
        </w:rPr>
      </w:pPr>
    </w:p>
    <w:p w14:paraId="4836D37E" w14:textId="77777777" w:rsidR="000C71AC" w:rsidRDefault="000C71AC" w:rsidP="0053651B">
      <w:pPr>
        <w:jc w:val="center"/>
        <w:rPr>
          <w:rFonts w:ascii="Tahoma" w:hAnsi="Tahoma" w:cs="Tahoma"/>
        </w:rPr>
      </w:pPr>
    </w:p>
    <w:p w14:paraId="481CF1BB" w14:textId="77777777" w:rsidR="000C71AC" w:rsidRPr="00C71430" w:rsidRDefault="000C71AC" w:rsidP="0053651B">
      <w:pPr>
        <w:jc w:val="center"/>
        <w:rPr>
          <w:rFonts w:ascii="Tahoma" w:hAnsi="Tahoma" w:cs="Tahoma"/>
        </w:rPr>
      </w:pPr>
    </w:p>
    <w:p w14:paraId="4BEDF2FD" w14:textId="3AAB1CCA" w:rsidR="00723DFC" w:rsidRPr="00C71430" w:rsidRDefault="00723DFC" w:rsidP="00723DFC">
      <w:pPr>
        <w:pStyle w:val="Heading5"/>
        <w:rPr>
          <w:rFonts w:ascii="Tahoma" w:hAnsi="Tahoma" w:cs="Tahoma"/>
          <w:color w:val="auto"/>
        </w:rPr>
      </w:pPr>
      <w:bookmarkStart w:id="132" w:name="_Toc145231003"/>
      <w:r w:rsidRPr="00C71430">
        <w:rPr>
          <w:rFonts w:ascii="Tahoma" w:hAnsi="Tahoma" w:cs="Tahoma"/>
          <w:color w:val="auto"/>
        </w:rPr>
        <w:lastRenderedPageBreak/>
        <w:t>Bank confirmation fees</w:t>
      </w:r>
      <w:bookmarkEnd w:id="132"/>
    </w:p>
    <w:p w14:paraId="24F4C2B2" w14:textId="77777777" w:rsidR="00723DFC" w:rsidRPr="00C71430" w:rsidRDefault="00723DFC" w:rsidP="00723DFC">
      <w:pPr>
        <w:rPr>
          <w:rFonts w:ascii="Tahoma" w:hAnsi="Tahoma" w:cs="Tahoma"/>
        </w:rPr>
      </w:pPr>
    </w:p>
    <w:p w14:paraId="49BAFE12" w14:textId="1FE66E39" w:rsidR="00723DFC" w:rsidRPr="00C71430" w:rsidRDefault="00723DFC" w:rsidP="00723DFC">
      <w:pPr>
        <w:jc w:val="center"/>
        <w:rPr>
          <w:rFonts w:ascii="Tahoma" w:hAnsi="Tahoma" w:cs="Tahoma"/>
        </w:rPr>
      </w:pPr>
      <w:r w:rsidRPr="00C71430">
        <w:rPr>
          <w:rFonts w:ascii="Tahoma" w:hAnsi="Tahoma" w:cs="Tahoma"/>
          <w:noProof/>
          <w:lang w:val="en-SG" w:eastAsia="en-SG" w:bidi="ar-SA"/>
        </w:rPr>
        <w:drawing>
          <wp:inline distT="0" distB="0" distL="0" distR="0" wp14:anchorId="661F3707" wp14:editId="568EFBD5">
            <wp:extent cx="4883401" cy="6953607"/>
            <wp:effectExtent l="0" t="0" r="0" b="0"/>
            <wp:docPr id="210428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5278" name=""/>
                    <pic:cNvPicPr/>
                  </pic:nvPicPr>
                  <pic:blipFill>
                    <a:blip r:embed="rId37"/>
                    <a:stretch>
                      <a:fillRect/>
                    </a:stretch>
                  </pic:blipFill>
                  <pic:spPr>
                    <a:xfrm>
                      <a:off x="0" y="0"/>
                      <a:ext cx="4883401" cy="6953607"/>
                    </a:xfrm>
                    <a:prstGeom prst="rect">
                      <a:avLst/>
                    </a:prstGeom>
                  </pic:spPr>
                </pic:pic>
              </a:graphicData>
            </a:graphic>
          </wp:inline>
        </w:drawing>
      </w:r>
    </w:p>
    <w:p w14:paraId="7127E0BD" w14:textId="77777777" w:rsidR="00723DFC" w:rsidRPr="00C71430" w:rsidRDefault="00723DFC" w:rsidP="00723DFC">
      <w:pPr>
        <w:jc w:val="center"/>
        <w:rPr>
          <w:rFonts w:ascii="Tahoma" w:hAnsi="Tahoma" w:cs="Tahoma"/>
        </w:rPr>
      </w:pPr>
    </w:p>
    <w:p w14:paraId="026ACCDD" w14:textId="622EB9EE" w:rsidR="00723DFC" w:rsidRPr="00C71430" w:rsidRDefault="00723DFC" w:rsidP="00723DFC">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359FBBB3" wp14:editId="4BF08C81">
            <wp:extent cx="4883401" cy="6947257"/>
            <wp:effectExtent l="0" t="0" r="0" b="6350"/>
            <wp:docPr id="20149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16812" name=""/>
                    <pic:cNvPicPr/>
                  </pic:nvPicPr>
                  <pic:blipFill>
                    <a:blip r:embed="rId38"/>
                    <a:stretch>
                      <a:fillRect/>
                    </a:stretch>
                  </pic:blipFill>
                  <pic:spPr>
                    <a:xfrm>
                      <a:off x="0" y="0"/>
                      <a:ext cx="4883401" cy="6947257"/>
                    </a:xfrm>
                    <a:prstGeom prst="rect">
                      <a:avLst/>
                    </a:prstGeom>
                  </pic:spPr>
                </pic:pic>
              </a:graphicData>
            </a:graphic>
          </wp:inline>
        </w:drawing>
      </w:r>
    </w:p>
    <w:p w14:paraId="7D4F2E4F" w14:textId="77777777" w:rsidR="00723DFC" w:rsidRPr="00C71430" w:rsidRDefault="00723DFC" w:rsidP="00723DFC">
      <w:pPr>
        <w:jc w:val="center"/>
        <w:rPr>
          <w:rFonts w:ascii="Tahoma" w:hAnsi="Tahoma" w:cs="Tahoma"/>
        </w:rPr>
      </w:pPr>
    </w:p>
    <w:p w14:paraId="4B0F2334" w14:textId="3192E12F" w:rsidR="00723DFC" w:rsidRPr="00C71430" w:rsidRDefault="00723DFC" w:rsidP="00723DFC">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6AD58AD5" wp14:editId="1D3C0784">
            <wp:extent cx="4864350" cy="6953607"/>
            <wp:effectExtent l="0" t="0" r="0" b="0"/>
            <wp:docPr id="4255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22990" name=""/>
                    <pic:cNvPicPr/>
                  </pic:nvPicPr>
                  <pic:blipFill>
                    <a:blip r:embed="rId39"/>
                    <a:stretch>
                      <a:fillRect/>
                    </a:stretch>
                  </pic:blipFill>
                  <pic:spPr>
                    <a:xfrm>
                      <a:off x="0" y="0"/>
                      <a:ext cx="4864350" cy="6953607"/>
                    </a:xfrm>
                    <a:prstGeom prst="rect">
                      <a:avLst/>
                    </a:prstGeom>
                  </pic:spPr>
                </pic:pic>
              </a:graphicData>
            </a:graphic>
          </wp:inline>
        </w:drawing>
      </w:r>
    </w:p>
    <w:p w14:paraId="76C5D36A" w14:textId="77777777" w:rsidR="00723DFC" w:rsidRDefault="00723DFC" w:rsidP="00723DFC">
      <w:pPr>
        <w:jc w:val="center"/>
        <w:rPr>
          <w:rFonts w:ascii="Tahoma" w:hAnsi="Tahoma" w:cs="Tahoma"/>
        </w:rPr>
      </w:pPr>
    </w:p>
    <w:p w14:paraId="5373943E" w14:textId="77777777" w:rsidR="000C71AC" w:rsidRDefault="000C71AC" w:rsidP="00723DFC">
      <w:pPr>
        <w:jc w:val="center"/>
        <w:rPr>
          <w:rFonts w:ascii="Tahoma" w:hAnsi="Tahoma" w:cs="Tahoma"/>
        </w:rPr>
      </w:pPr>
    </w:p>
    <w:p w14:paraId="022D81B4" w14:textId="77777777" w:rsidR="000C71AC" w:rsidRDefault="000C71AC" w:rsidP="00723DFC">
      <w:pPr>
        <w:jc w:val="center"/>
        <w:rPr>
          <w:rFonts w:ascii="Tahoma" w:hAnsi="Tahoma" w:cs="Tahoma"/>
        </w:rPr>
      </w:pPr>
    </w:p>
    <w:p w14:paraId="66763995" w14:textId="77777777" w:rsidR="000C71AC" w:rsidRDefault="000C71AC" w:rsidP="00723DFC">
      <w:pPr>
        <w:jc w:val="center"/>
        <w:rPr>
          <w:rFonts w:ascii="Tahoma" w:hAnsi="Tahoma" w:cs="Tahoma"/>
        </w:rPr>
      </w:pPr>
    </w:p>
    <w:p w14:paraId="75B985C8" w14:textId="77777777" w:rsidR="000C71AC" w:rsidRDefault="000C71AC" w:rsidP="00723DFC">
      <w:pPr>
        <w:jc w:val="center"/>
        <w:rPr>
          <w:rFonts w:ascii="Tahoma" w:hAnsi="Tahoma" w:cs="Tahoma"/>
        </w:rPr>
      </w:pPr>
    </w:p>
    <w:p w14:paraId="7C3AA5AB" w14:textId="77777777" w:rsidR="000C71AC" w:rsidRPr="00C71430" w:rsidRDefault="000C71AC" w:rsidP="00723DFC">
      <w:pPr>
        <w:jc w:val="center"/>
        <w:rPr>
          <w:rFonts w:ascii="Tahoma" w:hAnsi="Tahoma" w:cs="Tahoma"/>
        </w:rPr>
      </w:pPr>
    </w:p>
    <w:p w14:paraId="79B35834" w14:textId="5C206B80" w:rsidR="00723DFC" w:rsidRPr="00C71430" w:rsidRDefault="00723DFC" w:rsidP="00723DFC">
      <w:pPr>
        <w:pStyle w:val="Heading5"/>
        <w:rPr>
          <w:rFonts w:ascii="Tahoma" w:hAnsi="Tahoma" w:cs="Tahoma"/>
          <w:color w:val="auto"/>
          <w:cs/>
        </w:rPr>
      </w:pPr>
      <w:bookmarkStart w:id="133" w:name="_Toc145231004"/>
      <w:r w:rsidRPr="00C71430">
        <w:rPr>
          <w:rFonts w:ascii="Tahoma" w:hAnsi="Tahoma" w:cs="Tahoma"/>
          <w:color w:val="auto"/>
        </w:rPr>
        <w:lastRenderedPageBreak/>
        <w:t>TD Payout</w:t>
      </w:r>
      <w:bookmarkEnd w:id="133"/>
    </w:p>
    <w:p w14:paraId="6F508E9E" w14:textId="77777777" w:rsidR="005E4390" w:rsidRPr="00C71430" w:rsidRDefault="005E4390" w:rsidP="005E4390">
      <w:pPr>
        <w:jc w:val="center"/>
        <w:rPr>
          <w:rFonts w:ascii="Tahoma" w:hAnsi="Tahoma" w:cs="Tahoma"/>
        </w:rPr>
      </w:pPr>
    </w:p>
    <w:p w14:paraId="51AA5767" w14:textId="2D8E7B91" w:rsidR="00723DFC" w:rsidRPr="00C71430" w:rsidRDefault="00723DFC" w:rsidP="005E4390">
      <w:pPr>
        <w:jc w:val="center"/>
        <w:rPr>
          <w:rFonts w:ascii="Tahoma" w:hAnsi="Tahoma" w:cs="Tahoma"/>
        </w:rPr>
      </w:pPr>
      <w:r w:rsidRPr="00C71430">
        <w:rPr>
          <w:rFonts w:ascii="Tahoma" w:hAnsi="Tahoma" w:cs="Tahoma"/>
          <w:noProof/>
          <w:lang w:val="en-SG" w:eastAsia="en-SG" w:bidi="ar-SA"/>
        </w:rPr>
        <w:drawing>
          <wp:inline distT="0" distB="0" distL="0" distR="0" wp14:anchorId="4E27440A" wp14:editId="536A1E1B">
            <wp:extent cx="5042159" cy="7004410"/>
            <wp:effectExtent l="0" t="0" r="6350" b="6350"/>
            <wp:docPr id="183066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3543" name=""/>
                    <pic:cNvPicPr/>
                  </pic:nvPicPr>
                  <pic:blipFill>
                    <a:blip r:embed="rId40"/>
                    <a:stretch>
                      <a:fillRect/>
                    </a:stretch>
                  </pic:blipFill>
                  <pic:spPr>
                    <a:xfrm>
                      <a:off x="0" y="0"/>
                      <a:ext cx="5042159" cy="7004410"/>
                    </a:xfrm>
                    <a:prstGeom prst="rect">
                      <a:avLst/>
                    </a:prstGeom>
                  </pic:spPr>
                </pic:pic>
              </a:graphicData>
            </a:graphic>
          </wp:inline>
        </w:drawing>
      </w:r>
    </w:p>
    <w:p w14:paraId="5CFB1C24" w14:textId="77777777" w:rsidR="00723DFC" w:rsidRPr="00C71430" w:rsidRDefault="00723DFC" w:rsidP="005E4390">
      <w:pPr>
        <w:jc w:val="center"/>
        <w:rPr>
          <w:rFonts w:ascii="Tahoma" w:hAnsi="Tahoma" w:cs="Tahoma"/>
        </w:rPr>
      </w:pPr>
    </w:p>
    <w:p w14:paraId="6E2A32EE" w14:textId="1367888E" w:rsidR="00723DFC" w:rsidRPr="00C71430" w:rsidRDefault="00723DFC" w:rsidP="005E439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5EE5893" wp14:editId="23C8C098">
            <wp:extent cx="5048509" cy="6858352"/>
            <wp:effectExtent l="0" t="0" r="0" b="0"/>
            <wp:docPr id="200359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91876" name=""/>
                    <pic:cNvPicPr/>
                  </pic:nvPicPr>
                  <pic:blipFill>
                    <a:blip r:embed="rId41"/>
                    <a:stretch>
                      <a:fillRect/>
                    </a:stretch>
                  </pic:blipFill>
                  <pic:spPr>
                    <a:xfrm>
                      <a:off x="0" y="0"/>
                      <a:ext cx="5048509" cy="6858352"/>
                    </a:xfrm>
                    <a:prstGeom prst="rect">
                      <a:avLst/>
                    </a:prstGeom>
                  </pic:spPr>
                </pic:pic>
              </a:graphicData>
            </a:graphic>
          </wp:inline>
        </w:drawing>
      </w:r>
    </w:p>
    <w:p w14:paraId="694CE350" w14:textId="77777777" w:rsidR="00723DFC" w:rsidRPr="00C71430" w:rsidRDefault="00723DFC" w:rsidP="005E4390">
      <w:pPr>
        <w:jc w:val="center"/>
        <w:rPr>
          <w:rFonts w:ascii="Tahoma" w:hAnsi="Tahoma" w:cs="Tahoma"/>
        </w:rPr>
      </w:pPr>
    </w:p>
    <w:p w14:paraId="72AED46A" w14:textId="4D593111" w:rsidR="00723DFC" w:rsidRPr="00C71430" w:rsidRDefault="00723DFC" w:rsidP="005E439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71BC24B3" wp14:editId="59D8EAD3">
            <wp:extent cx="4959605" cy="3327571"/>
            <wp:effectExtent l="0" t="0" r="0" b="6350"/>
            <wp:docPr id="13214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5511" name=""/>
                    <pic:cNvPicPr/>
                  </pic:nvPicPr>
                  <pic:blipFill>
                    <a:blip r:embed="rId42"/>
                    <a:stretch>
                      <a:fillRect/>
                    </a:stretch>
                  </pic:blipFill>
                  <pic:spPr>
                    <a:xfrm>
                      <a:off x="0" y="0"/>
                      <a:ext cx="4959605" cy="3327571"/>
                    </a:xfrm>
                    <a:prstGeom prst="rect">
                      <a:avLst/>
                    </a:prstGeom>
                  </pic:spPr>
                </pic:pic>
              </a:graphicData>
            </a:graphic>
          </wp:inline>
        </w:drawing>
      </w:r>
    </w:p>
    <w:p w14:paraId="1589EDDC" w14:textId="77777777" w:rsidR="00A15E1E" w:rsidRPr="00C71430" w:rsidRDefault="00A15E1E" w:rsidP="005E4390">
      <w:pPr>
        <w:jc w:val="center"/>
        <w:rPr>
          <w:rFonts w:ascii="Tahoma" w:hAnsi="Tahoma" w:cs="Tahoma"/>
        </w:rPr>
      </w:pPr>
    </w:p>
    <w:p w14:paraId="5527EE65" w14:textId="75FDB03B" w:rsidR="00A15E1E" w:rsidRPr="00C71430" w:rsidRDefault="00A15E1E" w:rsidP="00A15E1E">
      <w:pPr>
        <w:pStyle w:val="Heading5"/>
        <w:rPr>
          <w:rFonts w:ascii="Tahoma" w:hAnsi="Tahoma" w:cs="Tahoma"/>
          <w:color w:val="auto"/>
        </w:rPr>
      </w:pPr>
      <w:bookmarkStart w:id="134" w:name="_Toc145231005"/>
      <w:r w:rsidRPr="00C71430">
        <w:rPr>
          <w:rFonts w:ascii="Tahoma" w:hAnsi="Tahoma" w:cs="Tahoma"/>
          <w:color w:val="auto"/>
        </w:rPr>
        <w:lastRenderedPageBreak/>
        <w:t>CASA Account transfer</w:t>
      </w:r>
      <w:bookmarkEnd w:id="134"/>
    </w:p>
    <w:p w14:paraId="703A1D3B" w14:textId="457A1795" w:rsidR="00A15E1E" w:rsidRPr="00C71430" w:rsidRDefault="00A15E1E" w:rsidP="00A15E1E">
      <w:pPr>
        <w:jc w:val="center"/>
        <w:rPr>
          <w:rFonts w:ascii="Tahoma" w:hAnsi="Tahoma" w:cs="Tahoma"/>
        </w:rPr>
      </w:pPr>
      <w:r w:rsidRPr="00C71430">
        <w:rPr>
          <w:rFonts w:ascii="Tahoma" w:hAnsi="Tahoma" w:cs="Tahoma"/>
          <w:noProof/>
          <w:lang w:val="en-SG" w:eastAsia="en-SG" w:bidi="ar-SA"/>
        </w:rPr>
        <w:drawing>
          <wp:inline distT="0" distB="0" distL="0" distR="0" wp14:anchorId="77E7910F" wp14:editId="09B4D5CD">
            <wp:extent cx="4870700" cy="6953607"/>
            <wp:effectExtent l="0" t="0" r="6350" b="0"/>
            <wp:docPr id="103954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7882" name=""/>
                    <pic:cNvPicPr/>
                  </pic:nvPicPr>
                  <pic:blipFill>
                    <a:blip r:embed="rId43"/>
                    <a:stretch>
                      <a:fillRect/>
                    </a:stretch>
                  </pic:blipFill>
                  <pic:spPr>
                    <a:xfrm>
                      <a:off x="0" y="0"/>
                      <a:ext cx="4870700" cy="6953607"/>
                    </a:xfrm>
                    <a:prstGeom prst="rect">
                      <a:avLst/>
                    </a:prstGeom>
                  </pic:spPr>
                </pic:pic>
              </a:graphicData>
            </a:graphic>
          </wp:inline>
        </w:drawing>
      </w:r>
    </w:p>
    <w:p w14:paraId="037D681E" w14:textId="77777777" w:rsidR="00723DFC" w:rsidRPr="00C71430" w:rsidRDefault="00723DFC" w:rsidP="005E4390">
      <w:pPr>
        <w:jc w:val="center"/>
        <w:rPr>
          <w:rFonts w:ascii="Tahoma" w:hAnsi="Tahoma" w:cs="Tahoma"/>
        </w:rPr>
      </w:pPr>
    </w:p>
    <w:p w14:paraId="234DD924" w14:textId="48EC37B9" w:rsidR="00F0543B" w:rsidRPr="00C71430" w:rsidRDefault="00F0543B" w:rsidP="00A15E1E">
      <w:pPr>
        <w:pStyle w:val="Heading5"/>
        <w:rPr>
          <w:rFonts w:ascii="Tahoma" w:hAnsi="Tahoma" w:cs="Tahoma"/>
          <w:color w:val="auto"/>
        </w:rPr>
      </w:pPr>
      <w:bookmarkStart w:id="135" w:name="_Toc145231006"/>
      <w:r w:rsidRPr="00C71430">
        <w:rPr>
          <w:rFonts w:ascii="Tahoma" w:hAnsi="Tahoma" w:cs="Tahoma"/>
          <w:color w:val="auto"/>
        </w:rPr>
        <w:lastRenderedPageBreak/>
        <w:t>Overdraft</w:t>
      </w:r>
      <w:r w:rsidR="00FA0E3C" w:rsidRPr="00C71430">
        <w:rPr>
          <w:rFonts w:ascii="Tahoma" w:hAnsi="Tahoma" w:cs="Tahoma"/>
          <w:color w:val="auto"/>
        </w:rPr>
        <w:t xml:space="preserve"> interest</w:t>
      </w:r>
      <w:bookmarkEnd w:id="135"/>
    </w:p>
    <w:p w14:paraId="3A7EFC67" w14:textId="6E486D28" w:rsidR="00F0543B" w:rsidRPr="00C71430" w:rsidRDefault="00A15E1E" w:rsidP="00A15E1E">
      <w:pPr>
        <w:jc w:val="center"/>
        <w:rPr>
          <w:rFonts w:ascii="Tahoma" w:hAnsi="Tahoma" w:cs="Tahoma"/>
        </w:rPr>
      </w:pPr>
      <w:r w:rsidRPr="00C71430">
        <w:rPr>
          <w:rFonts w:ascii="Tahoma" w:hAnsi="Tahoma" w:cs="Tahoma"/>
          <w:noProof/>
          <w:lang w:val="en-SG" w:eastAsia="en-SG" w:bidi="ar-SA"/>
        </w:rPr>
        <w:drawing>
          <wp:inline distT="0" distB="0" distL="0" distR="0" wp14:anchorId="6B9084A0" wp14:editId="223CD9F3">
            <wp:extent cx="4540483" cy="5099312"/>
            <wp:effectExtent l="0" t="0" r="0" b="6350"/>
            <wp:docPr id="13594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3587" name=""/>
                    <pic:cNvPicPr/>
                  </pic:nvPicPr>
                  <pic:blipFill>
                    <a:blip r:embed="rId44"/>
                    <a:stretch>
                      <a:fillRect/>
                    </a:stretch>
                  </pic:blipFill>
                  <pic:spPr>
                    <a:xfrm>
                      <a:off x="0" y="0"/>
                      <a:ext cx="4540483" cy="5099312"/>
                    </a:xfrm>
                    <a:prstGeom prst="rect">
                      <a:avLst/>
                    </a:prstGeom>
                  </pic:spPr>
                </pic:pic>
              </a:graphicData>
            </a:graphic>
          </wp:inline>
        </w:drawing>
      </w:r>
    </w:p>
    <w:p w14:paraId="12A407EE" w14:textId="72E0B0FE" w:rsidR="005E4390" w:rsidRPr="00C71430" w:rsidRDefault="000A479A" w:rsidP="005E439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30F2ECFF" wp14:editId="212723B6">
            <wp:extent cx="6390005" cy="7320280"/>
            <wp:effectExtent l="19050" t="19050" r="10795" b="13970"/>
            <wp:docPr id="17274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5563" name=""/>
                    <pic:cNvPicPr/>
                  </pic:nvPicPr>
                  <pic:blipFill>
                    <a:blip r:embed="rId45"/>
                    <a:stretch>
                      <a:fillRect/>
                    </a:stretch>
                  </pic:blipFill>
                  <pic:spPr>
                    <a:xfrm>
                      <a:off x="0" y="0"/>
                      <a:ext cx="6390005" cy="7320280"/>
                    </a:xfrm>
                    <a:prstGeom prst="rect">
                      <a:avLst/>
                    </a:prstGeom>
                    <a:ln>
                      <a:solidFill>
                        <a:schemeClr val="bg2"/>
                      </a:solidFill>
                    </a:ln>
                  </pic:spPr>
                </pic:pic>
              </a:graphicData>
            </a:graphic>
          </wp:inline>
        </w:drawing>
      </w:r>
    </w:p>
    <w:p w14:paraId="793A2329" w14:textId="77777777" w:rsidR="004D4E94" w:rsidRPr="00C71430" w:rsidRDefault="004D4E94" w:rsidP="005E4390">
      <w:pPr>
        <w:jc w:val="center"/>
        <w:rPr>
          <w:rFonts w:ascii="Tahoma" w:hAnsi="Tahoma" w:cs="Tahoma"/>
        </w:rPr>
      </w:pPr>
    </w:p>
    <w:p w14:paraId="7152AC45" w14:textId="77777777" w:rsidR="004D4E94" w:rsidRDefault="004D4E94" w:rsidP="004D4E94">
      <w:pPr>
        <w:rPr>
          <w:rFonts w:ascii="Tahoma" w:hAnsi="Tahoma" w:cs="Tahoma"/>
        </w:rPr>
      </w:pPr>
    </w:p>
    <w:p w14:paraId="224E2B0A" w14:textId="77777777" w:rsidR="000C71AC" w:rsidRDefault="000C71AC" w:rsidP="004D4E94">
      <w:pPr>
        <w:rPr>
          <w:rFonts w:ascii="Tahoma" w:hAnsi="Tahoma" w:cs="Tahoma"/>
        </w:rPr>
      </w:pPr>
    </w:p>
    <w:p w14:paraId="48BBA1DF" w14:textId="77777777" w:rsidR="000C71AC" w:rsidRPr="00C71430" w:rsidRDefault="000C71AC" w:rsidP="004D4E94">
      <w:pPr>
        <w:rPr>
          <w:rFonts w:ascii="Tahoma" w:hAnsi="Tahoma" w:cs="Tahoma"/>
        </w:rPr>
      </w:pPr>
    </w:p>
    <w:p w14:paraId="3F723A79" w14:textId="26AA63F3" w:rsidR="004D4E94" w:rsidRPr="00C71430" w:rsidRDefault="008D586A" w:rsidP="00A15E1E">
      <w:pPr>
        <w:pStyle w:val="Heading5"/>
        <w:rPr>
          <w:rFonts w:ascii="Tahoma" w:hAnsi="Tahoma" w:cs="Tahoma"/>
          <w:color w:val="auto"/>
        </w:rPr>
      </w:pPr>
      <w:bookmarkStart w:id="136" w:name="_Toc145231007"/>
      <w:r w:rsidRPr="00C71430">
        <w:rPr>
          <w:rFonts w:ascii="Tahoma" w:hAnsi="Tahoma" w:cs="Tahoma"/>
          <w:color w:val="auto"/>
        </w:rPr>
        <w:lastRenderedPageBreak/>
        <w:t>Withdraw from saving account and issue cashier cheque</w:t>
      </w:r>
      <w:bookmarkEnd w:id="136"/>
    </w:p>
    <w:p w14:paraId="4DBCE40A" w14:textId="752CBFDD" w:rsidR="00A15E1E" w:rsidRPr="00C71430" w:rsidRDefault="00A15E1E" w:rsidP="00A15E1E">
      <w:pPr>
        <w:rPr>
          <w:rFonts w:ascii="Tahoma" w:hAnsi="Tahoma" w:cs="Tahoma"/>
        </w:rPr>
      </w:pPr>
    </w:p>
    <w:p w14:paraId="1A75EF5D" w14:textId="3F3A3946" w:rsidR="00A85546" w:rsidRPr="00C71430" w:rsidRDefault="008D586A" w:rsidP="008D586A">
      <w:pPr>
        <w:jc w:val="center"/>
        <w:rPr>
          <w:rFonts w:ascii="Tahoma" w:hAnsi="Tahoma" w:cs="Tahoma"/>
        </w:rPr>
      </w:pPr>
      <w:r w:rsidRPr="00C71430">
        <w:rPr>
          <w:rFonts w:ascii="Tahoma" w:hAnsi="Tahoma" w:cs="Tahoma"/>
          <w:noProof/>
          <w:lang w:val="en-SG" w:eastAsia="en-SG" w:bidi="ar-SA"/>
        </w:rPr>
        <w:drawing>
          <wp:inline distT="0" distB="0" distL="0" distR="0" wp14:anchorId="37B40D2B" wp14:editId="116A0331">
            <wp:extent cx="4521432" cy="5092962"/>
            <wp:effectExtent l="0" t="0" r="0" b="0"/>
            <wp:docPr id="125945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6877" name=""/>
                    <pic:cNvPicPr/>
                  </pic:nvPicPr>
                  <pic:blipFill>
                    <a:blip r:embed="rId46"/>
                    <a:stretch>
                      <a:fillRect/>
                    </a:stretch>
                  </pic:blipFill>
                  <pic:spPr>
                    <a:xfrm>
                      <a:off x="0" y="0"/>
                      <a:ext cx="4521432" cy="5092962"/>
                    </a:xfrm>
                    <a:prstGeom prst="rect">
                      <a:avLst/>
                    </a:prstGeom>
                  </pic:spPr>
                </pic:pic>
              </a:graphicData>
            </a:graphic>
          </wp:inline>
        </w:drawing>
      </w:r>
    </w:p>
    <w:p w14:paraId="19A739C2" w14:textId="77777777" w:rsidR="008D586A" w:rsidRDefault="008D586A" w:rsidP="008D586A">
      <w:pPr>
        <w:jc w:val="center"/>
        <w:rPr>
          <w:rFonts w:ascii="Tahoma" w:hAnsi="Tahoma" w:cs="Tahoma"/>
        </w:rPr>
      </w:pPr>
    </w:p>
    <w:p w14:paraId="3F2691B7" w14:textId="77777777" w:rsidR="000C71AC" w:rsidRDefault="000C71AC" w:rsidP="008D586A">
      <w:pPr>
        <w:jc w:val="center"/>
        <w:rPr>
          <w:rFonts w:ascii="Tahoma" w:hAnsi="Tahoma" w:cs="Tahoma"/>
        </w:rPr>
      </w:pPr>
    </w:p>
    <w:p w14:paraId="311FDAB4" w14:textId="77777777" w:rsidR="000C71AC" w:rsidRDefault="000C71AC" w:rsidP="008D586A">
      <w:pPr>
        <w:jc w:val="center"/>
        <w:rPr>
          <w:rFonts w:ascii="Tahoma" w:hAnsi="Tahoma" w:cs="Tahoma"/>
        </w:rPr>
      </w:pPr>
    </w:p>
    <w:p w14:paraId="1B32D85F" w14:textId="77777777" w:rsidR="000C71AC" w:rsidRDefault="000C71AC" w:rsidP="008D586A">
      <w:pPr>
        <w:jc w:val="center"/>
        <w:rPr>
          <w:rFonts w:ascii="Tahoma" w:hAnsi="Tahoma" w:cs="Tahoma"/>
        </w:rPr>
      </w:pPr>
    </w:p>
    <w:p w14:paraId="00911E4F" w14:textId="77777777" w:rsidR="000C71AC" w:rsidRDefault="000C71AC" w:rsidP="008D586A">
      <w:pPr>
        <w:jc w:val="center"/>
        <w:rPr>
          <w:rFonts w:ascii="Tahoma" w:hAnsi="Tahoma" w:cs="Tahoma"/>
        </w:rPr>
      </w:pPr>
    </w:p>
    <w:p w14:paraId="0F36F886" w14:textId="77777777" w:rsidR="000C71AC" w:rsidRDefault="000C71AC" w:rsidP="008D586A">
      <w:pPr>
        <w:jc w:val="center"/>
        <w:rPr>
          <w:rFonts w:ascii="Tahoma" w:hAnsi="Tahoma" w:cs="Tahoma"/>
        </w:rPr>
      </w:pPr>
    </w:p>
    <w:p w14:paraId="633F8C73" w14:textId="77777777" w:rsidR="000C71AC" w:rsidRDefault="000C71AC" w:rsidP="008D586A">
      <w:pPr>
        <w:jc w:val="center"/>
        <w:rPr>
          <w:rFonts w:ascii="Tahoma" w:hAnsi="Tahoma" w:cs="Tahoma"/>
        </w:rPr>
      </w:pPr>
    </w:p>
    <w:p w14:paraId="3C75F243" w14:textId="77777777" w:rsidR="000C71AC" w:rsidRDefault="000C71AC" w:rsidP="008D586A">
      <w:pPr>
        <w:jc w:val="center"/>
        <w:rPr>
          <w:rFonts w:ascii="Tahoma" w:hAnsi="Tahoma" w:cs="Tahoma"/>
        </w:rPr>
      </w:pPr>
    </w:p>
    <w:p w14:paraId="72566E52" w14:textId="77777777" w:rsidR="000C71AC" w:rsidRDefault="000C71AC" w:rsidP="008D586A">
      <w:pPr>
        <w:jc w:val="center"/>
        <w:rPr>
          <w:rFonts w:ascii="Tahoma" w:hAnsi="Tahoma" w:cs="Tahoma"/>
        </w:rPr>
      </w:pPr>
    </w:p>
    <w:p w14:paraId="58FD7F9B" w14:textId="77777777" w:rsidR="000C71AC" w:rsidRDefault="000C71AC" w:rsidP="008D586A">
      <w:pPr>
        <w:jc w:val="center"/>
        <w:rPr>
          <w:rFonts w:ascii="Tahoma" w:hAnsi="Tahoma" w:cs="Tahoma"/>
        </w:rPr>
      </w:pPr>
    </w:p>
    <w:p w14:paraId="1B1965A6" w14:textId="77777777" w:rsidR="000C71AC" w:rsidRDefault="000C71AC" w:rsidP="008D586A">
      <w:pPr>
        <w:jc w:val="center"/>
        <w:rPr>
          <w:rFonts w:ascii="Tahoma" w:hAnsi="Tahoma" w:cs="Tahoma"/>
        </w:rPr>
      </w:pPr>
    </w:p>
    <w:p w14:paraId="6F3B2645" w14:textId="77777777" w:rsidR="000C71AC" w:rsidRDefault="000C71AC" w:rsidP="008D586A">
      <w:pPr>
        <w:jc w:val="center"/>
        <w:rPr>
          <w:rFonts w:ascii="Tahoma" w:hAnsi="Tahoma" w:cs="Tahoma"/>
        </w:rPr>
      </w:pPr>
    </w:p>
    <w:p w14:paraId="4406194C" w14:textId="77777777" w:rsidR="000C71AC" w:rsidRDefault="000C71AC" w:rsidP="008D586A">
      <w:pPr>
        <w:jc w:val="center"/>
        <w:rPr>
          <w:rFonts w:ascii="Tahoma" w:hAnsi="Tahoma" w:cs="Tahoma"/>
        </w:rPr>
      </w:pPr>
    </w:p>
    <w:p w14:paraId="1ABA88A7" w14:textId="77777777" w:rsidR="000C71AC" w:rsidRPr="00C71430" w:rsidRDefault="000C71AC" w:rsidP="008D586A">
      <w:pPr>
        <w:jc w:val="center"/>
        <w:rPr>
          <w:rFonts w:ascii="Tahoma" w:hAnsi="Tahoma" w:cs="Tahoma"/>
        </w:rPr>
      </w:pPr>
    </w:p>
    <w:p w14:paraId="4F8C16D3" w14:textId="22994269" w:rsidR="008D586A" w:rsidRPr="00C71430" w:rsidRDefault="008D586A" w:rsidP="008D586A">
      <w:pPr>
        <w:pStyle w:val="Heading5"/>
        <w:rPr>
          <w:rFonts w:ascii="Tahoma" w:hAnsi="Tahoma" w:cs="Tahoma"/>
          <w:color w:val="auto"/>
        </w:rPr>
      </w:pPr>
      <w:bookmarkStart w:id="137" w:name="_Toc145231008"/>
      <w:r w:rsidRPr="00C71430">
        <w:rPr>
          <w:rFonts w:ascii="Tahoma" w:hAnsi="Tahoma" w:cs="Tahoma"/>
          <w:color w:val="auto"/>
        </w:rPr>
        <w:lastRenderedPageBreak/>
        <w:t>Close account and the rest of the money is bank income</w:t>
      </w:r>
      <w:bookmarkEnd w:id="137"/>
    </w:p>
    <w:p w14:paraId="6707BF6E" w14:textId="77777777" w:rsidR="008D586A" w:rsidRPr="00C71430" w:rsidRDefault="008D586A" w:rsidP="008D586A">
      <w:pPr>
        <w:rPr>
          <w:rFonts w:ascii="Tahoma" w:hAnsi="Tahoma" w:cs="Tahoma"/>
        </w:rPr>
      </w:pPr>
    </w:p>
    <w:p w14:paraId="72438BB2" w14:textId="61EA640C" w:rsidR="008D586A" w:rsidRPr="00C71430" w:rsidRDefault="008D586A" w:rsidP="008D586A">
      <w:pPr>
        <w:jc w:val="center"/>
        <w:rPr>
          <w:rFonts w:ascii="Tahoma" w:hAnsi="Tahoma" w:cs="Tahoma"/>
        </w:rPr>
      </w:pPr>
      <w:r w:rsidRPr="00C71430">
        <w:rPr>
          <w:rFonts w:ascii="Tahoma" w:hAnsi="Tahoma" w:cs="Tahoma"/>
          <w:noProof/>
          <w:lang w:val="en-SG" w:eastAsia="en-SG" w:bidi="ar-SA"/>
        </w:rPr>
        <w:drawing>
          <wp:inline distT="0" distB="0" distL="0" distR="0" wp14:anchorId="780D0D3A" wp14:editId="27C1675A">
            <wp:extent cx="4521432" cy="5086611"/>
            <wp:effectExtent l="0" t="0" r="0" b="0"/>
            <wp:docPr id="124744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43618" name=""/>
                    <pic:cNvPicPr/>
                  </pic:nvPicPr>
                  <pic:blipFill>
                    <a:blip r:embed="rId47"/>
                    <a:stretch>
                      <a:fillRect/>
                    </a:stretch>
                  </pic:blipFill>
                  <pic:spPr>
                    <a:xfrm>
                      <a:off x="0" y="0"/>
                      <a:ext cx="4521432" cy="5086611"/>
                    </a:xfrm>
                    <a:prstGeom prst="rect">
                      <a:avLst/>
                    </a:prstGeom>
                  </pic:spPr>
                </pic:pic>
              </a:graphicData>
            </a:graphic>
          </wp:inline>
        </w:drawing>
      </w:r>
    </w:p>
    <w:p w14:paraId="3DE6F873" w14:textId="77777777" w:rsidR="008D586A" w:rsidRDefault="008D586A" w:rsidP="008D586A">
      <w:pPr>
        <w:jc w:val="center"/>
        <w:rPr>
          <w:rFonts w:ascii="Tahoma" w:hAnsi="Tahoma" w:cs="Tahoma"/>
        </w:rPr>
      </w:pPr>
    </w:p>
    <w:p w14:paraId="3DD504E1" w14:textId="77777777" w:rsidR="000C71AC" w:rsidRDefault="000C71AC" w:rsidP="008D586A">
      <w:pPr>
        <w:jc w:val="center"/>
        <w:rPr>
          <w:rFonts w:ascii="Tahoma" w:hAnsi="Tahoma" w:cs="Tahoma"/>
        </w:rPr>
      </w:pPr>
    </w:p>
    <w:p w14:paraId="2FDF0661" w14:textId="77777777" w:rsidR="000C71AC" w:rsidRDefault="000C71AC" w:rsidP="008D586A">
      <w:pPr>
        <w:jc w:val="center"/>
        <w:rPr>
          <w:rFonts w:ascii="Tahoma" w:hAnsi="Tahoma" w:cs="Tahoma"/>
        </w:rPr>
      </w:pPr>
    </w:p>
    <w:p w14:paraId="3941E057" w14:textId="77777777" w:rsidR="000C71AC" w:rsidRDefault="000C71AC" w:rsidP="008D586A">
      <w:pPr>
        <w:jc w:val="center"/>
        <w:rPr>
          <w:rFonts w:ascii="Tahoma" w:hAnsi="Tahoma" w:cs="Tahoma"/>
        </w:rPr>
      </w:pPr>
    </w:p>
    <w:p w14:paraId="7FCC5B0D" w14:textId="77777777" w:rsidR="000C71AC" w:rsidRDefault="000C71AC" w:rsidP="008D586A">
      <w:pPr>
        <w:jc w:val="center"/>
        <w:rPr>
          <w:rFonts w:ascii="Tahoma" w:hAnsi="Tahoma" w:cs="Tahoma"/>
        </w:rPr>
      </w:pPr>
    </w:p>
    <w:p w14:paraId="43776F7B" w14:textId="77777777" w:rsidR="000C71AC" w:rsidRDefault="000C71AC" w:rsidP="008D586A">
      <w:pPr>
        <w:jc w:val="center"/>
        <w:rPr>
          <w:rFonts w:ascii="Tahoma" w:hAnsi="Tahoma" w:cs="Tahoma"/>
        </w:rPr>
      </w:pPr>
    </w:p>
    <w:p w14:paraId="1311FC65" w14:textId="77777777" w:rsidR="000C71AC" w:rsidRDefault="000C71AC" w:rsidP="008D586A">
      <w:pPr>
        <w:jc w:val="center"/>
        <w:rPr>
          <w:rFonts w:ascii="Tahoma" w:hAnsi="Tahoma" w:cs="Tahoma"/>
        </w:rPr>
      </w:pPr>
    </w:p>
    <w:p w14:paraId="5B976C5A" w14:textId="77777777" w:rsidR="000C71AC" w:rsidRDefault="000C71AC" w:rsidP="008D586A">
      <w:pPr>
        <w:jc w:val="center"/>
        <w:rPr>
          <w:rFonts w:ascii="Tahoma" w:hAnsi="Tahoma" w:cs="Tahoma"/>
        </w:rPr>
      </w:pPr>
    </w:p>
    <w:p w14:paraId="249AC901" w14:textId="77777777" w:rsidR="000C71AC" w:rsidRDefault="000C71AC" w:rsidP="008D586A">
      <w:pPr>
        <w:jc w:val="center"/>
        <w:rPr>
          <w:rFonts w:ascii="Tahoma" w:hAnsi="Tahoma" w:cs="Tahoma"/>
        </w:rPr>
      </w:pPr>
    </w:p>
    <w:p w14:paraId="5578A78E" w14:textId="77777777" w:rsidR="000C71AC" w:rsidRDefault="000C71AC" w:rsidP="008D586A">
      <w:pPr>
        <w:jc w:val="center"/>
        <w:rPr>
          <w:rFonts w:ascii="Tahoma" w:hAnsi="Tahoma" w:cs="Tahoma"/>
        </w:rPr>
      </w:pPr>
    </w:p>
    <w:p w14:paraId="52C4FCDC" w14:textId="77777777" w:rsidR="000C71AC" w:rsidRDefault="000C71AC" w:rsidP="008D586A">
      <w:pPr>
        <w:jc w:val="center"/>
        <w:rPr>
          <w:rFonts w:ascii="Tahoma" w:hAnsi="Tahoma" w:cs="Tahoma"/>
        </w:rPr>
      </w:pPr>
    </w:p>
    <w:p w14:paraId="37066DF4" w14:textId="77777777" w:rsidR="000C71AC" w:rsidRDefault="000C71AC" w:rsidP="008D586A">
      <w:pPr>
        <w:jc w:val="center"/>
        <w:rPr>
          <w:rFonts w:ascii="Tahoma" w:hAnsi="Tahoma" w:cs="Tahoma"/>
        </w:rPr>
      </w:pPr>
    </w:p>
    <w:p w14:paraId="13B2E121" w14:textId="77777777" w:rsidR="000C71AC" w:rsidRDefault="000C71AC" w:rsidP="008D586A">
      <w:pPr>
        <w:jc w:val="center"/>
        <w:rPr>
          <w:rFonts w:ascii="Tahoma" w:hAnsi="Tahoma" w:cs="Tahoma"/>
        </w:rPr>
      </w:pPr>
    </w:p>
    <w:p w14:paraId="79863381" w14:textId="77777777" w:rsidR="000C71AC" w:rsidRPr="00C71430" w:rsidRDefault="000C71AC" w:rsidP="008D586A">
      <w:pPr>
        <w:jc w:val="center"/>
        <w:rPr>
          <w:rFonts w:ascii="Tahoma" w:hAnsi="Tahoma" w:cs="Tahoma"/>
        </w:rPr>
      </w:pPr>
    </w:p>
    <w:p w14:paraId="1302BF30" w14:textId="72C6E60C" w:rsidR="008D586A" w:rsidRPr="00C71430" w:rsidRDefault="008D586A" w:rsidP="008D586A">
      <w:pPr>
        <w:pStyle w:val="Heading5"/>
        <w:rPr>
          <w:rFonts w:ascii="Tahoma" w:hAnsi="Tahoma" w:cs="Tahoma"/>
          <w:color w:val="auto"/>
        </w:rPr>
      </w:pPr>
      <w:bookmarkStart w:id="138" w:name="_Toc145231009"/>
      <w:r w:rsidRPr="00C71430">
        <w:rPr>
          <w:rFonts w:ascii="Tahoma" w:hAnsi="Tahoma" w:cs="Tahoma"/>
          <w:color w:val="auto"/>
        </w:rPr>
        <w:lastRenderedPageBreak/>
        <w:t>Close account and issue cashier cheque</w:t>
      </w:r>
      <w:bookmarkEnd w:id="138"/>
      <w:r w:rsidRPr="00C71430">
        <w:rPr>
          <w:rFonts w:ascii="Tahoma" w:hAnsi="Tahoma" w:cs="Tahoma"/>
          <w:color w:val="auto"/>
        </w:rPr>
        <w:t xml:space="preserve"> </w:t>
      </w:r>
    </w:p>
    <w:p w14:paraId="318C7A71" w14:textId="77777777" w:rsidR="008D586A" w:rsidRPr="00C71430" w:rsidRDefault="008D586A" w:rsidP="008D586A">
      <w:pPr>
        <w:rPr>
          <w:rFonts w:ascii="Tahoma" w:hAnsi="Tahoma" w:cs="Tahoma"/>
        </w:rPr>
      </w:pPr>
    </w:p>
    <w:p w14:paraId="04398C90" w14:textId="2DA518B8" w:rsidR="008D586A" w:rsidRPr="00C71430" w:rsidRDefault="008D586A" w:rsidP="008D586A">
      <w:pPr>
        <w:jc w:val="center"/>
        <w:rPr>
          <w:rFonts w:ascii="Tahoma" w:hAnsi="Tahoma" w:cs="Tahoma"/>
        </w:rPr>
      </w:pPr>
      <w:r w:rsidRPr="00C71430">
        <w:rPr>
          <w:rFonts w:ascii="Tahoma" w:hAnsi="Tahoma" w:cs="Tahoma"/>
          <w:noProof/>
          <w:lang w:val="en-SG" w:eastAsia="en-SG" w:bidi="ar-SA"/>
        </w:rPr>
        <w:drawing>
          <wp:inline distT="0" distB="0" distL="0" distR="0" wp14:anchorId="31B21E78" wp14:editId="1947A0FC">
            <wp:extent cx="4534133" cy="5086611"/>
            <wp:effectExtent l="0" t="0" r="0" b="0"/>
            <wp:docPr id="158484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5037" name=""/>
                    <pic:cNvPicPr/>
                  </pic:nvPicPr>
                  <pic:blipFill>
                    <a:blip r:embed="rId48"/>
                    <a:stretch>
                      <a:fillRect/>
                    </a:stretch>
                  </pic:blipFill>
                  <pic:spPr>
                    <a:xfrm>
                      <a:off x="0" y="0"/>
                      <a:ext cx="4534133" cy="5086611"/>
                    </a:xfrm>
                    <a:prstGeom prst="rect">
                      <a:avLst/>
                    </a:prstGeom>
                  </pic:spPr>
                </pic:pic>
              </a:graphicData>
            </a:graphic>
          </wp:inline>
        </w:drawing>
      </w:r>
    </w:p>
    <w:p w14:paraId="0AE64C3F" w14:textId="77777777" w:rsidR="001575D9" w:rsidRDefault="001575D9" w:rsidP="008D586A">
      <w:pPr>
        <w:jc w:val="center"/>
        <w:rPr>
          <w:rFonts w:ascii="Tahoma" w:hAnsi="Tahoma" w:cs="Tahoma"/>
        </w:rPr>
      </w:pPr>
    </w:p>
    <w:p w14:paraId="4F121718" w14:textId="77777777" w:rsidR="000C71AC" w:rsidRDefault="000C71AC" w:rsidP="008D586A">
      <w:pPr>
        <w:jc w:val="center"/>
        <w:rPr>
          <w:rFonts w:ascii="Tahoma" w:hAnsi="Tahoma" w:cs="Tahoma"/>
        </w:rPr>
      </w:pPr>
    </w:p>
    <w:p w14:paraId="7C953D54" w14:textId="77777777" w:rsidR="000C71AC" w:rsidRDefault="000C71AC" w:rsidP="008D586A">
      <w:pPr>
        <w:jc w:val="center"/>
        <w:rPr>
          <w:rFonts w:ascii="Tahoma" w:hAnsi="Tahoma" w:cs="Tahoma"/>
        </w:rPr>
      </w:pPr>
    </w:p>
    <w:p w14:paraId="43C8122D" w14:textId="77777777" w:rsidR="000C71AC" w:rsidRDefault="000C71AC" w:rsidP="008D586A">
      <w:pPr>
        <w:jc w:val="center"/>
        <w:rPr>
          <w:rFonts w:ascii="Tahoma" w:hAnsi="Tahoma" w:cs="Tahoma"/>
        </w:rPr>
      </w:pPr>
    </w:p>
    <w:p w14:paraId="36A66BA7" w14:textId="77777777" w:rsidR="000C71AC" w:rsidRDefault="000C71AC" w:rsidP="008D586A">
      <w:pPr>
        <w:jc w:val="center"/>
        <w:rPr>
          <w:rFonts w:ascii="Tahoma" w:hAnsi="Tahoma" w:cs="Tahoma"/>
        </w:rPr>
      </w:pPr>
    </w:p>
    <w:p w14:paraId="2EDA91C8" w14:textId="77777777" w:rsidR="000C71AC" w:rsidRDefault="000C71AC" w:rsidP="008D586A">
      <w:pPr>
        <w:jc w:val="center"/>
        <w:rPr>
          <w:rFonts w:ascii="Tahoma" w:hAnsi="Tahoma" w:cs="Tahoma"/>
        </w:rPr>
      </w:pPr>
    </w:p>
    <w:p w14:paraId="2B467404" w14:textId="77777777" w:rsidR="000C71AC" w:rsidRDefault="000C71AC" w:rsidP="008D586A">
      <w:pPr>
        <w:jc w:val="center"/>
        <w:rPr>
          <w:rFonts w:ascii="Tahoma" w:hAnsi="Tahoma" w:cs="Tahoma"/>
        </w:rPr>
      </w:pPr>
    </w:p>
    <w:p w14:paraId="76303EDE" w14:textId="77777777" w:rsidR="000C71AC" w:rsidRDefault="000C71AC" w:rsidP="008D586A">
      <w:pPr>
        <w:jc w:val="center"/>
        <w:rPr>
          <w:rFonts w:ascii="Tahoma" w:hAnsi="Tahoma" w:cs="Tahoma"/>
        </w:rPr>
      </w:pPr>
    </w:p>
    <w:p w14:paraId="013A074C" w14:textId="77777777" w:rsidR="000C71AC" w:rsidRDefault="000C71AC" w:rsidP="008D586A">
      <w:pPr>
        <w:jc w:val="center"/>
        <w:rPr>
          <w:rFonts w:ascii="Tahoma" w:hAnsi="Tahoma" w:cs="Tahoma"/>
        </w:rPr>
      </w:pPr>
    </w:p>
    <w:p w14:paraId="0B262C7D" w14:textId="77777777" w:rsidR="000C71AC" w:rsidRDefault="000C71AC" w:rsidP="008D586A">
      <w:pPr>
        <w:jc w:val="center"/>
        <w:rPr>
          <w:rFonts w:ascii="Tahoma" w:hAnsi="Tahoma" w:cs="Tahoma"/>
        </w:rPr>
      </w:pPr>
    </w:p>
    <w:p w14:paraId="66BC6188" w14:textId="77777777" w:rsidR="000C71AC" w:rsidRDefault="000C71AC" w:rsidP="008D586A">
      <w:pPr>
        <w:jc w:val="center"/>
        <w:rPr>
          <w:rFonts w:ascii="Tahoma" w:hAnsi="Tahoma" w:cs="Tahoma"/>
        </w:rPr>
      </w:pPr>
    </w:p>
    <w:p w14:paraId="03DF9E80" w14:textId="77777777" w:rsidR="000C71AC" w:rsidRDefault="000C71AC" w:rsidP="008D586A">
      <w:pPr>
        <w:jc w:val="center"/>
        <w:rPr>
          <w:rFonts w:ascii="Tahoma" w:hAnsi="Tahoma" w:cs="Tahoma"/>
        </w:rPr>
      </w:pPr>
    </w:p>
    <w:p w14:paraId="338BC8D5" w14:textId="77777777" w:rsidR="000C71AC" w:rsidRDefault="000C71AC" w:rsidP="008D586A">
      <w:pPr>
        <w:jc w:val="center"/>
        <w:rPr>
          <w:rFonts w:ascii="Tahoma" w:hAnsi="Tahoma" w:cs="Tahoma"/>
        </w:rPr>
      </w:pPr>
    </w:p>
    <w:p w14:paraId="01584208" w14:textId="77777777" w:rsidR="000C71AC" w:rsidRPr="00C71430" w:rsidRDefault="000C71AC" w:rsidP="008D586A">
      <w:pPr>
        <w:jc w:val="center"/>
        <w:rPr>
          <w:rFonts w:ascii="Tahoma" w:hAnsi="Tahoma" w:cs="Tahoma"/>
        </w:rPr>
      </w:pPr>
    </w:p>
    <w:p w14:paraId="043AA3A9" w14:textId="2FC0C1FD" w:rsidR="001575D9" w:rsidRPr="00C71430" w:rsidRDefault="001575D9" w:rsidP="001575D9">
      <w:pPr>
        <w:pStyle w:val="Heading5"/>
        <w:rPr>
          <w:rFonts w:ascii="Tahoma" w:hAnsi="Tahoma" w:cs="Tahoma"/>
          <w:color w:val="auto"/>
        </w:rPr>
      </w:pPr>
      <w:bookmarkStart w:id="139" w:name="_Toc145231010"/>
      <w:r w:rsidRPr="00C71430">
        <w:rPr>
          <w:rFonts w:ascii="Tahoma" w:hAnsi="Tahoma" w:cs="Tahoma"/>
          <w:color w:val="auto"/>
        </w:rPr>
        <w:lastRenderedPageBreak/>
        <w:t>Customer request to issue unclear cheque</w:t>
      </w:r>
      <w:bookmarkEnd w:id="139"/>
    </w:p>
    <w:p w14:paraId="51107B0B" w14:textId="77777777" w:rsidR="001575D9" w:rsidRPr="00C71430" w:rsidRDefault="001575D9" w:rsidP="001575D9">
      <w:pPr>
        <w:rPr>
          <w:rFonts w:ascii="Tahoma" w:hAnsi="Tahoma" w:cs="Tahoma"/>
        </w:rPr>
      </w:pPr>
    </w:p>
    <w:p w14:paraId="2C04D9AD" w14:textId="0C782B74" w:rsidR="001575D9" w:rsidRPr="00C71430" w:rsidRDefault="001575D9" w:rsidP="001575D9">
      <w:pPr>
        <w:jc w:val="center"/>
        <w:rPr>
          <w:rFonts w:ascii="Tahoma" w:hAnsi="Tahoma" w:cs="Tahoma"/>
        </w:rPr>
      </w:pPr>
      <w:r w:rsidRPr="00C71430">
        <w:rPr>
          <w:rFonts w:ascii="Tahoma" w:hAnsi="Tahoma" w:cs="Tahoma"/>
          <w:noProof/>
          <w:lang w:val="en-SG" w:eastAsia="en-SG" w:bidi="ar-SA"/>
        </w:rPr>
        <w:drawing>
          <wp:inline distT="0" distB="0" distL="0" distR="0" wp14:anchorId="7927C7DF" wp14:editId="062BA1D6">
            <wp:extent cx="4521432" cy="5086611"/>
            <wp:effectExtent l="0" t="0" r="0" b="0"/>
            <wp:docPr id="17368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1554" name=""/>
                    <pic:cNvPicPr/>
                  </pic:nvPicPr>
                  <pic:blipFill>
                    <a:blip r:embed="rId49"/>
                    <a:stretch>
                      <a:fillRect/>
                    </a:stretch>
                  </pic:blipFill>
                  <pic:spPr>
                    <a:xfrm>
                      <a:off x="0" y="0"/>
                      <a:ext cx="4521432" cy="5086611"/>
                    </a:xfrm>
                    <a:prstGeom prst="rect">
                      <a:avLst/>
                    </a:prstGeom>
                  </pic:spPr>
                </pic:pic>
              </a:graphicData>
            </a:graphic>
          </wp:inline>
        </w:drawing>
      </w:r>
    </w:p>
    <w:p w14:paraId="194104A0" w14:textId="77777777" w:rsidR="001575D9" w:rsidRDefault="001575D9" w:rsidP="001575D9">
      <w:pPr>
        <w:jc w:val="center"/>
        <w:rPr>
          <w:rFonts w:ascii="Tahoma" w:hAnsi="Tahoma" w:cs="Tahoma"/>
        </w:rPr>
      </w:pPr>
    </w:p>
    <w:p w14:paraId="730D0FE3" w14:textId="77777777" w:rsidR="000C71AC" w:rsidRDefault="000C71AC" w:rsidP="001575D9">
      <w:pPr>
        <w:jc w:val="center"/>
        <w:rPr>
          <w:rFonts w:ascii="Tahoma" w:hAnsi="Tahoma" w:cs="Tahoma"/>
        </w:rPr>
      </w:pPr>
    </w:p>
    <w:p w14:paraId="1CDB02CA" w14:textId="77777777" w:rsidR="000C71AC" w:rsidRDefault="000C71AC" w:rsidP="001575D9">
      <w:pPr>
        <w:jc w:val="center"/>
        <w:rPr>
          <w:rFonts w:ascii="Tahoma" w:hAnsi="Tahoma" w:cs="Tahoma"/>
        </w:rPr>
      </w:pPr>
    </w:p>
    <w:p w14:paraId="34866B60" w14:textId="77777777" w:rsidR="000C71AC" w:rsidRDefault="000C71AC" w:rsidP="001575D9">
      <w:pPr>
        <w:jc w:val="center"/>
        <w:rPr>
          <w:rFonts w:ascii="Tahoma" w:hAnsi="Tahoma" w:cs="Tahoma"/>
        </w:rPr>
      </w:pPr>
    </w:p>
    <w:p w14:paraId="4C1408F5" w14:textId="77777777" w:rsidR="000C71AC" w:rsidRDefault="000C71AC" w:rsidP="001575D9">
      <w:pPr>
        <w:jc w:val="center"/>
        <w:rPr>
          <w:rFonts w:ascii="Tahoma" w:hAnsi="Tahoma" w:cs="Tahoma"/>
        </w:rPr>
      </w:pPr>
    </w:p>
    <w:p w14:paraId="55AC6294" w14:textId="77777777" w:rsidR="000C71AC" w:rsidRDefault="000C71AC" w:rsidP="001575D9">
      <w:pPr>
        <w:jc w:val="center"/>
        <w:rPr>
          <w:rFonts w:ascii="Tahoma" w:hAnsi="Tahoma" w:cs="Tahoma"/>
        </w:rPr>
      </w:pPr>
    </w:p>
    <w:p w14:paraId="52B9D089" w14:textId="77777777" w:rsidR="000C71AC" w:rsidRDefault="000C71AC" w:rsidP="001575D9">
      <w:pPr>
        <w:jc w:val="center"/>
        <w:rPr>
          <w:rFonts w:ascii="Tahoma" w:hAnsi="Tahoma" w:cs="Tahoma"/>
        </w:rPr>
      </w:pPr>
    </w:p>
    <w:p w14:paraId="410FB1F3" w14:textId="77777777" w:rsidR="000C71AC" w:rsidRDefault="000C71AC" w:rsidP="001575D9">
      <w:pPr>
        <w:jc w:val="center"/>
        <w:rPr>
          <w:rFonts w:ascii="Tahoma" w:hAnsi="Tahoma" w:cs="Tahoma"/>
        </w:rPr>
      </w:pPr>
    </w:p>
    <w:p w14:paraId="07AECAD2" w14:textId="77777777" w:rsidR="000C71AC" w:rsidRDefault="000C71AC" w:rsidP="001575D9">
      <w:pPr>
        <w:jc w:val="center"/>
        <w:rPr>
          <w:rFonts w:ascii="Tahoma" w:hAnsi="Tahoma" w:cs="Tahoma"/>
        </w:rPr>
      </w:pPr>
    </w:p>
    <w:p w14:paraId="5454EE96" w14:textId="77777777" w:rsidR="000C71AC" w:rsidRDefault="000C71AC" w:rsidP="001575D9">
      <w:pPr>
        <w:jc w:val="center"/>
        <w:rPr>
          <w:rFonts w:ascii="Tahoma" w:hAnsi="Tahoma" w:cs="Tahoma"/>
        </w:rPr>
      </w:pPr>
    </w:p>
    <w:p w14:paraId="33A63B37" w14:textId="77777777" w:rsidR="000C71AC" w:rsidRDefault="000C71AC" w:rsidP="001575D9">
      <w:pPr>
        <w:jc w:val="center"/>
        <w:rPr>
          <w:rFonts w:ascii="Tahoma" w:hAnsi="Tahoma" w:cs="Tahoma"/>
        </w:rPr>
      </w:pPr>
    </w:p>
    <w:p w14:paraId="5B1748B7" w14:textId="77777777" w:rsidR="000C71AC" w:rsidRDefault="000C71AC" w:rsidP="001575D9">
      <w:pPr>
        <w:jc w:val="center"/>
        <w:rPr>
          <w:rFonts w:ascii="Tahoma" w:hAnsi="Tahoma" w:cs="Tahoma"/>
        </w:rPr>
      </w:pPr>
    </w:p>
    <w:p w14:paraId="6359D142" w14:textId="77777777" w:rsidR="000C71AC" w:rsidRDefault="000C71AC" w:rsidP="001575D9">
      <w:pPr>
        <w:jc w:val="center"/>
        <w:rPr>
          <w:rFonts w:ascii="Tahoma" w:hAnsi="Tahoma" w:cs="Tahoma"/>
        </w:rPr>
      </w:pPr>
    </w:p>
    <w:p w14:paraId="13B075B2" w14:textId="77777777" w:rsidR="000C71AC" w:rsidRPr="00C71430" w:rsidRDefault="000C71AC" w:rsidP="001575D9">
      <w:pPr>
        <w:jc w:val="center"/>
        <w:rPr>
          <w:rFonts w:ascii="Tahoma" w:hAnsi="Tahoma" w:cs="Tahoma"/>
        </w:rPr>
      </w:pPr>
    </w:p>
    <w:p w14:paraId="39DCDA57" w14:textId="13C5B34D" w:rsidR="001575D9" w:rsidRPr="00C71430" w:rsidRDefault="001575D9" w:rsidP="001575D9">
      <w:pPr>
        <w:pStyle w:val="Heading5"/>
        <w:rPr>
          <w:rFonts w:ascii="Tahoma" w:hAnsi="Tahoma" w:cs="Tahoma"/>
          <w:color w:val="auto"/>
        </w:rPr>
      </w:pPr>
      <w:bookmarkStart w:id="140" w:name="_Toc145231011"/>
      <w:r w:rsidRPr="00C71430">
        <w:rPr>
          <w:rFonts w:ascii="Tahoma" w:hAnsi="Tahoma" w:cs="Tahoma"/>
          <w:color w:val="auto"/>
        </w:rPr>
        <w:lastRenderedPageBreak/>
        <w:t>Close account and issue unclear cheque</w:t>
      </w:r>
      <w:bookmarkEnd w:id="140"/>
    </w:p>
    <w:p w14:paraId="1E546850" w14:textId="77777777" w:rsidR="001575D9" w:rsidRPr="00C71430" w:rsidRDefault="001575D9" w:rsidP="001575D9">
      <w:pPr>
        <w:rPr>
          <w:rFonts w:ascii="Tahoma" w:hAnsi="Tahoma" w:cs="Tahoma"/>
        </w:rPr>
      </w:pPr>
    </w:p>
    <w:p w14:paraId="1049CEF1" w14:textId="5205171C" w:rsidR="001575D9" w:rsidRPr="00C71430" w:rsidRDefault="001575D9" w:rsidP="001575D9">
      <w:pPr>
        <w:jc w:val="center"/>
        <w:rPr>
          <w:rFonts w:ascii="Tahoma" w:hAnsi="Tahoma" w:cs="Tahoma"/>
        </w:rPr>
      </w:pPr>
      <w:r w:rsidRPr="00C71430">
        <w:rPr>
          <w:rFonts w:ascii="Tahoma" w:hAnsi="Tahoma" w:cs="Tahoma"/>
          <w:noProof/>
          <w:lang w:val="en-SG" w:eastAsia="en-SG" w:bidi="ar-SA"/>
        </w:rPr>
        <w:drawing>
          <wp:inline distT="0" distB="0" distL="0" distR="0" wp14:anchorId="28547FF7" wp14:editId="4CBDE4B2">
            <wp:extent cx="4502381" cy="5092962"/>
            <wp:effectExtent l="0" t="0" r="0" b="0"/>
            <wp:docPr id="822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1772" name=""/>
                    <pic:cNvPicPr/>
                  </pic:nvPicPr>
                  <pic:blipFill>
                    <a:blip r:embed="rId50"/>
                    <a:stretch>
                      <a:fillRect/>
                    </a:stretch>
                  </pic:blipFill>
                  <pic:spPr>
                    <a:xfrm>
                      <a:off x="0" y="0"/>
                      <a:ext cx="4502381" cy="5092962"/>
                    </a:xfrm>
                    <a:prstGeom prst="rect">
                      <a:avLst/>
                    </a:prstGeom>
                  </pic:spPr>
                </pic:pic>
              </a:graphicData>
            </a:graphic>
          </wp:inline>
        </w:drawing>
      </w:r>
    </w:p>
    <w:p w14:paraId="77645F2D" w14:textId="77777777" w:rsidR="008D586A" w:rsidRDefault="008D586A" w:rsidP="008D586A">
      <w:pPr>
        <w:jc w:val="center"/>
        <w:rPr>
          <w:rFonts w:ascii="Tahoma" w:hAnsi="Tahoma" w:cs="Tahoma"/>
        </w:rPr>
      </w:pPr>
    </w:p>
    <w:p w14:paraId="5642629F" w14:textId="77777777" w:rsidR="000C71AC" w:rsidRDefault="000C71AC" w:rsidP="008D586A">
      <w:pPr>
        <w:jc w:val="center"/>
        <w:rPr>
          <w:rFonts w:ascii="Tahoma" w:hAnsi="Tahoma" w:cs="Tahoma"/>
        </w:rPr>
      </w:pPr>
    </w:p>
    <w:p w14:paraId="459799DB" w14:textId="77777777" w:rsidR="000C71AC" w:rsidRDefault="000C71AC" w:rsidP="008D586A">
      <w:pPr>
        <w:jc w:val="center"/>
        <w:rPr>
          <w:rFonts w:ascii="Tahoma" w:hAnsi="Tahoma" w:cs="Tahoma"/>
        </w:rPr>
      </w:pPr>
    </w:p>
    <w:p w14:paraId="798A154B" w14:textId="77777777" w:rsidR="000C71AC" w:rsidRDefault="000C71AC" w:rsidP="008D586A">
      <w:pPr>
        <w:jc w:val="center"/>
        <w:rPr>
          <w:rFonts w:ascii="Tahoma" w:hAnsi="Tahoma" w:cs="Tahoma"/>
        </w:rPr>
      </w:pPr>
    </w:p>
    <w:p w14:paraId="12E35630" w14:textId="77777777" w:rsidR="000C71AC" w:rsidRDefault="000C71AC" w:rsidP="008D586A">
      <w:pPr>
        <w:jc w:val="center"/>
        <w:rPr>
          <w:rFonts w:ascii="Tahoma" w:hAnsi="Tahoma" w:cs="Tahoma"/>
        </w:rPr>
      </w:pPr>
    </w:p>
    <w:p w14:paraId="3A01DF65" w14:textId="77777777" w:rsidR="000C71AC" w:rsidRDefault="000C71AC" w:rsidP="008D586A">
      <w:pPr>
        <w:jc w:val="center"/>
        <w:rPr>
          <w:rFonts w:ascii="Tahoma" w:hAnsi="Tahoma" w:cs="Tahoma"/>
        </w:rPr>
      </w:pPr>
    </w:p>
    <w:p w14:paraId="6B3625E9" w14:textId="77777777" w:rsidR="000C71AC" w:rsidRDefault="000C71AC" w:rsidP="008D586A">
      <w:pPr>
        <w:jc w:val="center"/>
        <w:rPr>
          <w:rFonts w:ascii="Tahoma" w:hAnsi="Tahoma" w:cs="Tahoma"/>
        </w:rPr>
      </w:pPr>
    </w:p>
    <w:p w14:paraId="57A1828C" w14:textId="77777777" w:rsidR="000C71AC" w:rsidRDefault="000C71AC" w:rsidP="008D586A">
      <w:pPr>
        <w:jc w:val="center"/>
        <w:rPr>
          <w:rFonts w:ascii="Tahoma" w:hAnsi="Tahoma" w:cs="Tahoma"/>
        </w:rPr>
      </w:pPr>
    </w:p>
    <w:p w14:paraId="0608CB50" w14:textId="77777777" w:rsidR="000C71AC" w:rsidRDefault="000C71AC" w:rsidP="008D586A">
      <w:pPr>
        <w:jc w:val="center"/>
        <w:rPr>
          <w:rFonts w:ascii="Tahoma" w:hAnsi="Tahoma" w:cs="Tahoma"/>
        </w:rPr>
      </w:pPr>
    </w:p>
    <w:p w14:paraId="4E2DA53A" w14:textId="77777777" w:rsidR="000C71AC" w:rsidRDefault="000C71AC" w:rsidP="008D586A">
      <w:pPr>
        <w:jc w:val="center"/>
        <w:rPr>
          <w:rFonts w:ascii="Tahoma" w:hAnsi="Tahoma" w:cs="Tahoma"/>
        </w:rPr>
      </w:pPr>
    </w:p>
    <w:p w14:paraId="527A1E96" w14:textId="77777777" w:rsidR="000C71AC" w:rsidRDefault="000C71AC" w:rsidP="008D586A">
      <w:pPr>
        <w:jc w:val="center"/>
        <w:rPr>
          <w:rFonts w:ascii="Tahoma" w:hAnsi="Tahoma" w:cs="Tahoma"/>
        </w:rPr>
      </w:pPr>
    </w:p>
    <w:p w14:paraId="016600F1" w14:textId="77777777" w:rsidR="000C71AC" w:rsidRDefault="000C71AC" w:rsidP="008D586A">
      <w:pPr>
        <w:jc w:val="center"/>
        <w:rPr>
          <w:rFonts w:ascii="Tahoma" w:hAnsi="Tahoma" w:cs="Tahoma"/>
        </w:rPr>
      </w:pPr>
    </w:p>
    <w:p w14:paraId="23AED6A8" w14:textId="77777777" w:rsidR="000C71AC" w:rsidRDefault="000C71AC" w:rsidP="008D586A">
      <w:pPr>
        <w:jc w:val="center"/>
        <w:rPr>
          <w:rFonts w:ascii="Tahoma" w:hAnsi="Tahoma" w:cs="Tahoma"/>
        </w:rPr>
      </w:pPr>
    </w:p>
    <w:p w14:paraId="5A976530" w14:textId="77777777" w:rsidR="000C71AC" w:rsidRPr="00C71430" w:rsidRDefault="000C71AC" w:rsidP="008D586A">
      <w:pPr>
        <w:jc w:val="center"/>
        <w:rPr>
          <w:rFonts w:ascii="Tahoma" w:hAnsi="Tahoma" w:cs="Tahoma"/>
        </w:rPr>
      </w:pPr>
    </w:p>
    <w:p w14:paraId="13B408F4" w14:textId="4C3D633A" w:rsidR="001575D9" w:rsidRPr="00C71430" w:rsidRDefault="001575D9" w:rsidP="001575D9">
      <w:pPr>
        <w:pStyle w:val="Heading5"/>
        <w:rPr>
          <w:rFonts w:ascii="Tahoma" w:hAnsi="Tahoma" w:cs="Tahoma"/>
          <w:color w:val="auto"/>
        </w:rPr>
      </w:pPr>
      <w:bookmarkStart w:id="141" w:name="_Toc145231012"/>
      <w:r w:rsidRPr="00C71430">
        <w:rPr>
          <w:rFonts w:ascii="Tahoma" w:hAnsi="Tahoma" w:cs="Tahoma"/>
          <w:color w:val="auto"/>
        </w:rPr>
        <w:lastRenderedPageBreak/>
        <w:t>Freeze account and issue cashier cheque</w:t>
      </w:r>
      <w:bookmarkEnd w:id="141"/>
    </w:p>
    <w:p w14:paraId="2EEB4347" w14:textId="77777777" w:rsidR="001575D9" w:rsidRPr="00C71430" w:rsidRDefault="001575D9" w:rsidP="001575D9">
      <w:pPr>
        <w:rPr>
          <w:rFonts w:ascii="Tahoma" w:hAnsi="Tahoma" w:cs="Tahoma"/>
        </w:rPr>
      </w:pPr>
    </w:p>
    <w:p w14:paraId="6F28AD89" w14:textId="437E1FE8" w:rsidR="001575D9" w:rsidRPr="00C71430" w:rsidRDefault="001575D9" w:rsidP="001575D9">
      <w:pPr>
        <w:jc w:val="center"/>
        <w:rPr>
          <w:rFonts w:ascii="Tahoma" w:hAnsi="Tahoma" w:cs="Tahoma"/>
        </w:rPr>
      </w:pPr>
      <w:r w:rsidRPr="00C71430">
        <w:rPr>
          <w:rFonts w:ascii="Tahoma" w:hAnsi="Tahoma" w:cs="Tahoma"/>
          <w:noProof/>
          <w:lang w:val="en-SG" w:eastAsia="en-SG" w:bidi="ar-SA"/>
        </w:rPr>
        <w:drawing>
          <wp:inline distT="0" distB="0" distL="0" distR="0" wp14:anchorId="589ADBCD" wp14:editId="47EF1D1E">
            <wp:extent cx="4540483" cy="5099312"/>
            <wp:effectExtent l="0" t="0" r="0" b="6350"/>
            <wp:docPr id="10077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0343" name=""/>
                    <pic:cNvPicPr/>
                  </pic:nvPicPr>
                  <pic:blipFill>
                    <a:blip r:embed="rId51"/>
                    <a:stretch>
                      <a:fillRect/>
                    </a:stretch>
                  </pic:blipFill>
                  <pic:spPr>
                    <a:xfrm>
                      <a:off x="0" y="0"/>
                      <a:ext cx="4540483" cy="5099312"/>
                    </a:xfrm>
                    <a:prstGeom prst="rect">
                      <a:avLst/>
                    </a:prstGeom>
                  </pic:spPr>
                </pic:pic>
              </a:graphicData>
            </a:graphic>
          </wp:inline>
        </w:drawing>
      </w:r>
    </w:p>
    <w:p w14:paraId="0ED042AE" w14:textId="77777777" w:rsidR="001575D9" w:rsidRPr="00C71430" w:rsidRDefault="001575D9" w:rsidP="001575D9">
      <w:pPr>
        <w:jc w:val="center"/>
        <w:rPr>
          <w:rFonts w:ascii="Tahoma" w:hAnsi="Tahoma" w:cs="Tahoma"/>
        </w:rPr>
      </w:pPr>
    </w:p>
    <w:p w14:paraId="5B2C629B" w14:textId="5385FBA7" w:rsidR="001575D9" w:rsidRPr="00C71430" w:rsidRDefault="001575D9" w:rsidP="001575D9">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561407F0" wp14:editId="59816CF6">
            <wp:extent cx="4521432" cy="5080261"/>
            <wp:effectExtent l="0" t="0" r="0" b="6350"/>
            <wp:docPr id="142936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2837" name=""/>
                    <pic:cNvPicPr/>
                  </pic:nvPicPr>
                  <pic:blipFill>
                    <a:blip r:embed="rId52"/>
                    <a:stretch>
                      <a:fillRect/>
                    </a:stretch>
                  </pic:blipFill>
                  <pic:spPr>
                    <a:xfrm>
                      <a:off x="0" y="0"/>
                      <a:ext cx="4521432" cy="5080261"/>
                    </a:xfrm>
                    <a:prstGeom prst="rect">
                      <a:avLst/>
                    </a:prstGeom>
                  </pic:spPr>
                </pic:pic>
              </a:graphicData>
            </a:graphic>
          </wp:inline>
        </w:drawing>
      </w:r>
    </w:p>
    <w:p w14:paraId="17963A01" w14:textId="77777777" w:rsidR="008D586A" w:rsidRDefault="008D586A" w:rsidP="008D586A">
      <w:pPr>
        <w:jc w:val="center"/>
        <w:rPr>
          <w:rFonts w:ascii="Tahoma" w:hAnsi="Tahoma" w:cs="Tahoma"/>
        </w:rPr>
      </w:pPr>
    </w:p>
    <w:p w14:paraId="2FE619A2" w14:textId="77777777" w:rsidR="000C71AC" w:rsidRDefault="000C71AC" w:rsidP="008D586A">
      <w:pPr>
        <w:jc w:val="center"/>
        <w:rPr>
          <w:rFonts w:ascii="Tahoma" w:hAnsi="Tahoma" w:cs="Tahoma"/>
        </w:rPr>
      </w:pPr>
    </w:p>
    <w:p w14:paraId="1CF89F2F" w14:textId="77777777" w:rsidR="000C71AC" w:rsidRDefault="000C71AC" w:rsidP="008D586A">
      <w:pPr>
        <w:jc w:val="center"/>
        <w:rPr>
          <w:rFonts w:ascii="Tahoma" w:hAnsi="Tahoma" w:cs="Tahoma"/>
        </w:rPr>
      </w:pPr>
    </w:p>
    <w:p w14:paraId="4DEE8653" w14:textId="77777777" w:rsidR="000C71AC" w:rsidRDefault="000C71AC" w:rsidP="008D586A">
      <w:pPr>
        <w:jc w:val="center"/>
        <w:rPr>
          <w:rFonts w:ascii="Tahoma" w:hAnsi="Tahoma" w:cs="Tahoma"/>
        </w:rPr>
      </w:pPr>
    </w:p>
    <w:p w14:paraId="77A71A5B" w14:textId="77777777" w:rsidR="000C71AC" w:rsidRDefault="000C71AC" w:rsidP="008D586A">
      <w:pPr>
        <w:jc w:val="center"/>
        <w:rPr>
          <w:rFonts w:ascii="Tahoma" w:hAnsi="Tahoma" w:cs="Tahoma"/>
        </w:rPr>
      </w:pPr>
    </w:p>
    <w:p w14:paraId="1D6FC7B2" w14:textId="77777777" w:rsidR="000C71AC" w:rsidRDefault="000C71AC" w:rsidP="008D586A">
      <w:pPr>
        <w:jc w:val="center"/>
        <w:rPr>
          <w:rFonts w:ascii="Tahoma" w:hAnsi="Tahoma" w:cs="Tahoma"/>
        </w:rPr>
      </w:pPr>
    </w:p>
    <w:p w14:paraId="6C2EB72C" w14:textId="77777777" w:rsidR="000C71AC" w:rsidRDefault="000C71AC" w:rsidP="008D586A">
      <w:pPr>
        <w:jc w:val="center"/>
        <w:rPr>
          <w:rFonts w:ascii="Tahoma" w:hAnsi="Tahoma" w:cs="Tahoma"/>
        </w:rPr>
      </w:pPr>
    </w:p>
    <w:p w14:paraId="4BC54139" w14:textId="77777777" w:rsidR="000C71AC" w:rsidRDefault="000C71AC" w:rsidP="008D586A">
      <w:pPr>
        <w:jc w:val="center"/>
        <w:rPr>
          <w:rFonts w:ascii="Tahoma" w:hAnsi="Tahoma" w:cs="Tahoma"/>
        </w:rPr>
      </w:pPr>
    </w:p>
    <w:p w14:paraId="3CA4C925" w14:textId="77777777" w:rsidR="000C71AC" w:rsidRDefault="000C71AC" w:rsidP="008D586A">
      <w:pPr>
        <w:jc w:val="center"/>
        <w:rPr>
          <w:rFonts w:ascii="Tahoma" w:hAnsi="Tahoma" w:cs="Tahoma"/>
        </w:rPr>
      </w:pPr>
    </w:p>
    <w:p w14:paraId="669F93F1" w14:textId="77777777" w:rsidR="000C71AC" w:rsidRDefault="000C71AC" w:rsidP="008D586A">
      <w:pPr>
        <w:jc w:val="center"/>
        <w:rPr>
          <w:rFonts w:ascii="Tahoma" w:hAnsi="Tahoma" w:cs="Tahoma"/>
        </w:rPr>
      </w:pPr>
    </w:p>
    <w:p w14:paraId="526EFC55" w14:textId="77777777" w:rsidR="000C71AC" w:rsidRDefault="000C71AC" w:rsidP="008D586A">
      <w:pPr>
        <w:jc w:val="center"/>
        <w:rPr>
          <w:rFonts w:ascii="Tahoma" w:hAnsi="Tahoma" w:cs="Tahoma"/>
        </w:rPr>
      </w:pPr>
    </w:p>
    <w:p w14:paraId="6ECD88A8" w14:textId="77777777" w:rsidR="000C71AC" w:rsidRDefault="000C71AC" w:rsidP="008D586A">
      <w:pPr>
        <w:jc w:val="center"/>
        <w:rPr>
          <w:rFonts w:ascii="Tahoma" w:hAnsi="Tahoma" w:cs="Tahoma"/>
        </w:rPr>
      </w:pPr>
    </w:p>
    <w:p w14:paraId="56759B9C" w14:textId="77777777" w:rsidR="000C71AC" w:rsidRDefault="000C71AC" w:rsidP="008D586A">
      <w:pPr>
        <w:jc w:val="center"/>
        <w:rPr>
          <w:rFonts w:ascii="Tahoma" w:hAnsi="Tahoma" w:cs="Tahoma"/>
        </w:rPr>
      </w:pPr>
    </w:p>
    <w:p w14:paraId="35713852" w14:textId="77777777" w:rsidR="000C71AC" w:rsidRDefault="000C71AC" w:rsidP="008D586A">
      <w:pPr>
        <w:jc w:val="center"/>
        <w:rPr>
          <w:rFonts w:ascii="Tahoma" w:hAnsi="Tahoma" w:cs="Tahoma"/>
        </w:rPr>
      </w:pPr>
    </w:p>
    <w:p w14:paraId="7F96851C" w14:textId="77777777" w:rsidR="000C71AC" w:rsidRDefault="000C71AC" w:rsidP="008D586A">
      <w:pPr>
        <w:jc w:val="center"/>
        <w:rPr>
          <w:rFonts w:ascii="Tahoma" w:hAnsi="Tahoma" w:cs="Tahoma"/>
        </w:rPr>
      </w:pPr>
    </w:p>
    <w:p w14:paraId="054B5574" w14:textId="77777777" w:rsidR="000C71AC" w:rsidRPr="00C71430" w:rsidRDefault="000C71AC" w:rsidP="008D586A">
      <w:pPr>
        <w:jc w:val="center"/>
        <w:rPr>
          <w:rFonts w:ascii="Tahoma" w:hAnsi="Tahoma" w:cs="Tahoma"/>
        </w:rPr>
      </w:pPr>
    </w:p>
    <w:p w14:paraId="7CBDE254" w14:textId="411FB9BE" w:rsidR="004D4E94" w:rsidRPr="00C71430" w:rsidRDefault="004D4E94" w:rsidP="00C47AB0">
      <w:pPr>
        <w:pStyle w:val="Heading5"/>
        <w:rPr>
          <w:rFonts w:ascii="Tahoma" w:hAnsi="Tahoma" w:cs="Tahoma"/>
          <w:color w:val="auto"/>
        </w:rPr>
      </w:pPr>
      <w:bookmarkStart w:id="142" w:name="_Toc145231013"/>
      <w:r w:rsidRPr="00C71430">
        <w:rPr>
          <w:rFonts w:ascii="Tahoma" w:hAnsi="Tahoma" w:cs="Tahoma"/>
          <w:color w:val="auto"/>
        </w:rPr>
        <w:lastRenderedPageBreak/>
        <w:t>Dormant account fe</w:t>
      </w:r>
      <w:r w:rsidR="00C47AB0" w:rsidRPr="00C71430">
        <w:rPr>
          <w:rFonts w:ascii="Tahoma" w:hAnsi="Tahoma" w:cs="Tahoma"/>
          <w:color w:val="auto"/>
        </w:rPr>
        <w:t>es</w:t>
      </w:r>
      <w:bookmarkEnd w:id="142"/>
    </w:p>
    <w:p w14:paraId="48F540FC" w14:textId="41282221" w:rsidR="004D4E94" w:rsidRPr="00C71430" w:rsidRDefault="004D4E94" w:rsidP="004D4E94">
      <w:pPr>
        <w:rPr>
          <w:rFonts w:ascii="Tahoma" w:hAnsi="Tahoma" w:cs="Tahoma"/>
        </w:rPr>
      </w:pPr>
      <w:r w:rsidRPr="00C71430">
        <w:rPr>
          <w:rFonts w:ascii="Tahoma" w:hAnsi="Tahoma" w:cs="Tahoma"/>
          <w:noProof/>
          <w:lang w:val="en-SG" w:eastAsia="en-SG" w:bidi="ar-SA"/>
        </w:rPr>
        <w:drawing>
          <wp:inline distT="0" distB="0" distL="0" distR="0" wp14:anchorId="3BB235CA" wp14:editId="24EBEE7B">
            <wp:extent cx="6390005" cy="8058150"/>
            <wp:effectExtent l="19050" t="19050" r="10795" b="19050"/>
            <wp:docPr id="20511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8989" name=""/>
                    <pic:cNvPicPr/>
                  </pic:nvPicPr>
                  <pic:blipFill>
                    <a:blip r:embed="rId53"/>
                    <a:stretch>
                      <a:fillRect/>
                    </a:stretch>
                  </pic:blipFill>
                  <pic:spPr>
                    <a:xfrm>
                      <a:off x="0" y="0"/>
                      <a:ext cx="6390005" cy="8058150"/>
                    </a:xfrm>
                    <a:prstGeom prst="rect">
                      <a:avLst/>
                    </a:prstGeom>
                    <a:ln>
                      <a:solidFill>
                        <a:schemeClr val="bg2"/>
                      </a:solidFill>
                    </a:ln>
                  </pic:spPr>
                </pic:pic>
              </a:graphicData>
            </a:graphic>
          </wp:inline>
        </w:drawing>
      </w:r>
    </w:p>
    <w:p w14:paraId="5BF613C5" w14:textId="77777777" w:rsidR="00C47AB0" w:rsidRPr="00C71430" w:rsidRDefault="00C47AB0" w:rsidP="004D4E94">
      <w:pPr>
        <w:rPr>
          <w:rFonts w:ascii="Tahoma" w:hAnsi="Tahoma" w:cs="Tahoma"/>
        </w:rPr>
      </w:pPr>
    </w:p>
    <w:p w14:paraId="52694359" w14:textId="1A174804" w:rsidR="00C47AB0" w:rsidRPr="00C71430" w:rsidRDefault="00C47AB0" w:rsidP="00C47AB0">
      <w:pPr>
        <w:jc w:val="center"/>
        <w:rPr>
          <w:rFonts w:ascii="Tahoma" w:hAnsi="Tahoma" w:cs="Tahoma"/>
        </w:rPr>
      </w:pPr>
      <w:r w:rsidRPr="00C71430">
        <w:rPr>
          <w:rFonts w:ascii="Tahoma" w:hAnsi="Tahoma" w:cs="Tahoma"/>
          <w:noProof/>
          <w:lang w:val="en-SG" w:eastAsia="en-SG" w:bidi="ar-SA"/>
        </w:rPr>
        <w:drawing>
          <wp:inline distT="0" distB="0" distL="0" distR="0" wp14:anchorId="0A329082" wp14:editId="50DE708A">
            <wp:extent cx="4718292" cy="6807550"/>
            <wp:effectExtent l="0" t="0" r="6350" b="0"/>
            <wp:docPr id="42690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3747" name=""/>
                    <pic:cNvPicPr/>
                  </pic:nvPicPr>
                  <pic:blipFill>
                    <a:blip r:embed="rId54"/>
                    <a:stretch>
                      <a:fillRect/>
                    </a:stretch>
                  </pic:blipFill>
                  <pic:spPr>
                    <a:xfrm>
                      <a:off x="0" y="0"/>
                      <a:ext cx="4718292" cy="6807550"/>
                    </a:xfrm>
                    <a:prstGeom prst="rect">
                      <a:avLst/>
                    </a:prstGeom>
                  </pic:spPr>
                </pic:pic>
              </a:graphicData>
            </a:graphic>
          </wp:inline>
        </w:drawing>
      </w:r>
    </w:p>
    <w:p w14:paraId="48781E5A" w14:textId="77777777" w:rsidR="00C47AB0" w:rsidRPr="00C71430" w:rsidRDefault="00C47AB0" w:rsidP="004D4E94">
      <w:pPr>
        <w:rPr>
          <w:rFonts w:ascii="Tahoma" w:hAnsi="Tahoma" w:cs="Tahoma"/>
        </w:rPr>
      </w:pPr>
    </w:p>
    <w:p w14:paraId="506B2248" w14:textId="24CA41AC" w:rsidR="00C47AB0" w:rsidRPr="00C71430" w:rsidRDefault="00C47AB0" w:rsidP="00C47AB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7E461D8D" wp14:editId="62E8A1A8">
            <wp:extent cx="4724643" cy="6801200"/>
            <wp:effectExtent l="0" t="0" r="0" b="0"/>
            <wp:docPr id="7773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2216" name=""/>
                    <pic:cNvPicPr/>
                  </pic:nvPicPr>
                  <pic:blipFill>
                    <a:blip r:embed="rId55"/>
                    <a:stretch>
                      <a:fillRect/>
                    </a:stretch>
                  </pic:blipFill>
                  <pic:spPr>
                    <a:xfrm>
                      <a:off x="0" y="0"/>
                      <a:ext cx="4724643" cy="6801200"/>
                    </a:xfrm>
                    <a:prstGeom prst="rect">
                      <a:avLst/>
                    </a:prstGeom>
                  </pic:spPr>
                </pic:pic>
              </a:graphicData>
            </a:graphic>
          </wp:inline>
        </w:drawing>
      </w:r>
    </w:p>
    <w:p w14:paraId="0BEAAA10" w14:textId="77777777" w:rsidR="00C47AB0" w:rsidRPr="00C71430" w:rsidRDefault="00C47AB0" w:rsidP="00C47AB0">
      <w:pPr>
        <w:jc w:val="center"/>
        <w:rPr>
          <w:rFonts w:ascii="Tahoma" w:hAnsi="Tahoma" w:cs="Tahoma"/>
        </w:rPr>
      </w:pPr>
    </w:p>
    <w:p w14:paraId="1F2DE17D" w14:textId="77777777" w:rsidR="00C47AB0" w:rsidRPr="00C71430" w:rsidRDefault="00C47AB0" w:rsidP="00C47AB0">
      <w:pPr>
        <w:jc w:val="center"/>
        <w:rPr>
          <w:rFonts w:ascii="Tahoma" w:hAnsi="Tahoma" w:cs="Tahoma"/>
        </w:rPr>
      </w:pPr>
    </w:p>
    <w:p w14:paraId="1D551AFF" w14:textId="77777777" w:rsidR="00AE6BFF" w:rsidRPr="00C71430" w:rsidRDefault="00AE6BFF" w:rsidP="00C47AB0">
      <w:pPr>
        <w:jc w:val="center"/>
        <w:rPr>
          <w:rFonts w:ascii="Tahoma" w:hAnsi="Tahoma" w:cs="Tahoma"/>
        </w:rPr>
      </w:pPr>
    </w:p>
    <w:p w14:paraId="4DF92E94" w14:textId="77777777" w:rsidR="00AE6BFF" w:rsidRPr="00C71430" w:rsidRDefault="00AE6BFF" w:rsidP="00C47AB0">
      <w:pPr>
        <w:jc w:val="center"/>
        <w:rPr>
          <w:rFonts w:ascii="Tahoma" w:hAnsi="Tahoma" w:cs="Tahoma"/>
        </w:rPr>
      </w:pPr>
    </w:p>
    <w:p w14:paraId="29802C22" w14:textId="77777777" w:rsidR="00AE6BFF" w:rsidRPr="00C71430" w:rsidRDefault="00AE6BFF" w:rsidP="00C47AB0">
      <w:pPr>
        <w:jc w:val="center"/>
        <w:rPr>
          <w:rFonts w:ascii="Tahoma" w:hAnsi="Tahoma" w:cs="Tahoma"/>
        </w:rPr>
      </w:pPr>
    </w:p>
    <w:p w14:paraId="067DC63E" w14:textId="77777777" w:rsidR="00FA0E3C" w:rsidRPr="00C71430" w:rsidRDefault="00FA0E3C" w:rsidP="00AE6BFF">
      <w:pPr>
        <w:pStyle w:val="Heading4"/>
        <w:rPr>
          <w:rFonts w:ascii="Tahoma" w:hAnsi="Tahoma" w:cs="Tahoma"/>
          <w:color w:val="auto"/>
        </w:rPr>
      </w:pPr>
      <w:bookmarkStart w:id="143" w:name="_Toc145230616"/>
      <w:bookmarkStart w:id="144" w:name="_Toc145231014"/>
      <w:r w:rsidRPr="00C71430">
        <w:rPr>
          <w:rFonts w:ascii="Tahoma" w:hAnsi="Tahoma" w:cs="Tahoma"/>
          <w:color w:val="auto"/>
        </w:rPr>
        <w:lastRenderedPageBreak/>
        <w:t>Credit note</w:t>
      </w:r>
      <w:bookmarkEnd w:id="143"/>
      <w:bookmarkEnd w:id="144"/>
    </w:p>
    <w:p w14:paraId="222AEB7A" w14:textId="5FBB0652" w:rsidR="00FA0E3C" w:rsidRPr="00C71430" w:rsidRDefault="00AE6BFF" w:rsidP="00AE6BFF">
      <w:pPr>
        <w:pStyle w:val="Heading5"/>
        <w:rPr>
          <w:rFonts w:ascii="Tahoma" w:hAnsi="Tahoma" w:cs="Tahoma"/>
          <w:color w:val="auto"/>
        </w:rPr>
      </w:pPr>
      <w:bookmarkStart w:id="145" w:name="_Toc145231015"/>
      <w:r w:rsidRPr="00C71430">
        <w:rPr>
          <w:rFonts w:ascii="Tahoma" w:hAnsi="Tahoma" w:cs="Tahoma"/>
          <w:color w:val="auto"/>
        </w:rPr>
        <w:t>Outward clearing cheque</w:t>
      </w:r>
      <w:bookmarkEnd w:id="145"/>
    </w:p>
    <w:p w14:paraId="6798A9D2" w14:textId="77777777" w:rsidR="00AE6BFF" w:rsidRPr="00C71430" w:rsidRDefault="00AE6BFF" w:rsidP="00AE6BFF">
      <w:pPr>
        <w:rPr>
          <w:rFonts w:ascii="Tahoma" w:hAnsi="Tahoma" w:cs="Tahoma"/>
        </w:rPr>
      </w:pPr>
    </w:p>
    <w:p w14:paraId="327D4D34" w14:textId="66EE7C2C" w:rsidR="00AE6BFF" w:rsidRPr="00C71430" w:rsidRDefault="00AE6BFF" w:rsidP="00AE6BFF">
      <w:pPr>
        <w:jc w:val="center"/>
        <w:rPr>
          <w:rFonts w:ascii="Tahoma" w:hAnsi="Tahoma" w:cs="Tahoma"/>
        </w:rPr>
      </w:pPr>
      <w:r w:rsidRPr="00C71430">
        <w:rPr>
          <w:rFonts w:ascii="Tahoma" w:hAnsi="Tahoma" w:cs="Tahoma"/>
          <w:noProof/>
          <w:lang w:val="en-SG" w:eastAsia="en-SG" w:bidi="ar-SA"/>
        </w:rPr>
        <w:drawing>
          <wp:inline distT="0" distB="0" distL="0" distR="0" wp14:anchorId="661E81B8" wp14:editId="3B63529A">
            <wp:extent cx="5010407" cy="5499383"/>
            <wp:effectExtent l="0" t="0" r="0" b="6350"/>
            <wp:docPr id="201100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6826" name=""/>
                    <pic:cNvPicPr/>
                  </pic:nvPicPr>
                  <pic:blipFill>
                    <a:blip r:embed="rId56"/>
                    <a:stretch>
                      <a:fillRect/>
                    </a:stretch>
                  </pic:blipFill>
                  <pic:spPr>
                    <a:xfrm>
                      <a:off x="0" y="0"/>
                      <a:ext cx="5010407" cy="5499383"/>
                    </a:xfrm>
                    <a:prstGeom prst="rect">
                      <a:avLst/>
                    </a:prstGeom>
                  </pic:spPr>
                </pic:pic>
              </a:graphicData>
            </a:graphic>
          </wp:inline>
        </w:drawing>
      </w:r>
    </w:p>
    <w:p w14:paraId="2025D335" w14:textId="77777777" w:rsidR="00AE6BFF" w:rsidRDefault="00AE6BFF" w:rsidP="00AE6BFF">
      <w:pPr>
        <w:jc w:val="center"/>
        <w:rPr>
          <w:rFonts w:ascii="Tahoma" w:hAnsi="Tahoma" w:cs="Tahoma"/>
        </w:rPr>
      </w:pPr>
    </w:p>
    <w:p w14:paraId="1F0266F5" w14:textId="77777777" w:rsidR="000C71AC" w:rsidRDefault="000C71AC" w:rsidP="00AE6BFF">
      <w:pPr>
        <w:jc w:val="center"/>
        <w:rPr>
          <w:rFonts w:ascii="Tahoma" w:hAnsi="Tahoma" w:cs="Tahoma"/>
        </w:rPr>
      </w:pPr>
    </w:p>
    <w:p w14:paraId="0D8E0F5D" w14:textId="77777777" w:rsidR="000C71AC" w:rsidRDefault="000C71AC" w:rsidP="00AE6BFF">
      <w:pPr>
        <w:jc w:val="center"/>
        <w:rPr>
          <w:rFonts w:ascii="Tahoma" w:hAnsi="Tahoma" w:cs="Tahoma"/>
        </w:rPr>
      </w:pPr>
    </w:p>
    <w:p w14:paraId="1E33FE48" w14:textId="77777777" w:rsidR="000C71AC" w:rsidRDefault="000C71AC" w:rsidP="00AE6BFF">
      <w:pPr>
        <w:jc w:val="center"/>
        <w:rPr>
          <w:rFonts w:ascii="Tahoma" w:hAnsi="Tahoma" w:cs="Tahoma"/>
        </w:rPr>
      </w:pPr>
    </w:p>
    <w:p w14:paraId="0DA4AC39" w14:textId="77777777" w:rsidR="000C71AC" w:rsidRDefault="000C71AC" w:rsidP="00AE6BFF">
      <w:pPr>
        <w:jc w:val="center"/>
        <w:rPr>
          <w:rFonts w:ascii="Tahoma" w:hAnsi="Tahoma" w:cs="Tahoma"/>
        </w:rPr>
      </w:pPr>
    </w:p>
    <w:p w14:paraId="3455251F" w14:textId="77777777" w:rsidR="000C71AC" w:rsidRDefault="000C71AC" w:rsidP="00AE6BFF">
      <w:pPr>
        <w:jc w:val="center"/>
        <w:rPr>
          <w:rFonts w:ascii="Tahoma" w:hAnsi="Tahoma" w:cs="Tahoma"/>
        </w:rPr>
      </w:pPr>
    </w:p>
    <w:p w14:paraId="14FB6EF2" w14:textId="77777777" w:rsidR="000C71AC" w:rsidRDefault="000C71AC" w:rsidP="00AE6BFF">
      <w:pPr>
        <w:jc w:val="center"/>
        <w:rPr>
          <w:rFonts w:ascii="Tahoma" w:hAnsi="Tahoma" w:cs="Tahoma"/>
        </w:rPr>
      </w:pPr>
    </w:p>
    <w:p w14:paraId="6B968DDA" w14:textId="77777777" w:rsidR="000C71AC" w:rsidRDefault="000C71AC" w:rsidP="00AE6BFF">
      <w:pPr>
        <w:jc w:val="center"/>
        <w:rPr>
          <w:rFonts w:ascii="Tahoma" w:hAnsi="Tahoma" w:cs="Tahoma"/>
        </w:rPr>
      </w:pPr>
    </w:p>
    <w:p w14:paraId="128E63CF" w14:textId="77777777" w:rsidR="000C71AC" w:rsidRPr="00C71430" w:rsidRDefault="000C71AC" w:rsidP="00AE6BFF">
      <w:pPr>
        <w:jc w:val="center"/>
        <w:rPr>
          <w:rFonts w:ascii="Tahoma" w:hAnsi="Tahoma" w:cs="Tahoma"/>
        </w:rPr>
      </w:pPr>
    </w:p>
    <w:p w14:paraId="193AD974" w14:textId="173D1817" w:rsidR="00AE6BFF" w:rsidRPr="00C71430" w:rsidRDefault="00AE6BFF" w:rsidP="00AE6BFF">
      <w:pPr>
        <w:pStyle w:val="Heading5"/>
        <w:rPr>
          <w:rFonts w:ascii="Tahoma" w:hAnsi="Tahoma" w:cs="Tahoma"/>
          <w:color w:val="auto"/>
        </w:rPr>
      </w:pPr>
      <w:bookmarkStart w:id="146" w:name="_Toc145231016"/>
      <w:r w:rsidRPr="00C71430">
        <w:rPr>
          <w:rFonts w:ascii="Tahoma" w:hAnsi="Tahoma" w:cs="Tahoma"/>
          <w:color w:val="auto"/>
        </w:rPr>
        <w:lastRenderedPageBreak/>
        <w:t>Interest payable</w:t>
      </w:r>
      <w:bookmarkEnd w:id="146"/>
    </w:p>
    <w:p w14:paraId="16383190" w14:textId="77777777" w:rsidR="00AE6BFF" w:rsidRPr="00C71430" w:rsidRDefault="00AE6BFF" w:rsidP="00AE6BFF">
      <w:pPr>
        <w:rPr>
          <w:rFonts w:ascii="Tahoma" w:hAnsi="Tahoma" w:cs="Tahoma"/>
        </w:rPr>
      </w:pPr>
    </w:p>
    <w:p w14:paraId="0D9C16B8" w14:textId="7408B0AD" w:rsidR="00AE6BFF" w:rsidRPr="00C71430" w:rsidRDefault="00AE6BFF" w:rsidP="00AE6BFF">
      <w:pPr>
        <w:jc w:val="center"/>
        <w:rPr>
          <w:rFonts w:ascii="Tahoma" w:hAnsi="Tahoma" w:cs="Tahoma"/>
        </w:rPr>
      </w:pPr>
      <w:r w:rsidRPr="00C71430">
        <w:rPr>
          <w:rFonts w:ascii="Tahoma" w:hAnsi="Tahoma" w:cs="Tahoma"/>
          <w:noProof/>
          <w:lang w:val="en-SG" w:eastAsia="en-SG" w:bidi="ar-SA"/>
        </w:rPr>
        <w:drawing>
          <wp:inline distT="0" distB="0" distL="0" distR="0" wp14:anchorId="0C6EE2D3" wp14:editId="15006370">
            <wp:extent cx="4515082" cy="5080261"/>
            <wp:effectExtent l="0" t="0" r="0" b="6350"/>
            <wp:docPr id="108038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040" name=""/>
                    <pic:cNvPicPr/>
                  </pic:nvPicPr>
                  <pic:blipFill>
                    <a:blip r:embed="rId57"/>
                    <a:stretch>
                      <a:fillRect/>
                    </a:stretch>
                  </pic:blipFill>
                  <pic:spPr>
                    <a:xfrm>
                      <a:off x="0" y="0"/>
                      <a:ext cx="4515082" cy="5080261"/>
                    </a:xfrm>
                    <a:prstGeom prst="rect">
                      <a:avLst/>
                    </a:prstGeom>
                  </pic:spPr>
                </pic:pic>
              </a:graphicData>
            </a:graphic>
          </wp:inline>
        </w:drawing>
      </w:r>
    </w:p>
    <w:p w14:paraId="6664DAEA" w14:textId="77777777" w:rsidR="00F876E0" w:rsidRPr="00C71430" w:rsidRDefault="00F876E0" w:rsidP="00AE6BFF">
      <w:pPr>
        <w:jc w:val="center"/>
        <w:rPr>
          <w:rFonts w:ascii="Tahoma" w:hAnsi="Tahoma" w:cs="Tahoma"/>
        </w:rPr>
      </w:pPr>
    </w:p>
    <w:p w14:paraId="1D7D2870" w14:textId="3ABBE30F" w:rsidR="00F876E0" w:rsidRPr="00C71430" w:rsidRDefault="00F876E0" w:rsidP="00F876E0">
      <w:pPr>
        <w:pStyle w:val="Heading5"/>
        <w:rPr>
          <w:rFonts w:ascii="Tahoma" w:hAnsi="Tahoma" w:cs="Tahoma"/>
          <w:color w:val="auto"/>
        </w:rPr>
      </w:pPr>
      <w:bookmarkStart w:id="147" w:name="_Toc145231017"/>
      <w:r w:rsidRPr="00C71430">
        <w:rPr>
          <w:rFonts w:ascii="Tahoma" w:hAnsi="Tahoma" w:cs="Tahoma"/>
          <w:color w:val="auto"/>
        </w:rPr>
        <w:lastRenderedPageBreak/>
        <w:t>Incoming fund transfer</w:t>
      </w:r>
      <w:bookmarkEnd w:id="147"/>
    </w:p>
    <w:p w14:paraId="63986E93" w14:textId="77777777" w:rsidR="00FA0E3C" w:rsidRPr="00C71430" w:rsidRDefault="00FA0E3C" w:rsidP="00FA0E3C">
      <w:pPr>
        <w:jc w:val="center"/>
        <w:rPr>
          <w:rFonts w:ascii="Tahoma" w:hAnsi="Tahoma" w:cs="Tahoma"/>
        </w:rPr>
      </w:pPr>
      <w:r w:rsidRPr="00C71430">
        <w:rPr>
          <w:rFonts w:ascii="Tahoma" w:hAnsi="Tahoma" w:cs="Tahoma"/>
          <w:noProof/>
          <w:lang w:val="en-SG" w:eastAsia="en-SG" w:bidi="ar-SA"/>
        </w:rPr>
        <w:drawing>
          <wp:inline distT="0" distB="0" distL="0" distR="0" wp14:anchorId="764DA62E" wp14:editId="1BED171E">
            <wp:extent cx="6390005" cy="7021830"/>
            <wp:effectExtent l="0" t="0" r="0" b="7620"/>
            <wp:docPr id="142533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2823" name=""/>
                    <pic:cNvPicPr/>
                  </pic:nvPicPr>
                  <pic:blipFill>
                    <a:blip r:embed="rId58"/>
                    <a:stretch>
                      <a:fillRect/>
                    </a:stretch>
                  </pic:blipFill>
                  <pic:spPr>
                    <a:xfrm>
                      <a:off x="0" y="0"/>
                      <a:ext cx="6390005" cy="7021830"/>
                    </a:xfrm>
                    <a:prstGeom prst="rect">
                      <a:avLst/>
                    </a:prstGeom>
                  </pic:spPr>
                </pic:pic>
              </a:graphicData>
            </a:graphic>
          </wp:inline>
        </w:drawing>
      </w:r>
    </w:p>
    <w:p w14:paraId="69D6F3A3" w14:textId="77777777" w:rsidR="00FA0E3C" w:rsidRPr="00C71430" w:rsidRDefault="00FA0E3C" w:rsidP="00FA0E3C">
      <w:pPr>
        <w:rPr>
          <w:rFonts w:ascii="Tahoma" w:hAnsi="Tahoma" w:cs="Tahoma"/>
        </w:rPr>
      </w:pPr>
    </w:p>
    <w:p w14:paraId="5B301D8A" w14:textId="79739299" w:rsidR="00F876E0" w:rsidRPr="00C71430" w:rsidRDefault="00F876E0" w:rsidP="00F876E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61CC01AC" wp14:editId="6A691AB1">
            <wp:extent cx="4870700" cy="6953607"/>
            <wp:effectExtent l="0" t="0" r="6350" b="0"/>
            <wp:docPr id="12757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37656" name=""/>
                    <pic:cNvPicPr/>
                  </pic:nvPicPr>
                  <pic:blipFill>
                    <a:blip r:embed="rId59"/>
                    <a:stretch>
                      <a:fillRect/>
                    </a:stretch>
                  </pic:blipFill>
                  <pic:spPr>
                    <a:xfrm>
                      <a:off x="0" y="0"/>
                      <a:ext cx="4870700" cy="6953607"/>
                    </a:xfrm>
                    <a:prstGeom prst="rect">
                      <a:avLst/>
                    </a:prstGeom>
                  </pic:spPr>
                </pic:pic>
              </a:graphicData>
            </a:graphic>
          </wp:inline>
        </w:drawing>
      </w:r>
    </w:p>
    <w:p w14:paraId="6A992528" w14:textId="77777777" w:rsidR="00F876E0" w:rsidRDefault="00F876E0" w:rsidP="00F876E0">
      <w:pPr>
        <w:jc w:val="center"/>
        <w:rPr>
          <w:rFonts w:ascii="Tahoma" w:hAnsi="Tahoma" w:cs="Tahoma"/>
        </w:rPr>
      </w:pPr>
    </w:p>
    <w:p w14:paraId="0818508C" w14:textId="77777777" w:rsidR="000C71AC" w:rsidRDefault="000C71AC" w:rsidP="00F876E0">
      <w:pPr>
        <w:jc w:val="center"/>
        <w:rPr>
          <w:rFonts w:ascii="Tahoma" w:hAnsi="Tahoma" w:cs="Tahoma"/>
        </w:rPr>
      </w:pPr>
    </w:p>
    <w:p w14:paraId="7200958D" w14:textId="77777777" w:rsidR="000C71AC" w:rsidRDefault="000C71AC" w:rsidP="00F876E0">
      <w:pPr>
        <w:jc w:val="center"/>
        <w:rPr>
          <w:rFonts w:ascii="Tahoma" w:hAnsi="Tahoma" w:cs="Tahoma"/>
        </w:rPr>
      </w:pPr>
    </w:p>
    <w:p w14:paraId="238B9996" w14:textId="77777777" w:rsidR="000C71AC" w:rsidRDefault="000C71AC" w:rsidP="00F876E0">
      <w:pPr>
        <w:jc w:val="center"/>
        <w:rPr>
          <w:rFonts w:ascii="Tahoma" w:hAnsi="Tahoma" w:cs="Tahoma"/>
        </w:rPr>
      </w:pPr>
    </w:p>
    <w:p w14:paraId="5361E5C9" w14:textId="77777777" w:rsidR="000C71AC" w:rsidRDefault="000C71AC" w:rsidP="00F876E0">
      <w:pPr>
        <w:jc w:val="center"/>
        <w:rPr>
          <w:rFonts w:ascii="Tahoma" w:hAnsi="Tahoma" w:cs="Tahoma"/>
        </w:rPr>
      </w:pPr>
    </w:p>
    <w:p w14:paraId="744E05AB" w14:textId="77777777" w:rsidR="000C71AC" w:rsidRPr="00C71430" w:rsidRDefault="000C71AC" w:rsidP="00F876E0">
      <w:pPr>
        <w:jc w:val="center"/>
        <w:rPr>
          <w:rFonts w:ascii="Tahoma" w:hAnsi="Tahoma" w:cs="Tahoma"/>
        </w:rPr>
      </w:pPr>
    </w:p>
    <w:p w14:paraId="1D7831D2" w14:textId="7F916635" w:rsidR="00F876E0" w:rsidRPr="00C71430" w:rsidRDefault="00F876E0" w:rsidP="00F876E0">
      <w:pPr>
        <w:pStyle w:val="Heading5"/>
        <w:rPr>
          <w:rFonts w:ascii="Tahoma" w:hAnsi="Tahoma" w:cs="Tahoma"/>
          <w:color w:val="auto"/>
        </w:rPr>
      </w:pPr>
      <w:bookmarkStart w:id="148" w:name="_Toc145231018"/>
      <w:r w:rsidRPr="00C71430">
        <w:rPr>
          <w:rFonts w:ascii="Tahoma" w:hAnsi="Tahoma" w:cs="Tahoma"/>
          <w:color w:val="auto"/>
        </w:rPr>
        <w:lastRenderedPageBreak/>
        <w:t>TD Placement</w:t>
      </w:r>
      <w:bookmarkEnd w:id="148"/>
    </w:p>
    <w:p w14:paraId="2A4A2DFE" w14:textId="77777777" w:rsidR="00F876E0" w:rsidRPr="00C71430" w:rsidRDefault="00F876E0" w:rsidP="00F876E0">
      <w:pPr>
        <w:rPr>
          <w:rFonts w:ascii="Tahoma" w:hAnsi="Tahoma" w:cs="Tahoma"/>
        </w:rPr>
      </w:pPr>
    </w:p>
    <w:p w14:paraId="12DA02B5" w14:textId="36148985" w:rsidR="00F876E0" w:rsidRPr="00C71430" w:rsidRDefault="00F876E0" w:rsidP="00F876E0">
      <w:pPr>
        <w:jc w:val="center"/>
        <w:rPr>
          <w:rFonts w:ascii="Tahoma" w:hAnsi="Tahoma" w:cs="Tahoma"/>
        </w:rPr>
      </w:pPr>
      <w:r w:rsidRPr="00C71430">
        <w:rPr>
          <w:rFonts w:ascii="Tahoma" w:hAnsi="Tahoma" w:cs="Tahoma"/>
          <w:noProof/>
          <w:lang w:val="en-SG" w:eastAsia="en-SG" w:bidi="ar-SA"/>
        </w:rPr>
        <w:drawing>
          <wp:inline distT="0" distB="0" distL="0" distR="0" wp14:anchorId="4CEC8224" wp14:editId="28497C37">
            <wp:extent cx="5061210" cy="6369377"/>
            <wp:effectExtent l="0" t="0" r="6350" b="0"/>
            <wp:docPr id="9236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4774" name=""/>
                    <pic:cNvPicPr/>
                  </pic:nvPicPr>
                  <pic:blipFill>
                    <a:blip r:embed="rId60"/>
                    <a:stretch>
                      <a:fillRect/>
                    </a:stretch>
                  </pic:blipFill>
                  <pic:spPr>
                    <a:xfrm>
                      <a:off x="0" y="0"/>
                      <a:ext cx="5061210" cy="6369377"/>
                    </a:xfrm>
                    <a:prstGeom prst="rect">
                      <a:avLst/>
                    </a:prstGeom>
                  </pic:spPr>
                </pic:pic>
              </a:graphicData>
            </a:graphic>
          </wp:inline>
        </w:drawing>
      </w:r>
    </w:p>
    <w:p w14:paraId="600B68B0" w14:textId="77777777" w:rsidR="00F876E0" w:rsidRDefault="00F876E0" w:rsidP="00F876E0">
      <w:pPr>
        <w:jc w:val="center"/>
        <w:rPr>
          <w:rFonts w:ascii="Tahoma" w:hAnsi="Tahoma" w:cs="Tahoma"/>
        </w:rPr>
      </w:pPr>
    </w:p>
    <w:p w14:paraId="57676AD5" w14:textId="77777777" w:rsidR="000C71AC" w:rsidRDefault="000C71AC" w:rsidP="00F876E0">
      <w:pPr>
        <w:jc w:val="center"/>
        <w:rPr>
          <w:rFonts w:ascii="Tahoma" w:hAnsi="Tahoma" w:cs="Tahoma"/>
        </w:rPr>
      </w:pPr>
    </w:p>
    <w:p w14:paraId="3132E830" w14:textId="77777777" w:rsidR="000C71AC" w:rsidRDefault="000C71AC" w:rsidP="00F876E0">
      <w:pPr>
        <w:jc w:val="center"/>
        <w:rPr>
          <w:rFonts w:ascii="Tahoma" w:hAnsi="Tahoma" w:cs="Tahoma"/>
        </w:rPr>
      </w:pPr>
    </w:p>
    <w:p w14:paraId="359886A0" w14:textId="77777777" w:rsidR="000C71AC" w:rsidRDefault="000C71AC" w:rsidP="00F876E0">
      <w:pPr>
        <w:jc w:val="center"/>
        <w:rPr>
          <w:rFonts w:ascii="Tahoma" w:hAnsi="Tahoma" w:cs="Tahoma"/>
        </w:rPr>
      </w:pPr>
    </w:p>
    <w:p w14:paraId="189F31E3" w14:textId="77777777" w:rsidR="000C71AC" w:rsidRDefault="000C71AC" w:rsidP="00F876E0">
      <w:pPr>
        <w:jc w:val="center"/>
        <w:rPr>
          <w:rFonts w:ascii="Tahoma" w:hAnsi="Tahoma" w:cs="Tahoma"/>
        </w:rPr>
      </w:pPr>
    </w:p>
    <w:p w14:paraId="58B3FE3C" w14:textId="77777777" w:rsidR="000C71AC" w:rsidRDefault="000C71AC" w:rsidP="00F876E0">
      <w:pPr>
        <w:jc w:val="center"/>
        <w:rPr>
          <w:rFonts w:ascii="Tahoma" w:hAnsi="Tahoma" w:cs="Tahoma"/>
        </w:rPr>
      </w:pPr>
    </w:p>
    <w:p w14:paraId="3B5DB64D" w14:textId="77777777" w:rsidR="000C71AC" w:rsidRPr="00C71430" w:rsidRDefault="000C71AC" w:rsidP="00F876E0">
      <w:pPr>
        <w:jc w:val="center"/>
        <w:rPr>
          <w:rFonts w:ascii="Tahoma" w:hAnsi="Tahoma" w:cs="Tahoma"/>
        </w:rPr>
      </w:pPr>
    </w:p>
    <w:p w14:paraId="254A540B" w14:textId="77777777" w:rsidR="00532C7C" w:rsidRPr="000C71AC" w:rsidRDefault="00532C7C" w:rsidP="00F876E0">
      <w:pPr>
        <w:pStyle w:val="Heading5"/>
        <w:rPr>
          <w:rFonts w:ascii="Tahoma" w:hAnsi="Tahoma" w:cs="Tahoma"/>
          <w:color w:val="auto"/>
        </w:rPr>
      </w:pPr>
      <w:bookmarkStart w:id="149" w:name="_Toc145231019"/>
      <w:r w:rsidRPr="000C71AC">
        <w:rPr>
          <w:rFonts w:ascii="Tahoma" w:hAnsi="Tahoma" w:cs="Tahoma"/>
          <w:color w:val="auto"/>
        </w:rPr>
        <w:lastRenderedPageBreak/>
        <w:t>Fe</w:t>
      </w:r>
      <w:r w:rsidR="00F876E0" w:rsidRPr="000C71AC">
        <w:rPr>
          <w:rFonts w:ascii="Tahoma" w:hAnsi="Tahoma" w:cs="Tahoma"/>
          <w:color w:val="auto"/>
        </w:rPr>
        <w:t>es</w:t>
      </w:r>
      <w:r w:rsidRPr="000C71AC">
        <w:rPr>
          <w:rFonts w:ascii="Tahoma" w:hAnsi="Tahoma" w:cs="Tahoma"/>
          <w:color w:val="auto"/>
        </w:rPr>
        <w:t xml:space="preserve"> refund</w:t>
      </w:r>
      <w:bookmarkEnd w:id="149"/>
    </w:p>
    <w:p w14:paraId="64EDF0FD" w14:textId="77777777" w:rsidR="00532C7C" w:rsidRPr="00C71430" w:rsidRDefault="00532C7C" w:rsidP="00532C7C">
      <w:pPr>
        <w:rPr>
          <w:rFonts w:ascii="Tahoma" w:hAnsi="Tahoma" w:cs="Tahoma"/>
        </w:rPr>
      </w:pPr>
    </w:p>
    <w:p w14:paraId="3C098E03" w14:textId="10159BEF" w:rsidR="00F876E0" w:rsidRPr="00C71430" w:rsidRDefault="00532C7C" w:rsidP="00532C7C">
      <w:pPr>
        <w:jc w:val="center"/>
        <w:rPr>
          <w:rFonts w:ascii="Tahoma" w:hAnsi="Tahoma" w:cs="Tahoma"/>
        </w:rPr>
      </w:pPr>
      <w:r w:rsidRPr="00C71430">
        <w:rPr>
          <w:rFonts w:ascii="Tahoma" w:hAnsi="Tahoma" w:cs="Tahoma"/>
          <w:noProof/>
          <w:lang w:val="en-SG" w:eastAsia="en-SG" w:bidi="ar-SA"/>
        </w:rPr>
        <w:drawing>
          <wp:inline distT="0" distB="0" distL="0" distR="0" wp14:anchorId="1EB4CDDE" wp14:editId="194A856F">
            <wp:extent cx="4540483" cy="5099312"/>
            <wp:effectExtent l="0" t="0" r="0" b="6350"/>
            <wp:docPr id="202195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9512" name=""/>
                    <pic:cNvPicPr/>
                  </pic:nvPicPr>
                  <pic:blipFill>
                    <a:blip r:embed="rId61"/>
                    <a:stretch>
                      <a:fillRect/>
                    </a:stretch>
                  </pic:blipFill>
                  <pic:spPr>
                    <a:xfrm>
                      <a:off x="0" y="0"/>
                      <a:ext cx="4540483" cy="5099312"/>
                    </a:xfrm>
                    <a:prstGeom prst="rect">
                      <a:avLst/>
                    </a:prstGeom>
                  </pic:spPr>
                </pic:pic>
              </a:graphicData>
            </a:graphic>
          </wp:inline>
        </w:drawing>
      </w:r>
    </w:p>
    <w:p w14:paraId="6C6D77D6" w14:textId="77777777" w:rsidR="00532C7C" w:rsidRPr="00C71430" w:rsidRDefault="00532C7C" w:rsidP="00532C7C">
      <w:pPr>
        <w:jc w:val="center"/>
        <w:rPr>
          <w:rFonts w:ascii="Tahoma" w:hAnsi="Tahoma" w:cs="Tahoma"/>
        </w:rPr>
      </w:pPr>
    </w:p>
    <w:p w14:paraId="639F3738" w14:textId="61156B66" w:rsidR="00532C7C" w:rsidRPr="00C71430" w:rsidRDefault="00532C7C" w:rsidP="00532C7C">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DC62377" wp14:editId="054B45EE">
            <wp:extent cx="4502381" cy="5080261"/>
            <wp:effectExtent l="0" t="0" r="0" b="6350"/>
            <wp:docPr id="72553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3664" name=""/>
                    <pic:cNvPicPr/>
                  </pic:nvPicPr>
                  <pic:blipFill>
                    <a:blip r:embed="rId62"/>
                    <a:stretch>
                      <a:fillRect/>
                    </a:stretch>
                  </pic:blipFill>
                  <pic:spPr>
                    <a:xfrm>
                      <a:off x="0" y="0"/>
                      <a:ext cx="4502381" cy="5080261"/>
                    </a:xfrm>
                    <a:prstGeom prst="rect">
                      <a:avLst/>
                    </a:prstGeom>
                  </pic:spPr>
                </pic:pic>
              </a:graphicData>
            </a:graphic>
          </wp:inline>
        </w:drawing>
      </w:r>
    </w:p>
    <w:p w14:paraId="29824AD6" w14:textId="77777777" w:rsidR="00FA0E3C" w:rsidRPr="00C71430" w:rsidRDefault="00FA0E3C" w:rsidP="004D4E94">
      <w:pPr>
        <w:rPr>
          <w:rFonts w:ascii="Tahoma" w:hAnsi="Tahoma" w:cs="Tahoma"/>
        </w:rPr>
      </w:pPr>
    </w:p>
    <w:p w14:paraId="67AA7286" w14:textId="6E109BEA" w:rsidR="00112E6E" w:rsidRPr="00C71430" w:rsidRDefault="00112E6E" w:rsidP="00112E6E">
      <w:pPr>
        <w:pStyle w:val="Heading3"/>
        <w:rPr>
          <w:rFonts w:ascii="Tahoma" w:hAnsi="Tahoma" w:cs="Tahoma"/>
        </w:rPr>
      </w:pPr>
      <w:bookmarkStart w:id="150" w:name="_Toc145230617"/>
      <w:bookmarkStart w:id="151" w:name="_Toc145231020"/>
      <w:r w:rsidRPr="00C71430">
        <w:rPr>
          <w:rFonts w:ascii="Tahoma" w:hAnsi="Tahoma" w:cs="Tahoma"/>
        </w:rPr>
        <w:t>Menu Modification</w:t>
      </w:r>
      <w:bookmarkEnd w:id="150"/>
      <w:bookmarkEnd w:id="151"/>
    </w:p>
    <w:p w14:paraId="62240074" w14:textId="3B4C7EBA" w:rsidR="001E2A10" w:rsidRPr="00C71430" w:rsidRDefault="001E2A10" w:rsidP="001E2A10">
      <w:pPr>
        <w:ind w:left="360"/>
        <w:rPr>
          <w:rFonts w:ascii="Tahoma" w:hAnsi="Tahoma" w:cs="Tahoma"/>
        </w:rPr>
      </w:pPr>
      <w:r w:rsidRPr="00C71430">
        <w:rPr>
          <w:rFonts w:ascii="Tahoma" w:hAnsi="Tahoma" w:cs="Tahoma"/>
        </w:rPr>
        <w:t>Not Applicable</w:t>
      </w:r>
    </w:p>
    <w:p w14:paraId="6E6D61AD" w14:textId="6FAD725B" w:rsidR="00112E6E" w:rsidRPr="00C71430" w:rsidRDefault="00112E6E" w:rsidP="00112E6E">
      <w:pPr>
        <w:pStyle w:val="Heading3"/>
        <w:rPr>
          <w:rFonts w:ascii="Tahoma" w:hAnsi="Tahoma" w:cs="Tahoma"/>
        </w:rPr>
      </w:pPr>
      <w:bookmarkStart w:id="152" w:name="_Toc145230618"/>
      <w:bookmarkStart w:id="153" w:name="_Toc145231021"/>
      <w:r w:rsidRPr="00C71430">
        <w:rPr>
          <w:rFonts w:ascii="Tahoma" w:hAnsi="Tahoma" w:cs="Tahoma"/>
        </w:rPr>
        <w:t>Screen Layout and Data Sheet</w:t>
      </w:r>
      <w:bookmarkEnd w:id="152"/>
      <w:bookmarkEnd w:id="153"/>
    </w:p>
    <w:p w14:paraId="21AE2540" w14:textId="77777777" w:rsidR="001E2A10" w:rsidRPr="00C71430" w:rsidRDefault="001E2A10" w:rsidP="001E2A10">
      <w:pPr>
        <w:ind w:left="360"/>
        <w:rPr>
          <w:rFonts w:ascii="Tahoma" w:hAnsi="Tahoma" w:cs="Tahoma"/>
        </w:rPr>
      </w:pPr>
      <w:r w:rsidRPr="00C71430">
        <w:rPr>
          <w:rFonts w:ascii="Tahoma" w:hAnsi="Tahoma" w:cs="Tahoma"/>
        </w:rPr>
        <w:t>Not Applicable</w:t>
      </w:r>
    </w:p>
    <w:p w14:paraId="5FDCC702" w14:textId="77777777" w:rsidR="001E2A10" w:rsidRPr="00C71430" w:rsidRDefault="001E2A10" w:rsidP="001E2A10">
      <w:pPr>
        <w:rPr>
          <w:rFonts w:ascii="Tahoma" w:hAnsi="Tahoma" w:cs="Tahoma"/>
        </w:rPr>
      </w:pPr>
    </w:p>
    <w:p w14:paraId="2DEAA794" w14:textId="28C2D031" w:rsidR="00112E6E" w:rsidRPr="00C71430" w:rsidRDefault="00112E6E" w:rsidP="00112E6E">
      <w:pPr>
        <w:pStyle w:val="Heading3"/>
        <w:rPr>
          <w:rFonts w:ascii="Tahoma" w:hAnsi="Tahoma" w:cs="Tahoma"/>
        </w:rPr>
      </w:pPr>
      <w:bookmarkStart w:id="154" w:name="_Toc145230619"/>
      <w:bookmarkStart w:id="155" w:name="_Toc145231022"/>
      <w:r w:rsidRPr="00C71430">
        <w:rPr>
          <w:rFonts w:ascii="Tahoma" w:hAnsi="Tahoma" w:cs="Tahoma"/>
        </w:rPr>
        <w:t>Business Rule / Business Logic</w:t>
      </w:r>
      <w:bookmarkEnd w:id="154"/>
      <w:bookmarkEnd w:id="155"/>
    </w:p>
    <w:p w14:paraId="348C4684" w14:textId="51F72EE1" w:rsidR="00DF7A32" w:rsidRPr="00C71430" w:rsidRDefault="001E2A10">
      <w:pPr>
        <w:pStyle w:val="ListParagraph"/>
        <w:numPr>
          <w:ilvl w:val="0"/>
          <w:numId w:val="18"/>
        </w:numPr>
        <w:ind w:left="1560" w:hanging="426"/>
        <w:rPr>
          <w:rFonts w:ascii="Tahoma" w:hAnsi="Tahoma" w:cs="Tahoma"/>
        </w:rPr>
      </w:pPr>
      <w:r w:rsidRPr="00C71430">
        <w:rPr>
          <w:rFonts w:ascii="Tahoma" w:hAnsi="Tahoma" w:cs="Tahoma"/>
        </w:rPr>
        <w:t>Debit note</w:t>
      </w:r>
      <w:r w:rsidR="00BC7470" w:rsidRPr="00C71430">
        <w:rPr>
          <w:rFonts w:ascii="Tahoma" w:hAnsi="Tahoma" w:cs="Tahoma"/>
          <w:cs/>
        </w:rPr>
        <w:t xml:space="preserve"> </w:t>
      </w:r>
      <w:r w:rsidR="00BC7470" w:rsidRPr="00C71430">
        <w:rPr>
          <w:rFonts w:ascii="Tahoma" w:hAnsi="Tahoma" w:cs="Tahoma"/>
        </w:rPr>
        <w:t>printing when</w:t>
      </w:r>
      <w:r w:rsidR="004A06AF" w:rsidRPr="00C71430">
        <w:rPr>
          <w:rFonts w:ascii="Tahoma" w:hAnsi="Tahoma" w:cs="Tahoma"/>
        </w:rPr>
        <w:t xml:space="preserve"> the following </w:t>
      </w:r>
      <w:r w:rsidR="00BC7470" w:rsidRPr="00C71430">
        <w:rPr>
          <w:rFonts w:ascii="Tahoma" w:hAnsi="Tahoma" w:cs="Tahoma"/>
          <w:lang w:val="en"/>
        </w:rPr>
        <w:t xml:space="preserve">transaction </w:t>
      </w:r>
      <w:r w:rsidR="004A06AF" w:rsidRPr="00C71430">
        <w:rPr>
          <w:rFonts w:ascii="Tahoma" w:hAnsi="Tahoma" w:cs="Tahoma"/>
          <w:lang w:val="en"/>
        </w:rPr>
        <w:t>occur</w:t>
      </w:r>
      <w:r w:rsidR="00721921" w:rsidRPr="00C71430">
        <w:rPr>
          <w:rFonts w:ascii="Tahoma" w:hAnsi="Tahoma" w:cs="Tahoma"/>
          <w:lang w:val="en"/>
        </w:rPr>
        <w:t>:</w:t>
      </w:r>
    </w:p>
    <w:p w14:paraId="4D408BDD" w14:textId="532A28CE" w:rsidR="00DF7A32" w:rsidRPr="00C71430" w:rsidRDefault="00DF7A32" w:rsidP="000374C1">
      <w:pPr>
        <w:pStyle w:val="ListParagraph"/>
        <w:numPr>
          <w:ilvl w:val="0"/>
          <w:numId w:val="36"/>
        </w:numPr>
        <w:rPr>
          <w:rFonts w:ascii="Tahoma" w:hAnsi="Tahoma" w:cs="Tahoma"/>
        </w:rPr>
      </w:pPr>
      <w:r w:rsidRPr="00C71430">
        <w:rPr>
          <w:rFonts w:ascii="Tahoma" w:hAnsi="Tahoma" w:cs="Tahoma"/>
        </w:rPr>
        <w:t>Internal fund transfer</w:t>
      </w:r>
    </w:p>
    <w:p w14:paraId="398A0F13" w14:textId="2813D47E" w:rsidR="00DF7A32" w:rsidRPr="00C71430" w:rsidRDefault="00DF7A32" w:rsidP="000374C1">
      <w:pPr>
        <w:pStyle w:val="ListParagraph"/>
        <w:numPr>
          <w:ilvl w:val="0"/>
          <w:numId w:val="36"/>
        </w:numPr>
        <w:rPr>
          <w:rFonts w:ascii="Tahoma" w:hAnsi="Tahoma" w:cs="Tahoma"/>
        </w:rPr>
      </w:pPr>
      <w:r w:rsidRPr="00C71430">
        <w:rPr>
          <w:rFonts w:ascii="Tahoma" w:hAnsi="Tahoma" w:cs="Tahoma"/>
        </w:rPr>
        <w:t>Outgoing fund transfer</w:t>
      </w:r>
    </w:p>
    <w:p w14:paraId="383F04F5" w14:textId="34B89B66" w:rsidR="00127565" w:rsidRPr="00C71430" w:rsidRDefault="00127565" w:rsidP="000374C1">
      <w:pPr>
        <w:pStyle w:val="ListParagraph"/>
        <w:numPr>
          <w:ilvl w:val="0"/>
          <w:numId w:val="36"/>
        </w:numPr>
        <w:rPr>
          <w:rFonts w:ascii="Tahoma" w:hAnsi="Tahoma" w:cs="Tahoma"/>
        </w:rPr>
      </w:pPr>
      <w:r w:rsidRPr="00C71430">
        <w:rPr>
          <w:rFonts w:ascii="Tahoma" w:hAnsi="Tahoma" w:cs="Tahoma"/>
        </w:rPr>
        <w:t>Outgoing direct credit</w:t>
      </w:r>
    </w:p>
    <w:p w14:paraId="729F7A69" w14:textId="546EBC52" w:rsidR="00DF7A32" w:rsidRPr="00C71430" w:rsidRDefault="00635190" w:rsidP="000374C1">
      <w:pPr>
        <w:pStyle w:val="ListParagraph"/>
        <w:numPr>
          <w:ilvl w:val="0"/>
          <w:numId w:val="36"/>
        </w:numPr>
        <w:rPr>
          <w:rFonts w:ascii="Tahoma" w:hAnsi="Tahoma" w:cs="Tahoma"/>
        </w:rPr>
      </w:pPr>
      <w:r w:rsidRPr="00C71430">
        <w:rPr>
          <w:rFonts w:ascii="Tahoma" w:hAnsi="Tahoma" w:cs="Tahoma"/>
        </w:rPr>
        <w:t>Cheque book sell</w:t>
      </w:r>
    </w:p>
    <w:p w14:paraId="7CDA74CE" w14:textId="569EDA4E" w:rsidR="00635190" w:rsidRPr="00C71430" w:rsidRDefault="00635190" w:rsidP="000374C1">
      <w:pPr>
        <w:pStyle w:val="ListParagraph"/>
        <w:numPr>
          <w:ilvl w:val="0"/>
          <w:numId w:val="36"/>
        </w:numPr>
        <w:rPr>
          <w:rFonts w:ascii="Tahoma" w:hAnsi="Tahoma" w:cs="Tahoma"/>
        </w:rPr>
      </w:pPr>
      <w:r w:rsidRPr="00C71430">
        <w:rPr>
          <w:rFonts w:ascii="Tahoma" w:hAnsi="Tahoma" w:cs="Tahoma"/>
        </w:rPr>
        <w:t>Cheque collection fees (Cross zone cheque)</w:t>
      </w:r>
    </w:p>
    <w:p w14:paraId="078697A0" w14:textId="1B8CEA93" w:rsidR="00635190" w:rsidRPr="00C71430" w:rsidRDefault="00635190" w:rsidP="000374C1">
      <w:pPr>
        <w:pStyle w:val="ListParagraph"/>
        <w:numPr>
          <w:ilvl w:val="0"/>
          <w:numId w:val="36"/>
        </w:numPr>
        <w:rPr>
          <w:rFonts w:ascii="Tahoma" w:hAnsi="Tahoma" w:cs="Tahoma"/>
        </w:rPr>
      </w:pPr>
      <w:r w:rsidRPr="00C71430">
        <w:rPr>
          <w:rFonts w:ascii="Tahoma" w:hAnsi="Tahoma" w:cs="Tahoma"/>
        </w:rPr>
        <w:t>Confirmation fees</w:t>
      </w:r>
    </w:p>
    <w:p w14:paraId="632C031A" w14:textId="60F65DBC" w:rsidR="00635190" w:rsidRPr="00C71430" w:rsidRDefault="00635190" w:rsidP="000374C1">
      <w:pPr>
        <w:pStyle w:val="ListParagraph"/>
        <w:numPr>
          <w:ilvl w:val="0"/>
          <w:numId w:val="36"/>
        </w:numPr>
        <w:rPr>
          <w:rFonts w:ascii="Tahoma" w:hAnsi="Tahoma" w:cs="Tahoma"/>
        </w:rPr>
      </w:pPr>
      <w:r w:rsidRPr="00C71430">
        <w:rPr>
          <w:rFonts w:ascii="Tahoma" w:hAnsi="Tahoma" w:cs="Tahoma"/>
        </w:rPr>
        <w:lastRenderedPageBreak/>
        <w:t>TD payout</w:t>
      </w:r>
    </w:p>
    <w:p w14:paraId="52F3F5B3" w14:textId="68EBF760" w:rsidR="00635190" w:rsidRPr="00C71430" w:rsidRDefault="00635190" w:rsidP="000374C1">
      <w:pPr>
        <w:pStyle w:val="ListParagraph"/>
        <w:numPr>
          <w:ilvl w:val="0"/>
          <w:numId w:val="36"/>
        </w:numPr>
        <w:rPr>
          <w:rFonts w:ascii="Tahoma" w:hAnsi="Tahoma" w:cs="Tahoma"/>
        </w:rPr>
      </w:pPr>
      <w:r w:rsidRPr="00C71430">
        <w:rPr>
          <w:rFonts w:ascii="Tahoma" w:hAnsi="Tahoma" w:cs="Tahoma"/>
        </w:rPr>
        <w:t>Transfer</w:t>
      </w:r>
    </w:p>
    <w:p w14:paraId="78317528" w14:textId="457F6294" w:rsidR="00635190" w:rsidRPr="00C71430" w:rsidRDefault="00635190" w:rsidP="000374C1">
      <w:pPr>
        <w:pStyle w:val="ListParagraph"/>
        <w:numPr>
          <w:ilvl w:val="0"/>
          <w:numId w:val="36"/>
        </w:numPr>
        <w:rPr>
          <w:rFonts w:ascii="Tahoma" w:hAnsi="Tahoma" w:cs="Tahoma"/>
        </w:rPr>
      </w:pPr>
      <w:r w:rsidRPr="00C71430">
        <w:rPr>
          <w:rFonts w:ascii="Tahoma" w:hAnsi="Tahoma" w:cs="Tahoma"/>
        </w:rPr>
        <w:t>Manual overdraft interest</w:t>
      </w:r>
    </w:p>
    <w:p w14:paraId="0293787A" w14:textId="08D1E39B" w:rsidR="00721921" w:rsidRPr="00C71430" w:rsidRDefault="00721921" w:rsidP="000374C1">
      <w:pPr>
        <w:pStyle w:val="ListParagraph"/>
        <w:numPr>
          <w:ilvl w:val="0"/>
          <w:numId w:val="36"/>
        </w:numPr>
        <w:rPr>
          <w:rFonts w:ascii="Tahoma" w:hAnsi="Tahoma" w:cs="Tahoma"/>
        </w:rPr>
      </w:pPr>
      <w:r w:rsidRPr="00C71430">
        <w:rPr>
          <w:rFonts w:ascii="Tahoma" w:hAnsi="Tahoma" w:cs="Tahoma"/>
        </w:rPr>
        <w:t>Withdraw money and payout by cheque</w:t>
      </w:r>
    </w:p>
    <w:p w14:paraId="0B1BA0F2" w14:textId="406FAD7D" w:rsidR="00721921" w:rsidRPr="00C71430" w:rsidRDefault="00721921" w:rsidP="000374C1">
      <w:pPr>
        <w:pStyle w:val="ListParagraph"/>
        <w:numPr>
          <w:ilvl w:val="0"/>
          <w:numId w:val="36"/>
        </w:numPr>
        <w:rPr>
          <w:rFonts w:ascii="Tahoma" w:hAnsi="Tahoma" w:cs="Tahoma"/>
        </w:rPr>
      </w:pPr>
      <w:r w:rsidRPr="00C71430">
        <w:rPr>
          <w:rFonts w:ascii="Tahoma" w:hAnsi="Tahoma" w:cs="Tahoma"/>
        </w:rPr>
        <w:t>Closed account and t</w:t>
      </w:r>
      <w:r w:rsidRPr="00C71430">
        <w:rPr>
          <w:rFonts w:ascii="Tahoma" w:hAnsi="Tahoma" w:cs="Tahoma"/>
          <w:cs/>
        </w:rPr>
        <w:t>he rest of the money is bank income</w:t>
      </w:r>
    </w:p>
    <w:p w14:paraId="27BF5618" w14:textId="05291E47" w:rsidR="00721921" w:rsidRPr="00C71430" w:rsidRDefault="00721921" w:rsidP="000374C1">
      <w:pPr>
        <w:pStyle w:val="ListParagraph"/>
        <w:numPr>
          <w:ilvl w:val="0"/>
          <w:numId w:val="36"/>
        </w:numPr>
        <w:rPr>
          <w:rFonts w:ascii="Tahoma" w:hAnsi="Tahoma" w:cs="Tahoma"/>
        </w:rPr>
      </w:pPr>
      <w:r w:rsidRPr="00C71430">
        <w:rPr>
          <w:rFonts w:ascii="Tahoma" w:hAnsi="Tahoma" w:cs="Tahoma"/>
        </w:rPr>
        <w:t>Closed account and payout by cheque</w:t>
      </w:r>
    </w:p>
    <w:p w14:paraId="453A6638" w14:textId="66A60D69" w:rsidR="00721921" w:rsidRPr="00C71430" w:rsidRDefault="00721921" w:rsidP="000374C1">
      <w:pPr>
        <w:pStyle w:val="ListParagraph"/>
        <w:numPr>
          <w:ilvl w:val="0"/>
          <w:numId w:val="36"/>
        </w:numPr>
        <w:rPr>
          <w:rFonts w:ascii="Tahoma" w:hAnsi="Tahoma" w:cs="Tahoma"/>
        </w:rPr>
      </w:pPr>
      <w:r w:rsidRPr="00C71430">
        <w:rPr>
          <w:rFonts w:ascii="Tahoma" w:hAnsi="Tahoma" w:cs="Tahoma"/>
        </w:rPr>
        <w:t>Issue unclear cheque</w:t>
      </w:r>
    </w:p>
    <w:p w14:paraId="172A5106" w14:textId="2A2C1123" w:rsidR="00721921" w:rsidRPr="00C71430" w:rsidRDefault="00721921" w:rsidP="000374C1">
      <w:pPr>
        <w:pStyle w:val="ListParagraph"/>
        <w:numPr>
          <w:ilvl w:val="0"/>
          <w:numId w:val="36"/>
        </w:numPr>
        <w:rPr>
          <w:rFonts w:ascii="Tahoma" w:hAnsi="Tahoma" w:cs="Tahoma"/>
        </w:rPr>
      </w:pPr>
      <w:r w:rsidRPr="00C71430">
        <w:rPr>
          <w:rFonts w:ascii="Tahoma" w:hAnsi="Tahoma" w:cs="Tahoma"/>
        </w:rPr>
        <w:t>Closed account and payout by unclear cheque</w:t>
      </w:r>
    </w:p>
    <w:p w14:paraId="72E15BF9" w14:textId="537F0BC8" w:rsidR="00721921" w:rsidRPr="00C71430" w:rsidRDefault="00721921" w:rsidP="000374C1">
      <w:pPr>
        <w:pStyle w:val="ListParagraph"/>
        <w:numPr>
          <w:ilvl w:val="0"/>
          <w:numId w:val="36"/>
        </w:numPr>
        <w:rPr>
          <w:rFonts w:ascii="Tahoma" w:hAnsi="Tahoma" w:cs="Tahoma"/>
        </w:rPr>
      </w:pPr>
      <w:r w:rsidRPr="00C71430">
        <w:rPr>
          <w:rFonts w:ascii="Tahoma" w:hAnsi="Tahoma" w:cs="Tahoma"/>
        </w:rPr>
        <w:t xml:space="preserve">Feezed account and issue cahier cheque </w:t>
      </w:r>
    </w:p>
    <w:p w14:paraId="5FC5AF82" w14:textId="73423036" w:rsidR="001E2A10" w:rsidRPr="00C71430" w:rsidRDefault="00DF7A32" w:rsidP="000374C1">
      <w:pPr>
        <w:pStyle w:val="ListParagraph"/>
        <w:numPr>
          <w:ilvl w:val="0"/>
          <w:numId w:val="36"/>
        </w:numPr>
        <w:rPr>
          <w:rFonts w:ascii="Tahoma" w:hAnsi="Tahoma" w:cs="Tahoma"/>
        </w:rPr>
      </w:pPr>
      <w:r w:rsidRPr="00C71430">
        <w:rPr>
          <w:rFonts w:ascii="Tahoma" w:hAnsi="Tahoma" w:cs="Tahoma"/>
        </w:rPr>
        <w:t>Dormant fees</w:t>
      </w:r>
    </w:p>
    <w:p w14:paraId="01034607" w14:textId="3A6F8229" w:rsidR="00DF7A32" w:rsidRPr="00C71430" w:rsidRDefault="00DF7A32" w:rsidP="000374C1">
      <w:pPr>
        <w:pStyle w:val="ListParagraph"/>
        <w:numPr>
          <w:ilvl w:val="0"/>
          <w:numId w:val="36"/>
        </w:numPr>
        <w:rPr>
          <w:rFonts w:ascii="Tahoma" w:hAnsi="Tahoma" w:cs="Tahoma"/>
        </w:rPr>
      </w:pPr>
      <w:r w:rsidRPr="00C71430">
        <w:rPr>
          <w:rFonts w:ascii="Tahoma" w:hAnsi="Tahoma" w:cs="Tahoma"/>
        </w:rPr>
        <w:t>O</w:t>
      </w:r>
      <w:r w:rsidR="005E2448" w:rsidRPr="00C71430">
        <w:rPr>
          <w:rFonts w:ascii="Tahoma" w:hAnsi="Tahoma" w:cs="Tahoma"/>
        </w:rPr>
        <w:t>verdraft</w:t>
      </w:r>
      <w:r w:rsidRPr="00C71430">
        <w:rPr>
          <w:rFonts w:ascii="Tahoma" w:hAnsi="Tahoma" w:cs="Tahoma"/>
        </w:rPr>
        <w:t xml:space="preserve"> interest</w:t>
      </w:r>
    </w:p>
    <w:p w14:paraId="20957DD2" w14:textId="144B5DDD" w:rsidR="00BC7470" w:rsidRPr="00C71430" w:rsidRDefault="00BC7470">
      <w:pPr>
        <w:pStyle w:val="ListParagraph"/>
        <w:numPr>
          <w:ilvl w:val="0"/>
          <w:numId w:val="18"/>
        </w:numPr>
        <w:ind w:left="1560" w:hanging="426"/>
        <w:rPr>
          <w:rFonts w:ascii="Tahoma" w:hAnsi="Tahoma" w:cs="Tahoma"/>
        </w:rPr>
      </w:pPr>
      <w:r w:rsidRPr="00C71430">
        <w:rPr>
          <w:rFonts w:ascii="Tahoma" w:hAnsi="Tahoma" w:cs="Tahoma"/>
        </w:rPr>
        <w:t xml:space="preserve">Credit note printing when </w:t>
      </w:r>
      <w:r w:rsidR="004A06AF" w:rsidRPr="00C71430">
        <w:rPr>
          <w:rFonts w:ascii="Tahoma" w:hAnsi="Tahoma" w:cs="Tahoma"/>
        </w:rPr>
        <w:t xml:space="preserve">the following </w:t>
      </w:r>
      <w:r w:rsidR="004A06AF" w:rsidRPr="00C71430">
        <w:rPr>
          <w:rFonts w:ascii="Tahoma" w:hAnsi="Tahoma" w:cs="Tahoma"/>
          <w:lang w:val="en"/>
        </w:rPr>
        <w:t>transaction occur:</w:t>
      </w:r>
    </w:p>
    <w:p w14:paraId="3DDDBA2F" w14:textId="1AA5A067" w:rsidR="004A06AF" w:rsidRPr="00C71430" w:rsidRDefault="005E2448" w:rsidP="000374C1">
      <w:pPr>
        <w:pStyle w:val="ListParagraph"/>
        <w:numPr>
          <w:ilvl w:val="0"/>
          <w:numId w:val="36"/>
        </w:numPr>
        <w:rPr>
          <w:rFonts w:ascii="Tahoma" w:hAnsi="Tahoma" w:cs="Tahoma"/>
        </w:rPr>
      </w:pPr>
      <w:r w:rsidRPr="00C71430">
        <w:rPr>
          <w:rFonts w:ascii="Tahoma" w:hAnsi="Tahoma" w:cs="Tahoma"/>
          <w:lang w:val="en"/>
        </w:rPr>
        <w:t>Outward clearing cheque</w:t>
      </w:r>
    </w:p>
    <w:p w14:paraId="39470732" w14:textId="5C2EEDB6" w:rsidR="005E2448" w:rsidRPr="00C71430" w:rsidRDefault="005E2448" w:rsidP="000374C1">
      <w:pPr>
        <w:pStyle w:val="ListParagraph"/>
        <w:numPr>
          <w:ilvl w:val="0"/>
          <w:numId w:val="36"/>
        </w:numPr>
        <w:rPr>
          <w:rFonts w:ascii="Tahoma" w:hAnsi="Tahoma" w:cs="Tahoma"/>
        </w:rPr>
      </w:pPr>
      <w:r w:rsidRPr="00C71430">
        <w:rPr>
          <w:rFonts w:ascii="Tahoma" w:hAnsi="Tahoma" w:cs="Tahoma"/>
          <w:lang w:val="en"/>
        </w:rPr>
        <w:t>Interest payment FCY</w:t>
      </w:r>
    </w:p>
    <w:p w14:paraId="473B34A6" w14:textId="18FE626E" w:rsidR="005E2448" w:rsidRPr="00C71430" w:rsidRDefault="005E2448" w:rsidP="000374C1">
      <w:pPr>
        <w:pStyle w:val="ListParagraph"/>
        <w:numPr>
          <w:ilvl w:val="0"/>
          <w:numId w:val="36"/>
        </w:numPr>
        <w:rPr>
          <w:rFonts w:ascii="Tahoma" w:hAnsi="Tahoma" w:cs="Tahoma"/>
        </w:rPr>
      </w:pPr>
      <w:r w:rsidRPr="00C71430">
        <w:rPr>
          <w:rFonts w:ascii="Tahoma" w:hAnsi="Tahoma" w:cs="Tahoma"/>
          <w:lang w:val="en"/>
        </w:rPr>
        <w:t>Incoming fund transfer</w:t>
      </w:r>
    </w:p>
    <w:p w14:paraId="586A20F7" w14:textId="5BF7DF0F" w:rsidR="005E2448" w:rsidRPr="00C71430" w:rsidRDefault="005E2448" w:rsidP="000374C1">
      <w:pPr>
        <w:pStyle w:val="ListParagraph"/>
        <w:numPr>
          <w:ilvl w:val="0"/>
          <w:numId w:val="36"/>
        </w:numPr>
        <w:rPr>
          <w:rFonts w:ascii="Tahoma" w:hAnsi="Tahoma" w:cs="Tahoma"/>
        </w:rPr>
      </w:pPr>
      <w:r w:rsidRPr="00C71430">
        <w:rPr>
          <w:rFonts w:ascii="Tahoma" w:hAnsi="Tahoma" w:cs="Tahoma"/>
        </w:rPr>
        <w:t>Fees refund</w:t>
      </w:r>
    </w:p>
    <w:p w14:paraId="439C53C7" w14:textId="5A2C4F2C" w:rsidR="005E2448" w:rsidRPr="00C71430" w:rsidRDefault="005E2448" w:rsidP="000374C1">
      <w:pPr>
        <w:pStyle w:val="ListParagraph"/>
        <w:numPr>
          <w:ilvl w:val="0"/>
          <w:numId w:val="36"/>
        </w:numPr>
        <w:rPr>
          <w:rFonts w:ascii="Tahoma" w:hAnsi="Tahoma" w:cs="Tahoma"/>
        </w:rPr>
      </w:pPr>
      <w:r w:rsidRPr="00C71430">
        <w:rPr>
          <w:rFonts w:ascii="Tahoma" w:hAnsi="Tahoma" w:cs="Tahoma"/>
        </w:rPr>
        <w:t>Overdraft interest refund</w:t>
      </w:r>
    </w:p>
    <w:p w14:paraId="70475BCC" w14:textId="667DAA32" w:rsidR="00112E6E" w:rsidRPr="00C71430" w:rsidRDefault="00112E6E" w:rsidP="00112E6E">
      <w:pPr>
        <w:pStyle w:val="Heading3"/>
        <w:rPr>
          <w:rFonts w:ascii="Tahoma" w:hAnsi="Tahoma" w:cs="Tahoma"/>
        </w:rPr>
      </w:pPr>
      <w:bookmarkStart w:id="156" w:name="_Toc145230620"/>
      <w:bookmarkStart w:id="157" w:name="_Toc145231023"/>
      <w:r w:rsidRPr="00C71430">
        <w:rPr>
          <w:rFonts w:ascii="Tahoma" w:hAnsi="Tahoma" w:cs="Tahoma"/>
        </w:rPr>
        <w:t>To-be Process</w:t>
      </w:r>
      <w:bookmarkEnd w:id="156"/>
      <w:bookmarkEnd w:id="157"/>
    </w:p>
    <w:p w14:paraId="0411E9A4" w14:textId="68C69130" w:rsidR="000818B8" w:rsidRPr="00C71430" w:rsidRDefault="000818B8" w:rsidP="000818B8">
      <w:pPr>
        <w:shd w:val="clear" w:color="auto" w:fill="FDFDFD"/>
        <w:ind w:left="360"/>
        <w:rPr>
          <w:rFonts w:ascii="Tahoma" w:hAnsi="Tahoma" w:cs="Tahoma"/>
        </w:rPr>
      </w:pPr>
      <w:r w:rsidRPr="00C71430">
        <w:rPr>
          <w:rFonts w:ascii="Tahoma" w:hAnsi="Tahoma" w:cs="Tahoma"/>
        </w:rPr>
        <w:t>The system retrieves the all transactions occur to print debit note and credit note</w:t>
      </w:r>
      <w:r w:rsidR="00B54B98" w:rsidRPr="00C71430">
        <w:rPr>
          <w:rFonts w:ascii="Tahoma" w:hAnsi="Tahoma" w:cs="Tahoma"/>
        </w:rPr>
        <w:t xml:space="preserve"> </w:t>
      </w:r>
      <w:r w:rsidR="00B54B98" w:rsidRPr="00C71430">
        <w:rPr>
          <w:rFonts w:ascii="Tahoma" w:hAnsi="Tahoma" w:cs="Tahoma"/>
          <w:highlight w:val="yellow"/>
        </w:rPr>
        <w:t xml:space="preserve">which </w:t>
      </w:r>
      <w:r w:rsidR="00436D79" w:rsidRPr="00C71430">
        <w:rPr>
          <w:rFonts w:ascii="Tahoma" w:hAnsi="Tahoma" w:cs="Tahoma"/>
          <w:highlight w:val="yellow"/>
        </w:rPr>
        <w:t xml:space="preserve">template </w:t>
      </w:r>
      <w:r w:rsidR="00B54B98" w:rsidRPr="00C71430">
        <w:rPr>
          <w:rFonts w:ascii="Tahoma" w:hAnsi="Tahoma" w:cs="Tahoma"/>
          <w:highlight w:val="yellow"/>
        </w:rPr>
        <w:t>can be changed</w:t>
      </w:r>
      <w:r w:rsidRPr="00C71430">
        <w:rPr>
          <w:rFonts w:ascii="Tahoma" w:hAnsi="Tahoma" w:cs="Tahoma"/>
        </w:rPr>
        <w:t>.</w:t>
      </w:r>
    </w:p>
    <w:p w14:paraId="20C88F38" w14:textId="77777777" w:rsidR="00BC7470" w:rsidRPr="00C71430" w:rsidRDefault="00BC7470" w:rsidP="00BC7470">
      <w:pPr>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BC7470" w:rsidRPr="00C71430" w14:paraId="3B31E9A5" w14:textId="77777777" w:rsidTr="006B390F">
        <w:trPr>
          <w:jc w:val="center"/>
        </w:trPr>
        <w:tc>
          <w:tcPr>
            <w:tcW w:w="3103" w:type="dxa"/>
            <w:shd w:val="clear" w:color="auto" w:fill="CCECFF"/>
          </w:tcPr>
          <w:p w14:paraId="32E1E30E" w14:textId="77777777" w:rsidR="00BC7470" w:rsidRPr="00C71430" w:rsidRDefault="00BC7470" w:rsidP="006B390F">
            <w:pPr>
              <w:rPr>
                <w:rFonts w:ascii="Tahoma" w:hAnsi="Tahoma" w:cs="Tahoma"/>
              </w:rPr>
            </w:pPr>
            <w:r w:rsidRPr="00C71430">
              <w:rPr>
                <w:rFonts w:ascii="Tahoma" w:hAnsi="Tahoma" w:cs="Tahoma"/>
              </w:rPr>
              <w:t>Paper size</w:t>
            </w:r>
          </w:p>
        </w:tc>
        <w:tc>
          <w:tcPr>
            <w:tcW w:w="6230" w:type="dxa"/>
          </w:tcPr>
          <w:p w14:paraId="1ED06150" w14:textId="77777777" w:rsidR="00BC7470" w:rsidRPr="00C71430" w:rsidRDefault="00BC7470" w:rsidP="006B390F">
            <w:pPr>
              <w:rPr>
                <w:rFonts w:ascii="Tahoma" w:hAnsi="Tahoma" w:cs="Tahoma"/>
              </w:rPr>
            </w:pPr>
            <w:r w:rsidRPr="00C71430">
              <w:rPr>
                <w:rFonts w:ascii="Tahoma" w:hAnsi="Tahoma" w:cs="Tahoma"/>
              </w:rPr>
              <w:t>A4</w:t>
            </w:r>
          </w:p>
        </w:tc>
      </w:tr>
      <w:tr w:rsidR="00BC7470" w:rsidRPr="00C71430" w14:paraId="14F864C1" w14:textId="77777777" w:rsidTr="006B390F">
        <w:trPr>
          <w:jc w:val="center"/>
        </w:trPr>
        <w:tc>
          <w:tcPr>
            <w:tcW w:w="3103" w:type="dxa"/>
            <w:shd w:val="clear" w:color="auto" w:fill="CCECFF"/>
          </w:tcPr>
          <w:p w14:paraId="04DD1F89" w14:textId="77777777" w:rsidR="00BC7470" w:rsidRPr="00C71430" w:rsidRDefault="00BC7470" w:rsidP="006B390F">
            <w:pPr>
              <w:rPr>
                <w:rFonts w:ascii="Tahoma" w:hAnsi="Tahoma" w:cs="Tahoma"/>
              </w:rPr>
            </w:pPr>
            <w:r w:rsidRPr="00C71430">
              <w:rPr>
                <w:rFonts w:ascii="Tahoma" w:hAnsi="Tahoma" w:cs="Tahoma"/>
              </w:rPr>
              <w:t>Reprinting require</w:t>
            </w:r>
          </w:p>
        </w:tc>
        <w:tc>
          <w:tcPr>
            <w:tcW w:w="6230" w:type="dxa"/>
          </w:tcPr>
          <w:p w14:paraId="320F6DE9" w14:textId="77777777" w:rsidR="00BC7470" w:rsidRPr="00C71430" w:rsidRDefault="00BC7470" w:rsidP="006B390F">
            <w:pPr>
              <w:rPr>
                <w:rFonts w:ascii="Tahoma" w:hAnsi="Tahoma" w:cs="Tahoma"/>
              </w:rPr>
            </w:pPr>
            <w:r w:rsidRPr="00C71430">
              <w:rPr>
                <w:rFonts w:ascii="Tahoma" w:hAnsi="Tahoma" w:cs="Tahoma"/>
              </w:rPr>
              <w:t>Yes</w:t>
            </w:r>
          </w:p>
        </w:tc>
      </w:tr>
      <w:tr w:rsidR="00BC7470" w:rsidRPr="00C71430" w14:paraId="652E52B0" w14:textId="77777777" w:rsidTr="006B390F">
        <w:trPr>
          <w:jc w:val="center"/>
        </w:trPr>
        <w:tc>
          <w:tcPr>
            <w:tcW w:w="3103" w:type="dxa"/>
            <w:shd w:val="clear" w:color="auto" w:fill="CCECFF"/>
          </w:tcPr>
          <w:p w14:paraId="183E032D" w14:textId="77777777" w:rsidR="00BC7470" w:rsidRPr="00C71430" w:rsidRDefault="00BC7470" w:rsidP="006B390F">
            <w:pPr>
              <w:rPr>
                <w:rFonts w:ascii="Tahoma" w:hAnsi="Tahoma" w:cs="Tahoma"/>
              </w:rPr>
            </w:pPr>
            <w:r w:rsidRPr="00C71430">
              <w:rPr>
                <w:rFonts w:ascii="Tahoma" w:hAnsi="Tahoma" w:cs="Tahoma"/>
              </w:rPr>
              <w:t>Searching criteria</w:t>
            </w:r>
          </w:p>
        </w:tc>
        <w:tc>
          <w:tcPr>
            <w:tcW w:w="6230" w:type="dxa"/>
          </w:tcPr>
          <w:p w14:paraId="1E0C9EA1" w14:textId="2C232A87" w:rsidR="00BC7470" w:rsidRPr="00C71430" w:rsidRDefault="00BC7470" w:rsidP="006B390F">
            <w:pPr>
              <w:rPr>
                <w:rFonts w:ascii="Tahoma" w:hAnsi="Tahoma" w:cs="Tahoma"/>
              </w:rPr>
            </w:pPr>
            <w:r w:rsidRPr="00C71430">
              <w:rPr>
                <w:rFonts w:ascii="Tahoma" w:hAnsi="Tahoma" w:cs="Tahoma"/>
              </w:rPr>
              <w:t>Account no</w:t>
            </w:r>
            <w:r w:rsidR="004D4E94" w:rsidRPr="00C71430">
              <w:rPr>
                <w:rFonts w:ascii="Tahoma" w:hAnsi="Tahoma" w:cs="Tahoma"/>
              </w:rPr>
              <w:t xml:space="preserve">, </w:t>
            </w:r>
            <w:r w:rsidR="00127565" w:rsidRPr="00C71430">
              <w:rPr>
                <w:rFonts w:ascii="Tahoma" w:hAnsi="Tahoma" w:cs="Tahoma"/>
              </w:rPr>
              <w:t xml:space="preserve">Reference </w:t>
            </w:r>
            <w:r w:rsidR="004D4E94" w:rsidRPr="00C71430">
              <w:rPr>
                <w:rFonts w:ascii="Tahoma" w:hAnsi="Tahoma" w:cs="Tahoma"/>
              </w:rPr>
              <w:t>no</w:t>
            </w:r>
            <w:r w:rsidR="00127565" w:rsidRPr="00C71430">
              <w:rPr>
                <w:rFonts w:ascii="Tahoma" w:hAnsi="Tahoma" w:cs="Tahoma"/>
              </w:rPr>
              <w:t>, Date</w:t>
            </w:r>
            <w:r w:rsidR="009A17BB" w:rsidRPr="00C71430">
              <w:rPr>
                <w:rFonts w:ascii="Tahoma" w:hAnsi="Tahoma" w:cs="Tahoma"/>
              </w:rPr>
              <w:t xml:space="preserve">, </w:t>
            </w:r>
            <w:r w:rsidR="009A17BB" w:rsidRPr="00C71430">
              <w:rPr>
                <w:rFonts w:ascii="Tahoma" w:hAnsi="Tahoma" w:cs="Tahoma"/>
                <w:color w:val="FF0000"/>
              </w:rPr>
              <w:t>Transaction type</w:t>
            </w:r>
          </w:p>
        </w:tc>
      </w:tr>
    </w:tbl>
    <w:p w14:paraId="7AB584BD" w14:textId="020CBA7E" w:rsidR="001E2A10" w:rsidRPr="00C71430" w:rsidRDefault="001E2A10" w:rsidP="001E2A10">
      <w:pPr>
        <w:rPr>
          <w:rFonts w:ascii="Tahoma" w:hAnsi="Tahoma" w:cs="Tahoma"/>
          <w:cs/>
        </w:rPr>
      </w:pPr>
    </w:p>
    <w:p w14:paraId="0F1742B9" w14:textId="47245963" w:rsidR="00112E6E" w:rsidRPr="00C71430" w:rsidRDefault="00112E6E" w:rsidP="00112E6E">
      <w:pPr>
        <w:pStyle w:val="Heading3"/>
        <w:rPr>
          <w:rFonts w:ascii="Tahoma" w:hAnsi="Tahoma" w:cs="Tahoma"/>
        </w:rPr>
      </w:pPr>
      <w:bookmarkStart w:id="158" w:name="_Toc145230621"/>
      <w:bookmarkStart w:id="159" w:name="_Toc145231024"/>
      <w:r w:rsidRPr="00C71430">
        <w:rPr>
          <w:rFonts w:ascii="Tahoma" w:hAnsi="Tahoma" w:cs="Tahoma"/>
        </w:rPr>
        <w:t>File / API Layout and Data Sheet</w:t>
      </w:r>
      <w:bookmarkEnd w:id="158"/>
      <w:bookmarkEnd w:id="159"/>
    </w:p>
    <w:p w14:paraId="29AC3324" w14:textId="39AE821E" w:rsidR="00AD4AD6" w:rsidRPr="00C71430" w:rsidRDefault="00AD4AD6">
      <w:pPr>
        <w:pStyle w:val="ListParagraph"/>
        <w:numPr>
          <w:ilvl w:val="0"/>
          <w:numId w:val="17"/>
        </w:numPr>
        <w:ind w:left="1418"/>
        <w:rPr>
          <w:rFonts w:ascii="Tahoma" w:hAnsi="Tahoma" w:cs="Tahoma"/>
        </w:rPr>
      </w:pPr>
      <w:r w:rsidRPr="00C71430">
        <w:rPr>
          <w:rFonts w:ascii="Tahoma" w:hAnsi="Tahoma" w:cs="Tahoma"/>
        </w:rPr>
        <w:t>Debit note / Credit note send to e-Service</w:t>
      </w:r>
      <w:r w:rsidR="0073664F" w:rsidRPr="00C71430">
        <w:rPr>
          <w:rFonts w:ascii="Tahoma" w:hAnsi="Tahoma" w:cs="Tahoma"/>
        </w:rPr>
        <w:t>s</w:t>
      </w:r>
    </w:p>
    <w:p w14:paraId="5B645093" w14:textId="77777777" w:rsidR="00AD4AD6" w:rsidRPr="00C71430" w:rsidRDefault="00AD4AD6" w:rsidP="00AD4AD6">
      <w:pPr>
        <w:rPr>
          <w:rFonts w:ascii="Tahoma" w:hAnsi="Tahoma" w:cs="Tahoma"/>
        </w:rPr>
      </w:pPr>
    </w:p>
    <w:p w14:paraId="28452694" w14:textId="32C91A65" w:rsidR="00112E6E" w:rsidRPr="00C71430" w:rsidRDefault="00112E6E" w:rsidP="00112E6E">
      <w:pPr>
        <w:pStyle w:val="Heading3"/>
        <w:rPr>
          <w:rFonts w:ascii="Tahoma" w:hAnsi="Tahoma" w:cs="Tahoma"/>
        </w:rPr>
      </w:pPr>
      <w:bookmarkStart w:id="160" w:name="_Toc145230622"/>
      <w:bookmarkStart w:id="161" w:name="_Toc145231025"/>
      <w:r w:rsidRPr="00C71430">
        <w:rPr>
          <w:rFonts w:ascii="Tahoma" w:hAnsi="Tahoma" w:cs="Tahoma"/>
        </w:rPr>
        <w:t>Report Layout and Data Sheet</w:t>
      </w:r>
      <w:bookmarkEnd w:id="160"/>
      <w:bookmarkEnd w:id="161"/>
    </w:p>
    <w:p w14:paraId="5F6423F7" w14:textId="3BB58330" w:rsidR="00926E57" w:rsidRPr="00C71430" w:rsidRDefault="00FB72C2" w:rsidP="00FB72C2">
      <w:pPr>
        <w:pStyle w:val="Heading4"/>
        <w:rPr>
          <w:rFonts w:ascii="Tahoma" w:hAnsi="Tahoma" w:cs="Tahoma"/>
        </w:rPr>
      </w:pPr>
      <w:bookmarkStart w:id="162" w:name="_Toc145230623"/>
      <w:bookmarkStart w:id="163" w:name="_Toc145231026"/>
      <w:r w:rsidRPr="00C71430">
        <w:rPr>
          <w:rFonts w:ascii="Tahoma" w:hAnsi="Tahoma" w:cs="Tahoma"/>
        </w:rPr>
        <w:t>Debit note</w:t>
      </w:r>
      <w:bookmarkEnd w:id="162"/>
      <w:bookmarkEnd w:id="163"/>
    </w:p>
    <w:p w14:paraId="36D18C78" w14:textId="77777777" w:rsidR="0099235D" w:rsidRPr="00C71430" w:rsidRDefault="0099235D" w:rsidP="0099235D">
      <w:pPr>
        <w:rPr>
          <w:rFonts w:ascii="Tahoma" w:hAnsi="Tahoma" w:cs="Tahoma"/>
        </w:rPr>
      </w:pPr>
    </w:p>
    <w:p w14:paraId="38200B8C" w14:textId="631681C0" w:rsidR="0099235D" w:rsidRPr="00C71430" w:rsidRDefault="0099235D" w:rsidP="0099235D">
      <w:pPr>
        <w:rPr>
          <w:rFonts w:ascii="Tahoma" w:hAnsi="Tahoma" w:cs="Tahoma"/>
        </w:rPr>
      </w:pPr>
      <w:r w:rsidRPr="00C71430">
        <w:rPr>
          <w:rFonts w:ascii="Tahoma" w:hAnsi="Tahoma" w:cs="Tahoma"/>
          <w:noProof/>
          <w:lang w:val="en-SG" w:eastAsia="en-SG" w:bidi="ar-SA"/>
        </w:rPr>
        <w:lastRenderedPageBreak/>
        <w:drawing>
          <wp:inline distT="0" distB="0" distL="0" distR="0" wp14:anchorId="4D04E37C" wp14:editId="6AC9227A">
            <wp:extent cx="6390005" cy="7133590"/>
            <wp:effectExtent l="0" t="0" r="0" b="0"/>
            <wp:docPr id="165595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0005" cy="7133590"/>
                    </a:xfrm>
                    <a:prstGeom prst="rect">
                      <a:avLst/>
                    </a:prstGeom>
                    <a:noFill/>
                    <a:ln>
                      <a:noFill/>
                    </a:ln>
                  </pic:spPr>
                </pic:pic>
              </a:graphicData>
            </a:graphic>
          </wp:inline>
        </w:drawing>
      </w:r>
    </w:p>
    <w:p w14:paraId="03CE4371" w14:textId="77777777" w:rsidR="00363684" w:rsidRDefault="00363684" w:rsidP="0099235D">
      <w:pPr>
        <w:rPr>
          <w:rFonts w:ascii="Tahoma" w:hAnsi="Tahoma" w:cs="Tahoma"/>
        </w:rPr>
      </w:pPr>
    </w:p>
    <w:p w14:paraId="2419C35D" w14:textId="77777777" w:rsidR="000C71AC" w:rsidRDefault="000C71AC" w:rsidP="0099235D">
      <w:pPr>
        <w:rPr>
          <w:rFonts w:ascii="Tahoma" w:hAnsi="Tahoma" w:cs="Tahoma"/>
        </w:rPr>
      </w:pPr>
    </w:p>
    <w:p w14:paraId="4301A42F" w14:textId="77777777" w:rsidR="000C71AC" w:rsidRDefault="000C71AC" w:rsidP="0099235D">
      <w:pPr>
        <w:rPr>
          <w:rFonts w:ascii="Tahoma" w:hAnsi="Tahoma" w:cs="Tahoma"/>
        </w:rPr>
      </w:pPr>
    </w:p>
    <w:p w14:paraId="1F557488" w14:textId="77777777" w:rsidR="000C71AC" w:rsidRDefault="000C71AC" w:rsidP="0099235D">
      <w:pPr>
        <w:rPr>
          <w:rFonts w:ascii="Tahoma" w:hAnsi="Tahoma" w:cs="Tahoma"/>
        </w:rPr>
      </w:pPr>
    </w:p>
    <w:p w14:paraId="25606C26" w14:textId="77777777" w:rsidR="000C71AC" w:rsidRPr="00C71430" w:rsidRDefault="000C71AC" w:rsidP="0099235D">
      <w:pPr>
        <w:rPr>
          <w:rFonts w:ascii="Tahoma" w:hAnsi="Tahoma" w:cs="Tahoma"/>
        </w:rPr>
      </w:pPr>
    </w:p>
    <w:p w14:paraId="09FFDC80" w14:textId="408B2C52" w:rsidR="00FA0E3C" w:rsidRPr="00C71430" w:rsidRDefault="00FA0E3C" w:rsidP="00FA0E3C">
      <w:pPr>
        <w:pStyle w:val="Heading4"/>
        <w:rPr>
          <w:rFonts w:ascii="Tahoma" w:hAnsi="Tahoma" w:cs="Tahoma"/>
        </w:rPr>
      </w:pPr>
      <w:bookmarkStart w:id="164" w:name="_Toc145230624"/>
      <w:bookmarkStart w:id="165" w:name="_Toc145231027"/>
      <w:r w:rsidRPr="00C71430">
        <w:rPr>
          <w:rFonts w:ascii="Tahoma" w:hAnsi="Tahoma" w:cs="Tahoma"/>
        </w:rPr>
        <w:lastRenderedPageBreak/>
        <w:t>Overdraft interest debit note</w:t>
      </w:r>
      <w:bookmarkEnd w:id="164"/>
      <w:bookmarkEnd w:id="165"/>
    </w:p>
    <w:p w14:paraId="327447A7" w14:textId="77777777" w:rsidR="00363684" w:rsidRPr="00C71430" w:rsidRDefault="00363684" w:rsidP="00363684">
      <w:pPr>
        <w:rPr>
          <w:rFonts w:ascii="Tahoma" w:hAnsi="Tahoma" w:cs="Tahoma"/>
        </w:rPr>
      </w:pPr>
    </w:p>
    <w:p w14:paraId="19B4203D" w14:textId="7043D3AC" w:rsidR="00363684" w:rsidRPr="00C71430" w:rsidRDefault="00363684" w:rsidP="00363684">
      <w:pPr>
        <w:rPr>
          <w:rFonts w:ascii="Tahoma" w:hAnsi="Tahoma" w:cs="Tahoma"/>
        </w:rPr>
      </w:pPr>
      <w:r w:rsidRPr="00C71430">
        <w:rPr>
          <w:rFonts w:ascii="Tahoma" w:hAnsi="Tahoma" w:cs="Tahoma"/>
          <w:noProof/>
          <w:lang w:val="en-SG" w:eastAsia="en-SG" w:bidi="ar-SA"/>
        </w:rPr>
        <w:drawing>
          <wp:inline distT="0" distB="0" distL="0" distR="0" wp14:anchorId="5BAC495D" wp14:editId="7E36568D">
            <wp:extent cx="6390005" cy="6593840"/>
            <wp:effectExtent l="19050" t="19050" r="10795" b="16510"/>
            <wp:docPr id="643341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0005" cy="6593840"/>
                    </a:xfrm>
                    <a:prstGeom prst="rect">
                      <a:avLst/>
                    </a:prstGeom>
                    <a:noFill/>
                    <a:ln>
                      <a:solidFill>
                        <a:schemeClr val="bg1">
                          <a:lumMod val="85000"/>
                        </a:schemeClr>
                      </a:solidFill>
                    </a:ln>
                  </pic:spPr>
                </pic:pic>
              </a:graphicData>
            </a:graphic>
          </wp:inline>
        </w:drawing>
      </w:r>
    </w:p>
    <w:p w14:paraId="783E5543" w14:textId="77777777" w:rsidR="00363684" w:rsidRPr="00C71430" w:rsidRDefault="00363684" w:rsidP="00363684">
      <w:pPr>
        <w:rPr>
          <w:rFonts w:ascii="Tahoma" w:hAnsi="Tahoma" w:cs="Tahoma"/>
        </w:rPr>
      </w:pPr>
    </w:p>
    <w:p w14:paraId="3471FEE8" w14:textId="77777777" w:rsidR="00363684" w:rsidRPr="00C71430" w:rsidRDefault="00363684" w:rsidP="00363684">
      <w:pPr>
        <w:rPr>
          <w:rFonts w:ascii="Tahoma" w:hAnsi="Tahoma" w:cs="Tahoma"/>
        </w:rPr>
      </w:pPr>
    </w:p>
    <w:p w14:paraId="613214F6" w14:textId="77777777" w:rsidR="00363684" w:rsidRPr="00C71430" w:rsidRDefault="00363684" w:rsidP="00363684">
      <w:pPr>
        <w:rPr>
          <w:rFonts w:ascii="Tahoma" w:hAnsi="Tahoma" w:cs="Tahoma"/>
        </w:rPr>
      </w:pPr>
    </w:p>
    <w:p w14:paraId="1791164F" w14:textId="77777777" w:rsidR="00363684" w:rsidRPr="00C71430" w:rsidRDefault="00363684" w:rsidP="00363684">
      <w:pPr>
        <w:rPr>
          <w:rFonts w:ascii="Tahoma" w:hAnsi="Tahoma" w:cs="Tahoma"/>
        </w:rPr>
      </w:pPr>
    </w:p>
    <w:p w14:paraId="2250F91D" w14:textId="77777777" w:rsidR="00363684" w:rsidRPr="00C71430" w:rsidRDefault="00363684" w:rsidP="00363684">
      <w:pPr>
        <w:rPr>
          <w:rFonts w:ascii="Tahoma" w:hAnsi="Tahoma" w:cs="Tahoma"/>
        </w:rPr>
      </w:pPr>
    </w:p>
    <w:p w14:paraId="6468EEC2" w14:textId="77777777" w:rsidR="00363684" w:rsidRPr="00C71430" w:rsidRDefault="00363684" w:rsidP="00363684">
      <w:pPr>
        <w:rPr>
          <w:rFonts w:ascii="Tahoma" w:hAnsi="Tahoma" w:cs="Tahoma"/>
        </w:rPr>
      </w:pPr>
    </w:p>
    <w:p w14:paraId="709BC540" w14:textId="3EAF1D40" w:rsidR="00FA0E3C" w:rsidRPr="00C71430" w:rsidRDefault="00FA0E3C" w:rsidP="00FA0E3C">
      <w:pPr>
        <w:pStyle w:val="Heading4"/>
        <w:rPr>
          <w:rFonts w:ascii="Tahoma" w:hAnsi="Tahoma" w:cs="Tahoma"/>
        </w:rPr>
      </w:pPr>
      <w:bookmarkStart w:id="166" w:name="_Toc145230625"/>
      <w:bookmarkStart w:id="167" w:name="_Toc145231028"/>
      <w:r w:rsidRPr="00C71430">
        <w:rPr>
          <w:rFonts w:ascii="Tahoma" w:hAnsi="Tahoma" w:cs="Tahoma"/>
        </w:rPr>
        <w:lastRenderedPageBreak/>
        <w:t>Dormant account fees debit note</w:t>
      </w:r>
      <w:bookmarkEnd w:id="166"/>
      <w:bookmarkEnd w:id="167"/>
    </w:p>
    <w:p w14:paraId="2DC796F2" w14:textId="77777777" w:rsidR="00363684" w:rsidRPr="00C71430" w:rsidRDefault="00363684" w:rsidP="00363684">
      <w:pPr>
        <w:rPr>
          <w:rFonts w:ascii="Tahoma" w:hAnsi="Tahoma" w:cs="Tahoma"/>
        </w:rPr>
      </w:pPr>
    </w:p>
    <w:p w14:paraId="6B78D93E" w14:textId="0464D2BD" w:rsidR="0024540C" w:rsidRPr="00C71430" w:rsidRDefault="0024540C" w:rsidP="00363684">
      <w:pPr>
        <w:rPr>
          <w:rFonts w:ascii="Tahoma" w:hAnsi="Tahoma" w:cs="Tahoma"/>
        </w:rPr>
      </w:pPr>
      <w:r w:rsidRPr="00C71430">
        <w:rPr>
          <w:rFonts w:ascii="Tahoma" w:hAnsi="Tahoma" w:cs="Tahoma"/>
          <w:noProof/>
          <w:cs/>
          <w:lang w:val="en-SG" w:eastAsia="en-SG" w:bidi="ar-SA"/>
        </w:rPr>
        <w:drawing>
          <wp:inline distT="0" distB="0" distL="0" distR="0" wp14:anchorId="7B115FBD" wp14:editId="021F5952">
            <wp:extent cx="6390005" cy="7579360"/>
            <wp:effectExtent l="19050" t="19050" r="10795" b="21590"/>
            <wp:docPr id="975280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0005" cy="7579360"/>
                    </a:xfrm>
                    <a:prstGeom prst="rect">
                      <a:avLst/>
                    </a:prstGeom>
                    <a:noFill/>
                    <a:ln>
                      <a:solidFill>
                        <a:schemeClr val="bg1">
                          <a:lumMod val="85000"/>
                        </a:schemeClr>
                      </a:solidFill>
                    </a:ln>
                  </pic:spPr>
                </pic:pic>
              </a:graphicData>
            </a:graphic>
          </wp:inline>
        </w:drawing>
      </w:r>
    </w:p>
    <w:p w14:paraId="7A3DECF0" w14:textId="77777777" w:rsidR="00363684" w:rsidRPr="00C71430" w:rsidRDefault="00363684" w:rsidP="00363684">
      <w:pPr>
        <w:rPr>
          <w:rFonts w:ascii="Tahoma" w:hAnsi="Tahoma" w:cs="Tahoma"/>
        </w:rPr>
      </w:pPr>
    </w:p>
    <w:p w14:paraId="691EE97E" w14:textId="7DC553B0" w:rsidR="00FB72C2" w:rsidRPr="00C71430" w:rsidRDefault="00FB72C2" w:rsidP="00FB72C2">
      <w:pPr>
        <w:pStyle w:val="Heading4"/>
        <w:rPr>
          <w:rFonts w:ascii="Tahoma" w:hAnsi="Tahoma" w:cs="Tahoma"/>
        </w:rPr>
      </w:pPr>
      <w:bookmarkStart w:id="168" w:name="_Toc145230626"/>
      <w:bookmarkStart w:id="169" w:name="_Toc145231029"/>
      <w:r w:rsidRPr="00C71430">
        <w:rPr>
          <w:rFonts w:ascii="Tahoma" w:hAnsi="Tahoma" w:cs="Tahoma"/>
        </w:rPr>
        <w:lastRenderedPageBreak/>
        <w:t>Credit note</w:t>
      </w:r>
      <w:bookmarkEnd w:id="168"/>
      <w:bookmarkEnd w:id="169"/>
    </w:p>
    <w:p w14:paraId="47AAE058" w14:textId="77777777" w:rsidR="000A0F02" w:rsidRPr="00C71430" w:rsidRDefault="000A0F02" w:rsidP="000A0F02">
      <w:pPr>
        <w:rPr>
          <w:rFonts w:ascii="Tahoma" w:hAnsi="Tahoma" w:cs="Tahoma"/>
        </w:rPr>
      </w:pPr>
    </w:p>
    <w:p w14:paraId="533F9C12" w14:textId="25A7631A" w:rsidR="00FA0E3C" w:rsidRPr="00C71430" w:rsidRDefault="000A0F02" w:rsidP="00FA0E3C">
      <w:pPr>
        <w:rPr>
          <w:rFonts w:ascii="Tahoma" w:hAnsi="Tahoma" w:cs="Tahoma"/>
        </w:rPr>
      </w:pPr>
      <w:r w:rsidRPr="00C71430">
        <w:rPr>
          <w:rFonts w:ascii="Tahoma" w:hAnsi="Tahoma" w:cs="Tahoma"/>
          <w:noProof/>
          <w:cs/>
          <w:lang w:val="en-SG" w:eastAsia="en-SG" w:bidi="ar-SA"/>
        </w:rPr>
        <w:drawing>
          <wp:inline distT="0" distB="0" distL="0" distR="0" wp14:anchorId="7FB391E8" wp14:editId="757F3E9B">
            <wp:extent cx="6390005" cy="6007100"/>
            <wp:effectExtent l="0" t="0" r="0" b="0"/>
            <wp:docPr id="6106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90005" cy="6007100"/>
                    </a:xfrm>
                    <a:prstGeom prst="rect">
                      <a:avLst/>
                    </a:prstGeom>
                    <a:noFill/>
                    <a:ln>
                      <a:noFill/>
                    </a:ln>
                  </pic:spPr>
                </pic:pic>
              </a:graphicData>
            </a:graphic>
          </wp:inline>
        </w:drawing>
      </w:r>
    </w:p>
    <w:p w14:paraId="576F843C" w14:textId="5EE7D3C9" w:rsidR="00112E6E" w:rsidRPr="00C71430" w:rsidRDefault="00112E6E" w:rsidP="00112E6E">
      <w:pPr>
        <w:pStyle w:val="Heading3"/>
        <w:rPr>
          <w:rFonts w:ascii="Tahoma" w:hAnsi="Tahoma" w:cs="Tahoma"/>
        </w:rPr>
      </w:pPr>
      <w:bookmarkStart w:id="170" w:name="_Toc145230627"/>
      <w:bookmarkStart w:id="171" w:name="_Toc145231030"/>
      <w:r w:rsidRPr="00C71430">
        <w:rPr>
          <w:rFonts w:ascii="Tahoma" w:hAnsi="Tahoma" w:cs="Tahoma"/>
        </w:rPr>
        <w:t>Additional Impacts</w:t>
      </w:r>
      <w:bookmarkEnd w:id="170"/>
      <w:bookmarkEnd w:id="171"/>
    </w:p>
    <w:p w14:paraId="0827A1BF" w14:textId="0520C4A7" w:rsidR="00112E6E" w:rsidRPr="00C71430" w:rsidRDefault="00BC7470" w:rsidP="00BC7470">
      <w:pPr>
        <w:ind w:left="360"/>
        <w:rPr>
          <w:rFonts w:ascii="Tahoma" w:hAnsi="Tahoma" w:cs="Tahoma"/>
        </w:rPr>
      </w:pPr>
      <w:r w:rsidRPr="00C71430">
        <w:rPr>
          <w:rFonts w:ascii="Tahoma" w:hAnsi="Tahoma" w:cs="Tahoma"/>
        </w:rPr>
        <w:t>Not Applicable.</w:t>
      </w:r>
    </w:p>
    <w:p w14:paraId="2033938F" w14:textId="5AD758E3" w:rsidR="004D4E94" w:rsidRPr="00C71430" w:rsidRDefault="004D4E94" w:rsidP="00BC7470">
      <w:pPr>
        <w:ind w:left="360"/>
        <w:rPr>
          <w:rFonts w:ascii="Tahoma" w:hAnsi="Tahoma" w:cs="Tahoma"/>
        </w:rPr>
      </w:pPr>
    </w:p>
    <w:p w14:paraId="326C8364" w14:textId="42EFD087" w:rsidR="004D4E94" w:rsidRPr="00C71430" w:rsidRDefault="004D4E94" w:rsidP="00BC7470">
      <w:pPr>
        <w:ind w:left="360"/>
        <w:rPr>
          <w:rFonts w:ascii="Tahoma" w:hAnsi="Tahoma" w:cs="Tahoma"/>
        </w:rPr>
      </w:pPr>
    </w:p>
    <w:p w14:paraId="53598DB2" w14:textId="77777777" w:rsidR="004D4E94" w:rsidRPr="00C71430" w:rsidRDefault="004D4E94" w:rsidP="00BC7470">
      <w:pPr>
        <w:ind w:left="360"/>
        <w:rPr>
          <w:rFonts w:ascii="Tahoma" w:hAnsi="Tahoma" w:cs="Tahoma"/>
        </w:rPr>
      </w:pPr>
    </w:p>
    <w:p w14:paraId="7A960200" w14:textId="77777777" w:rsidR="004D4E94" w:rsidRPr="00C71430" w:rsidRDefault="004D4E94" w:rsidP="00BC7470">
      <w:pPr>
        <w:ind w:left="360"/>
        <w:rPr>
          <w:rFonts w:ascii="Tahoma" w:hAnsi="Tahoma" w:cs="Tahoma"/>
        </w:rPr>
      </w:pPr>
    </w:p>
    <w:p w14:paraId="71584345" w14:textId="77777777" w:rsidR="004D4E94" w:rsidRPr="00C71430" w:rsidRDefault="004D4E94" w:rsidP="00BC7470">
      <w:pPr>
        <w:ind w:left="360"/>
        <w:rPr>
          <w:rFonts w:ascii="Tahoma" w:hAnsi="Tahoma" w:cs="Tahoma"/>
        </w:rPr>
      </w:pPr>
    </w:p>
    <w:p w14:paraId="7FD523C4" w14:textId="77777777" w:rsidR="004D4E94" w:rsidRPr="00C71430" w:rsidRDefault="004D4E94" w:rsidP="00BC7470">
      <w:pPr>
        <w:ind w:left="360"/>
        <w:rPr>
          <w:rFonts w:ascii="Tahoma" w:hAnsi="Tahoma" w:cs="Tahoma"/>
        </w:rPr>
      </w:pPr>
    </w:p>
    <w:p w14:paraId="7A28C6EB" w14:textId="77777777" w:rsidR="004D4E94" w:rsidRPr="00C71430" w:rsidRDefault="004D4E94" w:rsidP="00BC7470">
      <w:pPr>
        <w:ind w:left="360"/>
        <w:rPr>
          <w:rFonts w:ascii="Tahoma" w:hAnsi="Tahoma" w:cs="Tahoma"/>
        </w:rPr>
      </w:pPr>
    </w:p>
    <w:p w14:paraId="6473B627" w14:textId="6B857721" w:rsidR="00112E6E" w:rsidRPr="00C71430" w:rsidRDefault="00112E6E" w:rsidP="00112E6E">
      <w:pPr>
        <w:pStyle w:val="Heading2"/>
        <w:rPr>
          <w:rFonts w:ascii="Tahoma" w:hAnsi="Tahoma" w:cs="Tahoma"/>
        </w:rPr>
      </w:pPr>
      <w:bookmarkStart w:id="172" w:name="_Toc145230628"/>
      <w:bookmarkStart w:id="173" w:name="_Toc145231031"/>
      <w:r w:rsidRPr="00C71430">
        <w:rPr>
          <w:rFonts w:ascii="Tahoma" w:hAnsi="Tahoma" w:cs="Tahoma"/>
        </w:rPr>
        <w:lastRenderedPageBreak/>
        <w:t>Account Opening Application Form</w:t>
      </w:r>
      <w:bookmarkEnd w:id="172"/>
      <w:bookmarkEnd w:id="173"/>
    </w:p>
    <w:p w14:paraId="2E4207FE"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7174"/>
        <w:gridCol w:w="2879"/>
      </w:tblGrid>
      <w:tr w:rsidR="0011400A" w:rsidRPr="00C71430" w14:paraId="1D90944B" w14:textId="77777777" w:rsidTr="006B390F">
        <w:tc>
          <w:tcPr>
            <w:tcW w:w="5026" w:type="dxa"/>
          </w:tcPr>
          <w:p w14:paraId="37312EAA" w14:textId="3F8C9C5F" w:rsidR="0011400A" w:rsidRPr="00C71430" w:rsidRDefault="00A52554" w:rsidP="006B390F">
            <w:pPr>
              <w:rPr>
                <w:rFonts w:ascii="Tahoma" w:hAnsi="Tahoma" w:cs="Tahoma"/>
              </w:rPr>
            </w:pPr>
            <w:r w:rsidRPr="00C71430">
              <w:rPr>
                <w:rFonts w:ascii="Tahoma" w:hAnsi="Tahoma" w:cs="Tahoma"/>
              </w:rPr>
              <w:t xml:space="preserve">DPS-68 </w:t>
            </w:r>
            <w:r w:rsidR="0011400A" w:rsidRPr="00C71430">
              <w:rPr>
                <w:rFonts w:ascii="Tahoma" w:hAnsi="Tahoma" w:cs="Tahoma"/>
                <w:cs/>
              </w:rPr>
              <w:t>สามารถสร้างและสั่งพิมพ์ข้อมูลบนแบบฟอร์มที่ธนาคารกำหนดได้ในระบบ เช่น แบบฟอร์มคำขอเปิดบัญชีเงินฝากและแบบฟอร์มอื่นที่เกี่ยวข้อง</w:t>
            </w:r>
          </w:p>
        </w:tc>
        <w:tc>
          <w:tcPr>
            <w:tcW w:w="5027" w:type="dxa"/>
          </w:tcPr>
          <w:p w14:paraId="74D8004E" w14:textId="77777777" w:rsidR="0011400A" w:rsidRPr="00C71430" w:rsidRDefault="0011400A" w:rsidP="006B390F">
            <w:pPr>
              <w:rPr>
                <w:rFonts w:ascii="Tahoma" w:hAnsi="Tahoma" w:cs="Tahoma"/>
              </w:rPr>
            </w:pPr>
            <w:r w:rsidRPr="00C71430">
              <w:rPr>
                <w:rFonts w:ascii="Tahoma" w:hAnsi="Tahoma" w:cs="Tahoma"/>
              </w:rPr>
              <w:t>Able to create and print forms specified by the bank in the system, such as the request form for opening a deposit account and other related forms.</w:t>
            </w:r>
          </w:p>
        </w:tc>
      </w:tr>
    </w:tbl>
    <w:p w14:paraId="4D87BA73" w14:textId="77777777" w:rsidR="0011400A" w:rsidRPr="00C71430" w:rsidRDefault="0011400A" w:rsidP="0011400A">
      <w:pPr>
        <w:rPr>
          <w:rFonts w:ascii="Tahoma" w:hAnsi="Tahoma" w:cs="Tahoma"/>
        </w:rPr>
      </w:pPr>
    </w:p>
    <w:p w14:paraId="5783CA0C" w14:textId="6287D4CD" w:rsidR="00112E6E" w:rsidRPr="00C71430" w:rsidRDefault="00112E6E" w:rsidP="00112E6E">
      <w:pPr>
        <w:pStyle w:val="Heading3"/>
        <w:rPr>
          <w:rFonts w:ascii="Tahoma" w:hAnsi="Tahoma" w:cs="Tahoma"/>
        </w:rPr>
      </w:pPr>
      <w:bookmarkStart w:id="174" w:name="_Toc145230629"/>
      <w:bookmarkStart w:id="175" w:name="_Toc145231032"/>
      <w:r w:rsidRPr="00C71430">
        <w:rPr>
          <w:rFonts w:ascii="Tahoma" w:hAnsi="Tahoma" w:cs="Tahoma"/>
        </w:rPr>
        <w:t>Purpose</w:t>
      </w:r>
      <w:bookmarkEnd w:id="174"/>
      <w:bookmarkEnd w:id="175"/>
      <w:r w:rsidR="00F1741E" w:rsidRPr="00C71430">
        <w:rPr>
          <w:rFonts w:ascii="Tahoma" w:hAnsi="Tahoma" w:cs="Tahoma"/>
        </w:rPr>
        <w:t xml:space="preserve"> </w:t>
      </w:r>
    </w:p>
    <w:p w14:paraId="5340A021" w14:textId="5E0F6A26" w:rsidR="00157EF8" w:rsidRPr="00C71430" w:rsidRDefault="00157EF8" w:rsidP="00157EF8">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application form printing </w:t>
      </w:r>
      <w:r w:rsidRPr="00C71430">
        <w:rPr>
          <w:rFonts w:ascii="Tahoma" w:hAnsi="Tahoma" w:cs="Tahoma"/>
        </w:rPr>
        <w:t>by account type.</w:t>
      </w:r>
    </w:p>
    <w:p w14:paraId="02A6C734" w14:textId="77777777" w:rsidR="00157EF8" w:rsidRPr="00C71430" w:rsidRDefault="00157EF8" w:rsidP="00157EF8">
      <w:pPr>
        <w:shd w:val="clear" w:color="auto" w:fill="FDFDFD"/>
        <w:ind w:left="360"/>
        <w:rPr>
          <w:rFonts w:ascii="Tahoma" w:hAnsi="Tahoma" w:cs="Tahoma"/>
        </w:rPr>
      </w:pPr>
    </w:p>
    <w:p w14:paraId="5D89F019" w14:textId="25D2DECE" w:rsidR="00112E6E" w:rsidRPr="00C71430" w:rsidRDefault="00112E6E" w:rsidP="00112E6E">
      <w:pPr>
        <w:pStyle w:val="Heading3"/>
        <w:rPr>
          <w:rFonts w:ascii="Tahoma" w:hAnsi="Tahoma" w:cs="Tahoma"/>
        </w:rPr>
      </w:pPr>
      <w:bookmarkStart w:id="176" w:name="_Toc145230630"/>
      <w:bookmarkStart w:id="177" w:name="_Toc145231033"/>
      <w:r w:rsidRPr="00C71430">
        <w:rPr>
          <w:rFonts w:ascii="Tahoma" w:hAnsi="Tahoma" w:cs="Tahoma"/>
        </w:rPr>
        <w:t>Background</w:t>
      </w:r>
      <w:bookmarkEnd w:id="176"/>
      <w:bookmarkEnd w:id="177"/>
    </w:p>
    <w:p w14:paraId="7E5100EC" w14:textId="77777777" w:rsidR="00157EF8" w:rsidRPr="00C71430" w:rsidRDefault="00157EF8" w:rsidP="00157EF8">
      <w:pPr>
        <w:rPr>
          <w:rFonts w:ascii="Tahoma" w:hAnsi="Tahoma" w:cs="Tahoma"/>
        </w:rPr>
      </w:pPr>
    </w:p>
    <w:p w14:paraId="393F4D78" w14:textId="77777777" w:rsidR="00112E6E" w:rsidRPr="00C71430" w:rsidRDefault="00112E6E" w:rsidP="00112E6E">
      <w:pPr>
        <w:pStyle w:val="Heading3"/>
        <w:rPr>
          <w:rFonts w:ascii="Tahoma" w:hAnsi="Tahoma" w:cs="Tahoma"/>
        </w:rPr>
      </w:pPr>
      <w:bookmarkStart w:id="178" w:name="_Toc145230631"/>
      <w:bookmarkStart w:id="179" w:name="_Toc145231034"/>
      <w:r w:rsidRPr="00C71430">
        <w:rPr>
          <w:rFonts w:ascii="Tahoma" w:hAnsi="Tahoma" w:cs="Tahoma"/>
        </w:rPr>
        <w:t>Supported Sample Transaction and Case from Customer</w:t>
      </w:r>
      <w:bookmarkEnd w:id="178"/>
      <w:bookmarkEnd w:id="179"/>
    </w:p>
    <w:p w14:paraId="06DA6BF3" w14:textId="72C00247" w:rsidR="003F65F7" w:rsidRPr="00C71430" w:rsidRDefault="00065A38" w:rsidP="004A5F27">
      <w:pPr>
        <w:pStyle w:val="Heading4"/>
        <w:rPr>
          <w:rFonts w:ascii="Tahoma" w:hAnsi="Tahoma" w:cs="Tahoma"/>
        </w:rPr>
      </w:pPr>
      <w:bookmarkStart w:id="180" w:name="_Toc145230632"/>
      <w:bookmarkStart w:id="181" w:name="_Toc145231035"/>
      <w:r w:rsidRPr="00C71430">
        <w:rPr>
          <w:rFonts w:ascii="Tahoma" w:hAnsi="Tahoma" w:cs="Tahoma"/>
        </w:rPr>
        <w:t>Current Application form</w:t>
      </w:r>
      <w:bookmarkEnd w:id="180"/>
      <w:bookmarkEnd w:id="181"/>
    </w:p>
    <w:p w14:paraId="7E77D3E0" w14:textId="77777777" w:rsidR="005F61E8" w:rsidRPr="00C71430" w:rsidRDefault="005F61E8" w:rsidP="005F61E8">
      <w:pPr>
        <w:pStyle w:val="ListParagraph"/>
        <w:ind w:left="1134"/>
        <w:rPr>
          <w:rFonts w:ascii="Tahoma" w:hAnsi="Tahoma" w:cs="Tahoma"/>
        </w:rPr>
      </w:pPr>
    </w:p>
    <w:p w14:paraId="15A5C98C" w14:textId="6BA80BA4" w:rsidR="005F61E8" w:rsidRPr="00C71430" w:rsidRDefault="006B390F" w:rsidP="005F61E8">
      <w:pPr>
        <w:pStyle w:val="ListParagraph"/>
        <w:ind w:left="1440"/>
        <w:rPr>
          <w:rStyle w:val="Hyperlink"/>
          <w:rFonts w:cs="Tahoma"/>
        </w:rPr>
      </w:pPr>
      <w:hyperlink r:id="rId67" w:history="1">
        <w:r w:rsidR="000525F0" w:rsidRPr="00C71430">
          <w:rPr>
            <w:rStyle w:val="Hyperlink"/>
            <w:rFonts w:cs="Tahoma"/>
          </w:rPr>
          <w:t>..\..\Deposit\</w:t>
        </w:r>
        <w:r w:rsidR="000525F0" w:rsidRPr="00C71430">
          <w:rPr>
            <w:rStyle w:val="Hyperlink"/>
            <w:rFonts w:cs="Tahoma"/>
            <w:cs/>
          </w:rPr>
          <w:t>ตัวอย่างคำขอเปิดบัญชี</w:t>
        </w:r>
        <w:r w:rsidR="000525F0" w:rsidRPr="00C71430">
          <w:rPr>
            <w:rStyle w:val="Hyperlink"/>
            <w:rFonts w:cs="Tahoma"/>
          </w:rPr>
          <w:t>\</w:t>
        </w:r>
        <w:r w:rsidR="000525F0" w:rsidRPr="00C71430">
          <w:rPr>
            <w:rStyle w:val="Hyperlink"/>
            <w:rFonts w:cs="Tahoma"/>
            <w:cs/>
          </w:rPr>
          <w:t>ตัวอย่างคำขอเปิดบัญชีล่าสุด</w:t>
        </w:r>
        <w:r w:rsidR="000525F0" w:rsidRPr="00C71430">
          <w:rPr>
            <w:rStyle w:val="Hyperlink"/>
            <w:rFonts w:cs="Tahoma"/>
          </w:rPr>
          <w:t>\</w:t>
        </w:r>
        <w:proofErr w:type="gramStart"/>
        <w:r w:rsidR="000525F0" w:rsidRPr="00C71430">
          <w:rPr>
            <w:rStyle w:val="Hyperlink"/>
            <w:rFonts w:cs="Tahoma"/>
            <w:cs/>
          </w:rPr>
          <w:t>คำขอเปิดบัญชี</w:t>
        </w:r>
        <w:r w:rsidR="000525F0" w:rsidRPr="00C71430">
          <w:rPr>
            <w:rStyle w:val="Hyperlink"/>
            <w:rFonts w:cs="Tahoma"/>
          </w:rPr>
          <w:t>CA(</w:t>
        </w:r>
        <w:proofErr w:type="gramEnd"/>
        <w:r w:rsidR="000525F0" w:rsidRPr="00C71430">
          <w:rPr>
            <w:rStyle w:val="Hyperlink"/>
            <w:rFonts w:cs="Tahoma"/>
            <w:cs/>
          </w:rPr>
          <w:t>รวม) (</w:t>
        </w:r>
        <w:r w:rsidR="000525F0" w:rsidRPr="00C71430">
          <w:rPr>
            <w:rStyle w:val="Hyperlink"/>
            <w:rFonts w:cs="Tahoma"/>
          </w:rPr>
          <w:t>1).docx</w:t>
        </w:r>
      </w:hyperlink>
    </w:p>
    <w:p w14:paraId="544A9D26" w14:textId="3E4F4F1E" w:rsidR="001E2044" w:rsidRPr="00C71430" w:rsidRDefault="001E2044" w:rsidP="005F61E8">
      <w:pPr>
        <w:pStyle w:val="ListParagraph"/>
        <w:ind w:left="1440"/>
        <w:rPr>
          <w:rFonts w:ascii="Tahoma" w:hAnsi="Tahoma" w:cs="Tahoma"/>
        </w:rPr>
      </w:pPr>
      <w:r w:rsidRPr="00C71430">
        <w:rPr>
          <w:rStyle w:val="Hyperlink"/>
          <w:rFonts w:cs="Tahoma"/>
          <w:u w:val="none"/>
        </w:rPr>
        <w:t xml:space="preserve">Account type </w:t>
      </w:r>
      <w:proofErr w:type="gramStart"/>
      <w:r w:rsidRPr="00C71430">
        <w:rPr>
          <w:rStyle w:val="Hyperlink"/>
          <w:rFonts w:cs="Tahoma"/>
          <w:u w:val="none"/>
        </w:rPr>
        <w:t>1 :</w:t>
      </w:r>
      <w:proofErr w:type="gramEnd"/>
      <w:r w:rsidRPr="00C71430">
        <w:rPr>
          <w:rStyle w:val="Hyperlink"/>
          <w:rFonts w:cs="Tahoma"/>
          <w:u w:val="none"/>
        </w:rPr>
        <w:t xml:space="preserve"> Current</w:t>
      </w:r>
    </w:p>
    <w:p w14:paraId="52567AC0" w14:textId="4B659791" w:rsidR="00065A38" w:rsidRPr="00C71430" w:rsidRDefault="00065A38" w:rsidP="004A5F27">
      <w:pPr>
        <w:pStyle w:val="Heading4"/>
        <w:rPr>
          <w:rFonts w:ascii="Tahoma" w:hAnsi="Tahoma" w:cs="Tahoma"/>
        </w:rPr>
      </w:pPr>
      <w:bookmarkStart w:id="182" w:name="_Toc145230633"/>
      <w:bookmarkStart w:id="183" w:name="_Toc145231036"/>
      <w:r w:rsidRPr="00C71430">
        <w:rPr>
          <w:rFonts w:ascii="Tahoma" w:hAnsi="Tahoma" w:cs="Tahoma"/>
        </w:rPr>
        <w:t>Saving Application form</w:t>
      </w:r>
      <w:bookmarkEnd w:id="182"/>
      <w:bookmarkEnd w:id="183"/>
    </w:p>
    <w:p w14:paraId="54FE3647" w14:textId="77777777" w:rsidR="005F61E8" w:rsidRPr="00C71430" w:rsidRDefault="005F61E8" w:rsidP="005F61E8">
      <w:pPr>
        <w:pStyle w:val="ListParagraph"/>
        <w:ind w:left="1134"/>
        <w:rPr>
          <w:rFonts w:ascii="Tahoma" w:hAnsi="Tahoma" w:cs="Tahoma"/>
        </w:rPr>
      </w:pPr>
    </w:p>
    <w:p w14:paraId="1C2CFE16" w14:textId="54364F6F" w:rsidR="005F61E8" w:rsidRPr="00C71430" w:rsidRDefault="006B390F" w:rsidP="005F61E8">
      <w:pPr>
        <w:pStyle w:val="ListParagraph"/>
        <w:ind w:left="1440"/>
        <w:rPr>
          <w:rStyle w:val="Hyperlink"/>
          <w:rFonts w:cs="Tahoma"/>
        </w:rPr>
      </w:pPr>
      <w:hyperlink r:id="rId68" w:history="1">
        <w:r w:rsidR="000525F0" w:rsidRPr="00C71430">
          <w:rPr>
            <w:rStyle w:val="Hyperlink"/>
            <w:rFonts w:cs="Tahoma"/>
          </w:rPr>
          <w:t>..\..\Deposit\</w:t>
        </w:r>
        <w:r w:rsidR="000525F0" w:rsidRPr="00C71430">
          <w:rPr>
            <w:rStyle w:val="Hyperlink"/>
            <w:rFonts w:cs="Tahoma"/>
            <w:cs/>
          </w:rPr>
          <w:t>ตัวอย่างคำขอเปิดบัญชี</w:t>
        </w:r>
        <w:r w:rsidR="000525F0" w:rsidRPr="00C71430">
          <w:rPr>
            <w:rStyle w:val="Hyperlink"/>
            <w:rFonts w:cs="Tahoma"/>
          </w:rPr>
          <w:t>\</w:t>
        </w:r>
        <w:r w:rsidR="000525F0" w:rsidRPr="00C71430">
          <w:rPr>
            <w:rStyle w:val="Hyperlink"/>
            <w:rFonts w:cs="Tahoma"/>
            <w:cs/>
          </w:rPr>
          <w:t>ตัวอย่างคำขอเปิดบัญชีล่าสุด</w:t>
        </w:r>
        <w:r w:rsidR="000525F0" w:rsidRPr="00C71430">
          <w:rPr>
            <w:rStyle w:val="Hyperlink"/>
            <w:rFonts w:cs="Tahoma"/>
          </w:rPr>
          <w:t>\</w:t>
        </w:r>
        <w:r w:rsidR="000525F0" w:rsidRPr="00C71430">
          <w:rPr>
            <w:rStyle w:val="Hyperlink"/>
            <w:rFonts w:cs="Tahoma"/>
            <w:cs/>
          </w:rPr>
          <w:t>คำขอเปิดบัญชี</w:t>
        </w:r>
        <w:r w:rsidR="000525F0" w:rsidRPr="00C71430">
          <w:rPr>
            <w:rStyle w:val="Hyperlink"/>
            <w:rFonts w:cs="Tahoma"/>
          </w:rPr>
          <w:t>SA-</w:t>
        </w:r>
        <w:r w:rsidR="000525F0" w:rsidRPr="00C71430">
          <w:rPr>
            <w:rStyle w:val="Hyperlink"/>
            <w:rFonts w:cs="Tahoma"/>
            <w:cs/>
          </w:rPr>
          <w:t xml:space="preserve">สองภาษา เพิ่มมอบอำนาจ </w:t>
        </w:r>
        <w:r w:rsidR="000525F0" w:rsidRPr="00C71430">
          <w:rPr>
            <w:rStyle w:val="Hyperlink"/>
            <w:rFonts w:cs="Tahoma"/>
          </w:rPr>
          <w:t>v1.doc</w:t>
        </w:r>
      </w:hyperlink>
    </w:p>
    <w:p w14:paraId="671CB8C1" w14:textId="51BACEB6" w:rsidR="001E2044" w:rsidRPr="00C71430" w:rsidRDefault="001E2044" w:rsidP="001E2044">
      <w:pPr>
        <w:pStyle w:val="ListParagraph"/>
        <w:ind w:left="1440"/>
        <w:rPr>
          <w:rFonts w:ascii="Tahoma" w:hAnsi="Tahoma" w:cs="Tahoma"/>
        </w:rPr>
      </w:pPr>
      <w:r w:rsidRPr="00C71430">
        <w:rPr>
          <w:rStyle w:val="Hyperlink"/>
          <w:rFonts w:cs="Tahoma"/>
          <w:u w:val="none"/>
        </w:rPr>
        <w:t xml:space="preserve">Account type </w:t>
      </w:r>
      <w:proofErr w:type="gramStart"/>
      <w:r w:rsidRPr="00C71430">
        <w:rPr>
          <w:rStyle w:val="Hyperlink"/>
          <w:rFonts w:cs="Tahoma"/>
          <w:u w:val="none"/>
        </w:rPr>
        <w:t>2 :</w:t>
      </w:r>
      <w:proofErr w:type="gramEnd"/>
      <w:r w:rsidRPr="00C71430">
        <w:rPr>
          <w:rStyle w:val="Hyperlink"/>
          <w:rFonts w:cs="Tahoma"/>
          <w:u w:val="none"/>
        </w:rPr>
        <w:t xml:space="preserve"> Saving</w:t>
      </w:r>
    </w:p>
    <w:p w14:paraId="2B0C05E2" w14:textId="77777777" w:rsidR="000525F0" w:rsidRPr="00C71430" w:rsidRDefault="000525F0" w:rsidP="005F61E8">
      <w:pPr>
        <w:pStyle w:val="ListParagraph"/>
        <w:ind w:left="1440"/>
        <w:rPr>
          <w:rFonts w:ascii="Tahoma" w:hAnsi="Tahoma" w:cs="Tahoma"/>
        </w:rPr>
      </w:pPr>
    </w:p>
    <w:p w14:paraId="77AA0CCF" w14:textId="747483A5" w:rsidR="00065A38" w:rsidRPr="00C71430" w:rsidRDefault="00065A38" w:rsidP="001E2044">
      <w:pPr>
        <w:pStyle w:val="Heading4"/>
        <w:rPr>
          <w:rFonts w:ascii="Tahoma" w:hAnsi="Tahoma" w:cs="Tahoma"/>
        </w:rPr>
      </w:pPr>
      <w:bookmarkStart w:id="184" w:name="_Toc145230634"/>
      <w:bookmarkStart w:id="185" w:name="_Toc145231037"/>
      <w:r w:rsidRPr="00C71430">
        <w:rPr>
          <w:rFonts w:ascii="Tahoma" w:hAnsi="Tahoma" w:cs="Tahoma"/>
        </w:rPr>
        <w:t>FCD Application form</w:t>
      </w:r>
      <w:bookmarkEnd w:id="184"/>
      <w:bookmarkEnd w:id="185"/>
    </w:p>
    <w:p w14:paraId="26E21749" w14:textId="15C43166" w:rsidR="005F61E8" w:rsidRPr="00C71430" w:rsidRDefault="005F61E8" w:rsidP="005F61E8">
      <w:pPr>
        <w:pStyle w:val="ListParagraph"/>
        <w:ind w:left="1134"/>
        <w:rPr>
          <w:rFonts w:ascii="Tahoma" w:hAnsi="Tahoma" w:cs="Tahoma"/>
        </w:rPr>
      </w:pPr>
    </w:p>
    <w:p w14:paraId="4A1AA974" w14:textId="06C9EF99" w:rsidR="007E71B7" w:rsidRPr="00C71430" w:rsidRDefault="006B390F" w:rsidP="007E71B7">
      <w:pPr>
        <w:pStyle w:val="ListParagraph"/>
        <w:ind w:left="1440"/>
        <w:rPr>
          <w:rFonts w:ascii="Tahoma" w:hAnsi="Tahoma" w:cs="Tahoma"/>
        </w:rPr>
      </w:pPr>
      <w:hyperlink r:id="rId69" w:history="1">
        <w:r w:rsidR="001123EC" w:rsidRPr="00C71430">
          <w:rPr>
            <w:rStyle w:val="Hyperlink"/>
            <w:rFonts w:cs="Tahoma"/>
          </w:rPr>
          <w:t>..\..\Deposit\</w:t>
        </w:r>
        <w:r w:rsidR="001123EC" w:rsidRPr="00C71430">
          <w:rPr>
            <w:rStyle w:val="Hyperlink"/>
            <w:rFonts w:cs="Tahoma"/>
            <w:cs/>
          </w:rPr>
          <w:t>ตัวอย่างคำขอเปิดบัญชี</w:t>
        </w:r>
        <w:r w:rsidR="001123EC" w:rsidRPr="00C71430">
          <w:rPr>
            <w:rStyle w:val="Hyperlink"/>
            <w:rFonts w:cs="Tahoma"/>
          </w:rPr>
          <w:t>\</w:t>
        </w:r>
        <w:r w:rsidR="001123EC" w:rsidRPr="00C71430">
          <w:rPr>
            <w:rStyle w:val="Hyperlink"/>
            <w:rFonts w:cs="Tahoma"/>
            <w:cs/>
          </w:rPr>
          <w:t>ตัวอย่างคำขอเปิดบัญชีล่าสุด</w:t>
        </w:r>
        <w:r w:rsidR="001123EC" w:rsidRPr="00C71430">
          <w:rPr>
            <w:rStyle w:val="Hyperlink"/>
            <w:rFonts w:cs="Tahoma"/>
          </w:rPr>
          <w:t>\</w:t>
        </w:r>
        <w:r w:rsidR="001123EC" w:rsidRPr="00C71430">
          <w:rPr>
            <w:rStyle w:val="Hyperlink"/>
            <w:rFonts w:cs="Tahoma"/>
            <w:cs/>
          </w:rPr>
          <w:t>คำขอเปิดบัญชี</w:t>
        </w:r>
        <w:r w:rsidR="001123EC" w:rsidRPr="00C71430">
          <w:rPr>
            <w:rStyle w:val="Hyperlink"/>
            <w:rFonts w:cs="Tahoma"/>
          </w:rPr>
          <w:t>FCD-</w:t>
        </w:r>
        <w:r w:rsidR="001123EC" w:rsidRPr="00C71430">
          <w:rPr>
            <w:rStyle w:val="Hyperlink"/>
            <w:rFonts w:cs="Tahoma"/>
            <w:cs/>
          </w:rPr>
          <w:t xml:space="preserve">สองภาษา เพิ่มมอบอำนาจ </w:t>
        </w:r>
        <w:r w:rsidR="001123EC" w:rsidRPr="00C71430">
          <w:rPr>
            <w:rStyle w:val="Hyperlink"/>
            <w:rFonts w:cs="Tahoma"/>
          </w:rPr>
          <w:t>v1 (2).doc</w:t>
        </w:r>
      </w:hyperlink>
    </w:p>
    <w:p w14:paraId="6CE3DA94" w14:textId="38D58FD7" w:rsidR="0054513F" w:rsidRPr="00C71430" w:rsidRDefault="001E2044" w:rsidP="007E71B7">
      <w:pPr>
        <w:pStyle w:val="ListParagraph"/>
        <w:ind w:left="1440"/>
        <w:rPr>
          <w:rFonts w:ascii="Tahoma" w:hAnsi="Tahoma" w:cs="Tahoma"/>
        </w:rPr>
      </w:pPr>
      <w:r w:rsidRPr="00C71430">
        <w:rPr>
          <w:rFonts w:ascii="Tahoma" w:hAnsi="Tahoma" w:cs="Tahoma"/>
        </w:rPr>
        <w:t xml:space="preserve">Account </w:t>
      </w:r>
      <w:r w:rsidR="0054513F" w:rsidRPr="00C71430">
        <w:rPr>
          <w:rFonts w:ascii="Tahoma" w:hAnsi="Tahoma" w:cs="Tahoma"/>
        </w:rPr>
        <w:t xml:space="preserve">Type </w:t>
      </w:r>
      <w:proofErr w:type="gramStart"/>
      <w:r w:rsidR="0054513F" w:rsidRPr="00C71430">
        <w:rPr>
          <w:rFonts w:ascii="Tahoma" w:hAnsi="Tahoma" w:cs="Tahoma"/>
        </w:rPr>
        <w:t>6</w:t>
      </w:r>
      <w:r w:rsidRPr="00C71430">
        <w:rPr>
          <w:rFonts w:ascii="Tahoma" w:hAnsi="Tahoma" w:cs="Tahoma"/>
        </w:rPr>
        <w:t xml:space="preserve"> :</w:t>
      </w:r>
      <w:proofErr w:type="gramEnd"/>
      <w:r w:rsidRPr="00C71430">
        <w:rPr>
          <w:rFonts w:ascii="Tahoma" w:hAnsi="Tahoma" w:cs="Tahoma"/>
        </w:rPr>
        <w:t xml:space="preserve"> FCD</w:t>
      </w:r>
    </w:p>
    <w:p w14:paraId="352E0002" w14:textId="77777777" w:rsidR="001123EC" w:rsidRPr="00C71430" w:rsidRDefault="001123EC" w:rsidP="007E71B7">
      <w:pPr>
        <w:pStyle w:val="ListParagraph"/>
        <w:ind w:left="1440"/>
        <w:rPr>
          <w:rFonts w:ascii="Tahoma" w:hAnsi="Tahoma" w:cs="Tahoma"/>
        </w:rPr>
      </w:pPr>
    </w:p>
    <w:p w14:paraId="76D30E39" w14:textId="13C0C7D4" w:rsidR="00065A38" w:rsidRPr="00C71430" w:rsidRDefault="00065A38" w:rsidP="001E2044">
      <w:pPr>
        <w:pStyle w:val="Heading4"/>
        <w:rPr>
          <w:rFonts w:ascii="Tahoma" w:hAnsi="Tahoma" w:cs="Tahoma"/>
        </w:rPr>
      </w:pPr>
      <w:bookmarkStart w:id="186" w:name="_Toc145230635"/>
      <w:bookmarkStart w:id="187" w:name="_Toc145231038"/>
      <w:r w:rsidRPr="00C71430">
        <w:rPr>
          <w:rFonts w:ascii="Tahoma" w:hAnsi="Tahoma" w:cs="Tahoma"/>
        </w:rPr>
        <w:t xml:space="preserve">Special </w:t>
      </w:r>
      <w:r w:rsidR="001E2044" w:rsidRPr="00C71430">
        <w:rPr>
          <w:rFonts w:ascii="Tahoma" w:hAnsi="Tahoma" w:cs="Tahoma"/>
        </w:rPr>
        <w:t>Saving</w:t>
      </w:r>
      <w:r w:rsidRPr="00C71430">
        <w:rPr>
          <w:rFonts w:ascii="Tahoma" w:hAnsi="Tahoma" w:cs="Tahoma"/>
        </w:rPr>
        <w:t xml:space="preserve"> form</w:t>
      </w:r>
      <w:bookmarkEnd w:id="186"/>
      <w:bookmarkEnd w:id="187"/>
    </w:p>
    <w:p w14:paraId="44191B10" w14:textId="77777777" w:rsidR="005F61E8" w:rsidRPr="00C71430" w:rsidRDefault="005F61E8" w:rsidP="005F61E8">
      <w:pPr>
        <w:pStyle w:val="ListParagraph"/>
        <w:ind w:left="1134"/>
        <w:rPr>
          <w:rFonts w:ascii="Tahoma" w:hAnsi="Tahoma" w:cs="Tahoma"/>
        </w:rPr>
      </w:pPr>
    </w:p>
    <w:p w14:paraId="5AE814BB" w14:textId="2ADBB718" w:rsidR="005F61E8" w:rsidRPr="00C71430" w:rsidRDefault="006B390F" w:rsidP="005F61E8">
      <w:pPr>
        <w:pStyle w:val="ListParagraph"/>
        <w:ind w:left="1134"/>
        <w:rPr>
          <w:rFonts w:ascii="Tahoma" w:hAnsi="Tahoma" w:cs="Tahoma"/>
        </w:rPr>
      </w:pPr>
      <w:hyperlink r:id="rId70" w:history="1">
        <w:r w:rsidR="001123EC" w:rsidRPr="00C71430">
          <w:rPr>
            <w:rStyle w:val="Hyperlink"/>
            <w:rFonts w:cs="Tahoma"/>
          </w:rPr>
          <w:t>..\..\Deposit\</w:t>
        </w:r>
        <w:r w:rsidR="001123EC" w:rsidRPr="00C71430">
          <w:rPr>
            <w:rStyle w:val="Hyperlink"/>
            <w:rFonts w:cs="Tahoma"/>
            <w:cs/>
          </w:rPr>
          <w:t>ตัวอย่างคำขอเปิดบัญชี</w:t>
        </w:r>
        <w:r w:rsidR="001123EC" w:rsidRPr="00C71430">
          <w:rPr>
            <w:rStyle w:val="Hyperlink"/>
            <w:rFonts w:cs="Tahoma"/>
          </w:rPr>
          <w:t>\</w:t>
        </w:r>
        <w:r w:rsidR="001123EC" w:rsidRPr="00C71430">
          <w:rPr>
            <w:rStyle w:val="Hyperlink"/>
            <w:rFonts w:cs="Tahoma"/>
            <w:cs/>
          </w:rPr>
          <w:t>ตัวอย่างคำขอเปิดบัญชีล่าสุด</w:t>
        </w:r>
        <w:r w:rsidR="001123EC" w:rsidRPr="00C71430">
          <w:rPr>
            <w:rStyle w:val="Hyperlink"/>
            <w:rFonts w:cs="Tahoma"/>
          </w:rPr>
          <w:t>\</w:t>
        </w:r>
        <w:r w:rsidR="001123EC" w:rsidRPr="00C71430">
          <w:rPr>
            <w:rStyle w:val="Hyperlink"/>
            <w:rFonts w:cs="Tahoma"/>
            <w:cs/>
          </w:rPr>
          <w:t>คำขอเปิดบัญชีเงินฝาก</w:t>
        </w:r>
        <w:r w:rsidR="001123EC" w:rsidRPr="00C71430">
          <w:rPr>
            <w:rStyle w:val="Hyperlink"/>
            <w:rFonts w:cs="Tahoma"/>
          </w:rPr>
          <w:t>SSA-</w:t>
        </w:r>
        <w:r w:rsidR="001123EC" w:rsidRPr="00C71430">
          <w:rPr>
            <w:rStyle w:val="Hyperlink"/>
            <w:rFonts w:cs="Tahoma"/>
            <w:cs/>
          </w:rPr>
          <w:t xml:space="preserve">สองภาษา เพิ่มมอบอำนาจหักบัญชี </w:t>
        </w:r>
        <w:r w:rsidR="001123EC" w:rsidRPr="00C71430">
          <w:rPr>
            <w:rStyle w:val="Hyperlink"/>
            <w:rFonts w:cs="Tahoma"/>
          </w:rPr>
          <w:t>v1 (1).doc</w:t>
        </w:r>
      </w:hyperlink>
    </w:p>
    <w:p w14:paraId="43728E85" w14:textId="77777777" w:rsidR="0054513F" w:rsidRPr="00C71430" w:rsidRDefault="0054513F" w:rsidP="005F61E8">
      <w:pPr>
        <w:pStyle w:val="ListParagraph"/>
        <w:ind w:left="1134"/>
        <w:rPr>
          <w:rFonts w:ascii="Tahoma" w:hAnsi="Tahoma" w:cs="Tahoma"/>
        </w:rPr>
      </w:pPr>
    </w:p>
    <w:p w14:paraId="441284F9" w14:textId="77777777" w:rsidR="001E2044" w:rsidRPr="00C71430" w:rsidRDefault="001E2044" w:rsidP="001E2044">
      <w:pPr>
        <w:pStyle w:val="ListParagraph"/>
        <w:ind w:left="1440"/>
        <w:rPr>
          <w:rFonts w:ascii="Tahoma" w:hAnsi="Tahoma" w:cs="Tahoma"/>
        </w:rPr>
      </w:pPr>
      <w:r w:rsidRPr="00C71430">
        <w:rPr>
          <w:rStyle w:val="Hyperlink"/>
          <w:rFonts w:cs="Tahoma"/>
          <w:u w:val="none"/>
        </w:rPr>
        <w:t xml:space="preserve">Account type </w:t>
      </w:r>
      <w:proofErr w:type="gramStart"/>
      <w:r w:rsidRPr="00C71430">
        <w:rPr>
          <w:rStyle w:val="Hyperlink"/>
          <w:rFonts w:cs="Tahoma"/>
          <w:u w:val="none"/>
        </w:rPr>
        <w:t>2 :</w:t>
      </w:r>
      <w:proofErr w:type="gramEnd"/>
      <w:r w:rsidRPr="00C71430">
        <w:rPr>
          <w:rStyle w:val="Hyperlink"/>
          <w:rFonts w:cs="Tahoma"/>
          <w:u w:val="none"/>
        </w:rPr>
        <w:t xml:space="preserve"> Saving</w:t>
      </w:r>
    </w:p>
    <w:p w14:paraId="060BA16A" w14:textId="43E98DF2" w:rsidR="0054513F" w:rsidRPr="00C71430" w:rsidRDefault="0054513F" w:rsidP="001E2044">
      <w:pPr>
        <w:pStyle w:val="Heading4"/>
        <w:rPr>
          <w:rFonts w:ascii="Tahoma" w:hAnsi="Tahoma" w:cs="Tahoma"/>
        </w:rPr>
      </w:pPr>
      <w:bookmarkStart w:id="188" w:name="_Toc145230636"/>
      <w:bookmarkStart w:id="189" w:name="_Toc145231039"/>
      <w:r w:rsidRPr="00C71430">
        <w:rPr>
          <w:rFonts w:ascii="Tahoma" w:hAnsi="Tahoma" w:cs="Tahoma"/>
        </w:rPr>
        <w:t>Customer Clearing Account form</w:t>
      </w:r>
      <w:bookmarkEnd w:id="188"/>
      <w:bookmarkEnd w:id="189"/>
    </w:p>
    <w:p w14:paraId="0116281D" w14:textId="77777777" w:rsidR="001E2044" w:rsidRPr="00C71430" w:rsidRDefault="001E2044" w:rsidP="005F61E8">
      <w:pPr>
        <w:pStyle w:val="ListParagraph"/>
        <w:ind w:left="1134"/>
        <w:rPr>
          <w:rFonts w:ascii="Tahoma" w:hAnsi="Tahoma" w:cs="Tahoma"/>
        </w:rPr>
      </w:pPr>
    </w:p>
    <w:p w14:paraId="07081359" w14:textId="5DA45501" w:rsidR="001E2044" w:rsidRPr="00C71430" w:rsidRDefault="006B390F" w:rsidP="005F61E8">
      <w:pPr>
        <w:pStyle w:val="ListParagraph"/>
        <w:ind w:left="1134"/>
        <w:rPr>
          <w:rFonts w:ascii="Tahoma" w:hAnsi="Tahoma" w:cs="Tahoma"/>
        </w:rPr>
      </w:pPr>
      <w:hyperlink r:id="rId71" w:history="1">
        <w:r w:rsidR="001E2044" w:rsidRPr="00C71430">
          <w:rPr>
            <w:rStyle w:val="Hyperlink"/>
            <w:rFonts w:cs="Tahoma"/>
          </w:rPr>
          <w:t>..\..\Deposit\</w:t>
        </w:r>
        <w:r w:rsidR="001E2044" w:rsidRPr="00C71430">
          <w:rPr>
            <w:rStyle w:val="Hyperlink"/>
            <w:rFonts w:cs="Tahoma"/>
            <w:cs/>
          </w:rPr>
          <w:t>ตัวอย่างคำขอเปิดบัญชี</w:t>
        </w:r>
        <w:r w:rsidR="001E2044" w:rsidRPr="00C71430">
          <w:rPr>
            <w:rStyle w:val="Hyperlink"/>
            <w:rFonts w:cs="Tahoma"/>
          </w:rPr>
          <w:t>\</w:t>
        </w:r>
        <w:r w:rsidR="001E2044" w:rsidRPr="00C71430">
          <w:rPr>
            <w:rStyle w:val="Hyperlink"/>
            <w:rFonts w:cs="Tahoma"/>
            <w:cs/>
          </w:rPr>
          <w:t>ตัวอย่างคำขอเปิดบัญชีล่าสุด</w:t>
        </w:r>
        <w:r w:rsidR="001E2044" w:rsidRPr="00C71430">
          <w:rPr>
            <w:rStyle w:val="Hyperlink"/>
            <w:rFonts w:cs="Tahoma"/>
          </w:rPr>
          <w:t>\</w:t>
        </w:r>
        <w:r w:rsidR="001E2044" w:rsidRPr="00C71430">
          <w:rPr>
            <w:rStyle w:val="Hyperlink"/>
            <w:rFonts w:cs="Tahoma"/>
            <w:cs/>
          </w:rPr>
          <w:t>คำขอเปิดบัญชี</w:t>
        </w:r>
        <w:r w:rsidR="001E2044" w:rsidRPr="00C71430">
          <w:rPr>
            <w:rStyle w:val="Hyperlink"/>
            <w:rFonts w:cs="Tahoma"/>
          </w:rPr>
          <w:t>Clearing-</w:t>
        </w:r>
        <w:r w:rsidR="001E2044" w:rsidRPr="00C71430">
          <w:rPr>
            <w:rStyle w:val="Hyperlink"/>
            <w:rFonts w:cs="Tahoma"/>
            <w:cs/>
          </w:rPr>
          <w:t>สองภาษา เพิ่มมอบอำนาจหักโอนเงิน.</w:t>
        </w:r>
        <w:r w:rsidR="001E2044" w:rsidRPr="00C71430">
          <w:rPr>
            <w:rStyle w:val="Hyperlink"/>
            <w:rFonts w:cs="Tahoma"/>
          </w:rPr>
          <w:t>doc</w:t>
        </w:r>
      </w:hyperlink>
    </w:p>
    <w:p w14:paraId="2AFDD3FD" w14:textId="77777777" w:rsidR="001E2044" w:rsidRPr="00C71430" w:rsidRDefault="001E2044" w:rsidP="005F61E8">
      <w:pPr>
        <w:pStyle w:val="ListParagraph"/>
        <w:ind w:left="1134"/>
        <w:rPr>
          <w:rFonts w:ascii="Tahoma" w:hAnsi="Tahoma" w:cs="Tahoma"/>
        </w:rPr>
      </w:pPr>
    </w:p>
    <w:p w14:paraId="4D702D56" w14:textId="1659F3DB" w:rsidR="0054513F" w:rsidRPr="00C71430" w:rsidRDefault="001E2044" w:rsidP="005F61E8">
      <w:pPr>
        <w:pStyle w:val="ListParagraph"/>
        <w:ind w:left="1134"/>
        <w:rPr>
          <w:rFonts w:ascii="Tahoma" w:hAnsi="Tahoma" w:cs="Tahoma"/>
        </w:rPr>
      </w:pPr>
      <w:r w:rsidRPr="00C71430">
        <w:rPr>
          <w:rFonts w:ascii="Tahoma" w:hAnsi="Tahoma" w:cs="Tahoma"/>
        </w:rPr>
        <w:t xml:space="preserve">Account </w:t>
      </w:r>
      <w:r w:rsidR="0054513F" w:rsidRPr="00C71430">
        <w:rPr>
          <w:rFonts w:ascii="Tahoma" w:hAnsi="Tahoma" w:cs="Tahoma"/>
        </w:rPr>
        <w:t xml:space="preserve">Type </w:t>
      </w:r>
      <w:proofErr w:type="gramStart"/>
      <w:r w:rsidR="0054513F" w:rsidRPr="00C71430">
        <w:rPr>
          <w:rFonts w:ascii="Tahoma" w:hAnsi="Tahoma" w:cs="Tahoma"/>
        </w:rPr>
        <w:t>4</w:t>
      </w:r>
      <w:r w:rsidRPr="00C71430">
        <w:rPr>
          <w:rFonts w:ascii="Tahoma" w:hAnsi="Tahoma" w:cs="Tahoma"/>
        </w:rPr>
        <w:t xml:space="preserve"> :</w:t>
      </w:r>
      <w:proofErr w:type="gramEnd"/>
      <w:r w:rsidRPr="00C71430">
        <w:rPr>
          <w:rFonts w:ascii="Tahoma" w:hAnsi="Tahoma" w:cs="Tahoma"/>
        </w:rPr>
        <w:t xml:space="preserve"> Customer clearing account</w:t>
      </w:r>
    </w:p>
    <w:p w14:paraId="24BFBE4A" w14:textId="77777777" w:rsidR="001123EC" w:rsidRPr="00C71430" w:rsidRDefault="001123EC" w:rsidP="005F61E8">
      <w:pPr>
        <w:pStyle w:val="ListParagraph"/>
        <w:ind w:left="1134"/>
        <w:rPr>
          <w:rFonts w:ascii="Tahoma" w:hAnsi="Tahoma" w:cs="Tahoma"/>
        </w:rPr>
      </w:pPr>
    </w:p>
    <w:p w14:paraId="3592D438" w14:textId="6ABE2CD7" w:rsidR="00065A38" w:rsidRPr="00C71430" w:rsidRDefault="00065A38">
      <w:pPr>
        <w:pStyle w:val="ListParagraph"/>
        <w:numPr>
          <w:ilvl w:val="0"/>
          <w:numId w:val="17"/>
        </w:numPr>
        <w:ind w:firstLine="414"/>
        <w:rPr>
          <w:rFonts w:ascii="Tahoma" w:hAnsi="Tahoma" w:cs="Tahoma"/>
        </w:rPr>
      </w:pPr>
      <w:r w:rsidRPr="00C71430">
        <w:rPr>
          <w:rFonts w:ascii="Tahoma" w:hAnsi="Tahoma" w:cs="Tahoma"/>
        </w:rPr>
        <w:t>TD Application form</w:t>
      </w:r>
    </w:p>
    <w:p w14:paraId="33A184B9" w14:textId="77777777" w:rsidR="005F61E8" w:rsidRPr="00C71430" w:rsidRDefault="005F61E8" w:rsidP="005F61E8">
      <w:pPr>
        <w:pStyle w:val="ListParagraph"/>
        <w:ind w:left="1134"/>
        <w:rPr>
          <w:rFonts w:ascii="Tahoma" w:hAnsi="Tahoma" w:cs="Tahoma"/>
        </w:rPr>
      </w:pPr>
    </w:p>
    <w:p w14:paraId="35F47A30" w14:textId="4BB721AA" w:rsidR="001E2044" w:rsidRPr="00C71430" w:rsidRDefault="006B390F" w:rsidP="005F61E8">
      <w:pPr>
        <w:pStyle w:val="ListParagraph"/>
        <w:ind w:left="1134"/>
        <w:rPr>
          <w:rFonts w:ascii="Tahoma" w:hAnsi="Tahoma" w:cs="Tahoma"/>
        </w:rPr>
      </w:pPr>
      <w:hyperlink r:id="rId72" w:history="1">
        <w:r w:rsidR="001E2044" w:rsidRPr="00C71430">
          <w:rPr>
            <w:rStyle w:val="Hyperlink"/>
            <w:rFonts w:cs="Tahoma"/>
          </w:rPr>
          <w:t>..\..\Deposit\</w:t>
        </w:r>
        <w:r w:rsidR="001E2044" w:rsidRPr="00C71430">
          <w:rPr>
            <w:rStyle w:val="Hyperlink"/>
            <w:rFonts w:cs="Tahoma"/>
            <w:cs/>
          </w:rPr>
          <w:t>ตัวอย่างคำขอเปิดบัญชี</w:t>
        </w:r>
        <w:r w:rsidR="001E2044" w:rsidRPr="00C71430">
          <w:rPr>
            <w:rStyle w:val="Hyperlink"/>
            <w:rFonts w:cs="Tahoma"/>
          </w:rPr>
          <w:t>\</w:t>
        </w:r>
        <w:r w:rsidR="001E2044" w:rsidRPr="00C71430">
          <w:rPr>
            <w:rStyle w:val="Hyperlink"/>
            <w:rFonts w:cs="Tahoma"/>
            <w:cs/>
          </w:rPr>
          <w:t>ตัวอย่างคำขอเปิดบัญชีล่าสุด</w:t>
        </w:r>
        <w:r w:rsidR="001E2044" w:rsidRPr="00C71430">
          <w:rPr>
            <w:rStyle w:val="Hyperlink"/>
            <w:rFonts w:cs="Tahoma"/>
          </w:rPr>
          <w:t>\</w:t>
        </w:r>
        <w:proofErr w:type="gramStart"/>
        <w:r w:rsidR="001E2044" w:rsidRPr="00C71430">
          <w:rPr>
            <w:rStyle w:val="Hyperlink"/>
            <w:rFonts w:cs="Tahoma"/>
            <w:cs/>
          </w:rPr>
          <w:t>คำขอเปิดบัญชีเงินฝากประจำ(</w:t>
        </w:r>
        <w:proofErr w:type="gramEnd"/>
        <w:r w:rsidR="001E2044" w:rsidRPr="00C71430">
          <w:rPr>
            <w:rStyle w:val="Hyperlink"/>
            <w:rFonts w:cs="Tahoma"/>
          </w:rPr>
          <w:t>TD).doc</w:t>
        </w:r>
      </w:hyperlink>
    </w:p>
    <w:p w14:paraId="681688A6" w14:textId="77777777" w:rsidR="00F60648" w:rsidRPr="00C71430" w:rsidRDefault="00F60648" w:rsidP="005F61E8">
      <w:pPr>
        <w:pStyle w:val="ListParagraph"/>
        <w:ind w:left="1134"/>
        <w:rPr>
          <w:rFonts w:ascii="Tahoma" w:hAnsi="Tahoma" w:cs="Tahoma"/>
        </w:rPr>
      </w:pPr>
    </w:p>
    <w:p w14:paraId="598D8727" w14:textId="3ADDED34" w:rsidR="001E2044" w:rsidRPr="00C71430" w:rsidRDefault="001E2044" w:rsidP="001E2044">
      <w:pPr>
        <w:pStyle w:val="ListParagraph"/>
        <w:ind w:left="1134"/>
        <w:rPr>
          <w:rFonts w:ascii="Tahoma" w:hAnsi="Tahoma" w:cs="Tahoma"/>
        </w:rPr>
      </w:pPr>
      <w:r w:rsidRPr="00C71430">
        <w:rPr>
          <w:rFonts w:ascii="Tahoma" w:hAnsi="Tahoma" w:cs="Tahoma"/>
        </w:rPr>
        <w:t xml:space="preserve">Account Type </w:t>
      </w:r>
      <w:proofErr w:type="gramStart"/>
      <w:r w:rsidRPr="00C71430">
        <w:rPr>
          <w:rFonts w:ascii="Tahoma" w:hAnsi="Tahoma" w:cs="Tahoma"/>
        </w:rPr>
        <w:t>3 :</w:t>
      </w:r>
      <w:proofErr w:type="gramEnd"/>
      <w:r w:rsidRPr="00C71430">
        <w:rPr>
          <w:rFonts w:ascii="Tahoma" w:hAnsi="Tahoma" w:cs="Tahoma"/>
        </w:rPr>
        <w:t xml:space="preserve"> TD</w:t>
      </w:r>
    </w:p>
    <w:p w14:paraId="55EBFE74" w14:textId="77777777" w:rsidR="001E2044" w:rsidRPr="00C71430" w:rsidRDefault="001E2044" w:rsidP="005F61E8">
      <w:pPr>
        <w:pStyle w:val="ListParagraph"/>
        <w:ind w:left="1134"/>
        <w:rPr>
          <w:rFonts w:ascii="Tahoma" w:hAnsi="Tahoma" w:cs="Tahoma"/>
        </w:rPr>
      </w:pPr>
    </w:p>
    <w:p w14:paraId="5A03D02E" w14:textId="69966D0A" w:rsidR="00157EF8" w:rsidRPr="00C71430" w:rsidRDefault="00157EF8">
      <w:pPr>
        <w:pStyle w:val="ListParagraph"/>
        <w:numPr>
          <w:ilvl w:val="0"/>
          <w:numId w:val="17"/>
        </w:numPr>
        <w:ind w:firstLine="414"/>
        <w:rPr>
          <w:rFonts w:ascii="Tahoma" w:hAnsi="Tahoma" w:cs="Tahoma"/>
        </w:rPr>
      </w:pPr>
      <w:r w:rsidRPr="00C71430">
        <w:rPr>
          <w:rFonts w:ascii="Tahoma" w:hAnsi="Tahoma" w:cs="Tahoma"/>
        </w:rPr>
        <w:t>Thank you letter</w:t>
      </w:r>
    </w:p>
    <w:p w14:paraId="7433731A" w14:textId="77777777" w:rsidR="005F61E8" w:rsidRPr="00C71430" w:rsidRDefault="005F61E8" w:rsidP="005F61E8">
      <w:pPr>
        <w:pStyle w:val="ListParagraph"/>
        <w:ind w:left="1134"/>
        <w:rPr>
          <w:rFonts w:ascii="Tahoma" w:hAnsi="Tahoma" w:cs="Tahoma"/>
        </w:rPr>
      </w:pPr>
    </w:p>
    <w:p w14:paraId="225457C2" w14:textId="101927CB" w:rsidR="001E2044" w:rsidRPr="00C71430" w:rsidRDefault="006B390F" w:rsidP="005F61E8">
      <w:pPr>
        <w:pStyle w:val="ListParagraph"/>
        <w:ind w:left="1134"/>
        <w:rPr>
          <w:rFonts w:ascii="Tahoma" w:hAnsi="Tahoma" w:cs="Tahoma"/>
        </w:rPr>
      </w:pPr>
      <w:hyperlink r:id="rId73" w:history="1">
        <w:r w:rsidR="001E2044" w:rsidRPr="00C71430">
          <w:rPr>
            <w:rStyle w:val="Hyperlink"/>
            <w:rFonts w:cs="Tahoma"/>
          </w:rPr>
          <w:t>..\..\Deposit\</w:t>
        </w:r>
        <w:r w:rsidR="001E2044" w:rsidRPr="00C71430">
          <w:rPr>
            <w:rStyle w:val="Hyperlink"/>
            <w:rFonts w:cs="Tahoma"/>
            <w:cs/>
          </w:rPr>
          <w:t>ตัวอย่างคำขอเปิดบัญชี</w:t>
        </w:r>
        <w:r w:rsidR="001E2044" w:rsidRPr="00C71430">
          <w:rPr>
            <w:rStyle w:val="Hyperlink"/>
            <w:rFonts w:cs="Tahoma"/>
          </w:rPr>
          <w:t>\</w:t>
        </w:r>
        <w:r w:rsidR="001E2044" w:rsidRPr="00C71430">
          <w:rPr>
            <w:rStyle w:val="Hyperlink"/>
            <w:rFonts w:cs="Tahoma"/>
            <w:cs/>
          </w:rPr>
          <w:t>ตัวอย่างคำขอเปิดบัญชีล่าสุด</w:t>
        </w:r>
        <w:r w:rsidR="001E2044" w:rsidRPr="00C71430">
          <w:rPr>
            <w:rStyle w:val="Hyperlink"/>
            <w:rFonts w:cs="Tahoma"/>
          </w:rPr>
          <w:t>\Letter of Thanks.docx</w:t>
        </w:r>
      </w:hyperlink>
    </w:p>
    <w:p w14:paraId="4C8BC1B2" w14:textId="77777777" w:rsidR="00112E6E" w:rsidRPr="00C71430" w:rsidRDefault="00112E6E" w:rsidP="00112E6E">
      <w:pPr>
        <w:pStyle w:val="Heading3"/>
        <w:rPr>
          <w:rFonts w:ascii="Tahoma" w:hAnsi="Tahoma" w:cs="Tahoma"/>
        </w:rPr>
      </w:pPr>
      <w:bookmarkStart w:id="190" w:name="_Toc145230637"/>
      <w:bookmarkStart w:id="191" w:name="_Toc145231040"/>
      <w:r w:rsidRPr="00C71430">
        <w:rPr>
          <w:rFonts w:ascii="Tahoma" w:hAnsi="Tahoma" w:cs="Tahoma"/>
        </w:rPr>
        <w:t>Menu Modification</w:t>
      </w:r>
      <w:bookmarkEnd w:id="190"/>
      <w:bookmarkEnd w:id="191"/>
    </w:p>
    <w:p w14:paraId="2579E2BB" w14:textId="44F7B66F" w:rsidR="00157EF8" w:rsidRPr="00C71430" w:rsidRDefault="00157EF8" w:rsidP="00157EF8">
      <w:pPr>
        <w:ind w:left="360"/>
        <w:rPr>
          <w:rFonts w:ascii="Tahoma" w:hAnsi="Tahoma" w:cs="Tahoma"/>
        </w:rPr>
      </w:pPr>
      <w:r w:rsidRPr="00C71430">
        <w:rPr>
          <w:rFonts w:ascii="Tahoma" w:hAnsi="Tahoma" w:cs="Tahoma"/>
        </w:rPr>
        <w:t>Not Applicable.</w:t>
      </w:r>
    </w:p>
    <w:p w14:paraId="64A4CCEB" w14:textId="77777777" w:rsidR="00157EF8" w:rsidRPr="00C71430" w:rsidRDefault="00157EF8" w:rsidP="00157EF8">
      <w:pPr>
        <w:ind w:left="360"/>
        <w:rPr>
          <w:rFonts w:ascii="Tahoma" w:hAnsi="Tahoma" w:cs="Tahoma"/>
        </w:rPr>
      </w:pPr>
    </w:p>
    <w:p w14:paraId="28929FFC" w14:textId="77777777" w:rsidR="00112E6E" w:rsidRPr="00C71430" w:rsidRDefault="00112E6E" w:rsidP="00112E6E">
      <w:pPr>
        <w:pStyle w:val="Heading3"/>
        <w:rPr>
          <w:rFonts w:ascii="Tahoma" w:hAnsi="Tahoma" w:cs="Tahoma"/>
        </w:rPr>
      </w:pPr>
      <w:bookmarkStart w:id="192" w:name="_Toc145230638"/>
      <w:bookmarkStart w:id="193" w:name="_Toc145231041"/>
      <w:r w:rsidRPr="00C71430">
        <w:rPr>
          <w:rFonts w:ascii="Tahoma" w:hAnsi="Tahoma" w:cs="Tahoma"/>
        </w:rPr>
        <w:t>Screen Layout and Data Sheet</w:t>
      </w:r>
      <w:bookmarkEnd w:id="192"/>
      <w:bookmarkEnd w:id="193"/>
    </w:p>
    <w:p w14:paraId="70F905D4" w14:textId="77777777" w:rsidR="00157EF8" w:rsidRPr="00C71430" w:rsidRDefault="00157EF8" w:rsidP="00157EF8">
      <w:pPr>
        <w:ind w:left="360"/>
        <w:rPr>
          <w:rFonts w:ascii="Tahoma" w:hAnsi="Tahoma" w:cs="Tahoma"/>
        </w:rPr>
      </w:pPr>
      <w:r w:rsidRPr="00C71430">
        <w:rPr>
          <w:rFonts w:ascii="Tahoma" w:hAnsi="Tahoma" w:cs="Tahoma"/>
        </w:rPr>
        <w:t>Not Applicable.</w:t>
      </w:r>
    </w:p>
    <w:p w14:paraId="3AA5429B" w14:textId="77777777" w:rsidR="00157EF8" w:rsidRPr="00C71430" w:rsidRDefault="00157EF8" w:rsidP="00157EF8">
      <w:pPr>
        <w:rPr>
          <w:rFonts w:ascii="Tahoma" w:hAnsi="Tahoma" w:cs="Tahoma"/>
        </w:rPr>
      </w:pPr>
    </w:p>
    <w:p w14:paraId="1C10439E" w14:textId="77777777" w:rsidR="00112E6E" w:rsidRPr="00C71430" w:rsidRDefault="00112E6E" w:rsidP="00112E6E">
      <w:pPr>
        <w:pStyle w:val="Heading3"/>
        <w:rPr>
          <w:rFonts w:ascii="Tahoma" w:hAnsi="Tahoma" w:cs="Tahoma"/>
        </w:rPr>
      </w:pPr>
      <w:bookmarkStart w:id="194" w:name="_Toc145230639"/>
      <w:bookmarkStart w:id="195" w:name="_Toc145231042"/>
      <w:r w:rsidRPr="00C71430">
        <w:rPr>
          <w:rFonts w:ascii="Tahoma" w:hAnsi="Tahoma" w:cs="Tahoma"/>
        </w:rPr>
        <w:t>Business Rule / Business Logic</w:t>
      </w:r>
      <w:bookmarkEnd w:id="194"/>
      <w:bookmarkEnd w:id="195"/>
    </w:p>
    <w:p w14:paraId="3CF0D3C6" w14:textId="71C6A30E" w:rsidR="00157EF8" w:rsidRPr="00C71430" w:rsidRDefault="0069076B">
      <w:pPr>
        <w:pStyle w:val="ListParagraph"/>
        <w:numPr>
          <w:ilvl w:val="0"/>
          <w:numId w:val="18"/>
        </w:numPr>
        <w:ind w:left="1560" w:hanging="426"/>
        <w:rPr>
          <w:rFonts w:ascii="Tahoma" w:hAnsi="Tahoma" w:cs="Tahoma"/>
        </w:rPr>
      </w:pPr>
      <w:r w:rsidRPr="00C71430">
        <w:rPr>
          <w:rFonts w:ascii="Tahoma" w:hAnsi="Tahoma" w:cs="Tahoma"/>
          <w:lang w:val="en"/>
        </w:rPr>
        <w:t xml:space="preserve">Print Application form </w:t>
      </w:r>
      <w:r w:rsidRPr="00C71430">
        <w:rPr>
          <w:rFonts w:ascii="Tahoma" w:hAnsi="Tahoma" w:cs="Tahoma"/>
        </w:rPr>
        <w:t>before approval</w:t>
      </w:r>
      <w:r w:rsidR="00DE4C25" w:rsidRPr="00C71430">
        <w:rPr>
          <w:rFonts w:ascii="Tahoma" w:hAnsi="Tahoma" w:cs="Tahoma"/>
        </w:rPr>
        <w:t>, information to display in application form such as</w:t>
      </w:r>
      <w:r w:rsidR="00FB6D39" w:rsidRPr="00C71430">
        <w:rPr>
          <w:rFonts w:ascii="Tahoma" w:hAnsi="Tahoma" w:cs="Tahoma"/>
        </w:rPr>
        <w:t>:</w:t>
      </w:r>
    </w:p>
    <w:p w14:paraId="4B60AE28" w14:textId="3841029C" w:rsidR="00DE4C25" w:rsidRPr="00C71430" w:rsidRDefault="00DE4C25" w:rsidP="000374C1">
      <w:pPr>
        <w:pStyle w:val="ListParagraph"/>
        <w:numPr>
          <w:ilvl w:val="0"/>
          <w:numId w:val="34"/>
        </w:numPr>
        <w:rPr>
          <w:rFonts w:ascii="Tahoma" w:hAnsi="Tahoma" w:cs="Tahoma"/>
        </w:rPr>
      </w:pPr>
      <w:r w:rsidRPr="00C71430">
        <w:rPr>
          <w:rFonts w:ascii="Tahoma" w:hAnsi="Tahoma" w:cs="Tahoma"/>
        </w:rPr>
        <w:t>Account number</w:t>
      </w:r>
    </w:p>
    <w:p w14:paraId="0027CEBB" w14:textId="2A71E5A4" w:rsidR="00DE4C25" w:rsidRPr="00C71430" w:rsidRDefault="00DE4C25" w:rsidP="000374C1">
      <w:pPr>
        <w:pStyle w:val="ListParagraph"/>
        <w:numPr>
          <w:ilvl w:val="0"/>
          <w:numId w:val="34"/>
        </w:numPr>
        <w:rPr>
          <w:rFonts w:ascii="Tahoma" w:hAnsi="Tahoma" w:cs="Tahoma"/>
        </w:rPr>
      </w:pPr>
      <w:r w:rsidRPr="00C71430">
        <w:rPr>
          <w:rFonts w:ascii="Tahoma" w:hAnsi="Tahoma" w:cs="Tahoma"/>
        </w:rPr>
        <w:t>Account name</w:t>
      </w:r>
    </w:p>
    <w:p w14:paraId="4664E575" w14:textId="35D1E331" w:rsidR="00DE4C25" w:rsidRPr="00C71430" w:rsidRDefault="00DE4C25" w:rsidP="000374C1">
      <w:pPr>
        <w:pStyle w:val="ListParagraph"/>
        <w:numPr>
          <w:ilvl w:val="0"/>
          <w:numId w:val="34"/>
        </w:numPr>
        <w:rPr>
          <w:rFonts w:ascii="Tahoma" w:hAnsi="Tahoma" w:cs="Tahoma"/>
        </w:rPr>
      </w:pPr>
      <w:r w:rsidRPr="00C71430">
        <w:rPr>
          <w:rFonts w:ascii="Tahoma" w:hAnsi="Tahoma" w:cs="Tahoma"/>
        </w:rPr>
        <w:t>Address</w:t>
      </w:r>
    </w:p>
    <w:p w14:paraId="01A549F7" w14:textId="0EB0673F" w:rsidR="00DE4C25" w:rsidRPr="00C71430" w:rsidRDefault="00DE4C25" w:rsidP="000374C1">
      <w:pPr>
        <w:pStyle w:val="ListParagraph"/>
        <w:numPr>
          <w:ilvl w:val="0"/>
          <w:numId w:val="34"/>
        </w:numPr>
        <w:rPr>
          <w:rFonts w:ascii="Tahoma" w:hAnsi="Tahoma" w:cs="Tahoma"/>
        </w:rPr>
      </w:pPr>
      <w:r w:rsidRPr="00C71430">
        <w:rPr>
          <w:rFonts w:ascii="Tahoma" w:hAnsi="Tahoma" w:cs="Tahoma"/>
        </w:rPr>
        <w:t>Tel</w:t>
      </w:r>
    </w:p>
    <w:p w14:paraId="5A79A3E7" w14:textId="6A0E2F08" w:rsidR="00DE4C25" w:rsidRPr="00C71430" w:rsidRDefault="00DE4C25" w:rsidP="000374C1">
      <w:pPr>
        <w:pStyle w:val="ListParagraph"/>
        <w:numPr>
          <w:ilvl w:val="0"/>
          <w:numId w:val="34"/>
        </w:numPr>
        <w:rPr>
          <w:rFonts w:ascii="Tahoma" w:hAnsi="Tahoma" w:cs="Tahoma"/>
        </w:rPr>
      </w:pPr>
      <w:r w:rsidRPr="00C71430">
        <w:rPr>
          <w:rFonts w:ascii="Tahoma" w:hAnsi="Tahoma" w:cs="Tahoma"/>
        </w:rPr>
        <w:t>Customer name (English)</w:t>
      </w:r>
    </w:p>
    <w:p w14:paraId="56C192F3" w14:textId="00C79C55" w:rsidR="00DE4C25" w:rsidRPr="00C71430" w:rsidRDefault="00DE4C25" w:rsidP="000374C1">
      <w:pPr>
        <w:pStyle w:val="ListParagraph"/>
        <w:numPr>
          <w:ilvl w:val="0"/>
          <w:numId w:val="34"/>
        </w:numPr>
        <w:rPr>
          <w:rFonts w:ascii="Tahoma" w:hAnsi="Tahoma" w:cs="Tahoma"/>
        </w:rPr>
      </w:pPr>
      <w:r w:rsidRPr="00C71430">
        <w:rPr>
          <w:rFonts w:ascii="Tahoma" w:hAnsi="Tahoma" w:cs="Tahoma"/>
        </w:rPr>
        <w:t>Customer name (Thai)</w:t>
      </w:r>
    </w:p>
    <w:p w14:paraId="163CFEFF" w14:textId="77777777" w:rsidR="00DE4C25" w:rsidRPr="00C71430" w:rsidRDefault="00DE4C25" w:rsidP="00DE4C25">
      <w:pPr>
        <w:pStyle w:val="ListParagraph"/>
        <w:ind w:left="1920"/>
        <w:rPr>
          <w:rFonts w:ascii="Tahoma" w:hAnsi="Tahoma" w:cs="Tahoma"/>
        </w:rPr>
      </w:pPr>
    </w:p>
    <w:p w14:paraId="634B371E" w14:textId="73778EEA" w:rsidR="00FB6D39" w:rsidRPr="00C71430" w:rsidRDefault="0069076B" w:rsidP="00FB6D39">
      <w:pPr>
        <w:pStyle w:val="ListParagraph"/>
        <w:numPr>
          <w:ilvl w:val="0"/>
          <w:numId w:val="18"/>
        </w:numPr>
        <w:ind w:left="1560" w:hanging="426"/>
        <w:rPr>
          <w:rFonts w:ascii="Tahoma" w:hAnsi="Tahoma" w:cs="Tahoma"/>
        </w:rPr>
      </w:pPr>
      <w:r w:rsidRPr="00C71430">
        <w:rPr>
          <w:rFonts w:ascii="Tahoma" w:hAnsi="Tahoma" w:cs="Tahoma"/>
        </w:rPr>
        <w:t>Print Thank you letter after approval</w:t>
      </w:r>
      <w:r w:rsidR="00FB6D39" w:rsidRPr="00C71430">
        <w:rPr>
          <w:rFonts w:ascii="Tahoma" w:hAnsi="Tahoma" w:cs="Tahoma"/>
        </w:rPr>
        <w:t>, information to display in letter such as:</w:t>
      </w:r>
    </w:p>
    <w:p w14:paraId="7DF92B6B" w14:textId="33563D4A" w:rsidR="00157EF8" w:rsidRPr="00C71430" w:rsidRDefault="00FB6D39" w:rsidP="000374C1">
      <w:pPr>
        <w:pStyle w:val="ListParagraph"/>
        <w:numPr>
          <w:ilvl w:val="0"/>
          <w:numId w:val="34"/>
        </w:numPr>
        <w:rPr>
          <w:rFonts w:ascii="Tahoma" w:hAnsi="Tahoma" w:cs="Tahoma"/>
        </w:rPr>
      </w:pPr>
      <w:r w:rsidRPr="00C71430">
        <w:rPr>
          <w:rFonts w:ascii="Tahoma" w:hAnsi="Tahoma" w:cs="Tahoma"/>
        </w:rPr>
        <w:t>Account name (English)</w:t>
      </w:r>
    </w:p>
    <w:p w14:paraId="7A5F80B9" w14:textId="281FD5EB" w:rsidR="00FB6D39" w:rsidRPr="00C71430" w:rsidRDefault="00FB6D39" w:rsidP="000374C1">
      <w:pPr>
        <w:pStyle w:val="ListParagraph"/>
        <w:numPr>
          <w:ilvl w:val="0"/>
          <w:numId w:val="34"/>
        </w:numPr>
        <w:rPr>
          <w:rFonts w:ascii="Tahoma" w:hAnsi="Tahoma" w:cs="Tahoma"/>
        </w:rPr>
      </w:pPr>
      <w:r w:rsidRPr="00C71430">
        <w:rPr>
          <w:rFonts w:ascii="Tahoma" w:hAnsi="Tahoma" w:cs="Tahoma"/>
        </w:rPr>
        <w:t>Account name (Thai)</w:t>
      </w:r>
    </w:p>
    <w:p w14:paraId="06AA1D53" w14:textId="12C99650" w:rsidR="00FB6D39" w:rsidRPr="00C71430" w:rsidRDefault="00FB6D39" w:rsidP="000374C1">
      <w:pPr>
        <w:pStyle w:val="ListParagraph"/>
        <w:numPr>
          <w:ilvl w:val="0"/>
          <w:numId w:val="34"/>
        </w:numPr>
        <w:rPr>
          <w:rFonts w:ascii="Tahoma" w:hAnsi="Tahoma" w:cs="Tahoma"/>
        </w:rPr>
      </w:pPr>
      <w:r w:rsidRPr="00C71430">
        <w:rPr>
          <w:rFonts w:ascii="Tahoma" w:hAnsi="Tahoma" w:cs="Tahoma"/>
        </w:rPr>
        <w:lastRenderedPageBreak/>
        <w:t>Account type</w:t>
      </w:r>
    </w:p>
    <w:p w14:paraId="1D99DAA6" w14:textId="39274156" w:rsidR="00FB6D39" w:rsidRPr="00C71430" w:rsidRDefault="00FB6D39" w:rsidP="000374C1">
      <w:pPr>
        <w:pStyle w:val="ListParagraph"/>
        <w:numPr>
          <w:ilvl w:val="0"/>
          <w:numId w:val="34"/>
        </w:numPr>
        <w:rPr>
          <w:rFonts w:ascii="Tahoma" w:hAnsi="Tahoma" w:cs="Tahoma"/>
        </w:rPr>
      </w:pPr>
      <w:r w:rsidRPr="00C71430">
        <w:rPr>
          <w:rFonts w:ascii="Tahoma" w:hAnsi="Tahoma" w:cs="Tahoma"/>
        </w:rPr>
        <w:t>Account number</w:t>
      </w:r>
    </w:p>
    <w:p w14:paraId="1CE544B8" w14:textId="02544ADE" w:rsidR="00FB6D39" w:rsidRPr="00C71430" w:rsidRDefault="00FB6D39" w:rsidP="000374C1">
      <w:pPr>
        <w:pStyle w:val="ListParagraph"/>
        <w:numPr>
          <w:ilvl w:val="0"/>
          <w:numId w:val="34"/>
        </w:numPr>
        <w:rPr>
          <w:rFonts w:ascii="Tahoma" w:hAnsi="Tahoma" w:cs="Tahoma"/>
        </w:rPr>
      </w:pPr>
      <w:r w:rsidRPr="00C71430">
        <w:rPr>
          <w:rFonts w:ascii="Tahoma" w:hAnsi="Tahoma" w:cs="Tahoma"/>
        </w:rPr>
        <w:t>Account branch</w:t>
      </w:r>
    </w:p>
    <w:p w14:paraId="18A976CB" w14:textId="00655139" w:rsidR="00FB6D39" w:rsidRPr="00C71430" w:rsidRDefault="00FB6D39" w:rsidP="000374C1">
      <w:pPr>
        <w:pStyle w:val="ListParagraph"/>
        <w:numPr>
          <w:ilvl w:val="0"/>
          <w:numId w:val="34"/>
        </w:numPr>
        <w:rPr>
          <w:rFonts w:ascii="Tahoma" w:hAnsi="Tahoma" w:cs="Tahoma"/>
        </w:rPr>
      </w:pPr>
      <w:r w:rsidRPr="00C71430">
        <w:rPr>
          <w:rFonts w:ascii="Tahoma" w:hAnsi="Tahoma" w:cs="Tahoma"/>
        </w:rPr>
        <w:t>Approved date</w:t>
      </w:r>
    </w:p>
    <w:p w14:paraId="36FEB94C" w14:textId="77777777" w:rsidR="00112E6E" w:rsidRPr="00C71430" w:rsidRDefault="00112E6E" w:rsidP="00112E6E">
      <w:pPr>
        <w:pStyle w:val="Heading3"/>
        <w:rPr>
          <w:rFonts w:ascii="Tahoma" w:hAnsi="Tahoma" w:cs="Tahoma"/>
        </w:rPr>
      </w:pPr>
      <w:bookmarkStart w:id="196" w:name="_Toc145230640"/>
      <w:bookmarkStart w:id="197" w:name="_Toc145231043"/>
      <w:r w:rsidRPr="00C71430">
        <w:rPr>
          <w:rFonts w:ascii="Tahoma" w:hAnsi="Tahoma" w:cs="Tahoma"/>
        </w:rPr>
        <w:t>To-be Process</w:t>
      </w:r>
      <w:bookmarkEnd w:id="196"/>
      <w:bookmarkEnd w:id="197"/>
    </w:p>
    <w:p w14:paraId="256A151F" w14:textId="05E80EBE" w:rsidR="0069076B" w:rsidRPr="00C71430" w:rsidRDefault="0069076B" w:rsidP="0069076B">
      <w:pPr>
        <w:ind w:left="360"/>
        <w:rPr>
          <w:rFonts w:ascii="Tahoma" w:hAnsi="Tahoma" w:cs="Tahoma"/>
        </w:rPr>
      </w:pPr>
      <w:r w:rsidRPr="00C71430">
        <w:rPr>
          <w:rFonts w:ascii="Tahoma" w:hAnsi="Tahoma" w:cs="Tahoma"/>
        </w:rPr>
        <w:t xml:space="preserve">The system retrieves the information from Account opening transaction to print Application form and Thank you letter. </w:t>
      </w:r>
    </w:p>
    <w:p w14:paraId="1FDA267C" w14:textId="77777777" w:rsidR="0069076B" w:rsidRPr="00C71430" w:rsidRDefault="0069076B" w:rsidP="0069076B">
      <w:pPr>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69076B" w:rsidRPr="00C71430" w14:paraId="5EB80DC1" w14:textId="77777777" w:rsidTr="006B390F">
        <w:trPr>
          <w:jc w:val="center"/>
        </w:trPr>
        <w:tc>
          <w:tcPr>
            <w:tcW w:w="3103" w:type="dxa"/>
            <w:shd w:val="clear" w:color="auto" w:fill="CCECFF"/>
          </w:tcPr>
          <w:p w14:paraId="3376DD85" w14:textId="77777777" w:rsidR="0069076B" w:rsidRPr="00C71430" w:rsidRDefault="0069076B" w:rsidP="006B390F">
            <w:pPr>
              <w:rPr>
                <w:rFonts w:ascii="Tahoma" w:hAnsi="Tahoma" w:cs="Tahoma"/>
              </w:rPr>
            </w:pPr>
            <w:r w:rsidRPr="00C71430">
              <w:rPr>
                <w:rFonts w:ascii="Tahoma" w:hAnsi="Tahoma" w:cs="Tahoma"/>
              </w:rPr>
              <w:t>Paper size</w:t>
            </w:r>
          </w:p>
        </w:tc>
        <w:tc>
          <w:tcPr>
            <w:tcW w:w="6230" w:type="dxa"/>
          </w:tcPr>
          <w:p w14:paraId="721D0790" w14:textId="77777777" w:rsidR="0069076B" w:rsidRPr="00C71430" w:rsidRDefault="0069076B" w:rsidP="006B390F">
            <w:pPr>
              <w:rPr>
                <w:rFonts w:ascii="Tahoma" w:hAnsi="Tahoma" w:cs="Tahoma"/>
              </w:rPr>
            </w:pPr>
            <w:r w:rsidRPr="00C71430">
              <w:rPr>
                <w:rFonts w:ascii="Tahoma" w:hAnsi="Tahoma" w:cs="Tahoma"/>
              </w:rPr>
              <w:t>A4</w:t>
            </w:r>
          </w:p>
        </w:tc>
      </w:tr>
      <w:tr w:rsidR="0069076B" w:rsidRPr="00C71430" w14:paraId="01178CE8" w14:textId="77777777" w:rsidTr="006B390F">
        <w:trPr>
          <w:jc w:val="center"/>
        </w:trPr>
        <w:tc>
          <w:tcPr>
            <w:tcW w:w="3103" w:type="dxa"/>
            <w:shd w:val="clear" w:color="auto" w:fill="CCECFF"/>
          </w:tcPr>
          <w:p w14:paraId="55F49B6D" w14:textId="77777777" w:rsidR="0069076B" w:rsidRPr="00C71430" w:rsidRDefault="0069076B" w:rsidP="006B390F">
            <w:pPr>
              <w:rPr>
                <w:rFonts w:ascii="Tahoma" w:hAnsi="Tahoma" w:cs="Tahoma"/>
              </w:rPr>
            </w:pPr>
            <w:r w:rsidRPr="00C71430">
              <w:rPr>
                <w:rFonts w:ascii="Tahoma" w:hAnsi="Tahoma" w:cs="Tahoma"/>
              </w:rPr>
              <w:t>Reprinting require</w:t>
            </w:r>
          </w:p>
        </w:tc>
        <w:tc>
          <w:tcPr>
            <w:tcW w:w="6230" w:type="dxa"/>
          </w:tcPr>
          <w:p w14:paraId="23FB772C" w14:textId="77777777" w:rsidR="0069076B" w:rsidRPr="00C71430" w:rsidRDefault="0069076B" w:rsidP="006B390F">
            <w:pPr>
              <w:rPr>
                <w:rFonts w:ascii="Tahoma" w:hAnsi="Tahoma" w:cs="Tahoma"/>
              </w:rPr>
            </w:pPr>
            <w:r w:rsidRPr="00C71430">
              <w:rPr>
                <w:rFonts w:ascii="Tahoma" w:hAnsi="Tahoma" w:cs="Tahoma"/>
              </w:rPr>
              <w:t>Yes</w:t>
            </w:r>
          </w:p>
        </w:tc>
      </w:tr>
      <w:tr w:rsidR="0069076B" w:rsidRPr="00C71430" w14:paraId="339408F5" w14:textId="77777777" w:rsidTr="006B390F">
        <w:trPr>
          <w:jc w:val="center"/>
        </w:trPr>
        <w:tc>
          <w:tcPr>
            <w:tcW w:w="3103" w:type="dxa"/>
            <w:shd w:val="clear" w:color="auto" w:fill="CCECFF"/>
          </w:tcPr>
          <w:p w14:paraId="7F85636A" w14:textId="77777777" w:rsidR="0069076B" w:rsidRPr="00C71430" w:rsidRDefault="0069076B" w:rsidP="006B390F">
            <w:pPr>
              <w:rPr>
                <w:rFonts w:ascii="Tahoma" w:hAnsi="Tahoma" w:cs="Tahoma"/>
              </w:rPr>
            </w:pPr>
            <w:r w:rsidRPr="00C71430">
              <w:rPr>
                <w:rFonts w:ascii="Tahoma" w:hAnsi="Tahoma" w:cs="Tahoma"/>
              </w:rPr>
              <w:t>Searching criteria</w:t>
            </w:r>
          </w:p>
        </w:tc>
        <w:tc>
          <w:tcPr>
            <w:tcW w:w="6230" w:type="dxa"/>
          </w:tcPr>
          <w:p w14:paraId="3B43D01F" w14:textId="4F2EC05D" w:rsidR="0069076B" w:rsidRPr="00C71430" w:rsidRDefault="0069076B" w:rsidP="006B390F">
            <w:pPr>
              <w:rPr>
                <w:rFonts w:ascii="Tahoma" w:hAnsi="Tahoma" w:cs="Tahoma"/>
              </w:rPr>
            </w:pPr>
            <w:r w:rsidRPr="00C71430">
              <w:rPr>
                <w:rFonts w:ascii="Tahoma" w:hAnsi="Tahoma" w:cs="Tahoma"/>
              </w:rPr>
              <w:t>Customer ID, Account no</w:t>
            </w:r>
          </w:p>
        </w:tc>
      </w:tr>
    </w:tbl>
    <w:p w14:paraId="65177B96" w14:textId="77777777" w:rsidR="00112E6E" w:rsidRPr="00C71430" w:rsidRDefault="00112E6E" w:rsidP="00112E6E">
      <w:pPr>
        <w:pStyle w:val="Heading3"/>
        <w:rPr>
          <w:rFonts w:ascii="Tahoma" w:hAnsi="Tahoma" w:cs="Tahoma"/>
        </w:rPr>
      </w:pPr>
      <w:bookmarkStart w:id="198" w:name="_Toc145230641"/>
      <w:bookmarkStart w:id="199" w:name="_Toc145231044"/>
      <w:r w:rsidRPr="00C71430">
        <w:rPr>
          <w:rFonts w:ascii="Tahoma" w:hAnsi="Tahoma" w:cs="Tahoma"/>
        </w:rPr>
        <w:t>File / API Layout and Data Sheet</w:t>
      </w:r>
      <w:bookmarkEnd w:id="198"/>
      <w:bookmarkEnd w:id="199"/>
    </w:p>
    <w:p w14:paraId="2F36144C" w14:textId="7A9D6CB0" w:rsidR="00157EF8" w:rsidRPr="00C71430" w:rsidRDefault="00157EF8">
      <w:pPr>
        <w:pStyle w:val="ListParagraph"/>
        <w:numPr>
          <w:ilvl w:val="0"/>
          <w:numId w:val="17"/>
        </w:numPr>
        <w:ind w:left="1418"/>
        <w:rPr>
          <w:rFonts w:ascii="Tahoma" w:hAnsi="Tahoma" w:cs="Tahoma"/>
        </w:rPr>
      </w:pPr>
      <w:r w:rsidRPr="00C71430">
        <w:rPr>
          <w:rFonts w:ascii="Tahoma" w:hAnsi="Tahoma" w:cs="Tahoma"/>
        </w:rPr>
        <w:t>Thank letter send to e-Service</w:t>
      </w:r>
    </w:p>
    <w:p w14:paraId="6046E1A8" w14:textId="6A50C1D2" w:rsidR="00157EF8" w:rsidRPr="00C71430" w:rsidRDefault="00157EF8">
      <w:pPr>
        <w:pStyle w:val="ListParagraph"/>
        <w:numPr>
          <w:ilvl w:val="0"/>
          <w:numId w:val="17"/>
        </w:numPr>
        <w:ind w:left="1418"/>
        <w:rPr>
          <w:rFonts w:ascii="Tahoma" w:hAnsi="Tahoma" w:cs="Tahoma"/>
        </w:rPr>
      </w:pPr>
      <w:r w:rsidRPr="00C71430">
        <w:rPr>
          <w:rFonts w:ascii="Tahoma" w:hAnsi="Tahoma" w:cs="Tahoma"/>
        </w:rPr>
        <w:t>Account number send to AS/400</w:t>
      </w:r>
    </w:p>
    <w:p w14:paraId="27332008" w14:textId="1F21AE07" w:rsidR="00157EF8" w:rsidRPr="00C71430" w:rsidRDefault="00157EF8">
      <w:pPr>
        <w:pStyle w:val="ListParagraph"/>
        <w:numPr>
          <w:ilvl w:val="0"/>
          <w:numId w:val="17"/>
        </w:numPr>
        <w:ind w:left="1418"/>
        <w:rPr>
          <w:rFonts w:ascii="Tahoma" w:hAnsi="Tahoma" w:cs="Tahoma"/>
        </w:rPr>
      </w:pPr>
      <w:r w:rsidRPr="00C71430">
        <w:rPr>
          <w:rFonts w:ascii="Tahoma" w:hAnsi="Tahoma" w:cs="Tahoma"/>
        </w:rPr>
        <w:t>Account information send to Dataset</w:t>
      </w:r>
    </w:p>
    <w:p w14:paraId="38777B90" w14:textId="00034021" w:rsidR="00553509" w:rsidRPr="00C71430" w:rsidRDefault="00553509" w:rsidP="00553509">
      <w:pPr>
        <w:pStyle w:val="ListParagraph"/>
        <w:numPr>
          <w:ilvl w:val="0"/>
          <w:numId w:val="17"/>
        </w:numPr>
        <w:ind w:left="1418"/>
        <w:rPr>
          <w:rFonts w:ascii="Tahoma" w:hAnsi="Tahoma" w:cs="Tahoma"/>
        </w:rPr>
      </w:pPr>
      <w:r w:rsidRPr="00C71430">
        <w:rPr>
          <w:rFonts w:ascii="Tahoma" w:hAnsi="Tahoma" w:cs="Tahoma"/>
        </w:rPr>
        <w:t>Account number, Open date send to CRM</w:t>
      </w:r>
    </w:p>
    <w:p w14:paraId="5CE8920B" w14:textId="77777777" w:rsidR="00157EF8" w:rsidRPr="00C71430" w:rsidRDefault="00157EF8" w:rsidP="00157EF8">
      <w:pPr>
        <w:rPr>
          <w:rFonts w:ascii="Tahoma" w:hAnsi="Tahoma" w:cs="Tahoma"/>
        </w:rPr>
      </w:pPr>
    </w:p>
    <w:p w14:paraId="50ED27AC" w14:textId="77777777" w:rsidR="00112E6E" w:rsidRPr="00C71430" w:rsidRDefault="00112E6E" w:rsidP="00112E6E">
      <w:pPr>
        <w:pStyle w:val="Heading3"/>
        <w:rPr>
          <w:rFonts w:ascii="Tahoma" w:hAnsi="Tahoma" w:cs="Tahoma"/>
        </w:rPr>
      </w:pPr>
      <w:bookmarkStart w:id="200" w:name="_Toc145230642"/>
      <w:bookmarkStart w:id="201" w:name="_Toc145231045"/>
      <w:r w:rsidRPr="00C71430">
        <w:rPr>
          <w:rFonts w:ascii="Tahoma" w:hAnsi="Tahoma" w:cs="Tahoma"/>
        </w:rPr>
        <w:t>Report Layout and Data Sheet</w:t>
      </w:r>
      <w:bookmarkEnd w:id="200"/>
      <w:bookmarkEnd w:id="201"/>
    </w:p>
    <w:p w14:paraId="3595F9E4" w14:textId="2B399A68" w:rsidR="00157EF8" w:rsidRPr="00C71430" w:rsidRDefault="0069076B" w:rsidP="0069076B">
      <w:pPr>
        <w:ind w:left="360"/>
        <w:rPr>
          <w:rFonts w:ascii="Tahoma" w:hAnsi="Tahoma" w:cs="Tahoma"/>
        </w:rPr>
      </w:pPr>
      <w:r w:rsidRPr="00C71430">
        <w:rPr>
          <w:rFonts w:ascii="Tahoma" w:hAnsi="Tahoma" w:cs="Tahoma"/>
        </w:rPr>
        <w:t xml:space="preserve">According to </w:t>
      </w:r>
      <w:r w:rsidR="00AA6BC6" w:rsidRPr="00C71430">
        <w:rPr>
          <w:rFonts w:ascii="Tahoma" w:hAnsi="Tahoma" w:cs="Tahoma"/>
        </w:rPr>
        <w:t>5</w:t>
      </w:r>
      <w:r w:rsidRPr="00C71430">
        <w:rPr>
          <w:rFonts w:ascii="Tahoma" w:hAnsi="Tahoma" w:cs="Tahoma"/>
        </w:rPr>
        <w:t>.3</w:t>
      </w:r>
    </w:p>
    <w:p w14:paraId="3517C6D4" w14:textId="77777777" w:rsidR="00112E6E" w:rsidRPr="00C71430" w:rsidRDefault="00112E6E" w:rsidP="00112E6E">
      <w:pPr>
        <w:pStyle w:val="Heading3"/>
        <w:rPr>
          <w:rFonts w:ascii="Tahoma" w:hAnsi="Tahoma" w:cs="Tahoma"/>
        </w:rPr>
      </w:pPr>
      <w:bookmarkStart w:id="202" w:name="_Toc145230643"/>
      <w:bookmarkStart w:id="203" w:name="_Toc145231046"/>
      <w:r w:rsidRPr="00C71430">
        <w:rPr>
          <w:rFonts w:ascii="Tahoma" w:hAnsi="Tahoma" w:cs="Tahoma"/>
        </w:rPr>
        <w:t>Additional Impacts</w:t>
      </w:r>
      <w:bookmarkEnd w:id="202"/>
      <w:bookmarkEnd w:id="203"/>
    </w:p>
    <w:p w14:paraId="338DB285" w14:textId="77777777" w:rsidR="00157EF8" w:rsidRPr="00C71430" w:rsidRDefault="00157EF8" w:rsidP="00157EF8">
      <w:pPr>
        <w:ind w:left="360"/>
        <w:rPr>
          <w:rFonts w:ascii="Tahoma" w:hAnsi="Tahoma" w:cs="Tahoma"/>
        </w:rPr>
      </w:pPr>
      <w:r w:rsidRPr="00C71430">
        <w:rPr>
          <w:rFonts w:ascii="Tahoma" w:hAnsi="Tahoma" w:cs="Tahoma"/>
        </w:rPr>
        <w:t>Not Applicable.</w:t>
      </w:r>
    </w:p>
    <w:p w14:paraId="24FCE8DF" w14:textId="77777777" w:rsidR="00112E6E" w:rsidRPr="00C71430" w:rsidRDefault="00112E6E" w:rsidP="00112E6E">
      <w:pPr>
        <w:rPr>
          <w:rFonts w:ascii="Tahoma" w:hAnsi="Tahoma" w:cs="Tahoma"/>
        </w:rPr>
      </w:pPr>
    </w:p>
    <w:p w14:paraId="77A13D9B" w14:textId="2A2754BF" w:rsidR="00112E6E" w:rsidRPr="00C71430" w:rsidRDefault="008F06D8" w:rsidP="00112E6E">
      <w:pPr>
        <w:pStyle w:val="Heading2"/>
        <w:rPr>
          <w:rFonts w:ascii="Tahoma" w:hAnsi="Tahoma" w:cs="Tahoma"/>
        </w:rPr>
      </w:pPr>
      <w:bookmarkStart w:id="204" w:name="_Toc145230644"/>
      <w:bookmarkStart w:id="205" w:name="_Toc145231047"/>
      <w:r w:rsidRPr="00C71430">
        <w:rPr>
          <w:rFonts w:ascii="Tahoma" w:hAnsi="Tahoma" w:cs="Tahoma"/>
        </w:rPr>
        <w:t>Pre-</w:t>
      </w:r>
      <w:r w:rsidR="00112E6E" w:rsidRPr="00C71430">
        <w:rPr>
          <w:rFonts w:ascii="Tahoma" w:hAnsi="Tahoma" w:cs="Tahoma"/>
        </w:rPr>
        <w:t>Dormant Notification Letter</w:t>
      </w:r>
      <w:bookmarkEnd w:id="204"/>
      <w:bookmarkEnd w:id="205"/>
    </w:p>
    <w:p w14:paraId="15FF77EC"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6115"/>
        <w:gridCol w:w="3938"/>
      </w:tblGrid>
      <w:tr w:rsidR="009F2483" w:rsidRPr="00C71430" w14:paraId="1529B914" w14:textId="77777777" w:rsidTr="006B390F">
        <w:tc>
          <w:tcPr>
            <w:tcW w:w="5026" w:type="dxa"/>
          </w:tcPr>
          <w:p w14:paraId="051EE4CB" w14:textId="188745AB" w:rsidR="009F2483" w:rsidRPr="00C71430" w:rsidRDefault="00A52554" w:rsidP="006B390F">
            <w:pPr>
              <w:rPr>
                <w:rFonts w:ascii="Tahoma" w:hAnsi="Tahoma" w:cs="Tahoma"/>
              </w:rPr>
            </w:pPr>
            <w:r w:rsidRPr="00C71430">
              <w:rPr>
                <w:rFonts w:ascii="Tahoma" w:hAnsi="Tahoma" w:cs="Tahoma"/>
              </w:rPr>
              <w:t xml:space="preserve">DPS-69 </w:t>
            </w:r>
            <w:r w:rsidR="009F2483" w:rsidRPr="00C71430">
              <w:rPr>
                <w:rFonts w:ascii="Tahoma" w:hAnsi="Tahoma" w:cs="Tahoma"/>
                <w:cs/>
              </w:rPr>
              <w:t xml:space="preserve">บัญชีที่ไม่มีการเคลื่อนไหวติดต่อกัน </w:t>
            </w:r>
            <w:r w:rsidR="009F2483" w:rsidRPr="00C71430">
              <w:rPr>
                <w:rFonts w:ascii="Tahoma" w:hAnsi="Tahoma" w:cs="Tahoma"/>
              </w:rPr>
              <w:t xml:space="preserve">12 </w:t>
            </w:r>
            <w:r w:rsidR="009F2483" w:rsidRPr="00C71430">
              <w:rPr>
                <w:rFonts w:ascii="Tahoma" w:hAnsi="Tahoma" w:cs="Tahoma"/>
                <w:cs/>
              </w:rPr>
              <w:t>เดือน ให้แสดงข้อมูลบนหนังสือออกตามแบบฟอร์มที่ธนาคารกำหนด โดยเรียกรายงานตามประเภทบัญชีหรือทั้งหมดได้</w:t>
            </w:r>
          </w:p>
          <w:p w14:paraId="0D3BEA02" w14:textId="77777777" w:rsidR="009F2483" w:rsidRPr="00C71430" w:rsidRDefault="009F2483" w:rsidP="006B390F">
            <w:pPr>
              <w:rPr>
                <w:rFonts w:ascii="Tahoma" w:hAnsi="Tahoma" w:cs="Tahoma"/>
                <w:cs/>
              </w:rPr>
            </w:pPr>
          </w:p>
        </w:tc>
        <w:tc>
          <w:tcPr>
            <w:tcW w:w="5027" w:type="dxa"/>
          </w:tcPr>
          <w:p w14:paraId="4E8D1349" w14:textId="77777777" w:rsidR="009F2483" w:rsidRPr="00C71430" w:rsidRDefault="009F2483" w:rsidP="006B390F">
            <w:pPr>
              <w:rPr>
                <w:rFonts w:ascii="Tahoma" w:hAnsi="Tahoma" w:cs="Tahoma"/>
              </w:rPr>
            </w:pPr>
            <w:r w:rsidRPr="00C71430">
              <w:rPr>
                <w:rFonts w:ascii="Tahoma" w:hAnsi="Tahoma" w:cs="Tahoma"/>
              </w:rPr>
              <w:t>Accounts that have been inactive for 12 consecutive months shall show the information on the letter issued in accordance with the form prescribed by the bank. You can retrieve reports by account type or all.</w:t>
            </w:r>
          </w:p>
        </w:tc>
      </w:tr>
    </w:tbl>
    <w:p w14:paraId="4BB394EC" w14:textId="77777777" w:rsidR="009F2483" w:rsidRPr="00C71430" w:rsidRDefault="009F2483" w:rsidP="009F2483">
      <w:pPr>
        <w:rPr>
          <w:rFonts w:ascii="Tahoma" w:hAnsi="Tahoma" w:cs="Tahoma"/>
        </w:rPr>
      </w:pPr>
    </w:p>
    <w:p w14:paraId="2D36CF15" w14:textId="14DBA67D" w:rsidR="00112E6E" w:rsidRPr="00C71430" w:rsidRDefault="00112E6E" w:rsidP="00112E6E">
      <w:pPr>
        <w:pStyle w:val="Heading3"/>
        <w:rPr>
          <w:rFonts w:ascii="Tahoma" w:hAnsi="Tahoma" w:cs="Tahoma"/>
        </w:rPr>
      </w:pPr>
      <w:bookmarkStart w:id="206" w:name="_Toc145230645"/>
      <w:bookmarkStart w:id="207" w:name="_Toc145231048"/>
      <w:r w:rsidRPr="00C71430">
        <w:rPr>
          <w:rFonts w:ascii="Tahoma" w:hAnsi="Tahoma" w:cs="Tahoma"/>
        </w:rPr>
        <w:t>Purpose</w:t>
      </w:r>
      <w:bookmarkEnd w:id="206"/>
      <w:bookmarkEnd w:id="207"/>
    </w:p>
    <w:p w14:paraId="2B1DA95B" w14:textId="048B7F2A" w:rsidR="008F06D8" w:rsidRPr="00C71430" w:rsidRDefault="008F06D8" w:rsidP="008F06D8">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006E3BCD" w:rsidRPr="00C71430">
        <w:rPr>
          <w:rFonts w:ascii="Tahoma" w:hAnsi="Tahoma" w:cs="Tahoma"/>
          <w:lang w:val="en"/>
        </w:rPr>
        <w:t xml:space="preserve">Notification letter of pre-dormant account that have been inactive for 12 </w:t>
      </w:r>
      <w:r w:rsidR="006E3BCD" w:rsidRPr="00C71430">
        <w:rPr>
          <w:rFonts w:ascii="Tahoma" w:hAnsi="Tahoma" w:cs="Tahoma"/>
        </w:rPr>
        <w:t>months.</w:t>
      </w:r>
    </w:p>
    <w:p w14:paraId="1B1FE79C" w14:textId="77777777" w:rsidR="008F06D8" w:rsidRPr="00C71430" w:rsidRDefault="008F06D8" w:rsidP="008F06D8">
      <w:pPr>
        <w:rPr>
          <w:rFonts w:ascii="Tahoma" w:hAnsi="Tahoma" w:cs="Tahoma"/>
        </w:rPr>
      </w:pPr>
    </w:p>
    <w:p w14:paraId="099AB4B2" w14:textId="77777777" w:rsidR="00112E6E" w:rsidRPr="00C71430" w:rsidRDefault="00112E6E" w:rsidP="00112E6E">
      <w:pPr>
        <w:pStyle w:val="Heading3"/>
        <w:rPr>
          <w:rFonts w:ascii="Tahoma" w:hAnsi="Tahoma" w:cs="Tahoma"/>
        </w:rPr>
      </w:pPr>
      <w:bookmarkStart w:id="208" w:name="_Toc145230646"/>
      <w:bookmarkStart w:id="209" w:name="_Toc145231049"/>
      <w:r w:rsidRPr="00C71430">
        <w:rPr>
          <w:rFonts w:ascii="Tahoma" w:hAnsi="Tahoma" w:cs="Tahoma"/>
        </w:rPr>
        <w:lastRenderedPageBreak/>
        <w:t>Background</w:t>
      </w:r>
      <w:bookmarkEnd w:id="208"/>
      <w:bookmarkEnd w:id="209"/>
    </w:p>
    <w:p w14:paraId="09EFAE49" w14:textId="51C0FC16" w:rsidR="006E3BCD" w:rsidRPr="00C71430" w:rsidRDefault="006E3BCD" w:rsidP="000374C1">
      <w:pPr>
        <w:pStyle w:val="ListParagraph"/>
        <w:numPr>
          <w:ilvl w:val="2"/>
          <w:numId w:val="24"/>
        </w:numPr>
        <w:ind w:left="1560" w:hanging="851"/>
        <w:jc w:val="both"/>
        <w:rPr>
          <w:rFonts w:ascii="Tahoma" w:hAnsi="Tahoma" w:cs="Tahoma"/>
          <w:lang w:bidi="ar-SA"/>
        </w:rPr>
      </w:pPr>
      <w:r w:rsidRPr="00C71430">
        <w:rPr>
          <w:rFonts w:ascii="Tahoma" w:hAnsi="Tahoma" w:cs="Tahoma"/>
        </w:rPr>
        <w:t>EXIM Current Business Practice (as-is)</w:t>
      </w:r>
    </w:p>
    <w:p w14:paraId="4AFDEE13" w14:textId="77777777" w:rsidR="006E3BCD" w:rsidRPr="00C71430" w:rsidRDefault="006E3BCD" w:rsidP="001E2044">
      <w:pPr>
        <w:pStyle w:val="ListParagraph"/>
        <w:numPr>
          <w:ilvl w:val="0"/>
          <w:numId w:val="14"/>
        </w:numPr>
        <w:ind w:left="1560" w:hanging="390"/>
        <w:jc w:val="both"/>
        <w:rPr>
          <w:rFonts w:ascii="Tahoma" w:hAnsi="Tahoma" w:cs="Tahoma"/>
        </w:rPr>
      </w:pPr>
      <w:r w:rsidRPr="00C71430">
        <w:rPr>
          <w:rFonts w:ascii="Tahoma" w:hAnsi="Tahoma" w:cs="Tahoma"/>
        </w:rPr>
        <w:t xml:space="preserve">As is report produced by AS/400. </w:t>
      </w:r>
    </w:p>
    <w:p w14:paraId="06467569" w14:textId="6D6A4928" w:rsidR="001E2044" w:rsidRPr="00C71430" w:rsidRDefault="001E2044" w:rsidP="001E2044">
      <w:pPr>
        <w:pStyle w:val="ListParagraph"/>
        <w:numPr>
          <w:ilvl w:val="0"/>
          <w:numId w:val="11"/>
        </w:numPr>
        <w:ind w:hanging="270"/>
        <w:rPr>
          <w:rFonts w:ascii="Tahoma" w:hAnsi="Tahoma" w:cs="Tahoma"/>
        </w:rPr>
      </w:pPr>
      <w:r w:rsidRPr="00C71430">
        <w:rPr>
          <w:rFonts w:ascii="Tahoma" w:hAnsi="Tahoma" w:cs="Tahoma"/>
        </w:rPr>
        <w:t xml:space="preserve">  Auto-Generated after EOD</w:t>
      </w:r>
    </w:p>
    <w:p w14:paraId="37C198AE" w14:textId="5812E4A1" w:rsidR="00553509" w:rsidRPr="00C71430" w:rsidRDefault="00553509" w:rsidP="001E2044">
      <w:pPr>
        <w:pStyle w:val="ListParagraph"/>
        <w:ind w:left="1560"/>
        <w:jc w:val="both"/>
        <w:rPr>
          <w:rFonts w:ascii="Tahoma" w:hAnsi="Tahoma" w:cs="Tahoma"/>
        </w:rPr>
      </w:pPr>
    </w:p>
    <w:p w14:paraId="330DD3CA" w14:textId="5397B772" w:rsidR="006E3BCD" w:rsidRPr="00C71430" w:rsidRDefault="00404F71" w:rsidP="006E3BCD">
      <w:pPr>
        <w:spacing w:after="240"/>
        <w:ind w:left="720"/>
        <w:rPr>
          <w:rFonts w:ascii="Tahoma" w:hAnsi="Tahoma" w:cs="Tahoma"/>
        </w:rPr>
      </w:pPr>
      <w:r w:rsidRPr="00C71430">
        <w:rPr>
          <w:rFonts w:ascii="Tahoma" w:hAnsi="Tahoma" w:cs="Tahoma"/>
        </w:rPr>
        <w:t>6</w:t>
      </w:r>
      <w:r w:rsidR="006E3BCD" w:rsidRPr="00C71430">
        <w:rPr>
          <w:rFonts w:ascii="Tahoma" w:hAnsi="Tahoma" w:cs="Tahoma"/>
        </w:rPr>
        <w:t xml:space="preserve">.2.2 </w:t>
      </w:r>
      <w:r w:rsidR="00501B88" w:rsidRPr="00C71430">
        <w:rPr>
          <w:rFonts w:ascii="Tahoma" w:hAnsi="Tahoma" w:cs="Tahoma"/>
        </w:rPr>
        <w:t>CBS9</w:t>
      </w:r>
      <w:r w:rsidR="006E3BCD" w:rsidRPr="00C71430">
        <w:rPr>
          <w:rFonts w:ascii="Tahoma" w:hAnsi="Tahoma" w:cs="Tahoma"/>
        </w:rPr>
        <w:t xml:space="preserve"> Current Functionality</w:t>
      </w:r>
    </w:p>
    <w:p w14:paraId="0565C0FD" w14:textId="5133D3A2" w:rsidR="004B79F9" w:rsidRPr="00C71430" w:rsidRDefault="004B79F9">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0F12D54D" w14:textId="77777777" w:rsidR="00112E6E" w:rsidRPr="00C71430" w:rsidRDefault="00112E6E" w:rsidP="00112E6E">
      <w:pPr>
        <w:pStyle w:val="Heading3"/>
        <w:rPr>
          <w:rFonts w:ascii="Tahoma" w:hAnsi="Tahoma" w:cs="Tahoma"/>
        </w:rPr>
      </w:pPr>
      <w:bookmarkStart w:id="210" w:name="_Toc145230647"/>
      <w:bookmarkStart w:id="211" w:name="_Toc145231050"/>
      <w:r w:rsidRPr="00C71430">
        <w:rPr>
          <w:rFonts w:ascii="Tahoma" w:hAnsi="Tahoma" w:cs="Tahoma"/>
        </w:rPr>
        <w:t>Supported Sample Transaction and Case from Customer</w:t>
      </w:r>
      <w:bookmarkEnd w:id="210"/>
      <w:bookmarkEnd w:id="211"/>
    </w:p>
    <w:p w14:paraId="3357EDC4" w14:textId="77777777" w:rsidR="001A6BDB" w:rsidRPr="00C71430" w:rsidRDefault="001A6BDB" w:rsidP="001A6BDB">
      <w:pPr>
        <w:rPr>
          <w:rFonts w:ascii="Tahoma" w:hAnsi="Tahoma" w:cs="Tahoma"/>
        </w:rPr>
      </w:pPr>
    </w:p>
    <w:p w14:paraId="58FF56AF" w14:textId="4F0F215E" w:rsidR="008F06D8" w:rsidRPr="00C71430" w:rsidRDefault="001123EC" w:rsidP="006E3BCD">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27FF4DC" wp14:editId="242BB473">
            <wp:extent cx="5440763" cy="7162800"/>
            <wp:effectExtent l="19050" t="19050" r="26670" b="19050"/>
            <wp:docPr id="22693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31880" name=""/>
                    <pic:cNvPicPr/>
                  </pic:nvPicPr>
                  <pic:blipFill>
                    <a:blip r:embed="rId74"/>
                    <a:stretch>
                      <a:fillRect/>
                    </a:stretch>
                  </pic:blipFill>
                  <pic:spPr>
                    <a:xfrm>
                      <a:off x="0" y="0"/>
                      <a:ext cx="5474703" cy="7207482"/>
                    </a:xfrm>
                    <a:prstGeom prst="rect">
                      <a:avLst/>
                    </a:prstGeom>
                    <a:ln>
                      <a:solidFill>
                        <a:schemeClr val="bg2"/>
                      </a:solidFill>
                    </a:ln>
                  </pic:spPr>
                </pic:pic>
              </a:graphicData>
            </a:graphic>
          </wp:inline>
        </w:drawing>
      </w:r>
    </w:p>
    <w:p w14:paraId="608DAD22" w14:textId="77777777" w:rsidR="00112E6E" w:rsidRPr="00C71430" w:rsidRDefault="00112E6E" w:rsidP="00112E6E">
      <w:pPr>
        <w:pStyle w:val="Heading3"/>
        <w:rPr>
          <w:rFonts w:ascii="Tahoma" w:hAnsi="Tahoma" w:cs="Tahoma"/>
        </w:rPr>
      </w:pPr>
      <w:bookmarkStart w:id="212" w:name="_Toc145230648"/>
      <w:bookmarkStart w:id="213" w:name="_Toc145231051"/>
      <w:r w:rsidRPr="00C71430">
        <w:rPr>
          <w:rFonts w:ascii="Tahoma" w:hAnsi="Tahoma" w:cs="Tahoma"/>
        </w:rPr>
        <w:t>Menu Modification</w:t>
      </w:r>
      <w:bookmarkEnd w:id="212"/>
      <w:bookmarkEnd w:id="213"/>
    </w:p>
    <w:p w14:paraId="2BFC9326" w14:textId="3F86728C" w:rsidR="006E3BCD" w:rsidRPr="00C71430" w:rsidRDefault="006E3BCD" w:rsidP="006E3BCD">
      <w:pPr>
        <w:rPr>
          <w:rFonts w:ascii="Tahoma" w:hAnsi="Tahoma" w:cs="Tahoma"/>
        </w:rPr>
      </w:pPr>
      <w:r w:rsidRPr="00C71430">
        <w:rPr>
          <w:rFonts w:ascii="Tahoma" w:hAnsi="Tahoma" w:cs="Tahoma"/>
        </w:rPr>
        <w:t>Not Applicable.</w:t>
      </w:r>
    </w:p>
    <w:p w14:paraId="3637DA1A" w14:textId="77777777" w:rsidR="00112E6E" w:rsidRPr="00C71430" w:rsidRDefault="00112E6E" w:rsidP="00112E6E">
      <w:pPr>
        <w:pStyle w:val="Heading3"/>
        <w:rPr>
          <w:rFonts w:ascii="Tahoma" w:hAnsi="Tahoma" w:cs="Tahoma"/>
        </w:rPr>
      </w:pPr>
      <w:bookmarkStart w:id="214" w:name="_Toc145230649"/>
      <w:bookmarkStart w:id="215" w:name="_Toc145231052"/>
      <w:r w:rsidRPr="00C71430">
        <w:rPr>
          <w:rFonts w:ascii="Tahoma" w:hAnsi="Tahoma" w:cs="Tahoma"/>
        </w:rPr>
        <w:t>Screen Layout and Data Sheet</w:t>
      </w:r>
      <w:bookmarkEnd w:id="214"/>
      <w:bookmarkEnd w:id="215"/>
    </w:p>
    <w:p w14:paraId="2F9F8D14" w14:textId="77777777" w:rsidR="006E3BCD" w:rsidRPr="00C71430" w:rsidRDefault="006E3BCD" w:rsidP="006E3BCD">
      <w:pPr>
        <w:rPr>
          <w:rFonts w:ascii="Tahoma" w:hAnsi="Tahoma" w:cs="Tahoma"/>
        </w:rPr>
      </w:pPr>
      <w:r w:rsidRPr="00C71430">
        <w:rPr>
          <w:rFonts w:ascii="Tahoma" w:hAnsi="Tahoma" w:cs="Tahoma"/>
        </w:rPr>
        <w:t>Not Applicable.</w:t>
      </w:r>
    </w:p>
    <w:p w14:paraId="02EF410F" w14:textId="77777777" w:rsidR="006E3BCD" w:rsidRPr="00C71430" w:rsidRDefault="006E3BCD" w:rsidP="006E3BCD">
      <w:pPr>
        <w:rPr>
          <w:rFonts w:ascii="Tahoma" w:hAnsi="Tahoma" w:cs="Tahoma"/>
        </w:rPr>
      </w:pPr>
    </w:p>
    <w:p w14:paraId="17B6EEBD" w14:textId="77777777" w:rsidR="00112E6E" w:rsidRPr="00C71430" w:rsidRDefault="00112E6E" w:rsidP="00112E6E">
      <w:pPr>
        <w:pStyle w:val="Heading3"/>
        <w:rPr>
          <w:rFonts w:ascii="Tahoma" w:hAnsi="Tahoma" w:cs="Tahoma"/>
        </w:rPr>
      </w:pPr>
      <w:bookmarkStart w:id="216" w:name="_Toc145230650"/>
      <w:bookmarkStart w:id="217" w:name="_Toc145231053"/>
      <w:r w:rsidRPr="00C71430">
        <w:rPr>
          <w:rFonts w:ascii="Tahoma" w:hAnsi="Tahoma" w:cs="Tahoma"/>
        </w:rPr>
        <w:t>Business Rule / Business Logic</w:t>
      </w:r>
      <w:bookmarkEnd w:id="216"/>
      <w:bookmarkEnd w:id="217"/>
    </w:p>
    <w:p w14:paraId="5D0E0EF5" w14:textId="0B219E37" w:rsidR="00501B88" w:rsidRPr="00C71430" w:rsidRDefault="00501B88">
      <w:pPr>
        <w:pStyle w:val="ListParagraph"/>
        <w:numPr>
          <w:ilvl w:val="0"/>
          <w:numId w:val="19"/>
        </w:numPr>
        <w:shd w:val="clear" w:color="auto" w:fill="FDFDFD"/>
        <w:ind w:hanging="87"/>
        <w:rPr>
          <w:rFonts w:ascii="Tahoma" w:hAnsi="Tahoma" w:cs="Tahoma"/>
        </w:rPr>
      </w:pPr>
      <w:r w:rsidRPr="00C71430">
        <w:rPr>
          <w:rFonts w:ascii="Tahoma" w:hAnsi="Tahoma" w:cs="Tahoma"/>
          <w:lang w:val="en"/>
        </w:rPr>
        <w:t xml:space="preserve">Notification letter of pre-dormant account that have been inactive for 12 </w:t>
      </w:r>
      <w:r w:rsidRPr="00C71430">
        <w:rPr>
          <w:rFonts w:ascii="Tahoma" w:hAnsi="Tahoma" w:cs="Tahoma"/>
        </w:rPr>
        <w:t>months.</w:t>
      </w:r>
    </w:p>
    <w:p w14:paraId="734E4E92" w14:textId="0F5911FB" w:rsidR="00F70C11" w:rsidRPr="00C71430" w:rsidRDefault="00953410">
      <w:pPr>
        <w:pStyle w:val="ListParagraph"/>
        <w:numPr>
          <w:ilvl w:val="0"/>
          <w:numId w:val="19"/>
        </w:numPr>
        <w:shd w:val="clear" w:color="auto" w:fill="FDFDFD"/>
        <w:ind w:hanging="87"/>
        <w:rPr>
          <w:rFonts w:ascii="Tahoma" w:hAnsi="Tahoma" w:cs="Tahoma"/>
        </w:rPr>
      </w:pPr>
      <w:r w:rsidRPr="00C71430">
        <w:rPr>
          <w:rFonts w:ascii="Tahoma" w:hAnsi="Tahoma" w:cs="Tahoma"/>
        </w:rPr>
        <w:t>The letter format is provided in a</w:t>
      </w:r>
      <w:r w:rsidR="00F70C11" w:rsidRPr="00C71430">
        <w:rPr>
          <w:rFonts w:ascii="Tahoma" w:hAnsi="Tahoma" w:cs="Tahoma"/>
        </w:rPr>
        <w:t>dvice template</w:t>
      </w:r>
      <w:r w:rsidRPr="00C71430">
        <w:rPr>
          <w:rFonts w:ascii="Tahoma" w:hAnsi="Tahoma" w:cs="Tahoma"/>
        </w:rPr>
        <w:t>.</w:t>
      </w:r>
    </w:p>
    <w:p w14:paraId="1F0CB085" w14:textId="02EF3AB9" w:rsidR="006E3BCD" w:rsidRPr="00C71430" w:rsidRDefault="001A6BDB" w:rsidP="00953410">
      <w:pPr>
        <w:pStyle w:val="ListParagraph"/>
        <w:numPr>
          <w:ilvl w:val="0"/>
          <w:numId w:val="19"/>
        </w:numPr>
        <w:shd w:val="clear" w:color="auto" w:fill="FDFDFD"/>
        <w:ind w:hanging="87"/>
        <w:rPr>
          <w:rFonts w:ascii="Tahoma" w:hAnsi="Tahoma" w:cs="Tahoma"/>
        </w:rPr>
      </w:pPr>
      <w:r w:rsidRPr="00C71430">
        <w:rPr>
          <w:rFonts w:ascii="Tahoma" w:hAnsi="Tahoma" w:cs="Tahoma"/>
        </w:rPr>
        <w:t>Reprinting</w:t>
      </w:r>
      <w:r w:rsidR="00953410" w:rsidRPr="00C71430">
        <w:rPr>
          <w:rFonts w:ascii="Tahoma" w:hAnsi="Tahoma" w:cs="Tahoma"/>
        </w:rPr>
        <w:t xml:space="preserve"> </w:t>
      </w:r>
      <w:r w:rsidRPr="00C71430">
        <w:rPr>
          <w:rFonts w:ascii="Tahoma" w:hAnsi="Tahoma" w:cs="Tahoma"/>
        </w:rPr>
        <w:t>require</w:t>
      </w:r>
      <w:r w:rsidR="00953410" w:rsidRPr="00C71430">
        <w:rPr>
          <w:rFonts w:ascii="Tahoma" w:hAnsi="Tahoma" w:cs="Tahoma"/>
        </w:rPr>
        <w:t>.</w:t>
      </w:r>
    </w:p>
    <w:p w14:paraId="0F126329" w14:textId="281B71DA" w:rsidR="008C4D04" w:rsidRPr="00C71430" w:rsidRDefault="008C4D04" w:rsidP="00953410">
      <w:pPr>
        <w:pStyle w:val="ListParagraph"/>
        <w:numPr>
          <w:ilvl w:val="0"/>
          <w:numId w:val="19"/>
        </w:numPr>
        <w:shd w:val="clear" w:color="auto" w:fill="FDFDFD"/>
        <w:ind w:hanging="87"/>
        <w:rPr>
          <w:rFonts w:ascii="Tahoma" w:hAnsi="Tahoma" w:cs="Tahoma"/>
          <w:color w:val="FF0000"/>
        </w:rPr>
      </w:pPr>
      <w:r w:rsidRPr="00C71430">
        <w:rPr>
          <w:rFonts w:ascii="Tahoma" w:hAnsi="Tahoma" w:cs="Tahoma"/>
          <w:color w:val="FF0000"/>
        </w:rPr>
        <w:t>Auto-Generate after EOD.</w:t>
      </w:r>
    </w:p>
    <w:p w14:paraId="5FF19396" w14:textId="77777777" w:rsidR="00112E6E" w:rsidRPr="00C71430" w:rsidRDefault="00112E6E" w:rsidP="00112E6E">
      <w:pPr>
        <w:pStyle w:val="Heading3"/>
        <w:rPr>
          <w:rFonts w:ascii="Tahoma" w:hAnsi="Tahoma" w:cs="Tahoma"/>
        </w:rPr>
      </w:pPr>
      <w:bookmarkStart w:id="218" w:name="_Toc145230651"/>
      <w:bookmarkStart w:id="219" w:name="_Toc145231054"/>
      <w:r w:rsidRPr="00C71430">
        <w:rPr>
          <w:rFonts w:ascii="Tahoma" w:hAnsi="Tahoma" w:cs="Tahoma"/>
        </w:rPr>
        <w:t>To-be Process</w:t>
      </w:r>
      <w:bookmarkEnd w:id="218"/>
      <w:bookmarkEnd w:id="219"/>
    </w:p>
    <w:p w14:paraId="1F5EC8B2" w14:textId="02D88137" w:rsidR="00501B88" w:rsidRPr="00C71430" w:rsidRDefault="00501B88" w:rsidP="00501B88">
      <w:pPr>
        <w:ind w:firstLine="360"/>
        <w:rPr>
          <w:rFonts w:ascii="Tahoma" w:hAnsi="Tahoma" w:cs="Tahoma"/>
        </w:rPr>
      </w:pPr>
      <w:r w:rsidRPr="00C71430">
        <w:rPr>
          <w:rFonts w:ascii="Tahoma" w:hAnsi="Tahoma" w:cs="Tahoma"/>
        </w:rPr>
        <w:t>Batch Will be sent based on the definition in Job Scheduler for Pre-dormant notification.</w:t>
      </w:r>
    </w:p>
    <w:p w14:paraId="6D1AAA89" w14:textId="77777777" w:rsidR="006E3BCD" w:rsidRPr="00C71430" w:rsidRDefault="006E3BCD" w:rsidP="006E3BCD">
      <w:pPr>
        <w:rPr>
          <w:rFonts w:ascii="Tahoma" w:hAnsi="Tahoma" w:cs="Tahoma"/>
        </w:rPr>
      </w:pPr>
    </w:p>
    <w:p w14:paraId="5753D033" w14:textId="77777777" w:rsidR="00953410" w:rsidRPr="00C71430" w:rsidRDefault="00953410" w:rsidP="00953410">
      <w:pPr>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953410" w:rsidRPr="00C71430" w14:paraId="7924E487" w14:textId="77777777" w:rsidTr="006B390F">
        <w:trPr>
          <w:jc w:val="center"/>
        </w:trPr>
        <w:tc>
          <w:tcPr>
            <w:tcW w:w="3103" w:type="dxa"/>
            <w:shd w:val="clear" w:color="auto" w:fill="CCECFF"/>
          </w:tcPr>
          <w:p w14:paraId="45671ACE" w14:textId="77777777" w:rsidR="00953410" w:rsidRPr="00C71430" w:rsidRDefault="00953410" w:rsidP="006B390F">
            <w:pPr>
              <w:rPr>
                <w:rFonts w:ascii="Tahoma" w:hAnsi="Tahoma" w:cs="Tahoma"/>
              </w:rPr>
            </w:pPr>
            <w:r w:rsidRPr="00C71430">
              <w:rPr>
                <w:rFonts w:ascii="Tahoma" w:hAnsi="Tahoma" w:cs="Tahoma"/>
              </w:rPr>
              <w:t>Paper size</w:t>
            </w:r>
          </w:p>
        </w:tc>
        <w:tc>
          <w:tcPr>
            <w:tcW w:w="6230" w:type="dxa"/>
          </w:tcPr>
          <w:p w14:paraId="1F7C285B" w14:textId="77777777" w:rsidR="00953410" w:rsidRPr="00C71430" w:rsidRDefault="00953410" w:rsidP="006B390F">
            <w:pPr>
              <w:rPr>
                <w:rFonts w:ascii="Tahoma" w:hAnsi="Tahoma" w:cs="Tahoma"/>
              </w:rPr>
            </w:pPr>
            <w:r w:rsidRPr="00C71430">
              <w:rPr>
                <w:rFonts w:ascii="Tahoma" w:hAnsi="Tahoma" w:cs="Tahoma"/>
              </w:rPr>
              <w:t>A4</w:t>
            </w:r>
          </w:p>
        </w:tc>
      </w:tr>
      <w:tr w:rsidR="00953410" w:rsidRPr="00C71430" w14:paraId="608A6C3D" w14:textId="77777777" w:rsidTr="006B390F">
        <w:trPr>
          <w:jc w:val="center"/>
        </w:trPr>
        <w:tc>
          <w:tcPr>
            <w:tcW w:w="3103" w:type="dxa"/>
            <w:shd w:val="clear" w:color="auto" w:fill="CCECFF"/>
          </w:tcPr>
          <w:p w14:paraId="175FF519" w14:textId="77777777" w:rsidR="00953410" w:rsidRPr="00C71430" w:rsidRDefault="00953410" w:rsidP="006B390F">
            <w:pPr>
              <w:rPr>
                <w:rFonts w:ascii="Tahoma" w:hAnsi="Tahoma" w:cs="Tahoma"/>
              </w:rPr>
            </w:pPr>
            <w:r w:rsidRPr="00C71430">
              <w:rPr>
                <w:rFonts w:ascii="Tahoma" w:hAnsi="Tahoma" w:cs="Tahoma"/>
              </w:rPr>
              <w:t>Reprinting require</w:t>
            </w:r>
          </w:p>
        </w:tc>
        <w:tc>
          <w:tcPr>
            <w:tcW w:w="6230" w:type="dxa"/>
          </w:tcPr>
          <w:p w14:paraId="574A82D8" w14:textId="77777777" w:rsidR="00953410" w:rsidRPr="00C71430" w:rsidRDefault="00953410" w:rsidP="006B390F">
            <w:pPr>
              <w:rPr>
                <w:rFonts w:ascii="Tahoma" w:hAnsi="Tahoma" w:cs="Tahoma"/>
              </w:rPr>
            </w:pPr>
            <w:r w:rsidRPr="00C71430">
              <w:rPr>
                <w:rFonts w:ascii="Tahoma" w:hAnsi="Tahoma" w:cs="Tahoma"/>
              </w:rPr>
              <w:t>Yes</w:t>
            </w:r>
          </w:p>
        </w:tc>
      </w:tr>
      <w:tr w:rsidR="00953410" w:rsidRPr="00C71430" w14:paraId="4226CEB8" w14:textId="77777777" w:rsidTr="006B390F">
        <w:trPr>
          <w:jc w:val="center"/>
        </w:trPr>
        <w:tc>
          <w:tcPr>
            <w:tcW w:w="3103" w:type="dxa"/>
            <w:shd w:val="clear" w:color="auto" w:fill="CCECFF"/>
          </w:tcPr>
          <w:p w14:paraId="39673CD9" w14:textId="77777777" w:rsidR="00953410" w:rsidRPr="00C71430" w:rsidRDefault="00953410" w:rsidP="006B390F">
            <w:pPr>
              <w:rPr>
                <w:rFonts w:ascii="Tahoma" w:hAnsi="Tahoma" w:cs="Tahoma"/>
              </w:rPr>
            </w:pPr>
            <w:r w:rsidRPr="00C71430">
              <w:rPr>
                <w:rFonts w:ascii="Tahoma" w:hAnsi="Tahoma" w:cs="Tahoma"/>
              </w:rPr>
              <w:t>Searching criteria</w:t>
            </w:r>
          </w:p>
        </w:tc>
        <w:tc>
          <w:tcPr>
            <w:tcW w:w="6230" w:type="dxa"/>
          </w:tcPr>
          <w:p w14:paraId="48961EC2" w14:textId="382086D5" w:rsidR="00953410" w:rsidRPr="00C71430" w:rsidRDefault="00953410" w:rsidP="006B390F">
            <w:pPr>
              <w:rPr>
                <w:rFonts w:ascii="Tahoma" w:hAnsi="Tahoma" w:cs="Tahoma"/>
              </w:rPr>
            </w:pPr>
            <w:r w:rsidRPr="00C71430">
              <w:rPr>
                <w:rFonts w:ascii="Tahoma" w:hAnsi="Tahoma" w:cs="Tahoma"/>
              </w:rPr>
              <w:t xml:space="preserve">Account no, </w:t>
            </w:r>
            <w:r w:rsidRPr="00C71430">
              <w:rPr>
                <w:rFonts w:ascii="Tahoma" w:hAnsi="Tahoma" w:cs="Tahoma"/>
                <w:color w:val="FF0000"/>
              </w:rPr>
              <w:t>Date</w:t>
            </w:r>
            <w:r w:rsidR="008C4D04" w:rsidRPr="00C71430">
              <w:rPr>
                <w:rFonts w:ascii="Tahoma" w:hAnsi="Tahoma" w:cs="Tahoma"/>
                <w:color w:val="FF0000"/>
              </w:rPr>
              <w:t xml:space="preserve"> range</w:t>
            </w:r>
          </w:p>
        </w:tc>
      </w:tr>
    </w:tbl>
    <w:p w14:paraId="3B128E00" w14:textId="77777777" w:rsidR="00953410" w:rsidRPr="00C71430" w:rsidRDefault="00953410" w:rsidP="006E3BCD">
      <w:pPr>
        <w:rPr>
          <w:rFonts w:ascii="Tahoma" w:hAnsi="Tahoma" w:cs="Tahoma"/>
        </w:rPr>
      </w:pPr>
    </w:p>
    <w:p w14:paraId="51B7D3E8" w14:textId="77777777" w:rsidR="00112E6E" w:rsidRPr="00C71430" w:rsidRDefault="00112E6E" w:rsidP="00112E6E">
      <w:pPr>
        <w:pStyle w:val="Heading3"/>
        <w:rPr>
          <w:rFonts w:ascii="Tahoma" w:hAnsi="Tahoma" w:cs="Tahoma"/>
        </w:rPr>
      </w:pPr>
      <w:bookmarkStart w:id="220" w:name="_Toc145230652"/>
      <w:bookmarkStart w:id="221" w:name="_Toc145231055"/>
      <w:r w:rsidRPr="00C71430">
        <w:rPr>
          <w:rFonts w:ascii="Tahoma" w:hAnsi="Tahoma" w:cs="Tahoma"/>
        </w:rPr>
        <w:t>File / API Layout and Data Sheet</w:t>
      </w:r>
      <w:bookmarkEnd w:id="220"/>
      <w:bookmarkEnd w:id="221"/>
    </w:p>
    <w:p w14:paraId="20EF0350" w14:textId="5178B690" w:rsidR="006E3BCD" w:rsidRPr="00C71430" w:rsidRDefault="004B79F9">
      <w:pPr>
        <w:pStyle w:val="ListParagraph"/>
        <w:numPr>
          <w:ilvl w:val="0"/>
          <w:numId w:val="17"/>
        </w:numPr>
        <w:ind w:left="1418"/>
        <w:rPr>
          <w:rFonts w:ascii="Tahoma" w:hAnsi="Tahoma" w:cs="Tahoma"/>
        </w:rPr>
      </w:pPr>
      <w:r w:rsidRPr="00C71430">
        <w:rPr>
          <w:rFonts w:ascii="Tahoma" w:hAnsi="Tahoma" w:cs="Tahoma"/>
        </w:rPr>
        <w:t>S</w:t>
      </w:r>
      <w:r w:rsidR="006E3BCD" w:rsidRPr="00C71430">
        <w:rPr>
          <w:rFonts w:ascii="Tahoma" w:hAnsi="Tahoma" w:cs="Tahoma"/>
        </w:rPr>
        <w:t>end to e-Service</w:t>
      </w:r>
    </w:p>
    <w:p w14:paraId="2CADBB2A" w14:textId="77777777" w:rsidR="006E3BCD" w:rsidRPr="00C71430" w:rsidRDefault="006E3BCD" w:rsidP="006E3BCD">
      <w:pPr>
        <w:ind w:left="360"/>
        <w:rPr>
          <w:rFonts w:ascii="Tahoma" w:hAnsi="Tahoma" w:cs="Tahoma"/>
        </w:rPr>
      </w:pPr>
    </w:p>
    <w:p w14:paraId="14495323" w14:textId="77777777" w:rsidR="00112E6E" w:rsidRPr="00C71430" w:rsidRDefault="00112E6E" w:rsidP="00112E6E">
      <w:pPr>
        <w:pStyle w:val="Heading3"/>
        <w:rPr>
          <w:rFonts w:ascii="Tahoma" w:hAnsi="Tahoma" w:cs="Tahoma"/>
        </w:rPr>
      </w:pPr>
      <w:bookmarkStart w:id="222" w:name="_Toc145230653"/>
      <w:bookmarkStart w:id="223" w:name="_Toc145231056"/>
      <w:r w:rsidRPr="00C71430">
        <w:rPr>
          <w:rFonts w:ascii="Tahoma" w:hAnsi="Tahoma" w:cs="Tahoma"/>
        </w:rPr>
        <w:t>Report Layout and Data Sheet</w:t>
      </w:r>
      <w:bookmarkEnd w:id="222"/>
      <w:bookmarkEnd w:id="223"/>
    </w:p>
    <w:p w14:paraId="49964FBD" w14:textId="2C842EBC" w:rsidR="006E3BCD" w:rsidRPr="00C71430" w:rsidRDefault="006E3BCD" w:rsidP="006E3BCD">
      <w:pPr>
        <w:ind w:left="360"/>
        <w:rPr>
          <w:rFonts w:ascii="Tahoma" w:hAnsi="Tahoma" w:cs="Tahoma"/>
          <w:color w:val="FF0000"/>
        </w:rPr>
      </w:pPr>
      <w:r w:rsidRPr="00C71430">
        <w:rPr>
          <w:rFonts w:ascii="Tahoma" w:hAnsi="Tahoma" w:cs="Tahoma"/>
          <w:color w:val="FF0000"/>
        </w:rPr>
        <w:t xml:space="preserve">According to </w:t>
      </w:r>
      <w:r w:rsidR="008C4D04" w:rsidRPr="00C71430">
        <w:rPr>
          <w:rFonts w:ascii="Tahoma" w:hAnsi="Tahoma" w:cs="Tahoma"/>
          <w:color w:val="FF0000"/>
        </w:rPr>
        <w:t>6</w:t>
      </w:r>
      <w:r w:rsidRPr="00C71430">
        <w:rPr>
          <w:rFonts w:ascii="Tahoma" w:hAnsi="Tahoma" w:cs="Tahoma"/>
          <w:color w:val="FF0000"/>
        </w:rPr>
        <w:t>.3</w:t>
      </w:r>
    </w:p>
    <w:p w14:paraId="659C99C3" w14:textId="77777777" w:rsidR="006E3BCD" w:rsidRPr="00C71430" w:rsidRDefault="006E3BCD" w:rsidP="006E3BCD">
      <w:pPr>
        <w:rPr>
          <w:rFonts w:ascii="Tahoma" w:hAnsi="Tahoma" w:cs="Tahoma"/>
        </w:rPr>
      </w:pPr>
    </w:p>
    <w:p w14:paraId="5C070FC0" w14:textId="77777777" w:rsidR="00112E6E" w:rsidRPr="00C71430" w:rsidRDefault="00112E6E" w:rsidP="00112E6E">
      <w:pPr>
        <w:pStyle w:val="Heading3"/>
        <w:rPr>
          <w:rFonts w:ascii="Tahoma" w:hAnsi="Tahoma" w:cs="Tahoma"/>
        </w:rPr>
      </w:pPr>
      <w:bookmarkStart w:id="224" w:name="_Toc145230654"/>
      <w:bookmarkStart w:id="225" w:name="_Toc145231057"/>
      <w:r w:rsidRPr="00C71430">
        <w:rPr>
          <w:rFonts w:ascii="Tahoma" w:hAnsi="Tahoma" w:cs="Tahoma"/>
        </w:rPr>
        <w:t>Additional Impacts</w:t>
      </w:r>
      <w:bookmarkEnd w:id="224"/>
      <w:bookmarkEnd w:id="225"/>
    </w:p>
    <w:p w14:paraId="35079AB0" w14:textId="77777777" w:rsidR="006E3BCD" w:rsidRPr="00C71430" w:rsidRDefault="006E3BCD" w:rsidP="006E3BCD">
      <w:pPr>
        <w:ind w:firstLine="360"/>
        <w:rPr>
          <w:rFonts w:ascii="Tahoma" w:hAnsi="Tahoma" w:cs="Tahoma"/>
        </w:rPr>
      </w:pPr>
      <w:r w:rsidRPr="00C71430">
        <w:rPr>
          <w:rFonts w:ascii="Tahoma" w:hAnsi="Tahoma" w:cs="Tahoma"/>
        </w:rPr>
        <w:t>Not Applicable.</w:t>
      </w:r>
    </w:p>
    <w:p w14:paraId="38AAC029" w14:textId="77777777" w:rsidR="00112E6E" w:rsidRPr="00C71430" w:rsidRDefault="00112E6E" w:rsidP="00112E6E">
      <w:pPr>
        <w:rPr>
          <w:rFonts w:ascii="Tahoma" w:hAnsi="Tahoma" w:cs="Tahoma"/>
        </w:rPr>
      </w:pPr>
    </w:p>
    <w:p w14:paraId="5B1F204C" w14:textId="77777777" w:rsidR="00FF383A" w:rsidRPr="00C71430" w:rsidRDefault="00FF383A" w:rsidP="00112E6E">
      <w:pPr>
        <w:rPr>
          <w:rFonts w:ascii="Tahoma" w:hAnsi="Tahoma" w:cs="Tahoma"/>
        </w:rPr>
      </w:pPr>
    </w:p>
    <w:p w14:paraId="73B3C34E" w14:textId="77777777" w:rsidR="00FF383A" w:rsidRPr="00C71430" w:rsidRDefault="00FF383A" w:rsidP="00112E6E">
      <w:pPr>
        <w:rPr>
          <w:rFonts w:ascii="Tahoma" w:hAnsi="Tahoma" w:cs="Tahoma"/>
        </w:rPr>
      </w:pPr>
    </w:p>
    <w:p w14:paraId="50868483" w14:textId="77777777" w:rsidR="00FF383A" w:rsidRPr="00C71430" w:rsidRDefault="00FF383A" w:rsidP="00112E6E">
      <w:pPr>
        <w:rPr>
          <w:rFonts w:ascii="Tahoma" w:hAnsi="Tahoma" w:cs="Tahoma"/>
        </w:rPr>
      </w:pPr>
    </w:p>
    <w:p w14:paraId="4739048C" w14:textId="77777777" w:rsidR="00FF383A" w:rsidRPr="00C71430" w:rsidRDefault="00FF383A" w:rsidP="00112E6E">
      <w:pPr>
        <w:rPr>
          <w:rFonts w:ascii="Tahoma" w:hAnsi="Tahoma" w:cs="Tahoma"/>
        </w:rPr>
      </w:pPr>
    </w:p>
    <w:p w14:paraId="4BE9EAA3" w14:textId="77777777" w:rsidR="00FF383A" w:rsidRPr="00C71430" w:rsidRDefault="00FF383A" w:rsidP="00112E6E">
      <w:pPr>
        <w:rPr>
          <w:rFonts w:ascii="Tahoma" w:hAnsi="Tahoma" w:cs="Tahoma"/>
        </w:rPr>
      </w:pPr>
    </w:p>
    <w:p w14:paraId="1BAF822B" w14:textId="77777777" w:rsidR="00FF383A" w:rsidRPr="00C71430" w:rsidRDefault="00FF383A" w:rsidP="00112E6E">
      <w:pPr>
        <w:rPr>
          <w:rFonts w:ascii="Tahoma" w:hAnsi="Tahoma" w:cs="Tahoma"/>
        </w:rPr>
      </w:pPr>
    </w:p>
    <w:p w14:paraId="789CD62A" w14:textId="77777777" w:rsidR="00FF383A" w:rsidRPr="00C71430" w:rsidRDefault="00FF383A" w:rsidP="00112E6E">
      <w:pPr>
        <w:rPr>
          <w:rFonts w:ascii="Tahoma" w:hAnsi="Tahoma" w:cs="Tahoma"/>
        </w:rPr>
      </w:pPr>
    </w:p>
    <w:p w14:paraId="411A62E1" w14:textId="77777777" w:rsidR="00FF383A" w:rsidRPr="00C71430" w:rsidRDefault="00FF383A" w:rsidP="00112E6E">
      <w:pPr>
        <w:rPr>
          <w:rFonts w:ascii="Tahoma" w:hAnsi="Tahoma" w:cs="Tahoma"/>
        </w:rPr>
      </w:pPr>
    </w:p>
    <w:p w14:paraId="030E51E7" w14:textId="77777777" w:rsidR="00FF383A" w:rsidRPr="00C71430" w:rsidRDefault="00FF383A" w:rsidP="00112E6E">
      <w:pPr>
        <w:rPr>
          <w:rFonts w:ascii="Tahoma" w:hAnsi="Tahoma" w:cs="Tahoma"/>
        </w:rPr>
      </w:pPr>
    </w:p>
    <w:p w14:paraId="71D1D300" w14:textId="77777777" w:rsidR="00FF383A" w:rsidRPr="00C71430" w:rsidRDefault="00FF383A" w:rsidP="00112E6E">
      <w:pPr>
        <w:rPr>
          <w:rFonts w:ascii="Tahoma" w:hAnsi="Tahoma" w:cs="Tahoma"/>
        </w:rPr>
      </w:pPr>
    </w:p>
    <w:p w14:paraId="4EE7631F" w14:textId="6E4FF632" w:rsidR="00112E6E" w:rsidRPr="00C71430" w:rsidRDefault="000B1FA2" w:rsidP="00112E6E">
      <w:pPr>
        <w:pStyle w:val="Heading2"/>
        <w:rPr>
          <w:rFonts w:ascii="Tahoma" w:hAnsi="Tahoma" w:cs="Tahoma"/>
        </w:rPr>
      </w:pPr>
      <w:bookmarkStart w:id="226" w:name="_Toc145230655"/>
      <w:bookmarkStart w:id="227" w:name="_Toc145231058"/>
      <w:r w:rsidRPr="00C71430">
        <w:rPr>
          <w:rFonts w:ascii="Tahoma" w:hAnsi="Tahoma" w:cs="Tahoma"/>
        </w:rPr>
        <w:t xml:space="preserve">Time </w:t>
      </w:r>
      <w:r w:rsidR="00112E6E" w:rsidRPr="00C71430">
        <w:rPr>
          <w:rFonts w:ascii="Tahoma" w:hAnsi="Tahoma" w:cs="Tahoma"/>
        </w:rPr>
        <w:t>Deposit C</w:t>
      </w:r>
      <w:r w:rsidR="00932B81" w:rsidRPr="00C71430">
        <w:rPr>
          <w:rFonts w:ascii="Tahoma" w:hAnsi="Tahoma" w:cs="Tahoma"/>
        </w:rPr>
        <w:t>erti</w:t>
      </w:r>
      <w:r w:rsidRPr="00C71430">
        <w:rPr>
          <w:rFonts w:ascii="Tahoma" w:hAnsi="Tahoma" w:cs="Tahoma"/>
        </w:rPr>
        <w:t>ficate</w:t>
      </w:r>
      <w:bookmarkEnd w:id="226"/>
      <w:bookmarkEnd w:id="227"/>
    </w:p>
    <w:p w14:paraId="36A71B45"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5026"/>
        <w:gridCol w:w="5027"/>
      </w:tblGrid>
      <w:tr w:rsidR="009F2483" w:rsidRPr="00C71430" w14:paraId="0AC2D7E7" w14:textId="77777777" w:rsidTr="006B390F">
        <w:tc>
          <w:tcPr>
            <w:tcW w:w="5026" w:type="dxa"/>
          </w:tcPr>
          <w:p w14:paraId="6D978C17" w14:textId="35C48E40" w:rsidR="009F2483" w:rsidRPr="00C71430" w:rsidRDefault="00A52554" w:rsidP="006B390F">
            <w:pPr>
              <w:rPr>
                <w:rFonts w:ascii="Tahoma" w:hAnsi="Tahoma" w:cs="Tahoma"/>
              </w:rPr>
            </w:pPr>
            <w:r w:rsidRPr="00C71430">
              <w:rPr>
                <w:rFonts w:ascii="Tahoma" w:hAnsi="Tahoma" w:cs="Tahoma"/>
              </w:rPr>
              <w:lastRenderedPageBreak/>
              <w:t xml:space="preserve">DPS-70 </w:t>
            </w:r>
            <w:r w:rsidR="009F2483" w:rsidRPr="00C71430">
              <w:rPr>
                <w:rFonts w:ascii="Tahoma" w:hAnsi="Tahoma" w:cs="Tahoma"/>
                <w:cs/>
              </w:rPr>
              <w:t>สามารถสร้างบัตรเงินฝาก ประเภทบัญชีเงินฝากประจำ ตามรูปแบบที่ธนาคารกำหนด</w:t>
            </w:r>
          </w:p>
          <w:p w14:paraId="69E652C0" w14:textId="77777777" w:rsidR="009F2483" w:rsidRPr="00C71430" w:rsidRDefault="009F2483" w:rsidP="006B390F">
            <w:pPr>
              <w:rPr>
                <w:rFonts w:ascii="Tahoma" w:hAnsi="Tahoma" w:cs="Tahoma"/>
              </w:rPr>
            </w:pPr>
          </w:p>
        </w:tc>
        <w:tc>
          <w:tcPr>
            <w:tcW w:w="5027" w:type="dxa"/>
          </w:tcPr>
          <w:p w14:paraId="44018E74" w14:textId="0C8F2D0D" w:rsidR="009F2483" w:rsidRPr="00C71430" w:rsidRDefault="009F2483" w:rsidP="006B390F">
            <w:pPr>
              <w:rPr>
                <w:rFonts w:ascii="Tahoma" w:hAnsi="Tahoma" w:cs="Tahoma"/>
              </w:rPr>
            </w:pPr>
            <w:r w:rsidRPr="00C71430">
              <w:rPr>
                <w:rFonts w:ascii="Tahoma" w:hAnsi="Tahoma" w:cs="Tahoma"/>
              </w:rPr>
              <w:t>Able to create a deposit c</w:t>
            </w:r>
            <w:r w:rsidR="009B767B" w:rsidRPr="00C71430">
              <w:rPr>
                <w:rFonts w:ascii="Tahoma" w:hAnsi="Tahoma" w:cs="Tahoma"/>
              </w:rPr>
              <w:t>ertificate</w:t>
            </w:r>
            <w:r w:rsidRPr="00C71430">
              <w:rPr>
                <w:rFonts w:ascii="Tahoma" w:hAnsi="Tahoma" w:cs="Tahoma"/>
              </w:rPr>
              <w:t xml:space="preserve"> </w:t>
            </w:r>
            <w:r w:rsidR="009B767B" w:rsidRPr="00C71430">
              <w:rPr>
                <w:rFonts w:ascii="Tahoma" w:hAnsi="Tahoma" w:cs="Tahoma"/>
              </w:rPr>
              <w:t>time</w:t>
            </w:r>
            <w:r w:rsidRPr="00C71430">
              <w:rPr>
                <w:rFonts w:ascii="Tahoma" w:hAnsi="Tahoma" w:cs="Tahoma"/>
              </w:rPr>
              <w:t xml:space="preserve"> deposit account type according to the form specified by the bank</w:t>
            </w:r>
          </w:p>
        </w:tc>
      </w:tr>
    </w:tbl>
    <w:p w14:paraId="4AF841A8" w14:textId="6D4A7515" w:rsidR="00112E6E" w:rsidRPr="00C71430" w:rsidRDefault="00112E6E" w:rsidP="00112E6E">
      <w:pPr>
        <w:pStyle w:val="Heading3"/>
        <w:rPr>
          <w:rFonts w:ascii="Tahoma" w:hAnsi="Tahoma" w:cs="Tahoma"/>
        </w:rPr>
      </w:pPr>
      <w:bookmarkStart w:id="228" w:name="_Toc145230656"/>
      <w:bookmarkStart w:id="229" w:name="_Toc145231059"/>
      <w:r w:rsidRPr="00C71430">
        <w:rPr>
          <w:rFonts w:ascii="Tahoma" w:hAnsi="Tahoma" w:cs="Tahoma"/>
        </w:rPr>
        <w:t>Purpose</w:t>
      </w:r>
      <w:bookmarkEnd w:id="228"/>
      <w:bookmarkEnd w:id="229"/>
    </w:p>
    <w:p w14:paraId="73CB4124" w14:textId="0E3F6921" w:rsidR="00454AB8" w:rsidRPr="00C71430" w:rsidRDefault="00454AB8" w:rsidP="00E23B7C">
      <w:pPr>
        <w:shd w:val="clear" w:color="auto" w:fill="FDFDFD"/>
        <w:ind w:left="360"/>
        <w:rPr>
          <w:rFonts w:ascii="Tahoma" w:hAnsi="Tahoma" w:cs="Tahoma"/>
          <w:lang w:val="en"/>
        </w:rPr>
      </w:pPr>
      <w:r w:rsidRPr="00C71430">
        <w:rPr>
          <w:rFonts w:ascii="Tahoma" w:hAnsi="Tahoma" w:cs="Tahoma"/>
        </w:rPr>
        <w:t xml:space="preserve">The purpose is </w:t>
      </w:r>
      <w:r w:rsidRPr="00C71430">
        <w:rPr>
          <w:rFonts w:ascii="Tahoma" w:hAnsi="Tahoma" w:cs="Tahoma"/>
          <w:lang w:val="en"/>
        </w:rPr>
        <w:t>to create a certificate of deposit for customers</w:t>
      </w:r>
      <w:r w:rsidRPr="00C71430">
        <w:rPr>
          <w:rFonts w:ascii="Tahoma" w:hAnsi="Tahoma" w:cs="Tahoma"/>
          <w:cs/>
          <w:lang w:val="en"/>
        </w:rPr>
        <w:t xml:space="preserve"> </w:t>
      </w:r>
      <w:r w:rsidRPr="00C71430">
        <w:rPr>
          <w:rFonts w:ascii="Tahoma" w:hAnsi="Tahoma" w:cs="Tahoma"/>
        </w:rPr>
        <w:t xml:space="preserve">which are </w:t>
      </w:r>
      <w:r w:rsidRPr="00C71430">
        <w:rPr>
          <w:rFonts w:ascii="Tahoma" w:hAnsi="Tahoma" w:cs="Tahoma"/>
          <w:lang w:val="en"/>
        </w:rPr>
        <w:t xml:space="preserve">type of time deposit account </w:t>
      </w:r>
      <w:r w:rsidR="002869D5" w:rsidRPr="00C71430">
        <w:rPr>
          <w:rFonts w:ascii="Tahoma" w:hAnsi="Tahoma" w:cs="Tahoma"/>
          <w:lang w:val="en"/>
        </w:rPr>
        <w:t>in</w:t>
      </w:r>
      <w:r w:rsidRPr="00C71430">
        <w:rPr>
          <w:rFonts w:ascii="Tahoma" w:hAnsi="Tahoma" w:cs="Tahoma"/>
          <w:lang w:val="en"/>
        </w:rPr>
        <w:t xml:space="preserve"> each time they make a deposit. </w:t>
      </w:r>
    </w:p>
    <w:p w14:paraId="66B8B0C0" w14:textId="77777777" w:rsidR="00454AB8" w:rsidRPr="00C71430" w:rsidRDefault="00454AB8" w:rsidP="00454AB8">
      <w:pPr>
        <w:shd w:val="clear" w:color="auto" w:fill="FDFDFD"/>
        <w:rPr>
          <w:rFonts w:ascii="Tahoma" w:hAnsi="Tahoma" w:cs="Tahoma"/>
          <w:sz w:val="21"/>
          <w:szCs w:val="21"/>
          <w:lang w:val="en"/>
        </w:rPr>
      </w:pPr>
    </w:p>
    <w:p w14:paraId="36B1A808" w14:textId="77777777" w:rsidR="00112E6E" w:rsidRPr="00C71430" w:rsidRDefault="00112E6E" w:rsidP="00112E6E">
      <w:pPr>
        <w:pStyle w:val="Heading3"/>
        <w:rPr>
          <w:rFonts w:ascii="Tahoma" w:hAnsi="Tahoma" w:cs="Tahoma"/>
        </w:rPr>
      </w:pPr>
      <w:bookmarkStart w:id="230" w:name="_Toc145230657"/>
      <w:bookmarkStart w:id="231" w:name="_Toc145231060"/>
      <w:r w:rsidRPr="00C71430">
        <w:rPr>
          <w:rFonts w:ascii="Tahoma" w:hAnsi="Tahoma" w:cs="Tahoma"/>
        </w:rPr>
        <w:t>Background</w:t>
      </w:r>
      <w:bookmarkEnd w:id="230"/>
      <w:bookmarkEnd w:id="231"/>
    </w:p>
    <w:p w14:paraId="292E7059" w14:textId="16872218" w:rsidR="000B1FA2" w:rsidRPr="00C71430" w:rsidRDefault="000B1FA2" w:rsidP="002B2B72">
      <w:pPr>
        <w:spacing w:after="240"/>
        <w:ind w:firstLine="720"/>
        <w:rPr>
          <w:rFonts w:ascii="Tahoma" w:hAnsi="Tahoma" w:cs="Tahoma"/>
        </w:rPr>
      </w:pPr>
      <w:r w:rsidRPr="00C71430">
        <w:rPr>
          <w:rFonts w:ascii="Tahoma" w:hAnsi="Tahoma" w:cs="Tahoma"/>
        </w:rPr>
        <w:t xml:space="preserve">7.2.1 EXIM Current Business Practice (as-is) </w:t>
      </w:r>
    </w:p>
    <w:p w14:paraId="49C44B06" w14:textId="5227274A" w:rsidR="00BB1618" w:rsidRPr="00C71430" w:rsidRDefault="00D1289C">
      <w:pPr>
        <w:pStyle w:val="ListParagraph"/>
        <w:numPr>
          <w:ilvl w:val="0"/>
          <w:numId w:val="11"/>
        </w:numPr>
        <w:rPr>
          <w:rFonts w:ascii="Tahoma" w:hAnsi="Tahoma" w:cs="Tahoma"/>
        </w:rPr>
      </w:pPr>
      <w:r w:rsidRPr="00C71430">
        <w:rPr>
          <w:rFonts w:ascii="Tahoma" w:hAnsi="Tahoma" w:cs="Tahoma"/>
        </w:rPr>
        <w:t>C</w:t>
      </w:r>
      <w:r w:rsidR="00BB1618" w:rsidRPr="00C71430">
        <w:rPr>
          <w:rFonts w:ascii="Tahoma" w:hAnsi="Tahoma" w:cs="Tahoma"/>
        </w:rPr>
        <w:t>ertificate provided by AS/400</w:t>
      </w:r>
      <w:r w:rsidR="00E23B7C" w:rsidRPr="00C71430">
        <w:rPr>
          <w:rFonts w:ascii="Tahoma" w:hAnsi="Tahoma" w:cs="Tahoma"/>
        </w:rPr>
        <w:t>.</w:t>
      </w:r>
    </w:p>
    <w:p w14:paraId="23BE556B" w14:textId="4ACF897A" w:rsidR="00BB1618" w:rsidRPr="00C71430" w:rsidRDefault="00BB1618">
      <w:pPr>
        <w:pStyle w:val="ListParagraph"/>
        <w:numPr>
          <w:ilvl w:val="0"/>
          <w:numId w:val="11"/>
        </w:numPr>
        <w:rPr>
          <w:rFonts w:ascii="Tahoma" w:hAnsi="Tahoma" w:cs="Tahoma"/>
        </w:rPr>
      </w:pPr>
      <w:r w:rsidRPr="00C71430">
        <w:rPr>
          <w:rFonts w:ascii="Tahoma" w:hAnsi="Tahoma" w:cs="Tahoma"/>
        </w:rPr>
        <w:t>Print</w:t>
      </w:r>
      <w:r w:rsidR="009B0687" w:rsidRPr="00C71430">
        <w:rPr>
          <w:rFonts w:ascii="Tahoma" w:hAnsi="Tahoma" w:cs="Tahoma"/>
        </w:rPr>
        <w:t>ing</w:t>
      </w:r>
      <w:r w:rsidRPr="00C71430">
        <w:rPr>
          <w:rFonts w:ascii="Tahoma" w:hAnsi="Tahoma" w:cs="Tahoma"/>
        </w:rPr>
        <w:t xml:space="preserve"> using preprinted form</w:t>
      </w:r>
      <w:r w:rsidR="00E23B7C" w:rsidRPr="00C71430">
        <w:rPr>
          <w:rFonts w:ascii="Tahoma" w:hAnsi="Tahoma" w:cs="Tahoma"/>
        </w:rPr>
        <w:t>.</w:t>
      </w:r>
    </w:p>
    <w:p w14:paraId="3E8D21AF" w14:textId="77777777" w:rsidR="00521BC0" w:rsidRPr="00C71430" w:rsidRDefault="00521BC0" w:rsidP="000B1FA2">
      <w:pPr>
        <w:ind w:left="720"/>
        <w:rPr>
          <w:rFonts w:ascii="Tahoma" w:hAnsi="Tahoma" w:cs="Tahoma"/>
        </w:rPr>
      </w:pPr>
    </w:p>
    <w:p w14:paraId="4A7903D0" w14:textId="77777777" w:rsidR="00521BC0" w:rsidRPr="00C71430" w:rsidRDefault="00521BC0" w:rsidP="002B2B72">
      <w:pPr>
        <w:spacing w:after="240"/>
        <w:ind w:left="720"/>
        <w:rPr>
          <w:rFonts w:ascii="Tahoma" w:hAnsi="Tahoma" w:cs="Tahoma"/>
        </w:rPr>
      </w:pPr>
      <w:r w:rsidRPr="00C71430">
        <w:rPr>
          <w:rFonts w:ascii="Tahoma" w:hAnsi="Tahoma" w:cs="Tahoma"/>
        </w:rPr>
        <w:t>7.2.2 CBS9 Current Functionality</w:t>
      </w:r>
    </w:p>
    <w:p w14:paraId="598CFCD8" w14:textId="5CFB9206" w:rsidR="00521BC0" w:rsidRPr="00C71430" w:rsidRDefault="00521BC0">
      <w:pPr>
        <w:pStyle w:val="ListParagraph"/>
        <w:numPr>
          <w:ilvl w:val="0"/>
          <w:numId w:val="12"/>
        </w:numPr>
        <w:rPr>
          <w:rFonts w:ascii="Tahoma" w:hAnsi="Tahoma" w:cs="Tahoma"/>
        </w:rPr>
      </w:pPr>
      <w:r w:rsidRPr="00C71430">
        <w:rPr>
          <w:rFonts w:ascii="Tahoma" w:hAnsi="Tahoma" w:cs="Tahoma"/>
        </w:rPr>
        <w:t xml:space="preserve">CBS9 reports catalog support the “Term Deposit Confirmation” </w:t>
      </w:r>
    </w:p>
    <w:p w14:paraId="1079E870" w14:textId="77777777" w:rsidR="00521BC0" w:rsidRPr="00C71430" w:rsidRDefault="00521BC0" w:rsidP="000B1FA2">
      <w:pPr>
        <w:ind w:left="720"/>
        <w:rPr>
          <w:rFonts w:ascii="Tahoma" w:hAnsi="Tahoma" w:cs="Tahoma"/>
        </w:rPr>
      </w:pPr>
    </w:p>
    <w:p w14:paraId="78EDD897" w14:textId="3875349A" w:rsidR="00454AB8" w:rsidRPr="00C71430" w:rsidRDefault="00521BC0" w:rsidP="009B767B">
      <w:pPr>
        <w:ind w:left="720" w:hanging="578"/>
        <w:jc w:val="center"/>
        <w:rPr>
          <w:rFonts w:ascii="Tahoma" w:hAnsi="Tahoma" w:cs="Tahoma"/>
        </w:rPr>
      </w:pPr>
      <w:r w:rsidRPr="00C71430">
        <w:rPr>
          <w:rFonts w:ascii="Tahoma" w:hAnsi="Tahoma" w:cs="Tahoma"/>
          <w:noProof/>
          <w:lang w:val="en-SG" w:eastAsia="en-SG" w:bidi="ar-SA"/>
        </w:rPr>
        <w:drawing>
          <wp:inline distT="0" distB="0" distL="0" distR="0" wp14:anchorId="0D559462" wp14:editId="3A296F41">
            <wp:extent cx="5276850" cy="1542729"/>
            <wp:effectExtent l="0" t="0" r="0" b="635"/>
            <wp:docPr id="109853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7480" name=""/>
                    <pic:cNvPicPr/>
                  </pic:nvPicPr>
                  <pic:blipFill>
                    <a:blip r:embed="rId75"/>
                    <a:stretch>
                      <a:fillRect/>
                    </a:stretch>
                  </pic:blipFill>
                  <pic:spPr>
                    <a:xfrm>
                      <a:off x="0" y="0"/>
                      <a:ext cx="5345023" cy="1562660"/>
                    </a:xfrm>
                    <a:prstGeom prst="rect">
                      <a:avLst/>
                    </a:prstGeom>
                  </pic:spPr>
                </pic:pic>
              </a:graphicData>
            </a:graphic>
          </wp:inline>
        </w:drawing>
      </w:r>
    </w:p>
    <w:p w14:paraId="2551A2AE" w14:textId="77777777" w:rsidR="00521BC0" w:rsidRPr="00C71430" w:rsidRDefault="00521BC0" w:rsidP="00521BC0">
      <w:pPr>
        <w:ind w:left="720" w:hanging="578"/>
        <w:rPr>
          <w:rFonts w:ascii="Tahoma" w:hAnsi="Tahoma" w:cs="Tahoma"/>
        </w:rPr>
      </w:pPr>
    </w:p>
    <w:p w14:paraId="2975D00F" w14:textId="28876A48" w:rsidR="00521BC0" w:rsidRPr="00C71430" w:rsidRDefault="00521BC0">
      <w:pPr>
        <w:pStyle w:val="ListParagraph"/>
        <w:numPr>
          <w:ilvl w:val="0"/>
          <w:numId w:val="12"/>
        </w:numPr>
        <w:rPr>
          <w:rFonts w:ascii="Tahoma" w:hAnsi="Tahoma" w:cs="Tahoma"/>
        </w:rPr>
      </w:pPr>
      <w:r w:rsidRPr="00C71430">
        <w:rPr>
          <w:rFonts w:ascii="Tahoma" w:hAnsi="Tahoma" w:cs="Tahoma"/>
        </w:rPr>
        <w:t>Example layout</w:t>
      </w:r>
    </w:p>
    <w:p w14:paraId="3FD097A6" w14:textId="77777777" w:rsidR="009B767B" w:rsidRPr="00C71430" w:rsidRDefault="009B767B" w:rsidP="009B767B">
      <w:pPr>
        <w:rPr>
          <w:rFonts w:ascii="Tahoma" w:hAnsi="Tahoma" w:cs="Tahoma"/>
        </w:rPr>
      </w:pPr>
    </w:p>
    <w:p w14:paraId="315F7141" w14:textId="33B795D0" w:rsidR="009B767B" w:rsidRPr="00C71430" w:rsidRDefault="009B767B" w:rsidP="009B767B">
      <w:pPr>
        <w:jc w:val="center"/>
        <w:rPr>
          <w:rFonts w:ascii="Tahoma" w:hAnsi="Tahoma" w:cs="Tahoma"/>
        </w:rPr>
      </w:pPr>
      <w:r w:rsidRPr="00C71430">
        <w:rPr>
          <w:rFonts w:ascii="Tahoma" w:hAnsi="Tahoma" w:cs="Tahoma"/>
          <w:noProof/>
          <w:lang w:val="en-SG" w:eastAsia="en-SG" w:bidi="ar-SA"/>
        </w:rPr>
        <w:drawing>
          <wp:inline distT="0" distB="0" distL="0" distR="0" wp14:anchorId="24FB103A" wp14:editId="4711646F">
            <wp:extent cx="5029200" cy="2271464"/>
            <wp:effectExtent l="19050" t="19050" r="19050" b="14605"/>
            <wp:docPr id="19539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406" name=""/>
                    <pic:cNvPicPr/>
                  </pic:nvPicPr>
                  <pic:blipFill>
                    <a:blip r:embed="rId76"/>
                    <a:stretch>
                      <a:fillRect/>
                    </a:stretch>
                  </pic:blipFill>
                  <pic:spPr>
                    <a:xfrm>
                      <a:off x="0" y="0"/>
                      <a:ext cx="5103400" cy="2304977"/>
                    </a:xfrm>
                    <a:prstGeom prst="rect">
                      <a:avLst/>
                    </a:prstGeom>
                    <a:ln>
                      <a:solidFill>
                        <a:schemeClr val="bg1">
                          <a:lumMod val="75000"/>
                        </a:schemeClr>
                      </a:solidFill>
                    </a:ln>
                  </pic:spPr>
                </pic:pic>
              </a:graphicData>
            </a:graphic>
          </wp:inline>
        </w:drawing>
      </w:r>
    </w:p>
    <w:p w14:paraId="588801DD" w14:textId="77777777" w:rsidR="00112E6E" w:rsidRPr="00C71430" w:rsidRDefault="00112E6E" w:rsidP="00112E6E">
      <w:pPr>
        <w:pStyle w:val="Heading3"/>
        <w:rPr>
          <w:rFonts w:ascii="Tahoma" w:hAnsi="Tahoma" w:cs="Tahoma"/>
        </w:rPr>
      </w:pPr>
      <w:bookmarkStart w:id="232" w:name="_Toc145230658"/>
      <w:bookmarkStart w:id="233" w:name="_Toc145231061"/>
      <w:r w:rsidRPr="00C71430">
        <w:rPr>
          <w:rFonts w:ascii="Tahoma" w:hAnsi="Tahoma" w:cs="Tahoma"/>
        </w:rPr>
        <w:lastRenderedPageBreak/>
        <w:t>Supported Sample Transaction and Case from Customer</w:t>
      </w:r>
      <w:bookmarkEnd w:id="232"/>
      <w:bookmarkEnd w:id="233"/>
    </w:p>
    <w:p w14:paraId="377CA470" w14:textId="518A8D89" w:rsidR="00BB1618" w:rsidRPr="00C71430" w:rsidRDefault="008D395A" w:rsidP="00A03B1F">
      <w:pPr>
        <w:jc w:val="center"/>
        <w:rPr>
          <w:rFonts w:ascii="Tahoma" w:hAnsi="Tahoma" w:cs="Tahoma"/>
        </w:rPr>
      </w:pPr>
      <w:r w:rsidRPr="00C71430">
        <w:rPr>
          <w:rFonts w:ascii="Tahoma" w:hAnsi="Tahoma" w:cs="Tahoma"/>
          <w:noProof/>
          <w:lang w:val="en-SG" w:eastAsia="en-SG" w:bidi="ar-SA"/>
        </w:rPr>
        <w:drawing>
          <wp:inline distT="0" distB="0" distL="0" distR="0" wp14:anchorId="4B64AA91" wp14:editId="6FF068CB">
            <wp:extent cx="4623038" cy="3219615"/>
            <wp:effectExtent l="0" t="0" r="6350" b="0"/>
            <wp:docPr id="185521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7246" name=""/>
                    <pic:cNvPicPr/>
                  </pic:nvPicPr>
                  <pic:blipFill>
                    <a:blip r:embed="rId77"/>
                    <a:stretch>
                      <a:fillRect/>
                    </a:stretch>
                  </pic:blipFill>
                  <pic:spPr>
                    <a:xfrm>
                      <a:off x="0" y="0"/>
                      <a:ext cx="4623038" cy="3219615"/>
                    </a:xfrm>
                    <a:prstGeom prst="rect">
                      <a:avLst/>
                    </a:prstGeom>
                  </pic:spPr>
                </pic:pic>
              </a:graphicData>
            </a:graphic>
          </wp:inline>
        </w:drawing>
      </w:r>
    </w:p>
    <w:p w14:paraId="74BC55A5" w14:textId="77777777" w:rsidR="00112E6E" w:rsidRPr="00C71430" w:rsidRDefault="00112E6E" w:rsidP="00112E6E">
      <w:pPr>
        <w:pStyle w:val="Heading3"/>
        <w:rPr>
          <w:rFonts w:ascii="Tahoma" w:hAnsi="Tahoma" w:cs="Tahoma"/>
        </w:rPr>
      </w:pPr>
      <w:bookmarkStart w:id="234" w:name="_Toc145230659"/>
      <w:bookmarkStart w:id="235" w:name="_Toc145231062"/>
      <w:r w:rsidRPr="00C71430">
        <w:rPr>
          <w:rFonts w:ascii="Tahoma" w:hAnsi="Tahoma" w:cs="Tahoma"/>
        </w:rPr>
        <w:t>Menu Modification</w:t>
      </w:r>
      <w:bookmarkEnd w:id="234"/>
      <w:bookmarkEnd w:id="235"/>
    </w:p>
    <w:p w14:paraId="4859FEFC" w14:textId="4CCC4533" w:rsidR="00E66A0B" w:rsidRPr="00C71430" w:rsidRDefault="00E66A0B" w:rsidP="00E66A0B">
      <w:pPr>
        <w:ind w:left="360"/>
        <w:rPr>
          <w:rFonts w:ascii="Tahoma" w:hAnsi="Tahoma" w:cs="Tahoma"/>
        </w:rPr>
      </w:pPr>
      <w:r w:rsidRPr="00C71430">
        <w:rPr>
          <w:rFonts w:ascii="Tahoma" w:hAnsi="Tahoma" w:cs="Tahoma"/>
        </w:rPr>
        <w:t>Not Applicable.</w:t>
      </w:r>
    </w:p>
    <w:p w14:paraId="719B8C33" w14:textId="091EC451" w:rsidR="00E23B7C" w:rsidRPr="00C71430" w:rsidRDefault="00E23B7C" w:rsidP="00E23B7C">
      <w:pPr>
        <w:ind w:left="360"/>
        <w:rPr>
          <w:rFonts w:ascii="Tahoma" w:hAnsi="Tahoma" w:cs="Tahoma"/>
          <w:cs/>
        </w:rPr>
      </w:pPr>
    </w:p>
    <w:p w14:paraId="782E9D63" w14:textId="77777777" w:rsidR="00112E6E" w:rsidRPr="00C71430" w:rsidRDefault="00112E6E" w:rsidP="00112E6E">
      <w:pPr>
        <w:pStyle w:val="Heading3"/>
        <w:rPr>
          <w:rFonts w:ascii="Tahoma" w:hAnsi="Tahoma" w:cs="Tahoma"/>
        </w:rPr>
      </w:pPr>
      <w:bookmarkStart w:id="236" w:name="_Toc145230660"/>
      <w:bookmarkStart w:id="237" w:name="_Toc145231063"/>
      <w:r w:rsidRPr="00C71430">
        <w:rPr>
          <w:rFonts w:ascii="Tahoma" w:hAnsi="Tahoma" w:cs="Tahoma"/>
        </w:rPr>
        <w:t>Screen Layout and Data Sheet</w:t>
      </w:r>
      <w:bookmarkEnd w:id="236"/>
      <w:bookmarkEnd w:id="237"/>
    </w:p>
    <w:p w14:paraId="6BDFB39E" w14:textId="538791C3" w:rsidR="00563A91" w:rsidRPr="00C71430" w:rsidRDefault="00563A91" w:rsidP="00563A91">
      <w:pPr>
        <w:ind w:left="360"/>
        <w:rPr>
          <w:rFonts w:ascii="Tahoma" w:hAnsi="Tahoma" w:cs="Tahoma"/>
        </w:rPr>
      </w:pPr>
      <w:r w:rsidRPr="00C71430">
        <w:rPr>
          <w:rFonts w:ascii="Tahoma" w:hAnsi="Tahoma" w:cs="Tahoma"/>
        </w:rPr>
        <w:t>Not Applicable.</w:t>
      </w:r>
    </w:p>
    <w:p w14:paraId="2FD6A029" w14:textId="77777777" w:rsidR="00563A91" w:rsidRPr="00C71430" w:rsidRDefault="00563A91" w:rsidP="00563A91">
      <w:pPr>
        <w:ind w:left="360"/>
        <w:rPr>
          <w:rFonts w:ascii="Tahoma" w:hAnsi="Tahoma" w:cs="Tahoma"/>
        </w:rPr>
      </w:pPr>
    </w:p>
    <w:p w14:paraId="2F58E84F" w14:textId="77777777" w:rsidR="00112E6E" w:rsidRPr="00C71430" w:rsidRDefault="00112E6E" w:rsidP="00112E6E">
      <w:pPr>
        <w:pStyle w:val="Heading3"/>
        <w:rPr>
          <w:rFonts w:ascii="Tahoma" w:hAnsi="Tahoma" w:cs="Tahoma"/>
        </w:rPr>
      </w:pPr>
      <w:bookmarkStart w:id="238" w:name="_Toc145230661"/>
      <w:bookmarkStart w:id="239" w:name="_Toc145231064"/>
      <w:r w:rsidRPr="00C71430">
        <w:rPr>
          <w:rFonts w:ascii="Tahoma" w:hAnsi="Tahoma" w:cs="Tahoma"/>
        </w:rPr>
        <w:t>Business Rule / Business Logic</w:t>
      </w:r>
      <w:bookmarkEnd w:id="238"/>
      <w:bookmarkEnd w:id="239"/>
    </w:p>
    <w:p w14:paraId="1E54360A" w14:textId="25DBACCB" w:rsidR="00563A91" w:rsidRPr="00C71430" w:rsidRDefault="009B0687" w:rsidP="009B0687">
      <w:pPr>
        <w:pStyle w:val="ListParagraph"/>
        <w:numPr>
          <w:ilvl w:val="0"/>
          <w:numId w:val="12"/>
        </w:numPr>
        <w:rPr>
          <w:rFonts w:ascii="Tahoma" w:hAnsi="Tahoma" w:cs="Tahoma"/>
        </w:rPr>
      </w:pPr>
      <w:r w:rsidRPr="00C71430">
        <w:rPr>
          <w:rFonts w:ascii="Tahoma" w:hAnsi="Tahoma" w:cs="Tahoma"/>
        </w:rPr>
        <w:t>G</w:t>
      </w:r>
      <w:r w:rsidR="00563A91" w:rsidRPr="00C71430">
        <w:rPr>
          <w:rFonts w:ascii="Tahoma" w:hAnsi="Tahoma" w:cs="Tahoma"/>
        </w:rPr>
        <w:t>enerate deposit certification</w:t>
      </w:r>
      <w:r w:rsidR="00ED530E" w:rsidRPr="00C71430">
        <w:rPr>
          <w:rFonts w:ascii="Tahoma" w:hAnsi="Tahoma" w:cs="Tahoma"/>
          <w:cs/>
        </w:rPr>
        <w:t xml:space="preserve"> </w:t>
      </w:r>
      <w:r w:rsidR="00ED530E" w:rsidRPr="00C71430">
        <w:rPr>
          <w:rFonts w:ascii="Tahoma" w:hAnsi="Tahoma" w:cs="Tahoma"/>
        </w:rPr>
        <w:t>for time deposit account once customers have money deposit in each time</w:t>
      </w:r>
      <w:r w:rsidR="008C4D04" w:rsidRPr="00C71430">
        <w:rPr>
          <w:rFonts w:ascii="Tahoma" w:hAnsi="Tahoma" w:cs="Tahoma"/>
        </w:rPr>
        <w:t xml:space="preserve"> </w:t>
      </w:r>
      <w:r w:rsidR="008C4D04" w:rsidRPr="00C71430">
        <w:rPr>
          <w:rFonts w:ascii="Tahoma" w:hAnsi="Tahoma" w:cs="Tahoma"/>
          <w:color w:val="FF0000"/>
        </w:rPr>
        <w:t>including rollover and renewal</w:t>
      </w:r>
      <w:r w:rsidR="00ED530E" w:rsidRPr="00C71430">
        <w:rPr>
          <w:rFonts w:ascii="Tahoma" w:hAnsi="Tahoma" w:cs="Tahoma"/>
        </w:rPr>
        <w:t>.</w:t>
      </w:r>
    </w:p>
    <w:p w14:paraId="424452FE" w14:textId="693ECFD3" w:rsidR="009B0687" w:rsidRPr="00C71430" w:rsidRDefault="009B0687" w:rsidP="009B0687">
      <w:pPr>
        <w:pStyle w:val="ListParagraph"/>
        <w:numPr>
          <w:ilvl w:val="0"/>
          <w:numId w:val="12"/>
        </w:numPr>
        <w:rPr>
          <w:rFonts w:ascii="Tahoma" w:hAnsi="Tahoma" w:cs="Tahoma"/>
        </w:rPr>
      </w:pPr>
      <w:r w:rsidRPr="00C71430">
        <w:rPr>
          <w:rFonts w:ascii="Tahoma" w:hAnsi="Tahoma" w:cs="Tahoma"/>
        </w:rPr>
        <w:t>Printing using blank paper.</w:t>
      </w:r>
    </w:p>
    <w:p w14:paraId="1ECC48FB" w14:textId="77777777" w:rsidR="008C4D04" w:rsidRPr="00C71430" w:rsidRDefault="008C4D04" w:rsidP="008C4D04">
      <w:pPr>
        <w:pStyle w:val="ListParagraph"/>
        <w:ind w:left="1440"/>
        <w:rPr>
          <w:rFonts w:ascii="Tahoma" w:hAnsi="Tahoma" w:cs="Tahoma"/>
        </w:rPr>
      </w:pPr>
    </w:p>
    <w:p w14:paraId="00D4F698" w14:textId="77777777" w:rsidR="00112E6E" w:rsidRPr="00C71430" w:rsidRDefault="00112E6E" w:rsidP="00112E6E">
      <w:pPr>
        <w:pStyle w:val="Heading3"/>
        <w:rPr>
          <w:rFonts w:ascii="Tahoma" w:hAnsi="Tahoma" w:cs="Tahoma"/>
        </w:rPr>
      </w:pPr>
      <w:bookmarkStart w:id="240" w:name="_Toc145230662"/>
      <w:bookmarkStart w:id="241" w:name="_Toc145231065"/>
      <w:r w:rsidRPr="00C71430">
        <w:rPr>
          <w:rFonts w:ascii="Tahoma" w:hAnsi="Tahoma" w:cs="Tahoma"/>
        </w:rPr>
        <w:t>To-be Process</w:t>
      </w:r>
      <w:bookmarkEnd w:id="240"/>
      <w:bookmarkEnd w:id="241"/>
    </w:p>
    <w:p w14:paraId="63746DF2" w14:textId="1203EEF6" w:rsidR="00A03B1F" w:rsidRPr="00C71430" w:rsidRDefault="00A03B1F" w:rsidP="00A03B1F">
      <w:pPr>
        <w:ind w:firstLine="360"/>
        <w:rPr>
          <w:rFonts w:ascii="Tahoma" w:hAnsi="Tahoma" w:cs="Tahoma"/>
        </w:rPr>
      </w:pPr>
      <w:r w:rsidRPr="00C71430">
        <w:rPr>
          <w:rFonts w:ascii="Tahoma" w:hAnsi="Tahoma" w:cs="Tahoma"/>
        </w:rPr>
        <w:t>Print all the information on the blank paper</w:t>
      </w:r>
    </w:p>
    <w:p w14:paraId="76ECCC08" w14:textId="77777777" w:rsidR="00A03B1F" w:rsidRPr="00C71430" w:rsidRDefault="00A03B1F" w:rsidP="00A03B1F">
      <w:pPr>
        <w:ind w:firstLine="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ED530E" w:rsidRPr="00C71430" w14:paraId="6EDAE4C0" w14:textId="77777777" w:rsidTr="00ED530E">
        <w:trPr>
          <w:jc w:val="center"/>
        </w:trPr>
        <w:tc>
          <w:tcPr>
            <w:tcW w:w="3103" w:type="dxa"/>
            <w:shd w:val="clear" w:color="auto" w:fill="CCECFF"/>
          </w:tcPr>
          <w:p w14:paraId="31797593" w14:textId="4D617789" w:rsidR="00ED530E" w:rsidRPr="00C71430" w:rsidRDefault="00ED530E" w:rsidP="00ED530E">
            <w:pPr>
              <w:rPr>
                <w:rFonts w:ascii="Tahoma" w:hAnsi="Tahoma" w:cs="Tahoma"/>
              </w:rPr>
            </w:pPr>
            <w:r w:rsidRPr="00C71430">
              <w:rPr>
                <w:rFonts w:ascii="Tahoma" w:hAnsi="Tahoma" w:cs="Tahoma"/>
              </w:rPr>
              <w:t>Paper size</w:t>
            </w:r>
          </w:p>
        </w:tc>
        <w:tc>
          <w:tcPr>
            <w:tcW w:w="6230" w:type="dxa"/>
          </w:tcPr>
          <w:p w14:paraId="1BA04745" w14:textId="6D087BF1" w:rsidR="00ED530E" w:rsidRPr="00C71430" w:rsidRDefault="00ED530E" w:rsidP="00ED530E">
            <w:pPr>
              <w:rPr>
                <w:rFonts w:ascii="Tahoma" w:hAnsi="Tahoma" w:cs="Tahoma"/>
              </w:rPr>
            </w:pPr>
            <w:r w:rsidRPr="00C71430">
              <w:rPr>
                <w:rFonts w:ascii="Tahoma" w:hAnsi="Tahoma" w:cs="Tahoma"/>
              </w:rPr>
              <w:t>A4</w:t>
            </w:r>
          </w:p>
        </w:tc>
      </w:tr>
      <w:tr w:rsidR="00ED530E" w:rsidRPr="00C71430" w14:paraId="1A5F785A" w14:textId="77777777" w:rsidTr="00ED530E">
        <w:trPr>
          <w:jc w:val="center"/>
        </w:trPr>
        <w:tc>
          <w:tcPr>
            <w:tcW w:w="3103" w:type="dxa"/>
            <w:shd w:val="clear" w:color="auto" w:fill="CCECFF"/>
          </w:tcPr>
          <w:p w14:paraId="5E868CEA" w14:textId="1BACC862" w:rsidR="00ED530E" w:rsidRPr="00C71430" w:rsidRDefault="00ED530E" w:rsidP="00ED530E">
            <w:pPr>
              <w:rPr>
                <w:rFonts w:ascii="Tahoma" w:hAnsi="Tahoma" w:cs="Tahoma"/>
              </w:rPr>
            </w:pPr>
            <w:r w:rsidRPr="00C71430">
              <w:rPr>
                <w:rFonts w:ascii="Tahoma" w:hAnsi="Tahoma" w:cs="Tahoma"/>
              </w:rPr>
              <w:t>Reprinting require</w:t>
            </w:r>
          </w:p>
        </w:tc>
        <w:tc>
          <w:tcPr>
            <w:tcW w:w="6230" w:type="dxa"/>
          </w:tcPr>
          <w:p w14:paraId="6AD8CDE3" w14:textId="493AD3B4" w:rsidR="00ED530E" w:rsidRPr="00C71430" w:rsidRDefault="00ED530E" w:rsidP="00ED530E">
            <w:pPr>
              <w:rPr>
                <w:rFonts w:ascii="Tahoma" w:hAnsi="Tahoma" w:cs="Tahoma"/>
              </w:rPr>
            </w:pPr>
            <w:r w:rsidRPr="00C71430">
              <w:rPr>
                <w:rFonts w:ascii="Tahoma" w:hAnsi="Tahoma" w:cs="Tahoma"/>
              </w:rPr>
              <w:t>Yes</w:t>
            </w:r>
          </w:p>
        </w:tc>
      </w:tr>
      <w:tr w:rsidR="00ED530E" w:rsidRPr="00C71430" w14:paraId="0B296D2B" w14:textId="77777777" w:rsidTr="00ED530E">
        <w:trPr>
          <w:jc w:val="center"/>
        </w:trPr>
        <w:tc>
          <w:tcPr>
            <w:tcW w:w="3103" w:type="dxa"/>
            <w:shd w:val="clear" w:color="auto" w:fill="CCECFF"/>
          </w:tcPr>
          <w:p w14:paraId="599F2DBD" w14:textId="095AFA9D" w:rsidR="00ED530E" w:rsidRPr="00C71430" w:rsidRDefault="00ED530E" w:rsidP="00ED530E">
            <w:pPr>
              <w:rPr>
                <w:rFonts w:ascii="Tahoma" w:hAnsi="Tahoma" w:cs="Tahoma"/>
              </w:rPr>
            </w:pPr>
            <w:r w:rsidRPr="00C71430">
              <w:rPr>
                <w:rFonts w:ascii="Tahoma" w:hAnsi="Tahoma" w:cs="Tahoma"/>
              </w:rPr>
              <w:t>Searching criteria</w:t>
            </w:r>
          </w:p>
        </w:tc>
        <w:tc>
          <w:tcPr>
            <w:tcW w:w="6230" w:type="dxa"/>
          </w:tcPr>
          <w:p w14:paraId="4AAA87D2" w14:textId="6DA96DF7" w:rsidR="00ED530E" w:rsidRPr="00C71430" w:rsidRDefault="00ED530E" w:rsidP="00ED530E">
            <w:pPr>
              <w:rPr>
                <w:rFonts w:ascii="Tahoma" w:hAnsi="Tahoma" w:cs="Tahoma"/>
              </w:rPr>
            </w:pPr>
            <w:r w:rsidRPr="00C71430">
              <w:rPr>
                <w:rFonts w:ascii="Tahoma" w:hAnsi="Tahoma" w:cs="Tahoma"/>
              </w:rPr>
              <w:t xml:space="preserve">Account </w:t>
            </w:r>
            <w:r w:rsidR="00E66A0B" w:rsidRPr="00C71430">
              <w:rPr>
                <w:rFonts w:ascii="Tahoma" w:hAnsi="Tahoma" w:cs="Tahoma"/>
              </w:rPr>
              <w:t>N</w:t>
            </w:r>
            <w:r w:rsidRPr="00C71430">
              <w:rPr>
                <w:rFonts w:ascii="Tahoma" w:hAnsi="Tahoma" w:cs="Tahoma"/>
              </w:rPr>
              <w:t>umber</w:t>
            </w:r>
            <w:r w:rsidR="00E66A0B" w:rsidRPr="00C71430">
              <w:rPr>
                <w:rFonts w:ascii="Tahoma" w:hAnsi="Tahoma" w:cs="Tahoma"/>
              </w:rPr>
              <w:t>, Client Number</w:t>
            </w:r>
            <w:r w:rsidR="008C4D04" w:rsidRPr="00C71430">
              <w:rPr>
                <w:rFonts w:ascii="Tahoma" w:hAnsi="Tahoma" w:cs="Tahoma"/>
              </w:rPr>
              <w:t xml:space="preserve">, </w:t>
            </w:r>
            <w:r w:rsidR="008C4D04" w:rsidRPr="00C71430">
              <w:rPr>
                <w:rFonts w:ascii="Tahoma" w:hAnsi="Tahoma" w:cs="Tahoma"/>
                <w:color w:val="FF0000"/>
              </w:rPr>
              <w:t>Date</w:t>
            </w:r>
          </w:p>
        </w:tc>
      </w:tr>
    </w:tbl>
    <w:p w14:paraId="0504DB2C" w14:textId="77777777" w:rsidR="00112E6E" w:rsidRPr="00C71430" w:rsidRDefault="00112E6E" w:rsidP="00112E6E">
      <w:pPr>
        <w:pStyle w:val="Heading3"/>
        <w:rPr>
          <w:rFonts w:ascii="Tahoma" w:hAnsi="Tahoma" w:cs="Tahoma"/>
        </w:rPr>
      </w:pPr>
      <w:bookmarkStart w:id="242" w:name="_Toc145230663"/>
      <w:bookmarkStart w:id="243" w:name="_Toc145231066"/>
      <w:r w:rsidRPr="00C71430">
        <w:rPr>
          <w:rFonts w:ascii="Tahoma" w:hAnsi="Tahoma" w:cs="Tahoma"/>
        </w:rPr>
        <w:t>File / API Layout and Data Sheet</w:t>
      </w:r>
      <w:bookmarkEnd w:id="242"/>
      <w:bookmarkEnd w:id="243"/>
    </w:p>
    <w:p w14:paraId="6D113D6D" w14:textId="77777777" w:rsidR="008263EB" w:rsidRPr="00C71430" w:rsidRDefault="008263EB" w:rsidP="008263EB">
      <w:pPr>
        <w:ind w:left="360"/>
        <w:rPr>
          <w:rFonts w:ascii="Tahoma" w:hAnsi="Tahoma" w:cs="Tahoma"/>
        </w:rPr>
      </w:pPr>
      <w:r w:rsidRPr="00C71430">
        <w:rPr>
          <w:rFonts w:ascii="Tahoma" w:hAnsi="Tahoma" w:cs="Tahoma"/>
        </w:rPr>
        <w:t>Not Applicable.</w:t>
      </w:r>
    </w:p>
    <w:p w14:paraId="17CA4652" w14:textId="77777777" w:rsidR="008263EB" w:rsidRPr="00C71430" w:rsidRDefault="008263EB" w:rsidP="008263EB">
      <w:pPr>
        <w:ind w:left="360"/>
        <w:rPr>
          <w:rFonts w:ascii="Tahoma" w:hAnsi="Tahoma" w:cs="Tahoma"/>
        </w:rPr>
      </w:pPr>
    </w:p>
    <w:p w14:paraId="2658D212" w14:textId="77777777" w:rsidR="00112E6E" w:rsidRPr="00C71430" w:rsidRDefault="00112E6E" w:rsidP="00112E6E">
      <w:pPr>
        <w:pStyle w:val="Heading3"/>
        <w:rPr>
          <w:rFonts w:ascii="Tahoma" w:hAnsi="Tahoma" w:cs="Tahoma"/>
        </w:rPr>
      </w:pPr>
      <w:bookmarkStart w:id="244" w:name="_Toc145230664"/>
      <w:bookmarkStart w:id="245" w:name="_Toc145231067"/>
      <w:r w:rsidRPr="00C71430">
        <w:rPr>
          <w:rFonts w:ascii="Tahoma" w:hAnsi="Tahoma" w:cs="Tahoma"/>
        </w:rPr>
        <w:lastRenderedPageBreak/>
        <w:t>Report Layout and Data Sheet</w:t>
      </w:r>
      <w:bookmarkEnd w:id="244"/>
      <w:bookmarkEnd w:id="245"/>
    </w:p>
    <w:p w14:paraId="67931A8C" w14:textId="77777777" w:rsidR="002869D5" w:rsidRPr="00C71430" w:rsidRDefault="002869D5" w:rsidP="002869D5">
      <w:pPr>
        <w:rPr>
          <w:rFonts w:ascii="Tahoma" w:hAnsi="Tahoma" w:cs="Tahoma"/>
        </w:rPr>
      </w:pPr>
    </w:p>
    <w:tbl>
      <w:tblPr>
        <w:tblStyle w:val="TableGrid"/>
        <w:tblW w:w="0" w:type="auto"/>
        <w:tblLook w:val="04A0" w:firstRow="1" w:lastRow="0" w:firstColumn="1" w:lastColumn="0" w:noHBand="0" w:noVBand="1"/>
      </w:tblPr>
      <w:tblGrid>
        <w:gridCol w:w="3539"/>
        <w:gridCol w:w="6514"/>
      </w:tblGrid>
      <w:tr w:rsidR="002869D5" w:rsidRPr="00C71430" w14:paraId="0C69CF04" w14:textId="77777777" w:rsidTr="006B390F">
        <w:tc>
          <w:tcPr>
            <w:tcW w:w="3539" w:type="dxa"/>
            <w:shd w:val="clear" w:color="auto" w:fill="D9D9D9" w:themeFill="background1" w:themeFillShade="D9"/>
          </w:tcPr>
          <w:p w14:paraId="653CDCCF" w14:textId="77777777" w:rsidR="002869D5" w:rsidRPr="00C71430" w:rsidRDefault="002869D5"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6AEFCBC9" w14:textId="77777777" w:rsidR="002869D5" w:rsidRPr="00C71430" w:rsidRDefault="002869D5" w:rsidP="006B390F">
            <w:pPr>
              <w:jc w:val="center"/>
              <w:rPr>
                <w:rFonts w:ascii="Tahoma" w:hAnsi="Tahoma" w:cs="Tahoma"/>
              </w:rPr>
            </w:pPr>
            <w:r w:rsidRPr="00C71430">
              <w:rPr>
                <w:rFonts w:ascii="Tahoma" w:hAnsi="Tahoma" w:cs="Tahoma"/>
              </w:rPr>
              <w:t>Description</w:t>
            </w:r>
          </w:p>
        </w:tc>
      </w:tr>
      <w:tr w:rsidR="002869D5" w:rsidRPr="00C71430" w14:paraId="35377DC5" w14:textId="77777777" w:rsidTr="006B390F">
        <w:tc>
          <w:tcPr>
            <w:tcW w:w="3539" w:type="dxa"/>
          </w:tcPr>
          <w:p w14:paraId="0152818E" w14:textId="4D00A678" w:rsidR="002869D5" w:rsidRPr="00C71430" w:rsidRDefault="002869D5" w:rsidP="006B390F">
            <w:pPr>
              <w:rPr>
                <w:rFonts w:ascii="Tahoma" w:hAnsi="Tahoma" w:cs="Tahoma"/>
              </w:rPr>
            </w:pPr>
            <w:r w:rsidRPr="00C71430">
              <w:rPr>
                <w:rFonts w:ascii="Tahoma" w:hAnsi="Tahoma" w:cs="Tahoma"/>
              </w:rPr>
              <w:t>Certificate</w:t>
            </w:r>
            <w:r w:rsidR="009B0687" w:rsidRPr="00C71430">
              <w:rPr>
                <w:rFonts w:ascii="Tahoma" w:hAnsi="Tahoma" w:cs="Tahoma"/>
              </w:rPr>
              <w:t xml:space="preserve"> no.</w:t>
            </w:r>
          </w:p>
        </w:tc>
        <w:tc>
          <w:tcPr>
            <w:tcW w:w="6514" w:type="dxa"/>
          </w:tcPr>
          <w:p w14:paraId="5540E253" w14:textId="6E24CFA0" w:rsidR="002869D5" w:rsidRPr="00C71430" w:rsidRDefault="009B0687" w:rsidP="006B390F">
            <w:pPr>
              <w:rPr>
                <w:rFonts w:ascii="Tahoma" w:hAnsi="Tahoma" w:cs="Tahoma"/>
              </w:rPr>
            </w:pPr>
            <w:r w:rsidRPr="00C71430">
              <w:rPr>
                <w:rFonts w:ascii="Tahoma" w:hAnsi="Tahoma" w:cs="Tahoma"/>
              </w:rPr>
              <w:t>Display Certificate no.</w:t>
            </w:r>
          </w:p>
        </w:tc>
      </w:tr>
      <w:tr w:rsidR="009B0687" w:rsidRPr="00C71430" w14:paraId="1FAEC343" w14:textId="77777777" w:rsidTr="006B390F">
        <w:tc>
          <w:tcPr>
            <w:tcW w:w="3539" w:type="dxa"/>
          </w:tcPr>
          <w:p w14:paraId="1A4677AC" w14:textId="0D945EE2" w:rsidR="009B0687" w:rsidRPr="00C71430" w:rsidRDefault="009B0687" w:rsidP="006B390F">
            <w:pPr>
              <w:rPr>
                <w:rFonts w:ascii="Tahoma" w:hAnsi="Tahoma" w:cs="Tahoma"/>
              </w:rPr>
            </w:pPr>
            <w:r w:rsidRPr="00C71430">
              <w:rPr>
                <w:rFonts w:ascii="Tahoma" w:hAnsi="Tahoma" w:cs="Tahoma"/>
              </w:rPr>
              <w:t>Account number</w:t>
            </w:r>
          </w:p>
        </w:tc>
        <w:tc>
          <w:tcPr>
            <w:tcW w:w="6514" w:type="dxa"/>
          </w:tcPr>
          <w:p w14:paraId="1C69BE1B" w14:textId="2A9A4DA2" w:rsidR="009B0687" w:rsidRPr="00C71430" w:rsidRDefault="009B0687" w:rsidP="006B390F">
            <w:pPr>
              <w:rPr>
                <w:rFonts w:ascii="Tahoma" w:hAnsi="Tahoma" w:cs="Tahoma"/>
              </w:rPr>
            </w:pPr>
            <w:r w:rsidRPr="00C71430">
              <w:rPr>
                <w:rFonts w:ascii="Tahoma" w:hAnsi="Tahoma" w:cs="Tahoma"/>
              </w:rPr>
              <w:t>Display main account number / sub account number</w:t>
            </w:r>
          </w:p>
        </w:tc>
      </w:tr>
      <w:tr w:rsidR="002869D5" w:rsidRPr="00C71430" w14:paraId="4F5BAE95" w14:textId="77777777" w:rsidTr="006B390F">
        <w:tc>
          <w:tcPr>
            <w:tcW w:w="3539" w:type="dxa"/>
          </w:tcPr>
          <w:p w14:paraId="2CE0B7EC" w14:textId="0B02228F" w:rsidR="002869D5" w:rsidRPr="00C71430" w:rsidRDefault="002869D5" w:rsidP="006B390F">
            <w:pPr>
              <w:rPr>
                <w:rFonts w:ascii="Tahoma" w:hAnsi="Tahoma" w:cs="Tahoma"/>
              </w:rPr>
            </w:pPr>
            <w:r w:rsidRPr="00C71430">
              <w:rPr>
                <w:rFonts w:ascii="Tahoma" w:hAnsi="Tahoma" w:cs="Tahoma"/>
              </w:rPr>
              <w:t xml:space="preserve">Deposit date </w:t>
            </w:r>
          </w:p>
        </w:tc>
        <w:tc>
          <w:tcPr>
            <w:tcW w:w="6514" w:type="dxa"/>
          </w:tcPr>
          <w:p w14:paraId="43FCABE8" w14:textId="22DBBBC7" w:rsidR="002869D5" w:rsidRPr="00C71430" w:rsidRDefault="009B0687" w:rsidP="006B390F">
            <w:pPr>
              <w:rPr>
                <w:rFonts w:ascii="Tahoma" w:hAnsi="Tahoma" w:cs="Tahoma"/>
              </w:rPr>
            </w:pPr>
            <w:r w:rsidRPr="00C71430">
              <w:rPr>
                <w:rFonts w:ascii="Tahoma" w:hAnsi="Tahoma" w:cs="Tahoma"/>
              </w:rPr>
              <w:t>Display deposit date</w:t>
            </w:r>
          </w:p>
        </w:tc>
      </w:tr>
      <w:tr w:rsidR="002869D5" w:rsidRPr="00C71430" w14:paraId="63705DDE" w14:textId="77777777" w:rsidTr="006B390F">
        <w:tc>
          <w:tcPr>
            <w:tcW w:w="3539" w:type="dxa"/>
          </w:tcPr>
          <w:p w14:paraId="0B457907" w14:textId="7DDE450E" w:rsidR="002869D5" w:rsidRPr="00C71430" w:rsidRDefault="002869D5" w:rsidP="006B390F">
            <w:pPr>
              <w:rPr>
                <w:rFonts w:ascii="Tahoma" w:hAnsi="Tahoma" w:cs="Tahoma"/>
              </w:rPr>
            </w:pPr>
            <w:r w:rsidRPr="00C71430">
              <w:rPr>
                <w:rFonts w:ascii="Tahoma" w:hAnsi="Tahoma" w:cs="Tahoma"/>
              </w:rPr>
              <w:t>Maturity date</w:t>
            </w:r>
          </w:p>
        </w:tc>
        <w:tc>
          <w:tcPr>
            <w:tcW w:w="6514" w:type="dxa"/>
          </w:tcPr>
          <w:p w14:paraId="0340AE6E" w14:textId="32DF7861" w:rsidR="002869D5" w:rsidRPr="00C71430" w:rsidRDefault="009B0687" w:rsidP="006B390F">
            <w:pPr>
              <w:rPr>
                <w:rFonts w:ascii="Tahoma" w:hAnsi="Tahoma" w:cs="Tahoma"/>
              </w:rPr>
            </w:pPr>
            <w:r w:rsidRPr="00C71430">
              <w:rPr>
                <w:rFonts w:ascii="Tahoma" w:hAnsi="Tahoma" w:cs="Tahoma"/>
              </w:rPr>
              <w:t>Display maturity date</w:t>
            </w:r>
          </w:p>
        </w:tc>
      </w:tr>
      <w:tr w:rsidR="002869D5" w:rsidRPr="00C71430" w14:paraId="28458A9B" w14:textId="77777777" w:rsidTr="006B390F">
        <w:tc>
          <w:tcPr>
            <w:tcW w:w="3539" w:type="dxa"/>
          </w:tcPr>
          <w:p w14:paraId="68CDF86C" w14:textId="21376E86" w:rsidR="002869D5" w:rsidRPr="00C71430" w:rsidRDefault="009B0687" w:rsidP="006B390F">
            <w:pPr>
              <w:rPr>
                <w:rFonts w:ascii="Tahoma" w:hAnsi="Tahoma" w:cs="Tahoma"/>
              </w:rPr>
            </w:pPr>
            <w:r w:rsidRPr="00C71430">
              <w:rPr>
                <w:rFonts w:ascii="Tahoma" w:hAnsi="Tahoma" w:cs="Tahoma"/>
              </w:rPr>
              <w:t>Received from</w:t>
            </w:r>
          </w:p>
        </w:tc>
        <w:tc>
          <w:tcPr>
            <w:tcW w:w="6514" w:type="dxa"/>
          </w:tcPr>
          <w:p w14:paraId="40C031DC" w14:textId="7A1EBC9B" w:rsidR="002869D5" w:rsidRPr="00C71430" w:rsidRDefault="009B0687" w:rsidP="006B390F">
            <w:pPr>
              <w:rPr>
                <w:rFonts w:ascii="Tahoma" w:hAnsi="Tahoma" w:cs="Tahoma"/>
              </w:rPr>
            </w:pPr>
            <w:r w:rsidRPr="00C71430">
              <w:rPr>
                <w:rFonts w:ascii="Tahoma" w:hAnsi="Tahoma" w:cs="Tahoma"/>
              </w:rPr>
              <w:t>Display account name</w:t>
            </w:r>
          </w:p>
        </w:tc>
      </w:tr>
      <w:tr w:rsidR="002869D5" w:rsidRPr="00C71430" w14:paraId="0B1A66DE" w14:textId="77777777" w:rsidTr="006B390F">
        <w:tc>
          <w:tcPr>
            <w:tcW w:w="3539" w:type="dxa"/>
          </w:tcPr>
          <w:p w14:paraId="0EE3334E" w14:textId="1CB0D937" w:rsidR="002869D5" w:rsidRPr="00C71430" w:rsidRDefault="009B0687" w:rsidP="006B390F">
            <w:pPr>
              <w:rPr>
                <w:rFonts w:ascii="Tahoma" w:hAnsi="Tahoma" w:cs="Tahoma"/>
              </w:rPr>
            </w:pPr>
            <w:r w:rsidRPr="00C71430">
              <w:rPr>
                <w:rFonts w:ascii="Tahoma" w:hAnsi="Tahoma" w:cs="Tahoma"/>
              </w:rPr>
              <w:t>The sum of baht</w:t>
            </w:r>
          </w:p>
        </w:tc>
        <w:tc>
          <w:tcPr>
            <w:tcW w:w="6514" w:type="dxa"/>
          </w:tcPr>
          <w:p w14:paraId="3D33E664" w14:textId="48915F02" w:rsidR="002869D5" w:rsidRPr="00C71430" w:rsidRDefault="009B0687" w:rsidP="006B390F">
            <w:pPr>
              <w:rPr>
                <w:rFonts w:ascii="Tahoma" w:hAnsi="Tahoma" w:cs="Tahoma"/>
              </w:rPr>
            </w:pPr>
            <w:r w:rsidRPr="00C71430">
              <w:rPr>
                <w:rFonts w:ascii="Tahoma" w:hAnsi="Tahoma" w:cs="Tahoma"/>
              </w:rPr>
              <w:t>Display amount</w:t>
            </w:r>
          </w:p>
        </w:tc>
      </w:tr>
      <w:tr w:rsidR="002869D5" w:rsidRPr="00C71430" w14:paraId="34F5AD72" w14:textId="77777777" w:rsidTr="006B390F">
        <w:tc>
          <w:tcPr>
            <w:tcW w:w="3539" w:type="dxa"/>
          </w:tcPr>
          <w:p w14:paraId="361F0FBE" w14:textId="3DD115E8" w:rsidR="002869D5" w:rsidRPr="00C71430" w:rsidRDefault="00E675D7" w:rsidP="006B390F">
            <w:pPr>
              <w:rPr>
                <w:rFonts w:ascii="Tahoma" w:hAnsi="Tahoma" w:cs="Tahoma"/>
              </w:rPr>
            </w:pPr>
            <w:r w:rsidRPr="00C71430">
              <w:rPr>
                <w:rFonts w:ascii="Tahoma" w:hAnsi="Tahoma" w:cs="Tahoma"/>
              </w:rPr>
              <w:t>Gap period</w:t>
            </w:r>
          </w:p>
        </w:tc>
        <w:tc>
          <w:tcPr>
            <w:tcW w:w="6514" w:type="dxa"/>
          </w:tcPr>
          <w:p w14:paraId="60ABAC16" w14:textId="755E845A" w:rsidR="002869D5" w:rsidRPr="00C71430" w:rsidRDefault="009B0687" w:rsidP="006B390F">
            <w:pPr>
              <w:rPr>
                <w:rFonts w:ascii="Tahoma" w:hAnsi="Tahoma" w:cs="Tahoma"/>
              </w:rPr>
            </w:pPr>
            <w:r w:rsidRPr="00C71430">
              <w:rPr>
                <w:rFonts w:ascii="Tahoma" w:hAnsi="Tahoma" w:cs="Tahoma"/>
              </w:rPr>
              <w:t>Display gap period</w:t>
            </w:r>
          </w:p>
        </w:tc>
      </w:tr>
      <w:tr w:rsidR="002869D5" w:rsidRPr="00C71430" w14:paraId="232B5C31" w14:textId="77777777" w:rsidTr="006B390F">
        <w:tc>
          <w:tcPr>
            <w:tcW w:w="3539" w:type="dxa"/>
          </w:tcPr>
          <w:p w14:paraId="500BC601" w14:textId="1DD6CA1A" w:rsidR="002869D5" w:rsidRPr="00C71430" w:rsidRDefault="009B0687" w:rsidP="006B390F">
            <w:pPr>
              <w:rPr>
                <w:rFonts w:ascii="Tahoma" w:hAnsi="Tahoma" w:cs="Tahoma"/>
              </w:rPr>
            </w:pPr>
            <w:r w:rsidRPr="00C71430">
              <w:rPr>
                <w:rFonts w:ascii="Tahoma" w:hAnsi="Tahoma" w:cs="Tahoma"/>
              </w:rPr>
              <w:t>Bearing interest at the rate of</w:t>
            </w:r>
            <w:r w:rsidR="002869D5" w:rsidRPr="00C71430">
              <w:rPr>
                <w:rFonts w:ascii="Tahoma" w:hAnsi="Tahoma" w:cs="Tahoma"/>
              </w:rPr>
              <w:t xml:space="preserve"> </w:t>
            </w:r>
          </w:p>
        </w:tc>
        <w:tc>
          <w:tcPr>
            <w:tcW w:w="6514" w:type="dxa"/>
          </w:tcPr>
          <w:p w14:paraId="6EB7FB2A" w14:textId="42FA5032" w:rsidR="002869D5" w:rsidRPr="00C71430" w:rsidRDefault="009B0687" w:rsidP="006B390F">
            <w:pPr>
              <w:rPr>
                <w:rFonts w:ascii="Tahoma" w:hAnsi="Tahoma" w:cs="Tahoma"/>
              </w:rPr>
            </w:pPr>
            <w:r w:rsidRPr="00C71430">
              <w:rPr>
                <w:rFonts w:ascii="Tahoma" w:hAnsi="Tahoma" w:cs="Tahoma"/>
              </w:rPr>
              <w:t>Display interest rate</w:t>
            </w:r>
          </w:p>
        </w:tc>
      </w:tr>
      <w:tr w:rsidR="00DE4C25" w:rsidRPr="00C71430" w14:paraId="0DA5A8B1" w14:textId="77777777" w:rsidTr="006B390F">
        <w:tc>
          <w:tcPr>
            <w:tcW w:w="3539" w:type="dxa"/>
          </w:tcPr>
          <w:p w14:paraId="19996A23" w14:textId="0801E36E" w:rsidR="00DE4C25" w:rsidRPr="00C71430" w:rsidRDefault="00DE4C25" w:rsidP="006B390F">
            <w:pPr>
              <w:rPr>
                <w:rFonts w:ascii="Tahoma" w:hAnsi="Tahoma" w:cs="Tahoma"/>
              </w:rPr>
            </w:pPr>
            <w:r w:rsidRPr="00C71430">
              <w:rPr>
                <w:rFonts w:ascii="Tahoma" w:hAnsi="Tahoma" w:cs="Tahoma"/>
              </w:rPr>
              <w:t>Thai letter amount</w:t>
            </w:r>
          </w:p>
        </w:tc>
        <w:tc>
          <w:tcPr>
            <w:tcW w:w="6514" w:type="dxa"/>
          </w:tcPr>
          <w:p w14:paraId="2D8976F7" w14:textId="58C6C929" w:rsidR="00DE4C25" w:rsidRPr="00C71430" w:rsidRDefault="00DE4C25" w:rsidP="006B390F">
            <w:pPr>
              <w:rPr>
                <w:rFonts w:ascii="Tahoma" w:hAnsi="Tahoma" w:cs="Tahoma"/>
              </w:rPr>
            </w:pPr>
            <w:r w:rsidRPr="00C71430">
              <w:rPr>
                <w:rFonts w:ascii="Tahoma" w:hAnsi="Tahoma" w:cs="Tahoma"/>
              </w:rPr>
              <w:t>Display amount in Thai letter</w:t>
            </w:r>
          </w:p>
        </w:tc>
      </w:tr>
    </w:tbl>
    <w:p w14:paraId="4EF9EE6E" w14:textId="77777777" w:rsidR="002869D5" w:rsidRPr="00C71430" w:rsidRDefault="002869D5" w:rsidP="002869D5">
      <w:pPr>
        <w:rPr>
          <w:rFonts w:ascii="Tahoma" w:hAnsi="Tahoma" w:cs="Tahoma"/>
        </w:rPr>
      </w:pPr>
    </w:p>
    <w:p w14:paraId="3C1924AF" w14:textId="74B4569E" w:rsidR="00563A91" w:rsidRPr="00C71430" w:rsidRDefault="001A6BDB" w:rsidP="008263EB">
      <w:pPr>
        <w:jc w:val="center"/>
        <w:rPr>
          <w:rFonts w:ascii="Tahoma" w:hAnsi="Tahoma" w:cs="Tahoma"/>
        </w:rPr>
      </w:pPr>
      <w:r w:rsidRPr="00C71430">
        <w:rPr>
          <w:rFonts w:ascii="Tahoma" w:hAnsi="Tahoma" w:cs="Tahoma"/>
          <w:noProof/>
          <w:lang w:val="en-SG" w:eastAsia="en-SG" w:bidi="ar-SA"/>
        </w:rPr>
        <w:drawing>
          <wp:inline distT="0" distB="0" distL="0" distR="0" wp14:anchorId="74350FB8" wp14:editId="7590A3BD">
            <wp:extent cx="6216650" cy="5200413"/>
            <wp:effectExtent l="19050" t="19050" r="12700" b="19685"/>
            <wp:docPr id="1990470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9128" cy="5202486"/>
                    </a:xfrm>
                    <a:prstGeom prst="rect">
                      <a:avLst/>
                    </a:prstGeom>
                    <a:noFill/>
                    <a:ln>
                      <a:solidFill>
                        <a:schemeClr val="bg2"/>
                      </a:solidFill>
                    </a:ln>
                  </pic:spPr>
                </pic:pic>
              </a:graphicData>
            </a:graphic>
          </wp:inline>
        </w:drawing>
      </w:r>
    </w:p>
    <w:p w14:paraId="387FCC85" w14:textId="77777777" w:rsidR="00112E6E" w:rsidRPr="00C71430" w:rsidRDefault="00112E6E" w:rsidP="00112E6E">
      <w:pPr>
        <w:pStyle w:val="Heading3"/>
        <w:rPr>
          <w:rFonts w:ascii="Tahoma" w:hAnsi="Tahoma" w:cs="Tahoma"/>
        </w:rPr>
      </w:pPr>
      <w:bookmarkStart w:id="246" w:name="_Toc145230665"/>
      <w:bookmarkStart w:id="247" w:name="_Toc145231068"/>
      <w:r w:rsidRPr="00C71430">
        <w:rPr>
          <w:rFonts w:ascii="Tahoma" w:hAnsi="Tahoma" w:cs="Tahoma"/>
        </w:rPr>
        <w:t>Additional Impacts</w:t>
      </w:r>
      <w:bookmarkEnd w:id="246"/>
      <w:bookmarkEnd w:id="247"/>
    </w:p>
    <w:p w14:paraId="6673812A" w14:textId="006C6A8F" w:rsidR="00112E6E" w:rsidRPr="00C71430" w:rsidRDefault="008263EB" w:rsidP="008263EB">
      <w:pPr>
        <w:ind w:left="360"/>
        <w:rPr>
          <w:rFonts w:ascii="Tahoma" w:hAnsi="Tahoma" w:cs="Tahoma"/>
        </w:rPr>
      </w:pPr>
      <w:r w:rsidRPr="00C71430">
        <w:rPr>
          <w:rFonts w:ascii="Tahoma" w:hAnsi="Tahoma" w:cs="Tahoma"/>
        </w:rPr>
        <w:t>Not Applicable.</w:t>
      </w:r>
    </w:p>
    <w:p w14:paraId="3EC826DB" w14:textId="33FA0767" w:rsidR="00112E6E" w:rsidRPr="00C71430" w:rsidRDefault="00F31A54" w:rsidP="00112E6E">
      <w:pPr>
        <w:pStyle w:val="Heading2"/>
        <w:rPr>
          <w:rFonts w:ascii="Tahoma" w:hAnsi="Tahoma" w:cs="Tahoma"/>
        </w:rPr>
      </w:pPr>
      <w:bookmarkStart w:id="248" w:name="_Toc145230666"/>
      <w:bookmarkStart w:id="249" w:name="_Toc145231069"/>
      <w:r w:rsidRPr="00C71430">
        <w:rPr>
          <w:rFonts w:ascii="Tahoma" w:hAnsi="Tahoma" w:cs="Tahoma"/>
        </w:rPr>
        <w:lastRenderedPageBreak/>
        <w:t>Non-Resident Report</w:t>
      </w:r>
      <w:bookmarkEnd w:id="248"/>
      <w:bookmarkEnd w:id="249"/>
    </w:p>
    <w:p w14:paraId="4A2C9715"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7396"/>
        <w:gridCol w:w="2657"/>
      </w:tblGrid>
      <w:tr w:rsidR="009F2483" w:rsidRPr="00C71430" w14:paraId="10D93195" w14:textId="77777777" w:rsidTr="006B390F">
        <w:tc>
          <w:tcPr>
            <w:tcW w:w="5026" w:type="dxa"/>
          </w:tcPr>
          <w:p w14:paraId="6923CA87" w14:textId="6D2D4F8A" w:rsidR="009F2483" w:rsidRPr="00C71430" w:rsidRDefault="00A52554" w:rsidP="006B390F">
            <w:pPr>
              <w:rPr>
                <w:rFonts w:ascii="Tahoma" w:hAnsi="Tahoma" w:cs="Tahoma"/>
              </w:rPr>
            </w:pPr>
            <w:r w:rsidRPr="00C71430">
              <w:rPr>
                <w:rFonts w:ascii="Tahoma" w:hAnsi="Tahoma" w:cs="Tahoma"/>
              </w:rPr>
              <w:t xml:space="preserve">DPS-71 </w:t>
            </w:r>
            <w:r w:rsidR="009F2483" w:rsidRPr="00C71430">
              <w:rPr>
                <w:rFonts w:ascii="Tahoma" w:hAnsi="Tahoma" w:cs="Tahoma"/>
                <w:cs/>
              </w:rPr>
              <w:t>สามารถค้นหาและจัดทำรายงานสรุปยอดเงินฝากของบัญชีที่เป็นคนต่างชาติ (</w:t>
            </w:r>
            <w:r w:rsidR="009F2483" w:rsidRPr="00C71430">
              <w:rPr>
                <w:rFonts w:ascii="Tahoma" w:hAnsi="Tahoma" w:cs="Tahoma"/>
              </w:rPr>
              <w:t xml:space="preserve">Non-Resident) </w:t>
            </w:r>
            <w:r w:rsidR="009F2483" w:rsidRPr="00C71430">
              <w:rPr>
                <w:rFonts w:ascii="Tahoma" w:hAnsi="Tahoma" w:cs="Tahoma"/>
                <w:cs/>
              </w:rPr>
              <w:t xml:space="preserve">เช่น รายงานสรุป </w:t>
            </w:r>
            <w:r w:rsidR="009F2483" w:rsidRPr="00C71430">
              <w:rPr>
                <w:rFonts w:ascii="Tahoma" w:hAnsi="Tahoma" w:cs="Tahoma"/>
              </w:rPr>
              <w:t xml:space="preserve">Transaction </w:t>
            </w:r>
            <w:r w:rsidR="009F2483" w:rsidRPr="00C71430">
              <w:rPr>
                <w:rFonts w:ascii="Tahoma" w:hAnsi="Tahoma" w:cs="Tahoma"/>
                <w:cs/>
              </w:rPr>
              <w:t>รายวัน</w:t>
            </w:r>
            <w:r w:rsidR="009F2483" w:rsidRPr="00C71430">
              <w:rPr>
                <w:rFonts w:ascii="Tahoma" w:hAnsi="Tahoma" w:cs="Tahoma"/>
              </w:rPr>
              <w:t xml:space="preserve">, </w:t>
            </w:r>
            <w:r w:rsidR="009F2483" w:rsidRPr="00C71430">
              <w:rPr>
                <w:rFonts w:ascii="Tahoma" w:hAnsi="Tahoma" w:cs="Tahoma"/>
                <w:cs/>
              </w:rPr>
              <w:t>รายงานเงินฝากในบัญชีเกินข้อกำหนดของธปท.</w:t>
            </w:r>
          </w:p>
        </w:tc>
        <w:tc>
          <w:tcPr>
            <w:tcW w:w="5027" w:type="dxa"/>
          </w:tcPr>
          <w:p w14:paraId="1D1D8738" w14:textId="77777777" w:rsidR="009F2483" w:rsidRPr="00C71430" w:rsidRDefault="009F2483" w:rsidP="006B390F">
            <w:pPr>
              <w:rPr>
                <w:rFonts w:ascii="Tahoma" w:hAnsi="Tahoma" w:cs="Tahoma"/>
              </w:rPr>
            </w:pPr>
            <w:r w:rsidRPr="00C71430">
              <w:rPr>
                <w:rFonts w:ascii="Tahoma" w:hAnsi="Tahoma" w:cs="Tahoma"/>
              </w:rPr>
              <w:t>Able to search and prepare a summary of deposit balances of foreign accounts. (Non-resident) such as a daily transaction summary report, a report on deposits in accounts exceeding the BOT's requirements.</w:t>
            </w:r>
          </w:p>
        </w:tc>
      </w:tr>
    </w:tbl>
    <w:p w14:paraId="22B30ED8" w14:textId="77777777" w:rsidR="009F2483" w:rsidRPr="00C71430" w:rsidRDefault="009F2483" w:rsidP="009F2483">
      <w:pPr>
        <w:rPr>
          <w:rFonts w:ascii="Tahoma" w:hAnsi="Tahoma" w:cs="Tahoma"/>
          <w:cs/>
        </w:rPr>
      </w:pPr>
    </w:p>
    <w:p w14:paraId="0542E2DC" w14:textId="77777777" w:rsidR="00F31A54" w:rsidRPr="00C71430" w:rsidRDefault="00F31A54" w:rsidP="00F31A54">
      <w:pPr>
        <w:pStyle w:val="Heading3"/>
        <w:rPr>
          <w:rFonts w:ascii="Tahoma" w:hAnsi="Tahoma" w:cs="Tahoma"/>
        </w:rPr>
      </w:pPr>
      <w:bookmarkStart w:id="250" w:name="_Toc145230667"/>
      <w:bookmarkStart w:id="251" w:name="_Toc145231070"/>
      <w:r w:rsidRPr="00C71430">
        <w:rPr>
          <w:rFonts w:ascii="Tahoma" w:hAnsi="Tahoma" w:cs="Tahoma"/>
        </w:rPr>
        <w:t>Purpose</w:t>
      </w:r>
      <w:bookmarkEnd w:id="250"/>
      <w:bookmarkEnd w:id="251"/>
    </w:p>
    <w:p w14:paraId="406090BE" w14:textId="57A4868E" w:rsidR="00A859EB" w:rsidRPr="00C71430" w:rsidRDefault="00A859EB" w:rsidP="00A859EB">
      <w:pPr>
        <w:shd w:val="clear" w:color="auto" w:fill="FDFDFD"/>
        <w:ind w:left="360"/>
        <w:rPr>
          <w:rFonts w:ascii="Tahoma" w:hAnsi="Tahoma" w:cs="Tahoma"/>
          <w:lang w:val="en"/>
        </w:rPr>
      </w:pPr>
      <w:r w:rsidRPr="00C71430">
        <w:rPr>
          <w:rFonts w:ascii="Tahoma" w:hAnsi="Tahoma" w:cs="Tahoma"/>
        </w:rPr>
        <w:t xml:space="preserve">The purpose is </w:t>
      </w:r>
      <w:r w:rsidRPr="00C71430">
        <w:rPr>
          <w:rFonts w:ascii="Tahoma" w:hAnsi="Tahoma" w:cs="Tahoma"/>
          <w:lang w:val="en"/>
        </w:rPr>
        <w:t xml:space="preserve">to provide Non-Resident account activity summary report. </w:t>
      </w:r>
    </w:p>
    <w:p w14:paraId="5E27415D" w14:textId="77777777" w:rsidR="00A859EB" w:rsidRPr="00C71430" w:rsidRDefault="00A859EB" w:rsidP="00A859EB">
      <w:pPr>
        <w:rPr>
          <w:rFonts w:ascii="Tahoma" w:hAnsi="Tahoma" w:cs="Tahoma"/>
          <w:lang w:val="en"/>
        </w:rPr>
      </w:pPr>
    </w:p>
    <w:p w14:paraId="7205C35F" w14:textId="77777777" w:rsidR="00F31A54" w:rsidRPr="00C71430" w:rsidRDefault="00F31A54" w:rsidP="00F31A54">
      <w:pPr>
        <w:pStyle w:val="Heading3"/>
        <w:rPr>
          <w:rFonts w:ascii="Tahoma" w:hAnsi="Tahoma" w:cs="Tahoma"/>
        </w:rPr>
      </w:pPr>
      <w:bookmarkStart w:id="252" w:name="_Toc145230668"/>
      <w:bookmarkStart w:id="253" w:name="_Toc145231071"/>
      <w:r w:rsidRPr="00C71430">
        <w:rPr>
          <w:rFonts w:ascii="Tahoma" w:hAnsi="Tahoma" w:cs="Tahoma"/>
        </w:rPr>
        <w:t>Background</w:t>
      </w:r>
      <w:bookmarkEnd w:id="252"/>
      <w:bookmarkEnd w:id="253"/>
    </w:p>
    <w:p w14:paraId="6932029F" w14:textId="52481860" w:rsidR="00B87B16" w:rsidRPr="00C71430" w:rsidRDefault="00B87B16" w:rsidP="000374C1">
      <w:pPr>
        <w:pStyle w:val="ListParagraph"/>
        <w:numPr>
          <w:ilvl w:val="2"/>
          <w:numId w:val="21"/>
        </w:numPr>
        <w:ind w:left="1560" w:hanging="851"/>
        <w:jc w:val="both"/>
        <w:rPr>
          <w:rFonts w:ascii="Tahoma" w:hAnsi="Tahoma" w:cs="Tahoma"/>
          <w:lang w:bidi="ar-SA"/>
        </w:rPr>
      </w:pPr>
      <w:r w:rsidRPr="00C71430">
        <w:rPr>
          <w:rFonts w:ascii="Tahoma" w:hAnsi="Tahoma" w:cs="Tahoma"/>
        </w:rPr>
        <w:t>EXIM Current Business Practice (as-is)</w:t>
      </w:r>
    </w:p>
    <w:p w14:paraId="3E9B7A42" w14:textId="77777777" w:rsidR="00B87B16" w:rsidRPr="00C71430" w:rsidRDefault="00B87B16">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3483A5EA" w14:textId="77777777" w:rsidR="001123EC" w:rsidRPr="00C71430" w:rsidRDefault="001123EC">
      <w:pPr>
        <w:pStyle w:val="ListParagraph"/>
        <w:numPr>
          <w:ilvl w:val="0"/>
          <w:numId w:val="14"/>
        </w:numPr>
        <w:ind w:left="1560" w:hanging="426"/>
        <w:jc w:val="both"/>
        <w:rPr>
          <w:rFonts w:ascii="Tahoma" w:hAnsi="Tahoma" w:cs="Tahoma"/>
        </w:rPr>
      </w:pPr>
      <w:r w:rsidRPr="00C71430">
        <w:rPr>
          <w:rFonts w:ascii="Tahoma" w:hAnsi="Tahoma" w:cs="Tahoma"/>
        </w:rPr>
        <w:t>Auto-Generated after EOD</w:t>
      </w:r>
    </w:p>
    <w:p w14:paraId="2DE978DC" w14:textId="5E525A39" w:rsidR="001123EC" w:rsidRPr="00C71430" w:rsidRDefault="001123EC">
      <w:pPr>
        <w:pStyle w:val="ListParagraph"/>
        <w:numPr>
          <w:ilvl w:val="0"/>
          <w:numId w:val="14"/>
        </w:numPr>
        <w:ind w:left="1560" w:hanging="426"/>
        <w:jc w:val="both"/>
        <w:rPr>
          <w:rFonts w:ascii="Tahoma" w:hAnsi="Tahoma" w:cs="Tahoma"/>
        </w:rPr>
      </w:pPr>
      <w:r w:rsidRPr="00C71430">
        <w:rPr>
          <w:rFonts w:ascii="Tahoma" w:hAnsi="Tahoma" w:cs="Tahoma"/>
        </w:rPr>
        <w:t>Daily report</w:t>
      </w:r>
    </w:p>
    <w:p w14:paraId="6DAE106A" w14:textId="77777777" w:rsidR="00B87B16" w:rsidRPr="00C71430" w:rsidRDefault="00B87B16" w:rsidP="00B87B16">
      <w:pPr>
        <w:rPr>
          <w:rFonts w:ascii="Tahoma" w:hAnsi="Tahoma" w:cs="Tahoma"/>
        </w:rPr>
      </w:pPr>
    </w:p>
    <w:p w14:paraId="49B89590" w14:textId="782913A0" w:rsidR="00B87B16" w:rsidRPr="00C71430" w:rsidRDefault="00B87B16" w:rsidP="00B87B16">
      <w:pPr>
        <w:spacing w:after="240"/>
        <w:ind w:left="720"/>
        <w:rPr>
          <w:rFonts w:ascii="Tahoma" w:hAnsi="Tahoma" w:cs="Tahoma"/>
        </w:rPr>
      </w:pPr>
      <w:r w:rsidRPr="00C71430">
        <w:rPr>
          <w:rFonts w:ascii="Tahoma" w:hAnsi="Tahoma" w:cs="Tahoma"/>
        </w:rPr>
        <w:t>8.2.2 CBS9 Current Functionality</w:t>
      </w:r>
    </w:p>
    <w:p w14:paraId="494E943F" w14:textId="77777777" w:rsidR="00B87B16" w:rsidRPr="00C71430" w:rsidRDefault="00B87B16">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4BC8E019" w14:textId="77777777" w:rsidR="00A859EB" w:rsidRPr="00C71430" w:rsidRDefault="00A859EB" w:rsidP="00A859EB">
      <w:pPr>
        <w:rPr>
          <w:rFonts w:ascii="Tahoma" w:hAnsi="Tahoma" w:cs="Tahoma"/>
        </w:rPr>
      </w:pPr>
    </w:p>
    <w:p w14:paraId="62250F37" w14:textId="77777777" w:rsidR="00F31A54" w:rsidRPr="00C71430" w:rsidRDefault="00F31A54" w:rsidP="00F31A54">
      <w:pPr>
        <w:pStyle w:val="Heading3"/>
        <w:rPr>
          <w:rFonts w:ascii="Tahoma" w:hAnsi="Tahoma" w:cs="Tahoma"/>
        </w:rPr>
      </w:pPr>
      <w:bookmarkStart w:id="254" w:name="_Toc145230669"/>
      <w:bookmarkStart w:id="255" w:name="_Toc145231072"/>
      <w:r w:rsidRPr="00C71430">
        <w:rPr>
          <w:rFonts w:ascii="Tahoma" w:hAnsi="Tahoma" w:cs="Tahoma"/>
        </w:rPr>
        <w:t>Supported Sample Transaction and Case from Customer</w:t>
      </w:r>
      <w:bookmarkEnd w:id="254"/>
      <w:bookmarkEnd w:id="255"/>
    </w:p>
    <w:p w14:paraId="11DC9E28" w14:textId="77777777" w:rsidR="00B87B16" w:rsidRPr="00C71430" w:rsidRDefault="00B87B16" w:rsidP="00B87B16">
      <w:pPr>
        <w:rPr>
          <w:rFonts w:ascii="Tahoma" w:hAnsi="Tahoma" w:cs="Tahoma"/>
        </w:rPr>
      </w:pPr>
    </w:p>
    <w:p w14:paraId="5C34E3F7" w14:textId="5986600C" w:rsidR="0047597B" w:rsidRPr="00C71430" w:rsidRDefault="008D395A" w:rsidP="00B87B16">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31FA4EC" wp14:editId="4006AF2D">
            <wp:extent cx="3714941" cy="3232316"/>
            <wp:effectExtent l="0" t="0" r="0" b="6350"/>
            <wp:docPr id="17374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79790" name=""/>
                    <pic:cNvPicPr/>
                  </pic:nvPicPr>
                  <pic:blipFill>
                    <a:blip r:embed="rId79"/>
                    <a:stretch>
                      <a:fillRect/>
                    </a:stretch>
                  </pic:blipFill>
                  <pic:spPr>
                    <a:xfrm>
                      <a:off x="0" y="0"/>
                      <a:ext cx="3714941" cy="3232316"/>
                    </a:xfrm>
                    <a:prstGeom prst="rect">
                      <a:avLst/>
                    </a:prstGeom>
                  </pic:spPr>
                </pic:pic>
              </a:graphicData>
            </a:graphic>
          </wp:inline>
        </w:drawing>
      </w:r>
    </w:p>
    <w:p w14:paraId="42C5ACFD" w14:textId="77777777" w:rsidR="00F31A54" w:rsidRPr="00C71430" w:rsidRDefault="00F31A54" w:rsidP="00F31A54">
      <w:pPr>
        <w:pStyle w:val="Heading3"/>
        <w:rPr>
          <w:rFonts w:ascii="Tahoma" w:hAnsi="Tahoma" w:cs="Tahoma"/>
        </w:rPr>
      </w:pPr>
      <w:bookmarkStart w:id="256" w:name="_Toc145230670"/>
      <w:bookmarkStart w:id="257" w:name="_Toc145231073"/>
      <w:r w:rsidRPr="00C71430">
        <w:rPr>
          <w:rFonts w:ascii="Tahoma" w:hAnsi="Tahoma" w:cs="Tahoma"/>
        </w:rPr>
        <w:t>Menu Modification</w:t>
      </w:r>
      <w:bookmarkEnd w:id="256"/>
      <w:bookmarkEnd w:id="257"/>
    </w:p>
    <w:p w14:paraId="19917807" w14:textId="31C45913" w:rsidR="00A859EB" w:rsidRPr="00C71430" w:rsidRDefault="00A859EB" w:rsidP="00A859EB">
      <w:pPr>
        <w:ind w:left="360"/>
        <w:rPr>
          <w:rFonts w:ascii="Tahoma" w:hAnsi="Tahoma" w:cs="Tahoma"/>
        </w:rPr>
      </w:pPr>
      <w:r w:rsidRPr="00C71430">
        <w:rPr>
          <w:rFonts w:ascii="Tahoma" w:hAnsi="Tahoma" w:cs="Tahoma"/>
        </w:rPr>
        <w:t>Not Applicable.</w:t>
      </w:r>
    </w:p>
    <w:p w14:paraId="70CE9CD1" w14:textId="77777777" w:rsidR="00B87B16" w:rsidRPr="00C71430" w:rsidRDefault="00B87B16" w:rsidP="00A859EB">
      <w:pPr>
        <w:ind w:left="360"/>
        <w:rPr>
          <w:rFonts w:ascii="Tahoma" w:hAnsi="Tahoma" w:cs="Tahoma"/>
        </w:rPr>
      </w:pPr>
    </w:p>
    <w:p w14:paraId="348A30FD" w14:textId="77777777" w:rsidR="00F31A54" w:rsidRPr="00C71430" w:rsidRDefault="00F31A54" w:rsidP="00F31A54">
      <w:pPr>
        <w:pStyle w:val="Heading3"/>
        <w:rPr>
          <w:rFonts w:ascii="Tahoma" w:hAnsi="Tahoma" w:cs="Tahoma"/>
        </w:rPr>
      </w:pPr>
      <w:bookmarkStart w:id="258" w:name="_Toc145230671"/>
      <w:bookmarkStart w:id="259" w:name="_Toc145231074"/>
      <w:r w:rsidRPr="00C71430">
        <w:rPr>
          <w:rFonts w:ascii="Tahoma" w:hAnsi="Tahoma" w:cs="Tahoma"/>
        </w:rPr>
        <w:t>Screen Layout and Data Sheet</w:t>
      </w:r>
      <w:bookmarkEnd w:id="258"/>
      <w:bookmarkEnd w:id="259"/>
    </w:p>
    <w:p w14:paraId="4517C94B" w14:textId="77777777" w:rsidR="008B7224" w:rsidRPr="00C71430" w:rsidRDefault="008B7224" w:rsidP="008B7224">
      <w:pPr>
        <w:ind w:left="360"/>
        <w:rPr>
          <w:rFonts w:ascii="Tahoma" w:hAnsi="Tahoma" w:cs="Tahoma"/>
        </w:rPr>
      </w:pPr>
      <w:r w:rsidRPr="00C71430">
        <w:rPr>
          <w:rFonts w:ascii="Tahoma" w:hAnsi="Tahoma" w:cs="Tahoma"/>
        </w:rPr>
        <w:t>Not Applicable.</w:t>
      </w:r>
    </w:p>
    <w:p w14:paraId="475D3C13" w14:textId="77777777" w:rsidR="00B87B16" w:rsidRPr="00C71430" w:rsidRDefault="00B87B16" w:rsidP="008B7224">
      <w:pPr>
        <w:ind w:left="360"/>
        <w:rPr>
          <w:rFonts w:ascii="Tahoma" w:hAnsi="Tahoma" w:cs="Tahoma"/>
        </w:rPr>
      </w:pPr>
    </w:p>
    <w:p w14:paraId="348633E6" w14:textId="77777777" w:rsidR="00F31A54" w:rsidRPr="00C71430" w:rsidRDefault="00F31A54" w:rsidP="00F31A54">
      <w:pPr>
        <w:pStyle w:val="Heading3"/>
        <w:rPr>
          <w:rFonts w:ascii="Tahoma" w:hAnsi="Tahoma" w:cs="Tahoma"/>
        </w:rPr>
      </w:pPr>
      <w:bookmarkStart w:id="260" w:name="_Toc145230672"/>
      <w:bookmarkStart w:id="261" w:name="_Toc145231075"/>
      <w:r w:rsidRPr="00C71430">
        <w:rPr>
          <w:rFonts w:ascii="Tahoma" w:hAnsi="Tahoma" w:cs="Tahoma"/>
        </w:rPr>
        <w:t>Business Rule / Business Logic</w:t>
      </w:r>
      <w:bookmarkEnd w:id="260"/>
      <w:bookmarkEnd w:id="261"/>
    </w:p>
    <w:p w14:paraId="7847575C" w14:textId="686BF097" w:rsidR="00F3511C" w:rsidRPr="00C71430" w:rsidRDefault="00AE03AD" w:rsidP="009F5258">
      <w:pPr>
        <w:pStyle w:val="ListParagraph"/>
        <w:numPr>
          <w:ilvl w:val="0"/>
          <w:numId w:val="14"/>
        </w:numPr>
        <w:ind w:left="1530" w:hanging="450"/>
        <w:rPr>
          <w:rFonts w:ascii="Tahoma" w:hAnsi="Tahoma" w:cs="Tahoma"/>
        </w:rPr>
      </w:pPr>
      <w:r w:rsidRPr="00C71430">
        <w:rPr>
          <w:rFonts w:ascii="Tahoma" w:hAnsi="Tahoma" w:cs="Tahoma"/>
        </w:rPr>
        <w:t>Account type Non-Resident should define minimum balance = 200MB</w:t>
      </w:r>
    </w:p>
    <w:p w14:paraId="5F9DC84A" w14:textId="55255586" w:rsidR="009F5258" w:rsidRPr="00C71430" w:rsidRDefault="00F11C7A" w:rsidP="009F5258">
      <w:pPr>
        <w:pStyle w:val="ListParagraph"/>
        <w:numPr>
          <w:ilvl w:val="0"/>
          <w:numId w:val="14"/>
        </w:numPr>
        <w:ind w:left="1560" w:hanging="480"/>
        <w:jc w:val="both"/>
        <w:rPr>
          <w:rFonts w:ascii="Tahoma" w:hAnsi="Tahoma" w:cs="Tahoma"/>
        </w:rPr>
      </w:pPr>
      <w:r w:rsidRPr="00C71430">
        <w:rPr>
          <w:rFonts w:ascii="Tahoma" w:hAnsi="Tahoma" w:cs="Tahoma"/>
        </w:rPr>
        <w:t>Online report.</w:t>
      </w:r>
    </w:p>
    <w:p w14:paraId="025B7047" w14:textId="151B6147" w:rsidR="00EC6CBE" w:rsidRPr="00C71430" w:rsidRDefault="00EC6CBE" w:rsidP="009F5258">
      <w:pPr>
        <w:pStyle w:val="ListParagraph"/>
        <w:numPr>
          <w:ilvl w:val="0"/>
          <w:numId w:val="14"/>
        </w:numPr>
        <w:ind w:left="1560" w:hanging="480"/>
        <w:jc w:val="both"/>
        <w:rPr>
          <w:rFonts w:ascii="Tahoma" w:hAnsi="Tahoma" w:cs="Tahoma"/>
        </w:rPr>
      </w:pPr>
      <w:r w:rsidRPr="00C71430">
        <w:rPr>
          <w:rFonts w:ascii="Tahoma" w:hAnsi="Tahoma" w:cs="Tahoma"/>
        </w:rPr>
        <w:t>Require historical data.</w:t>
      </w:r>
    </w:p>
    <w:p w14:paraId="4A805E5B" w14:textId="77777777" w:rsidR="008B7224" w:rsidRPr="00C71430" w:rsidRDefault="008B7224" w:rsidP="008B7224">
      <w:pPr>
        <w:rPr>
          <w:rFonts w:ascii="Tahoma" w:hAnsi="Tahoma" w:cs="Tahoma"/>
        </w:rPr>
      </w:pPr>
    </w:p>
    <w:p w14:paraId="1B81DE2A" w14:textId="77777777" w:rsidR="00F31A54" w:rsidRPr="00C71430" w:rsidRDefault="00F31A54" w:rsidP="00F31A54">
      <w:pPr>
        <w:pStyle w:val="Heading3"/>
        <w:rPr>
          <w:rFonts w:ascii="Tahoma" w:hAnsi="Tahoma" w:cs="Tahoma"/>
        </w:rPr>
      </w:pPr>
      <w:bookmarkStart w:id="262" w:name="_Toc145230673"/>
      <w:bookmarkStart w:id="263" w:name="_Toc145231076"/>
      <w:r w:rsidRPr="00C71430">
        <w:rPr>
          <w:rFonts w:ascii="Tahoma" w:hAnsi="Tahoma" w:cs="Tahoma"/>
        </w:rPr>
        <w:t>To-be Process</w:t>
      </w:r>
      <w:bookmarkEnd w:id="262"/>
      <w:bookmarkEnd w:id="263"/>
    </w:p>
    <w:p w14:paraId="60B54338" w14:textId="228F1F73" w:rsidR="00110E44" w:rsidRPr="00C71430" w:rsidRDefault="00110E44" w:rsidP="00110E44">
      <w:pPr>
        <w:ind w:left="360"/>
        <w:rPr>
          <w:rFonts w:ascii="Tahoma" w:hAnsi="Tahoma" w:cs="Tahoma"/>
        </w:rPr>
      </w:pPr>
      <w:r w:rsidRPr="00C71430">
        <w:rPr>
          <w:rFonts w:ascii="Tahoma" w:hAnsi="Tahoma" w:cs="Tahoma"/>
        </w:rPr>
        <w:t>The system retrieves transaction from Non-resident account.</w:t>
      </w:r>
    </w:p>
    <w:p w14:paraId="24E0A5D2" w14:textId="77777777" w:rsidR="00110E44" w:rsidRPr="00C71430" w:rsidRDefault="00110E44" w:rsidP="00110E44">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110E44" w:rsidRPr="00C71430" w14:paraId="09076A89" w14:textId="77777777" w:rsidTr="006B390F">
        <w:trPr>
          <w:jc w:val="center"/>
        </w:trPr>
        <w:tc>
          <w:tcPr>
            <w:tcW w:w="3103" w:type="dxa"/>
            <w:shd w:val="clear" w:color="auto" w:fill="CCECFF"/>
          </w:tcPr>
          <w:p w14:paraId="59462109" w14:textId="77777777" w:rsidR="00110E44" w:rsidRPr="00C71430" w:rsidRDefault="00110E44" w:rsidP="006B390F">
            <w:pPr>
              <w:rPr>
                <w:rFonts w:ascii="Tahoma" w:hAnsi="Tahoma" w:cs="Tahoma"/>
              </w:rPr>
            </w:pPr>
            <w:r w:rsidRPr="00C71430">
              <w:rPr>
                <w:rFonts w:ascii="Tahoma" w:hAnsi="Tahoma" w:cs="Tahoma"/>
              </w:rPr>
              <w:t>Paper size</w:t>
            </w:r>
          </w:p>
        </w:tc>
        <w:tc>
          <w:tcPr>
            <w:tcW w:w="6230" w:type="dxa"/>
          </w:tcPr>
          <w:p w14:paraId="726E3580" w14:textId="77777777" w:rsidR="00110E44" w:rsidRPr="00C71430" w:rsidRDefault="00110E44" w:rsidP="006B390F">
            <w:pPr>
              <w:rPr>
                <w:rFonts w:ascii="Tahoma" w:hAnsi="Tahoma" w:cs="Tahoma"/>
              </w:rPr>
            </w:pPr>
            <w:r w:rsidRPr="00C71430">
              <w:rPr>
                <w:rFonts w:ascii="Tahoma" w:hAnsi="Tahoma" w:cs="Tahoma"/>
              </w:rPr>
              <w:t>A4</w:t>
            </w:r>
          </w:p>
        </w:tc>
      </w:tr>
      <w:tr w:rsidR="00110E44" w:rsidRPr="00C71430" w14:paraId="4CEE400E" w14:textId="77777777" w:rsidTr="006B390F">
        <w:trPr>
          <w:jc w:val="center"/>
        </w:trPr>
        <w:tc>
          <w:tcPr>
            <w:tcW w:w="3103" w:type="dxa"/>
            <w:shd w:val="clear" w:color="auto" w:fill="CCECFF"/>
          </w:tcPr>
          <w:p w14:paraId="7C8EC722" w14:textId="77777777" w:rsidR="00110E44" w:rsidRPr="00C71430" w:rsidRDefault="00110E44" w:rsidP="006B390F">
            <w:pPr>
              <w:rPr>
                <w:rFonts w:ascii="Tahoma" w:hAnsi="Tahoma" w:cs="Tahoma"/>
              </w:rPr>
            </w:pPr>
            <w:r w:rsidRPr="00C71430">
              <w:rPr>
                <w:rFonts w:ascii="Tahoma" w:hAnsi="Tahoma" w:cs="Tahoma"/>
              </w:rPr>
              <w:t>Reprinting require</w:t>
            </w:r>
          </w:p>
        </w:tc>
        <w:tc>
          <w:tcPr>
            <w:tcW w:w="6230" w:type="dxa"/>
          </w:tcPr>
          <w:p w14:paraId="0C7A5A7E" w14:textId="77777777" w:rsidR="00110E44" w:rsidRPr="00C71430" w:rsidRDefault="00110E44" w:rsidP="006B390F">
            <w:pPr>
              <w:rPr>
                <w:rFonts w:ascii="Tahoma" w:hAnsi="Tahoma" w:cs="Tahoma"/>
              </w:rPr>
            </w:pPr>
            <w:r w:rsidRPr="00C71430">
              <w:rPr>
                <w:rFonts w:ascii="Tahoma" w:hAnsi="Tahoma" w:cs="Tahoma"/>
              </w:rPr>
              <w:t>Yes</w:t>
            </w:r>
          </w:p>
        </w:tc>
      </w:tr>
      <w:tr w:rsidR="00110E44" w:rsidRPr="00C71430" w14:paraId="7BA08C75" w14:textId="77777777" w:rsidTr="006B390F">
        <w:trPr>
          <w:jc w:val="center"/>
        </w:trPr>
        <w:tc>
          <w:tcPr>
            <w:tcW w:w="3103" w:type="dxa"/>
            <w:shd w:val="clear" w:color="auto" w:fill="CCECFF"/>
          </w:tcPr>
          <w:p w14:paraId="6B1C4056" w14:textId="77777777" w:rsidR="00110E44" w:rsidRPr="00C71430" w:rsidRDefault="00110E44" w:rsidP="006B390F">
            <w:pPr>
              <w:rPr>
                <w:rFonts w:ascii="Tahoma" w:hAnsi="Tahoma" w:cs="Tahoma"/>
              </w:rPr>
            </w:pPr>
            <w:r w:rsidRPr="00C71430">
              <w:rPr>
                <w:rFonts w:ascii="Tahoma" w:hAnsi="Tahoma" w:cs="Tahoma"/>
              </w:rPr>
              <w:t>Searching criteria</w:t>
            </w:r>
          </w:p>
        </w:tc>
        <w:tc>
          <w:tcPr>
            <w:tcW w:w="6230" w:type="dxa"/>
          </w:tcPr>
          <w:p w14:paraId="35DD089F" w14:textId="4BFDB71A" w:rsidR="00110E44" w:rsidRPr="00C71430" w:rsidRDefault="00110E44" w:rsidP="006B390F">
            <w:pPr>
              <w:rPr>
                <w:rFonts w:ascii="Tahoma" w:hAnsi="Tahoma" w:cs="Tahoma"/>
              </w:rPr>
            </w:pPr>
            <w:r w:rsidRPr="00C71430">
              <w:rPr>
                <w:rFonts w:ascii="Tahoma" w:hAnsi="Tahoma" w:cs="Tahoma"/>
              </w:rPr>
              <w:t>Client branch, Account type, Account no</w:t>
            </w:r>
            <w:r w:rsidR="008C4D04" w:rsidRPr="00C71430">
              <w:rPr>
                <w:rFonts w:ascii="Tahoma" w:hAnsi="Tahoma" w:cs="Tahoma"/>
              </w:rPr>
              <w:t xml:space="preserve">, </w:t>
            </w:r>
            <w:r w:rsidR="008C4D04" w:rsidRPr="00C71430">
              <w:rPr>
                <w:rFonts w:ascii="Tahoma" w:hAnsi="Tahoma" w:cs="Tahoma"/>
                <w:color w:val="FF0000"/>
              </w:rPr>
              <w:t>Date range</w:t>
            </w:r>
            <w:r w:rsidRPr="00C71430">
              <w:rPr>
                <w:rFonts w:ascii="Tahoma" w:hAnsi="Tahoma" w:cs="Tahoma"/>
                <w:color w:val="FF0000"/>
              </w:rPr>
              <w:t xml:space="preserve"> </w:t>
            </w:r>
          </w:p>
        </w:tc>
      </w:tr>
    </w:tbl>
    <w:p w14:paraId="59395665" w14:textId="77777777" w:rsidR="00110E44" w:rsidRPr="00C71430" w:rsidRDefault="00110E44" w:rsidP="00110E44">
      <w:pPr>
        <w:rPr>
          <w:rFonts w:ascii="Tahoma" w:hAnsi="Tahoma" w:cs="Tahoma"/>
        </w:rPr>
      </w:pPr>
    </w:p>
    <w:p w14:paraId="6034C267" w14:textId="77777777" w:rsidR="00F31A54" w:rsidRPr="00C71430" w:rsidRDefault="00F31A54" w:rsidP="00F31A54">
      <w:pPr>
        <w:pStyle w:val="Heading3"/>
        <w:rPr>
          <w:rFonts w:ascii="Tahoma" w:hAnsi="Tahoma" w:cs="Tahoma"/>
        </w:rPr>
      </w:pPr>
      <w:bookmarkStart w:id="264" w:name="_Toc145230674"/>
      <w:bookmarkStart w:id="265" w:name="_Toc145231077"/>
      <w:r w:rsidRPr="00C71430">
        <w:rPr>
          <w:rFonts w:ascii="Tahoma" w:hAnsi="Tahoma" w:cs="Tahoma"/>
        </w:rPr>
        <w:t>File / API Layout and Data Sheet</w:t>
      </w:r>
      <w:bookmarkEnd w:id="264"/>
      <w:bookmarkEnd w:id="265"/>
    </w:p>
    <w:p w14:paraId="2A4A4C58" w14:textId="0EDDD3B9" w:rsidR="008B7224" w:rsidRPr="00C71430" w:rsidRDefault="008B7224">
      <w:pPr>
        <w:pStyle w:val="ListParagraph"/>
        <w:numPr>
          <w:ilvl w:val="0"/>
          <w:numId w:val="17"/>
        </w:numPr>
        <w:ind w:left="1418"/>
        <w:rPr>
          <w:rFonts w:ascii="Tahoma" w:hAnsi="Tahoma" w:cs="Tahoma"/>
        </w:rPr>
      </w:pPr>
      <w:r w:rsidRPr="00C71430">
        <w:rPr>
          <w:rFonts w:ascii="Tahoma" w:hAnsi="Tahoma" w:cs="Tahoma"/>
        </w:rPr>
        <w:t xml:space="preserve">Send </w:t>
      </w:r>
      <w:r w:rsidR="00C26526" w:rsidRPr="00C71430">
        <w:rPr>
          <w:rFonts w:ascii="Tahoma" w:hAnsi="Tahoma" w:cs="Tahoma"/>
          <w:color w:val="FF0000"/>
        </w:rPr>
        <w:t>outstanding / transaction data</w:t>
      </w:r>
      <w:r w:rsidR="00C26526" w:rsidRPr="00C71430">
        <w:rPr>
          <w:rFonts w:ascii="Tahoma" w:hAnsi="Tahoma" w:cs="Tahoma"/>
        </w:rPr>
        <w:t xml:space="preserve"> </w:t>
      </w:r>
      <w:r w:rsidRPr="00C71430">
        <w:rPr>
          <w:rFonts w:ascii="Tahoma" w:hAnsi="Tahoma" w:cs="Tahoma"/>
        </w:rPr>
        <w:t>to Dataset</w:t>
      </w:r>
    </w:p>
    <w:p w14:paraId="3BC8D2E3" w14:textId="65017C2C" w:rsidR="00C26526" w:rsidRPr="00C71430" w:rsidRDefault="00C26526">
      <w:pPr>
        <w:pStyle w:val="ListParagraph"/>
        <w:numPr>
          <w:ilvl w:val="0"/>
          <w:numId w:val="17"/>
        </w:numPr>
        <w:ind w:left="1418"/>
        <w:rPr>
          <w:rFonts w:ascii="Tahoma" w:hAnsi="Tahoma" w:cs="Tahoma"/>
        </w:rPr>
      </w:pPr>
      <w:r w:rsidRPr="00C71430">
        <w:rPr>
          <w:rFonts w:ascii="Tahoma" w:hAnsi="Tahoma" w:cs="Tahoma"/>
          <w:color w:val="FF0000"/>
        </w:rPr>
        <w:t>Refer to DEP-FS10 Interface.</w:t>
      </w:r>
    </w:p>
    <w:p w14:paraId="4968D796" w14:textId="77777777" w:rsidR="008B7224" w:rsidRPr="00C71430" w:rsidRDefault="008B7224" w:rsidP="008B7224">
      <w:pPr>
        <w:rPr>
          <w:rFonts w:ascii="Tahoma" w:hAnsi="Tahoma" w:cs="Tahoma"/>
        </w:rPr>
      </w:pPr>
    </w:p>
    <w:p w14:paraId="6312DEC1" w14:textId="77777777" w:rsidR="00F31A54" w:rsidRPr="00C71430" w:rsidRDefault="00F31A54" w:rsidP="00F31A54">
      <w:pPr>
        <w:pStyle w:val="Heading3"/>
        <w:rPr>
          <w:rFonts w:ascii="Tahoma" w:hAnsi="Tahoma" w:cs="Tahoma"/>
        </w:rPr>
      </w:pPr>
      <w:bookmarkStart w:id="266" w:name="_Toc145230675"/>
      <w:bookmarkStart w:id="267" w:name="_Toc145231078"/>
      <w:r w:rsidRPr="00C71430">
        <w:rPr>
          <w:rFonts w:ascii="Tahoma" w:hAnsi="Tahoma" w:cs="Tahoma"/>
        </w:rPr>
        <w:t>Report Layout and Data Sheet</w:t>
      </w:r>
      <w:bookmarkEnd w:id="266"/>
      <w:bookmarkEnd w:id="267"/>
    </w:p>
    <w:p w14:paraId="2635B72D" w14:textId="77777777" w:rsidR="00B87B16" w:rsidRPr="00C71430" w:rsidRDefault="00B87B16" w:rsidP="00B87B16">
      <w:pPr>
        <w:rPr>
          <w:rFonts w:ascii="Tahoma" w:hAnsi="Tahoma" w:cs="Tahoma"/>
        </w:rPr>
      </w:pPr>
    </w:p>
    <w:tbl>
      <w:tblPr>
        <w:tblStyle w:val="TableGrid"/>
        <w:tblW w:w="0" w:type="auto"/>
        <w:tblLook w:val="04A0" w:firstRow="1" w:lastRow="0" w:firstColumn="1" w:lastColumn="0" w:noHBand="0" w:noVBand="1"/>
      </w:tblPr>
      <w:tblGrid>
        <w:gridCol w:w="3539"/>
        <w:gridCol w:w="6514"/>
      </w:tblGrid>
      <w:tr w:rsidR="00B87B16" w:rsidRPr="00C71430" w14:paraId="1D6BA5EF" w14:textId="77777777" w:rsidTr="006B390F">
        <w:tc>
          <w:tcPr>
            <w:tcW w:w="3539" w:type="dxa"/>
            <w:shd w:val="clear" w:color="auto" w:fill="D9D9D9" w:themeFill="background1" w:themeFillShade="D9"/>
          </w:tcPr>
          <w:p w14:paraId="318AA53F" w14:textId="77777777" w:rsidR="00B87B16" w:rsidRPr="00C71430" w:rsidRDefault="00B87B16"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EF2386E" w14:textId="77777777" w:rsidR="00B87B16" w:rsidRPr="00C71430" w:rsidRDefault="00B87B16" w:rsidP="006B390F">
            <w:pPr>
              <w:jc w:val="center"/>
              <w:rPr>
                <w:rFonts w:ascii="Tahoma" w:hAnsi="Tahoma" w:cs="Tahoma"/>
              </w:rPr>
            </w:pPr>
            <w:r w:rsidRPr="00C71430">
              <w:rPr>
                <w:rFonts w:ascii="Tahoma" w:hAnsi="Tahoma" w:cs="Tahoma"/>
              </w:rPr>
              <w:t>Description</w:t>
            </w:r>
          </w:p>
        </w:tc>
      </w:tr>
      <w:tr w:rsidR="00B87B16" w:rsidRPr="00C71430" w14:paraId="60C1ED4F" w14:textId="77777777" w:rsidTr="006B390F">
        <w:tc>
          <w:tcPr>
            <w:tcW w:w="10053" w:type="dxa"/>
            <w:gridSpan w:val="2"/>
            <w:shd w:val="clear" w:color="auto" w:fill="C8E0E9" w:themeFill="accent6" w:themeFillTint="33"/>
          </w:tcPr>
          <w:p w14:paraId="45C990B9" w14:textId="77777777" w:rsidR="00B87B16" w:rsidRPr="00C71430" w:rsidRDefault="00B87B16" w:rsidP="006B390F">
            <w:pPr>
              <w:rPr>
                <w:rFonts w:ascii="Tahoma" w:hAnsi="Tahoma" w:cs="Tahoma"/>
              </w:rPr>
            </w:pPr>
            <w:r w:rsidRPr="00C71430">
              <w:rPr>
                <w:rFonts w:ascii="Tahoma" w:hAnsi="Tahoma" w:cs="Tahoma"/>
              </w:rPr>
              <w:t>Header</w:t>
            </w:r>
          </w:p>
        </w:tc>
      </w:tr>
      <w:tr w:rsidR="00B87B16" w:rsidRPr="00C71430" w14:paraId="2A12F69D" w14:textId="77777777" w:rsidTr="006B390F">
        <w:tc>
          <w:tcPr>
            <w:tcW w:w="3539" w:type="dxa"/>
          </w:tcPr>
          <w:p w14:paraId="0AB9E351" w14:textId="77777777" w:rsidR="00B87B16" w:rsidRPr="00C71430" w:rsidRDefault="00B87B16" w:rsidP="006B390F">
            <w:pPr>
              <w:rPr>
                <w:rFonts w:ascii="Tahoma" w:hAnsi="Tahoma" w:cs="Tahoma"/>
              </w:rPr>
            </w:pPr>
            <w:r w:rsidRPr="00C71430">
              <w:rPr>
                <w:rFonts w:ascii="Tahoma" w:hAnsi="Tahoma" w:cs="Tahoma"/>
              </w:rPr>
              <w:t>As At</w:t>
            </w:r>
          </w:p>
        </w:tc>
        <w:tc>
          <w:tcPr>
            <w:tcW w:w="6514" w:type="dxa"/>
          </w:tcPr>
          <w:p w14:paraId="18525852" w14:textId="4B033EC1" w:rsidR="00B87B16" w:rsidRPr="00C71430" w:rsidRDefault="001A6BDB" w:rsidP="006B390F">
            <w:pPr>
              <w:rPr>
                <w:rFonts w:ascii="Tahoma" w:hAnsi="Tahoma" w:cs="Tahoma"/>
              </w:rPr>
            </w:pPr>
            <w:r w:rsidRPr="00C71430">
              <w:rPr>
                <w:rFonts w:ascii="Tahoma" w:hAnsi="Tahoma" w:cs="Tahoma"/>
              </w:rPr>
              <w:t xml:space="preserve">Display as of date </w:t>
            </w:r>
          </w:p>
        </w:tc>
      </w:tr>
      <w:tr w:rsidR="001A6BDB" w:rsidRPr="00C71430" w14:paraId="0A92C995" w14:textId="77777777" w:rsidTr="006B390F">
        <w:tc>
          <w:tcPr>
            <w:tcW w:w="3539" w:type="dxa"/>
          </w:tcPr>
          <w:p w14:paraId="348BC10C" w14:textId="77777777" w:rsidR="001A6BDB" w:rsidRPr="00C71430" w:rsidRDefault="001A6BDB" w:rsidP="001A6BDB">
            <w:pPr>
              <w:rPr>
                <w:rFonts w:ascii="Tahoma" w:hAnsi="Tahoma" w:cs="Tahoma"/>
              </w:rPr>
            </w:pPr>
            <w:r w:rsidRPr="00C71430">
              <w:rPr>
                <w:rFonts w:ascii="Tahoma" w:hAnsi="Tahoma" w:cs="Tahoma"/>
              </w:rPr>
              <w:t>Page</w:t>
            </w:r>
          </w:p>
        </w:tc>
        <w:tc>
          <w:tcPr>
            <w:tcW w:w="6514" w:type="dxa"/>
          </w:tcPr>
          <w:p w14:paraId="7079C54B" w14:textId="2F6F7025" w:rsidR="001A6BDB" w:rsidRPr="00C71430" w:rsidRDefault="001A6BDB" w:rsidP="001A6BDB">
            <w:pPr>
              <w:rPr>
                <w:rFonts w:ascii="Tahoma" w:hAnsi="Tahoma" w:cs="Tahoma"/>
              </w:rPr>
            </w:pPr>
            <w:r w:rsidRPr="00C71430">
              <w:rPr>
                <w:rFonts w:ascii="Tahoma" w:hAnsi="Tahoma" w:cs="Tahoma"/>
              </w:rPr>
              <w:t>Display number of page</w:t>
            </w:r>
          </w:p>
        </w:tc>
      </w:tr>
      <w:tr w:rsidR="001A6BDB" w:rsidRPr="00C71430" w14:paraId="4F4A9272" w14:textId="77777777" w:rsidTr="006B390F">
        <w:tc>
          <w:tcPr>
            <w:tcW w:w="3539" w:type="dxa"/>
          </w:tcPr>
          <w:p w14:paraId="3C4C0C01" w14:textId="77777777" w:rsidR="001A6BDB" w:rsidRPr="00C71430" w:rsidRDefault="001A6BDB" w:rsidP="001A6BDB">
            <w:pPr>
              <w:rPr>
                <w:rFonts w:ascii="Tahoma" w:hAnsi="Tahoma" w:cs="Tahoma"/>
              </w:rPr>
            </w:pPr>
            <w:r w:rsidRPr="00C71430">
              <w:rPr>
                <w:rFonts w:ascii="Tahoma" w:hAnsi="Tahoma" w:cs="Tahoma"/>
              </w:rPr>
              <w:t>Printed date</w:t>
            </w:r>
          </w:p>
        </w:tc>
        <w:tc>
          <w:tcPr>
            <w:tcW w:w="6514" w:type="dxa"/>
          </w:tcPr>
          <w:p w14:paraId="4C756904" w14:textId="612DFF53" w:rsidR="001A6BDB" w:rsidRPr="00C71430" w:rsidRDefault="001A6BDB" w:rsidP="001A6BDB">
            <w:pPr>
              <w:rPr>
                <w:rFonts w:ascii="Tahoma" w:hAnsi="Tahoma" w:cs="Tahoma"/>
              </w:rPr>
            </w:pPr>
            <w:r w:rsidRPr="00C71430">
              <w:rPr>
                <w:rFonts w:ascii="Tahoma" w:hAnsi="Tahoma" w:cs="Tahoma"/>
              </w:rPr>
              <w:t>Display printed date</w:t>
            </w:r>
          </w:p>
        </w:tc>
      </w:tr>
      <w:tr w:rsidR="001A6BDB" w:rsidRPr="00C71430" w14:paraId="322D5D53" w14:textId="77777777" w:rsidTr="006B390F">
        <w:tc>
          <w:tcPr>
            <w:tcW w:w="3539" w:type="dxa"/>
          </w:tcPr>
          <w:p w14:paraId="7AE11101" w14:textId="77777777" w:rsidR="001A6BDB" w:rsidRPr="00C71430" w:rsidRDefault="001A6BDB" w:rsidP="001A6BDB">
            <w:pPr>
              <w:rPr>
                <w:rFonts w:ascii="Tahoma" w:hAnsi="Tahoma" w:cs="Tahoma"/>
              </w:rPr>
            </w:pPr>
            <w:r w:rsidRPr="00C71430">
              <w:rPr>
                <w:rFonts w:ascii="Tahoma" w:hAnsi="Tahoma" w:cs="Tahoma"/>
              </w:rPr>
              <w:t>Printed time</w:t>
            </w:r>
          </w:p>
        </w:tc>
        <w:tc>
          <w:tcPr>
            <w:tcW w:w="6514" w:type="dxa"/>
          </w:tcPr>
          <w:p w14:paraId="27563B4A" w14:textId="3CA902B9" w:rsidR="001A6BDB" w:rsidRPr="00C71430" w:rsidRDefault="001A6BDB" w:rsidP="001A6BDB">
            <w:pPr>
              <w:rPr>
                <w:rFonts w:ascii="Tahoma" w:hAnsi="Tahoma" w:cs="Tahoma"/>
              </w:rPr>
            </w:pPr>
            <w:r w:rsidRPr="00C71430">
              <w:rPr>
                <w:rFonts w:ascii="Tahoma" w:hAnsi="Tahoma" w:cs="Tahoma"/>
              </w:rPr>
              <w:t>Display printed time</w:t>
            </w:r>
          </w:p>
        </w:tc>
      </w:tr>
      <w:tr w:rsidR="001A6BDB" w:rsidRPr="00C71430" w14:paraId="6BC99BB9" w14:textId="77777777" w:rsidTr="006B390F">
        <w:tc>
          <w:tcPr>
            <w:tcW w:w="3539" w:type="dxa"/>
          </w:tcPr>
          <w:p w14:paraId="11621205" w14:textId="77777777" w:rsidR="001A6BDB" w:rsidRPr="00C71430" w:rsidRDefault="001A6BDB" w:rsidP="001A6BDB">
            <w:pPr>
              <w:rPr>
                <w:rFonts w:ascii="Tahoma" w:hAnsi="Tahoma" w:cs="Tahoma"/>
              </w:rPr>
            </w:pPr>
            <w:r w:rsidRPr="00C71430">
              <w:rPr>
                <w:rFonts w:ascii="Tahoma" w:hAnsi="Tahoma" w:cs="Tahoma"/>
              </w:rPr>
              <w:t>Printed by</w:t>
            </w:r>
          </w:p>
        </w:tc>
        <w:tc>
          <w:tcPr>
            <w:tcW w:w="6514" w:type="dxa"/>
          </w:tcPr>
          <w:p w14:paraId="7A5A0DA0" w14:textId="3ADA3871" w:rsidR="001A6BDB" w:rsidRPr="00C71430" w:rsidRDefault="001A6BDB" w:rsidP="001A6BDB">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1A6BDB" w:rsidRPr="00C71430" w14:paraId="1F9F1258" w14:textId="77777777" w:rsidTr="006B390F">
        <w:tc>
          <w:tcPr>
            <w:tcW w:w="10053" w:type="dxa"/>
            <w:gridSpan w:val="2"/>
            <w:shd w:val="clear" w:color="auto" w:fill="C8E0E9" w:themeFill="accent6" w:themeFillTint="33"/>
          </w:tcPr>
          <w:p w14:paraId="3067F7ED" w14:textId="023AE15B" w:rsidR="001A6BDB" w:rsidRPr="00C71430" w:rsidRDefault="001A6BDB" w:rsidP="001A6BDB">
            <w:pPr>
              <w:rPr>
                <w:rFonts w:ascii="Tahoma" w:hAnsi="Tahoma" w:cs="Tahoma"/>
              </w:rPr>
            </w:pPr>
            <w:r w:rsidRPr="00C71430">
              <w:rPr>
                <w:rFonts w:ascii="Tahoma" w:hAnsi="Tahoma" w:cs="Tahoma"/>
              </w:rPr>
              <w:t>Detail 1</w:t>
            </w:r>
          </w:p>
        </w:tc>
      </w:tr>
      <w:tr w:rsidR="00585D23" w:rsidRPr="00C71430" w14:paraId="6B58A671" w14:textId="77777777" w:rsidTr="006B390F">
        <w:tc>
          <w:tcPr>
            <w:tcW w:w="3539" w:type="dxa"/>
          </w:tcPr>
          <w:p w14:paraId="348F8C3E" w14:textId="314C5BD4" w:rsidR="00585D23" w:rsidRPr="00C71430" w:rsidRDefault="00585D23" w:rsidP="00585D23">
            <w:pPr>
              <w:rPr>
                <w:rFonts w:ascii="Tahoma" w:hAnsi="Tahoma" w:cs="Tahoma"/>
              </w:rPr>
            </w:pPr>
            <w:r w:rsidRPr="00C71430">
              <w:rPr>
                <w:rFonts w:ascii="Tahoma" w:hAnsi="Tahoma" w:cs="Tahoma"/>
              </w:rPr>
              <w:t>Branch</w:t>
            </w:r>
          </w:p>
        </w:tc>
        <w:tc>
          <w:tcPr>
            <w:tcW w:w="6514" w:type="dxa"/>
          </w:tcPr>
          <w:p w14:paraId="0203EAF0" w14:textId="68575B8F" w:rsidR="00585D23" w:rsidRPr="00C71430" w:rsidRDefault="00585D23" w:rsidP="00585D23">
            <w:pPr>
              <w:rPr>
                <w:rFonts w:ascii="Tahoma" w:hAnsi="Tahoma" w:cs="Tahoma"/>
              </w:rPr>
            </w:pPr>
            <w:r w:rsidRPr="00C71430">
              <w:rPr>
                <w:rFonts w:ascii="Tahoma" w:hAnsi="Tahoma" w:cs="Tahoma"/>
              </w:rPr>
              <w:t>Display branch name</w:t>
            </w:r>
          </w:p>
        </w:tc>
      </w:tr>
      <w:tr w:rsidR="00585D23" w:rsidRPr="00C71430" w14:paraId="400252DC" w14:textId="77777777" w:rsidTr="006B390F">
        <w:tc>
          <w:tcPr>
            <w:tcW w:w="3539" w:type="dxa"/>
          </w:tcPr>
          <w:p w14:paraId="18943BBA" w14:textId="1F85B0FD" w:rsidR="00585D23" w:rsidRPr="00C71430" w:rsidRDefault="00585D23" w:rsidP="00585D23">
            <w:pPr>
              <w:rPr>
                <w:rFonts w:ascii="Tahoma" w:hAnsi="Tahoma" w:cs="Tahoma"/>
                <w:b/>
                <w:bCs/>
              </w:rPr>
            </w:pPr>
            <w:r w:rsidRPr="00C71430">
              <w:rPr>
                <w:rFonts w:ascii="Tahoma" w:hAnsi="Tahoma" w:cs="Tahoma"/>
              </w:rPr>
              <w:t>Account Number</w:t>
            </w:r>
          </w:p>
        </w:tc>
        <w:tc>
          <w:tcPr>
            <w:tcW w:w="6514" w:type="dxa"/>
          </w:tcPr>
          <w:p w14:paraId="09C4050C" w14:textId="66E397CD" w:rsidR="00585D23" w:rsidRPr="00C71430" w:rsidRDefault="00585D23" w:rsidP="00585D23">
            <w:pPr>
              <w:rPr>
                <w:rFonts w:ascii="Tahoma" w:hAnsi="Tahoma" w:cs="Tahoma"/>
              </w:rPr>
            </w:pPr>
            <w:r w:rsidRPr="00C71430">
              <w:rPr>
                <w:rFonts w:ascii="Tahoma" w:hAnsi="Tahoma" w:cs="Tahoma"/>
              </w:rPr>
              <w:t>Display account number</w:t>
            </w:r>
          </w:p>
        </w:tc>
      </w:tr>
      <w:tr w:rsidR="00585D23" w:rsidRPr="00C71430" w14:paraId="74B795EE" w14:textId="77777777" w:rsidTr="006B390F">
        <w:tc>
          <w:tcPr>
            <w:tcW w:w="3539" w:type="dxa"/>
          </w:tcPr>
          <w:p w14:paraId="48E83111" w14:textId="34864047" w:rsidR="00585D23" w:rsidRPr="00C71430" w:rsidRDefault="00585D23" w:rsidP="00585D23">
            <w:pPr>
              <w:rPr>
                <w:rFonts w:ascii="Tahoma" w:hAnsi="Tahoma" w:cs="Tahoma"/>
              </w:rPr>
            </w:pPr>
            <w:r w:rsidRPr="00C71430">
              <w:rPr>
                <w:rFonts w:ascii="Tahoma" w:hAnsi="Tahoma" w:cs="Tahoma"/>
              </w:rPr>
              <w:t>Account Name</w:t>
            </w:r>
          </w:p>
        </w:tc>
        <w:tc>
          <w:tcPr>
            <w:tcW w:w="6514" w:type="dxa"/>
          </w:tcPr>
          <w:p w14:paraId="0EAF435A" w14:textId="5E820CBA" w:rsidR="00585D23" w:rsidRPr="00C71430" w:rsidRDefault="00585D23" w:rsidP="00585D23">
            <w:pPr>
              <w:rPr>
                <w:rFonts w:ascii="Tahoma" w:hAnsi="Tahoma" w:cs="Tahoma"/>
              </w:rPr>
            </w:pPr>
            <w:r w:rsidRPr="00C71430">
              <w:rPr>
                <w:rFonts w:ascii="Tahoma" w:hAnsi="Tahoma" w:cs="Tahoma"/>
              </w:rPr>
              <w:t xml:space="preserve">Display account name </w:t>
            </w:r>
          </w:p>
        </w:tc>
      </w:tr>
      <w:tr w:rsidR="00585D23" w:rsidRPr="00C71430" w14:paraId="6F9FE263" w14:textId="77777777" w:rsidTr="006B390F">
        <w:tc>
          <w:tcPr>
            <w:tcW w:w="3539" w:type="dxa"/>
          </w:tcPr>
          <w:p w14:paraId="42F6322B" w14:textId="082355B4" w:rsidR="00585D23" w:rsidRPr="00C71430" w:rsidRDefault="00585D23" w:rsidP="00585D23">
            <w:pPr>
              <w:rPr>
                <w:rFonts w:ascii="Tahoma" w:hAnsi="Tahoma" w:cs="Tahoma"/>
              </w:rPr>
            </w:pPr>
            <w:r w:rsidRPr="00C71430">
              <w:rPr>
                <w:rFonts w:ascii="Tahoma" w:hAnsi="Tahoma" w:cs="Tahoma"/>
              </w:rPr>
              <w:t>Total Deposit</w:t>
            </w:r>
          </w:p>
        </w:tc>
        <w:tc>
          <w:tcPr>
            <w:tcW w:w="6514" w:type="dxa"/>
          </w:tcPr>
          <w:p w14:paraId="79EF626D" w14:textId="21895A3F" w:rsidR="00585D23" w:rsidRPr="00C71430" w:rsidRDefault="00585D23" w:rsidP="00585D23">
            <w:pPr>
              <w:rPr>
                <w:rFonts w:ascii="Tahoma" w:hAnsi="Tahoma" w:cs="Tahoma"/>
              </w:rPr>
            </w:pPr>
            <w:r w:rsidRPr="00C71430">
              <w:rPr>
                <w:rFonts w:ascii="Tahoma" w:hAnsi="Tahoma" w:cs="Tahoma"/>
              </w:rPr>
              <w:t>Display total deposit</w:t>
            </w:r>
          </w:p>
        </w:tc>
      </w:tr>
      <w:tr w:rsidR="00585D23" w:rsidRPr="00C71430" w14:paraId="6B42DE2D" w14:textId="77777777" w:rsidTr="006B390F">
        <w:tc>
          <w:tcPr>
            <w:tcW w:w="3539" w:type="dxa"/>
          </w:tcPr>
          <w:p w14:paraId="63BCD44B" w14:textId="0BCFDD8C" w:rsidR="00585D23" w:rsidRPr="00C71430" w:rsidRDefault="00585D23" w:rsidP="00585D23">
            <w:pPr>
              <w:rPr>
                <w:rFonts w:ascii="Tahoma" w:hAnsi="Tahoma" w:cs="Tahoma"/>
              </w:rPr>
            </w:pPr>
            <w:r w:rsidRPr="00C71430">
              <w:rPr>
                <w:rFonts w:ascii="Tahoma" w:hAnsi="Tahoma" w:cs="Tahoma"/>
              </w:rPr>
              <w:t>Total Credit Limit</w:t>
            </w:r>
          </w:p>
        </w:tc>
        <w:tc>
          <w:tcPr>
            <w:tcW w:w="6514" w:type="dxa"/>
          </w:tcPr>
          <w:p w14:paraId="5E29237A" w14:textId="168C4554" w:rsidR="00585D23" w:rsidRPr="00C71430" w:rsidRDefault="00585D23" w:rsidP="00585D23">
            <w:pPr>
              <w:rPr>
                <w:rFonts w:ascii="Tahoma" w:hAnsi="Tahoma" w:cs="Tahoma"/>
              </w:rPr>
            </w:pPr>
            <w:r w:rsidRPr="00C71430">
              <w:rPr>
                <w:rFonts w:ascii="Tahoma" w:hAnsi="Tahoma" w:cs="Tahoma"/>
              </w:rPr>
              <w:t>Display total credit limit</w:t>
            </w:r>
          </w:p>
        </w:tc>
      </w:tr>
      <w:tr w:rsidR="00585D23" w:rsidRPr="00C71430" w14:paraId="6DEA5EEE" w14:textId="77777777" w:rsidTr="006B390F">
        <w:tc>
          <w:tcPr>
            <w:tcW w:w="3539" w:type="dxa"/>
          </w:tcPr>
          <w:p w14:paraId="7F5262E6" w14:textId="58F5D100" w:rsidR="00585D23" w:rsidRPr="00C71430" w:rsidRDefault="00585D23" w:rsidP="00585D23">
            <w:pPr>
              <w:rPr>
                <w:rFonts w:ascii="Tahoma" w:hAnsi="Tahoma" w:cs="Tahoma"/>
              </w:rPr>
            </w:pPr>
            <w:r w:rsidRPr="00C71430">
              <w:rPr>
                <w:rFonts w:ascii="Tahoma" w:hAnsi="Tahoma" w:cs="Tahoma"/>
              </w:rPr>
              <w:t>Total Withdrawal</w:t>
            </w:r>
          </w:p>
        </w:tc>
        <w:tc>
          <w:tcPr>
            <w:tcW w:w="6514" w:type="dxa"/>
          </w:tcPr>
          <w:p w14:paraId="16A909D1" w14:textId="65F70B8B" w:rsidR="00585D23" w:rsidRPr="00C71430" w:rsidRDefault="00585D23" w:rsidP="00585D23">
            <w:pPr>
              <w:rPr>
                <w:rFonts w:ascii="Tahoma" w:hAnsi="Tahoma" w:cs="Tahoma"/>
              </w:rPr>
            </w:pPr>
            <w:r w:rsidRPr="00C71430">
              <w:rPr>
                <w:rFonts w:ascii="Tahoma" w:hAnsi="Tahoma" w:cs="Tahoma"/>
              </w:rPr>
              <w:t>Display total withdrawal</w:t>
            </w:r>
          </w:p>
        </w:tc>
      </w:tr>
      <w:tr w:rsidR="00585D23" w:rsidRPr="00C71430" w14:paraId="3473FF2C" w14:textId="77777777" w:rsidTr="006B390F">
        <w:tc>
          <w:tcPr>
            <w:tcW w:w="3539" w:type="dxa"/>
          </w:tcPr>
          <w:p w14:paraId="5348BFA7" w14:textId="5BE9354F" w:rsidR="00585D23" w:rsidRPr="00C71430" w:rsidRDefault="00585D23" w:rsidP="00585D23">
            <w:pPr>
              <w:rPr>
                <w:rFonts w:ascii="Tahoma" w:hAnsi="Tahoma" w:cs="Tahoma"/>
              </w:rPr>
            </w:pPr>
            <w:r w:rsidRPr="00C71430">
              <w:rPr>
                <w:rFonts w:ascii="Tahoma" w:hAnsi="Tahoma" w:cs="Tahoma"/>
              </w:rPr>
              <w:t>Available Balance</w:t>
            </w:r>
          </w:p>
        </w:tc>
        <w:tc>
          <w:tcPr>
            <w:tcW w:w="6514" w:type="dxa"/>
          </w:tcPr>
          <w:p w14:paraId="28ED58CA" w14:textId="0E8AA13C" w:rsidR="00585D23" w:rsidRPr="00C71430" w:rsidRDefault="00585D23" w:rsidP="00585D23">
            <w:pPr>
              <w:rPr>
                <w:rFonts w:ascii="Tahoma" w:hAnsi="Tahoma" w:cs="Tahoma"/>
              </w:rPr>
            </w:pPr>
            <w:r w:rsidRPr="00C71430">
              <w:rPr>
                <w:rFonts w:ascii="Tahoma" w:hAnsi="Tahoma" w:cs="Tahoma"/>
              </w:rPr>
              <w:t xml:space="preserve">Display available balance </w:t>
            </w:r>
          </w:p>
        </w:tc>
      </w:tr>
      <w:tr w:rsidR="00585D23" w:rsidRPr="00C71430" w14:paraId="3BE0A6A0" w14:textId="77777777" w:rsidTr="006B390F">
        <w:tc>
          <w:tcPr>
            <w:tcW w:w="10053" w:type="dxa"/>
            <w:gridSpan w:val="2"/>
            <w:shd w:val="clear" w:color="auto" w:fill="C8E0E9" w:themeFill="accent6" w:themeFillTint="33"/>
          </w:tcPr>
          <w:p w14:paraId="645C16B9" w14:textId="29022C19" w:rsidR="00585D23" w:rsidRPr="00C71430" w:rsidRDefault="00585D23" w:rsidP="00585D23">
            <w:pPr>
              <w:rPr>
                <w:rFonts w:ascii="Tahoma" w:hAnsi="Tahoma" w:cs="Tahoma"/>
              </w:rPr>
            </w:pPr>
            <w:r w:rsidRPr="00C71430">
              <w:rPr>
                <w:rFonts w:ascii="Tahoma" w:hAnsi="Tahoma" w:cs="Tahoma"/>
              </w:rPr>
              <w:t>Detail 2</w:t>
            </w:r>
          </w:p>
        </w:tc>
      </w:tr>
      <w:tr w:rsidR="00585D23" w:rsidRPr="00C71430" w14:paraId="459FAB3B" w14:textId="77777777" w:rsidTr="006B390F">
        <w:tc>
          <w:tcPr>
            <w:tcW w:w="3539" w:type="dxa"/>
          </w:tcPr>
          <w:p w14:paraId="346525C9" w14:textId="75A2076A" w:rsidR="00585D23" w:rsidRPr="00C71430" w:rsidRDefault="00585D23" w:rsidP="00585D23">
            <w:pPr>
              <w:rPr>
                <w:rFonts w:ascii="Tahoma" w:hAnsi="Tahoma" w:cs="Tahoma"/>
              </w:rPr>
            </w:pPr>
            <w:proofErr w:type="spellStart"/>
            <w:r w:rsidRPr="00C71430">
              <w:rPr>
                <w:rFonts w:ascii="Tahoma" w:hAnsi="Tahoma" w:cs="Tahoma"/>
              </w:rPr>
              <w:t>Txn</w:t>
            </w:r>
            <w:proofErr w:type="spellEnd"/>
            <w:r w:rsidRPr="00C71430">
              <w:rPr>
                <w:rFonts w:ascii="Tahoma" w:hAnsi="Tahoma" w:cs="Tahoma"/>
              </w:rPr>
              <w:t>.</w:t>
            </w:r>
          </w:p>
        </w:tc>
        <w:tc>
          <w:tcPr>
            <w:tcW w:w="6514" w:type="dxa"/>
          </w:tcPr>
          <w:p w14:paraId="27676BCF" w14:textId="486672B8" w:rsidR="00585D23" w:rsidRPr="00C71430" w:rsidRDefault="00585D23" w:rsidP="00585D23">
            <w:pPr>
              <w:rPr>
                <w:rFonts w:ascii="Tahoma" w:hAnsi="Tahoma" w:cs="Tahoma"/>
              </w:rPr>
            </w:pPr>
            <w:r w:rsidRPr="00C71430">
              <w:rPr>
                <w:rFonts w:ascii="Tahoma" w:hAnsi="Tahoma" w:cs="Tahoma"/>
              </w:rPr>
              <w:t>Display Brough forward and movement transaction</w:t>
            </w:r>
          </w:p>
        </w:tc>
      </w:tr>
      <w:tr w:rsidR="00585D23" w:rsidRPr="00C71430" w14:paraId="5D2F1EE6" w14:textId="77777777" w:rsidTr="006B390F">
        <w:tc>
          <w:tcPr>
            <w:tcW w:w="3539" w:type="dxa"/>
          </w:tcPr>
          <w:p w14:paraId="1978D7C5" w14:textId="17C0B023" w:rsidR="00585D23" w:rsidRPr="00C71430" w:rsidRDefault="00585D23" w:rsidP="00585D23">
            <w:pPr>
              <w:rPr>
                <w:rFonts w:ascii="Tahoma" w:hAnsi="Tahoma" w:cs="Tahoma"/>
                <w:cs/>
              </w:rPr>
            </w:pPr>
            <w:proofErr w:type="spellStart"/>
            <w:r w:rsidRPr="00C71430">
              <w:rPr>
                <w:rFonts w:ascii="Tahoma" w:hAnsi="Tahoma" w:cs="Tahoma"/>
              </w:rPr>
              <w:t>Chq.No</w:t>
            </w:r>
            <w:proofErr w:type="spellEnd"/>
            <w:r w:rsidRPr="00C71430">
              <w:rPr>
                <w:rFonts w:ascii="Tahoma" w:hAnsi="Tahoma" w:cs="Tahoma"/>
              </w:rPr>
              <w:t>./</w:t>
            </w:r>
            <w:proofErr w:type="spellStart"/>
            <w:r w:rsidRPr="00C71430">
              <w:rPr>
                <w:rFonts w:ascii="Tahoma" w:hAnsi="Tahoma" w:cs="Tahoma"/>
              </w:rPr>
              <w:t>Txn.No</w:t>
            </w:r>
            <w:proofErr w:type="spellEnd"/>
          </w:p>
        </w:tc>
        <w:tc>
          <w:tcPr>
            <w:tcW w:w="6514" w:type="dxa"/>
          </w:tcPr>
          <w:p w14:paraId="4BFA522B" w14:textId="2D8FD72F" w:rsidR="00585D23" w:rsidRPr="00C71430" w:rsidRDefault="00585D23" w:rsidP="00585D23">
            <w:pPr>
              <w:rPr>
                <w:rFonts w:ascii="Tahoma" w:hAnsi="Tahoma" w:cs="Tahoma"/>
              </w:rPr>
            </w:pPr>
            <w:r w:rsidRPr="00C71430">
              <w:rPr>
                <w:rFonts w:ascii="Tahoma" w:hAnsi="Tahoma" w:cs="Tahoma"/>
              </w:rPr>
              <w:t>Display cheque no/transaction no</w:t>
            </w:r>
          </w:p>
        </w:tc>
      </w:tr>
      <w:tr w:rsidR="00585D23" w:rsidRPr="00C71430" w14:paraId="4B633BE6" w14:textId="77777777" w:rsidTr="006B390F">
        <w:tc>
          <w:tcPr>
            <w:tcW w:w="3539" w:type="dxa"/>
          </w:tcPr>
          <w:p w14:paraId="43E544A3" w14:textId="55A17B50" w:rsidR="00585D23" w:rsidRPr="00C71430" w:rsidRDefault="00585D23" w:rsidP="00585D23">
            <w:pPr>
              <w:rPr>
                <w:rFonts w:ascii="Tahoma" w:hAnsi="Tahoma" w:cs="Tahoma"/>
              </w:rPr>
            </w:pPr>
            <w:r w:rsidRPr="00C71430">
              <w:rPr>
                <w:rFonts w:ascii="Tahoma" w:hAnsi="Tahoma" w:cs="Tahoma"/>
              </w:rPr>
              <w:t>Debit Amount</w:t>
            </w:r>
          </w:p>
        </w:tc>
        <w:tc>
          <w:tcPr>
            <w:tcW w:w="6514" w:type="dxa"/>
          </w:tcPr>
          <w:p w14:paraId="4D86E746" w14:textId="65CD94C6" w:rsidR="00585D23" w:rsidRPr="00C71430" w:rsidRDefault="00585D23" w:rsidP="00585D23">
            <w:pPr>
              <w:rPr>
                <w:rFonts w:ascii="Tahoma" w:hAnsi="Tahoma" w:cs="Tahoma"/>
              </w:rPr>
            </w:pPr>
            <w:r w:rsidRPr="00C71430">
              <w:rPr>
                <w:rFonts w:ascii="Tahoma" w:hAnsi="Tahoma" w:cs="Tahoma"/>
              </w:rPr>
              <w:t>Display debit amount</w:t>
            </w:r>
          </w:p>
        </w:tc>
      </w:tr>
      <w:tr w:rsidR="00585D23" w:rsidRPr="00C71430" w14:paraId="1A44A1FD" w14:textId="77777777" w:rsidTr="006B390F">
        <w:tc>
          <w:tcPr>
            <w:tcW w:w="3539" w:type="dxa"/>
          </w:tcPr>
          <w:p w14:paraId="2EAAF7E4" w14:textId="719C977D" w:rsidR="00585D23" w:rsidRPr="00C71430" w:rsidRDefault="00585D23" w:rsidP="00585D23">
            <w:pPr>
              <w:rPr>
                <w:rFonts w:ascii="Tahoma" w:hAnsi="Tahoma" w:cs="Tahoma"/>
              </w:rPr>
            </w:pPr>
            <w:r w:rsidRPr="00C71430">
              <w:rPr>
                <w:rFonts w:ascii="Tahoma" w:hAnsi="Tahoma" w:cs="Tahoma"/>
              </w:rPr>
              <w:t>Credit Amount</w:t>
            </w:r>
          </w:p>
        </w:tc>
        <w:tc>
          <w:tcPr>
            <w:tcW w:w="6514" w:type="dxa"/>
          </w:tcPr>
          <w:p w14:paraId="6FF4B806" w14:textId="4F57548A" w:rsidR="00585D23" w:rsidRPr="00C71430" w:rsidRDefault="00585D23" w:rsidP="00585D23">
            <w:pPr>
              <w:rPr>
                <w:rFonts w:ascii="Tahoma" w:hAnsi="Tahoma" w:cs="Tahoma"/>
              </w:rPr>
            </w:pPr>
            <w:r w:rsidRPr="00C71430">
              <w:rPr>
                <w:rFonts w:ascii="Tahoma" w:hAnsi="Tahoma" w:cs="Tahoma"/>
              </w:rPr>
              <w:t>Display credit amount</w:t>
            </w:r>
          </w:p>
        </w:tc>
      </w:tr>
      <w:tr w:rsidR="00585D23" w:rsidRPr="00C71430" w14:paraId="593F3140" w14:textId="77777777" w:rsidTr="006B390F">
        <w:tc>
          <w:tcPr>
            <w:tcW w:w="3539" w:type="dxa"/>
          </w:tcPr>
          <w:p w14:paraId="4712E3DA" w14:textId="5A59A6D0" w:rsidR="00585D23" w:rsidRPr="00C71430" w:rsidRDefault="00585D23" w:rsidP="00585D23">
            <w:pPr>
              <w:rPr>
                <w:rFonts w:ascii="Tahoma" w:hAnsi="Tahoma" w:cs="Tahoma"/>
              </w:rPr>
            </w:pPr>
            <w:r w:rsidRPr="00C71430">
              <w:rPr>
                <w:rFonts w:ascii="Tahoma" w:hAnsi="Tahoma" w:cs="Tahoma"/>
              </w:rPr>
              <w:t>Balance Amount</w:t>
            </w:r>
          </w:p>
        </w:tc>
        <w:tc>
          <w:tcPr>
            <w:tcW w:w="6514" w:type="dxa"/>
          </w:tcPr>
          <w:p w14:paraId="3ABBFF55" w14:textId="00BA6773" w:rsidR="00585D23" w:rsidRPr="00C71430" w:rsidRDefault="00585D23" w:rsidP="00585D23">
            <w:pPr>
              <w:rPr>
                <w:rFonts w:ascii="Tahoma" w:hAnsi="Tahoma" w:cs="Tahoma"/>
              </w:rPr>
            </w:pPr>
            <w:r w:rsidRPr="00C71430">
              <w:rPr>
                <w:rFonts w:ascii="Tahoma" w:hAnsi="Tahoma" w:cs="Tahoma"/>
              </w:rPr>
              <w:t>Display balance amount</w:t>
            </w:r>
          </w:p>
        </w:tc>
      </w:tr>
      <w:tr w:rsidR="00585D23" w:rsidRPr="00C71430" w14:paraId="4389BB63" w14:textId="77777777" w:rsidTr="006B390F">
        <w:tc>
          <w:tcPr>
            <w:tcW w:w="3539" w:type="dxa"/>
          </w:tcPr>
          <w:p w14:paraId="106D6529" w14:textId="7C0A0D1F" w:rsidR="00585D23" w:rsidRPr="00C71430" w:rsidRDefault="00585D23" w:rsidP="00585D23">
            <w:pPr>
              <w:rPr>
                <w:rFonts w:ascii="Tahoma" w:hAnsi="Tahoma" w:cs="Tahoma"/>
              </w:rPr>
            </w:pPr>
            <w:r w:rsidRPr="00C71430">
              <w:rPr>
                <w:rFonts w:ascii="Tahoma" w:hAnsi="Tahoma" w:cs="Tahoma"/>
              </w:rPr>
              <w:t>Remark</w:t>
            </w:r>
          </w:p>
        </w:tc>
        <w:tc>
          <w:tcPr>
            <w:tcW w:w="6514" w:type="dxa"/>
          </w:tcPr>
          <w:p w14:paraId="4FCE9728" w14:textId="2E1F946C" w:rsidR="00585D23" w:rsidRPr="00C71430" w:rsidRDefault="00585D23" w:rsidP="00585D23">
            <w:pPr>
              <w:rPr>
                <w:rFonts w:ascii="Tahoma" w:hAnsi="Tahoma" w:cs="Tahoma"/>
              </w:rPr>
            </w:pPr>
            <w:r w:rsidRPr="00C71430">
              <w:rPr>
                <w:rFonts w:ascii="Tahoma" w:hAnsi="Tahoma" w:cs="Tahoma"/>
              </w:rPr>
              <w:t>Display remark</w:t>
            </w:r>
          </w:p>
        </w:tc>
      </w:tr>
    </w:tbl>
    <w:p w14:paraId="0AA26EC5" w14:textId="77777777" w:rsidR="00B87B16" w:rsidRPr="00C71430" w:rsidRDefault="00B87B16" w:rsidP="00B87B16">
      <w:pPr>
        <w:rPr>
          <w:rFonts w:ascii="Tahoma" w:hAnsi="Tahoma" w:cs="Tahoma"/>
        </w:rPr>
      </w:pPr>
    </w:p>
    <w:p w14:paraId="510A8702" w14:textId="5FB4F53C" w:rsidR="0047597B" w:rsidRPr="00C71430" w:rsidRDefault="00585D23" w:rsidP="0047597B">
      <w:pPr>
        <w:rPr>
          <w:rFonts w:ascii="Tahoma" w:hAnsi="Tahoma" w:cs="Tahoma"/>
        </w:rPr>
      </w:pPr>
      <w:r w:rsidRPr="00C71430">
        <w:rPr>
          <w:rFonts w:ascii="Tahoma" w:hAnsi="Tahoma" w:cs="Tahoma"/>
          <w:noProof/>
          <w:lang w:val="en-SG" w:eastAsia="en-SG" w:bidi="ar-SA"/>
        </w:rPr>
        <w:lastRenderedPageBreak/>
        <w:drawing>
          <wp:inline distT="0" distB="0" distL="0" distR="0" wp14:anchorId="3A13CFFA" wp14:editId="5C871E76">
            <wp:extent cx="6390005" cy="4852035"/>
            <wp:effectExtent l="19050" t="19050" r="10795" b="24765"/>
            <wp:docPr id="1811790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0005" cy="4852035"/>
                    </a:xfrm>
                    <a:prstGeom prst="rect">
                      <a:avLst/>
                    </a:prstGeom>
                    <a:noFill/>
                    <a:ln>
                      <a:solidFill>
                        <a:schemeClr val="bg2"/>
                      </a:solidFill>
                    </a:ln>
                  </pic:spPr>
                </pic:pic>
              </a:graphicData>
            </a:graphic>
          </wp:inline>
        </w:drawing>
      </w:r>
    </w:p>
    <w:p w14:paraId="46F2B68B" w14:textId="65F87D2F" w:rsidR="00F31A54" w:rsidRPr="00C71430" w:rsidRDefault="00F31A54" w:rsidP="00F31A54">
      <w:pPr>
        <w:pStyle w:val="Heading3"/>
        <w:rPr>
          <w:rFonts w:ascii="Tahoma" w:hAnsi="Tahoma" w:cs="Tahoma"/>
        </w:rPr>
      </w:pPr>
      <w:bookmarkStart w:id="268" w:name="_Toc145230676"/>
      <w:bookmarkStart w:id="269" w:name="_Toc145231079"/>
      <w:r w:rsidRPr="00C71430">
        <w:rPr>
          <w:rFonts w:ascii="Tahoma" w:hAnsi="Tahoma" w:cs="Tahoma"/>
        </w:rPr>
        <w:t>Additional Impacts</w:t>
      </w:r>
      <w:bookmarkEnd w:id="268"/>
      <w:bookmarkEnd w:id="269"/>
    </w:p>
    <w:p w14:paraId="2FE3964E" w14:textId="37B37B9D" w:rsidR="00F31A54" w:rsidRPr="00C71430" w:rsidRDefault="008B7224" w:rsidP="008B7224">
      <w:pPr>
        <w:ind w:left="360"/>
        <w:rPr>
          <w:rFonts w:ascii="Tahoma" w:hAnsi="Tahoma" w:cs="Tahoma"/>
        </w:rPr>
      </w:pPr>
      <w:r w:rsidRPr="00C71430">
        <w:rPr>
          <w:rFonts w:ascii="Tahoma" w:hAnsi="Tahoma" w:cs="Tahoma"/>
        </w:rPr>
        <w:t>Not Applicable.</w:t>
      </w:r>
    </w:p>
    <w:p w14:paraId="160B9412" w14:textId="77777777" w:rsidR="00387D3A" w:rsidRPr="00C71430" w:rsidRDefault="00387D3A" w:rsidP="00F31A54">
      <w:pPr>
        <w:rPr>
          <w:rFonts w:ascii="Tahoma" w:hAnsi="Tahoma" w:cs="Tahoma"/>
        </w:rPr>
      </w:pPr>
    </w:p>
    <w:p w14:paraId="6D7BE735" w14:textId="77777777" w:rsidR="00387D3A" w:rsidRPr="00C71430" w:rsidRDefault="00387D3A" w:rsidP="00F31A54">
      <w:pPr>
        <w:rPr>
          <w:rFonts w:ascii="Tahoma" w:hAnsi="Tahoma" w:cs="Tahoma"/>
        </w:rPr>
      </w:pPr>
    </w:p>
    <w:p w14:paraId="541FDF99" w14:textId="77777777" w:rsidR="00387D3A" w:rsidRPr="00C71430" w:rsidRDefault="00387D3A" w:rsidP="00F31A54">
      <w:pPr>
        <w:rPr>
          <w:rFonts w:ascii="Tahoma" w:hAnsi="Tahoma" w:cs="Tahoma"/>
        </w:rPr>
      </w:pPr>
    </w:p>
    <w:p w14:paraId="3D99F409" w14:textId="77777777" w:rsidR="00387D3A" w:rsidRPr="00C71430" w:rsidRDefault="00387D3A" w:rsidP="00F31A54">
      <w:pPr>
        <w:rPr>
          <w:rFonts w:ascii="Tahoma" w:hAnsi="Tahoma" w:cs="Tahoma"/>
        </w:rPr>
      </w:pPr>
    </w:p>
    <w:p w14:paraId="1BB69708" w14:textId="77777777" w:rsidR="00387D3A" w:rsidRPr="00C71430" w:rsidRDefault="00387D3A" w:rsidP="00F31A54">
      <w:pPr>
        <w:rPr>
          <w:rFonts w:ascii="Tahoma" w:hAnsi="Tahoma" w:cs="Tahoma"/>
        </w:rPr>
      </w:pPr>
    </w:p>
    <w:p w14:paraId="3893B93B" w14:textId="77777777" w:rsidR="00387D3A" w:rsidRPr="00C71430" w:rsidRDefault="00387D3A" w:rsidP="00F31A54">
      <w:pPr>
        <w:rPr>
          <w:rFonts w:ascii="Tahoma" w:hAnsi="Tahoma" w:cs="Tahoma"/>
        </w:rPr>
      </w:pPr>
    </w:p>
    <w:p w14:paraId="111E316F" w14:textId="77777777" w:rsidR="00B95CAD" w:rsidRPr="00C71430" w:rsidRDefault="00B95CAD" w:rsidP="00F31A54">
      <w:pPr>
        <w:rPr>
          <w:rFonts w:ascii="Tahoma" w:hAnsi="Tahoma" w:cs="Tahoma"/>
        </w:rPr>
      </w:pPr>
    </w:p>
    <w:p w14:paraId="20951BC6" w14:textId="62902B80" w:rsidR="00F31A54" w:rsidRPr="00C71430" w:rsidRDefault="00387D3A" w:rsidP="00F31A54">
      <w:pPr>
        <w:pStyle w:val="Heading2"/>
        <w:rPr>
          <w:rFonts w:ascii="Tahoma" w:hAnsi="Tahoma" w:cs="Tahoma"/>
        </w:rPr>
      </w:pPr>
      <w:bookmarkStart w:id="270" w:name="_Toc145230677"/>
      <w:bookmarkStart w:id="271" w:name="_Toc145231080"/>
      <w:r w:rsidRPr="00C71430">
        <w:rPr>
          <w:rFonts w:ascii="Tahoma" w:hAnsi="Tahoma" w:cs="Tahoma"/>
        </w:rPr>
        <w:t xml:space="preserve">Cheque Duty </w:t>
      </w:r>
      <w:r w:rsidR="000D6136" w:rsidRPr="00C71430">
        <w:rPr>
          <w:rFonts w:ascii="Tahoma" w:hAnsi="Tahoma" w:cs="Tahoma"/>
        </w:rPr>
        <w:t xml:space="preserve">Fees </w:t>
      </w:r>
      <w:r w:rsidRPr="00C71430">
        <w:rPr>
          <w:rFonts w:ascii="Tahoma" w:hAnsi="Tahoma" w:cs="Tahoma"/>
        </w:rPr>
        <w:t>Remittance Report</w:t>
      </w:r>
      <w:bookmarkEnd w:id="270"/>
      <w:bookmarkEnd w:id="271"/>
    </w:p>
    <w:p w14:paraId="25F38646"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5127"/>
        <w:gridCol w:w="4926"/>
      </w:tblGrid>
      <w:tr w:rsidR="009F2483" w:rsidRPr="00C71430" w14:paraId="1524484C" w14:textId="77777777" w:rsidTr="006B390F">
        <w:tc>
          <w:tcPr>
            <w:tcW w:w="5026" w:type="dxa"/>
          </w:tcPr>
          <w:p w14:paraId="0FE2B2D5" w14:textId="6782B26C" w:rsidR="009F2483" w:rsidRPr="00C71430" w:rsidRDefault="00A52554" w:rsidP="006B390F">
            <w:pPr>
              <w:rPr>
                <w:rFonts w:ascii="Tahoma" w:hAnsi="Tahoma" w:cs="Tahoma"/>
              </w:rPr>
            </w:pPr>
            <w:r w:rsidRPr="00C71430">
              <w:rPr>
                <w:rFonts w:ascii="Tahoma" w:hAnsi="Tahoma" w:cs="Tahoma"/>
              </w:rPr>
              <w:t xml:space="preserve">DPS-72 </w:t>
            </w:r>
            <w:r w:rsidR="009F2483" w:rsidRPr="00C71430">
              <w:rPr>
                <w:rFonts w:ascii="Tahoma" w:hAnsi="Tahoma" w:cs="Tahoma"/>
                <w:cs/>
              </w:rPr>
              <w:t>สามารถสร้างรายงานนำส่งอากร (อส.</w:t>
            </w:r>
            <w:r w:rsidR="009F2483" w:rsidRPr="00C71430">
              <w:rPr>
                <w:rFonts w:ascii="Tahoma" w:hAnsi="Tahoma" w:cs="Tahoma"/>
              </w:rPr>
              <w:t>4</w:t>
            </w:r>
            <w:r w:rsidR="009F2483" w:rsidRPr="00C71430">
              <w:rPr>
                <w:rFonts w:ascii="Tahoma" w:hAnsi="Tahoma" w:cs="Tahoma"/>
                <w:cs/>
              </w:rPr>
              <w:t>ก) เพื่อใช้ประกอบการนำส่งค่าอากรไปยังกรมสรรพากร โดยสามารถเรียกพิมพ์รายงานตามช่วงเวลาได้ โดยแบ่งตามประเภทเช็คดังนี้</w:t>
            </w:r>
          </w:p>
          <w:p w14:paraId="06F3616F" w14:textId="77777777" w:rsidR="009F2483" w:rsidRPr="00C71430" w:rsidRDefault="009F2483" w:rsidP="006B390F">
            <w:pPr>
              <w:rPr>
                <w:rFonts w:ascii="Tahoma" w:hAnsi="Tahoma" w:cs="Tahoma"/>
              </w:rPr>
            </w:pPr>
            <w:r w:rsidRPr="00C71430">
              <w:rPr>
                <w:rFonts w:ascii="Tahoma" w:hAnsi="Tahoma" w:cs="Tahoma"/>
              </w:rPr>
              <w:t xml:space="preserve">1) </w:t>
            </w:r>
            <w:r w:rsidRPr="00C71430">
              <w:rPr>
                <w:rFonts w:ascii="Tahoma" w:hAnsi="Tahoma" w:cs="Tahoma"/>
                <w:cs/>
              </w:rPr>
              <w:t xml:space="preserve">เช็คธสน. </w:t>
            </w:r>
          </w:p>
          <w:p w14:paraId="41EDA0D0" w14:textId="77777777" w:rsidR="009F2483" w:rsidRPr="00C71430" w:rsidRDefault="009F2483" w:rsidP="006B390F">
            <w:pPr>
              <w:rPr>
                <w:rFonts w:ascii="Tahoma" w:hAnsi="Tahoma" w:cs="Tahoma"/>
              </w:rPr>
            </w:pPr>
            <w:r w:rsidRPr="00C71430">
              <w:rPr>
                <w:rFonts w:ascii="Tahoma" w:hAnsi="Tahoma" w:cs="Tahoma"/>
              </w:rPr>
              <w:lastRenderedPageBreak/>
              <w:t>2) Cashier Cheque</w:t>
            </w:r>
          </w:p>
          <w:p w14:paraId="543F1BF6" w14:textId="77777777" w:rsidR="009F2483" w:rsidRPr="00C71430" w:rsidRDefault="009F2483" w:rsidP="006B390F">
            <w:pPr>
              <w:rPr>
                <w:rFonts w:ascii="Tahoma" w:hAnsi="Tahoma" w:cs="Tahoma"/>
              </w:rPr>
            </w:pPr>
          </w:p>
        </w:tc>
        <w:tc>
          <w:tcPr>
            <w:tcW w:w="5027" w:type="dxa"/>
          </w:tcPr>
          <w:p w14:paraId="14208263" w14:textId="77777777" w:rsidR="009F2483" w:rsidRPr="00C71430" w:rsidRDefault="009F2483" w:rsidP="006B390F">
            <w:pPr>
              <w:rPr>
                <w:rFonts w:ascii="Tahoma" w:hAnsi="Tahoma" w:cs="Tahoma"/>
              </w:rPr>
            </w:pPr>
            <w:r w:rsidRPr="00C71430">
              <w:rPr>
                <w:rFonts w:ascii="Tahoma" w:hAnsi="Tahoma" w:cs="Tahoma"/>
              </w:rPr>
              <w:lastRenderedPageBreak/>
              <w:t xml:space="preserve">Able to create a duty remittance report (Form </w:t>
            </w:r>
            <w:proofErr w:type="spellStart"/>
            <w:r w:rsidRPr="00C71430">
              <w:rPr>
                <w:rFonts w:ascii="Tahoma" w:hAnsi="Tahoma" w:cs="Tahoma"/>
              </w:rPr>
              <w:t>Aor.Sor</w:t>
            </w:r>
            <w:proofErr w:type="spellEnd"/>
            <w:r w:rsidRPr="00C71430">
              <w:rPr>
                <w:rFonts w:ascii="Tahoma" w:hAnsi="Tahoma" w:cs="Tahoma"/>
              </w:rPr>
              <w:t xml:space="preserve">. 4 Kor) to support the submission of duties to the Revenue Department which can print reports at </w:t>
            </w:r>
            <w:r w:rsidRPr="00C71430">
              <w:rPr>
                <w:rFonts w:ascii="Tahoma" w:hAnsi="Tahoma" w:cs="Tahoma"/>
              </w:rPr>
              <w:lastRenderedPageBreak/>
              <w:t>intervals Divided by type of check as follows:</w:t>
            </w:r>
          </w:p>
          <w:p w14:paraId="3E36D786" w14:textId="77777777" w:rsidR="009F2483" w:rsidRPr="00C71430" w:rsidRDefault="009F2483" w:rsidP="006B390F">
            <w:pPr>
              <w:rPr>
                <w:rFonts w:ascii="Tahoma" w:hAnsi="Tahoma" w:cs="Tahoma"/>
              </w:rPr>
            </w:pPr>
            <w:r w:rsidRPr="00C71430">
              <w:rPr>
                <w:rFonts w:ascii="Tahoma" w:hAnsi="Tahoma" w:cs="Tahoma"/>
              </w:rPr>
              <w:t>1) Check the Bank of Thailand</w:t>
            </w:r>
          </w:p>
          <w:p w14:paraId="58F6F510" w14:textId="77777777" w:rsidR="009F2483" w:rsidRPr="00C71430" w:rsidRDefault="009F2483" w:rsidP="006B390F">
            <w:pPr>
              <w:rPr>
                <w:rFonts w:ascii="Tahoma" w:hAnsi="Tahoma" w:cs="Tahoma"/>
              </w:rPr>
            </w:pPr>
            <w:r w:rsidRPr="00C71430">
              <w:rPr>
                <w:rFonts w:ascii="Tahoma" w:hAnsi="Tahoma" w:cs="Tahoma"/>
              </w:rPr>
              <w:t>2) Cashier Check</w:t>
            </w:r>
          </w:p>
        </w:tc>
      </w:tr>
    </w:tbl>
    <w:p w14:paraId="409195B7" w14:textId="77777777" w:rsidR="00F31A54" w:rsidRPr="00C71430" w:rsidRDefault="00F31A54" w:rsidP="00F31A54">
      <w:pPr>
        <w:pStyle w:val="Heading3"/>
        <w:rPr>
          <w:rFonts w:ascii="Tahoma" w:hAnsi="Tahoma" w:cs="Tahoma"/>
        </w:rPr>
      </w:pPr>
      <w:bookmarkStart w:id="272" w:name="_Toc145230678"/>
      <w:bookmarkStart w:id="273" w:name="_Toc145231081"/>
      <w:r w:rsidRPr="00C71430">
        <w:rPr>
          <w:rFonts w:ascii="Tahoma" w:hAnsi="Tahoma" w:cs="Tahoma"/>
        </w:rPr>
        <w:lastRenderedPageBreak/>
        <w:t>Purpose</w:t>
      </w:r>
      <w:bookmarkEnd w:id="272"/>
      <w:bookmarkEnd w:id="273"/>
    </w:p>
    <w:p w14:paraId="25570979" w14:textId="2E6DA5F1" w:rsidR="00D1289C" w:rsidRPr="00C71430" w:rsidRDefault="00387D3A" w:rsidP="00D1289C">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w:t>
      </w:r>
      <w:r w:rsidR="00FB5292" w:rsidRPr="00C71430">
        <w:rPr>
          <w:rFonts w:ascii="Tahoma" w:hAnsi="Tahoma" w:cs="Tahoma"/>
          <w:lang w:val="en"/>
        </w:rPr>
        <w:t>provide cheque sell of Cheque book</w:t>
      </w:r>
      <w:r w:rsidR="00FB5292" w:rsidRPr="00C71430">
        <w:rPr>
          <w:rFonts w:ascii="Tahoma" w:hAnsi="Tahoma" w:cs="Tahoma"/>
        </w:rPr>
        <w:t>s</w:t>
      </w:r>
      <w:r w:rsidR="00FB5292" w:rsidRPr="00C71430">
        <w:rPr>
          <w:rFonts w:ascii="Tahoma" w:hAnsi="Tahoma" w:cs="Tahoma"/>
          <w:lang w:val="en"/>
        </w:rPr>
        <w:t xml:space="preserve"> and Cashier cheque duty </w:t>
      </w:r>
      <w:r w:rsidR="000D6136" w:rsidRPr="00C71430">
        <w:rPr>
          <w:rFonts w:ascii="Tahoma" w:hAnsi="Tahoma" w:cs="Tahoma"/>
          <w:lang w:val="en"/>
        </w:rPr>
        <w:t xml:space="preserve">fees </w:t>
      </w:r>
      <w:r w:rsidR="00FB5292" w:rsidRPr="00C71430">
        <w:rPr>
          <w:rFonts w:ascii="Tahoma" w:hAnsi="Tahoma" w:cs="Tahoma"/>
          <w:lang w:val="en"/>
        </w:rPr>
        <w:t xml:space="preserve">remittance report for EXIM to submit to Revenue department. </w:t>
      </w:r>
    </w:p>
    <w:p w14:paraId="1EBF9B01" w14:textId="77777777" w:rsidR="00FB5292" w:rsidRPr="00C71430" w:rsidRDefault="00FB5292" w:rsidP="00387D3A">
      <w:pPr>
        <w:shd w:val="clear" w:color="auto" w:fill="FDFDFD"/>
        <w:ind w:left="360"/>
        <w:rPr>
          <w:rFonts w:ascii="Tahoma" w:hAnsi="Tahoma" w:cs="Tahoma"/>
          <w:lang w:val="en"/>
        </w:rPr>
      </w:pPr>
    </w:p>
    <w:p w14:paraId="2C2964A0" w14:textId="77777777" w:rsidR="00F31A54" w:rsidRPr="00C71430" w:rsidRDefault="00F31A54" w:rsidP="00F31A54">
      <w:pPr>
        <w:pStyle w:val="Heading3"/>
        <w:rPr>
          <w:rFonts w:ascii="Tahoma" w:hAnsi="Tahoma" w:cs="Tahoma"/>
        </w:rPr>
      </w:pPr>
      <w:bookmarkStart w:id="274" w:name="_Toc145230679"/>
      <w:bookmarkStart w:id="275" w:name="_Toc145231082"/>
      <w:r w:rsidRPr="00C71430">
        <w:rPr>
          <w:rFonts w:ascii="Tahoma" w:hAnsi="Tahoma" w:cs="Tahoma"/>
        </w:rPr>
        <w:t>Background</w:t>
      </w:r>
      <w:bookmarkEnd w:id="274"/>
      <w:bookmarkEnd w:id="275"/>
    </w:p>
    <w:p w14:paraId="141CCF1A" w14:textId="0ABC30C0" w:rsidR="00D1289C" w:rsidRPr="00C71430" w:rsidRDefault="00D1289C" w:rsidP="002B2B72">
      <w:pPr>
        <w:spacing w:after="240"/>
        <w:ind w:firstLine="720"/>
        <w:rPr>
          <w:rFonts w:ascii="Tahoma" w:hAnsi="Tahoma" w:cs="Tahoma"/>
        </w:rPr>
      </w:pPr>
      <w:r w:rsidRPr="00C71430">
        <w:rPr>
          <w:rFonts w:ascii="Tahoma" w:hAnsi="Tahoma" w:cs="Tahoma"/>
        </w:rPr>
        <w:t xml:space="preserve">9.2.1 EXIM Current Business Practice (as-is) </w:t>
      </w:r>
    </w:p>
    <w:p w14:paraId="3041CB2C" w14:textId="39B7BE7B" w:rsidR="00D1289C" w:rsidRPr="00C71430" w:rsidRDefault="00D1289C">
      <w:pPr>
        <w:pStyle w:val="ListParagraph"/>
        <w:numPr>
          <w:ilvl w:val="0"/>
          <w:numId w:val="11"/>
        </w:numPr>
        <w:rPr>
          <w:rFonts w:ascii="Tahoma" w:hAnsi="Tahoma" w:cs="Tahoma"/>
        </w:rPr>
      </w:pPr>
      <w:r w:rsidRPr="00C71430">
        <w:rPr>
          <w:rFonts w:ascii="Tahoma" w:hAnsi="Tahoma" w:cs="Tahoma"/>
        </w:rPr>
        <w:t>Cheque Duty</w:t>
      </w:r>
      <w:r w:rsidR="000D6136" w:rsidRPr="00C71430">
        <w:rPr>
          <w:rFonts w:ascii="Tahoma" w:hAnsi="Tahoma" w:cs="Tahoma"/>
        </w:rPr>
        <w:t xml:space="preserve"> Fees</w:t>
      </w:r>
      <w:r w:rsidRPr="00C71430">
        <w:rPr>
          <w:rFonts w:ascii="Tahoma" w:hAnsi="Tahoma" w:cs="Tahoma"/>
        </w:rPr>
        <w:t xml:space="preserve"> Remittance Report provided by AS/400.</w:t>
      </w:r>
    </w:p>
    <w:p w14:paraId="1FABCC9A" w14:textId="6E8FF25B" w:rsidR="001123EC" w:rsidRPr="00C71430" w:rsidRDefault="001123EC">
      <w:pPr>
        <w:pStyle w:val="ListParagraph"/>
        <w:numPr>
          <w:ilvl w:val="0"/>
          <w:numId w:val="11"/>
        </w:numPr>
        <w:rPr>
          <w:rFonts w:ascii="Tahoma" w:hAnsi="Tahoma" w:cs="Tahoma"/>
        </w:rPr>
      </w:pPr>
      <w:r w:rsidRPr="00C71430">
        <w:rPr>
          <w:rFonts w:ascii="Tahoma" w:hAnsi="Tahoma" w:cs="Tahoma"/>
        </w:rPr>
        <w:t>Online report</w:t>
      </w:r>
    </w:p>
    <w:p w14:paraId="671C2FB3" w14:textId="14A630DD" w:rsidR="00D1289C" w:rsidRPr="00C71430" w:rsidRDefault="00D1289C">
      <w:pPr>
        <w:pStyle w:val="ListParagraph"/>
        <w:numPr>
          <w:ilvl w:val="0"/>
          <w:numId w:val="11"/>
        </w:numPr>
        <w:rPr>
          <w:rFonts w:ascii="Tahoma" w:hAnsi="Tahoma" w:cs="Tahoma"/>
        </w:rPr>
      </w:pPr>
      <w:r w:rsidRPr="00C71430">
        <w:rPr>
          <w:rFonts w:ascii="Tahoma" w:hAnsi="Tahoma" w:cs="Tahoma"/>
          <w:cs/>
        </w:rPr>
        <w:t xml:space="preserve">The duty is </w:t>
      </w:r>
      <w:r w:rsidRPr="00C71430">
        <w:rPr>
          <w:rFonts w:ascii="Tahoma" w:hAnsi="Tahoma" w:cs="Tahoma"/>
        </w:rPr>
        <w:t>3 B</w:t>
      </w:r>
      <w:r w:rsidRPr="00C71430">
        <w:rPr>
          <w:rFonts w:ascii="Tahoma" w:hAnsi="Tahoma" w:cs="Tahoma"/>
          <w:cs/>
        </w:rPr>
        <w:t>aht Per 1 cheque</w:t>
      </w:r>
      <w:r w:rsidRPr="00C71430">
        <w:rPr>
          <w:rFonts w:ascii="Tahoma" w:hAnsi="Tahoma" w:cs="Tahoma"/>
        </w:rPr>
        <w:t>.</w:t>
      </w:r>
      <w:r w:rsidRPr="00C71430">
        <w:rPr>
          <w:rFonts w:ascii="Tahoma" w:hAnsi="Tahoma" w:cs="Tahoma"/>
          <w:cs/>
        </w:rPr>
        <w:t xml:space="preserve"> </w:t>
      </w:r>
      <w:r w:rsidRPr="00C71430">
        <w:rPr>
          <w:rFonts w:ascii="Tahoma" w:hAnsi="Tahoma" w:cs="Tahoma"/>
        </w:rPr>
        <w:t xml:space="preserve"> </w:t>
      </w:r>
    </w:p>
    <w:p w14:paraId="2F26C117" w14:textId="77777777" w:rsidR="00D1289C" w:rsidRPr="00C71430" w:rsidRDefault="00D1289C">
      <w:pPr>
        <w:pStyle w:val="ListParagraph"/>
        <w:numPr>
          <w:ilvl w:val="0"/>
          <w:numId w:val="11"/>
        </w:numPr>
        <w:rPr>
          <w:rFonts w:ascii="Tahoma" w:hAnsi="Tahoma" w:cs="Tahoma"/>
        </w:rPr>
      </w:pPr>
      <w:r w:rsidRPr="00C71430">
        <w:rPr>
          <w:rFonts w:ascii="Tahoma" w:hAnsi="Tahoma" w:cs="Tahoma"/>
        </w:rPr>
        <w:t>EXIM submits the report to the Revenue department twice a month.</w:t>
      </w:r>
    </w:p>
    <w:p w14:paraId="531AEFED" w14:textId="77777777" w:rsidR="009C1BFB" w:rsidRPr="00C71430" w:rsidRDefault="009C1BFB" w:rsidP="00D1289C">
      <w:pPr>
        <w:pStyle w:val="ListParagraph"/>
        <w:ind w:left="1440"/>
        <w:rPr>
          <w:rFonts w:ascii="Tahoma" w:hAnsi="Tahoma" w:cs="Tahoma"/>
        </w:rPr>
      </w:pPr>
      <w:proofErr w:type="gramStart"/>
      <w:r w:rsidRPr="00C71430">
        <w:rPr>
          <w:rFonts w:ascii="Tahoma" w:hAnsi="Tahoma" w:cs="Tahoma"/>
        </w:rPr>
        <w:t>e.g</w:t>
      </w:r>
      <w:proofErr w:type="gramEnd"/>
      <w:r w:rsidRPr="00C71430">
        <w:rPr>
          <w:rFonts w:ascii="Tahoma" w:hAnsi="Tahoma" w:cs="Tahoma"/>
        </w:rPr>
        <w:t>. June</w:t>
      </w:r>
    </w:p>
    <w:p w14:paraId="48AF1243" w14:textId="77777777" w:rsidR="009C1BFB" w:rsidRPr="00C71430" w:rsidRDefault="009C1BFB" w:rsidP="00D1289C">
      <w:pPr>
        <w:pStyle w:val="ListParagraph"/>
        <w:ind w:left="1440"/>
        <w:rPr>
          <w:rFonts w:ascii="Tahoma" w:hAnsi="Tahoma" w:cs="Tahoma"/>
        </w:rPr>
      </w:pPr>
      <w:r w:rsidRPr="00C71430">
        <w:rPr>
          <w:rFonts w:ascii="Tahoma" w:hAnsi="Tahoma" w:cs="Tahoma"/>
        </w:rPr>
        <w:t>1</w:t>
      </w:r>
      <w:r w:rsidRPr="00C71430">
        <w:rPr>
          <w:rFonts w:ascii="Tahoma" w:hAnsi="Tahoma" w:cs="Tahoma"/>
          <w:vertAlign w:val="superscript"/>
        </w:rPr>
        <w:t>st</w:t>
      </w:r>
      <w:r w:rsidRPr="00C71430">
        <w:rPr>
          <w:rFonts w:ascii="Tahoma" w:hAnsi="Tahoma" w:cs="Tahoma"/>
        </w:rPr>
        <w:t xml:space="preserve"> submission with the information of the 1</w:t>
      </w:r>
      <w:r w:rsidRPr="00C71430">
        <w:rPr>
          <w:rFonts w:ascii="Tahoma" w:hAnsi="Tahoma" w:cs="Tahoma"/>
          <w:vertAlign w:val="superscript"/>
        </w:rPr>
        <w:t>st</w:t>
      </w:r>
      <w:r w:rsidRPr="00C71430">
        <w:rPr>
          <w:rFonts w:ascii="Tahoma" w:hAnsi="Tahoma" w:cs="Tahoma"/>
        </w:rPr>
        <w:t xml:space="preserve"> – 15</w:t>
      </w:r>
      <w:r w:rsidRPr="00C71430">
        <w:rPr>
          <w:rFonts w:ascii="Tahoma" w:hAnsi="Tahoma" w:cs="Tahoma"/>
          <w:vertAlign w:val="superscript"/>
        </w:rPr>
        <w:t>th</w:t>
      </w:r>
    </w:p>
    <w:p w14:paraId="4FE7F468" w14:textId="6F97235C" w:rsidR="00D1289C" w:rsidRPr="00C71430" w:rsidRDefault="009C1BFB" w:rsidP="009C1BFB">
      <w:pPr>
        <w:pStyle w:val="ListParagraph"/>
        <w:ind w:left="1440"/>
        <w:rPr>
          <w:rFonts w:ascii="Tahoma" w:hAnsi="Tahoma" w:cs="Tahoma"/>
        </w:rPr>
      </w:pPr>
      <w:r w:rsidRPr="00C71430">
        <w:rPr>
          <w:rFonts w:ascii="Tahoma" w:hAnsi="Tahoma" w:cs="Tahoma"/>
        </w:rPr>
        <w:t>2</w:t>
      </w:r>
      <w:r w:rsidRPr="00C71430">
        <w:rPr>
          <w:rFonts w:ascii="Tahoma" w:hAnsi="Tahoma" w:cs="Tahoma"/>
          <w:vertAlign w:val="superscript"/>
        </w:rPr>
        <w:t>nd</w:t>
      </w:r>
      <w:r w:rsidRPr="00C71430">
        <w:rPr>
          <w:rFonts w:ascii="Tahoma" w:hAnsi="Tahoma" w:cs="Tahoma"/>
        </w:rPr>
        <w:t xml:space="preserve"> submission with the information of the 16</w:t>
      </w:r>
      <w:r w:rsidRPr="00C71430">
        <w:rPr>
          <w:rFonts w:ascii="Tahoma" w:hAnsi="Tahoma" w:cs="Tahoma"/>
          <w:vertAlign w:val="superscript"/>
        </w:rPr>
        <w:t>th</w:t>
      </w:r>
      <w:r w:rsidRPr="00C71430">
        <w:rPr>
          <w:rFonts w:ascii="Tahoma" w:hAnsi="Tahoma" w:cs="Tahoma"/>
        </w:rPr>
        <w:t xml:space="preserve"> – 30</w:t>
      </w:r>
      <w:r w:rsidRPr="00C71430">
        <w:rPr>
          <w:rFonts w:ascii="Tahoma" w:hAnsi="Tahoma" w:cs="Tahoma"/>
          <w:vertAlign w:val="superscript"/>
        </w:rPr>
        <w:t>th</w:t>
      </w:r>
      <w:r w:rsidRPr="00C71430">
        <w:rPr>
          <w:rFonts w:ascii="Tahoma" w:hAnsi="Tahoma" w:cs="Tahoma"/>
        </w:rPr>
        <w:t xml:space="preserve"> </w:t>
      </w:r>
    </w:p>
    <w:p w14:paraId="3F5EC244" w14:textId="77777777" w:rsidR="00D1289C" w:rsidRPr="00C71430" w:rsidRDefault="00D1289C" w:rsidP="00D1289C">
      <w:pPr>
        <w:ind w:left="720"/>
        <w:rPr>
          <w:rFonts w:ascii="Tahoma" w:hAnsi="Tahoma" w:cs="Tahoma"/>
        </w:rPr>
      </w:pPr>
    </w:p>
    <w:p w14:paraId="314F752F" w14:textId="35AB8DD8" w:rsidR="00D1289C" w:rsidRPr="00C71430" w:rsidRDefault="00D1289C" w:rsidP="002B2B72">
      <w:pPr>
        <w:spacing w:after="240"/>
        <w:ind w:left="720"/>
        <w:rPr>
          <w:rFonts w:ascii="Tahoma" w:hAnsi="Tahoma" w:cs="Tahoma"/>
        </w:rPr>
      </w:pPr>
      <w:r w:rsidRPr="00C71430">
        <w:rPr>
          <w:rFonts w:ascii="Tahoma" w:hAnsi="Tahoma" w:cs="Tahoma"/>
        </w:rPr>
        <w:t xml:space="preserve">9.2.2 </w:t>
      </w:r>
      <w:r w:rsidR="00FF605A" w:rsidRPr="00C71430">
        <w:rPr>
          <w:rFonts w:ascii="Tahoma" w:hAnsi="Tahoma" w:cs="Tahoma"/>
        </w:rPr>
        <w:t>BDS</w:t>
      </w:r>
      <w:r w:rsidRPr="00C71430">
        <w:rPr>
          <w:rFonts w:ascii="Tahoma" w:hAnsi="Tahoma" w:cs="Tahoma"/>
        </w:rPr>
        <w:t xml:space="preserve"> Current Functionality</w:t>
      </w:r>
    </w:p>
    <w:p w14:paraId="5B9B7F85" w14:textId="26D6F6E8" w:rsidR="002B2B72" w:rsidRPr="00C71430" w:rsidRDefault="002B2B72" w:rsidP="002B2B72">
      <w:pPr>
        <w:shd w:val="clear" w:color="auto" w:fill="FDFDFD"/>
        <w:ind w:left="720"/>
        <w:rPr>
          <w:rFonts w:ascii="Tahoma" w:hAnsi="Tahoma" w:cs="Tahoma"/>
          <w:lang w:val="en"/>
        </w:rPr>
      </w:pPr>
      <w:r w:rsidRPr="00C71430">
        <w:rPr>
          <w:rFonts w:ascii="Tahoma" w:hAnsi="Tahoma" w:cs="Tahoma"/>
          <w:lang w:val="en"/>
        </w:rPr>
        <w:t>BDS module</w:t>
      </w:r>
      <w:r w:rsidRPr="00C71430">
        <w:rPr>
          <w:rFonts w:ascii="Tahoma" w:hAnsi="Tahoma" w:cs="Tahoma"/>
          <w:cs/>
          <w:lang w:val="en"/>
        </w:rPr>
        <w:t xml:space="preserve"> </w:t>
      </w:r>
      <w:r w:rsidRPr="00C71430">
        <w:rPr>
          <w:rFonts w:ascii="Tahoma" w:hAnsi="Tahoma" w:cs="Tahoma"/>
          <w:lang w:val="en"/>
        </w:rPr>
        <w:t>support</w:t>
      </w:r>
      <w:r w:rsidRPr="00C71430">
        <w:rPr>
          <w:rFonts w:ascii="Tahoma" w:hAnsi="Tahoma" w:cs="Tahoma"/>
        </w:rPr>
        <w:t>ed</w:t>
      </w:r>
      <w:r w:rsidRPr="00C71430">
        <w:rPr>
          <w:rFonts w:ascii="Tahoma" w:hAnsi="Tahoma" w:cs="Tahoma"/>
          <w:lang w:val="en"/>
        </w:rPr>
        <w:t xml:space="preserve"> function Cheque sell of Cheque books and Cashier cheque. </w:t>
      </w:r>
    </w:p>
    <w:p w14:paraId="7777F27F" w14:textId="26CF1E07" w:rsidR="002B2B72" w:rsidRPr="00C71430" w:rsidRDefault="002B2B72" w:rsidP="002B2B72">
      <w:pPr>
        <w:shd w:val="clear" w:color="auto" w:fill="FDFDFD"/>
        <w:ind w:firstLine="720"/>
        <w:rPr>
          <w:rFonts w:ascii="Tahoma" w:hAnsi="Tahoma" w:cs="Tahoma"/>
          <w:lang w:val="en"/>
        </w:rPr>
      </w:pP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entries</w:t>
      </w:r>
      <w:r w:rsidRPr="00C71430">
        <w:rPr>
          <w:rFonts w:ascii="Tahoma" w:hAnsi="Tahoma" w:cs="Tahoma"/>
          <w:lang w:val="en"/>
        </w:rPr>
        <w:t xml:space="preserve"> </w:t>
      </w:r>
      <w:r w:rsidRPr="00C71430">
        <w:rPr>
          <w:rStyle w:val="ts-alignment-element"/>
          <w:rFonts w:ascii="Tahoma" w:hAnsi="Tahoma" w:cs="Tahoma"/>
          <w:lang w:val="en"/>
        </w:rPr>
        <w:t>can</w:t>
      </w:r>
      <w:r w:rsidRPr="00C71430">
        <w:rPr>
          <w:rFonts w:ascii="Tahoma" w:hAnsi="Tahoma" w:cs="Tahoma"/>
          <w:lang w:val="en"/>
        </w:rPr>
        <w:t xml:space="preserve"> </w:t>
      </w:r>
      <w:r w:rsidRPr="00C71430">
        <w:rPr>
          <w:rStyle w:val="ts-alignment-element"/>
          <w:rFonts w:ascii="Tahoma" w:hAnsi="Tahoma" w:cs="Tahoma"/>
          <w:lang w:val="en"/>
        </w:rPr>
        <w:t>be</w:t>
      </w:r>
      <w:r w:rsidRPr="00C71430">
        <w:rPr>
          <w:rFonts w:ascii="Tahoma" w:hAnsi="Tahoma" w:cs="Tahoma"/>
          <w:lang w:val="en"/>
        </w:rPr>
        <w:t xml:space="preserve"> </w:t>
      </w:r>
      <w:r w:rsidRPr="00C71430">
        <w:rPr>
          <w:rStyle w:val="ts-alignment-element"/>
          <w:rFonts w:ascii="Tahoma" w:hAnsi="Tahoma" w:cs="Tahoma"/>
          <w:lang w:val="en"/>
        </w:rPr>
        <w:t>recorded</w:t>
      </w:r>
      <w:r w:rsidRPr="00C71430">
        <w:rPr>
          <w:rFonts w:ascii="Tahoma" w:hAnsi="Tahoma" w:cs="Tahoma"/>
          <w:lang w:val="en"/>
        </w:rPr>
        <w:t xml:space="preserve"> as </w:t>
      </w:r>
      <w:r w:rsidRPr="00C71430">
        <w:rPr>
          <w:rStyle w:val="ts-alignment-element"/>
          <w:rFonts w:ascii="Tahoma" w:hAnsi="Tahoma" w:cs="Tahoma"/>
          <w:lang w:val="en"/>
        </w:rPr>
        <w:t>cheque</w:t>
      </w:r>
      <w:r w:rsidRPr="00C71430">
        <w:rPr>
          <w:rFonts w:ascii="Tahoma" w:hAnsi="Tahoma" w:cs="Tahoma"/>
          <w:lang w:val="en"/>
        </w:rPr>
        <w:t xml:space="preserve"> </w:t>
      </w:r>
      <w:r w:rsidRPr="00C71430">
        <w:rPr>
          <w:rStyle w:val="ts-alignment-element"/>
          <w:rFonts w:ascii="Tahoma" w:hAnsi="Tahoma" w:cs="Tahoma"/>
          <w:lang w:val="en"/>
        </w:rPr>
        <w:t>sell</w:t>
      </w:r>
      <w:r w:rsidRPr="00C71430">
        <w:rPr>
          <w:rFonts w:ascii="Tahoma" w:hAnsi="Tahoma" w:cs="Tahoma"/>
          <w:lang w:val="en"/>
        </w:rPr>
        <w:t xml:space="preserve"> </w:t>
      </w:r>
      <w:r w:rsidRPr="00C71430">
        <w:rPr>
          <w:rStyle w:val="ts-alignment-element"/>
          <w:rFonts w:ascii="Tahoma" w:hAnsi="Tahoma" w:cs="Tahoma"/>
          <w:lang w:val="en"/>
        </w:rPr>
        <w:t>fees</w:t>
      </w:r>
      <w:r w:rsidRPr="00C71430">
        <w:rPr>
          <w:rFonts w:ascii="Tahoma" w:hAnsi="Tahoma" w:cs="Tahoma"/>
          <w:lang w:val="en"/>
        </w:rPr>
        <w:t xml:space="preserve"> </w:t>
      </w:r>
      <w:r w:rsidRPr="00C71430">
        <w:rPr>
          <w:rStyle w:val="ts-alignment-element"/>
          <w:rFonts w:ascii="Tahoma" w:hAnsi="Tahoma" w:cs="Tahoma"/>
          <w:lang w:val="en"/>
        </w:rPr>
        <w:t>and</w:t>
      </w:r>
      <w:r w:rsidRPr="00C71430">
        <w:rPr>
          <w:rFonts w:ascii="Tahoma" w:hAnsi="Tahoma" w:cs="Tahoma"/>
          <w:lang w:val="en"/>
        </w:rPr>
        <w:t xml:space="preserve"> </w:t>
      </w:r>
      <w:r w:rsidRPr="00C71430">
        <w:rPr>
          <w:rStyle w:val="ts-alignment-element"/>
          <w:rFonts w:ascii="Tahoma" w:hAnsi="Tahoma" w:cs="Tahoma"/>
          <w:lang w:val="en"/>
        </w:rPr>
        <w:t>duties</w:t>
      </w:r>
      <w:r w:rsidRPr="00C71430">
        <w:rPr>
          <w:rFonts w:ascii="Tahoma" w:hAnsi="Tahoma" w:cs="Tahoma"/>
          <w:lang w:val="en"/>
        </w:rPr>
        <w:t xml:space="preserve"> </w:t>
      </w:r>
      <w:r w:rsidRPr="00C71430">
        <w:rPr>
          <w:rStyle w:val="ts-alignment-element"/>
          <w:rFonts w:ascii="Tahoma" w:hAnsi="Tahoma" w:cs="Tahoma"/>
          <w:lang w:val="en"/>
        </w:rPr>
        <w:t>as</w:t>
      </w:r>
      <w:r w:rsidRPr="00C71430">
        <w:rPr>
          <w:rFonts w:ascii="Tahoma" w:hAnsi="Tahoma" w:cs="Tahoma"/>
          <w:lang w:val="en"/>
        </w:rPr>
        <w:t xml:space="preserve"> </w:t>
      </w:r>
      <w:r w:rsidRPr="00C71430">
        <w:rPr>
          <w:rStyle w:val="ts-alignment-element"/>
          <w:rFonts w:ascii="Tahoma" w:hAnsi="Tahoma" w:cs="Tahoma"/>
          <w:lang w:val="en"/>
        </w:rPr>
        <w:t>shown</w:t>
      </w:r>
      <w:r w:rsidRPr="00C71430">
        <w:rPr>
          <w:rFonts w:ascii="Tahoma" w:hAnsi="Tahoma" w:cs="Tahoma"/>
          <w:lang w:val="en"/>
        </w:rPr>
        <w:t xml:space="preserve"> </w:t>
      </w:r>
      <w:r w:rsidRPr="00C71430">
        <w:rPr>
          <w:rStyle w:val="ts-alignment-element"/>
          <w:rFonts w:ascii="Tahoma" w:hAnsi="Tahoma" w:cs="Tahoma"/>
          <w:lang w:val="en"/>
        </w:rPr>
        <w:t>in</w:t>
      </w:r>
      <w:r w:rsidRPr="00C71430">
        <w:rPr>
          <w:rFonts w:ascii="Tahoma" w:hAnsi="Tahoma" w:cs="Tahoma"/>
          <w:lang w:val="en"/>
        </w:rPr>
        <w:t xml:space="preserve"> </w:t>
      </w: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table.</w:t>
      </w:r>
    </w:p>
    <w:p w14:paraId="70EB8179" w14:textId="77777777" w:rsidR="002B2B72" w:rsidRPr="00C71430" w:rsidRDefault="002B2B72" w:rsidP="00D1289C">
      <w:pPr>
        <w:ind w:left="720"/>
        <w:rPr>
          <w:rFonts w:ascii="Tahoma" w:hAnsi="Tahoma" w:cs="Tahoma"/>
          <w:cs/>
          <w:lang w:val="en"/>
        </w:rPr>
      </w:pPr>
    </w:p>
    <w:tbl>
      <w:tblPr>
        <w:tblStyle w:val="TableGrid"/>
        <w:tblW w:w="0" w:type="auto"/>
        <w:jc w:val="center"/>
        <w:tblLook w:val="04A0" w:firstRow="1" w:lastRow="0" w:firstColumn="1" w:lastColumn="0" w:noHBand="0" w:noVBand="1"/>
      </w:tblPr>
      <w:tblGrid>
        <w:gridCol w:w="3256"/>
        <w:gridCol w:w="2409"/>
        <w:gridCol w:w="2552"/>
      </w:tblGrid>
      <w:tr w:rsidR="00E11AF0" w:rsidRPr="00C71430" w14:paraId="6B2F1221" w14:textId="77777777" w:rsidTr="00E11AF0">
        <w:trPr>
          <w:jc w:val="center"/>
        </w:trPr>
        <w:tc>
          <w:tcPr>
            <w:tcW w:w="3256" w:type="dxa"/>
            <w:shd w:val="clear" w:color="auto" w:fill="CCECFF"/>
          </w:tcPr>
          <w:p w14:paraId="706B0323" w14:textId="6A13648C" w:rsidR="00E11AF0" w:rsidRPr="00C71430" w:rsidRDefault="00E11AF0" w:rsidP="00E11AF0">
            <w:pPr>
              <w:jc w:val="center"/>
              <w:rPr>
                <w:rFonts w:ascii="Tahoma" w:hAnsi="Tahoma" w:cs="Tahoma"/>
              </w:rPr>
            </w:pPr>
            <w:r w:rsidRPr="00C71430">
              <w:rPr>
                <w:rFonts w:ascii="Tahoma" w:hAnsi="Tahoma" w:cs="Tahoma"/>
              </w:rPr>
              <w:t>Type</w:t>
            </w:r>
          </w:p>
        </w:tc>
        <w:tc>
          <w:tcPr>
            <w:tcW w:w="2409" w:type="dxa"/>
            <w:shd w:val="clear" w:color="auto" w:fill="CCECFF"/>
          </w:tcPr>
          <w:p w14:paraId="54645551" w14:textId="254C72FD" w:rsidR="00E11AF0" w:rsidRPr="00C71430" w:rsidRDefault="00E11AF0" w:rsidP="00E11AF0">
            <w:pPr>
              <w:jc w:val="center"/>
              <w:rPr>
                <w:rFonts w:ascii="Tahoma" w:hAnsi="Tahoma" w:cs="Tahoma"/>
              </w:rPr>
            </w:pPr>
            <w:r w:rsidRPr="00C71430">
              <w:rPr>
                <w:rFonts w:ascii="Tahoma" w:hAnsi="Tahoma" w:cs="Tahoma"/>
              </w:rPr>
              <w:t>Fees (Baht/Leave)</w:t>
            </w:r>
          </w:p>
        </w:tc>
        <w:tc>
          <w:tcPr>
            <w:tcW w:w="2552" w:type="dxa"/>
            <w:shd w:val="clear" w:color="auto" w:fill="CCECFF"/>
          </w:tcPr>
          <w:p w14:paraId="2829EB27" w14:textId="43E765AA" w:rsidR="00E11AF0" w:rsidRPr="00C71430" w:rsidRDefault="00E11AF0" w:rsidP="00E11AF0">
            <w:pPr>
              <w:jc w:val="center"/>
              <w:rPr>
                <w:rFonts w:ascii="Tahoma" w:hAnsi="Tahoma" w:cs="Tahoma"/>
              </w:rPr>
            </w:pPr>
            <w:r w:rsidRPr="00C71430">
              <w:rPr>
                <w:rFonts w:ascii="Tahoma" w:hAnsi="Tahoma" w:cs="Tahoma"/>
              </w:rPr>
              <w:t>Duty (Baht/Leave)</w:t>
            </w:r>
          </w:p>
        </w:tc>
      </w:tr>
      <w:tr w:rsidR="00E11AF0" w:rsidRPr="00C71430" w14:paraId="42592EA5" w14:textId="77777777" w:rsidTr="00E11AF0">
        <w:trPr>
          <w:jc w:val="center"/>
        </w:trPr>
        <w:tc>
          <w:tcPr>
            <w:tcW w:w="3256" w:type="dxa"/>
          </w:tcPr>
          <w:p w14:paraId="52848976" w14:textId="6A05B008" w:rsidR="00E11AF0" w:rsidRPr="00C71430" w:rsidRDefault="00E11AF0" w:rsidP="00E11AF0">
            <w:pPr>
              <w:rPr>
                <w:rFonts w:ascii="Tahoma" w:hAnsi="Tahoma" w:cs="Tahoma"/>
              </w:rPr>
            </w:pPr>
            <w:r w:rsidRPr="00C71430">
              <w:rPr>
                <w:rFonts w:ascii="Tahoma" w:hAnsi="Tahoma" w:cs="Tahoma"/>
              </w:rPr>
              <w:t>Cheque book</w:t>
            </w:r>
          </w:p>
        </w:tc>
        <w:tc>
          <w:tcPr>
            <w:tcW w:w="2409" w:type="dxa"/>
          </w:tcPr>
          <w:p w14:paraId="419A520D" w14:textId="47C90DAB" w:rsidR="00E11AF0" w:rsidRPr="00C71430" w:rsidRDefault="00E11AF0" w:rsidP="00E11AF0">
            <w:pPr>
              <w:jc w:val="center"/>
              <w:rPr>
                <w:rFonts w:ascii="Tahoma" w:hAnsi="Tahoma" w:cs="Tahoma"/>
              </w:rPr>
            </w:pPr>
            <w:r w:rsidRPr="00C71430">
              <w:rPr>
                <w:rFonts w:ascii="Tahoma" w:hAnsi="Tahoma" w:cs="Tahoma"/>
              </w:rPr>
              <w:t>12</w:t>
            </w:r>
          </w:p>
        </w:tc>
        <w:tc>
          <w:tcPr>
            <w:tcW w:w="2552" w:type="dxa"/>
          </w:tcPr>
          <w:p w14:paraId="584AA2EC" w14:textId="071E3AE8" w:rsidR="00E11AF0" w:rsidRPr="00C71430" w:rsidRDefault="00E11AF0" w:rsidP="00E11AF0">
            <w:pPr>
              <w:jc w:val="center"/>
              <w:rPr>
                <w:rFonts w:ascii="Tahoma" w:hAnsi="Tahoma" w:cs="Tahoma"/>
              </w:rPr>
            </w:pPr>
            <w:r w:rsidRPr="00C71430">
              <w:rPr>
                <w:rFonts w:ascii="Tahoma" w:hAnsi="Tahoma" w:cs="Tahoma"/>
              </w:rPr>
              <w:t>3</w:t>
            </w:r>
          </w:p>
        </w:tc>
      </w:tr>
      <w:tr w:rsidR="00E11AF0" w:rsidRPr="00C71430" w14:paraId="70C717BF" w14:textId="77777777" w:rsidTr="00E11AF0">
        <w:trPr>
          <w:jc w:val="center"/>
        </w:trPr>
        <w:tc>
          <w:tcPr>
            <w:tcW w:w="3256" w:type="dxa"/>
          </w:tcPr>
          <w:p w14:paraId="725F53E5" w14:textId="293AC8CD" w:rsidR="00E11AF0" w:rsidRPr="00C71430" w:rsidRDefault="00E11AF0" w:rsidP="00E11AF0">
            <w:pPr>
              <w:rPr>
                <w:rFonts w:ascii="Tahoma" w:hAnsi="Tahoma" w:cs="Tahoma"/>
              </w:rPr>
            </w:pPr>
            <w:r w:rsidRPr="00C71430">
              <w:rPr>
                <w:rFonts w:ascii="Tahoma" w:hAnsi="Tahoma" w:cs="Tahoma"/>
              </w:rPr>
              <w:t>Cashier cheque</w:t>
            </w:r>
          </w:p>
        </w:tc>
        <w:tc>
          <w:tcPr>
            <w:tcW w:w="2409" w:type="dxa"/>
          </w:tcPr>
          <w:p w14:paraId="4E225DDE" w14:textId="6CB5D443" w:rsidR="00E11AF0" w:rsidRPr="00C71430" w:rsidRDefault="00E11AF0" w:rsidP="00E11AF0">
            <w:pPr>
              <w:jc w:val="center"/>
              <w:rPr>
                <w:rFonts w:ascii="Tahoma" w:hAnsi="Tahoma" w:cs="Tahoma"/>
              </w:rPr>
            </w:pPr>
            <w:r w:rsidRPr="00C71430">
              <w:rPr>
                <w:rFonts w:ascii="Tahoma" w:hAnsi="Tahoma" w:cs="Tahoma"/>
              </w:rPr>
              <w:t>17</w:t>
            </w:r>
          </w:p>
        </w:tc>
        <w:tc>
          <w:tcPr>
            <w:tcW w:w="2552" w:type="dxa"/>
          </w:tcPr>
          <w:p w14:paraId="1777FA39" w14:textId="169CF033" w:rsidR="00E11AF0" w:rsidRPr="00C71430" w:rsidRDefault="00E11AF0" w:rsidP="00E11AF0">
            <w:pPr>
              <w:jc w:val="center"/>
              <w:rPr>
                <w:rFonts w:ascii="Tahoma" w:hAnsi="Tahoma" w:cs="Tahoma"/>
              </w:rPr>
            </w:pPr>
            <w:r w:rsidRPr="00C71430">
              <w:rPr>
                <w:rFonts w:ascii="Tahoma" w:hAnsi="Tahoma" w:cs="Tahoma"/>
              </w:rPr>
              <w:t>3</w:t>
            </w:r>
          </w:p>
        </w:tc>
      </w:tr>
    </w:tbl>
    <w:p w14:paraId="349CEB2D" w14:textId="45E214F8" w:rsidR="00E11AF0" w:rsidRPr="00C71430" w:rsidRDefault="00E11AF0" w:rsidP="00E11AF0">
      <w:pPr>
        <w:rPr>
          <w:rFonts w:ascii="Tahoma" w:hAnsi="Tahoma" w:cs="Tahoma"/>
        </w:rPr>
      </w:pPr>
    </w:p>
    <w:p w14:paraId="6316E4C2" w14:textId="28B6C93F" w:rsidR="002B2B72" w:rsidRPr="00C71430" w:rsidRDefault="002B2B72" w:rsidP="00665644">
      <w:pPr>
        <w:shd w:val="clear" w:color="auto" w:fill="FDFDFD"/>
        <w:ind w:left="720"/>
        <w:rPr>
          <w:rFonts w:ascii="Tahoma" w:hAnsi="Tahoma" w:cs="Tahoma"/>
          <w:lang w:val="en"/>
        </w:rPr>
      </w:pPr>
      <w:r w:rsidRPr="00C71430">
        <w:rPr>
          <w:rFonts w:ascii="Tahoma" w:hAnsi="Tahoma" w:cs="Tahoma"/>
          <w:lang w:val="en"/>
        </w:rPr>
        <w:t>Therefore</w:t>
      </w:r>
      <w:r w:rsidR="00665644" w:rsidRPr="00C71430">
        <w:rPr>
          <w:rFonts w:ascii="Tahoma" w:hAnsi="Tahoma" w:cs="Tahoma"/>
          <w:lang w:val="en"/>
        </w:rPr>
        <w:t>,</w:t>
      </w:r>
      <w:r w:rsidRPr="00C71430">
        <w:rPr>
          <w:rFonts w:ascii="Tahoma" w:hAnsi="Tahoma" w:cs="Tahoma"/>
          <w:lang w:val="en"/>
        </w:rPr>
        <w:t xml:space="preserve"> </w:t>
      </w:r>
      <w:r w:rsidR="00DC186C" w:rsidRPr="00C71430">
        <w:rPr>
          <w:rFonts w:ascii="Tahoma" w:hAnsi="Tahoma" w:cs="Tahoma"/>
          <w:lang w:val="en"/>
        </w:rPr>
        <w:t xml:space="preserve">new report will be collecting </w:t>
      </w:r>
      <w:r w:rsidRPr="00C71430">
        <w:rPr>
          <w:rFonts w:ascii="Tahoma" w:hAnsi="Tahoma" w:cs="Tahoma"/>
          <w:lang w:val="en"/>
        </w:rPr>
        <w:t xml:space="preserve">the </w:t>
      </w:r>
      <w:r w:rsidR="00665644" w:rsidRPr="00C71430">
        <w:rPr>
          <w:rFonts w:ascii="Tahoma" w:hAnsi="Tahoma" w:cs="Tahoma"/>
        </w:rPr>
        <w:t xml:space="preserve">Cheque Duty Fees Remittance </w:t>
      </w:r>
      <w:r w:rsidRPr="00C71430">
        <w:rPr>
          <w:rFonts w:ascii="Tahoma" w:hAnsi="Tahoma" w:cs="Tahoma"/>
          <w:lang w:val="en"/>
        </w:rPr>
        <w:t>transaction.</w:t>
      </w:r>
    </w:p>
    <w:p w14:paraId="2F2DB420" w14:textId="77777777" w:rsidR="002B2B72" w:rsidRPr="00C71430" w:rsidRDefault="002B2B72" w:rsidP="00D1289C">
      <w:pPr>
        <w:ind w:left="720"/>
        <w:rPr>
          <w:rFonts w:ascii="Tahoma" w:hAnsi="Tahoma" w:cs="Tahoma"/>
          <w:lang w:val="en"/>
        </w:rPr>
      </w:pPr>
    </w:p>
    <w:p w14:paraId="1598087C" w14:textId="77777777" w:rsidR="00FF605A" w:rsidRPr="00C71430" w:rsidRDefault="00FF605A" w:rsidP="00D1289C">
      <w:pPr>
        <w:ind w:left="720"/>
        <w:rPr>
          <w:rFonts w:ascii="Tahoma" w:hAnsi="Tahoma" w:cs="Tahoma"/>
        </w:rPr>
      </w:pPr>
    </w:p>
    <w:p w14:paraId="4B4B3766" w14:textId="77777777" w:rsidR="00FF605A" w:rsidRPr="00C71430" w:rsidRDefault="00FF605A" w:rsidP="00D1289C">
      <w:pPr>
        <w:ind w:left="720"/>
        <w:rPr>
          <w:rFonts w:ascii="Tahoma" w:hAnsi="Tahoma" w:cs="Tahoma"/>
          <w:lang w:val="en"/>
        </w:rPr>
      </w:pPr>
    </w:p>
    <w:p w14:paraId="4683FEB7" w14:textId="77777777" w:rsidR="00FF605A" w:rsidRPr="00C71430" w:rsidRDefault="00FF605A" w:rsidP="00D1289C">
      <w:pPr>
        <w:ind w:left="720"/>
        <w:rPr>
          <w:rFonts w:ascii="Tahoma" w:hAnsi="Tahoma" w:cs="Tahoma"/>
        </w:rPr>
      </w:pPr>
    </w:p>
    <w:p w14:paraId="39DC1C98" w14:textId="77777777" w:rsidR="00FF605A" w:rsidRPr="00C71430" w:rsidRDefault="00FF605A" w:rsidP="00D1289C">
      <w:pPr>
        <w:ind w:left="720"/>
        <w:rPr>
          <w:rFonts w:ascii="Tahoma" w:hAnsi="Tahoma" w:cs="Tahoma"/>
        </w:rPr>
      </w:pPr>
    </w:p>
    <w:p w14:paraId="50CB630D" w14:textId="77777777" w:rsidR="00FF605A" w:rsidRPr="00C71430" w:rsidRDefault="00FF605A" w:rsidP="00D1289C">
      <w:pPr>
        <w:ind w:left="720"/>
        <w:rPr>
          <w:rFonts w:ascii="Tahoma" w:hAnsi="Tahoma" w:cs="Tahoma"/>
        </w:rPr>
      </w:pPr>
    </w:p>
    <w:p w14:paraId="0ABA2F68" w14:textId="77777777" w:rsidR="00FF605A" w:rsidRPr="00C71430" w:rsidRDefault="00FF605A" w:rsidP="00D1289C">
      <w:pPr>
        <w:ind w:left="720"/>
        <w:rPr>
          <w:rFonts w:ascii="Tahoma" w:hAnsi="Tahoma" w:cs="Tahoma"/>
        </w:rPr>
      </w:pPr>
    </w:p>
    <w:p w14:paraId="6CA8AF99" w14:textId="77777777" w:rsidR="00FF605A" w:rsidRPr="00C71430" w:rsidRDefault="00FF605A" w:rsidP="00D1289C">
      <w:pPr>
        <w:ind w:left="720"/>
        <w:rPr>
          <w:rFonts w:ascii="Tahoma" w:hAnsi="Tahoma" w:cs="Tahoma"/>
        </w:rPr>
      </w:pPr>
    </w:p>
    <w:p w14:paraId="4B060B1E" w14:textId="77777777" w:rsidR="00F31A54" w:rsidRPr="00C71430" w:rsidRDefault="00F31A54" w:rsidP="00F31A54">
      <w:pPr>
        <w:pStyle w:val="Heading3"/>
        <w:rPr>
          <w:rFonts w:ascii="Tahoma" w:hAnsi="Tahoma" w:cs="Tahoma"/>
        </w:rPr>
      </w:pPr>
      <w:bookmarkStart w:id="276" w:name="_Toc145230680"/>
      <w:bookmarkStart w:id="277" w:name="_Toc145231083"/>
      <w:r w:rsidRPr="00C71430">
        <w:rPr>
          <w:rFonts w:ascii="Tahoma" w:hAnsi="Tahoma" w:cs="Tahoma"/>
        </w:rPr>
        <w:t>Supported Sample Transaction and Case from Customer</w:t>
      </w:r>
      <w:bookmarkEnd w:id="276"/>
      <w:bookmarkEnd w:id="277"/>
    </w:p>
    <w:p w14:paraId="2F390E85" w14:textId="77777777" w:rsidR="00FF605A" w:rsidRPr="00C71430" w:rsidRDefault="00FF605A" w:rsidP="00FF605A">
      <w:pPr>
        <w:rPr>
          <w:rFonts w:ascii="Tahoma" w:hAnsi="Tahoma" w:cs="Tahoma"/>
        </w:rPr>
      </w:pPr>
    </w:p>
    <w:p w14:paraId="048F5DEE" w14:textId="62BEBC48" w:rsidR="00D8101C" w:rsidRPr="00C71430" w:rsidRDefault="008D395A" w:rsidP="00D8101C">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4A4A0C65" wp14:editId="4A6A7C62">
            <wp:extent cx="6390005" cy="6622415"/>
            <wp:effectExtent l="0" t="0" r="0" b="6985"/>
            <wp:docPr id="11841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9375" name=""/>
                    <pic:cNvPicPr/>
                  </pic:nvPicPr>
                  <pic:blipFill>
                    <a:blip r:embed="rId81"/>
                    <a:stretch>
                      <a:fillRect/>
                    </a:stretch>
                  </pic:blipFill>
                  <pic:spPr>
                    <a:xfrm>
                      <a:off x="0" y="0"/>
                      <a:ext cx="6390005" cy="6622415"/>
                    </a:xfrm>
                    <a:prstGeom prst="rect">
                      <a:avLst/>
                    </a:prstGeom>
                  </pic:spPr>
                </pic:pic>
              </a:graphicData>
            </a:graphic>
          </wp:inline>
        </w:drawing>
      </w:r>
    </w:p>
    <w:p w14:paraId="1571987B" w14:textId="77777777" w:rsidR="005066A5" w:rsidRPr="00C71430" w:rsidRDefault="005066A5" w:rsidP="00D8101C">
      <w:pPr>
        <w:jc w:val="center"/>
        <w:rPr>
          <w:rFonts w:ascii="Tahoma" w:hAnsi="Tahoma" w:cs="Tahoma"/>
        </w:rPr>
      </w:pPr>
    </w:p>
    <w:p w14:paraId="41E55231" w14:textId="77777777" w:rsidR="00F31A54" w:rsidRPr="00C71430" w:rsidRDefault="00F31A54" w:rsidP="00F31A54">
      <w:pPr>
        <w:pStyle w:val="Heading3"/>
        <w:rPr>
          <w:rFonts w:ascii="Tahoma" w:hAnsi="Tahoma" w:cs="Tahoma"/>
        </w:rPr>
      </w:pPr>
      <w:bookmarkStart w:id="278" w:name="_Toc145230681"/>
      <w:bookmarkStart w:id="279" w:name="_Toc145231084"/>
      <w:r w:rsidRPr="00C71430">
        <w:rPr>
          <w:rFonts w:ascii="Tahoma" w:hAnsi="Tahoma" w:cs="Tahoma"/>
        </w:rPr>
        <w:t>Menu Modification</w:t>
      </w:r>
      <w:bookmarkEnd w:id="278"/>
      <w:bookmarkEnd w:id="279"/>
    </w:p>
    <w:p w14:paraId="6894B7F0" w14:textId="7B4B86B9" w:rsidR="00E0710A" w:rsidRPr="00C71430" w:rsidRDefault="00E0710A" w:rsidP="00E0710A">
      <w:pPr>
        <w:ind w:left="360"/>
        <w:rPr>
          <w:rFonts w:ascii="Tahoma" w:hAnsi="Tahoma" w:cs="Tahoma"/>
        </w:rPr>
      </w:pPr>
      <w:r w:rsidRPr="00C71430">
        <w:rPr>
          <w:rFonts w:ascii="Tahoma" w:hAnsi="Tahoma" w:cs="Tahoma"/>
        </w:rPr>
        <w:t>Not Applicable.</w:t>
      </w:r>
    </w:p>
    <w:p w14:paraId="0F8C4DD4" w14:textId="77777777" w:rsidR="00E0710A" w:rsidRPr="00C71430" w:rsidRDefault="00E0710A" w:rsidP="00E0710A">
      <w:pPr>
        <w:ind w:left="360"/>
        <w:rPr>
          <w:rFonts w:ascii="Tahoma" w:hAnsi="Tahoma" w:cs="Tahoma"/>
        </w:rPr>
      </w:pPr>
    </w:p>
    <w:p w14:paraId="27CB0443" w14:textId="77777777" w:rsidR="00E0710A" w:rsidRPr="00C71430" w:rsidRDefault="00E0710A" w:rsidP="00E0710A">
      <w:pPr>
        <w:ind w:left="360"/>
        <w:rPr>
          <w:rFonts w:ascii="Tahoma" w:hAnsi="Tahoma" w:cs="Tahoma"/>
        </w:rPr>
      </w:pPr>
    </w:p>
    <w:p w14:paraId="158F08E8" w14:textId="77777777" w:rsidR="00F31A54" w:rsidRPr="00C71430" w:rsidRDefault="00F31A54" w:rsidP="00F31A54">
      <w:pPr>
        <w:pStyle w:val="Heading3"/>
        <w:rPr>
          <w:rFonts w:ascii="Tahoma" w:hAnsi="Tahoma" w:cs="Tahoma"/>
        </w:rPr>
      </w:pPr>
      <w:bookmarkStart w:id="280" w:name="_Toc145230682"/>
      <w:bookmarkStart w:id="281" w:name="_Toc145231085"/>
      <w:r w:rsidRPr="00C71430">
        <w:rPr>
          <w:rFonts w:ascii="Tahoma" w:hAnsi="Tahoma" w:cs="Tahoma"/>
        </w:rPr>
        <w:t>Screen Layout and Data Sheet</w:t>
      </w:r>
      <w:bookmarkEnd w:id="280"/>
      <w:bookmarkEnd w:id="281"/>
    </w:p>
    <w:p w14:paraId="0426B9AE" w14:textId="475F0674" w:rsidR="00E0710A" w:rsidRPr="00C71430" w:rsidRDefault="005066A5" w:rsidP="005066A5">
      <w:pPr>
        <w:ind w:left="360"/>
        <w:rPr>
          <w:rFonts w:ascii="Tahoma" w:hAnsi="Tahoma" w:cs="Tahoma"/>
        </w:rPr>
      </w:pPr>
      <w:r w:rsidRPr="00C71430">
        <w:rPr>
          <w:rFonts w:ascii="Tahoma" w:hAnsi="Tahoma" w:cs="Tahoma"/>
        </w:rPr>
        <w:t>Not Applicable.</w:t>
      </w:r>
    </w:p>
    <w:p w14:paraId="643E6FA4" w14:textId="334C0187" w:rsidR="00D1289C" w:rsidRPr="00C71430" w:rsidRDefault="00D1289C" w:rsidP="00D1289C">
      <w:pPr>
        <w:rPr>
          <w:rFonts w:ascii="Tahoma" w:hAnsi="Tahoma" w:cs="Tahoma"/>
        </w:rPr>
      </w:pPr>
    </w:p>
    <w:p w14:paraId="2B555D5C" w14:textId="77777777" w:rsidR="00F31A54" w:rsidRPr="00C71430" w:rsidRDefault="00F31A54" w:rsidP="00F31A54">
      <w:pPr>
        <w:pStyle w:val="Heading3"/>
        <w:rPr>
          <w:rFonts w:ascii="Tahoma" w:hAnsi="Tahoma" w:cs="Tahoma"/>
        </w:rPr>
      </w:pPr>
      <w:bookmarkStart w:id="282" w:name="_Toc145230683"/>
      <w:bookmarkStart w:id="283" w:name="_Toc145231086"/>
      <w:r w:rsidRPr="00C71430">
        <w:rPr>
          <w:rFonts w:ascii="Tahoma" w:hAnsi="Tahoma" w:cs="Tahoma"/>
        </w:rPr>
        <w:t>Business Rule / Business Logic</w:t>
      </w:r>
      <w:bookmarkEnd w:id="282"/>
      <w:bookmarkEnd w:id="283"/>
    </w:p>
    <w:p w14:paraId="4981ADE9" w14:textId="76521A07" w:rsidR="005066A5" w:rsidRPr="00C71430" w:rsidRDefault="005066A5">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should be able to </w:t>
      </w:r>
      <w:r w:rsidRPr="00C71430">
        <w:rPr>
          <w:rFonts w:ascii="Tahoma" w:hAnsi="Tahoma" w:cs="Tahoma"/>
          <w:lang w:val="en"/>
        </w:rPr>
        <w:t>provide cheque sell of Cheque book</w:t>
      </w:r>
      <w:r w:rsidRPr="00C71430">
        <w:rPr>
          <w:rFonts w:ascii="Tahoma" w:hAnsi="Tahoma" w:cs="Tahoma"/>
        </w:rPr>
        <w:t>s</w:t>
      </w:r>
      <w:r w:rsidRPr="00C71430">
        <w:rPr>
          <w:rFonts w:ascii="Tahoma" w:hAnsi="Tahoma" w:cs="Tahoma"/>
          <w:lang w:val="en"/>
        </w:rPr>
        <w:t xml:space="preserve"> and Cashier cheque duty </w:t>
      </w:r>
      <w:r w:rsidR="000D6136" w:rsidRPr="00C71430">
        <w:rPr>
          <w:rFonts w:ascii="Tahoma" w:hAnsi="Tahoma" w:cs="Tahoma"/>
          <w:lang w:val="en"/>
        </w:rPr>
        <w:t xml:space="preserve">fees </w:t>
      </w:r>
      <w:r w:rsidRPr="00C71430">
        <w:rPr>
          <w:rFonts w:ascii="Tahoma" w:hAnsi="Tahoma" w:cs="Tahoma"/>
          <w:lang w:val="en"/>
        </w:rPr>
        <w:t xml:space="preserve">remittance report and separate by client branch. </w:t>
      </w:r>
    </w:p>
    <w:p w14:paraId="10C6162F" w14:textId="614C3C45" w:rsidR="00EC6CBE" w:rsidRPr="00C71430" w:rsidRDefault="00EC6CBE">
      <w:pPr>
        <w:pStyle w:val="ListParagraph"/>
        <w:numPr>
          <w:ilvl w:val="0"/>
          <w:numId w:val="13"/>
        </w:numPr>
        <w:shd w:val="clear" w:color="auto" w:fill="FDFDFD"/>
        <w:ind w:left="1418" w:hanging="284"/>
        <w:rPr>
          <w:rFonts w:ascii="Tahoma" w:hAnsi="Tahoma" w:cs="Tahoma"/>
        </w:rPr>
      </w:pPr>
      <w:r w:rsidRPr="00C71430">
        <w:rPr>
          <w:rFonts w:ascii="Tahoma" w:hAnsi="Tahoma" w:cs="Tahoma"/>
          <w:lang w:val="en"/>
        </w:rPr>
        <w:t>Online report</w:t>
      </w:r>
    </w:p>
    <w:p w14:paraId="5FE824CC" w14:textId="77777777" w:rsidR="005066A5" w:rsidRPr="00C71430" w:rsidRDefault="005066A5">
      <w:pPr>
        <w:pStyle w:val="ListParagraph"/>
        <w:numPr>
          <w:ilvl w:val="0"/>
          <w:numId w:val="11"/>
        </w:numPr>
        <w:ind w:hanging="306"/>
        <w:rPr>
          <w:rFonts w:ascii="Tahoma" w:hAnsi="Tahoma" w:cs="Tahoma"/>
        </w:rPr>
      </w:pPr>
      <w:r w:rsidRPr="00C71430">
        <w:rPr>
          <w:rFonts w:ascii="Tahoma" w:hAnsi="Tahoma" w:cs="Tahoma"/>
          <w:cs/>
        </w:rPr>
        <w:t xml:space="preserve">The duty is </w:t>
      </w:r>
      <w:r w:rsidRPr="00C71430">
        <w:rPr>
          <w:rFonts w:ascii="Tahoma" w:hAnsi="Tahoma" w:cs="Tahoma"/>
        </w:rPr>
        <w:t>3 B</w:t>
      </w:r>
      <w:r w:rsidRPr="00C71430">
        <w:rPr>
          <w:rFonts w:ascii="Tahoma" w:hAnsi="Tahoma" w:cs="Tahoma"/>
          <w:cs/>
        </w:rPr>
        <w:t>aht Per 1 cheque</w:t>
      </w:r>
      <w:r w:rsidRPr="00C71430">
        <w:rPr>
          <w:rFonts w:ascii="Tahoma" w:hAnsi="Tahoma" w:cs="Tahoma"/>
        </w:rPr>
        <w:t>.</w:t>
      </w:r>
      <w:r w:rsidRPr="00C71430">
        <w:rPr>
          <w:rFonts w:ascii="Tahoma" w:hAnsi="Tahoma" w:cs="Tahoma"/>
          <w:cs/>
        </w:rPr>
        <w:t xml:space="preserve"> </w:t>
      </w:r>
      <w:r w:rsidRPr="00C71430">
        <w:rPr>
          <w:rFonts w:ascii="Tahoma" w:hAnsi="Tahoma" w:cs="Tahoma"/>
        </w:rPr>
        <w:t xml:space="preserve"> </w:t>
      </w:r>
    </w:p>
    <w:p w14:paraId="67D87EE6" w14:textId="77777777" w:rsidR="005066A5" w:rsidRPr="00C71430" w:rsidRDefault="005066A5">
      <w:pPr>
        <w:pStyle w:val="ListParagraph"/>
        <w:numPr>
          <w:ilvl w:val="0"/>
          <w:numId w:val="11"/>
        </w:numPr>
        <w:ind w:hanging="306"/>
        <w:rPr>
          <w:rFonts w:ascii="Tahoma" w:hAnsi="Tahoma" w:cs="Tahoma"/>
        </w:rPr>
      </w:pPr>
      <w:r w:rsidRPr="00C71430">
        <w:rPr>
          <w:rFonts w:ascii="Tahoma" w:hAnsi="Tahoma" w:cs="Tahoma"/>
        </w:rPr>
        <w:t>EXIM submits the report to the Revenue department twice a month.</w:t>
      </w:r>
    </w:p>
    <w:p w14:paraId="778920C2" w14:textId="77777777" w:rsidR="005066A5" w:rsidRPr="00C71430" w:rsidRDefault="005066A5" w:rsidP="005066A5">
      <w:pPr>
        <w:pStyle w:val="ListParagraph"/>
        <w:ind w:left="1440"/>
        <w:rPr>
          <w:rFonts w:ascii="Tahoma" w:hAnsi="Tahoma" w:cs="Tahoma"/>
        </w:rPr>
      </w:pPr>
      <w:proofErr w:type="gramStart"/>
      <w:r w:rsidRPr="00C71430">
        <w:rPr>
          <w:rFonts w:ascii="Tahoma" w:hAnsi="Tahoma" w:cs="Tahoma"/>
        </w:rPr>
        <w:t>e.g</w:t>
      </w:r>
      <w:proofErr w:type="gramEnd"/>
      <w:r w:rsidRPr="00C71430">
        <w:rPr>
          <w:rFonts w:ascii="Tahoma" w:hAnsi="Tahoma" w:cs="Tahoma"/>
        </w:rPr>
        <w:t>. June</w:t>
      </w:r>
    </w:p>
    <w:p w14:paraId="62BA9F32" w14:textId="77777777" w:rsidR="005066A5" w:rsidRPr="00C71430" w:rsidRDefault="005066A5" w:rsidP="005066A5">
      <w:pPr>
        <w:pStyle w:val="ListParagraph"/>
        <w:ind w:left="1440"/>
        <w:rPr>
          <w:rFonts w:ascii="Tahoma" w:hAnsi="Tahoma" w:cs="Tahoma"/>
        </w:rPr>
      </w:pPr>
      <w:r w:rsidRPr="00C71430">
        <w:rPr>
          <w:rFonts w:ascii="Tahoma" w:hAnsi="Tahoma" w:cs="Tahoma"/>
        </w:rPr>
        <w:t>1</w:t>
      </w:r>
      <w:r w:rsidRPr="00C71430">
        <w:rPr>
          <w:rFonts w:ascii="Tahoma" w:hAnsi="Tahoma" w:cs="Tahoma"/>
          <w:vertAlign w:val="superscript"/>
        </w:rPr>
        <w:t>st</w:t>
      </w:r>
      <w:r w:rsidRPr="00C71430">
        <w:rPr>
          <w:rFonts w:ascii="Tahoma" w:hAnsi="Tahoma" w:cs="Tahoma"/>
        </w:rPr>
        <w:t xml:space="preserve"> submission with the information of the 1</w:t>
      </w:r>
      <w:r w:rsidRPr="00C71430">
        <w:rPr>
          <w:rFonts w:ascii="Tahoma" w:hAnsi="Tahoma" w:cs="Tahoma"/>
          <w:vertAlign w:val="superscript"/>
        </w:rPr>
        <w:t>st</w:t>
      </w:r>
      <w:r w:rsidRPr="00C71430">
        <w:rPr>
          <w:rFonts w:ascii="Tahoma" w:hAnsi="Tahoma" w:cs="Tahoma"/>
        </w:rPr>
        <w:t xml:space="preserve"> – 15</w:t>
      </w:r>
      <w:r w:rsidRPr="00C71430">
        <w:rPr>
          <w:rFonts w:ascii="Tahoma" w:hAnsi="Tahoma" w:cs="Tahoma"/>
          <w:vertAlign w:val="superscript"/>
        </w:rPr>
        <w:t>th</w:t>
      </w:r>
    </w:p>
    <w:p w14:paraId="2C7A3095" w14:textId="77777777" w:rsidR="005066A5" w:rsidRPr="00C71430" w:rsidRDefault="005066A5" w:rsidP="005066A5">
      <w:pPr>
        <w:pStyle w:val="ListParagraph"/>
        <w:ind w:left="1440"/>
        <w:rPr>
          <w:rFonts w:ascii="Tahoma" w:hAnsi="Tahoma" w:cs="Tahoma"/>
        </w:rPr>
      </w:pPr>
      <w:r w:rsidRPr="00C71430">
        <w:rPr>
          <w:rFonts w:ascii="Tahoma" w:hAnsi="Tahoma" w:cs="Tahoma"/>
        </w:rPr>
        <w:t>2</w:t>
      </w:r>
      <w:r w:rsidRPr="00C71430">
        <w:rPr>
          <w:rFonts w:ascii="Tahoma" w:hAnsi="Tahoma" w:cs="Tahoma"/>
          <w:vertAlign w:val="superscript"/>
        </w:rPr>
        <w:t>nd</w:t>
      </w:r>
      <w:r w:rsidRPr="00C71430">
        <w:rPr>
          <w:rFonts w:ascii="Tahoma" w:hAnsi="Tahoma" w:cs="Tahoma"/>
        </w:rPr>
        <w:t xml:space="preserve"> submission with the information of the 16</w:t>
      </w:r>
      <w:r w:rsidRPr="00C71430">
        <w:rPr>
          <w:rFonts w:ascii="Tahoma" w:hAnsi="Tahoma" w:cs="Tahoma"/>
          <w:vertAlign w:val="superscript"/>
        </w:rPr>
        <w:t>th</w:t>
      </w:r>
      <w:r w:rsidRPr="00C71430">
        <w:rPr>
          <w:rFonts w:ascii="Tahoma" w:hAnsi="Tahoma" w:cs="Tahoma"/>
        </w:rPr>
        <w:t xml:space="preserve"> – 30</w:t>
      </w:r>
      <w:r w:rsidRPr="00C71430">
        <w:rPr>
          <w:rFonts w:ascii="Tahoma" w:hAnsi="Tahoma" w:cs="Tahoma"/>
          <w:vertAlign w:val="superscript"/>
        </w:rPr>
        <w:t>th</w:t>
      </w:r>
      <w:r w:rsidRPr="00C71430">
        <w:rPr>
          <w:rFonts w:ascii="Tahoma" w:hAnsi="Tahoma" w:cs="Tahoma"/>
        </w:rPr>
        <w:t xml:space="preserve"> </w:t>
      </w:r>
    </w:p>
    <w:p w14:paraId="2CB1D26D" w14:textId="77777777" w:rsidR="00E0710A" w:rsidRPr="00C71430" w:rsidRDefault="00E0710A" w:rsidP="00E0710A">
      <w:pPr>
        <w:rPr>
          <w:rFonts w:ascii="Tahoma" w:hAnsi="Tahoma" w:cs="Tahoma"/>
        </w:rPr>
      </w:pPr>
    </w:p>
    <w:p w14:paraId="04EB6B4A" w14:textId="77777777" w:rsidR="00F31A54" w:rsidRPr="00C71430" w:rsidRDefault="00F31A54" w:rsidP="00F31A54">
      <w:pPr>
        <w:pStyle w:val="Heading3"/>
        <w:rPr>
          <w:rFonts w:ascii="Tahoma" w:hAnsi="Tahoma" w:cs="Tahoma"/>
        </w:rPr>
      </w:pPr>
      <w:bookmarkStart w:id="284" w:name="_Toc145230684"/>
      <w:bookmarkStart w:id="285" w:name="_Toc145231087"/>
      <w:r w:rsidRPr="00C71430">
        <w:rPr>
          <w:rFonts w:ascii="Tahoma" w:hAnsi="Tahoma" w:cs="Tahoma"/>
        </w:rPr>
        <w:t>To-be Process</w:t>
      </w:r>
      <w:bookmarkEnd w:id="284"/>
      <w:bookmarkEnd w:id="285"/>
    </w:p>
    <w:p w14:paraId="7BF08E57" w14:textId="0D3513EF" w:rsidR="00A03B1F" w:rsidRPr="00C71430" w:rsidRDefault="00A03B1F" w:rsidP="00A03B1F">
      <w:pPr>
        <w:ind w:left="360"/>
        <w:rPr>
          <w:rFonts w:ascii="Tahoma" w:hAnsi="Tahoma" w:cs="Tahoma"/>
        </w:rPr>
      </w:pPr>
      <w:r w:rsidRPr="00C71430">
        <w:rPr>
          <w:rFonts w:ascii="Tahoma" w:hAnsi="Tahoma" w:cs="Tahoma"/>
        </w:rPr>
        <w:t>The system retri</w:t>
      </w:r>
      <w:r w:rsidR="00DC186C" w:rsidRPr="00C71430">
        <w:rPr>
          <w:rFonts w:ascii="Tahoma" w:hAnsi="Tahoma" w:cs="Tahoma"/>
        </w:rPr>
        <w:t>e</w:t>
      </w:r>
      <w:r w:rsidRPr="00C71430">
        <w:rPr>
          <w:rFonts w:ascii="Tahoma" w:hAnsi="Tahoma" w:cs="Tahoma"/>
        </w:rPr>
        <w:t xml:space="preserve">ves the duty fee from the </w:t>
      </w:r>
      <w:r w:rsidRPr="00C71430">
        <w:rPr>
          <w:rFonts w:ascii="Tahoma" w:hAnsi="Tahoma" w:cs="Tahoma"/>
          <w:lang w:val="en"/>
        </w:rPr>
        <w:t>cheque sell of Cheque book</w:t>
      </w:r>
      <w:r w:rsidRPr="00C71430">
        <w:rPr>
          <w:rFonts w:ascii="Tahoma" w:hAnsi="Tahoma" w:cs="Tahoma"/>
        </w:rPr>
        <w:t>s</w:t>
      </w:r>
      <w:r w:rsidRPr="00C71430">
        <w:rPr>
          <w:rFonts w:ascii="Tahoma" w:hAnsi="Tahoma" w:cs="Tahoma"/>
          <w:lang w:val="en"/>
        </w:rPr>
        <w:t xml:space="preserve"> and Cashier cheque</w:t>
      </w:r>
      <w:r w:rsidRPr="00C71430">
        <w:rPr>
          <w:rFonts w:ascii="Tahoma" w:hAnsi="Tahoma" w:cs="Tahoma"/>
        </w:rPr>
        <w:t xml:space="preserve"> transaction which can be sep</w:t>
      </w:r>
      <w:r w:rsidR="00DC186C" w:rsidRPr="00C71430">
        <w:rPr>
          <w:rFonts w:ascii="Tahoma" w:hAnsi="Tahoma" w:cs="Tahoma"/>
        </w:rPr>
        <w:t>a</w:t>
      </w:r>
      <w:r w:rsidRPr="00C71430">
        <w:rPr>
          <w:rFonts w:ascii="Tahoma" w:hAnsi="Tahoma" w:cs="Tahoma"/>
        </w:rPr>
        <w:t>rated by client branch.</w:t>
      </w:r>
    </w:p>
    <w:p w14:paraId="6DF04969" w14:textId="77777777" w:rsidR="00A03B1F" w:rsidRPr="00C71430" w:rsidRDefault="00A03B1F" w:rsidP="00A03B1F">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5066A5" w:rsidRPr="00C71430" w14:paraId="5B5FDD54" w14:textId="77777777" w:rsidTr="006B390F">
        <w:trPr>
          <w:jc w:val="center"/>
        </w:trPr>
        <w:tc>
          <w:tcPr>
            <w:tcW w:w="3103" w:type="dxa"/>
            <w:shd w:val="clear" w:color="auto" w:fill="CCECFF"/>
          </w:tcPr>
          <w:p w14:paraId="122E8040" w14:textId="77777777" w:rsidR="005066A5" w:rsidRPr="00C71430" w:rsidRDefault="005066A5" w:rsidP="006B390F">
            <w:pPr>
              <w:rPr>
                <w:rFonts w:ascii="Tahoma" w:hAnsi="Tahoma" w:cs="Tahoma"/>
              </w:rPr>
            </w:pPr>
            <w:r w:rsidRPr="00C71430">
              <w:rPr>
                <w:rFonts w:ascii="Tahoma" w:hAnsi="Tahoma" w:cs="Tahoma"/>
              </w:rPr>
              <w:t>Paper size</w:t>
            </w:r>
          </w:p>
        </w:tc>
        <w:tc>
          <w:tcPr>
            <w:tcW w:w="6230" w:type="dxa"/>
          </w:tcPr>
          <w:p w14:paraId="1CFAC4E2" w14:textId="77777777" w:rsidR="005066A5" w:rsidRPr="00C71430" w:rsidRDefault="005066A5" w:rsidP="006B390F">
            <w:pPr>
              <w:rPr>
                <w:rFonts w:ascii="Tahoma" w:hAnsi="Tahoma" w:cs="Tahoma"/>
              </w:rPr>
            </w:pPr>
            <w:r w:rsidRPr="00C71430">
              <w:rPr>
                <w:rFonts w:ascii="Tahoma" w:hAnsi="Tahoma" w:cs="Tahoma"/>
              </w:rPr>
              <w:t>A4</w:t>
            </w:r>
          </w:p>
        </w:tc>
      </w:tr>
      <w:tr w:rsidR="005066A5" w:rsidRPr="00C71430" w14:paraId="674B84A9" w14:textId="77777777" w:rsidTr="006B390F">
        <w:trPr>
          <w:jc w:val="center"/>
        </w:trPr>
        <w:tc>
          <w:tcPr>
            <w:tcW w:w="3103" w:type="dxa"/>
            <w:shd w:val="clear" w:color="auto" w:fill="CCECFF"/>
          </w:tcPr>
          <w:p w14:paraId="53ADD87F" w14:textId="77777777" w:rsidR="005066A5" w:rsidRPr="00C71430" w:rsidRDefault="005066A5" w:rsidP="006B390F">
            <w:pPr>
              <w:rPr>
                <w:rFonts w:ascii="Tahoma" w:hAnsi="Tahoma" w:cs="Tahoma"/>
              </w:rPr>
            </w:pPr>
            <w:r w:rsidRPr="00C71430">
              <w:rPr>
                <w:rFonts w:ascii="Tahoma" w:hAnsi="Tahoma" w:cs="Tahoma"/>
              </w:rPr>
              <w:t>Reprinting require</w:t>
            </w:r>
          </w:p>
        </w:tc>
        <w:tc>
          <w:tcPr>
            <w:tcW w:w="6230" w:type="dxa"/>
          </w:tcPr>
          <w:p w14:paraId="4F57685D" w14:textId="77777777" w:rsidR="005066A5" w:rsidRPr="00C71430" w:rsidRDefault="005066A5" w:rsidP="006B390F">
            <w:pPr>
              <w:rPr>
                <w:rFonts w:ascii="Tahoma" w:hAnsi="Tahoma" w:cs="Tahoma"/>
              </w:rPr>
            </w:pPr>
            <w:r w:rsidRPr="00C71430">
              <w:rPr>
                <w:rFonts w:ascii="Tahoma" w:hAnsi="Tahoma" w:cs="Tahoma"/>
              </w:rPr>
              <w:t>Yes</w:t>
            </w:r>
          </w:p>
        </w:tc>
      </w:tr>
      <w:tr w:rsidR="005066A5" w:rsidRPr="00C71430" w14:paraId="30B9E0A6" w14:textId="77777777" w:rsidTr="006B390F">
        <w:trPr>
          <w:jc w:val="center"/>
        </w:trPr>
        <w:tc>
          <w:tcPr>
            <w:tcW w:w="3103" w:type="dxa"/>
            <w:shd w:val="clear" w:color="auto" w:fill="CCECFF"/>
          </w:tcPr>
          <w:p w14:paraId="572D2F2B" w14:textId="77777777" w:rsidR="005066A5" w:rsidRPr="00C71430" w:rsidRDefault="005066A5" w:rsidP="006B390F">
            <w:pPr>
              <w:rPr>
                <w:rFonts w:ascii="Tahoma" w:hAnsi="Tahoma" w:cs="Tahoma"/>
              </w:rPr>
            </w:pPr>
            <w:r w:rsidRPr="00C71430">
              <w:rPr>
                <w:rFonts w:ascii="Tahoma" w:hAnsi="Tahoma" w:cs="Tahoma"/>
              </w:rPr>
              <w:t>Searching criteria</w:t>
            </w:r>
          </w:p>
        </w:tc>
        <w:tc>
          <w:tcPr>
            <w:tcW w:w="6230" w:type="dxa"/>
          </w:tcPr>
          <w:p w14:paraId="7B777469" w14:textId="0FB727DC" w:rsidR="005066A5" w:rsidRPr="00C71430" w:rsidRDefault="005066A5" w:rsidP="006B390F">
            <w:pPr>
              <w:rPr>
                <w:rFonts w:ascii="Tahoma" w:hAnsi="Tahoma" w:cs="Tahoma"/>
              </w:rPr>
            </w:pPr>
            <w:r w:rsidRPr="00C71430">
              <w:rPr>
                <w:rFonts w:ascii="Tahoma" w:hAnsi="Tahoma" w:cs="Tahoma"/>
              </w:rPr>
              <w:t>Client branch, Date range</w:t>
            </w:r>
            <w:r w:rsidR="003562FA" w:rsidRPr="00C71430">
              <w:rPr>
                <w:rFonts w:ascii="Tahoma" w:hAnsi="Tahoma" w:cs="Tahoma"/>
              </w:rPr>
              <w:t>, Cheque type</w:t>
            </w:r>
          </w:p>
        </w:tc>
      </w:tr>
    </w:tbl>
    <w:p w14:paraId="4B583678" w14:textId="77777777" w:rsidR="005066A5" w:rsidRPr="00C71430" w:rsidRDefault="005066A5" w:rsidP="005066A5">
      <w:pPr>
        <w:rPr>
          <w:rFonts w:ascii="Tahoma" w:hAnsi="Tahoma" w:cs="Tahoma"/>
        </w:rPr>
      </w:pPr>
    </w:p>
    <w:p w14:paraId="567FB9B1" w14:textId="77777777" w:rsidR="00F31A54" w:rsidRPr="00C71430" w:rsidRDefault="00F31A54" w:rsidP="00F31A54">
      <w:pPr>
        <w:pStyle w:val="Heading3"/>
        <w:rPr>
          <w:rFonts w:ascii="Tahoma" w:hAnsi="Tahoma" w:cs="Tahoma"/>
        </w:rPr>
      </w:pPr>
      <w:bookmarkStart w:id="286" w:name="_Toc145230685"/>
      <w:bookmarkStart w:id="287" w:name="_Toc145231088"/>
      <w:r w:rsidRPr="00C71430">
        <w:rPr>
          <w:rFonts w:ascii="Tahoma" w:hAnsi="Tahoma" w:cs="Tahoma"/>
        </w:rPr>
        <w:t>File / API Layout and Data Sheet</w:t>
      </w:r>
      <w:bookmarkEnd w:id="286"/>
      <w:bookmarkEnd w:id="287"/>
    </w:p>
    <w:p w14:paraId="7E4417C7" w14:textId="098AC9A7" w:rsidR="005066A5" w:rsidRPr="00C71430" w:rsidRDefault="005066A5" w:rsidP="005066A5">
      <w:pPr>
        <w:ind w:left="360"/>
        <w:rPr>
          <w:rFonts w:ascii="Tahoma" w:hAnsi="Tahoma" w:cs="Tahoma"/>
        </w:rPr>
      </w:pPr>
      <w:r w:rsidRPr="00C71430">
        <w:rPr>
          <w:rFonts w:ascii="Tahoma" w:hAnsi="Tahoma" w:cs="Tahoma"/>
        </w:rPr>
        <w:t>Not Applicable.</w:t>
      </w:r>
    </w:p>
    <w:p w14:paraId="3436B783" w14:textId="77777777" w:rsidR="005066A5" w:rsidRPr="00C71430" w:rsidRDefault="005066A5" w:rsidP="005066A5">
      <w:pPr>
        <w:ind w:left="360"/>
        <w:rPr>
          <w:rFonts w:ascii="Tahoma" w:hAnsi="Tahoma" w:cs="Tahoma"/>
        </w:rPr>
      </w:pPr>
    </w:p>
    <w:p w14:paraId="7D03A3E6" w14:textId="77777777" w:rsidR="00F31A54" w:rsidRPr="00C71430" w:rsidRDefault="00F31A54" w:rsidP="00F31A54">
      <w:pPr>
        <w:pStyle w:val="Heading3"/>
        <w:rPr>
          <w:rFonts w:ascii="Tahoma" w:hAnsi="Tahoma" w:cs="Tahoma"/>
        </w:rPr>
      </w:pPr>
      <w:bookmarkStart w:id="288" w:name="_Toc145230686"/>
      <w:bookmarkStart w:id="289" w:name="_Toc145231089"/>
      <w:r w:rsidRPr="00C71430">
        <w:rPr>
          <w:rFonts w:ascii="Tahoma" w:hAnsi="Tahoma" w:cs="Tahoma"/>
        </w:rPr>
        <w:t>Report Layout and Data Sheet</w:t>
      </w:r>
      <w:bookmarkEnd w:id="288"/>
      <w:bookmarkEnd w:id="289"/>
    </w:p>
    <w:p w14:paraId="5B83CE2F" w14:textId="77777777" w:rsidR="00BE649D" w:rsidRPr="00C71430" w:rsidRDefault="00BE649D" w:rsidP="00BE649D">
      <w:pPr>
        <w:rPr>
          <w:rFonts w:ascii="Tahoma" w:hAnsi="Tahoma" w:cs="Tahoma"/>
        </w:rPr>
      </w:pPr>
    </w:p>
    <w:tbl>
      <w:tblPr>
        <w:tblStyle w:val="TableGrid"/>
        <w:tblW w:w="0" w:type="auto"/>
        <w:jc w:val="center"/>
        <w:tblLook w:val="04A0" w:firstRow="1" w:lastRow="0" w:firstColumn="1" w:lastColumn="0" w:noHBand="0" w:noVBand="1"/>
      </w:tblPr>
      <w:tblGrid>
        <w:gridCol w:w="3539"/>
        <w:gridCol w:w="6514"/>
      </w:tblGrid>
      <w:tr w:rsidR="00BE649D" w:rsidRPr="00C71430" w14:paraId="0BF5801C" w14:textId="77777777" w:rsidTr="00BE649D">
        <w:trPr>
          <w:jc w:val="center"/>
        </w:trPr>
        <w:tc>
          <w:tcPr>
            <w:tcW w:w="3539" w:type="dxa"/>
            <w:shd w:val="clear" w:color="auto" w:fill="D9D9D9" w:themeFill="background1" w:themeFillShade="D9"/>
          </w:tcPr>
          <w:p w14:paraId="2E74DD03" w14:textId="77777777" w:rsidR="00BE649D" w:rsidRPr="00C71430" w:rsidRDefault="00BE649D" w:rsidP="006B390F">
            <w:pP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544F9434" w14:textId="77777777" w:rsidR="00BE649D" w:rsidRPr="00C71430" w:rsidRDefault="00BE649D" w:rsidP="006B390F">
            <w:pPr>
              <w:rPr>
                <w:rFonts w:ascii="Tahoma" w:hAnsi="Tahoma" w:cs="Tahoma"/>
              </w:rPr>
            </w:pPr>
            <w:r w:rsidRPr="00C71430">
              <w:rPr>
                <w:rFonts w:ascii="Tahoma" w:hAnsi="Tahoma" w:cs="Tahoma"/>
              </w:rPr>
              <w:t>Description</w:t>
            </w:r>
          </w:p>
        </w:tc>
      </w:tr>
      <w:tr w:rsidR="00BE649D" w:rsidRPr="00C71430" w14:paraId="66ED1E83" w14:textId="77777777" w:rsidTr="006B390F">
        <w:trPr>
          <w:jc w:val="center"/>
        </w:trPr>
        <w:tc>
          <w:tcPr>
            <w:tcW w:w="10053" w:type="dxa"/>
            <w:gridSpan w:val="2"/>
            <w:shd w:val="clear" w:color="auto" w:fill="C8E0E9" w:themeFill="accent6" w:themeFillTint="33"/>
          </w:tcPr>
          <w:p w14:paraId="182BE496" w14:textId="01692701" w:rsidR="00BE649D" w:rsidRPr="00C71430" w:rsidRDefault="00BE649D" w:rsidP="006B390F">
            <w:pPr>
              <w:rPr>
                <w:rFonts w:ascii="Tahoma" w:hAnsi="Tahoma" w:cs="Tahoma"/>
              </w:rPr>
            </w:pPr>
            <w:r w:rsidRPr="00C71430">
              <w:rPr>
                <w:rFonts w:ascii="Tahoma" w:hAnsi="Tahoma" w:cs="Tahoma"/>
              </w:rPr>
              <w:t>Header</w:t>
            </w:r>
          </w:p>
        </w:tc>
      </w:tr>
      <w:tr w:rsidR="00BE649D" w:rsidRPr="00C71430" w14:paraId="2A5362B3" w14:textId="77777777" w:rsidTr="00BE649D">
        <w:trPr>
          <w:jc w:val="center"/>
        </w:trPr>
        <w:tc>
          <w:tcPr>
            <w:tcW w:w="3539" w:type="dxa"/>
          </w:tcPr>
          <w:p w14:paraId="31B8877E" w14:textId="79E55E7C" w:rsidR="00BE649D" w:rsidRPr="00C71430" w:rsidRDefault="00BE649D" w:rsidP="006B390F">
            <w:pPr>
              <w:rPr>
                <w:rFonts w:ascii="Tahoma" w:hAnsi="Tahoma" w:cs="Tahoma"/>
              </w:rPr>
            </w:pPr>
            <w:r w:rsidRPr="00C71430">
              <w:rPr>
                <w:rFonts w:ascii="Tahoma" w:hAnsi="Tahoma" w:cs="Tahoma"/>
              </w:rPr>
              <w:t xml:space="preserve">Branch </w:t>
            </w:r>
          </w:p>
        </w:tc>
        <w:tc>
          <w:tcPr>
            <w:tcW w:w="6514" w:type="dxa"/>
          </w:tcPr>
          <w:p w14:paraId="0F32C8F0" w14:textId="1BFFEB8C" w:rsidR="00BE649D" w:rsidRPr="00C71430" w:rsidRDefault="005C50BE" w:rsidP="006B390F">
            <w:pPr>
              <w:rPr>
                <w:rFonts w:ascii="Tahoma" w:hAnsi="Tahoma" w:cs="Tahoma"/>
              </w:rPr>
            </w:pPr>
            <w:r w:rsidRPr="00C71430">
              <w:rPr>
                <w:rFonts w:ascii="Tahoma" w:hAnsi="Tahoma" w:cs="Tahoma"/>
              </w:rPr>
              <w:t>Display branch name</w:t>
            </w:r>
          </w:p>
        </w:tc>
      </w:tr>
      <w:tr w:rsidR="00BE649D" w:rsidRPr="00C71430" w14:paraId="6E57C85A" w14:textId="77777777" w:rsidTr="00BE649D">
        <w:trPr>
          <w:jc w:val="center"/>
        </w:trPr>
        <w:tc>
          <w:tcPr>
            <w:tcW w:w="3539" w:type="dxa"/>
          </w:tcPr>
          <w:p w14:paraId="63BDCA2A" w14:textId="0B127C83" w:rsidR="00BE649D" w:rsidRPr="00C71430" w:rsidRDefault="00BE649D" w:rsidP="006B390F">
            <w:pPr>
              <w:rPr>
                <w:rFonts w:ascii="Tahoma" w:hAnsi="Tahoma" w:cs="Tahoma"/>
              </w:rPr>
            </w:pPr>
            <w:r w:rsidRPr="00C71430">
              <w:rPr>
                <w:rFonts w:ascii="Tahoma" w:hAnsi="Tahoma" w:cs="Tahoma"/>
              </w:rPr>
              <w:t>Date from____ To ___</w:t>
            </w:r>
          </w:p>
        </w:tc>
        <w:tc>
          <w:tcPr>
            <w:tcW w:w="6514" w:type="dxa"/>
          </w:tcPr>
          <w:p w14:paraId="03019257" w14:textId="0918AAF0" w:rsidR="00BE649D" w:rsidRPr="00C71430" w:rsidRDefault="005C50BE" w:rsidP="006B390F">
            <w:pPr>
              <w:rPr>
                <w:rFonts w:ascii="Tahoma" w:hAnsi="Tahoma" w:cs="Tahoma"/>
              </w:rPr>
            </w:pPr>
            <w:r w:rsidRPr="00C71430">
              <w:rPr>
                <w:rFonts w:ascii="Tahoma" w:hAnsi="Tahoma" w:cs="Tahoma"/>
              </w:rPr>
              <w:t>Display date from…to… depend on searching criteria</w:t>
            </w:r>
          </w:p>
        </w:tc>
      </w:tr>
      <w:tr w:rsidR="00BE649D" w:rsidRPr="00C71430" w14:paraId="1E4BB451" w14:textId="77777777" w:rsidTr="00BE649D">
        <w:trPr>
          <w:jc w:val="center"/>
        </w:trPr>
        <w:tc>
          <w:tcPr>
            <w:tcW w:w="3539" w:type="dxa"/>
          </w:tcPr>
          <w:p w14:paraId="5BFE39C1" w14:textId="77777777" w:rsidR="00BE649D" w:rsidRPr="00C71430" w:rsidRDefault="00BE649D" w:rsidP="006B390F">
            <w:pPr>
              <w:rPr>
                <w:rFonts w:ascii="Tahoma" w:hAnsi="Tahoma" w:cs="Tahoma"/>
              </w:rPr>
            </w:pPr>
            <w:r w:rsidRPr="00C71430">
              <w:rPr>
                <w:rFonts w:ascii="Tahoma" w:hAnsi="Tahoma" w:cs="Tahoma"/>
              </w:rPr>
              <w:t>Page</w:t>
            </w:r>
          </w:p>
        </w:tc>
        <w:tc>
          <w:tcPr>
            <w:tcW w:w="6514" w:type="dxa"/>
          </w:tcPr>
          <w:p w14:paraId="42FA7AF4" w14:textId="0B7D40F6" w:rsidR="00BE649D" w:rsidRPr="00C71430" w:rsidRDefault="005C50BE" w:rsidP="006B390F">
            <w:pPr>
              <w:rPr>
                <w:rFonts w:ascii="Tahoma" w:hAnsi="Tahoma" w:cs="Tahoma"/>
              </w:rPr>
            </w:pPr>
            <w:r w:rsidRPr="00C71430">
              <w:rPr>
                <w:rFonts w:ascii="Tahoma" w:hAnsi="Tahoma" w:cs="Tahoma"/>
              </w:rPr>
              <w:t>Display number of page</w:t>
            </w:r>
          </w:p>
        </w:tc>
      </w:tr>
      <w:tr w:rsidR="00BE649D" w:rsidRPr="00C71430" w14:paraId="4ECADBE6" w14:textId="77777777" w:rsidTr="006B390F">
        <w:trPr>
          <w:jc w:val="center"/>
        </w:trPr>
        <w:tc>
          <w:tcPr>
            <w:tcW w:w="10053" w:type="dxa"/>
            <w:gridSpan w:val="2"/>
            <w:shd w:val="clear" w:color="auto" w:fill="C8E0E9" w:themeFill="accent6" w:themeFillTint="33"/>
          </w:tcPr>
          <w:p w14:paraId="1C3C425E" w14:textId="40DFD43B" w:rsidR="00BE649D" w:rsidRPr="00C71430" w:rsidRDefault="00BE649D" w:rsidP="006B390F">
            <w:pPr>
              <w:rPr>
                <w:rFonts w:ascii="Tahoma" w:hAnsi="Tahoma" w:cs="Tahoma"/>
              </w:rPr>
            </w:pPr>
            <w:r w:rsidRPr="00C71430">
              <w:rPr>
                <w:rFonts w:ascii="Tahoma" w:hAnsi="Tahoma" w:cs="Tahoma"/>
              </w:rPr>
              <w:t>Detail</w:t>
            </w:r>
          </w:p>
        </w:tc>
      </w:tr>
      <w:tr w:rsidR="00BE649D" w:rsidRPr="00C71430" w14:paraId="326D8F6C" w14:textId="77777777" w:rsidTr="00BE649D">
        <w:trPr>
          <w:jc w:val="center"/>
        </w:trPr>
        <w:tc>
          <w:tcPr>
            <w:tcW w:w="3539" w:type="dxa"/>
          </w:tcPr>
          <w:p w14:paraId="5762F8E5" w14:textId="4176832B" w:rsidR="00BE649D" w:rsidRPr="00C71430" w:rsidRDefault="00BE649D" w:rsidP="006B390F">
            <w:pPr>
              <w:rPr>
                <w:rFonts w:ascii="Tahoma" w:hAnsi="Tahoma" w:cs="Tahoma"/>
              </w:rPr>
            </w:pPr>
            <w:r w:rsidRPr="00C71430">
              <w:rPr>
                <w:rFonts w:ascii="Tahoma" w:hAnsi="Tahoma" w:cs="Tahoma"/>
              </w:rPr>
              <w:t xml:space="preserve">Account name </w:t>
            </w:r>
          </w:p>
        </w:tc>
        <w:tc>
          <w:tcPr>
            <w:tcW w:w="6514" w:type="dxa"/>
          </w:tcPr>
          <w:p w14:paraId="0AF34A14" w14:textId="1BBB12E0" w:rsidR="00BE649D" w:rsidRPr="00C71430" w:rsidRDefault="005C50BE" w:rsidP="006B390F">
            <w:pPr>
              <w:rPr>
                <w:rFonts w:ascii="Tahoma" w:hAnsi="Tahoma" w:cs="Tahoma"/>
              </w:rPr>
            </w:pPr>
            <w:r w:rsidRPr="00C71430">
              <w:rPr>
                <w:rFonts w:ascii="Tahoma" w:hAnsi="Tahoma" w:cs="Tahoma"/>
              </w:rPr>
              <w:t>Display account name</w:t>
            </w:r>
          </w:p>
        </w:tc>
      </w:tr>
      <w:tr w:rsidR="00BE649D" w:rsidRPr="00C71430" w14:paraId="04F554EB" w14:textId="77777777" w:rsidTr="00BE649D">
        <w:trPr>
          <w:jc w:val="center"/>
        </w:trPr>
        <w:tc>
          <w:tcPr>
            <w:tcW w:w="3539" w:type="dxa"/>
          </w:tcPr>
          <w:p w14:paraId="3023F7E1" w14:textId="60BFF427" w:rsidR="00BE649D" w:rsidRPr="00C71430" w:rsidRDefault="00BE649D" w:rsidP="006B390F">
            <w:pPr>
              <w:rPr>
                <w:rFonts w:ascii="Tahoma" w:hAnsi="Tahoma" w:cs="Tahoma"/>
                <w:cs/>
              </w:rPr>
            </w:pPr>
            <w:r w:rsidRPr="00C71430">
              <w:rPr>
                <w:rFonts w:ascii="Tahoma" w:hAnsi="Tahoma" w:cs="Tahoma"/>
              </w:rPr>
              <w:t>Cheque no from …..to …..</w:t>
            </w:r>
          </w:p>
        </w:tc>
        <w:tc>
          <w:tcPr>
            <w:tcW w:w="6514" w:type="dxa"/>
          </w:tcPr>
          <w:p w14:paraId="6EE93DD0" w14:textId="5513CE97" w:rsidR="00BE649D" w:rsidRPr="00C71430" w:rsidRDefault="0042093D" w:rsidP="006B390F">
            <w:pPr>
              <w:rPr>
                <w:rFonts w:ascii="Tahoma" w:hAnsi="Tahoma" w:cs="Tahoma"/>
              </w:rPr>
            </w:pPr>
            <w:r w:rsidRPr="00C71430">
              <w:rPr>
                <w:rFonts w:ascii="Tahoma" w:hAnsi="Tahoma" w:cs="Tahoma"/>
              </w:rPr>
              <w:t>Display l</w:t>
            </w:r>
            <w:r w:rsidR="005B4578" w:rsidRPr="00C71430">
              <w:rPr>
                <w:rFonts w:ascii="Tahoma" w:hAnsi="Tahoma" w:cs="Tahoma"/>
              </w:rPr>
              <w:t xml:space="preserve">ast purchased </w:t>
            </w:r>
            <w:r w:rsidRPr="00C71430">
              <w:rPr>
                <w:rFonts w:ascii="Tahoma" w:hAnsi="Tahoma" w:cs="Tahoma"/>
              </w:rPr>
              <w:t xml:space="preserve">from </w:t>
            </w:r>
            <w:r w:rsidR="005B4578" w:rsidRPr="00C71430">
              <w:rPr>
                <w:rFonts w:ascii="Tahoma" w:hAnsi="Tahoma" w:cs="Tahoma"/>
              </w:rPr>
              <w:t>cheque</w:t>
            </w:r>
            <w:r w:rsidRPr="00C71430">
              <w:rPr>
                <w:rFonts w:ascii="Tahoma" w:hAnsi="Tahoma" w:cs="Tahoma"/>
              </w:rPr>
              <w:t xml:space="preserve"> number to cheque number</w:t>
            </w:r>
          </w:p>
        </w:tc>
      </w:tr>
      <w:tr w:rsidR="00BE649D" w:rsidRPr="00C71430" w14:paraId="1B9C0DBA" w14:textId="77777777" w:rsidTr="00BE649D">
        <w:trPr>
          <w:jc w:val="center"/>
        </w:trPr>
        <w:tc>
          <w:tcPr>
            <w:tcW w:w="3539" w:type="dxa"/>
          </w:tcPr>
          <w:p w14:paraId="52C774B1" w14:textId="5BD64C9D" w:rsidR="00BE649D" w:rsidRPr="00C71430" w:rsidRDefault="00BE649D" w:rsidP="006B390F">
            <w:pPr>
              <w:rPr>
                <w:rFonts w:ascii="Tahoma" w:hAnsi="Tahoma" w:cs="Tahoma"/>
                <w:cs/>
              </w:rPr>
            </w:pPr>
            <w:r w:rsidRPr="00C71430">
              <w:rPr>
                <w:rFonts w:ascii="Tahoma" w:hAnsi="Tahoma" w:cs="Tahoma"/>
              </w:rPr>
              <w:t>Number of cheque</w:t>
            </w:r>
            <w:r w:rsidR="005B4578" w:rsidRPr="00C71430">
              <w:rPr>
                <w:rFonts w:ascii="Tahoma" w:hAnsi="Tahoma" w:cs="Tahoma"/>
              </w:rPr>
              <w:t>s</w:t>
            </w:r>
          </w:p>
        </w:tc>
        <w:tc>
          <w:tcPr>
            <w:tcW w:w="6514" w:type="dxa"/>
          </w:tcPr>
          <w:p w14:paraId="48D4826B" w14:textId="46432B9E" w:rsidR="00BE649D" w:rsidRPr="00C71430" w:rsidRDefault="0042093D" w:rsidP="006B390F">
            <w:pPr>
              <w:rPr>
                <w:rFonts w:ascii="Tahoma" w:hAnsi="Tahoma" w:cs="Tahoma"/>
              </w:rPr>
            </w:pPr>
            <w:r w:rsidRPr="00C71430">
              <w:rPr>
                <w:rFonts w:ascii="Tahoma" w:hAnsi="Tahoma" w:cs="Tahoma"/>
              </w:rPr>
              <w:t>Display number of cheques  for last purchased</w:t>
            </w:r>
          </w:p>
        </w:tc>
      </w:tr>
      <w:tr w:rsidR="00BE649D" w:rsidRPr="00C71430" w14:paraId="750B5299" w14:textId="77777777" w:rsidTr="00BE649D">
        <w:trPr>
          <w:jc w:val="center"/>
        </w:trPr>
        <w:tc>
          <w:tcPr>
            <w:tcW w:w="3539" w:type="dxa"/>
          </w:tcPr>
          <w:p w14:paraId="4CC75DA7" w14:textId="4982CC8E" w:rsidR="00BE649D" w:rsidRPr="00C71430" w:rsidRDefault="00BE649D" w:rsidP="00BE649D">
            <w:pPr>
              <w:rPr>
                <w:rFonts w:ascii="Tahoma" w:hAnsi="Tahoma" w:cs="Tahoma"/>
                <w:cs/>
              </w:rPr>
            </w:pPr>
            <w:r w:rsidRPr="00C71430">
              <w:rPr>
                <w:rFonts w:ascii="Tahoma" w:hAnsi="Tahoma" w:cs="Tahoma"/>
              </w:rPr>
              <w:t>Cheque no from …..to …..</w:t>
            </w:r>
          </w:p>
        </w:tc>
        <w:tc>
          <w:tcPr>
            <w:tcW w:w="6514" w:type="dxa"/>
          </w:tcPr>
          <w:p w14:paraId="1760BBA4" w14:textId="45413684" w:rsidR="00BE649D" w:rsidRPr="00C71430" w:rsidRDefault="0042093D" w:rsidP="00BE649D">
            <w:pPr>
              <w:rPr>
                <w:rFonts w:ascii="Tahoma" w:hAnsi="Tahoma" w:cs="Tahoma"/>
              </w:rPr>
            </w:pPr>
            <w:r w:rsidRPr="00C71430">
              <w:rPr>
                <w:rFonts w:ascii="Tahoma" w:hAnsi="Tahoma" w:cs="Tahoma"/>
              </w:rPr>
              <w:t>Display c</w:t>
            </w:r>
            <w:r w:rsidR="005B4578" w:rsidRPr="00C71430">
              <w:rPr>
                <w:rFonts w:ascii="Tahoma" w:hAnsi="Tahoma" w:cs="Tahoma"/>
              </w:rPr>
              <w:t>heque purchased this time</w:t>
            </w:r>
            <w:r w:rsidRPr="00C71430">
              <w:rPr>
                <w:rFonts w:ascii="Tahoma" w:hAnsi="Tahoma" w:cs="Tahoma"/>
              </w:rPr>
              <w:t xml:space="preserve"> from cheque number to cheque number</w:t>
            </w:r>
          </w:p>
        </w:tc>
      </w:tr>
      <w:tr w:rsidR="00BE649D" w:rsidRPr="00C71430" w14:paraId="7FC076FF" w14:textId="77777777" w:rsidTr="00BE649D">
        <w:trPr>
          <w:jc w:val="center"/>
        </w:trPr>
        <w:tc>
          <w:tcPr>
            <w:tcW w:w="3539" w:type="dxa"/>
          </w:tcPr>
          <w:p w14:paraId="4E6CB77C" w14:textId="7533B5E7" w:rsidR="00BE649D" w:rsidRPr="00C71430" w:rsidRDefault="00BE649D" w:rsidP="00BE649D">
            <w:pPr>
              <w:rPr>
                <w:rFonts w:ascii="Tahoma" w:hAnsi="Tahoma" w:cs="Tahoma"/>
                <w:cs/>
              </w:rPr>
            </w:pPr>
            <w:r w:rsidRPr="00C71430">
              <w:rPr>
                <w:rFonts w:ascii="Tahoma" w:hAnsi="Tahoma" w:cs="Tahoma"/>
              </w:rPr>
              <w:t>Number of cheque</w:t>
            </w:r>
            <w:r w:rsidR="005B4578" w:rsidRPr="00C71430">
              <w:rPr>
                <w:rFonts w:ascii="Tahoma" w:hAnsi="Tahoma" w:cs="Tahoma"/>
              </w:rPr>
              <w:t>s</w:t>
            </w:r>
          </w:p>
        </w:tc>
        <w:tc>
          <w:tcPr>
            <w:tcW w:w="6514" w:type="dxa"/>
          </w:tcPr>
          <w:p w14:paraId="3BC7EC49" w14:textId="1D8C5FD0" w:rsidR="00BE649D" w:rsidRPr="00C71430" w:rsidRDefault="0042093D" w:rsidP="00BE649D">
            <w:pPr>
              <w:rPr>
                <w:rFonts w:ascii="Tahoma" w:hAnsi="Tahoma" w:cs="Tahoma"/>
              </w:rPr>
            </w:pPr>
            <w:r w:rsidRPr="00C71430">
              <w:rPr>
                <w:rFonts w:ascii="Tahoma" w:hAnsi="Tahoma" w:cs="Tahoma"/>
              </w:rPr>
              <w:t>Display number of cheques  for this time</w:t>
            </w:r>
          </w:p>
        </w:tc>
      </w:tr>
      <w:tr w:rsidR="00BE649D" w:rsidRPr="00C71430" w14:paraId="27A261B4" w14:textId="77777777" w:rsidTr="00BE649D">
        <w:trPr>
          <w:jc w:val="center"/>
        </w:trPr>
        <w:tc>
          <w:tcPr>
            <w:tcW w:w="3539" w:type="dxa"/>
          </w:tcPr>
          <w:p w14:paraId="15A2039C" w14:textId="19CE322A" w:rsidR="00BE649D" w:rsidRPr="00C71430" w:rsidRDefault="00BE649D" w:rsidP="006B390F">
            <w:pPr>
              <w:rPr>
                <w:rFonts w:ascii="Tahoma" w:hAnsi="Tahoma" w:cs="Tahoma"/>
                <w:cs/>
              </w:rPr>
            </w:pPr>
            <w:r w:rsidRPr="00C71430">
              <w:rPr>
                <w:rFonts w:ascii="Tahoma" w:hAnsi="Tahoma" w:cs="Tahoma"/>
              </w:rPr>
              <w:t>Duty fees</w:t>
            </w:r>
          </w:p>
        </w:tc>
        <w:tc>
          <w:tcPr>
            <w:tcW w:w="6514" w:type="dxa"/>
          </w:tcPr>
          <w:p w14:paraId="03712B9A" w14:textId="6C03AC34" w:rsidR="00BE649D" w:rsidRPr="00C71430" w:rsidRDefault="0042093D" w:rsidP="006B390F">
            <w:pPr>
              <w:rPr>
                <w:rFonts w:ascii="Tahoma" w:hAnsi="Tahoma" w:cs="Tahoma"/>
                <w:cs/>
              </w:rPr>
            </w:pPr>
            <w:r w:rsidRPr="00C71430">
              <w:rPr>
                <w:rFonts w:ascii="Tahoma" w:hAnsi="Tahoma" w:cs="Tahoma"/>
              </w:rPr>
              <w:t>Display duty fees amount</w:t>
            </w:r>
          </w:p>
        </w:tc>
      </w:tr>
      <w:tr w:rsidR="00C26526" w:rsidRPr="00C71430" w14:paraId="043A00AD" w14:textId="77777777" w:rsidTr="00BE649D">
        <w:trPr>
          <w:jc w:val="center"/>
        </w:trPr>
        <w:tc>
          <w:tcPr>
            <w:tcW w:w="3539" w:type="dxa"/>
          </w:tcPr>
          <w:p w14:paraId="424E32A0" w14:textId="5B549C6F" w:rsidR="00C26526" w:rsidRPr="00C71430" w:rsidRDefault="00C26526" w:rsidP="006B390F">
            <w:pPr>
              <w:rPr>
                <w:rFonts w:ascii="Tahoma" w:hAnsi="Tahoma" w:cs="Tahoma"/>
                <w:color w:val="FF0000"/>
              </w:rPr>
            </w:pPr>
            <w:r w:rsidRPr="00C71430">
              <w:rPr>
                <w:rFonts w:ascii="Tahoma" w:hAnsi="Tahoma" w:cs="Tahoma"/>
                <w:color w:val="FF0000"/>
              </w:rPr>
              <w:t>Total</w:t>
            </w:r>
          </w:p>
        </w:tc>
        <w:tc>
          <w:tcPr>
            <w:tcW w:w="6514" w:type="dxa"/>
          </w:tcPr>
          <w:p w14:paraId="4CF8EA1C" w14:textId="1CD742AE" w:rsidR="00C26526" w:rsidRPr="00C71430" w:rsidRDefault="00C26526" w:rsidP="006B390F">
            <w:pPr>
              <w:rPr>
                <w:rFonts w:ascii="Tahoma" w:hAnsi="Tahoma" w:cs="Tahoma"/>
                <w:color w:val="FF0000"/>
              </w:rPr>
            </w:pPr>
            <w:r w:rsidRPr="00C71430">
              <w:rPr>
                <w:rFonts w:ascii="Tahoma" w:hAnsi="Tahoma" w:cs="Tahoma"/>
                <w:color w:val="FF0000"/>
              </w:rPr>
              <w:t>Display summary of the last/ this time cheque items and fees amount</w:t>
            </w:r>
          </w:p>
        </w:tc>
      </w:tr>
    </w:tbl>
    <w:p w14:paraId="40C05596" w14:textId="77777777" w:rsidR="00BE649D" w:rsidRPr="00C71430" w:rsidRDefault="00BE649D" w:rsidP="00BE649D">
      <w:pPr>
        <w:rPr>
          <w:rFonts w:ascii="Tahoma" w:hAnsi="Tahoma" w:cs="Tahoma"/>
        </w:rPr>
      </w:pPr>
    </w:p>
    <w:p w14:paraId="7FCBB155" w14:textId="77777777" w:rsidR="005066A5" w:rsidRPr="00C71430" w:rsidRDefault="005066A5" w:rsidP="005066A5">
      <w:pPr>
        <w:rPr>
          <w:rFonts w:ascii="Tahoma" w:hAnsi="Tahoma" w:cs="Tahoma"/>
        </w:rPr>
      </w:pPr>
    </w:p>
    <w:p w14:paraId="0D7734ED" w14:textId="62B00F29" w:rsidR="005066A5" w:rsidRPr="00C71430" w:rsidRDefault="005066A5" w:rsidP="005066A5">
      <w:pPr>
        <w:rPr>
          <w:rFonts w:ascii="Tahoma" w:hAnsi="Tahoma" w:cs="Tahoma"/>
        </w:rPr>
      </w:pPr>
      <w:r w:rsidRPr="00C71430">
        <w:rPr>
          <w:rFonts w:ascii="Tahoma" w:hAnsi="Tahoma" w:cs="Tahoma"/>
          <w:noProof/>
          <w:lang w:val="en-SG" w:eastAsia="en-SG" w:bidi="ar-SA"/>
        </w:rPr>
        <w:drawing>
          <wp:inline distT="0" distB="0" distL="0" distR="0" wp14:anchorId="17428AEA" wp14:editId="6ED7DF83">
            <wp:extent cx="6389370" cy="5438140"/>
            <wp:effectExtent l="0" t="0" r="0" b="0"/>
            <wp:docPr id="270016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89370" cy="5438140"/>
                    </a:xfrm>
                    <a:prstGeom prst="rect">
                      <a:avLst/>
                    </a:prstGeom>
                    <a:noFill/>
                  </pic:spPr>
                </pic:pic>
              </a:graphicData>
            </a:graphic>
          </wp:inline>
        </w:drawing>
      </w:r>
    </w:p>
    <w:p w14:paraId="49B70E9A" w14:textId="77777777" w:rsidR="00DC4AC4" w:rsidRPr="00C71430" w:rsidRDefault="00DC4AC4" w:rsidP="005066A5">
      <w:pPr>
        <w:rPr>
          <w:rFonts w:ascii="Tahoma" w:hAnsi="Tahoma" w:cs="Tahoma"/>
        </w:rPr>
      </w:pPr>
    </w:p>
    <w:p w14:paraId="533FEE96" w14:textId="0FB39E47" w:rsidR="00F31A54" w:rsidRPr="00C71430" w:rsidRDefault="00F31A54" w:rsidP="00F31A54">
      <w:pPr>
        <w:pStyle w:val="Heading3"/>
        <w:rPr>
          <w:rFonts w:ascii="Tahoma" w:hAnsi="Tahoma" w:cs="Tahoma"/>
        </w:rPr>
      </w:pPr>
      <w:bookmarkStart w:id="290" w:name="_Toc145230687"/>
      <w:bookmarkStart w:id="291" w:name="_Toc145231090"/>
      <w:r w:rsidRPr="00C71430">
        <w:rPr>
          <w:rFonts w:ascii="Tahoma" w:hAnsi="Tahoma" w:cs="Tahoma"/>
        </w:rPr>
        <w:t>Additional Impacts</w:t>
      </w:r>
      <w:bookmarkEnd w:id="290"/>
      <w:bookmarkEnd w:id="291"/>
    </w:p>
    <w:p w14:paraId="71FE9B49" w14:textId="286B8243" w:rsidR="00F31A54" w:rsidRPr="00C71430" w:rsidRDefault="005066A5" w:rsidP="005066A5">
      <w:pPr>
        <w:ind w:left="360"/>
        <w:rPr>
          <w:rFonts w:ascii="Tahoma" w:hAnsi="Tahoma" w:cs="Tahoma"/>
        </w:rPr>
      </w:pPr>
      <w:r w:rsidRPr="00C71430">
        <w:rPr>
          <w:rFonts w:ascii="Tahoma" w:hAnsi="Tahoma" w:cs="Tahoma"/>
        </w:rPr>
        <w:t>Not Applicable</w:t>
      </w:r>
    </w:p>
    <w:p w14:paraId="5E8E3E81" w14:textId="77777777" w:rsidR="004A0EA5" w:rsidRPr="00C71430" w:rsidRDefault="004A0EA5" w:rsidP="005066A5">
      <w:pPr>
        <w:ind w:left="360"/>
        <w:rPr>
          <w:rFonts w:ascii="Tahoma" w:hAnsi="Tahoma" w:cs="Tahoma"/>
        </w:rPr>
      </w:pPr>
    </w:p>
    <w:p w14:paraId="32237C3E" w14:textId="77777777" w:rsidR="004A0EA5" w:rsidRPr="00C71430" w:rsidRDefault="004A0EA5" w:rsidP="005066A5">
      <w:pPr>
        <w:ind w:left="360"/>
        <w:rPr>
          <w:rFonts w:ascii="Tahoma" w:hAnsi="Tahoma" w:cs="Tahoma"/>
        </w:rPr>
      </w:pPr>
    </w:p>
    <w:p w14:paraId="6B83F1B5" w14:textId="77777777" w:rsidR="004A0EA5" w:rsidRPr="00C71430" w:rsidRDefault="004A0EA5" w:rsidP="005066A5">
      <w:pPr>
        <w:ind w:left="360"/>
        <w:rPr>
          <w:rFonts w:ascii="Tahoma" w:hAnsi="Tahoma" w:cs="Tahoma"/>
        </w:rPr>
      </w:pPr>
    </w:p>
    <w:p w14:paraId="3D6052BD" w14:textId="77777777" w:rsidR="004A0EA5" w:rsidRPr="00C71430" w:rsidRDefault="004A0EA5" w:rsidP="005066A5">
      <w:pPr>
        <w:ind w:left="360"/>
        <w:rPr>
          <w:rFonts w:ascii="Tahoma" w:hAnsi="Tahoma" w:cs="Tahoma"/>
        </w:rPr>
      </w:pPr>
    </w:p>
    <w:p w14:paraId="565794F7" w14:textId="77777777" w:rsidR="004A0EA5" w:rsidRPr="00C71430" w:rsidRDefault="004A0EA5" w:rsidP="005066A5">
      <w:pPr>
        <w:ind w:left="360"/>
        <w:rPr>
          <w:rFonts w:ascii="Tahoma" w:hAnsi="Tahoma" w:cs="Tahoma"/>
        </w:rPr>
      </w:pPr>
    </w:p>
    <w:p w14:paraId="5301679E" w14:textId="77777777" w:rsidR="004A0EA5" w:rsidRPr="00C71430" w:rsidRDefault="004A0EA5" w:rsidP="005066A5">
      <w:pPr>
        <w:ind w:left="360"/>
        <w:rPr>
          <w:rFonts w:ascii="Tahoma" w:hAnsi="Tahoma" w:cs="Tahoma"/>
        </w:rPr>
      </w:pPr>
    </w:p>
    <w:p w14:paraId="097B3A2B" w14:textId="77777777" w:rsidR="00980F8A" w:rsidRPr="00C71430" w:rsidRDefault="00980F8A" w:rsidP="005066A5">
      <w:pPr>
        <w:ind w:left="360"/>
        <w:rPr>
          <w:rFonts w:ascii="Tahoma" w:hAnsi="Tahoma" w:cs="Tahoma"/>
        </w:rPr>
      </w:pPr>
    </w:p>
    <w:p w14:paraId="1C255B1F" w14:textId="6E00F6C9" w:rsidR="00F31A54" w:rsidRPr="00C71430" w:rsidRDefault="00C32782" w:rsidP="00F31A54">
      <w:pPr>
        <w:pStyle w:val="Heading2"/>
        <w:rPr>
          <w:rFonts w:ascii="Tahoma" w:hAnsi="Tahoma" w:cs="Tahoma"/>
        </w:rPr>
      </w:pPr>
      <w:bookmarkStart w:id="292" w:name="_Toc145230688"/>
      <w:bookmarkStart w:id="293" w:name="_Toc145231091"/>
      <w:r w:rsidRPr="00C71430">
        <w:rPr>
          <w:rFonts w:ascii="Tahoma" w:hAnsi="Tahoma" w:cs="Tahoma"/>
        </w:rPr>
        <w:lastRenderedPageBreak/>
        <w:t xml:space="preserve">Daily Summary </w:t>
      </w:r>
      <w:r w:rsidR="00F31A54" w:rsidRPr="00C71430">
        <w:rPr>
          <w:rFonts w:ascii="Tahoma" w:hAnsi="Tahoma" w:cs="Tahoma"/>
        </w:rPr>
        <w:t>Clearing Cheque Report</w:t>
      </w:r>
      <w:bookmarkEnd w:id="292"/>
      <w:bookmarkEnd w:id="293"/>
    </w:p>
    <w:p w14:paraId="209E4272"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5026"/>
        <w:gridCol w:w="5027"/>
      </w:tblGrid>
      <w:tr w:rsidR="009F2483" w:rsidRPr="00C71430" w14:paraId="05159112" w14:textId="77777777" w:rsidTr="006B390F">
        <w:tc>
          <w:tcPr>
            <w:tcW w:w="5026" w:type="dxa"/>
          </w:tcPr>
          <w:p w14:paraId="627CEEF2" w14:textId="1C1E4D0B" w:rsidR="009F2483" w:rsidRPr="00C71430" w:rsidRDefault="00A52554" w:rsidP="006B390F">
            <w:pPr>
              <w:rPr>
                <w:rFonts w:ascii="Tahoma" w:hAnsi="Tahoma" w:cs="Tahoma"/>
              </w:rPr>
            </w:pPr>
            <w:r w:rsidRPr="00C71430">
              <w:rPr>
                <w:rFonts w:ascii="Tahoma" w:hAnsi="Tahoma" w:cs="Tahoma"/>
              </w:rPr>
              <w:t xml:space="preserve">DPS-73 </w:t>
            </w:r>
            <w:r w:rsidR="009F2483" w:rsidRPr="00C71430">
              <w:rPr>
                <w:rFonts w:ascii="Tahoma" w:hAnsi="Tahoma" w:cs="Tahoma"/>
                <w:cs/>
              </w:rPr>
              <w:t xml:space="preserve">สามารถทำสรุปรายงาน </w:t>
            </w:r>
            <w:r w:rsidR="009F2483" w:rsidRPr="00C71430">
              <w:rPr>
                <w:rFonts w:ascii="Tahoma" w:hAnsi="Tahoma" w:cs="Tahoma"/>
              </w:rPr>
              <w:t xml:space="preserve">Cheque </w:t>
            </w:r>
            <w:r w:rsidR="009F2483" w:rsidRPr="00C71430">
              <w:rPr>
                <w:rFonts w:ascii="Tahoma" w:hAnsi="Tahoma" w:cs="Tahoma"/>
                <w:cs/>
              </w:rPr>
              <w:t xml:space="preserve">เเบบรายวัน เพื่อตรวจสอบสถานะต่าง ๆ ของ </w:t>
            </w:r>
            <w:r w:rsidR="009F2483" w:rsidRPr="00C71430">
              <w:rPr>
                <w:rFonts w:ascii="Tahoma" w:hAnsi="Tahoma" w:cs="Tahoma"/>
              </w:rPr>
              <w:t xml:space="preserve">Cheque </w:t>
            </w:r>
            <w:r w:rsidR="009F2483" w:rsidRPr="00C71430">
              <w:rPr>
                <w:rFonts w:ascii="Tahoma" w:hAnsi="Tahoma" w:cs="Tahoma"/>
                <w:cs/>
              </w:rPr>
              <w:t xml:space="preserve">เช่น การกระทบยอด </w:t>
            </w:r>
            <w:r w:rsidR="009F2483" w:rsidRPr="00C71430">
              <w:rPr>
                <w:rFonts w:ascii="Tahoma" w:hAnsi="Tahoma" w:cs="Tahoma"/>
              </w:rPr>
              <w:t xml:space="preserve">Cheque </w:t>
            </w:r>
            <w:r w:rsidR="009F2483" w:rsidRPr="00C71430">
              <w:rPr>
                <w:rFonts w:ascii="Tahoma" w:hAnsi="Tahoma" w:cs="Tahoma"/>
                <w:cs/>
              </w:rPr>
              <w:t>เป็นต้น</w:t>
            </w:r>
          </w:p>
          <w:p w14:paraId="6DE7934D" w14:textId="77777777" w:rsidR="009F2483" w:rsidRPr="00C71430" w:rsidRDefault="009F2483" w:rsidP="006B390F">
            <w:pPr>
              <w:rPr>
                <w:rFonts w:ascii="Tahoma" w:hAnsi="Tahoma" w:cs="Tahoma"/>
              </w:rPr>
            </w:pPr>
          </w:p>
        </w:tc>
        <w:tc>
          <w:tcPr>
            <w:tcW w:w="5027" w:type="dxa"/>
          </w:tcPr>
          <w:p w14:paraId="680AE58F" w14:textId="77777777" w:rsidR="009F2483" w:rsidRPr="00C71430" w:rsidRDefault="009F2483" w:rsidP="006B390F">
            <w:pPr>
              <w:rPr>
                <w:rFonts w:ascii="Tahoma" w:hAnsi="Tahoma" w:cs="Tahoma"/>
              </w:rPr>
            </w:pPr>
            <w:r w:rsidRPr="00C71430">
              <w:rPr>
                <w:rFonts w:ascii="Tahoma" w:hAnsi="Tahoma" w:cs="Tahoma"/>
              </w:rPr>
              <w:t>Able to generate summary cheque daily report to check various status of cheque, such as reconciliation of cheque, etc.</w:t>
            </w:r>
          </w:p>
        </w:tc>
      </w:tr>
    </w:tbl>
    <w:p w14:paraId="13D73D8B" w14:textId="77777777" w:rsidR="009F2483" w:rsidRPr="00C71430" w:rsidRDefault="009F2483" w:rsidP="009F2483">
      <w:pPr>
        <w:rPr>
          <w:rFonts w:ascii="Tahoma" w:hAnsi="Tahoma" w:cs="Tahoma"/>
        </w:rPr>
      </w:pPr>
    </w:p>
    <w:p w14:paraId="40BA47E4" w14:textId="77777777" w:rsidR="00F31A54" w:rsidRPr="00C71430" w:rsidRDefault="00F31A54" w:rsidP="00F31A54">
      <w:pPr>
        <w:pStyle w:val="Heading3"/>
        <w:rPr>
          <w:rFonts w:ascii="Tahoma" w:hAnsi="Tahoma" w:cs="Tahoma"/>
        </w:rPr>
      </w:pPr>
      <w:bookmarkStart w:id="294" w:name="_Toc145230689"/>
      <w:bookmarkStart w:id="295" w:name="_Toc145231092"/>
      <w:r w:rsidRPr="00C71430">
        <w:rPr>
          <w:rFonts w:ascii="Tahoma" w:hAnsi="Tahoma" w:cs="Tahoma"/>
        </w:rPr>
        <w:t>Purpose</w:t>
      </w:r>
      <w:bookmarkEnd w:id="294"/>
      <w:bookmarkEnd w:id="295"/>
    </w:p>
    <w:p w14:paraId="58AD4592" w14:textId="21F998DE" w:rsidR="00EC6EE7" w:rsidRPr="00C71430" w:rsidRDefault="00EC6EE7" w:rsidP="00EC6EE7">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006E235F" w:rsidRPr="00C71430">
        <w:rPr>
          <w:rFonts w:ascii="Tahoma" w:hAnsi="Tahoma" w:cs="Tahoma"/>
          <w:lang w:val="en"/>
        </w:rPr>
        <w:t xml:space="preserve">a daily summary report of the other bank </w:t>
      </w:r>
      <w:r w:rsidR="006E235F" w:rsidRPr="00C71430">
        <w:rPr>
          <w:rFonts w:ascii="Tahoma" w:hAnsi="Tahoma" w:cs="Tahoma"/>
        </w:rPr>
        <w:t xml:space="preserve">clearing </w:t>
      </w:r>
      <w:r w:rsidR="006E235F" w:rsidRPr="00C71430">
        <w:rPr>
          <w:rFonts w:ascii="Tahoma" w:hAnsi="Tahoma" w:cs="Tahoma"/>
          <w:lang w:val="en"/>
        </w:rPr>
        <w:t>cheques deposit.</w:t>
      </w:r>
    </w:p>
    <w:p w14:paraId="44FDD3A5" w14:textId="77777777" w:rsidR="00EC6EE7" w:rsidRPr="00C71430" w:rsidRDefault="00EC6EE7" w:rsidP="00EC6EE7">
      <w:pPr>
        <w:rPr>
          <w:rFonts w:ascii="Tahoma" w:hAnsi="Tahoma" w:cs="Tahoma"/>
          <w:lang w:val="en"/>
        </w:rPr>
      </w:pPr>
    </w:p>
    <w:p w14:paraId="4564C8B3" w14:textId="77777777" w:rsidR="00F31A54" w:rsidRPr="00C71430" w:rsidRDefault="00F31A54" w:rsidP="00F31A54">
      <w:pPr>
        <w:pStyle w:val="Heading3"/>
        <w:rPr>
          <w:rFonts w:ascii="Tahoma" w:hAnsi="Tahoma" w:cs="Tahoma"/>
        </w:rPr>
      </w:pPr>
      <w:bookmarkStart w:id="296" w:name="_Toc145230690"/>
      <w:bookmarkStart w:id="297" w:name="_Toc145231093"/>
      <w:r w:rsidRPr="00C71430">
        <w:rPr>
          <w:rFonts w:ascii="Tahoma" w:hAnsi="Tahoma" w:cs="Tahoma"/>
        </w:rPr>
        <w:t>Background</w:t>
      </w:r>
      <w:bookmarkEnd w:id="296"/>
      <w:bookmarkEnd w:id="297"/>
    </w:p>
    <w:p w14:paraId="2D9A6E2A" w14:textId="75EA4337" w:rsidR="00C32782" w:rsidRPr="00C71430" w:rsidRDefault="00C32782" w:rsidP="00C32782">
      <w:pPr>
        <w:spacing w:after="240"/>
        <w:ind w:firstLine="720"/>
        <w:rPr>
          <w:rFonts w:ascii="Tahoma" w:hAnsi="Tahoma" w:cs="Tahoma"/>
        </w:rPr>
      </w:pPr>
      <w:r w:rsidRPr="00C71430">
        <w:rPr>
          <w:rFonts w:ascii="Tahoma" w:hAnsi="Tahoma" w:cs="Tahoma"/>
        </w:rPr>
        <w:t xml:space="preserve">10.2.1 EXIM Current Business Practice (as-is) </w:t>
      </w:r>
    </w:p>
    <w:p w14:paraId="1880F9FC" w14:textId="08336DA9" w:rsidR="00C32782" w:rsidRPr="00C71430" w:rsidRDefault="00C32782">
      <w:pPr>
        <w:pStyle w:val="ListParagraph"/>
        <w:numPr>
          <w:ilvl w:val="0"/>
          <w:numId w:val="11"/>
        </w:numPr>
        <w:rPr>
          <w:rFonts w:ascii="Tahoma" w:hAnsi="Tahoma" w:cs="Tahoma"/>
        </w:rPr>
      </w:pPr>
      <w:r w:rsidRPr="00C71430">
        <w:rPr>
          <w:rFonts w:ascii="Tahoma" w:hAnsi="Tahoma" w:cs="Tahoma"/>
        </w:rPr>
        <w:t>Daily Summary Clearing Cheque Report provided by AS/400.</w:t>
      </w:r>
    </w:p>
    <w:p w14:paraId="4F01F0D0" w14:textId="7F3FC998" w:rsidR="00D43F90" w:rsidRPr="00C71430" w:rsidRDefault="00D43F90">
      <w:pPr>
        <w:pStyle w:val="ListParagraph"/>
        <w:numPr>
          <w:ilvl w:val="0"/>
          <w:numId w:val="11"/>
        </w:numPr>
        <w:rPr>
          <w:rFonts w:ascii="Tahoma" w:hAnsi="Tahoma" w:cs="Tahoma"/>
        </w:rPr>
      </w:pPr>
      <w:r w:rsidRPr="00C71430">
        <w:rPr>
          <w:rFonts w:ascii="Tahoma" w:hAnsi="Tahoma" w:cs="Tahoma"/>
        </w:rPr>
        <w:t>Online report</w:t>
      </w:r>
    </w:p>
    <w:p w14:paraId="473E75B2" w14:textId="77777777" w:rsidR="00C32782" w:rsidRPr="00C71430" w:rsidRDefault="00C32782" w:rsidP="00C32782">
      <w:pPr>
        <w:ind w:left="720"/>
        <w:rPr>
          <w:rFonts w:ascii="Tahoma" w:hAnsi="Tahoma" w:cs="Tahoma"/>
        </w:rPr>
      </w:pPr>
    </w:p>
    <w:p w14:paraId="4235FCDD" w14:textId="08639704" w:rsidR="00C32782" w:rsidRPr="00C71430" w:rsidRDefault="00C32782" w:rsidP="00C32782">
      <w:pPr>
        <w:spacing w:after="240"/>
        <w:ind w:left="720"/>
        <w:rPr>
          <w:rFonts w:ascii="Tahoma" w:hAnsi="Tahoma" w:cs="Tahoma"/>
        </w:rPr>
      </w:pPr>
      <w:r w:rsidRPr="00C71430">
        <w:rPr>
          <w:rFonts w:ascii="Tahoma" w:hAnsi="Tahoma" w:cs="Tahoma"/>
        </w:rPr>
        <w:t>10.2.2 BDS Current Functionality</w:t>
      </w:r>
    </w:p>
    <w:p w14:paraId="7D5B6D60" w14:textId="77777777" w:rsidR="00404F71" w:rsidRPr="00C71430" w:rsidRDefault="00404F71">
      <w:pPr>
        <w:pStyle w:val="ListParagraph"/>
        <w:numPr>
          <w:ilvl w:val="0"/>
          <w:numId w:val="11"/>
        </w:numPr>
        <w:shd w:val="clear" w:color="auto" w:fill="FDFDFD"/>
        <w:rPr>
          <w:rFonts w:ascii="Tahoma" w:hAnsi="Tahoma" w:cs="Tahoma"/>
          <w:lang w:val="en"/>
        </w:rPr>
      </w:pPr>
      <w:r w:rsidRPr="00C71430">
        <w:rPr>
          <w:rFonts w:ascii="Tahoma" w:hAnsi="Tahoma" w:cs="Tahoma"/>
          <w:lang w:val="en"/>
        </w:rPr>
        <w:t>Checking CBS9 report.</w:t>
      </w:r>
    </w:p>
    <w:p w14:paraId="6AA58FC8" w14:textId="77777777" w:rsidR="00404F71" w:rsidRPr="00C71430" w:rsidRDefault="00404F71" w:rsidP="00404F71">
      <w:pPr>
        <w:rPr>
          <w:rFonts w:ascii="Tahoma" w:hAnsi="Tahoma" w:cs="Tahoma"/>
          <w:lang w:val="en"/>
        </w:rPr>
      </w:pPr>
    </w:p>
    <w:p w14:paraId="467450D2" w14:textId="77777777" w:rsidR="00F31A54" w:rsidRPr="00C71430" w:rsidRDefault="00F31A54" w:rsidP="00F31A54">
      <w:pPr>
        <w:pStyle w:val="Heading3"/>
        <w:rPr>
          <w:rFonts w:ascii="Tahoma" w:hAnsi="Tahoma" w:cs="Tahoma"/>
        </w:rPr>
      </w:pPr>
      <w:bookmarkStart w:id="298" w:name="_Toc145230691"/>
      <w:bookmarkStart w:id="299" w:name="_Toc145231094"/>
      <w:r w:rsidRPr="00C71430">
        <w:rPr>
          <w:rFonts w:ascii="Tahoma" w:hAnsi="Tahoma" w:cs="Tahoma"/>
        </w:rPr>
        <w:t>Supported Sample Transaction and Case from Customer</w:t>
      </w:r>
      <w:bookmarkEnd w:id="298"/>
      <w:bookmarkEnd w:id="299"/>
    </w:p>
    <w:p w14:paraId="1A2F96A0" w14:textId="77777777" w:rsidR="006E235F" w:rsidRPr="00C71430" w:rsidRDefault="006E235F" w:rsidP="006E235F">
      <w:pPr>
        <w:rPr>
          <w:rFonts w:ascii="Tahoma" w:hAnsi="Tahoma" w:cs="Tahoma"/>
        </w:rPr>
      </w:pPr>
    </w:p>
    <w:p w14:paraId="4F57F7FA" w14:textId="6F9006EA" w:rsidR="006E235F" w:rsidRPr="00C71430" w:rsidRDefault="008D395A" w:rsidP="006E235F">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3663194" wp14:editId="0288A3E8">
            <wp:extent cx="5632739" cy="8083965"/>
            <wp:effectExtent l="0" t="0" r="6350" b="0"/>
            <wp:docPr id="41781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1786" name=""/>
                    <pic:cNvPicPr/>
                  </pic:nvPicPr>
                  <pic:blipFill>
                    <a:blip r:embed="rId83"/>
                    <a:stretch>
                      <a:fillRect/>
                    </a:stretch>
                  </pic:blipFill>
                  <pic:spPr>
                    <a:xfrm>
                      <a:off x="0" y="0"/>
                      <a:ext cx="5632739" cy="8083965"/>
                    </a:xfrm>
                    <a:prstGeom prst="rect">
                      <a:avLst/>
                    </a:prstGeom>
                  </pic:spPr>
                </pic:pic>
              </a:graphicData>
            </a:graphic>
          </wp:inline>
        </w:drawing>
      </w:r>
    </w:p>
    <w:p w14:paraId="774D614D" w14:textId="77777777" w:rsidR="00F31A54" w:rsidRPr="00C71430" w:rsidRDefault="00F31A54" w:rsidP="00F31A54">
      <w:pPr>
        <w:pStyle w:val="Heading3"/>
        <w:rPr>
          <w:rFonts w:ascii="Tahoma" w:hAnsi="Tahoma" w:cs="Tahoma"/>
        </w:rPr>
      </w:pPr>
      <w:bookmarkStart w:id="300" w:name="_Toc145230692"/>
      <w:bookmarkStart w:id="301" w:name="_Toc145231095"/>
      <w:r w:rsidRPr="00C71430">
        <w:rPr>
          <w:rFonts w:ascii="Tahoma" w:hAnsi="Tahoma" w:cs="Tahoma"/>
        </w:rPr>
        <w:lastRenderedPageBreak/>
        <w:t>Menu Modification</w:t>
      </w:r>
      <w:bookmarkEnd w:id="300"/>
      <w:bookmarkEnd w:id="301"/>
    </w:p>
    <w:p w14:paraId="0569F5B8" w14:textId="55A06DF9" w:rsidR="00EF3A99" w:rsidRPr="00C71430" w:rsidRDefault="00EF3A99" w:rsidP="00EF3A99">
      <w:pPr>
        <w:ind w:left="360"/>
        <w:rPr>
          <w:rFonts w:ascii="Tahoma" w:hAnsi="Tahoma" w:cs="Tahoma"/>
        </w:rPr>
      </w:pPr>
      <w:r w:rsidRPr="00C71430">
        <w:rPr>
          <w:rFonts w:ascii="Tahoma" w:hAnsi="Tahoma" w:cs="Tahoma"/>
        </w:rPr>
        <w:t>Not Applicable.</w:t>
      </w:r>
    </w:p>
    <w:p w14:paraId="3A98333F" w14:textId="77777777" w:rsidR="00AC76F5" w:rsidRPr="00C71430" w:rsidRDefault="00AC76F5" w:rsidP="00EF3A99">
      <w:pPr>
        <w:ind w:left="360"/>
        <w:rPr>
          <w:rFonts w:ascii="Tahoma" w:hAnsi="Tahoma" w:cs="Tahoma"/>
        </w:rPr>
      </w:pPr>
    </w:p>
    <w:p w14:paraId="6E9ABF15" w14:textId="77777777" w:rsidR="00F31A54" w:rsidRPr="00C71430" w:rsidRDefault="00F31A54" w:rsidP="00F31A54">
      <w:pPr>
        <w:pStyle w:val="Heading3"/>
        <w:rPr>
          <w:rFonts w:ascii="Tahoma" w:hAnsi="Tahoma" w:cs="Tahoma"/>
        </w:rPr>
      </w:pPr>
      <w:bookmarkStart w:id="302" w:name="_Toc145230693"/>
      <w:bookmarkStart w:id="303" w:name="_Toc145231096"/>
      <w:r w:rsidRPr="00C71430">
        <w:rPr>
          <w:rFonts w:ascii="Tahoma" w:hAnsi="Tahoma" w:cs="Tahoma"/>
        </w:rPr>
        <w:t>Screen Layout and Data Sheet</w:t>
      </w:r>
      <w:bookmarkEnd w:id="302"/>
      <w:bookmarkEnd w:id="303"/>
    </w:p>
    <w:p w14:paraId="5E40A3D7" w14:textId="40FDB4B4" w:rsidR="00EF3A99" w:rsidRPr="00C71430" w:rsidRDefault="00EF3A99" w:rsidP="00EF3A99">
      <w:pPr>
        <w:ind w:left="360"/>
        <w:rPr>
          <w:rFonts w:ascii="Tahoma" w:hAnsi="Tahoma" w:cs="Tahoma"/>
        </w:rPr>
      </w:pPr>
      <w:r w:rsidRPr="00C71430">
        <w:rPr>
          <w:rFonts w:ascii="Tahoma" w:hAnsi="Tahoma" w:cs="Tahoma"/>
        </w:rPr>
        <w:t>Not Applicable.</w:t>
      </w:r>
    </w:p>
    <w:p w14:paraId="2EB20F3E" w14:textId="77777777" w:rsidR="00AC76F5" w:rsidRPr="00C71430" w:rsidRDefault="00AC76F5" w:rsidP="00EF3A99">
      <w:pPr>
        <w:ind w:left="360"/>
        <w:rPr>
          <w:rFonts w:ascii="Tahoma" w:hAnsi="Tahoma" w:cs="Tahoma"/>
        </w:rPr>
      </w:pPr>
    </w:p>
    <w:p w14:paraId="41A16910" w14:textId="77777777" w:rsidR="00F31A54" w:rsidRPr="00C71430" w:rsidRDefault="00F31A54" w:rsidP="00F31A54">
      <w:pPr>
        <w:pStyle w:val="Heading3"/>
        <w:rPr>
          <w:rFonts w:ascii="Tahoma" w:hAnsi="Tahoma" w:cs="Tahoma"/>
        </w:rPr>
      </w:pPr>
      <w:bookmarkStart w:id="304" w:name="_Toc145230694"/>
      <w:bookmarkStart w:id="305" w:name="_Toc145231097"/>
      <w:r w:rsidRPr="00C71430">
        <w:rPr>
          <w:rFonts w:ascii="Tahoma" w:hAnsi="Tahoma" w:cs="Tahoma"/>
        </w:rPr>
        <w:t>Business Rule / Business Logic</w:t>
      </w:r>
      <w:bookmarkEnd w:id="304"/>
      <w:bookmarkEnd w:id="305"/>
    </w:p>
    <w:p w14:paraId="625367AF" w14:textId="7C2355FC" w:rsidR="00A03B1F" w:rsidRPr="00C71430" w:rsidRDefault="00A03B1F">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should be able to </w:t>
      </w:r>
      <w:r w:rsidRPr="00C71430">
        <w:rPr>
          <w:rFonts w:ascii="Tahoma" w:hAnsi="Tahoma" w:cs="Tahoma"/>
          <w:lang w:val="en"/>
        </w:rPr>
        <w:t xml:space="preserve">provide </w:t>
      </w:r>
      <w:r w:rsidR="00C42A27" w:rsidRPr="00C71430">
        <w:rPr>
          <w:rFonts w:ascii="Tahoma" w:hAnsi="Tahoma" w:cs="Tahoma"/>
          <w:lang w:val="en"/>
        </w:rPr>
        <w:t>Daily Summary Clearing Cheque Report</w:t>
      </w:r>
      <w:r w:rsidRPr="00C71430">
        <w:rPr>
          <w:rFonts w:ascii="Tahoma" w:hAnsi="Tahoma" w:cs="Tahoma"/>
          <w:lang w:val="en"/>
        </w:rPr>
        <w:t xml:space="preserve"> and separate by client branch. </w:t>
      </w:r>
    </w:p>
    <w:p w14:paraId="58193CF7" w14:textId="2E097F2C" w:rsidR="00EC6CBE" w:rsidRPr="00C71430" w:rsidRDefault="00EC6CBE">
      <w:pPr>
        <w:pStyle w:val="ListParagraph"/>
        <w:numPr>
          <w:ilvl w:val="0"/>
          <w:numId w:val="13"/>
        </w:numPr>
        <w:shd w:val="clear" w:color="auto" w:fill="FDFDFD"/>
        <w:ind w:left="1418" w:hanging="284"/>
        <w:rPr>
          <w:rFonts w:ascii="Tahoma" w:hAnsi="Tahoma" w:cs="Tahoma"/>
        </w:rPr>
      </w:pPr>
      <w:r w:rsidRPr="00C71430">
        <w:rPr>
          <w:rFonts w:ascii="Tahoma" w:hAnsi="Tahoma" w:cs="Tahoma"/>
          <w:lang w:val="en"/>
        </w:rPr>
        <w:t>Online report</w:t>
      </w:r>
    </w:p>
    <w:p w14:paraId="30ED8297" w14:textId="77777777" w:rsidR="00A03B1F" w:rsidRPr="00C71430" w:rsidRDefault="00A03B1F" w:rsidP="00A03B1F">
      <w:pPr>
        <w:rPr>
          <w:rFonts w:ascii="Tahoma" w:hAnsi="Tahoma" w:cs="Tahoma"/>
        </w:rPr>
      </w:pPr>
    </w:p>
    <w:p w14:paraId="68485BF5" w14:textId="77777777" w:rsidR="00F31A54" w:rsidRPr="00C71430" w:rsidRDefault="00F31A54" w:rsidP="00F31A54">
      <w:pPr>
        <w:pStyle w:val="Heading3"/>
        <w:rPr>
          <w:rFonts w:ascii="Tahoma" w:hAnsi="Tahoma" w:cs="Tahoma"/>
        </w:rPr>
      </w:pPr>
      <w:bookmarkStart w:id="306" w:name="_Toc145230695"/>
      <w:bookmarkStart w:id="307" w:name="_Toc145231098"/>
      <w:r w:rsidRPr="00C71430">
        <w:rPr>
          <w:rFonts w:ascii="Tahoma" w:hAnsi="Tahoma" w:cs="Tahoma"/>
        </w:rPr>
        <w:t>To-be Process</w:t>
      </w:r>
      <w:bookmarkEnd w:id="306"/>
      <w:bookmarkEnd w:id="307"/>
    </w:p>
    <w:p w14:paraId="2EAF7D89" w14:textId="6B0CC36B" w:rsidR="00A03B1F" w:rsidRPr="00C71430" w:rsidRDefault="00A03B1F" w:rsidP="00A03B1F">
      <w:pPr>
        <w:ind w:left="360"/>
        <w:rPr>
          <w:rFonts w:ascii="Tahoma" w:hAnsi="Tahoma" w:cs="Tahoma"/>
        </w:rPr>
      </w:pPr>
      <w:r w:rsidRPr="00C71430">
        <w:rPr>
          <w:rFonts w:ascii="Tahoma" w:hAnsi="Tahoma" w:cs="Tahoma"/>
        </w:rPr>
        <w:t>The system retri</w:t>
      </w:r>
      <w:r w:rsidR="0070244F" w:rsidRPr="00C71430">
        <w:rPr>
          <w:rFonts w:ascii="Tahoma" w:hAnsi="Tahoma" w:cs="Tahoma"/>
        </w:rPr>
        <w:t>e</w:t>
      </w:r>
      <w:r w:rsidRPr="00C71430">
        <w:rPr>
          <w:rFonts w:ascii="Tahoma" w:hAnsi="Tahoma" w:cs="Tahoma"/>
        </w:rPr>
        <w:t>ves the Collected Cheque and Multiple Clearing Cheque Deposit transaction which can be sep</w:t>
      </w:r>
      <w:r w:rsidR="0070244F" w:rsidRPr="00C71430">
        <w:rPr>
          <w:rFonts w:ascii="Tahoma" w:hAnsi="Tahoma" w:cs="Tahoma"/>
        </w:rPr>
        <w:t>a</w:t>
      </w:r>
      <w:r w:rsidRPr="00C71430">
        <w:rPr>
          <w:rFonts w:ascii="Tahoma" w:hAnsi="Tahoma" w:cs="Tahoma"/>
        </w:rPr>
        <w:t>rated by client branch.</w:t>
      </w:r>
    </w:p>
    <w:p w14:paraId="1D6FB81B" w14:textId="77777777" w:rsidR="00A03B1F" w:rsidRPr="00C71430" w:rsidRDefault="00A03B1F" w:rsidP="00A03B1F">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A03B1F" w:rsidRPr="00C71430" w14:paraId="5F98AE90" w14:textId="77777777" w:rsidTr="006B390F">
        <w:trPr>
          <w:jc w:val="center"/>
        </w:trPr>
        <w:tc>
          <w:tcPr>
            <w:tcW w:w="3103" w:type="dxa"/>
            <w:shd w:val="clear" w:color="auto" w:fill="CCECFF"/>
          </w:tcPr>
          <w:p w14:paraId="61F69449" w14:textId="77777777" w:rsidR="00A03B1F" w:rsidRPr="00C71430" w:rsidRDefault="00A03B1F" w:rsidP="006B390F">
            <w:pPr>
              <w:rPr>
                <w:rFonts w:ascii="Tahoma" w:hAnsi="Tahoma" w:cs="Tahoma"/>
              </w:rPr>
            </w:pPr>
            <w:r w:rsidRPr="00C71430">
              <w:rPr>
                <w:rFonts w:ascii="Tahoma" w:hAnsi="Tahoma" w:cs="Tahoma"/>
              </w:rPr>
              <w:t>Paper size</w:t>
            </w:r>
          </w:p>
        </w:tc>
        <w:tc>
          <w:tcPr>
            <w:tcW w:w="6230" w:type="dxa"/>
          </w:tcPr>
          <w:p w14:paraId="4BA3A25D" w14:textId="77777777" w:rsidR="00A03B1F" w:rsidRPr="00C71430" w:rsidRDefault="00A03B1F" w:rsidP="006B390F">
            <w:pPr>
              <w:rPr>
                <w:rFonts w:ascii="Tahoma" w:hAnsi="Tahoma" w:cs="Tahoma"/>
              </w:rPr>
            </w:pPr>
            <w:r w:rsidRPr="00C71430">
              <w:rPr>
                <w:rFonts w:ascii="Tahoma" w:hAnsi="Tahoma" w:cs="Tahoma"/>
              </w:rPr>
              <w:t>A4</w:t>
            </w:r>
          </w:p>
        </w:tc>
      </w:tr>
      <w:tr w:rsidR="00A03B1F" w:rsidRPr="00C71430" w14:paraId="32632B68" w14:textId="77777777" w:rsidTr="006B390F">
        <w:trPr>
          <w:jc w:val="center"/>
        </w:trPr>
        <w:tc>
          <w:tcPr>
            <w:tcW w:w="3103" w:type="dxa"/>
            <w:shd w:val="clear" w:color="auto" w:fill="CCECFF"/>
          </w:tcPr>
          <w:p w14:paraId="7F6DAFE9" w14:textId="77777777" w:rsidR="00A03B1F" w:rsidRPr="00C71430" w:rsidRDefault="00A03B1F" w:rsidP="006B390F">
            <w:pPr>
              <w:rPr>
                <w:rFonts w:ascii="Tahoma" w:hAnsi="Tahoma" w:cs="Tahoma"/>
              </w:rPr>
            </w:pPr>
            <w:r w:rsidRPr="00C71430">
              <w:rPr>
                <w:rFonts w:ascii="Tahoma" w:hAnsi="Tahoma" w:cs="Tahoma"/>
              </w:rPr>
              <w:t>Reprinting require</w:t>
            </w:r>
          </w:p>
        </w:tc>
        <w:tc>
          <w:tcPr>
            <w:tcW w:w="6230" w:type="dxa"/>
          </w:tcPr>
          <w:p w14:paraId="2E028989" w14:textId="77777777" w:rsidR="00A03B1F" w:rsidRPr="00C71430" w:rsidRDefault="00A03B1F" w:rsidP="006B390F">
            <w:pPr>
              <w:rPr>
                <w:rFonts w:ascii="Tahoma" w:hAnsi="Tahoma" w:cs="Tahoma"/>
              </w:rPr>
            </w:pPr>
            <w:r w:rsidRPr="00C71430">
              <w:rPr>
                <w:rFonts w:ascii="Tahoma" w:hAnsi="Tahoma" w:cs="Tahoma"/>
              </w:rPr>
              <w:t>Yes</w:t>
            </w:r>
          </w:p>
        </w:tc>
      </w:tr>
      <w:tr w:rsidR="00A03B1F" w:rsidRPr="00C71430" w14:paraId="3DEEE9A0" w14:textId="77777777" w:rsidTr="006B390F">
        <w:trPr>
          <w:jc w:val="center"/>
        </w:trPr>
        <w:tc>
          <w:tcPr>
            <w:tcW w:w="3103" w:type="dxa"/>
            <w:shd w:val="clear" w:color="auto" w:fill="CCECFF"/>
          </w:tcPr>
          <w:p w14:paraId="2184F812" w14:textId="77777777" w:rsidR="00A03B1F" w:rsidRPr="00C71430" w:rsidRDefault="00A03B1F" w:rsidP="006B390F">
            <w:pPr>
              <w:rPr>
                <w:rFonts w:ascii="Tahoma" w:hAnsi="Tahoma" w:cs="Tahoma"/>
              </w:rPr>
            </w:pPr>
            <w:r w:rsidRPr="00C71430">
              <w:rPr>
                <w:rFonts w:ascii="Tahoma" w:hAnsi="Tahoma" w:cs="Tahoma"/>
              </w:rPr>
              <w:t>Searching criteria</w:t>
            </w:r>
          </w:p>
        </w:tc>
        <w:tc>
          <w:tcPr>
            <w:tcW w:w="6230" w:type="dxa"/>
          </w:tcPr>
          <w:p w14:paraId="052D825D" w14:textId="7514FAEF" w:rsidR="00A03B1F" w:rsidRPr="00C71430" w:rsidRDefault="00A03B1F" w:rsidP="006B390F">
            <w:pPr>
              <w:rPr>
                <w:rFonts w:ascii="Tahoma" w:hAnsi="Tahoma" w:cs="Tahoma"/>
              </w:rPr>
            </w:pPr>
            <w:r w:rsidRPr="00C71430">
              <w:rPr>
                <w:rFonts w:ascii="Tahoma" w:hAnsi="Tahoma" w:cs="Tahoma"/>
              </w:rPr>
              <w:t>Branch code, Transaction Date range, Account no, Cheque no</w:t>
            </w:r>
            <w:r w:rsidR="00AE03AD" w:rsidRPr="00C71430">
              <w:rPr>
                <w:rFonts w:ascii="Tahoma" w:hAnsi="Tahoma" w:cs="Tahoma"/>
              </w:rPr>
              <w:t>, Account type</w:t>
            </w:r>
          </w:p>
        </w:tc>
      </w:tr>
    </w:tbl>
    <w:p w14:paraId="11856FAD" w14:textId="77777777" w:rsidR="00A03B1F" w:rsidRPr="00C71430" w:rsidRDefault="00A03B1F" w:rsidP="00A03B1F">
      <w:pPr>
        <w:rPr>
          <w:rFonts w:ascii="Tahoma" w:hAnsi="Tahoma" w:cs="Tahoma"/>
        </w:rPr>
      </w:pPr>
    </w:p>
    <w:p w14:paraId="3AFCBB58" w14:textId="77777777" w:rsidR="00F31A54" w:rsidRPr="00C71430" w:rsidRDefault="00F31A54" w:rsidP="00F31A54">
      <w:pPr>
        <w:pStyle w:val="Heading3"/>
        <w:rPr>
          <w:rFonts w:ascii="Tahoma" w:hAnsi="Tahoma" w:cs="Tahoma"/>
        </w:rPr>
      </w:pPr>
      <w:bookmarkStart w:id="308" w:name="_Toc145230696"/>
      <w:bookmarkStart w:id="309" w:name="_Toc145231099"/>
      <w:r w:rsidRPr="00C71430">
        <w:rPr>
          <w:rFonts w:ascii="Tahoma" w:hAnsi="Tahoma" w:cs="Tahoma"/>
        </w:rPr>
        <w:t>File / API Layout and Data Sheet</w:t>
      </w:r>
      <w:bookmarkEnd w:id="308"/>
      <w:bookmarkEnd w:id="309"/>
    </w:p>
    <w:p w14:paraId="70D5FFEB" w14:textId="34B35004" w:rsidR="00EF3A99" w:rsidRPr="00C71430" w:rsidRDefault="00EF3A99" w:rsidP="00EF3A99">
      <w:pPr>
        <w:ind w:left="360"/>
        <w:rPr>
          <w:rFonts w:ascii="Tahoma" w:hAnsi="Tahoma" w:cs="Tahoma"/>
        </w:rPr>
      </w:pPr>
      <w:r w:rsidRPr="00C71430">
        <w:rPr>
          <w:rFonts w:ascii="Tahoma" w:hAnsi="Tahoma" w:cs="Tahoma"/>
        </w:rPr>
        <w:t>Not Applicable</w:t>
      </w:r>
    </w:p>
    <w:p w14:paraId="15DB1CBF" w14:textId="77777777" w:rsidR="00C42A27" w:rsidRPr="00C71430" w:rsidRDefault="00C42A27" w:rsidP="00EF3A99">
      <w:pPr>
        <w:ind w:left="360"/>
        <w:rPr>
          <w:rFonts w:ascii="Tahoma" w:hAnsi="Tahoma" w:cs="Tahoma"/>
        </w:rPr>
      </w:pPr>
    </w:p>
    <w:p w14:paraId="0CABE3AE" w14:textId="77777777" w:rsidR="00F31A54" w:rsidRPr="00C71430" w:rsidRDefault="00F31A54" w:rsidP="00F31A54">
      <w:pPr>
        <w:pStyle w:val="Heading3"/>
        <w:rPr>
          <w:rFonts w:ascii="Tahoma" w:hAnsi="Tahoma" w:cs="Tahoma"/>
        </w:rPr>
      </w:pPr>
      <w:bookmarkStart w:id="310" w:name="_Toc145230697"/>
      <w:bookmarkStart w:id="311" w:name="_Toc145231100"/>
      <w:r w:rsidRPr="00C71430">
        <w:rPr>
          <w:rFonts w:ascii="Tahoma" w:hAnsi="Tahoma" w:cs="Tahoma"/>
        </w:rPr>
        <w:t>Report Layout and Data Sheet</w:t>
      </w:r>
      <w:bookmarkEnd w:id="310"/>
      <w:bookmarkEnd w:id="311"/>
    </w:p>
    <w:p w14:paraId="384A7476" w14:textId="77777777" w:rsidR="0070244F" w:rsidRPr="00C71430" w:rsidRDefault="0070244F" w:rsidP="0070244F">
      <w:pPr>
        <w:rPr>
          <w:rFonts w:ascii="Tahoma" w:hAnsi="Tahoma" w:cs="Tahoma"/>
        </w:rPr>
      </w:pPr>
    </w:p>
    <w:tbl>
      <w:tblPr>
        <w:tblStyle w:val="TableGrid"/>
        <w:tblW w:w="9715" w:type="dxa"/>
        <w:tblLook w:val="04A0" w:firstRow="1" w:lastRow="0" w:firstColumn="1" w:lastColumn="0" w:noHBand="0" w:noVBand="1"/>
      </w:tblPr>
      <w:tblGrid>
        <w:gridCol w:w="3823"/>
        <w:gridCol w:w="5892"/>
      </w:tblGrid>
      <w:tr w:rsidR="001E22F1" w:rsidRPr="00C71430" w14:paraId="302A4475" w14:textId="5A1B08F3" w:rsidTr="001E22F1">
        <w:trPr>
          <w:tblHeader/>
        </w:trPr>
        <w:tc>
          <w:tcPr>
            <w:tcW w:w="3823" w:type="dxa"/>
            <w:shd w:val="clear" w:color="auto" w:fill="D9D9D9" w:themeFill="background1" w:themeFillShade="D9"/>
          </w:tcPr>
          <w:p w14:paraId="471C73FE" w14:textId="77777777" w:rsidR="001E22F1" w:rsidRPr="00C71430" w:rsidRDefault="001E22F1" w:rsidP="006B390F">
            <w:pPr>
              <w:jc w:val="center"/>
              <w:rPr>
                <w:rFonts w:ascii="Tahoma" w:hAnsi="Tahoma" w:cs="Tahoma"/>
              </w:rPr>
            </w:pPr>
            <w:r w:rsidRPr="00C71430">
              <w:rPr>
                <w:rFonts w:ascii="Tahoma" w:hAnsi="Tahoma" w:cs="Tahoma"/>
              </w:rPr>
              <w:t>Report Field</w:t>
            </w:r>
          </w:p>
        </w:tc>
        <w:tc>
          <w:tcPr>
            <w:tcW w:w="5892" w:type="dxa"/>
            <w:shd w:val="clear" w:color="auto" w:fill="D9D9D9" w:themeFill="background1" w:themeFillShade="D9"/>
          </w:tcPr>
          <w:p w14:paraId="299ABBFB" w14:textId="332177BF" w:rsidR="001E22F1" w:rsidRPr="00C71430" w:rsidRDefault="001E22F1" w:rsidP="006B390F">
            <w:pPr>
              <w:jc w:val="center"/>
              <w:rPr>
                <w:rFonts w:ascii="Tahoma" w:hAnsi="Tahoma" w:cs="Tahoma"/>
              </w:rPr>
            </w:pPr>
            <w:r w:rsidRPr="00C71430">
              <w:rPr>
                <w:rFonts w:ascii="Tahoma" w:hAnsi="Tahoma" w:cs="Tahoma"/>
              </w:rPr>
              <w:t>Description</w:t>
            </w:r>
          </w:p>
        </w:tc>
      </w:tr>
      <w:tr w:rsidR="001E22F1" w:rsidRPr="00C71430" w14:paraId="19E6CB4D" w14:textId="77777777" w:rsidTr="006B390F">
        <w:trPr>
          <w:tblHeader/>
        </w:trPr>
        <w:tc>
          <w:tcPr>
            <w:tcW w:w="9715" w:type="dxa"/>
            <w:gridSpan w:val="2"/>
            <w:shd w:val="clear" w:color="auto" w:fill="C8E0E9" w:themeFill="accent6" w:themeFillTint="33"/>
          </w:tcPr>
          <w:p w14:paraId="4EB1E68F" w14:textId="091CE5F4" w:rsidR="001E22F1" w:rsidRPr="00C71430" w:rsidRDefault="001E22F1" w:rsidP="001E22F1">
            <w:pPr>
              <w:rPr>
                <w:rFonts w:ascii="Tahoma" w:hAnsi="Tahoma" w:cs="Tahoma"/>
              </w:rPr>
            </w:pPr>
            <w:r w:rsidRPr="00C71430">
              <w:rPr>
                <w:rFonts w:ascii="Tahoma" w:hAnsi="Tahoma" w:cs="Tahoma"/>
              </w:rPr>
              <w:t>Header</w:t>
            </w:r>
          </w:p>
        </w:tc>
      </w:tr>
      <w:tr w:rsidR="001E22F1" w:rsidRPr="00C71430" w14:paraId="42A7BA7A" w14:textId="1110139E" w:rsidTr="001E22F1">
        <w:tc>
          <w:tcPr>
            <w:tcW w:w="3823" w:type="dxa"/>
          </w:tcPr>
          <w:p w14:paraId="001B8EE2" w14:textId="10A68D00" w:rsidR="001E22F1" w:rsidRPr="00C71430" w:rsidRDefault="001E22F1" w:rsidP="006B390F">
            <w:pPr>
              <w:rPr>
                <w:rFonts w:ascii="Tahoma" w:hAnsi="Tahoma" w:cs="Tahoma"/>
              </w:rPr>
            </w:pPr>
            <w:r w:rsidRPr="00C71430">
              <w:rPr>
                <w:rFonts w:ascii="Tahoma" w:hAnsi="Tahoma" w:cs="Tahoma"/>
                <w:cs/>
              </w:rPr>
              <w:t xml:space="preserve">รหัส </w:t>
            </w:r>
            <w:r w:rsidRPr="00C71430">
              <w:rPr>
                <w:rFonts w:ascii="Tahoma" w:hAnsi="Tahoma" w:cs="Tahoma"/>
              </w:rPr>
              <w:t>(Branch code)</w:t>
            </w:r>
          </w:p>
        </w:tc>
        <w:tc>
          <w:tcPr>
            <w:tcW w:w="5892" w:type="dxa"/>
          </w:tcPr>
          <w:p w14:paraId="3C451E49" w14:textId="2C6EFD72" w:rsidR="001E22F1" w:rsidRPr="00C71430" w:rsidRDefault="001E22F1" w:rsidP="006B390F">
            <w:pPr>
              <w:rPr>
                <w:rFonts w:ascii="Tahoma" w:hAnsi="Tahoma" w:cs="Tahoma"/>
              </w:rPr>
            </w:pPr>
            <w:r w:rsidRPr="00C71430">
              <w:rPr>
                <w:rFonts w:ascii="Tahoma" w:hAnsi="Tahoma" w:cs="Tahoma"/>
              </w:rPr>
              <w:t>EXIM customer branch code</w:t>
            </w:r>
          </w:p>
        </w:tc>
      </w:tr>
      <w:tr w:rsidR="001E22F1" w:rsidRPr="00C71430" w14:paraId="2BFE8180" w14:textId="522AE16E" w:rsidTr="001E22F1">
        <w:tc>
          <w:tcPr>
            <w:tcW w:w="3823" w:type="dxa"/>
          </w:tcPr>
          <w:p w14:paraId="08B40275" w14:textId="5F5CF71D" w:rsidR="001E22F1" w:rsidRPr="00C71430" w:rsidRDefault="001E22F1" w:rsidP="006B390F">
            <w:pPr>
              <w:rPr>
                <w:rFonts w:ascii="Tahoma" w:hAnsi="Tahoma" w:cs="Tahoma"/>
              </w:rPr>
            </w:pPr>
            <w:r w:rsidRPr="00C71430">
              <w:rPr>
                <w:rFonts w:ascii="Tahoma" w:hAnsi="Tahoma" w:cs="Tahoma"/>
                <w:cs/>
              </w:rPr>
              <w:t xml:space="preserve">สาขา </w:t>
            </w:r>
            <w:r w:rsidRPr="00C71430">
              <w:rPr>
                <w:rFonts w:ascii="Tahoma" w:hAnsi="Tahoma" w:cs="Tahoma"/>
              </w:rPr>
              <w:t>(Branch name)</w:t>
            </w:r>
          </w:p>
        </w:tc>
        <w:tc>
          <w:tcPr>
            <w:tcW w:w="5892" w:type="dxa"/>
          </w:tcPr>
          <w:p w14:paraId="7CCEFE4B" w14:textId="1F7C39C2" w:rsidR="001E22F1" w:rsidRPr="00C71430" w:rsidRDefault="001E22F1" w:rsidP="006B390F">
            <w:pPr>
              <w:rPr>
                <w:rFonts w:ascii="Tahoma" w:hAnsi="Tahoma" w:cs="Tahoma"/>
              </w:rPr>
            </w:pPr>
            <w:r w:rsidRPr="00C71430">
              <w:rPr>
                <w:rFonts w:ascii="Tahoma" w:hAnsi="Tahoma" w:cs="Tahoma"/>
              </w:rPr>
              <w:t>EXIM customer branch name</w:t>
            </w:r>
          </w:p>
        </w:tc>
      </w:tr>
      <w:tr w:rsidR="001E22F1" w:rsidRPr="00C71430" w14:paraId="52653F61" w14:textId="59CEB8EE" w:rsidTr="001E22F1">
        <w:tc>
          <w:tcPr>
            <w:tcW w:w="3823" w:type="dxa"/>
          </w:tcPr>
          <w:p w14:paraId="4BFEE539" w14:textId="4C4E3435" w:rsidR="001E22F1" w:rsidRPr="00C71430" w:rsidRDefault="001E22F1" w:rsidP="001E22F1">
            <w:pPr>
              <w:rPr>
                <w:rFonts w:ascii="Tahoma" w:hAnsi="Tahoma" w:cs="Tahoma"/>
              </w:rPr>
            </w:pPr>
            <w:r w:rsidRPr="00C71430">
              <w:rPr>
                <w:rFonts w:ascii="Tahoma" w:hAnsi="Tahoma" w:cs="Tahoma"/>
              </w:rPr>
              <w:t>Transaction Date From ……To…..</w:t>
            </w:r>
          </w:p>
        </w:tc>
        <w:tc>
          <w:tcPr>
            <w:tcW w:w="5892" w:type="dxa"/>
          </w:tcPr>
          <w:p w14:paraId="0CAC8B36" w14:textId="23403301" w:rsidR="001E22F1" w:rsidRPr="00C71430" w:rsidRDefault="001E22F1" w:rsidP="001E22F1">
            <w:pPr>
              <w:rPr>
                <w:rFonts w:ascii="Tahoma" w:hAnsi="Tahoma" w:cs="Tahoma"/>
              </w:rPr>
            </w:pPr>
            <w:r w:rsidRPr="00C71430">
              <w:rPr>
                <w:rFonts w:ascii="Tahoma" w:hAnsi="Tahoma" w:cs="Tahoma"/>
              </w:rPr>
              <w:t>Display date from…to… depend on searching criteria</w:t>
            </w:r>
          </w:p>
        </w:tc>
      </w:tr>
      <w:tr w:rsidR="001E22F1" w:rsidRPr="00C71430" w14:paraId="60A0644B" w14:textId="77777777" w:rsidTr="001E22F1">
        <w:tc>
          <w:tcPr>
            <w:tcW w:w="3823" w:type="dxa"/>
          </w:tcPr>
          <w:p w14:paraId="69696CEE" w14:textId="5A241F9A" w:rsidR="001E22F1" w:rsidRPr="00C71430" w:rsidRDefault="001E22F1" w:rsidP="001E22F1">
            <w:pPr>
              <w:rPr>
                <w:rFonts w:ascii="Tahoma" w:hAnsi="Tahoma" w:cs="Tahoma"/>
              </w:rPr>
            </w:pPr>
            <w:r w:rsidRPr="00C71430">
              <w:rPr>
                <w:rFonts w:ascii="Tahoma" w:hAnsi="Tahoma" w:cs="Tahoma"/>
              </w:rPr>
              <w:t>Page</w:t>
            </w:r>
          </w:p>
        </w:tc>
        <w:tc>
          <w:tcPr>
            <w:tcW w:w="5892" w:type="dxa"/>
          </w:tcPr>
          <w:p w14:paraId="0C84E05F" w14:textId="36DD4A09" w:rsidR="001E22F1" w:rsidRPr="00C71430" w:rsidRDefault="001E22F1" w:rsidP="001E22F1">
            <w:pPr>
              <w:rPr>
                <w:rFonts w:ascii="Tahoma" w:hAnsi="Tahoma" w:cs="Tahoma"/>
              </w:rPr>
            </w:pPr>
            <w:r w:rsidRPr="00C71430">
              <w:rPr>
                <w:rFonts w:ascii="Tahoma" w:hAnsi="Tahoma" w:cs="Tahoma"/>
              </w:rPr>
              <w:t>Display number of page</w:t>
            </w:r>
          </w:p>
        </w:tc>
      </w:tr>
      <w:tr w:rsidR="001E22F1" w:rsidRPr="00C71430" w14:paraId="4BBAA1DF" w14:textId="77777777" w:rsidTr="001E22F1">
        <w:tc>
          <w:tcPr>
            <w:tcW w:w="3823" w:type="dxa"/>
          </w:tcPr>
          <w:p w14:paraId="3F1C5A7E" w14:textId="626E151B" w:rsidR="001E22F1" w:rsidRPr="00C71430" w:rsidRDefault="001E22F1" w:rsidP="001E22F1">
            <w:pPr>
              <w:rPr>
                <w:rFonts w:ascii="Tahoma" w:hAnsi="Tahoma" w:cs="Tahoma"/>
              </w:rPr>
            </w:pPr>
            <w:r w:rsidRPr="00C71430">
              <w:rPr>
                <w:rFonts w:ascii="Tahoma" w:hAnsi="Tahoma" w:cs="Tahoma"/>
              </w:rPr>
              <w:t>Printed date</w:t>
            </w:r>
          </w:p>
        </w:tc>
        <w:tc>
          <w:tcPr>
            <w:tcW w:w="5892" w:type="dxa"/>
          </w:tcPr>
          <w:p w14:paraId="3DC8643F" w14:textId="342CA4D8" w:rsidR="001E22F1" w:rsidRPr="00C71430" w:rsidRDefault="001E22F1" w:rsidP="001E22F1">
            <w:pPr>
              <w:rPr>
                <w:rFonts w:ascii="Tahoma" w:hAnsi="Tahoma" w:cs="Tahoma"/>
              </w:rPr>
            </w:pPr>
            <w:r w:rsidRPr="00C71430">
              <w:rPr>
                <w:rFonts w:ascii="Tahoma" w:hAnsi="Tahoma" w:cs="Tahoma"/>
              </w:rPr>
              <w:t>Display printed date</w:t>
            </w:r>
          </w:p>
        </w:tc>
      </w:tr>
      <w:tr w:rsidR="001E22F1" w:rsidRPr="00C71430" w14:paraId="02E47946" w14:textId="77777777" w:rsidTr="001E22F1">
        <w:tc>
          <w:tcPr>
            <w:tcW w:w="3823" w:type="dxa"/>
          </w:tcPr>
          <w:p w14:paraId="32A6CDC0" w14:textId="2FBCCBDC" w:rsidR="001E22F1" w:rsidRPr="00C71430" w:rsidRDefault="001E22F1" w:rsidP="001E22F1">
            <w:pPr>
              <w:rPr>
                <w:rFonts w:ascii="Tahoma" w:hAnsi="Tahoma" w:cs="Tahoma"/>
              </w:rPr>
            </w:pPr>
            <w:r w:rsidRPr="00C71430">
              <w:rPr>
                <w:rFonts w:ascii="Tahoma" w:hAnsi="Tahoma" w:cs="Tahoma"/>
              </w:rPr>
              <w:t>Printed time</w:t>
            </w:r>
          </w:p>
        </w:tc>
        <w:tc>
          <w:tcPr>
            <w:tcW w:w="5892" w:type="dxa"/>
          </w:tcPr>
          <w:p w14:paraId="4430100C" w14:textId="78E58525" w:rsidR="001E22F1" w:rsidRPr="00C71430" w:rsidRDefault="001E22F1" w:rsidP="001E22F1">
            <w:pPr>
              <w:rPr>
                <w:rFonts w:ascii="Tahoma" w:hAnsi="Tahoma" w:cs="Tahoma"/>
              </w:rPr>
            </w:pPr>
            <w:r w:rsidRPr="00C71430">
              <w:rPr>
                <w:rFonts w:ascii="Tahoma" w:hAnsi="Tahoma" w:cs="Tahoma"/>
              </w:rPr>
              <w:t>Display printed time</w:t>
            </w:r>
          </w:p>
        </w:tc>
      </w:tr>
      <w:tr w:rsidR="001E22F1" w:rsidRPr="00C71430" w14:paraId="722689D0" w14:textId="77777777" w:rsidTr="001E22F1">
        <w:tc>
          <w:tcPr>
            <w:tcW w:w="3823" w:type="dxa"/>
          </w:tcPr>
          <w:p w14:paraId="383D51EA" w14:textId="1831CE8F" w:rsidR="001E22F1" w:rsidRPr="00C71430" w:rsidRDefault="001E22F1" w:rsidP="001E22F1">
            <w:pPr>
              <w:rPr>
                <w:rFonts w:ascii="Tahoma" w:hAnsi="Tahoma" w:cs="Tahoma"/>
              </w:rPr>
            </w:pPr>
            <w:r w:rsidRPr="00C71430">
              <w:rPr>
                <w:rFonts w:ascii="Tahoma" w:hAnsi="Tahoma" w:cs="Tahoma"/>
              </w:rPr>
              <w:t>Printed by</w:t>
            </w:r>
          </w:p>
        </w:tc>
        <w:tc>
          <w:tcPr>
            <w:tcW w:w="5892" w:type="dxa"/>
          </w:tcPr>
          <w:p w14:paraId="237C49C3" w14:textId="49CE1000" w:rsidR="001E22F1" w:rsidRPr="00C71430" w:rsidRDefault="001E22F1" w:rsidP="001E22F1">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1E22F1" w:rsidRPr="00C71430" w14:paraId="10919672" w14:textId="77777777" w:rsidTr="006B390F">
        <w:tc>
          <w:tcPr>
            <w:tcW w:w="9715" w:type="dxa"/>
            <w:gridSpan w:val="2"/>
            <w:shd w:val="clear" w:color="auto" w:fill="C8E0E9" w:themeFill="accent6" w:themeFillTint="33"/>
          </w:tcPr>
          <w:p w14:paraId="1A3C262F" w14:textId="65514616" w:rsidR="001E22F1" w:rsidRPr="00C71430" w:rsidRDefault="001E22F1" w:rsidP="001E22F1">
            <w:pPr>
              <w:rPr>
                <w:rFonts w:ascii="Tahoma" w:hAnsi="Tahoma" w:cs="Tahoma"/>
              </w:rPr>
            </w:pPr>
            <w:r w:rsidRPr="00C71430">
              <w:rPr>
                <w:rFonts w:ascii="Tahoma" w:hAnsi="Tahoma" w:cs="Tahoma"/>
              </w:rPr>
              <w:t>Detail</w:t>
            </w:r>
          </w:p>
        </w:tc>
      </w:tr>
      <w:tr w:rsidR="001E22F1" w:rsidRPr="00C71430" w14:paraId="1C5A19A0" w14:textId="77777777" w:rsidTr="001E22F1">
        <w:tc>
          <w:tcPr>
            <w:tcW w:w="3823" w:type="dxa"/>
          </w:tcPr>
          <w:p w14:paraId="0CCD1430" w14:textId="4C0FF952" w:rsidR="001E22F1" w:rsidRPr="00C71430" w:rsidRDefault="001E22F1" w:rsidP="001E22F1">
            <w:pPr>
              <w:rPr>
                <w:rFonts w:ascii="Tahoma" w:hAnsi="Tahoma" w:cs="Tahoma"/>
              </w:rPr>
            </w:pPr>
            <w:r w:rsidRPr="00C71430">
              <w:rPr>
                <w:rFonts w:ascii="Tahoma" w:hAnsi="Tahoma" w:cs="Tahoma"/>
              </w:rPr>
              <w:t>Account type</w:t>
            </w:r>
          </w:p>
        </w:tc>
        <w:tc>
          <w:tcPr>
            <w:tcW w:w="5892" w:type="dxa"/>
          </w:tcPr>
          <w:p w14:paraId="328C332E" w14:textId="30B724B3" w:rsidR="001E22F1" w:rsidRPr="00C71430" w:rsidRDefault="002C323C" w:rsidP="001E22F1">
            <w:pPr>
              <w:rPr>
                <w:rFonts w:ascii="Tahoma" w:hAnsi="Tahoma" w:cs="Tahoma"/>
              </w:rPr>
            </w:pPr>
            <w:r w:rsidRPr="00C71430">
              <w:rPr>
                <w:rFonts w:ascii="Tahoma" w:hAnsi="Tahoma" w:cs="Tahoma"/>
              </w:rPr>
              <w:t>Display account type</w:t>
            </w:r>
          </w:p>
        </w:tc>
      </w:tr>
      <w:tr w:rsidR="001E22F1" w:rsidRPr="00C71430" w14:paraId="33D122E3" w14:textId="75E1F55F" w:rsidTr="001E22F1">
        <w:tc>
          <w:tcPr>
            <w:tcW w:w="3823" w:type="dxa"/>
          </w:tcPr>
          <w:p w14:paraId="145F6FA1" w14:textId="5B77094C" w:rsidR="001E22F1" w:rsidRPr="00C71430" w:rsidRDefault="001E22F1" w:rsidP="001E22F1">
            <w:pPr>
              <w:rPr>
                <w:rFonts w:ascii="Tahoma" w:hAnsi="Tahoma" w:cs="Tahoma"/>
              </w:rPr>
            </w:pPr>
            <w:r w:rsidRPr="00C71430">
              <w:rPr>
                <w:rFonts w:ascii="Tahoma" w:hAnsi="Tahoma" w:cs="Tahoma"/>
                <w:cs/>
              </w:rPr>
              <w:t xml:space="preserve">ลำดับที่ </w:t>
            </w:r>
            <w:r w:rsidRPr="00C71430">
              <w:rPr>
                <w:rFonts w:ascii="Tahoma" w:hAnsi="Tahoma" w:cs="Tahoma"/>
              </w:rPr>
              <w:t>(No.)</w:t>
            </w:r>
          </w:p>
        </w:tc>
        <w:tc>
          <w:tcPr>
            <w:tcW w:w="5892" w:type="dxa"/>
          </w:tcPr>
          <w:p w14:paraId="2C4A2744" w14:textId="2CB87F3F" w:rsidR="001E22F1" w:rsidRPr="00C71430" w:rsidRDefault="002C323C" w:rsidP="001E22F1">
            <w:pPr>
              <w:rPr>
                <w:rFonts w:ascii="Tahoma" w:hAnsi="Tahoma" w:cs="Tahoma"/>
              </w:rPr>
            </w:pPr>
            <w:r w:rsidRPr="00C71430">
              <w:rPr>
                <w:rFonts w:ascii="Tahoma" w:hAnsi="Tahoma" w:cs="Tahoma"/>
              </w:rPr>
              <w:t>Display sequential of transaction</w:t>
            </w:r>
          </w:p>
        </w:tc>
      </w:tr>
      <w:tr w:rsidR="001E22F1" w:rsidRPr="00C71430" w14:paraId="3B6EDCD4" w14:textId="29A42E36" w:rsidTr="001E22F1">
        <w:tc>
          <w:tcPr>
            <w:tcW w:w="3823" w:type="dxa"/>
          </w:tcPr>
          <w:p w14:paraId="7934275E" w14:textId="1321A8A9" w:rsidR="001E22F1" w:rsidRPr="00C71430" w:rsidRDefault="001E22F1" w:rsidP="001E22F1">
            <w:pPr>
              <w:rPr>
                <w:rFonts w:ascii="Tahoma" w:hAnsi="Tahoma" w:cs="Tahoma"/>
                <w:cs/>
              </w:rPr>
            </w:pPr>
            <w:r w:rsidRPr="00C71430">
              <w:rPr>
                <w:rFonts w:ascii="Tahoma" w:hAnsi="Tahoma" w:cs="Tahoma"/>
              </w:rPr>
              <w:t>Customer Account</w:t>
            </w:r>
          </w:p>
        </w:tc>
        <w:tc>
          <w:tcPr>
            <w:tcW w:w="5892" w:type="dxa"/>
          </w:tcPr>
          <w:p w14:paraId="60D7373C" w14:textId="5446E131" w:rsidR="001E22F1" w:rsidRPr="00C71430" w:rsidRDefault="002C323C" w:rsidP="001E22F1">
            <w:pPr>
              <w:rPr>
                <w:rFonts w:ascii="Tahoma" w:hAnsi="Tahoma" w:cs="Tahoma"/>
              </w:rPr>
            </w:pPr>
            <w:r w:rsidRPr="00C71430">
              <w:rPr>
                <w:rFonts w:ascii="Tahoma" w:hAnsi="Tahoma" w:cs="Tahoma"/>
              </w:rPr>
              <w:t xml:space="preserve">Display </w:t>
            </w:r>
            <w:r w:rsidR="001E22F1" w:rsidRPr="00C71430">
              <w:rPr>
                <w:rFonts w:ascii="Tahoma" w:hAnsi="Tahoma" w:cs="Tahoma"/>
              </w:rPr>
              <w:t>EXIM customer account</w:t>
            </w:r>
          </w:p>
        </w:tc>
      </w:tr>
      <w:tr w:rsidR="001E22F1" w:rsidRPr="00C71430" w14:paraId="1B2CBFD7" w14:textId="77777777" w:rsidTr="001E22F1">
        <w:tc>
          <w:tcPr>
            <w:tcW w:w="3823" w:type="dxa"/>
          </w:tcPr>
          <w:p w14:paraId="56E5952A" w14:textId="02605920" w:rsidR="001E22F1" w:rsidRPr="00C71430" w:rsidRDefault="001E22F1" w:rsidP="001E22F1">
            <w:pPr>
              <w:rPr>
                <w:rFonts w:ascii="Tahoma" w:hAnsi="Tahoma" w:cs="Tahoma"/>
              </w:rPr>
            </w:pPr>
            <w:r w:rsidRPr="00C71430">
              <w:rPr>
                <w:rFonts w:ascii="Tahoma" w:hAnsi="Tahoma" w:cs="Tahoma"/>
              </w:rPr>
              <w:lastRenderedPageBreak/>
              <w:t>Customer Name</w:t>
            </w:r>
          </w:p>
        </w:tc>
        <w:tc>
          <w:tcPr>
            <w:tcW w:w="5892" w:type="dxa"/>
          </w:tcPr>
          <w:p w14:paraId="40984F77" w14:textId="58C7D28B" w:rsidR="001E22F1" w:rsidRPr="00C71430" w:rsidRDefault="002C323C" w:rsidP="001E22F1">
            <w:pPr>
              <w:rPr>
                <w:rFonts w:ascii="Tahoma" w:hAnsi="Tahoma" w:cs="Tahoma"/>
              </w:rPr>
            </w:pPr>
            <w:r w:rsidRPr="00C71430">
              <w:rPr>
                <w:rFonts w:ascii="Tahoma" w:hAnsi="Tahoma" w:cs="Tahoma"/>
              </w:rPr>
              <w:t>Display customer name</w:t>
            </w:r>
          </w:p>
        </w:tc>
      </w:tr>
      <w:tr w:rsidR="001E22F1" w:rsidRPr="00C71430" w14:paraId="14CA4C5D" w14:textId="4735C6FC" w:rsidTr="001E22F1">
        <w:tc>
          <w:tcPr>
            <w:tcW w:w="3823" w:type="dxa"/>
          </w:tcPr>
          <w:p w14:paraId="271A774D" w14:textId="5A5C6301" w:rsidR="001E22F1" w:rsidRPr="00C71430" w:rsidRDefault="001E22F1" w:rsidP="001E22F1">
            <w:pPr>
              <w:rPr>
                <w:rFonts w:ascii="Tahoma" w:hAnsi="Tahoma" w:cs="Tahoma"/>
              </w:rPr>
            </w:pPr>
            <w:r w:rsidRPr="00C71430">
              <w:rPr>
                <w:rFonts w:ascii="Tahoma" w:hAnsi="Tahoma" w:cs="Tahoma"/>
              </w:rPr>
              <w:t>Transaction Date</w:t>
            </w:r>
          </w:p>
        </w:tc>
        <w:tc>
          <w:tcPr>
            <w:tcW w:w="5892" w:type="dxa"/>
          </w:tcPr>
          <w:p w14:paraId="3D5F86FC" w14:textId="145DA1B6" w:rsidR="001E22F1" w:rsidRPr="00C71430" w:rsidRDefault="002C323C" w:rsidP="001E22F1">
            <w:pPr>
              <w:rPr>
                <w:rFonts w:ascii="Tahoma" w:hAnsi="Tahoma" w:cs="Tahoma"/>
              </w:rPr>
            </w:pPr>
            <w:r w:rsidRPr="00C71430">
              <w:rPr>
                <w:rFonts w:ascii="Tahoma" w:hAnsi="Tahoma" w:cs="Tahoma"/>
              </w:rPr>
              <w:t>Display transaction date</w:t>
            </w:r>
          </w:p>
        </w:tc>
      </w:tr>
      <w:tr w:rsidR="001E22F1" w:rsidRPr="00C71430" w14:paraId="3A7F1F2C" w14:textId="5907860C" w:rsidTr="001E22F1">
        <w:tc>
          <w:tcPr>
            <w:tcW w:w="3823" w:type="dxa"/>
          </w:tcPr>
          <w:p w14:paraId="2FE044F5" w14:textId="2756733F" w:rsidR="001E22F1" w:rsidRPr="00C71430" w:rsidRDefault="001E22F1" w:rsidP="001E22F1">
            <w:pPr>
              <w:rPr>
                <w:rFonts w:ascii="Tahoma" w:hAnsi="Tahoma" w:cs="Tahoma"/>
              </w:rPr>
            </w:pPr>
            <w:r w:rsidRPr="00C71430">
              <w:rPr>
                <w:rFonts w:ascii="Tahoma" w:hAnsi="Tahoma" w:cs="Tahoma"/>
              </w:rPr>
              <w:t>Cheque Date</w:t>
            </w:r>
          </w:p>
        </w:tc>
        <w:tc>
          <w:tcPr>
            <w:tcW w:w="5892" w:type="dxa"/>
          </w:tcPr>
          <w:p w14:paraId="49C2352F" w14:textId="1C6020C7" w:rsidR="001E22F1" w:rsidRPr="00C71430" w:rsidRDefault="002C323C" w:rsidP="001E22F1">
            <w:pPr>
              <w:rPr>
                <w:rFonts w:ascii="Tahoma" w:hAnsi="Tahoma" w:cs="Tahoma"/>
              </w:rPr>
            </w:pPr>
            <w:r w:rsidRPr="00C71430">
              <w:rPr>
                <w:rFonts w:ascii="Tahoma" w:hAnsi="Tahoma" w:cs="Tahoma"/>
              </w:rPr>
              <w:t>Display cheque date</w:t>
            </w:r>
          </w:p>
        </w:tc>
      </w:tr>
      <w:tr w:rsidR="001E22F1" w:rsidRPr="00C71430" w14:paraId="5F5196EB" w14:textId="0A6DFF60" w:rsidTr="001E22F1">
        <w:tc>
          <w:tcPr>
            <w:tcW w:w="3823" w:type="dxa"/>
          </w:tcPr>
          <w:p w14:paraId="39DB9F52" w14:textId="65A70902" w:rsidR="001E22F1" w:rsidRPr="00C71430" w:rsidRDefault="001E22F1" w:rsidP="001E22F1">
            <w:pPr>
              <w:rPr>
                <w:rFonts w:ascii="Tahoma" w:hAnsi="Tahoma" w:cs="Tahoma"/>
              </w:rPr>
            </w:pPr>
            <w:r w:rsidRPr="00C71430">
              <w:rPr>
                <w:rFonts w:ascii="Tahoma" w:hAnsi="Tahoma" w:cs="Tahoma"/>
                <w:cs/>
              </w:rPr>
              <w:t xml:space="preserve">ธนาคาร </w:t>
            </w:r>
            <w:r w:rsidRPr="00C71430">
              <w:rPr>
                <w:rFonts w:ascii="Tahoma" w:hAnsi="Tahoma" w:cs="Tahoma"/>
              </w:rPr>
              <w:t>(Bank)</w:t>
            </w:r>
          </w:p>
        </w:tc>
        <w:tc>
          <w:tcPr>
            <w:tcW w:w="5892" w:type="dxa"/>
          </w:tcPr>
          <w:p w14:paraId="397BD971" w14:textId="18B89B4E" w:rsidR="001E22F1" w:rsidRPr="00C71430" w:rsidRDefault="002C323C" w:rsidP="001E22F1">
            <w:pPr>
              <w:rPr>
                <w:rFonts w:ascii="Tahoma" w:hAnsi="Tahoma" w:cs="Tahoma"/>
              </w:rPr>
            </w:pPr>
            <w:r w:rsidRPr="00C71430">
              <w:rPr>
                <w:rFonts w:ascii="Tahoma" w:hAnsi="Tahoma" w:cs="Tahoma"/>
              </w:rPr>
              <w:t>Display b</w:t>
            </w:r>
            <w:r w:rsidR="001E22F1" w:rsidRPr="00C71430">
              <w:rPr>
                <w:rFonts w:ascii="Tahoma" w:hAnsi="Tahoma" w:cs="Tahoma"/>
              </w:rPr>
              <w:t>ank cheque</w:t>
            </w:r>
          </w:p>
        </w:tc>
      </w:tr>
      <w:tr w:rsidR="001E22F1" w:rsidRPr="00C71430" w14:paraId="16524E33" w14:textId="2179307D" w:rsidTr="001E22F1">
        <w:tc>
          <w:tcPr>
            <w:tcW w:w="3823" w:type="dxa"/>
          </w:tcPr>
          <w:p w14:paraId="5817B187" w14:textId="7A743026" w:rsidR="001E22F1" w:rsidRPr="00C71430" w:rsidRDefault="001E22F1" w:rsidP="001E22F1">
            <w:pPr>
              <w:rPr>
                <w:rFonts w:ascii="Tahoma" w:hAnsi="Tahoma" w:cs="Tahoma"/>
              </w:rPr>
            </w:pPr>
            <w:r w:rsidRPr="00C71430">
              <w:rPr>
                <w:rFonts w:ascii="Tahoma" w:hAnsi="Tahoma" w:cs="Tahoma"/>
                <w:cs/>
              </w:rPr>
              <w:t xml:space="preserve">รหัสสาขา </w:t>
            </w:r>
            <w:r w:rsidRPr="00C71430">
              <w:rPr>
                <w:rFonts w:ascii="Tahoma" w:hAnsi="Tahoma" w:cs="Tahoma"/>
              </w:rPr>
              <w:t>(Branch)</w:t>
            </w:r>
          </w:p>
        </w:tc>
        <w:tc>
          <w:tcPr>
            <w:tcW w:w="5892" w:type="dxa"/>
          </w:tcPr>
          <w:p w14:paraId="2002610F" w14:textId="19BA6B9B" w:rsidR="001E22F1" w:rsidRPr="00C71430" w:rsidRDefault="002C323C" w:rsidP="001E22F1">
            <w:pPr>
              <w:rPr>
                <w:rFonts w:ascii="Tahoma" w:hAnsi="Tahoma" w:cs="Tahoma"/>
              </w:rPr>
            </w:pPr>
            <w:r w:rsidRPr="00C71430">
              <w:rPr>
                <w:rFonts w:ascii="Tahoma" w:hAnsi="Tahoma" w:cs="Tahoma"/>
              </w:rPr>
              <w:t>Display b</w:t>
            </w:r>
            <w:r w:rsidR="001E22F1" w:rsidRPr="00C71430">
              <w:rPr>
                <w:rFonts w:ascii="Tahoma" w:hAnsi="Tahoma" w:cs="Tahoma"/>
              </w:rPr>
              <w:t xml:space="preserve">ranch under bank cheque </w:t>
            </w:r>
          </w:p>
        </w:tc>
      </w:tr>
      <w:tr w:rsidR="001E22F1" w:rsidRPr="00C71430" w14:paraId="53CAE6C1" w14:textId="3244E7F7" w:rsidTr="001E22F1">
        <w:tc>
          <w:tcPr>
            <w:tcW w:w="3823" w:type="dxa"/>
          </w:tcPr>
          <w:p w14:paraId="2FA49807" w14:textId="06D89406" w:rsidR="001E22F1" w:rsidRPr="00C71430" w:rsidRDefault="001E22F1" w:rsidP="001E22F1">
            <w:pPr>
              <w:rPr>
                <w:rFonts w:ascii="Tahoma" w:hAnsi="Tahoma" w:cs="Tahoma"/>
              </w:rPr>
            </w:pPr>
            <w:r w:rsidRPr="00C71430">
              <w:rPr>
                <w:rFonts w:ascii="Tahoma" w:hAnsi="Tahoma" w:cs="Tahoma"/>
                <w:cs/>
              </w:rPr>
              <w:t xml:space="preserve">เลขที่บัญชี </w:t>
            </w:r>
            <w:r w:rsidRPr="00C71430">
              <w:rPr>
                <w:rFonts w:ascii="Tahoma" w:hAnsi="Tahoma" w:cs="Tahoma"/>
              </w:rPr>
              <w:t>(Account Number)</w:t>
            </w:r>
          </w:p>
        </w:tc>
        <w:tc>
          <w:tcPr>
            <w:tcW w:w="5892" w:type="dxa"/>
          </w:tcPr>
          <w:p w14:paraId="58691EAE" w14:textId="404FDE30" w:rsidR="001E22F1" w:rsidRPr="00C71430" w:rsidRDefault="002C323C" w:rsidP="001E22F1">
            <w:pPr>
              <w:rPr>
                <w:rFonts w:ascii="Tahoma" w:hAnsi="Tahoma" w:cs="Tahoma"/>
              </w:rPr>
            </w:pPr>
            <w:r w:rsidRPr="00C71430">
              <w:rPr>
                <w:rFonts w:ascii="Tahoma" w:hAnsi="Tahoma" w:cs="Tahoma"/>
              </w:rPr>
              <w:t>Display c</w:t>
            </w:r>
            <w:r w:rsidR="001E22F1" w:rsidRPr="00C71430">
              <w:rPr>
                <w:rFonts w:ascii="Tahoma" w:hAnsi="Tahoma" w:cs="Tahoma"/>
              </w:rPr>
              <w:t>heque account number</w:t>
            </w:r>
          </w:p>
        </w:tc>
      </w:tr>
      <w:tr w:rsidR="001E22F1" w:rsidRPr="00C71430" w14:paraId="02066DCD" w14:textId="0E45CDAB" w:rsidTr="001E22F1">
        <w:tc>
          <w:tcPr>
            <w:tcW w:w="3823" w:type="dxa"/>
          </w:tcPr>
          <w:p w14:paraId="2C8EEA8A" w14:textId="4AE5D3F7" w:rsidR="001E22F1" w:rsidRPr="00C71430" w:rsidRDefault="001E22F1" w:rsidP="001E22F1">
            <w:pPr>
              <w:rPr>
                <w:rFonts w:ascii="Tahoma" w:hAnsi="Tahoma" w:cs="Tahoma"/>
              </w:rPr>
            </w:pPr>
            <w:r w:rsidRPr="00C71430">
              <w:rPr>
                <w:rFonts w:ascii="Tahoma" w:hAnsi="Tahoma" w:cs="Tahoma"/>
                <w:cs/>
              </w:rPr>
              <w:t xml:space="preserve">เลขที่เช็ค </w:t>
            </w:r>
            <w:r w:rsidRPr="00C71430">
              <w:rPr>
                <w:rFonts w:ascii="Tahoma" w:hAnsi="Tahoma" w:cs="Tahoma"/>
              </w:rPr>
              <w:t>(Cheque Number)</w:t>
            </w:r>
          </w:p>
        </w:tc>
        <w:tc>
          <w:tcPr>
            <w:tcW w:w="5892" w:type="dxa"/>
          </w:tcPr>
          <w:p w14:paraId="01C87393" w14:textId="3F2351AC" w:rsidR="001E22F1" w:rsidRPr="00C71430" w:rsidRDefault="002C323C" w:rsidP="001E22F1">
            <w:pPr>
              <w:rPr>
                <w:rFonts w:ascii="Tahoma" w:hAnsi="Tahoma" w:cs="Tahoma"/>
              </w:rPr>
            </w:pPr>
            <w:r w:rsidRPr="00C71430">
              <w:rPr>
                <w:rFonts w:ascii="Tahoma" w:hAnsi="Tahoma" w:cs="Tahoma"/>
              </w:rPr>
              <w:t>Display cheque number</w:t>
            </w:r>
          </w:p>
        </w:tc>
      </w:tr>
      <w:tr w:rsidR="001E22F1" w:rsidRPr="00C71430" w14:paraId="504F0AD3" w14:textId="5A54C68F" w:rsidTr="001E22F1">
        <w:tc>
          <w:tcPr>
            <w:tcW w:w="3823" w:type="dxa"/>
          </w:tcPr>
          <w:p w14:paraId="2A9304CA" w14:textId="5BB15467" w:rsidR="001E22F1" w:rsidRPr="00C71430" w:rsidRDefault="001E22F1" w:rsidP="001E22F1">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5892" w:type="dxa"/>
          </w:tcPr>
          <w:p w14:paraId="652B7C5E" w14:textId="52DBA250" w:rsidR="001E22F1" w:rsidRPr="00C71430" w:rsidRDefault="002C323C" w:rsidP="001E22F1">
            <w:pPr>
              <w:rPr>
                <w:rFonts w:ascii="Tahoma" w:hAnsi="Tahoma" w:cs="Tahoma"/>
              </w:rPr>
            </w:pPr>
            <w:r w:rsidRPr="00C71430">
              <w:rPr>
                <w:rFonts w:ascii="Tahoma" w:hAnsi="Tahoma" w:cs="Tahoma"/>
              </w:rPr>
              <w:t>Display amount</w:t>
            </w:r>
          </w:p>
        </w:tc>
      </w:tr>
      <w:tr w:rsidR="002C323C" w:rsidRPr="00C71430" w14:paraId="444F905D" w14:textId="77777777" w:rsidTr="001E22F1">
        <w:tc>
          <w:tcPr>
            <w:tcW w:w="3823" w:type="dxa"/>
          </w:tcPr>
          <w:p w14:paraId="51C600B4" w14:textId="564A5C66" w:rsidR="002C323C" w:rsidRPr="00C71430" w:rsidRDefault="002C323C" w:rsidP="001E22F1">
            <w:pPr>
              <w:rPr>
                <w:rFonts w:ascii="Tahoma" w:hAnsi="Tahoma" w:cs="Tahoma"/>
                <w:cs/>
              </w:rPr>
            </w:pPr>
            <w:r w:rsidRPr="00C71430">
              <w:rPr>
                <w:rFonts w:ascii="Tahoma" w:hAnsi="Tahoma" w:cs="Tahoma"/>
              </w:rPr>
              <w:t xml:space="preserve">Total </w:t>
            </w:r>
          </w:p>
        </w:tc>
        <w:tc>
          <w:tcPr>
            <w:tcW w:w="5892" w:type="dxa"/>
          </w:tcPr>
          <w:p w14:paraId="3415D315" w14:textId="577ED6D4" w:rsidR="002C323C" w:rsidRPr="00C71430" w:rsidRDefault="002C323C" w:rsidP="001E22F1">
            <w:pPr>
              <w:rPr>
                <w:rFonts w:ascii="Tahoma" w:hAnsi="Tahoma" w:cs="Tahoma"/>
              </w:rPr>
            </w:pPr>
            <w:r w:rsidRPr="00C71430">
              <w:rPr>
                <w:rFonts w:ascii="Tahoma" w:hAnsi="Tahoma" w:cs="Tahoma"/>
              </w:rPr>
              <w:t>Display total number of cheque and total amount</w:t>
            </w:r>
          </w:p>
        </w:tc>
      </w:tr>
    </w:tbl>
    <w:p w14:paraId="2A49F9E9" w14:textId="77777777" w:rsidR="00AF5F64" w:rsidRPr="00C71430" w:rsidRDefault="00AF5F64" w:rsidP="00EC6EE7">
      <w:pPr>
        <w:rPr>
          <w:rFonts w:ascii="Tahoma" w:hAnsi="Tahoma" w:cs="Tahoma"/>
        </w:rPr>
      </w:pPr>
    </w:p>
    <w:p w14:paraId="417FB5F1" w14:textId="226B4CBB" w:rsidR="00EC6EE7" w:rsidRPr="00C71430" w:rsidRDefault="00624E32" w:rsidP="0070244F">
      <w:pPr>
        <w:jc w:val="center"/>
        <w:rPr>
          <w:rFonts w:ascii="Tahoma" w:hAnsi="Tahoma" w:cs="Tahoma"/>
        </w:rPr>
      </w:pPr>
      <w:r w:rsidRPr="00C71430">
        <w:rPr>
          <w:rFonts w:ascii="Tahoma" w:hAnsi="Tahoma" w:cs="Tahoma"/>
          <w:noProof/>
          <w:lang w:val="en-SG" w:eastAsia="en-SG" w:bidi="ar-SA"/>
        </w:rPr>
        <w:drawing>
          <wp:inline distT="0" distB="0" distL="0" distR="0" wp14:anchorId="33485662" wp14:editId="73F23500">
            <wp:extent cx="6390005" cy="4625340"/>
            <wp:effectExtent l="0" t="0" r="0" b="3810"/>
            <wp:docPr id="2076824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90005" cy="4625340"/>
                    </a:xfrm>
                    <a:prstGeom prst="rect">
                      <a:avLst/>
                    </a:prstGeom>
                    <a:noFill/>
                    <a:ln>
                      <a:noFill/>
                    </a:ln>
                  </pic:spPr>
                </pic:pic>
              </a:graphicData>
            </a:graphic>
          </wp:inline>
        </w:drawing>
      </w:r>
    </w:p>
    <w:p w14:paraId="14D064CF" w14:textId="77777777" w:rsidR="00C42A27" w:rsidRPr="00C71430" w:rsidRDefault="00C42A27" w:rsidP="00EC6EE7">
      <w:pPr>
        <w:rPr>
          <w:rFonts w:ascii="Tahoma" w:hAnsi="Tahoma" w:cs="Tahoma"/>
        </w:rPr>
      </w:pPr>
    </w:p>
    <w:p w14:paraId="3DBD6A59" w14:textId="394A5357" w:rsidR="00F31A54" w:rsidRPr="00C71430" w:rsidRDefault="00F31A54" w:rsidP="00F31A54">
      <w:pPr>
        <w:pStyle w:val="Heading3"/>
        <w:rPr>
          <w:rFonts w:ascii="Tahoma" w:hAnsi="Tahoma" w:cs="Tahoma"/>
        </w:rPr>
      </w:pPr>
      <w:bookmarkStart w:id="312" w:name="_Toc145230698"/>
      <w:bookmarkStart w:id="313" w:name="_Toc145231101"/>
      <w:r w:rsidRPr="00C71430">
        <w:rPr>
          <w:rFonts w:ascii="Tahoma" w:hAnsi="Tahoma" w:cs="Tahoma"/>
        </w:rPr>
        <w:t>Additional Impacts</w:t>
      </w:r>
      <w:bookmarkEnd w:id="312"/>
      <w:bookmarkEnd w:id="313"/>
    </w:p>
    <w:p w14:paraId="60CFA6F3" w14:textId="40583CA0" w:rsidR="00EF3A99" w:rsidRPr="00C71430" w:rsidRDefault="00EF3A99" w:rsidP="00EF3A99">
      <w:pPr>
        <w:ind w:left="360"/>
        <w:rPr>
          <w:rFonts w:ascii="Tahoma" w:hAnsi="Tahoma" w:cs="Tahoma"/>
        </w:rPr>
      </w:pPr>
      <w:r w:rsidRPr="00C71430">
        <w:rPr>
          <w:rFonts w:ascii="Tahoma" w:hAnsi="Tahoma" w:cs="Tahoma"/>
        </w:rPr>
        <w:t>Not Applicable.</w:t>
      </w:r>
    </w:p>
    <w:p w14:paraId="21560E36" w14:textId="77777777" w:rsidR="00F31A54" w:rsidRPr="00C71430" w:rsidRDefault="00F31A54" w:rsidP="00F31A54">
      <w:pPr>
        <w:rPr>
          <w:rFonts w:ascii="Tahoma" w:hAnsi="Tahoma" w:cs="Tahoma"/>
        </w:rPr>
      </w:pPr>
    </w:p>
    <w:p w14:paraId="4A8EAA1F" w14:textId="77777777" w:rsidR="00C42A27" w:rsidRPr="00C71430" w:rsidRDefault="00C42A27" w:rsidP="00F31A54">
      <w:pPr>
        <w:rPr>
          <w:rFonts w:ascii="Tahoma" w:hAnsi="Tahoma" w:cs="Tahoma"/>
        </w:rPr>
      </w:pPr>
    </w:p>
    <w:p w14:paraId="61664E68" w14:textId="77777777" w:rsidR="00C42A27" w:rsidRPr="00C71430" w:rsidRDefault="00C42A27" w:rsidP="00F31A54">
      <w:pPr>
        <w:rPr>
          <w:rFonts w:ascii="Tahoma" w:hAnsi="Tahoma" w:cs="Tahoma"/>
        </w:rPr>
      </w:pPr>
    </w:p>
    <w:p w14:paraId="5065C46D" w14:textId="77777777" w:rsidR="00C42A27" w:rsidRPr="00C71430" w:rsidRDefault="00C42A27" w:rsidP="00F31A54">
      <w:pPr>
        <w:rPr>
          <w:rFonts w:ascii="Tahoma" w:hAnsi="Tahoma" w:cs="Tahoma"/>
        </w:rPr>
      </w:pPr>
    </w:p>
    <w:p w14:paraId="31226AD0" w14:textId="6C89F312" w:rsidR="00F31A54" w:rsidRPr="00C71430" w:rsidRDefault="00F31A54" w:rsidP="00F31A54">
      <w:pPr>
        <w:pStyle w:val="Heading2"/>
        <w:rPr>
          <w:rFonts w:ascii="Tahoma" w:hAnsi="Tahoma" w:cs="Tahoma"/>
        </w:rPr>
      </w:pPr>
      <w:bookmarkStart w:id="314" w:name="_Toc145230699"/>
      <w:bookmarkStart w:id="315" w:name="_Toc145231102"/>
      <w:r w:rsidRPr="00C71430">
        <w:rPr>
          <w:rFonts w:ascii="Tahoma" w:hAnsi="Tahoma" w:cs="Tahoma"/>
        </w:rPr>
        <w:lastRenderedPageBreak/>
        <w:t>Post Cheque Report</w:t>
      </w:r>
      <w:bookmarkEnd w:id="314"/>
      <w:bookmarkEnd w:id="315"/>
    </w:p>
    <w:p w14:paraId="23997BF9" w14:textId="77777777" w:rsidR="009F2483" w:rsidRPr="00C71430" w:rsidRDefault="009F2483" w:rsidP="009F2483">
      <w:pPr>
        <w:rPr>
          <w:rFonts w:ascii="Tahoma" w:hAnsi="Tahoma" w:cs="Tahoma"/>
        </w:rPr>
      </w:pPr>
    </w:p>
    <w:tbl>
      <w:tblPr>
        <w:tblStyle w:val="TableGrid"/>
        <w:tblW w:w="0" w:type="auto"/>
        <w:tblLook w:val="04A0" w:firstRow="1" w:lastRow="0" w:firstColumn="1" w:lastColumn="0" w:noHBand="0" w:noVBand="1"/>
      </w:tblPr>
      <w:tblGrid>
        <w:gridCol w:w="5026"/>
        <w:gridCol w:w="5027"/>
      </w:tblGrid>
      <w:tr w:rsidR="008928CB" w:rsidRPr="00C71430" w14:paraId="6919F528" w14:textId="77777777" w:rsidTr="006B390F">
        <w:tc>
          <w:tcPr>
            <w:tcW w:w="5026" w:type="dxa"/>
          </w:tcPr>
          <w:p w14:paraId="4FE9CC5A" w14:textId="686F6475" w:rsidR="008928CB" w:rsidRPr="00C71430" w:rsidRDefault="00A52554" w:rsidP="006B390F">
            <w:pPr>
              <w:rPr>
                <w:rFonts w:ascii="Tahoma" w:hAnsi="Tahoma" w:cs="Tahoma"/>
              </w:rPr>
            </w:pPr>
            <w:r w:rsidRPr="00C71430">
              <w:rPr>
                <w:rFonts w:ascii="Tahoma" w:hAnsi="Tahoma" w:cs="Tahoma"/>
              </w:rPr>
              <w:t xml:space="preserve">DPS-74 </w:t>
            </w:r>
            <w:r w:rsidR="008928CB" w:rsidRPr="00C71430">
              <w:rPr>
                <w:rFonts w:ascii="Tahoma" w:hAnsi="Tahoma" w:cs="Tahoma"/>
                <w:cs/>
              </w:rPr>
              <w:t xml:space="preserve">สร้างรายงานเช็คที่ </w:t>
            </w:r>
            <w:r w:rsidR="008928CB" w:rsidRPr="00C71430">
              <w:rPr>
                <w:rFonts w:ascii="Tahoma" w:hAnsi="Tahoma" w:cs="Tahoma"/>
              </w:rPr>
              <w:t xml:space="preserve">Post </w:t>
            </w:r>
            <w:r w:rsidR="008928CB" w:rsidRPr="00C71430">
              <w:rPr>
                <w:rFonts w:ascii="Tahoma" w:hAnsi="Tahoma" w:cs="Tahoma"/>
                <w:cs/>
              </w:rPr>
              <w:t>ได้</w:t>
            </w:r>
          </w:p>
        </w:tc>
        <w:tc>
          <w:tcPr>
            <w:tcW w:w="5027" w:type="dxa"/>
          </w:tcPr>
          <w:p w14:paraId="2B1E734B" w14:textId="77777777" w:rsidR="008928CB" w:rsidRPr="00C71430" w:rsidRDefault="008928CB" w:rsidP="006B390F">
            <w:pPr>
              <w:rPr>
                <w:rFonts w:ascii="Tahoma" w:hAnsi="Tahoma" w:cs="Tahoma"/>
              </w:rPr>
            </w:pPr>
            <w:r w:rsidRPr="00C71430">
              <w:rPr>
                <w:rFonts w:ascii="Tahoma" w:hAnsi="Tahoma" w:cs="Tahoma"/>
              </w:rPr>
              <w:t>Able to create a Post cheque report</w:t>
            </w:r>
          </w:p>
          <w:p w14:paraId="57516845" w14:textId="77777777" w:rsidR="00B34E48" w:rsidRPr="00C71430" w:rsidRDefault="00B34E48" w:rsidP="006B390F">
            <w:pPr>
              <w:rPr>
                <w:rFonts w:ascii="Tahoma" w:hAnsi="Tahoma" w:cs="Tahoma"/>
              </w:rPr>
            </w:pPr>
          </w:p>
        </w:tc>
      </w:tr>
    </w:tbl>
    <w:p w14:paraId="724EFEC9" w14:textId="77777777" w:rsidR="009F2483" w:rsidRPr="00C71430" w:rsidRDefault="009F2483" w:rsidP="009F2483">
      <w:pPr>
        <w:rPr>
          <w:rFonts w:ascii="Tahoma" w:hAnsi="Tahoma" w:cs="Tahoma"/>
        </w:rPr>
      </w:pPr>
    </w:p>
    <w:p w14:paraId="43BB216F" w14:textId="77777777" w:rsidR="00F31A54" w:rsidRPr="00C71430" w:rsidRDefault="00F31A54" w:rsidP="00F31A54">
      <w:pPr>
        <w:pStyle w:val="Heading3"/>
        <w:rPr>
          <w:rFonts w:ascii="Tahoma" w:hAnsi="Tahoma" w:cs="Tahoma"/>
        </w:rPr>
      </w:pPr>
      <w:bookmarkStart w:id="316" w:name="_Toc145230700"/>
      <w:bookmarkStart w:id="317" w:name="_Toc145231103"/>
      <w:r w:rsidRPr="00C71430">
        <w:rPr>
          <w:rFonts w:ascii="Tahoma" w:hAnsi="Tahoma" w:cs="Tahoma"/>
        </w:rPr>
        <w:t>Purpose</w:t>
      </w:r>
      <w:bookmarkEnd w:id="316"/>
      <w:bookmarkEnd w:id="317"/>
    </w:p>
    <w:p w14:paraId="5289E744" w14:textId="187A2BC3" w:rsidR="007C201E" w:rsidRPr="00C71430" w:rsidRDefault="007C201E" w:rsidP="007C201E">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00772CCE" w:rsidRPr="00C71430">
        <w:rPr>
          <w:rFonts w:ascii="Tahoma" w:hAnsi="Tahoma" w:cs="Tahoma"/>
        </w:rPr>
        <w:t xml:space="preserve">Post Cheque Report </w:t>
      </w:r>
      <w:r w:rsidR="00772CCE" w:rsidRPr="00C71430">
        <w:rPr>
          <w:rFonts w:ascii="Tahoma" w:hAnsi="Tahoma" w:cs="Tahoma"/>
          <w:lang w:val="en"/>
        </w:rPr>
        <w:t>only successful processed from ICAS</w:t>
      </w:r>
      <w:r w:rsidRPr="00C71430">
        <w:rPr>
          <w:rFonts w:ascii="Tahoma" w:hAnsi="Tahoma" w:cs="Tahoma"/>
          <w:lang w:val="en"/>
        </w:rPr>
        <w:t>.</w:t>
      </w:r>
    </w:p>
    <w:p w14:paraId="3E475B64" w14:textId="77777777" w:rsidR="007C201E" w:rsidRPr="00C71430" w:rsidRDefault="007C201E" w:rsidP="007C201E">
      <w:pPr>
        <w:rPr>
          <w:rFonts w:ascii="Tahoma" w:hAnsi="Tahoma" w:cs="Tahoma"/>
          <w:lang w:val="en"/>
        </w:rPr>
      </w:pPr>
    </w:p>
    <w:p w14:paraId="7CFE866C" w14:textId="77777777" w:rsidR="00F31A54" w:rsidRPr="00C71430" w:rsidRDefault="00F31A54" w:rsidP="00F31A54">
      <w:pPr>
        <w:pStyle w:val="Heading3"/>
        <w:rPr>
          <w:rFonts w:ascii="Tahoma" w:hAnsi="Tahoma" w:cs="Tahoma"/>
        </w:rPr>
      </w:pPr>
      <w:bookmarkStart w:id="318" w:name="_Toc145230701"/>
      <w:bookmarkStart w:id="319" w:name="_Toc145231104"/>
      <w:r w:rsidRPr="00C71430">
        <w:rPr>
          <w:rFonts w:ascii="Tahoma" w:hAnsi="Tahoma" w:cs="Tahoma"/>
        </w:rPr>
        <w:t>Background</w:t>
      </w:r>
      <w:bookmarkEnd w:id="318"/>
      <w:bookmarkEnd w:id="319"/>
    </w:p>
    <w:p w14:paraId="1702D4B1" w14:textId="19399B63" w:rsidR="00772CCE" w:rsidRPr="00C71430" w:rsidRDefault="00772CCE" w:rsidP="00772CCE">
      <w:pPr>
        <w:spacing w:after="240"/>
        <w:ind w:firstLine="720"/>
        <w:rPr>
          <w:rFonts w:ascii="Tahoma" w:hAnsi="Tahoma" w:cs="Tahoma"/>
        </w:rPr>
      </w:pPr>
      <w:r w:rsidRPr="00C71430">
        <w:rPr>
          <w:rFonts w:ascii="Tahoma" w:hAnsi="Tahoma" w:cs="Tahoma"/>
        </w:rPr>
        <w:t xml:space="preserve">11.2.1 EXIM Current Business Practice (as-is) </w:t>
      </w:r>
    </w:p>
    <w:p w14:paraId="62A64677" w14:textId="6AA2597D" w:rsidR="00772CCE" w:rsidRPr="00C71430" w:rsidRDefault="00772CCE">
      <w:pPr>
        <w:pStyle w:val="ListParagraph"/>
        <w:numPr>
          <w:ilvl w:val="0"/>
          <w:numId w:val="11"/>
        </w:numPr>
        <w:rPr>
          <w:rFonts w:ascii="Tahoma" w:hAnsi="Tahoma" w:cs="Tahoma"/>
        </w:rPr>
      </w:pPr>
      <w:r w:rsidRPr="00C71430">
        <w:rPr>
          <w:rFonts w:ascii="Tahoma" w:hAnsi="Tahoma" w:cs="Tahoma"/>
        </w:rPr>
        <w:t>Post Cheque Report provided by AS/400.</w:t>
      </w:r>
    </w:p>
    <w:p w14:paraId="3B687C47" w14:textId="0EA6D81C" w:rsidR="00D43F90" w:rsidRPr="00C71430" w:rsidRDefault="00D43F90">
      <w:pPr>
        <w:pStyle w:val="ListParagraph"/>
        <w:numPr>
          <w:ilvl w:val="0"/>
          <w:numId w:val="11"/>
        </w:numPr>
        <w:rPr>
          <w:rFonts w:ascii="Tahoma" w:hAnsi="Tahoma" w:cs="Tahoma"/>
        </w:rPr>
      </w:pPr>
      <w:r w:rsidRPr="00C71430">
        <w:rPr>
          <w:rFonts w:ascii="Tahoma" w:hAnsi="Tahoma" w:cs="Tahoma"/>
        </w:rPr>
        <w:t>Online report</w:t>
      </w:r>
    </w:p>
    <w:p w14:paraId="1FEA3DF7" w14:textId="77777777" w:rsidR="00772CCE" w:rsidRPr="00C71430" w:rsidRDefault="00772CCE" w:rsidP="00772CCE">
      <w:pPr>
        <w:ind w:left="720"/>
        <w:rPr>
          <w:rFonts w:ascii="Tahoma" w:hAnsi="Tahoma" w:cs="Tahoma"/>
        </w:rPr>
      </w:pPr>
    </w:p>
    <w:p w14:paraId="7857F46F" w14:textId="11578F1C" w:rsidR="00772CCE" w:rsidRPr="00C71430" w:rsidRDefault="00772CCE" w:rsidP="00772CCE">
      <w:pPr>
        <w:spacing w:after="240"/>
        <w:ind w:left="720"/>
        <w:rPr>
          <w:rFonts w:ascii="Tahoma" w:hAnsi="Tahoma" w:cs="Tahoma"/>
        </w:rPr>
      </w:pPr>
      <w:r w:rsidRPr="00C71430">
        <w:rPr>
          <w:rFonts w:ascii="Tahoma" w:hAnsi="Tahoma" w:cs="Tahoma"/>
        </w:rPr>
        <w:t>11.2.2 CBS9 Current Functionality</w:t>
      </w:r>
    </w:p>
    <w:p w14:paraId="606B18B8" w14:textId="3328CF86" w:rsidR="000E5E59" w:rsidRPr="00C71430" w:rsidRDefault="000E5E59">
      <w:pPr>
        <w:pStyle w:val="ListParagraph"/>
        <w:numPr>
          <w:ilvl w:val="0"/>
          <w:numId w:val="11"/>
        </w:numPr>
        <w:rPr>
          <w:rFonts w:ascii="Tahoma" w:hAnsi="Tahoma" w:cs="Tahoma"/>
          <w:lang w:val="en"/>
        </w:rPr>
      </w:pPr>
      <w:r w:rsidRPr="00C71430">
        <w:rPr>
          <w:rFonts w:ascii="Tahoma" w:hAnsi="Tahoma" w:cs="Tahoma"/>
          <w:lang w:val="en"/>
        </w:rPr>
        <w:t>Checking CBS9 report.</w:t>
      </w:r>
    </w:p>
    <w:p w14:paraId="1B4D35D4" w14:textId="77777777" w:rsidR="00772CCE" w:rsidRPr="00C71430" w:rsidRDefault="00772CCE" w:rsidP="00772CCE">
      <w:pPr>
        <w:rPr>
          <w:rFonts w:ascii="Tahoma" w:hAnsi="Tahoma" w:cs="Tahoma"/>
        </w:rPr>
      </w:pPr>
    </w:p>
    <w:p w14:paraId="4B77DB0A" w14:textId="77777777" w:rsidR="00F31A54" w:rsidRPr="00C71430" w:rsidRDefault="00F31A54" w:rsidP="00F31A54">
      <w:pPr>
        <w:pStyle w:val="Heading3"/>
        <w:rPr>
          <w:rFonts w:ascii="Tahoma" w:hAnsi="Tahoma" w:cs="Tahoma"/>
        </w:rPr>
      </w:pPr>
      <w:bookmarkStart w:id="320" w:name="_Toc145230702"/>
      <w:bookmarkStart w:id="321" w:name="_Toc145231105"/>
      <w:r w:rsidRPr="00C71430">
        <w:rPr>
          <w:rFonts w:ascii="Tahoma" w:hAnsi="Tahoma" w:cs="Tahoma"/>
        </w:rPr>
        <w:t>Supported Sample Transaction and Case from Customer</w:t>
      </w:r>
      <w:bookmarkEnd w:id="320"/>
      <w:bookmarkEnd w:id="321"/>
    </w:p>
    <w:p w14:paraId="4672A5DB" w14:textId="77777777" w:rsidR="007C201E" w:rsidRPr="00C71430" w:rsidRDefault="007C201E" w:rsidP="007C201E">
      <w:pPr>
        <w:rPr>
          <w:rFonts w:ascii="Tahoma" w:hAnsi="Tahoma" w:cs="Tahoma"/>
        </w:rPr>
      </w:pPr>
    </w:p>
    <w:p w14:paraId="1C94DDAE" w14:textId="6573FC58" w:rsidR="007C201E" w:rsidRPr="00C71430" w:rsidRDefault="007C201E" w:rsidP="007C201E">
      <w:pPr>
        <w:jc w:val="center"/>
        <w:rPr>
          <w:rFonts w:ascii="Tahoma" w:hAnsi="Tahoma" w:cs="Tahoma"/>
        </w:rPr>
      </w:pPr>
      <w:r w:rsidRPr="00C71430">
        <w:rPr>
          <w:rFonts w:ascii="Tahoma" w:hAnsi="Tahoma" w:cs="Tahoma"/>
          <w:noProof/>
          <w:lang w:val="en-SG" w:eastAsia="en-SG" w:bidi="ar-SA"/>
        </w:rPr>
        <w:drawing>
          <wp:inline distT="0" distB="0" distL="0" distR="0" wp14:anchorId="2DA49F53" wp14:editId="12CA1ACD">
            <wp:extent cx="3473450" cy="3634258"/>
            <wp:effectExtent l="19050" t="19050" r="12700" b="23495"/>
            <wp:docPr id="122653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948" name=""/>
                    <pic:cNvPicPr/>
                  </pic:nvPicPr>
                  <pic:blipFill>
                    <a:blip r:embed="rId85"/>
                    <a:stretch>
                      <a:fillRect/>
                    </a:stretch>
                  </pic:blipFill>
                  <pic:spPr>
                    <a:xfrm>
                      <a:off x="0" y="0"/>
                      <a:ext cx="3475961" cy="3636885"/>
                    </a:xfrm>
                    <a:prstGeom prst="rect">
                      <a:avLst/>
                    </a:prstGeom>
                    <a:ln>
                      <a:solidFill>
                        <a:schemeClr val="bg1">
                          <a:lumMod val="75000"/>
                        </a:schemeClr>
                      </a:solidFill>
                    </a:ln>
                  </pic:spPr>
                </pic:pic>
              </a:graphicData>
            </a:graphic>
          </wp:inline>
        </w:drawing>
      </w:r>
    </w:p>
    <w:p w14:paraId="501AE792" w14:textId="77777777" w:rsidR="00F31A54" w:rsidRPr="00C71430" w:rsidRDefault="00F31A54" w:rsidP="00F31A54">
      <w:pPr>
        <w:pStyle w:val="Heading3"/>
        <w:rPr>
          <w:rFonts w:ascii="Tahoma" w:hAnsi="Tahoma" w:cs="Tahoma"/>
        </w:rPr>
      </w:pPr>
      <w:bookmarkStart w:id="322" w:name="_Toc145230703"/>
      <w:bookmarkStart w:id="323" w:name="_Toc145231106"/>
      <w:r w:rsidRPr="00C71430">
        <w:rPr>
          <w:rFonts w:ascii="Tahoma" w:hAnsi="Tahoma" w:cs="Tahoma"/>
        </w:rPr>
        <w:lastRenderedPageBreak/>
        <w:t>Menu Modification</w:t>
      </w:r>
      <w:bookmarkEnd w:id="322"/>
      <w:bookmarkEnd w:id="323"/>
    </w:p>
    <w:p w14:paraId="68B28648" w14:textId="7BEA569F" w:rsidR="00772CCE" w:rsidRPr="00C71430" w:rsidRDefault="00772CCE" w:rsidP="00772CCE">
      <w:pPr>
        <w:ind w:left="360"/>
        <w:rPr>
          <w:rFonts w:ascii="Tahoma" w:hAnsi="Tahoma" w:cs="Tahoma"/>
        </w:rPr>
      </w:pPr>
      <w:r w:rsidRPr="00C71430">
        <w:rPr>
          <w:rFonts w:ascii="Tahoma" w:hAnsi="Tahoma" w:cs="Tahoma"/>
        </w:rPr>
        <w:t>Not Applicable.</w:t>
      </w:r>
    </w:p>
    <w:p w14:paraId="0A8D677F" w14:textId="77777777" w:rsidR="00AC76F5" w:rsidRPr="00C71430" w:rsidRDefault="00AC76F5" w:rsidP="00772CCE">
      <w:pPr>
        <w:ind w:left="360"/>
        <w:rPr>
          <w:rFonts w:ascii="Tahoma" w:hAnsi="Tahoma" w:cs="Tahoma"/>
        </w:rPr>
      </w:pPr>
    </w:p>
    <w:p w14:paraId="3332BD2F" w14:textId="77777777" w:rsidR="00F31A54" w:rsidRPr="00C71430" w:rsidRDefault="00F31A54" w:rsidP="00F31A54">
      <w:pPr>
        <w:pStyle w:val="Heading3"/>
        <w:rPr>
          <w:rFonts w:ascii="Tahoma" w:hAnsi="Tahoma" w:cs="Tahoma"/>
        </w:rPr>
      </w:pPr>
      <w:bookmarkStart w:id="324" w:name="_Toc145230704"/>
      <w:bookmarkStart w:id="325" w:name="_Toc145231107"/>
      <w:r w:rsidRPr="00C71430">
        <w:rPr>
          <w:rFonts w:ascii="Tahoma" w:hAnsi="Tahoma" w:cs="Tahoma"/>
        </w:rPr>
        <w:t>Screen Layout and Data Sheet</w:t>
      </w:r>
      <w:bookmarkEnd w:id="324"/>
      <w:bookmarkEnd w:id="325"/>
    </w:p>
    <w:p w14:paraId="6651779D" w14:textId="53451118" w:rsidR="00772CCE" w:rsidRPr="00C71430" w:rsidRDefault="00772CCE" w:rsidP="00772CCE">
      <w:pPr>
        <w:ind w:left="360"/>
        <w:rPr>
          <w:rFonts w:ascii="Tahoma" w:hAnsi="Tahoma" w:cs="Tahoma"/>
        </w:rPr>
      </w:pPr>
      <w:r w:rsidRPr="00C71430">
        <w:rPr>
          <w:rFonts w:ascii="Tahoma" w:hAnsi="Tahoma" w:cs="Tahoma"/>
        </w:rPr>
        <w:t>Not Applicable.</w:t>
      </w:r>
    </w:p>
    <w:p w14:paraId="7F37B34D" w14:textId="77777777" w:rsidR="00AC76F5" w:rsidRPr="00C71430" w:rsidRDefault="00AC76F5" w:rsidP="00772CCE">
      <w:pPr>
        <w:ind w:left="360"/>
        <w:rPr>
          <w:rFonts w:ascii="Tahoma" w:hAnsi="Tahoma" w:cs="Tahoma"/>
        </w:rPr>
      </w:pPr>
    </w:p>
    <w:p w14:paraId="3C907231" w14:textId="77777777" w:rsidR="00F31A54" w:rsidRPr="00C71430" w:rsidRDefault="00F31A54" w:rsidP="00F31A54">
      <w:pPr>
        <w:pStyle w:val="Heading3"/>
        <w:rPr>
          <w:rFonts w:ascii="Tahoma" w:hAnsi="Tahoma" w:cs="Tahoma"/>
        </w:rPr>
      </w:pPr>
      <w:bookmarkStart w:id="326" w:name="_Toc145230705"/>
      <w:bookmarkStart w:id="327" w:name="_Toc145231108"/>
      <w:r w:rsidRPr="00C71430">
        <w:rPr>
          <w:rFonts w:ascii="Tahoma" w:hAnsi="Tahoma" w:cs="Tahoma"/>
        </w:rPr>
        <w:t>Business Rule / Business Logic</w:t>
      </w:r>
      <w:bookmarkEnd w:id="326"/>
      <w:bookmarkEnd w:id="327"/>
    </w:p>
    <w:p w14:paraId="0B8D8746" w14:textId="4A39C103" w:rsidR="008F1D94" w:rsidRPr="00C71430" w:rsidRDefault="008F1D94">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w:t>
      </w:r>
      <w:r w:rsidRPr="00C71430">
        <w:rPr>
          <w:rFonts w:ascii="Tahoma" w:hAnsi="Tahoma" w:cs="Tahoma"/>
          <w:lang w:val="en"/>
        </w:rPr>
        <w:t>provide Post Cheque Report and separate by client branch</w:t>
      </w:r>
      <w:r w:rsidRPr="00C71430">
        <w:rPr>
          <w:rFonts w:ascii="Tahoma" w:hAnsi="Tahoma" w:cs="Tahoma"/>
          <w:cs/>
          <w:lang w:val="en"/>
        </w:rPr>
        <w:t xml:space="preserve"> </w:t>
      </w:r>
      <w:r w:rsidRPr="00C71430">
        <w:rPr>
          <w:rFonts w:ascii="Tahoma" w:hAnsi="Tahoma" w:cs="Tahoma"/>
        </w:rPr>
        <w:t xml:space="preserve">which successful processed </w:t>
      </w:r>
      <w:r w:rsidR="000820EB" w:rsidRPr="00C71430">
        <w:rPr>
          <w:rFonts w:ascii="Tahoma" w:hAnsi="Tahoma" w:cs="Tahoma"/>
        </w:rPr>
        <w:t xml:space="preserve">transaction in CBS9 </w:t>
      </w:r>
      <w:r w:rsidRPr="00C71430">
        <w:rPr>
          <w:rFonts w:ascii="Tahoma" w:hAnsi="Tahoma" w:cs="Tahoma"/>
        </w:rPr>
        <w:t>from ICAS.</w:t>
      </w:r>
    </w:p>
    <w:p w14:paraId="1230A619" w14:textId="3302D3A6" w:rsidR="00C01C4B" w:rsidRPr="00C71430" w:rsidRDefault="00C01C4B">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p>
    <w:p w14:paraId="679832FA" w14:textId="4CCCB3E2" w:rsidR="00C26526" w:rsidRPr="00C71430" w:rsidRDefault="00C26526">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The report will be update when transaction process have been completed.</w:t>
      </w:r>
    </w:p>
    <w:p w14:paraId="7121917D" w14:textId="77777777" w:rsidR="00AC76F5" w:rsidRPr="00C71430" w:rsidRDefault="00AC76F5" w:rsidP="00AC76F5">
      <w:pPr>
        <w:pStyle w:val="ListParagraph"/>
        <w:shd w:val="clear" w:color="auto" w:fill="FDFDFD"/>
        <w:ind w:left="1418"/>
        <w:rPr>
          <w:rFonts w:ascii="Tahoma" w:hAnsi="Tahoma" w:cs="Tahoma"/>
        </w:rPr>
      </w:pPr>
    </w:p>
    <w:p w14:paraId="0C798B89" w14:textId="77777777" w:rsidR="00F31A54" w:rsidRPr="00C71430" w:rsidRDefault="00F31A54" w:rsidP="00F31A54">
      <w:pPr>
        <w:pStyle w:val="Heading3"/>
        <w:rPr>
          <w:rFonts w:ascii="Tahoma" w:hAnsi="Tahoma" w:cs="Tahoma"/>
        </w:rPr>
      </w:pPr>
      <w:bookmarkStart w:id="328" w:name="_Toc145230706"/>
      <w:bookmarkStart w:id="329" w:name="_Toc145231109"/>
      <w:r w:rsidRPr="00C71430">
        <w:rPr>
          <w:rFonts w:ascii="Tahoma" w:hAnsi="Tahoma" w:cs="Tahoma"/>
        </w:rPr>
        <w:t>To-be Process</w:t>
      </w:r>
      <w:bookmarkEnd w:id="328"/>
      <w:bookmarkEnd w:id="329"/>
    </w:p>
    <w:p w14:paraId="644C8645" w14:textId="2852DAB3" w:rsidR="00AC76F5" w:rsidRPr="00C71430" w:rsidRDefault="00AC76F5" w:rsidP="00AC76F5">
      <w:pPr>
        <w:ind w:left="360"/>
        <w:rPr>
          <w:rFonts w:ascii="Tahoma" w:hAnsi="Tahoma" w:cs="Tahoma"/>
        </w:rPr>
      </w:pPr>
      <w:r w:rsidRPr="00C71430">
        <w:rPr>
          <w:rFonts w:ascii="Tahoma" w:hAnsi="Tahoma" w:cs="Tahoma"/>
        </w:rPr>
        <w:t>The system retri</w:t>
      </w:r>
      <w:r w:rsidR="009E73A2" w:rsidRPr="00C71430">
        <w:rPr>
          <w:rFonts w:ascii="Tahoma" w:hAnsi="Tahoma" w:cs="Tahoma"/>
        </w:rPr>
        <w:t>e</w:t>
      </w:r>
      <w:r w:rsidRPr="00C71430">
        <w:rPr>
          <w:rFonts w:ascii="Tahoma" w:hAnsi="Tahoma" w:cs="Tahoma"/>
        </w:rPr>
        <w:t xml:space="preserve">ves the successful processed </w:t>
      </w:r>
      <w:r w:rsidR="000820EB" w:rsidRPr="00C71430">
        <w:rPr>
          <w:rFonts w:ascii="Tahoma" w:hAnsi="Tahoma" w:cs="Tahoma"/>
        </w:rPr>
        <w:t xml:space="preserve">transaction in CBS9 from ICAS </w:t>
      </w:r>
      <w:r w:rsidRPr="00C71430">
        <w:rPr>
          <w:rFonts w:ascii="Tahoma" w:hAnsi="Tahoma" w:cs="Tahoma"/>
        </w:rPr>
        <w:t>which can be sep</w:t>
      </w:r>
      <w:r w:rsidR="009E73A2" w:rsidRPr="00C71430">
        <w:rPr>
          <w:rFonts w:ascii="Tahoma" w:hAnsi="Tahoma" w:cs="Tahoma"/>
        </w:rPr>
        <w:t>a</w:t>
      </w:r>
      <w:r w:rsidRPr="00C71430">
        <w:rPr>
          <w:rFonts w:ascii="Tahoma" w:hAnsi="Tahoma" w:cs="Tahoma"/>
        </w:rPr>
        <w:t>rated by client branch.</w:t>
      </w:r>
    </w:p>
    <w:p w14:paraId="66C7EA98" w14:textId="77777777" w:rsidR="00AC76F5" w:rsidRPr="00C71430" w:rsidRDefault="00AC76F5" w:rsidP="00AC76F5">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AC76F5" w:rsidRPr="00C71430" w14:paraId="19F2B5C4" w14:textId="77777777" w:rsidTr="006B390F">
        <w:trPr>
          <w:jc w:val="center"/>
        </w:trPr>
        <w:tc>
          <w:tcPr>
            <w:tcW w:w="3103" w:type="dxa"/>
            <w:shd w:val="clear" w:color="auto" w:fill="CCECFF"/>
          </w:tcPr>
          <w:p w14:paraId="1E7FA7C8" w14:textId="77777777" w:rsidR="00AC76F5" w:rsidRPr="00C71430" w:rsidRDefault="00AC76F5" w:rsidP="006B390F">
            <w:pPr>
              <w:rPr>
                <w:rFonts w:ascii="Tahoma" w:hAnsi="Tahoma" w:cs="Tahoma"/>
              </w:rPr>
            </w:pPr>
            <w:r w:rsidRPr="00C71430">
              <w:rPr>
                <w:rFonts w:ascii="Tahoma" w:hAnsi="Tahoma" w:cs="Tahoma"/>
              </w:rPr>
              <w:t>Paper size</w:t>
            </w:r>
          </w:p>
        </w:tc>
        <w:tc>
          <w:tcPr>
            <w:tcW w:w="6230" w:type="dxa"/>
          </w:tcPr>
          <w:p w14:paraId="22545FFA" w14:textId="77777777" w:rsidR="00AC76F5" w:rsidRPr="00C71430" w:rsidRDefault="00AC76F5" w:rsidP="006B390F">
            <w:pPr>
              <w:rPr>
                <w:rFonts w:ascii="Tahoma" w:hAnsi="Tahoma" w:cs="Tahoma"/>
              </w:rPr>
            </w:pPr>
            <w:r w:rsidRPr="00C71430">
              <w:rPr>
                <w:rFonts w:ascii="Tahoma" w:hAnsi="Tahoma" w:cs="Tahoma"/>
              </w:rPr>
              <w:t>A4</w:t>
            </w:r>
          </w:p>
        </w:tc>
      </w:tr>
      <w:tr w:rsidR="00AC76F5" w:rsidRPr="00C71430" w14:paraId="49A164FF" w14:textId="77777777" w:rsidTr="006B390F">
        <w:trPr>
          <w:jc w:val="center"/>
        </w:trPr>
        <w:tc>
          <w:tcPr>
            <w:tcW w:w="3103" w:type="dxa"/>
            <w:shd w:val="clear" w:color="auto" w:fill="CCECFF"/>
          </w:tcPr>
          <w:p w14:paraId="0F33DFAC" w14:textId="77777777" w:rsidR="00AC76F5" w:rsidRPr="00C71430" w:rsidRDefault="00AC76F5" w:rsidP="006B390F">
            <w:pPr>
              <w:rPr>
                <w:rFonts w:ascii="Tahoma" w:hAnsi="Tahoma" w:cs="Tahoma"/>
              </w:rPr>
            </w:pPr>
            <w:r w:rsidRPr="00C71430">
              <w:rPr>
                <w:rFonts w:ascii="Tahoma" w:hAnsi="Tahoma" w:cs="Tahoma"/>
              </w:rPr>
              <w:t>Reprinting require</w:t>
            </w:r>
          </w:p>
        </w:tc>
        <w:tc>
          <w:tcPr>
            <w:tcW w:w="6230" w:type="dxa"/>
          </w:tcPr>
          <w:p w14:paraId="54187731" w14:textId="77777777" w:rsidR="00AC76F5" w:rsidRPr="00C71430" w:rsidRDefault="00AC76F5" w:rsidP="006B390F">
            <w:pPr>
              <w:rPr>
                <w:rFonts w:ascii="Tahoma" w:hAnsi="Tahoma" w:cs="Tahoma"/>
              </w:rPr>
            </w:pPr>
            <w:r w:rsidRPr="00C71430">
              <w:rPr>
                <w:rFonts w:ascii="Tahoma" w:hAnsi="Tahoma" w:cs="Tahoma"/>
              </w:rPr>
              <w:t>Yes</w:t>
            </w:r>
          </w:p>
        </w:tc>
      </w:tr>
      <w:tr w:rsidR="00AC76F5" w:rsidRPr="00C71430" w14:paraId="4DF8861F" w14:textId="77777777" w:rsidTr="006B390F">
        <w:trPr>
          <w:jc w:val="center"/>
        </w:trPr>
        <w:tc>
          <w:tcPr>
            <w:tcW w:w="3103" w:type="dxa"/>
            <w:shd w:val="clear" w:color="auto" w:fill="CCECFF"/>
          </w:tcPr>
          <w:p w14:paraId="4FAC6E71" w14:textId="77777777" w:rsidR="00AC76F5" w:rsidRPr="00C71430" w:rsidRDefault="00AC76F5" w:rsidP="006B390F">
            <w:pPr>
              <w:rPr>
                <w:rFonts w:ascii="Tahoma" w:hAnsi="Tahoma" w:cs="Tahoma"/>
              </w:rPr>
            </w:pPr>
            <w:r w:rsidRPr="00C71430">
              <w:rPr>
                <w:rFonts w:ascii="Tahoma" w:hAnsi="Tahoma" w:cs="Tahoma"/>
              </w:rPr>
              <w:t>Searching criteria</w:t>
            </w:r>
          </w:p>
        </w:tc>
        <w:tc>
          <w:tcPr>
            <w:tcW w:w="6230" w:type="dxa"/>
          </w:tcPr>
          <w:p w14:paraId="2515BCCB" w14:textId="3594306E" w:rsidR="00AC76F5" w:rsidRPr="00C71430" w:rsidRDefault="00AC76F5" w:rsidP="006B390F">
            <w:pPr>
              <w:rPr>
                <w:rFonts w:ascii="Tahoma" w:hAnsi="Tahoma" w:cs="Tahoma"/>
              </w:rPr>
            </w:pPr>
            <w:r w:rsidRPr="00C71430">
              <w:rPr>
                <w:rFonts w:ascii="Tahoma" w:hAnsi="Tahoma" w:cs="Tahoma"/>
              </w:rPr>
              <w:t>Branch code, Account no</w:t>
            </w:r>
            <w:r w:rsidR="007C6985" w:rsidRPr="00C71430">
              <w:rPr>
                <w:rFonts w:ascii="Tahoma" w:hAnsi="Tahoma" w:cs="Tahoma"/>
              </w:rPr>
              <w:t>, Date range, Cheque no</w:t>
            </w:r>
          </w:p>
        </w:tc>
      </w:tr>
    </w:tbl>
    <w:p w14:paraId="2EE362A8" w14:textId="77777777" w:rsidR="00AC76F5" w:rsidRPr="00C71430" w:rsidRDefault="00AC76F5" w:rsidP="00772CCE">
      <w:pPr>
        <w:rPr>
          <w:rFonts w:ascii="Tahoma" w:hAnsi="Tahoma" w:cs="Tahoma"/>
        </w:rPr>
      </w:pPr>
    </w:p>
    <w:p w14:paraId="2DEAB00E" w14:textId="77777777" w:rsidR="00F31A54" w:rsidRPr="00C71430" w:rsidRDefault="00F31A54" w:rsidP="00F31A54">
      <w:pPr>
        <w:pStyle w:val="Heading3"/>
        <w:rPr>
          <w:rFonts w:ascii="Tahoma" w:hAnsi="Tahoma" w:cs="Tahoma"/>
        </w:rPr>
      </w:pPr>
      <w:bookmarkStart w:id="330" w:name="_Toc145230707"/>
      <w:bookmarkStart w:id="331" w:name="_Toc145231110"/>
      <w:r w:rsidRPr="00C71430">
        <w:rPr>
          <w:rFonts w:ascii="Tahoma" w:hAnsi="Tahoma" w:cs="Tahoma"/>
        </w:rPr>
        <w:t>File / API Layout and Data Sheet</w:t>
      </w:r>
      <w:bookmarkEnd w:id="330"/>
      <w:bookmarkEnd w:id="331"/>
    </w:p>
    <w:p w14:paraId="6D46BAC0" w14:textId="7F9F3BB6" w:rsidR="00772CCE" w:rsidRPr="00C71430" w:rsidRDefault="00772CCE" w:rsidP="00772CCE">
      <w:pPr>
        <w:ind w:left="360"/>
        <w:rPr>
          <w:rFonts w:ascii="Tahoma" w:hAnsi="Tahoma" w:cs="Tahoma"/>
        </w:rPr>
      </w:pPr>
      <w:r w:rsidRPr="00C71430">
        <w:rPr>
          <w:rFonts w:ascii="Tahoma" w:hAnsi="Tahoma" w:cs="Tahoma"/>
        </w:rPr>
        <w:t>Not Applicable.</w:t>
      </w:r>
    </w:p>
    <w:p w14:paraId="1F70E626" w14:textId="77777777" w:rsidR="00F31A54" w:rsidRPr="00C71430" w:rsidRDefault="00F31A54" w:rsidP="00F31A54">
      <w:pPr>
        <w:pStyle w:val="Heading3"/>
        <w:rPr>
          <w:rFonts w:ascii="Tahoma" w:hAnsi="Tahoma" w:cs="Tahoma"/>
        </w:rPr>
      </w:pPr>
      <w:bookmarkStart w:id="332" w:name="_Toc145230708"/>
      <w:bookmarkStart w:id="333" w:name="_Toc145231111"/>
      <w:r w:rsidRPr="00C71430">
        <w:rPr>
          <w:rFonts w:ascii="Tahoma" w:hAnsi="Tahoma" w:cs="Tahoma"/>
        </w:rPr>
        <w:t>Report Layout and Data Sheet</w:t>
      </w:r>
      <w:bookmarkEnd w:id="332"/>
      <w:bookmarkEnd w:id="333"/>
    </w:p>
    <w:p w14:paraId="52CEC278" w14:textId="77777777" w:rsidR="009E73A2" w:rsidRPr="00C71430" w:rsidRDefault="009E73A2" w:rsidP="009E73A2">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9E73A2" w:rsidRPr="00C71430" w14:paraId="0EC94650" w14:textId="77777777" w:rsidTr="006B390F">
        <w:trPr>
          <w:gridAfter w:val="1"/>
          <w:wAfter w:w="12" w:type="dxa"/>
          <w:tblHeader/>
        </w:trPr>
        <w:tc>
          <w:tcPr>
            <w:tcW w:w="3823" w:type="dxa"/>
            <w:shd w:val="clear" w:color="auto" w:fill="D9D9D9" w:themeFill="background1" w:themeFillShade="D9"/>
          </w:tcPr>
          <w:p w14:paraId="467F3EE6" w14:textId="77777777" w:rsidR="009E73A2" w:rsidRPr="00C71430" w:rsidRDefault="009E73A2"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1A9CDCA4" w14:textId="77777777" w:rsidR="009E73A2" w:rsidRPr="00C71430" w:rsidRDefault="009E73A2" w:rsidP="006B390F">
            <w:pPr>
              <w:jc w:val="center"/>
              <w:rPr>
                <w:rFonts w:ascii="Tahoma" w:hAnsi="Tahoma" w:cs="Tahoma"/>
              </w:rPr>
            </w:pPr>
            <w:r w:rsidRPr="00C71430">
              <w:rPr>
                <w:rFonts w:ascii="Tahoma" w:hAnsi="Tahoma" w:cs="Tahoma"/>
              </w:rPr>
              <w:t>Description</w:t>
            </w:r>
          </w:p>
        </w:tc>
      </w:tr>
      <w:tr w:rsidR="009E73A2" w:rsidRPr="00C71430" w14:paraId="0EA146C5" w14:textId="77777777" w:rsidTr="006B390F">
        <w:tc>
          <w:tcPr>
            <w:tcW w:w="10349" w:type="dxa"/>
            <w:gridSpan w:val="3"/>
            <w:shd w:val="clear" w:color="auto" w:fill="C8E0E9" w:themeFill="accent6" w:themeFillTint="33"/>
          </w:tcPr>
          <w:p w14:paraId="5A9B3085" w14:textId="77777777" w:rsidR="009E73A2" w:rsidRPr="00C71430" w:rsidRDefault="009E73A2" w:rsidP="006B390F">
            <w:pPr>
              <w:rPr>
                <w:rFonts w:ascii="Tahoma" w:hAnsi="Tahoma" w:cs="Tahoma"/>
              </w:rPr>
            </w:pPr>
            <w:r w:rsidRPr="00C71430">
              <w:rPr>
                <w:rFonts w:ascii="Tahoma" w:hAnsi="Tahoma" w:cs="Tahoma"/>
              </w:rPr>
              <w:t>Header</w:t>
            </w:r>
          </w:p>
        </w:tc>
      </w:tr>
      <w:tr w:rsidR="00B34E48" w:rsidRPr="00C71430" w14:paraId="4C534110" w14:textId="77777777" w:rsidTr="006B390F">
        <w:trPr>
          <w:gridAfter w:val="1"/>
          <w:wAfter w:w="12" w:type="dxa"/>
        </w:trPr>
        <w:tc>
          <w:tcPr>
            <w:tcW w:w="3823" w:type="dxa"/>
          </w:tcPr>
          <w:p w14:paraId="766ED8B0" w14:textId="0FC796EE" w:rsidR="00B34E48" w:rsidRPr="00C71430" w:rsidRDefault="00B34E48" w:rsidP="00B34E48">
            <w:pPr>
              <w:rPr>
                <w:rFonts w:ascii="Tahoma" w:hAnsi="Tahoma" w:cs="Tahoma"/>
              </w:rPr>
            </w:pPr>
            <w:r w:rsidRPr="00C71430">
              <w:rPr>
                <w:rFonts w:ascii="Tahoma" w:hAnsi="Tahoma" w:cs="Tahoma"/>
              </w:rPr>
              <w:t>Transaction Date</w:t>
            </w:r>
          </w:p>
        </w:tc>
        <w:tc>
          <w:tcPr>
            <w:tcW w:w="6514" w:type="dxa"/>
          </w:tcPr>
          <w:p w14:paraId="157BE029" w14:textId="5D01382A" w:rsidR="00B34E48" w:rsidRPr="00C71430" w:rsidRDefault="00B34E48" w:rsidP="00B34E48">
            <w:pPr>
              <w:rPr>
                <w:rFonts w:ascii="Tahoma" w:hAnsi="Tahoma" w:cs="Tahoma"/>
              </w:rPr>
            </w:pPr>
            <w:r w:rsidRPr="00C71430">
              <w:rPr>
                <w:rFonts w:ascii="Tahoma" w:hAnsi="Tahoma" w:cs="Tahoma"/>
              </w:rPr>
              <w:t>Display date from…to… depend on searching criteria</w:t>
            </w:r>
          </w:p>
        </w:tc>
      </w:tr>
      <w:tr w:rsidR="00B34E48" w:rsidRPr="00C71430" w14:paraId="40B8E4FA" w14:textId="77777777" w:rsidTr="006B390F">
        <w:trPr>
          <w:gridAfter w:val="1"/>
          <w:wAfter w:w="12" w:type="dxa"/>
        </w:trPr>
        <w:tc>
          <w:tcPr>
            <w:tcW w:w="3823" w:type="dxa"/>
          </w:tcPr>
          <w:p w14:paraId="30F3D72F" w14:textId="77777777" w:rsidR="00B34E48" w:rsidRPr="00C71430" w:rsidRDefault="00B34E48" w:rsidP="00B34E48">
            <w:pPr>
              <w:rPr>
                <w:rFonts w:ascii="Tahoma" w:hAnsi="Tahoma" w:cs="Tahoma"/>
              </w:rPr>
            </w:pPr>
            <w:r w:rsidRPr="00C71430">
              <w:rPr>
                <w:rFonts w:ascii="Tahoma" w:hAnsi="Tahoma" w:cs="Tahoma"/>
              </w:rPr>
              <w:t>Page</w:t>
            </w:r>
          </w:p>
        </w:tc>
        <w:tc>
          <w:tcPr>
            <w:tcW w:w="6514" w:type="dxa"/>
          </w:tcPr>
          <w:p w14:paraId="1592EDC9" w14:textId="0030A2B0" w:rsidR="00B34E48" w:rsidRPr="00C71430" w:rsidRDefault="00B34E48" w:rsidP="00B34E48">
            <w:pPr>
              <w:rPr>
                <w:rFonts w:ascii="Tahoma" w:hAnsi="Tahoma" w:cs="Tahoma"/>
              </w:rPr>
            </w:pPr>
            <w:r w:rsidRPr="00C71430">
              <w:rPr>
                <w:rFonts w:ascii="Tahoma" w:hAnsi="Tahoma" w:cs="Tahoma"/>
              </w:rPr>
              <w:t>Display number of page</w:t>
            </w:r>
          </w:p>
        </w:tc>
      </w:tr>
      <w:tr w:rsidR="00B34E48" w:rsidRPr="00C71430" w14:paraId="0082CB72" w14:textId="77777777" w:rsidTr="006B390F">
        <w:trPr>
          <w:gridAfter w:val="1"/>
          <w:wAfter w:w="12" w:type="dxa"/>
        </w:trPr>
        <w:tc>
          <w:tcPr>
            <w:tcW w:w="3823" w:type="dxa"/>
          </w:tcPr>
          <w:p w14:paraId="10352410" w14:textId="77777777" w:rsidR="00B34E48" w:rsidRPr="00C71430" w:rsidRDefault="00B34E48" w:rsidP="00B34E48">
            <w:pPr>
              <w:rPr>
                <w:rFonts w:ascii="Tahoma" w:hAnsi="Tahoma" w:cs="Tahoma"/>
              </w:rPr>
            </w:pPr>
            <w:r w:rsidRPr="00C71430">
              <w:rPr>
                <w:rFonts w:ascii="Tahoma" w:hAnsi="Tahoma" w:cs="Tahoma"/>
              </w:rPr>
              <w:t>Printed date</w:t>
            </w:r>
          </w:p>
        </w:tc>
        <w:tc>
          <w:tcPr>
            <w:tcW w:w="6514" w:type="dxa"/>
          </w:tcPr>
          <w:p w14:paraId="61B53A19" w14:textId="3A341952" w:rsidR="00B34E48" w:rsidRPr="00C71430" w:rsidRDefault="00B34E48" w:rsidP="00B34E48">
            <w:pPr>
              <w:rPr>
                <w:rFonts w:ascii="Tahoma" w:hAnsi="Tahoma" w:cs="Tahoma"/>
              </w:rPr>
            </w:pPr>
            <w:r w:rsidRPr="00C71430">
              <w:rPr>
                <w:rFonts w:ascii="Tahoma" w:hAnsi="Tahoma" w:cs="Tahoma"/>
              </w:rPr>
              <w:t xml:space="preserve">Display printed date </w:t>
            </w:r>
          </w:p>
        </w:tc>
      </w:tr>
      <w:tr w:rsidR="00B34E48" w:rsidRPr="00C71430" w14:paraId="7626F5B5" w14:textId="77777777" w:rsidTr="006B390F">
        <w:trPr>
          <w:gridAfter w:val="1"/>
          <w:wAfter w:w="12" w:type="dxa"/>
        </w:trPr>
        <w:tc>
          <w:tcPr>
            <w:tcW w:w="3823" w:type="dxa"/>
          </w:tcPr>
          <w:p w14:paraId="34C37948" w14:textId="77777777" w:rsidR="00B34E48" w:rsidRPr="00C71430" w:rsidRDefault="00B34E48" w:rsidP="00B34E48">
            <w:pPr>
              <w:rPr>
                <w:rFonts w:ascii="Tahoma" w:hAnsi="Tahoma" w:cs="Tahoma"/>
              </w:rPr>
            </w:pPr>
            <w:r w:rsidRPr="00C71430">
              <w:rPr>
                <w:rFonts w:ascii="Tahoma" w:hAnsi="Tahoma" w:cs="Tahoma"/>
              </w:rPr>
              <w:t>Printed time</w:t>
            </w:r>
          </w:p>
        </w:tc>
        <w:tc>
          <w:tcPr>
            <w:tcW w:w="6514" w:type="dxa"/>
          </w:tcPr>
          <w:p w14:paraId="4A1080B8" w14:textId="7BBC3A46" w:rsidR="00B34E48" w:rsidRPr="00C71430" w:rsidRDefault="00B34E48" w:rsidP="00B34E48">
            <w:pPr>
              <w:rPr>
                <w:rFonts w:ascii="Tahoma" w:hAnsi="Tahoma" w:cs="Tahoma"/>
              </w:rPr>
            </w:pPr>
            <w:r w:rsidRPr="00C71430">
              <w:rPr>
                <w:rFonts w:ascii="Tahoma" w:hAnsi="Tahoma" w:cs="Tahoma"/>
              </w:rPr>
              <w:t>Display printed time</w:t>
            </w:r>
          </w:p>
        </w:tc>
      </w:tr>
      <w:tr w:rsidR="00B34E48" w:rsidRPr="00C71430" w14:paraId="6C5E1E81" w14:textId="77777777" w:rsidTr="006B390F">
        <w:trPr>
          <w:gridAfter w:val="1"/>
          <w:wAfter w:w="12" w:type="dxa"/>
        </w:trPr>
        <w:tc>
          <w:tcPr>
            <w:tcW w:w="3823" w:type="dxa"/>
          </w:tcPr>
          <w:p w14:paraId="4FAD27A0" w14:textId="77777777" w:rsidR="00B34E48" w:rsidRPr="00C71430" w:rsidRDefault="00B34E48" w:rsidP="00B34E48">
            <w:pPr>
              <w:rPr>
                <w:rFonts w:ascii="Tahoma" w:hAnsi="Tahoma" w:cs="Tahoma"/>
              </w:rPr>
            </w:pPr>
            <w:r w:rsidRPr="00C71430">
              <w:rPr>
                <w:rFonts w:ascii="Tahoma" w:hAnsi="Tahoma" w:cs="Tahoma"/>
              </w:rPr>
              <w:t>Printed by</w:t>
            </w:r>
          </w:p>
        </w:tc>
        <w:tc>
          <w:tcPr>
            <w:tcW w:w="6514" w:type="dxa"/>
          </w:tcPr>
          <w:p w14:paraId="40D5FD2B" w14:textId="19B8FDA0" w:rsidR="00B34E48" w:rsidRPr="00C71430" w:rsidRDefault="00B34E48" w:rsidP="00B34E48">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B34E48" w:rsidRPr="00C71430" w14:paraId="33F9A9A2" w14:textId="77777777" w:rsidTr="006B390F">
        <w:tc>
          <w:tcPr>
            <w:tcW w:w="10349" w:type="dxa"/>
            <w:gridSpan w:val="3"/>
            <w:shd w:val="clear" w:color="auto" w:fill="C8E0E9" w:themeFill="accent6" w:themeFillTint="33"/>
          </w:tcPr>
          <w:p w14:paraId="71C52A6E" w14:textId="77777777" w:rsidR="00B34E48" w:rsidRPr="00C71430" w:rsidRDefault="00B34E48" w:rsidP="00B34E48">
            <w:pPr>
              <w:rPr>
                <w:rFonts w:ascii="Tahoma" w:hAnsi="Tahoma" w:cs="Tahoma"/>
              </w:rPr>
            </w:pPr>
            <w:r w:rsidRPr="00C71430">
              <w:rPr>
                <w:rFonts w:ascii="Tahoma" w:hAnsi="Tahoma" w:cs="Tahoma"/>
              </w:rPr>
              <w:t xml:space="preserve">Detail </w:t>
            </w:r>
          </w:p>
        </w:tc>
      </w:tr>
      <w:tr w:rsidR="00B34E48" w:rsidRPr="00C71430" w14:paraId="11D554C2" w14:textId="77777777" w:rsidTr="006B390F">
        <w:trPr>
          <w:gridAfter w:val="1"/>
          <w:wAfter w:w="12" w:type="dxa"/>
        </w:trPr>
        <w:tc>
          <w:tcPr>
            <w:tcW w:w="3823" w:type="dxa"/>
          </w:tcPr>
          <w:p w14:paraId="0BED8672" w14:textId="00B47EB2" w:rsidR="00B34E48" w:rsidRPr="00C71430" w:rsidRDefault="00B34E48" w:rsidP="00B34E48">
            <w:pPr>
              <w:rPr>
                <w:rFonts w:ascii="Tahoma" w:hAnsi="Tahoma" w:cs="Tahoma"/>
              </w:rPr>
            </w:pPr>
            <w:r w:rsidRPr="00C71430">
              <w:rPr>
                <w:rFonts w:ascii="Tahoma" w:hAnsi="Tahoma" w:cs="Tahoma"/>
                <w:cs/>
              </w:rPr>
              <w:t xml:space="preserve">สาขา </w:t>
            </w:r>
            <w:r w:rsidRPr="00C71430">
              <w:rPr>
                <w:rFonts w:ascii="Tahoma" w:hAnsi="Tahoma" w:cs="Tahoma"/>
              </w:rPr>
              <w:t>(Branch name)</w:t>
            </w:r>
          </w:p>
        </w:tc>
        <w:tc>
          <w:tcPr>
            <w:tcW w:w="6514" w:type="dxa"/>
          </w:tcPr>
          <w:p w14:paraId="324B67AE" w14:textId="3A4F8B8E" w:rsidR="00B34E48" w:rsidRPr="00C71430" w:rsidRDefault="00555601" w:rsidP="00B34E48">
            <w:pPr>
              <w:rPr>
                <w:rFonts w:ascii="Tahoma" w:hAnsi="Tahoma" w:cs="Tahoma"/>
              </w:rPr>
            </w:pPr>
            <w:r w:rsidRPr="00C71430">
              <w:rPr>
                <w:rFonts w:ascii="Tahoma" w:hAnsi="Tahoma" w:cs="Tahoma"/>
              </w:rPr>
              <w:t xml:space="preserve">Display </w:t>
            </w:r>
            <w:r w:rsidR="00B34E48" w:rsidRPr="00C71430">
              <w:rPr>
                <w:rFonts w:ascii="Tahoma" w:hAnsi="Tahoma" w:cs="Tahoma"/>
              </w:rPr>
              <w:t>EXIM customer branch</w:t>
            </w:r>
          </w:p>
        </w:tc>
      </w:tr>
      <w:tr w:rsidR="00B34E48" w:rsidRPr="00C71430" w14:paraId="77BE0766" w14:textId="77777777" w:rsidTr="006B390F">
        <w:trPr>
          <w:gridAfter w:val="1"/>
          <w:wAfter w:w="12" w:type="dxa"/>
        </w:trPr>
        <w:tc>
          <w:tcPr>
            <w:tcW w:w="3823" w:type="dxa"/>
          </w:tcPr>
          <w:p w14:paraId="4DD9DA70" w14:textId="5A73795A" w:rsidR="00B34E48" w:rsidRPr="00C71430" w:rsidRDefault="00B34E48" w:rsidP="00B34E48">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399DD9EC" w14:textId="741103BB" w:rsidR="00B34E48" w:rsidRPr="00C71430" w:rsidRDefault="00555601" w:rsidP="00B34E48">
            <w:pPr>
              <w:rPr>
                <w:rFonts w:ascii="Tahoma" w:hAnsi="Tahoma" w:cs="Tahoma"/>
              </w:rPr>
            </w:pPr>
            <w:r w:rsidRPr="00C71430">
              <w:rPr>
                <w:rFonts w:ascii="Tahoma" w:hAnsi="Tahoma" w:cs="Tahoma"/>
              </w:rPr>
              <w:t>Display account number</w:t>
            </w:r>
          </w:p>
        </w:tc>
      </w:tr>
      <w:tr w:rsidR="00B34E48" w:rsidRPr="00C71430" w14:paraId="51C45092" w14:textId="77777777" w:rsidTr="006B390F">
        <w:trPr>
          <w:gridAfter w:val="1"/>
          <w:wAfter w:w="12" w:type="dxa"/>
        </w:trPr>
        <w:tc>
          <w:tcPr>
            <w:tcW w:w="3823" w:type="dxa"/>
          </w:tcPr>
          <w:p w14:paraId="341539AE" w14:textId="51757754" w:rsidR="00B34E48" w:rsidRPr="00C71430" w:rsidRDefault="00B34E48" w:rsidP="00B34E48">
            <w:pPr>
              <w:rPr>
                <w:rFonts w:ascii="Tahoma" w:hAnsi="Tahoma" w:cs="Tahoma"/>
              </w:rPr>
            </w:pPr>
            <w:r w:rsidRPr="00C71430">
              <w:rPr>
                <w:rFonts w:ascii="Tahoma" w:hAnsi="Tahoma" w:cs="Tahoma"/>
                <w:cs/>
              </w:rPr>
              <w:t xml:space="preserve">ชื่อลูกค้า </w:t>
            </w:r>
            <w:r w:rsidRPr="00C71430">
              <w:rPr>
                <w:rFonts w:ascii="Tahoma" w:hAnsi="Tahoma" w:cs="Tahoma"/>
              </w:rPr>
              <w:t>(Account name)</w:t>
            </w:r>
          </w:p>
        </w:tc>
        <w:tc>
          <w:tcPr>
            <w:tcW w:w="6514" w:type="dxa"/>
          </w:tcPr>
          <w:p w14:paraId="2D5284FB" w14:textId="40A1856E" w:rsidR="00B34E48" w:rsidRPr="00C71430" w:rsidRDefault="00555601" w:rsidP="00B34E48">
            <w:pPr>
              <w:rPr>
                <w:rFonts w:ascii="Tahoma" w:hAnsi="Tahoma" w:cs="Tahoma"/>
              </w:rPr>
            </w:pPr>
            <w:r w:rsidRPr="00C71430">
              <w:rPr>
                <w:rFonts w:ascii="Tahoma" w:hAnsi="Tahoma" w:cs="Tahoma"/>
              </w:rPr>
              <w:t>Display account name</w:t>
            </w:r>
          </w:p>
        </w:tc>
      </w:tr>
      <w:tr w:rsidR="00B34E48" w:rsidRPr="00C71430" w14:paraId="769A5F10" w14:textId="77777777" w:rsidTr="006B390F">
        <w:trPr>
          <w:gridAfter w:val="1"/>
          <w:wAfter w:w="12" w:type="dxa"/>
        </w:trPr>
        <w:tc>
          <w:tcPr>
            <w:tcW w:w="3823" w:type="dxa"/>
          </w:tcPr>
          <w:p w14:paraId="3505D2C9" w14:textId="56D97151" w:rsidR="00B34E48" w:rsidRPr="00C71430" w:rsidRDefault="00B34E48" w:rsidP="00B34E48">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3B74457B" w14:textId="6305A4F5" w:rsidR="00B34E48" w:rsidRPr="00C71430" w:rsidRDefault="00555601" w:rsidP="00B34E48">
            <w:pPr>
              <w:rPr>
                <w:rFonts w:ascii="Tahoma" w:hAnsi="Tahoma" w:cs="Tahoma"/>
              </w:rPr>
            </w:pPr>
            <w:r w:rsidRPr="00C71430">
              <w:rPr>
                <w:rFonts w:ascii="Tahoma" w:hAnsi="Tahoma" w:cs="Tahoma"/>
              </w:rPr>
              <w:t>Display sequential of transaction</w:t>
            </w:r>
          </w:p>
        </w:tc>
      </w:tr>
      <w:tr w:rsidR="00B34E48" w:rsidRPr="00C71430" w14:paraId="7FFF7239" w14:textId="77777777" w:rsidTr="006B390F">
        <w:trPr>
          <w:gridAfter w:val="1"/>
          <w:wAfter w:w="12" w:type="dxa"/>
        </w:trPr>
        <w:tc>
          <w:tcPr>
            <w:tcW w:w="3823" w:type="dxa"/>
          </w:tcPr>
          <w:p w14:paraId="4E03B5CE" w14:textId="2A775A91" w:rsidR="00B34E48" w:rsidRPr="00C71430" w:rsidRDefault="00B34E48" w:rsidP="00B34E48">
            <w:pPr>
              <w:rPr>
                <w:rFonts w:ascii="Tahoma" w:hAnsi="Tahoma" w:cs="Tahoma"/>
              </w:rPr>
            </w:pPr>
            <w:r w:rsidRPr="00C71430">
              <w:rPr>
                <w:rFonts w:ascii="Tahoma" w:hAnsi="Tahoma" w:cs="Tahoma"/>
                <w:cs/>
              </w:rPr>
              <w:t xml:space="preserve">รหัสธนาคาร </w:t>
            </w:r>
            <w:r w:rsidRPr="00C71430">
              <w:rPr>
                <w:rFonts w:ascii="Tahoma" w:hAnsi="Tahoma" w:cs="Tahoma"/>
              </w:rPr>
              <w:t>(Bank)</w:t>
            </w:r>
          </w:p>
        </w:tc>
        <w:tc>
          <w:tcPr>
            <w:tcW w:w="6514" w:type="dxa"/>
          </w:tcPr>
          <w:p w14:paraId="7F627A6C" w14:textId="65994F9A" w:rsidR="00B34E48" w:rsidRPr="00C71430" w:rsidRDefault="00555601" w:rsidP="00B34E48">
            <w:pPr>
              <w:rPr>
                <w:rFonts w:ascii="Tahoma" w:hAnsi="Tahoma" w:cs="Tahoma"/>
              </w:rPr>
            </w:pPr>
            <w:r w:rsidRPr="00C71430">
              <w:rPr>
                <w:rFonts w:ascii="Tahoma" w:hAnsi="Tahoma" w:cs="Tahoma"/>
              </w:rPr>
              <w:t>Display s</w:t>
            </w:r>
            <w:r w:rsidR="00B34E48" w:rsidRPr="00C71430">
              <w:rPr>
                <w:rFonts w:ascii="Tahoma" w:hAnsi="Tahoma" w:cs="Tahoma"/>
              </w:rPr>
              <w:t>ending bank</w:t>
            </w:r>
          </w:p>
        </w:tc>
      </w:tr>
      <w:tr w:rsidR="00B34E48" w:rsidRPr="00C71430" w14:paraId="4519897F" w14:textId="77777777" w:rsidTr="006B390F">
        <w:trPr>
          <w:gridAfter w:val="1"/>
          <w:wAfter w:w="12" w:type="dxa"/>
        </w:trPr>
        <w:tc>
          <w:tcPr>
            <w:tcW w:w="3823" w:type="dxa"/>
          </w:tcPr>
          <w:p w14:paraId="05CDF19E" w14:textId="77777777" w:rsidR="00B34E48" w:rsidRPr="00C71430" w:rsidRDefault="00B34E48" w:rsidP="00B34E48">
            <w:pPr>
              <w:rPr>
                <w:rFonts w:ascii="Tahoma" w:hAnsi="Tahoma" w:cs="Tahoma"/>
              </w:rPr>
            </w:pPr>
            <w:r w:rsidRPr="00C71430">
              <w:rPr>
                <w:rFonts w:ascii="Tahoma" w:hAnsi="Tahoma" w:cs="Tahoma"/>
                <w:cs/>
              </w:rPr>
              <w:t xml:space="preserve">รหัสสาขา </w:t>
            </w:r>
            <w:r w:rsidRPr="00C71430">
              <w:rPr>
                <w:rFonts w:ascii="Tahoma" w:hAnsi="Tahoma" w:cs="Tahoma"/>
              </w:rPr>
              <w:t>(Branch)</w:t>
            </w:r>
          </w:p>
        </w:tc>
        <w:tc>
          <w:tcPr>
            <w:tcW w:w="6514" w:type="dxa"/>
          </w:tcPr>
          <w:p w14:paraId="48BAE615" w14:textId="41CC5B5A" w:rsidR="00B34E48" w:rsidRPr="00C71430" w:rsidRDefault="00555601" w:rsidP="00B34E48">
            <w:pPr>
              <w:rPr>
                <w:rFonts w:ascii="Tahoma" w:hAnsi="Tahoma" w:cs="Tahoma"/>
              </w:rPr>
            </w:pPr>
            <w:r w:rsidRPr="00C71430">
              <w:rPr>
                <w:rFonts w:ascii="Tahoma" w:hAnsi="Tahoma" w:cs="Tahoma"/>
              </w:rPr>
              <w:t>Display s</w:t>
            </w:r>
            <w:r w:rsidR="00B34E48" w:rsidRPr="00C71430">
              <w:rPr>
                <w:rFonts w:ascii="Tahoma" w:hAnsi="Tahoma" w:cs="Tahoma"/>
              </w:rPr>
              <w:t>ending branch</w:t>
            </w:r>
            <w:r w:rsidRPr="00C71430">
              <w:rPr>
                <w:rFonts w:ascii="Tahoma" w:hAnsi="Tahoma" w:cs="Tahoma"/>
              </w:rPr>
              <w:t xml:space="preserve"> of bank</w:t>
            </w:r>
          </w:p>
        </w:tc>
      </w:tr>
      <w:tr w:rsidR="00B34E48" w:rsidRPr="00C71430" w14:paraId="524F90C7" w14:textId="77777777" w:rsidTr="006B390F">
        <w:trPr>
          <w:gridAfter w:val="1"/>
          <w:wAfter w:w="12" w:type="dxa"/>
        </w:trPr>
        <w:tc>
          <w:tcPr>
            <w:tcW w:w="3823" w:type="dxa"/>
          </w:tcPr>
          <w:p w14:paraId="1DCF7F1D" w14:textId="328B363D" w:rsidR="00B34E48" w:rsidRPr="00C71430" w:rsidRDefault="00B34E48" w:rsidP="00B34E48">
            <w:pPr>
              <w:rPr>
                <w:rFonts w:ascii="Tahoma" w:hAnsi="Tahoma" w:cs="Tahoma"/>
              </w:rPr>
            </w:pPr>
            <w:r w:rsidRPr="00C71430">
              <w:rPr>
                <w:rFonts w:ascii="Tahoma" w:hAnsi="Tahoma" w:cs="Tahoma"/>
                <w:cs/>
              </w:rPr>
              <w:lastRenderedPageBreak/>
              <w:t xml:space="preserve">เลขที่เช็ค </w:t>
            </w:r>
            <w:r w:rsidRPr="00C71430">
              <w:rPr>
                <w:rFonts w:ascii="Tahoma" w:hAnsi="Tahoma" w:cs="Tahoma"/>
              </w:rPr>
              <w:t>(Cheque number)</w:t>
            </w:r>
          </w:p>
        </w:tc>
        <w:tc>
          <w:tcPr>
            <w:tcW w:w="6514" w:type="dxa"/>
          </w:tcPr>
          <w:p w14:paraId="3C4C330F" w14:textId="5AB59125" w:rsidR="00B34E48" w:rsidRPr="00C71430" w:rsidRDefault="00555601" w:rsidP="00B34E48">
            <w:pPr>
              <w:rPr>
                <w:rFonts w:ascii="Tahoma" w:hAnsi="Tahoma" w:cs="Tahoma"/>
              </w:rPr>
            </w:pPr>
            <w:r w:rsidRPr="00C71430">
              <w:rPr>
                <w:rFonts w:ascii="Tahoma" w:hAnsi="Tahoma" w:cs="Tahoma"/>
              </w:rPr>
              <w:t>Display cheque number</w:t>
            </w:r>
          </w:p>
        </w:tc>
      </w:tr>
      <w:tr w:rsidR="00B34E48" w:rsidRPr="00C71430" w14:paraId="113E5313" w14:textId="77777777" w:rsidTr="006B390F">
        <w:trPr>
          <w:gridAfter w:val="1"/>
          <w:wAfter w:w="12" w:type="dxa"/>
        </w:trPr>
        <w:tc>
          <w:tcPr>
            <w:tcW w:w="3823" w:type="dxa"/>
          </w:tcPr>
          <w:p w14:paraId="51720353" w14:textId="77777777" w:rsidR="00B34E48" w:rsidRPr="00C71430" w:rsidRDefault="00B34E48" w:rsidP="00B34E48">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1DF6699C" w14:textId="2292B06A" w:rsidR="00B34E48" w:rsidRPr="00C71430" w:rsidRDefault="00555601" w:rsidP="00B34E48">
            <w:pPr>
              <w:rPr>
                <w:rFonts w:ascii="Tahoma" w:hAnsi="Tahoma" w:cs="Tahoma"/>
              </w:rPr>
            </w:pPr>
            <w:r w:rsidRPr="00C71430">
              <w:rPr>
                <w:rFonts w:ascii="Tahoma" w:hAnsi="Tahoma" w:cs="Tahoma"/>
              </w:rPr>
              <w:t>Display cheque amount</w:t>
            </w:r>
          </w:p>
        </w:tc>
      </w:tr>
      <w:tr w:rsidR="00555601" w:rsidRPr="00C71430" w14:paraId="0A58DE44" w14:textId="77777777" w:rsidTr="006B390F">
        <w:trPr>
          <w:gridAfter w:val="1"/>
          <w:wAfter w:w="12" w:type="dxa"/>
        </w:trPr>
        <w:tc>
          <w:tcPr>
            <w:tcW w:w="3823" w:type="dxa"/>
          </w:tcPr>
          <w:p w14:paraId="27E5CBD5" w14:textId="04BB4055" w:rsidR="00555601" w:rsidRPr="00C71430" w:rsidRDefault="00555601" w:rsidP="00B34E48">
            <w:pPr>
              <w:rPr>
                <w:rFonts w:ascii="Tahoma" w:hAnsi="Tahoma" w:cs="Tahoma"/>
              </w:rPr>
            </w:pPr>
            <w:r w:rsidRPr="00C71430">
              <w:rPr>
                <w:rFonts w:ascii="Tahoma" w:hAnsi="Tahoma" w:cs="Tahoma"/>
                <w:cs/>
              </w:rPr>
              <w:t xml:space="preserve">รวม </w:t>
            </w:r>
            <w:r w:rsidRPr="00C71430">
              <w:rPr>
                <w:rFonts w:ascii="Tahoma" w:hAnsi="Tahoma" w:cs="Tahoma"/>
              </w:rPr>
              <w:t>(Total)</w:t>
            </w:r>
          </w:p>
        </w:tc>
        <w:tc>
          <w:tcPr>
            <w:tcW w:w="6514" w:type="dxa"/>
          </w:tcPr>
          <w:p w14:paraId="35C965F3" w14:textId="10D928B8" w:rsidR="00555601" w:rsidRPr="00C71430" w:rsidRDefault="00555601" w:rsidP="00B34E48">
            <w:pPr>
              <w:rPr>
                <w:rFonts w:ascii="Tahoma" w:hAnsi="Tahoma" w:cs="Tahoma"/>
                <w:cs/>
              </w:rPr>
            </w:pPr>
            <w:r w:rsidRPr="00C71430">
              <w:rPr>
                <w:rStyle w:val="ts-alignment-element"/>
                <w:rFonts w:ascii="Tahoma" w:hAnsi="Tahoma" w:cs="Tahoma"/>
                <w:lang w:val="en"/>
              </w:rPr>
              <w:t>Displays</w:t>
            </w:r>
            <w:r w:rsidRPr="00C71430">
              <w:rPr>
                <w:rFonts w:ascii="Tahoma" w:hAnsi="Tahoma" w:cs="Tahoma"/>
                <w:lang w:val="en"/>
              </w:rPr>
              <w:t xml:space="preserve"> </w:t>
            </w: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total</w:t>
            </w:r>
            <w:r w:rsidRPr="00C71430">
              <w:rPr>
                <w:rFonts w:ascii="Tahoma" w:hAnsi="Tahoma" w:cs="Tahoma"/>
                <w:lang w:val="en"/>
              </w:rPr>
              <w:t xml:space="preserve"> </w:t>
            </w:r>
            <w:r w:rsidRPr="00C71430">
              <w:rPr>
                <w:rStyle w:val="ts-alignment-element"/>
                <w:rFonts w:ascii="Tahoma" w:hAnsi="Tahoma" w:cs="Tahoma"/>
                <w:lang w:val="en"/>
              </w:rPr>
              <w:t>amount</w:t>
            </w:r>
            <w:r w:rsidRPr="00C71430">
              <w:rPr>
                <w:rStyle w:val="ts-alignment-element"/>
                <w:rFonts w:ascii="Tahoma" w:hAnsi="Tahoma" w:cs="Tahoma"/>
                <w:cs/>
                <w:lang w:val="en"/>
              </w:rPr>
              <w:t xml:space="preserve"> </w:t>
            </w:r>
            <w:r w:rsidRPr="00C71430">
              <w:rPr>
                <w:rStyle w:val="ts-alignment-element"/>
                <w:rFonts w:ascii="Tahoma" w:hAnsi="Tahoma" w:cs="Tahoma"/>
              </w:rPr>
              <w:t xml:space="preserve">of each </w:t>
            </w:r>
            <w:r w:rsidRPr="00C71430">
              <w:rPr>
                <w:rStyle w:val="ts-alignment-element"/>
                <w:rFonts w:ascii="Tahoma" w:hAnsi="Tahoma" w:cs="Tahoma"/>
                <w:lang w:val="en"/>
              </w:rPr>
              <w:t>account</w:t>
            </w:r>
            <w:r w:rsidRPr="00C71430">
              <w:rPr>
                <w:rFonts w:ascii="Tahoma" w:hAnsi="Tahoma" w:cs="Tahoma"/>
                <w:lang w:val="en"/>
              </w:rPr>
              <w:t xml:space="preserve"> </w:t>
            </w:r>
            <w:r w:rsidRPr="00C71430">
              <w:rPr>
                <w:rStyle w:val="ts-alignment-element"/>
                <w:rFonts w:ascii="Tahoma" w:hAnsi="Tahoma" w:cs="Tahoma"/>
                <w:lang w:val="en"/>
              </w:rPr>
              <w:t>number</w:t>
            </w:r>
          </w:p>
        </w:tc>
      </w:tr>
      <w:tr w:rsidR="00555601" w:rsidRPr="00C71430" w14:paraId="65F6D345" w14:textId="77777777" w:rsidTr="006B390F">
        <w:trPr>
          <w:gridAfter w:val="1"/>
          <w:wAfter w:w="12" w:type="dxa"/>
        </w:trPr>
        <w:tc>
          <w:tcPr>
            <w:tcW w:w="3823" w:type="dxa"/>
          </w:tcPr>
          <w:p w14:paraId="0221017D" w14:textId="64080E94" w:rsidR="00555601" w:rsidRPr="00C71430" w:rsidRDefault="00555601" w:rsidP="00B34E48">
            <w:pPr>
              <w:rPr>
                <w:rFonts w:ascii="Tahoma" w:hAnsi="Tahoma" w:cs="Tahoma"/>
              </w:rPr>
            </w:pPr>
            <w:r w:rsidRPr="00C71430">
              <w:rPr>
                <w:rFonts w:ascii="Tahoma" w:hAnsi="Tahoma" w:cs="Tahoma"/>
                <w:cs/>
              </w:rPr>
              <w:t xml:space="preserve">รวมทั้งหมด </w:t>
            </w:r>
            <w:r w:rsidRPr="00C71430">
              <w:rPr>
                <w:rFonts w:ascii="Tahoma" w:hAnsi="Tahoma" w:cs="Tahoma"/>
              </w:rPr>
              <w:t>(Grand total)</w:t>
            </w:r>
          </w:p>
        </w:tc>
        <w:tc>
          <w:tcPr>
            <w:tcW w:w="6514" w:type="dxa"/>
          </w:tcPr>
          <w:p w14:paraId="4742BA6D" w14:textId="1BBC6312" w:rsidR="00555601" w:rsidRPr="00C71430" w:rsidRDefault="00555601" w:rsidP="00B34E48">
            <w:pPr>
              <w:rPr>
                <w:rStyle w:val="ts-alignment-element"/>
                <w:rFonts w:ascii="Tahoma" w:hAnsi="Tahoma" w:cs="Tahoma"/>
              </w:rPr>
            </w:pPr>
            <w:r w:rsidRPr="00C71430">
              <w:rPr>
                <w:rStyle w:val="ts-alignment-element"/>
                <w:rFonts w:ascii="Tahoma" w:hAnsi="Tahoma" w:cs="Tahoma"/>
                <w:lang w:val="en"/>
              </w:rPr>
              <w:t xml:space="preserve">Display grand total </w:t>
            </w:r>
            <w:r w:rsidRPr="00C71430">
              <w:rPr>
                <w:rStyle w:val="ts-alignment-element"/>
                <w:rFonts w:ascii="Tahoma" w:hAnsi="Tahoma" w:cs="Tahoma"/>
              </w:rPr>
              <w:t>number of cheques and amount</w:t>
            </w:r>
          </w:p>
        </w:tc>
      </w:tr>
    </w:tbl>
    <w:p w14:paraId="3BC66E38" w14:textId="77777777" w:rsidR="009E73A2" w:rsidRPr="00C71430" w:rsidRDefault="009E73A2" w:rsidP="009E73A2">
      <w:pPr>
        <w:rPr>
          <w:rFonts w:ascii="Tahoma" w:hAnsi="Tahoma" w:cs="Tahoma"/>
        </w:rPr>
      </w:pPr>
    </w:p>
    <w:p w14:paraId="19244E85" w14:textId="4D7073D9" w:rsidR="007C201E" w:rsidRPr="00C71430" w:rsidRDefault="004B102C" w:rsidP="007C201E">
      <w:pPr>
        <w:jc w:val="center"/>
        <w:rPr>
          <w:rFonts w:ascii="Tahoma" w:hAnsi="Tahoma" w:cs="Tahoma"/>
        </w:rPr>
      </w:pPr>
      <w:r w:rsidRPr="00C71430">
        <w:rPr>
          <w:rFonts w:ascii="Tahoma" w:hAnsi="Tahoma" w:cs="Tahoma"/>
          <w:noProof/>
          <w:cs/>
          <w:lang w:val="en-SG" w:eastAsia="en-SG" w:bidi="ar-SA"/>
        </w:rPr>
        <w:lastRenderedPageBreak/>
        <w:drawing>
          <wp:inline distT="0" distB="0" distL="0" distR="0" wp14:anchorId="4E591EF6" wp14:editId="783BC1CA">
            <wp:extent cx="5358870" cy="7473950"/>
            <wp:effectExtent l="19050" t="19050" r="13335" b="12700"/>
            <wp:docPr id="1724319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0155" cy="7475742"/>
                    </a:xfrm>
                    <a:prstGeom prst="rect">
                      <a:avLst/>
                    </a:prstGeom>
                    <a:noFill/>
                    <a:ln>
                      <a:solidFill>
                        <a:schemeClr val="bg2"/>
                      </a:solidFill>
                    </a:ln>
                  </pic:spPr>
                </pic:pic>
              </a:graphicData>
            </a:graphic>
          </wp:inline>
        </w:drawing>
      </w:r>
    </w:p>
    <w:p w14:paraId="5B7707F4" w14:textId="493A0A35" w:rsidR="00F31A54" w:rsidRPr="00C71430" w:rsidRDefault="00F31A54" w:rsidP="00F31A54">
      <w:pPr>
        <w:pStyle w:val="Heading3"/>
        <w:rPr>
          <w:rFonts w:ascii="Tahoma" w:hAnsi="Tahoma" w:cs="Tahoma"/>
        </w:rPr>
      </w:pPr>
      <w:bookmarkStart w:id="334" w:name="_Toc145230709"/>
      <w:bookmarkStart w:id="335" w:name="_Toc145231112"/>
      <w:r w:rsidRPr="00C71430">
        <w:rPr>
          <w:rFonts w:ascii="Tahoma" w:hAnsi="Tahoma" w:cs="Tahoma"/>
        </w:rPr>
        <w:t>Additional Impacts</w:t>
      </w:r>
      <w:bookmarkEnd w:id="334"/>
      <w:bookmarkEnd w:id="335"/>
    </w:p>
    <w:p w14:paraId="20BCF76B" w14:textId="65EFD303" w:rsidR="00F31A54" w:rsidRPr="00C71430" w:rsidRDefault="00772CCE" w:rsidP="00772CCE">
      <w:pPr>
        <w:ind w:left="360"/>
        <w:rPr>
          <w:rFonts w:ascii="Tahoma" w:hAnsi="Tahoma" w:cs="Tahoma"/>
        </w:rPr>
      </w:pPr>
      <w:r w:rsidRPr="00C71430">
        <w:rPr>
          <w:rFonts w:ascii="Tahoma" w:hAnsi="Tahoma" w:cs="Tahoma"/>
        </w:rPr>
        <w:t>Not Applicable.</w:t>
      </w:r>
    </w:p>
    <w:p w14:paraId="706731AE" w14:textId="77777777" w:rsidR="00AF19E0" w:rsidRPr="00C71430" w:rsidRDefault="00AF19E0" w:rsidP="00772CCE">
      <w:pPr>
        <w:ind w:left="360"/>
        <w:rPr>
          <w:rFonts w:ascii="Tahoma" w:hAnsi="Tahoma" w:cs="Tahoma"/>
        </w:rPr>
      </w:pPr>
    </w:p>
    <w:p w14:paraId="3947F634" w14:textId="6C13AF28" w:rsidR="00F31A54" w:rsidRPr="00C71430" w:rsidRDefault="00F31A54" w:rsidP="00F31A54">
      <w:pPr>
        <w:pStyle w:val="Heading2"/>
        <w:rPr>
          <w:rFonts w:ascii="Tahoma" w:hAnsi="Tahoma" w:cs="Tahoma"/>
        </w:rPr>
      </w:pPr>
      <w:bookmarkStart w:id="336" w:name="_Toc145230710"/>
      <w:bookmarkStart w:id="337" w:name="_Toc145231113"/>
      <w:r w:rsidRPr="00C71430">
        <w:rPr>
          <w:rFonts w:ascii="Tahoma" w:hAnsi="Tahoma" w:cs="Tahoma"/>
        </w:rPr>
        <w:lastRenderedPageBreak/>
        <w:t>Not Post Cheque Report</w:t>
      </w:r>
      <w:bookmarkEnd w:id="336"/>
      <w:bookmarkEnd w:id="337"/>
    </w:p>
    <w:p w14:paraId="6C933978"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5026"/>
        <w:gridCol w:w="5027"/>
      </w:tblGrid>
      <w:tr w:rsidR="008928CB" w:rsidRPr="00C71430" w14:paraId="38374118" w14:textId="77777777" w:rsidTr="006B390F">
        <w:tc>
          <w:tcPr>
            <w:tcW w:w="5026" w:type="dxa"/>
          </w:tcPr>
          <w:p w14:paraId="345EF953" w14:textId="21F88B82" w:rsidR="008928CB" w:rsidRPr="00C71430" w:rsidRDefault="00A52554" w:rsidP="006B390F">
            <w:pPr>
              <w:rPr>
                <w:rFonts w:ascii="Tahoma" w:hAnsi="Tahoma" w:cs="Tahoma"/>
              </w:rPr>
            </w:pPr>
            <w:r w:rsidRPr="00C71430">
              <w:rPr>
                <w:rFonts w:ascii="Tahoma" w:hAnsi="Tahoma" w:cs="Tahoma"/>
              </w:rPr>
              <w:t xml:space="preserve">DPS-75 </w:t>
            </w:r>
            <w:r w:rsidR="008928CB" w:rsidRPr="00C71430">
              <w:rPr>
                <w:rFonts w:ascii="Tahoma" w:hAnsi="Tahoma" w:cs="Tahoma"/>
                <w:cs/>
              </w:rPr>
              <w:t xml:space="preserve">สร้างรายงานเช็คที่ไม่สามารถ </w:t>
            </w:r>
            <w:r w:rsidR="008928CB" w:rsidRPr="00C71430">
              <w:rPr>
                <w:rFonts w:ascii="Tahoma" w:hAnsi="Tahoma" w:cs="Tahoma"/>
              </w:rPr>
              <w:t>Post Auto</w:t>
            </w:r>
          </w:p>
        </w:tc>
        <w:tc>
          <w:tcPr>
            <w:tcW w:w="5027" w:type="dxa"/>
          </w:tcPr>
          <w:p w14:paraId="417BD50D" w14:textId="77777777" w:rsidR="008928CB" w:rsidRPr="00C71430" w:rsidRDefault="008928CB" w:rsidP="006B390F">
            <w:pPr>
              <w:rPr>
                <w:rFonts w:ascii="Tahoma" w:hAnsi="Tahoma" w:cs="Tahoma"/>
              </w:rPr>
            </w:pPr>
            <w:r w:rsidRPr="00C71430">
              <w:rPr>
                <w:rFonts w:ascii="Tahoma" w:hAnsi="Tahoma" w:cs="Tahoma"/>
              </w:rPr>
              <w:t xml:space="preserve">Able to create a </w:t>
            </w:r>
            <w:proofErr w:type="spellStart"/>
            <w:r w:rsidRPr="00C71430">
              <w:rPr>
                <w:rFonts w:ascii="Tahoma" w:hAnsi="Tahoma" w:cs="Tahoma"/>
              </w:rPr>
              <w:t>unauto</w:t>
            </w:r>
            <w:proofErr w:type="spellEnd"/>
            <w:r w:rsidRPr="00C71430">
              <w:rPr>
                <w:rFonts w:ascii="Tahoma" w:hAnsi="Tahoma" w:cs="Tahoma"/>
              </w:rPr>
              <w:t xml:space="preserve"> post </w:t>
            </w:r>
            <w:proofErr w:type="spellStart"/>
            <w:r w:rsidRPr="00C71430">
              <w:rPr>
                <w:rFonts w:ascii="Tahoma" w:hAnsi="Tahoma" w:cs="Tahoma"/>
              </w:rPr>
              <w:t>cheque</w:t>
            </w:r>
            <w:proofErr w:type="spellEnd"/>
            <w:r w:rsidRPr="00C71430">
              <w:rPr>
                <w:rFonts w:ascii="Tahoma" w:hAnsi="Tahoma" w:cs="Tahoma"/>
              </w:rPr>
              <w:t xml:space="preserve"> report</w:t>
            </w:r>
          </w:p>
          <w:p w14:paraId="3A8FC2F7" w14:textId="77777777" w:rsidR="00AF19E0" w:rsidRPr="00C71430" w:rsidRDefault="00AF19E0" w:rsidP="006B390F">
            <w:pPr>
              <w:rPr>
                <w:rFonts w:ascii="Tahoma" w:hAnsi="Tahoma" w:cs="Tahoma"/>
              </w:rPr>
            </w:pPr>
          </w:p>
        </w:tc>
      </w:tr>
    </w:tbl>
    <w:p w14:paraId="05A63BEF" w14:textId="77777777" w:rsidR="008928CB" w:rsidRPr="00C71430" w:rsidRDefault="008928CB" w:rsidP="008928CB">
      <w:pPr>
        <w:rPr>
          <w:rFonts w:ascii="Tahoma" w:hAnsi="Tahoma" w:cs="Tahoma"/>
        </w:rPr>
      </w:pPr>
    </w:p>
    <w:p w14:paraId="0DADB371" w14:textId="77777777" w:rsidR="00F31A54" w:rsidRPr="00C71430" w:rsidRDefault="00F31A54" w:rsidP="00F31A54">
      <w:pPr>
        <w:pStyle w:val="Heading3"/>
        <w:rPr>
          <w:rFonts w:ascii="Tahoma" w:hAnsi="Tahoma" w:cs="Tahoma"/>
        </w:rPr>
      </w:pPr>
      <w:bookmarkStart w:id="338" w:name="_Toc145230711"/>
      <w:bookmarkStart w:id="339" w:name="_Toc145231114"/>
      <w:r w:rsidRPr="00C71430">
        <w:rPr>
          <w:rFonts w:ascii="Tahoma" w:hAnsi="Tahoma" w:cs="Tahoma"/>
        </w:rPr>
        <w:t>Purpose</w:t>
      </w:r>
      <w:bookmarkEnd w:id="338"/>
      <w:bookmarkEnd w:id="339"/>
    </w:p>
    <w:p w14:paraId="6AE0D916" w14:textId="0BC3591B" w:rsidR="00DC0381" w:rsidRPr="00C71430" w:rsidRDefault="00DC0381" w:rsidP="00DC0381">
      <w:pPr>
        <w:shd w:val="clear" w:color="auto" w:fill="FDFDFD"/>
        <w:ind w:left="360"/>
        <w:rPr>
          <w:rFonts w:ascii="Tahoma" w:hAnsi="Tahoma" w:cs="Tahoma"/>
        </w:rPr>
      </w:pPr>
      <w:r w:rsidRPr="00C71430">
        <w:rPr>
          <w:rFonts w:ascii="Tahoma" w:hAnsi="Tahoma" w:cs="Tahoma"/>
        </w:rPr>
        <w:t xml:space="preserve">The purpose is </w:t>
      </w:r>
      <w:r w:rsidRPr="00C71430">
        <w:rPr>
          <w:rFonts w:ascii="Tahoma" w:hAnsi="Tahoma" w:cs="Tahoma"/>
          <w:lang w:val="en"/>
        </w:rPr>
        <w:t xml:space="preserve">to provide </w:t>
      </w:r>
      <w:r w:rsidRPr="00C71430">
        <w:rPr>
          <w:rFonts w:ascii="Tahoma" w:hAnsi="Tahoma" w:cs="Tahoma"/>
        </w:rPr>
        <w:t xml:space="preserve">Post Cheque Report </w:t>
      </w:r>
      <w:r w:rsidRPr="00C71430">
        <w:rPr>
          <w:rFonts w:ascii="Tahoma" w:hAnsi="Tahoma" w:cs="Tahoma"/>
          <w:lang w:val="en"/>
        </w:rPr>
        <w:t xml:space="preserve">only </w:t>
      </w:r>
      <w:r w:rsidR="000820EB" w:rsidRPr="00C71430">
        <w:rPr>
          <w:rFonts w:ascii="Tahoma" w:hAnsi="Tahoma" w:cs="Tahoma"/>
          <w:lang w:val="en"/>
        </w:rPr>
        <w:t>un</w:t>
      </w:r>
      <w:r w:rsidRPr="00C71430">
        <w:rPr>
          <w:rFonts w:ascii="Tahoma" w:hAnsi="Tahoma" w:cs="Tahoma"/>
          <w:lang w:val="en"/>
        </w:rPr>
        <w:t>successful processed from ICAS.</w:t>
      </w:r>
    </w:p>
    <w:p w14:paraId="1A5E35D8" w14:textId="77777777" w:rsidR="008F1D94" w:rsidRPr="00C71430" w:rsidRDefault="008F1D94" w:rsidP="008F1D94">
      <w:pPr>
        <w:rPr>
          <w:rFonts w:ascii="Tahoma" w:hAnsi="Tahoma" w:cs="Tahoma"/>
          <w:lang w:val="en"/>
        </w:rPr>
      </w:pPr>
    </w:p>
    <w:p w14:paraId="5BC99C0A" w14:textId="77777777" w:rsidR="00F31A54" w:rsidRPr="00C71430" w:rsidRDefault="00F31A54" w:rsidP="00F31A54">
      <w:pPr>
        <w:pStyle w:val="Heading3"/>
        <w:rPr>
          <w:rFonts w:ascii="Tahoma" w:hAnsi="Tahoma" w:cs="Tahoma"/>
        </w:rPr>
      </w:pPr>
      <w:bookmarkStart w:id="340" w:name="_Toc145230712"/>
      <w:bookmarkStart w:id="341" w:name="_Toc145231115"/>
      <w:r w:rsidRPr="00C71430">
        <w:rPr>
          <w:rFonts w:ascii="Tahoma" w:hAnsi="Tahoma" w:cs="Tahoma"/>
        </w:rPr>
        <w:t>Background</w:t>
      </w:r>
      <w:bookmarkEnd w:id="340"/>
      <w:bookmarkEnd w:id="341"/>
    </w:p>
    <w:p w14:paraId="066D7847" w14:textId="3F3C31E4" w:rsidR="000820EB" w:rsidRPr="00C71430" w:rsidRDefault="000820EB" w:rsidP="000820EB">
      <w:pPr>
        <w:spacing w:after="240"/>
        <w:ind w:firstLine="720"/>
        <w:rPr>
          <w:rFonts w:ascii="Tahoma" w:hAnsi="Tahoma" w:cs="Tahoma"/>
        </w:rPr>
      </w:pPr>
      <w:r w:rsidRPr="00C71430">
        <w:rPr>
          <w:rFonts w:ascii="Tahoma" w:hAnsi="Tahoma" w:cs="Tahoma"/>
        </w:rPr>
        <w:t xml:space="preserve">12.2.1 EXIM Current Business Practice (as-is) </w:t>
      </w:r>
    </w:p>
    <w:p w14:paraId="30ABFE7B" w14:textId="59138F05" w:rsidR="000820EB" w:rsidRPr="00C71430" w:rsidRDefault="00F73CC4">
      <w:pPr>
        <w:pStyle w:val="ListParagraph"/>
        <w:numPr>
          <w:ilvl w:val="0"/>
          <w:numId w:val="11"/>
        </w:numPr>
        <w:rPr>
          <w:rFonts w:ascii="Tahoma" w:hAnsi="Tahoma" w:cs="Tahoma"/>
        </w:rPr>
      </w:pPr>
      <w:r w:rsidRPr="00C71430">
        <w:rPr>
          <w:rFonts w:ascii="Tahoma" w:hAnsi="Tahoma" w:cs="Tahoma"/>
        </w:rPr>
        <w:t xml:space="preserve">Not </w:t>
      </w:r>
      <w:r w:rsidR="000820EB" w:rsidRPr="00C71430">
        <w:rPr>
          <w:rFonts w:ascii="Tahoma" w:hAnsi="Tahoma" w:cs="Tahoma"/>
        </w:rPr>
        <w:t>Post Cheque Report provided by AS/400.</w:t>
      </w:r>
    </w:p>
    <w:p w14:paraId="4B2B5F0B" w14:textId="476BAF55" w:rsidR="00D43F90" w:rsidRPr="00C71430" w:rsidRDefault="00D43F90">
      <w:pPr>
        <w:pStyle w:val="ListParagraph"/>
        <w:numPr>
          <w:ilvl w:val="0"/>
          <w:numId w:val="11"/>
        </w:numPr>
        <w:rPr>
          <w:rFonts w:ascii="Tahoma" w:hAnsi="Tahoma" w:cs="Tahoma"/>
        </w:rPr>
      </w:pPr>
      <w:r w:rsidRPr="00C71430">
        <w:rPr>
          <w:rFonts w:ascii="Tahoma" w:hAnsi="Tahoma" w:cs="Tahoma"/>
        </w:rPr>
        <w:t>Online report</w:t>
      </w:r>
    </w:p>
    <w:p w14:paraId="514E817C" w14:textId="77777777" w:rsidR="000820EB" w:rsidRPr="00C71430" w:rsidRDefault="000820EB" w:rsidP="000820EB">
      <w:pPr>
        <w:ind w:left="720"/>
        <w:rPr>
          <w:rFonts w:ascii="Tahoma" w:hAnsi="Tahoma" w:cs="Tahoma"/>
        </w:rPr>
      </w:pPr>
    </w:p>
    <w:p w14:paraId="4BCA52DB" w14:textId="1BCF3875" w:rsidR="000820EB" w:rsidRPr="00C71430" w:rsidRDefault="000820EB" w:rsidP="000820EB">
      <w:pPr>
        <w:spacing w:after="240"/>
        <w:ind w:left="720"/>
        <w:rPr>
          <w:rFonts w:ascii="Tahoma" w:hAnsi="Tahoma" w:cs="Tahoma"/>
        </w:rPr>
      </w:pPr>
      <w:r w:rsidRPr="00C71430">
        <w:rPr>
          <w:rFonts w:ascii="Tahoma" w:hAnsi="Tahoma" w:cs="Tahoma"/>
        </w:rPr>
        <w:t>12.2.2 CBS9 Current Functionality</w:t>
      </w:r>
    </w:p>
    <w:p w14:paraId="600D2426" w14:textId="77777777" w:rsidR="00127106" w:rsidRPr="00C71430" w:rsidRDefault="00127106">
      <w:pPr>
        <w:pStyle w:val="ListParagraph"/>
        <w:numPr>
          <w:ilvl w:val="0"/>
          <w:numId w:val="11"/>
        </w:numPr>
        <w:rPr>
          <w:rFonts w:ascii="Tahoma" w:hAnsi="Tahoma" w:cs="Tahoma"/>
          <w:lang w:val="en"/>
        </w:rPr>
      </w:pPr>
      <w:r w:rsidRPr="00C71430">
        <w:rPr>
          <w:rFonts w:ascii="Tahoma" w:hAnsi="Tahoma" w:cs="Tahoma"/>
          <w:lang w:val="en"/>
        </w:rPr>
        <w:t>Checking CBS9 report.</w:t>
      </w:r>
    </w:p>
    <w:p w14:paraId="54807B75" w14:textId="77777777" w:rsidR="00127106" w:rsidRPr="00C71430" w:rsidRDefault="00127106" w:rsidP="00127106">
      <w:pPr>
        <w:pStyle w:val="ListParagraph"/>
        <w:ind w:left="1440"/>
        <w:rPr>
          <w:rFonts w:ascii="Tahoma" w:hAnsi="Tahoma" w:cs="Tahoma"/>
          <w:lang w:val="en"/>
        </w:rPr>
      </w:pPr>
    </w:p>
    <w:p w14:paraId="607408FE" w14:textId="77777777" w:rsidR="00F31A54" w:rsidRPr="00C71430" w:rsidRDefault="00F31A54" w:rsidP="00F31A54">
      <w:pPr>
        <w:pStyle w:val="Heading3"/>
        <w:rPr>
          <w:rFonts w:ascii="Tahoma" w:hAnsi="Tahoma" w:cs="Tahoma"/>
        </w:rPr>
      </w:pPr>
      <w:bookmarkStart w:id="342" w:name="_Toc145230713"/>
      <w:bookmarkStart w:id="343" w:name="_Toc145231116"/>
      <w:r w:rsidRPr="00C71430">
        <w:rPr>
          <w:rFonts w:ascii="Tahoma" w:hAnsi="Tahoma" w:cs="Tahoma"/>
        </w:rPr>
        <w:t>Supported Sample Transaction and Case from Customer</w:t>
      </w:r>
      <w:bookmarkEnd w:id="342"/>
      <w:bookmarkEnd w:id="343"/>
    </w:p>
    <w:p w14:paraId="7E854356" w14:textId="77777777" w:rsidR="000820EB" w:rsidRPr="00C71430" w:rsidRDefault="000820EB" w:rsidP="000820EB">
      <w:pPr>
        <w:rPr>
          <w:rFonts w:ascii="Tahoma" w:hAnsi="Tahoma" w:cs="Tahoma"/>
        </w:rPr>
      </w:pPr>
    </w:p>
    <w:p w14:paraId="10255CE2" w14:textId="2058E2AB" w:rsidR="000820EB" w:rsidRPr="00C71430" w:rsidRDefault="000820EB" w:rsidP="000820EB">
      <w:pPr>
        <w:rPr>
          <w:rFonts w:ascii="Tahoma" w:hAnsi="Tahoma" w:cs="Tahoma"/>
        </w:rPr>
      </w:pPr>
      <w:r w:rsidRPr="00C71430">
        <w:rPr>
          <w:rFonts w:ascii="Tahoma" w:hAnsi="Tahoma" w:cs="Tahoma"/>
          <w:noProof/>
          <w:lang w:val="en-SG" w:eastAsia="en-SG" w:bidi="ar-SA"/>
        </w:rPr>
        <w:drawing>
          <wp:inline distT="0" distB="0" distL="0" distR="0" wp14:anchorId="0CFC783D" wp14:editId="73C38455">
            <wp:extent cx="6390005" cy="2867025"/>
            <wp:effectExtent l="19050" t="19050" r="10795" b="28575"/>
            <wp:docPr id="98973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0022" name=""/>
                    <pic:cNvPicPr/>
                  </pic:nvPicPr>
                  <pic:blipFill>
                    <a:blip r:embed="rId87"/>
                    <a:stretch>
                      <a:fillRect/>
                    </a:stretch>
                  </pic:blipFill>
                  <pic:spPr>
                    <a:xfrm>
                      <a:off x="0" y="0"/>
                      <a:ext cx="6390005" cy="2867025"/>
                    </a:xfrm>
                    <a:prstGeom prst="rect">
                      <a:avLst/>
                    </a:prstGeom>
                    <a:ln>
                      <a:solidFill>
                        <a:schemeClr val="bg1">
                          <a:lumMod val="75000"/>
                        </a:schemeClr>
                      </a:solidFill>
                    </a:ln>
                  </pic:spPr>
                </pic:pic>
              </a:graphicData>
            </a:graphic>
          </wp:inline>
        </w:drawing>
      </w:r>
    </w:p>
    <w:p w14:paraId="5E89DE8D" w14:textId="77777777" w:rsidR="00F31A54" w:rsidRPr="00C71430" w:rsidRDefault="00F31A54" w:rsidP="00F31A54">
      <w:pPr>
        <w:pStyle w:val="Heading3"/>
        <w:rPr>
          <w:rFonts w:ascii="Tahoma" w:hAnsi="Tahoma" w:cs="Tahoma"/>
        </w:rPr>
      </w:pPr>
      <w:bookmarkStart w:id="344" w:name="_Toc145230714"/>
      <w:bookmarkStart w:id="345" w:name="_Toc145231117"/>
      <w:r w:rsidRPr="00C71430">
        <w:rPr>
          <w:rFonts w:ascii="Tahoma" w:hAnsi="Tahoma" w:cs="Tahoma"/>
        </w:rPr>
        <w:t>Menu Modification</w:t>
      </w:r>
      <w:bookmarkEnd w:id="344"/>
      <w:bookmarkEnd w:id="345"/>
    </w:p>
    <w:p w14:paraId="1E1D3830" w14:textId="438C1F95" w:rsidR="000820EB" w:rsidRPr="00C71430" w:rsidRDefault="000820EB" w:rsidP="000820EB">
      <w:pPr>
        <w:ind w:left="360"/>
        <w:rPr>
          <w:rFonts w:ascii="Tahoma" w:hAnsi="Tahoma" w:cs="Tahoma"/>
        </w:rPr>
      </w:pPr>
      <w:r w:rsidRPr="00C71430">
        <w:rPr>
          <w:rFonts w:ascii="Tahoma" w:hAnsi="Tahoma" w:cs="Tahoma"/>
        </w:rPr>
        <w:t>Not Applicable</w:t>
      </w:r>
    </w:p>
    <w:p w14:paraId="590AB3DB" w14:textId="77777777" w:rsidR="000820EB" w:rsidRPr="00C71430" w:rsidRDefault="000820EB" w:rsidP="000820EB">
      <w:pPr>
        <w:ind w:left="360"/>
        <w:rPr>
          <w:rFonts w:ascii="Tahoma" w:hAnsi="Tahoma" w:cs="Tahoma"/>
        </w:rPr>
      </w:pPr>
    </w:p>
    <w:p w14:paraId="6A2B9EBD" w14:textId="77777777" w:rsidR="00F31A54" w:rsidRPr="00C71430" w:rsidRDefault="00F31A54" w:rsidP="00F31A54">
      <w:pPr>
        <w:pStyle w:val="Heading3"/>
        <w:rPr>
          <w:rFonts w:ascii="Tahoma" w:hAnsi="Tahoma" w:cs="Tahoma"/>
        </w:rPr>
      </w:pPr>
      <w:bookmarkStart w:id="346" w:name="_Toc145230715"/>
      <w:bookmarkStart w:id="347" w:name="_Toc145231118"/>
      <w:r w:rsidRPr="00C71430">
        <w:rPr>
          <w:rFonts w:ascii="Tahoma" w:hAnsi="Tahoma" w:cs="Tahoma"/>
        </w:rPr>
        <w:lastRenderedPageBreak/>
        <w:t>Screen Layout and Data Sheet</w:t>
      </w:r>
      <w:bookmarkEnd w:id="346"/>
      <w:bookmarkEnd w:id="347"/>
    </w:p>
    <w:p w14:paraId="4E0A1AB2" w14:textId="4D96B9D1" w:rsidR="000820EB" w:rsidRPr="00C71430" w:rsidRDefault="000820EB" w:rsidP="000820EB">
      <w:pPr>
        <w:ind w:left="360"/>
        <w:rPr>
          <w:rFonts w:ascii="Tahoma" w:hAnsi="Tahoma" w:cs="Tahoma"/>
        </w:rPr>
      </w:pPr>
      <w:r w:rsidRPr="00C71430">
        <w:rPr>
          <w:rFonts w:ascii="Tahoma" w:hAnsi="Tahoma" w:cs="Tahoma"/>
        </w:rPr>
        <w:t>Not Applicable.</w:t>
      </w:r>
    </w:p>
    <w:p w14:paraId="2675987F" w14:textId="77777777" w:rsidR="00F31A54" w:rsidRPr="00C71430" w:rsidRDefault="00F31A54" w:rsidP="00F31A54">
      <w:pPr>
        <w:pStyle w:val="Heading3"/>
        <w:rPr>
          <w:rFonts w:ascii="Tahoma" w:hAnsi="Tahoma" w:cs="Tahoma"/>
        </w:rPr>
      </w:pPr>
      <w:bookmarkStart w:id="348" w:name="_Toc145230716"/>
      <w:bookmarkStart w:id="349" w:name="_Toc145231119"/>
      <w:r w:rsidRPr="00C71430">
        <w:rPr>
          <w:rFonts w:ascii="Tahoma" w:hAnsi="Tahoma" w:cs="Tahoma"/>
        </w:rPr>
        <w:t>Business Rule / Business Logic</w:t>
      </w:r>
      <w:bookmarkEnd w:id="348"/>
      <w:bookmarkEnd w:id="349"/>
    </w:p>
    <w:p w14:paraId="0E888B71" w14:textId="7B8E6488" w:rsidR="000820EB" w:rsidRPr="00C71430" w:rsidRDefault="000820EB">
      <w:pPr>
        <w:pStyle w:val="ListParagraph"/>
        <w:numPr>
          <w:ilvl w:val="0"/>
          <w:numId w:val="13"/>
        </w:numPr>
        <w:shd w:val="clear" w:color="auto" w:fill="FDFDFD"/>
        <w:ind w:left="1418" w:hanging="284"/>
        <w:rPr>
          <w:rFonts w:ascii="Tahoma" w:hAnsi="Tahoma" w:cs="Tahoma"/>
        </w:rPr>
      </w:pPr>
      <w:r w:rsidRPr="00C71430">
        <w:rPr>
          <w:rFonts w:ascii="Tahoma" w:hAnsi="Tahoma" w:cs="Tahoma"/>
        </w:rPr>
        <w:t>System</w:t>
      </w:r>
      <w:r w:rsidR="00F70B06" w:rsidRPr="00C71430">
        <w:rPr>
          <w:rFonts w:ascii="Tahoma" w:hAnsi="Tahoma" w:cs="Tahoma"/>
        </w:rPr>
        <w:t xml:space="preserve"> </w:t>
      </w:r>
      <w:r w:rsidRPr="00C71430">
        <w:rPr>
          <w:rFonts w:ascii="Tahoma" w:hAnsi="Tahoma" w:cs="Tahoma"/>
          <w:lang w:val="en"/>
        </w:rPr>
        <w:t>provide Not Post Cheque Report and separate by client branch</w:t>
      </w:r>
      <w:r w:rsidRPr="00C71430">
        <w:rPr>
          <w:rFonts w:ascii="Tahoma" w:hAnsi="Tahoma" w:cs="Tahoma"/>
          <w:cs/>
          <w:lang w:val="en"/>
        </w:rPr>
        <w:t xml:space="preserve"> </w:t>
      </w:r>
      <w:r w:rsidRPr="00C71430">
        <w:rPr>
          <w:rFonts w:ascii="Tahoma" w:hAnsi="Tahoma" w:cs="Tahoma"/>
        </w:rPr>
        <w:t>which unsuccessful processed transaction in CBS9 from ICAS.</w:t>
      </w:r>
    </w:p>
    <w:p w14:paraId="3BF59AEB" w14:textId="613E9A19" w:rsidR="0093262F" w:rsidRPr="00C71430" w:rsidRDefault="0093262F">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p>
    <w:p w14:paraId="0B046F3F" w14:textId="442C75CA" w:rsidR="00920176" w:rsidRPr="00C71430" w:rsidRDefault="00920176">
      <w:pPr>
        <w:pStyle w:val="ListParagraph"/>
        <w:numPr>
          <w:ilvl w:val="0"/>
          <w:numId w:val="13"/>
        </w:numPr>
        <w:shd w:val="clear" w:color="auto" w:fill="FDFDFD"/>
        <w:ind w:left="1418" w:hanging="284"/>
        <w:rPr>
          <w:rFonts w:ascii="Tahoma" w:hAnsi="Tahoma" w:cs="Tahoma"/>
        </w:rPr>
      </w:pPr>
      <w:r w:rsidRPr="00C71430">
        <w:rPr>
          <w:rFonts w:ascii="Tahoma" w:hAnsi="Tahoma" w:cs="Tahoma"/>
          <w:color w:val="FF0000"/>
        </w:rPr>
        <w:t>The report will be update when transaction process have been completed.</w:t>
      </w:r>
    </w:p>
    <w:p w14:paraId="0B1A645A" w14:textId="77777777" w:rsidR="000820EB" w:rsidRPr="00C71430" w:rsidRDefault="000820EB" w:rsidP="000820EB">
      <w:pPr>
        <w:rPr>
          <w:rFonts w:ascii="Tahoma" w:hAnsi="Tahoma" w:cs="Tahoma"/>
        </w:rPr>
      </w:pPr>
    </w:p>
    <w:p w14:paraId="0867FFD4" w14:textId="77777777" w:rsidR="00F31A54" w:rsidRPr="00C71430" w:rsidRDefault="00F31A54" w:rsidP="00F31A54">
      <w:pPr>
        <w:pStyle w:val="Heading3"/>
        <w:rPr>
          <w:rFonts w:ascii="Tahoma" w:hAnsi="Tahoma" w:cs="Tahoma"/>
        </w:rPr>
      </w:pPr>
      <w:bookmarkStart w:id="350" w:name="_Toc145230717"/>
      <w:bookmarkStart w:id="351" w:name="_Toc145231120"/>
      <w:r w:rsidRPr="00C71430">
        <w:rPr>
          <w:rFonts w:ascii="Tahoma" w:hAnsi="Tahoma" w:cs="Tahoma"/>
        </w:rPr>
        <w:t>To-be Process</w:t>
      </w:r>
      <w:bookmarkEnd w:id="350"/>
      <w:bookmarkEnd w:id="351"/>
    </w:p>
    <w:p w14:paraId="5E9ADD82" w14:textId="568199E6" w:rsidR="000820EB" w:rsidRPr="00C71430" w:rsidRDefault="000820EB" w:rsidP="000820EB">
      <w:pPr>
        <w:ind w:left="360"/>
        <w:rPr>
          <w:rFonts w:ascii="Tahoma" w:hAnsi="Tahoma" w:cs="Tahoma"/>
        </w:rPr>
      </w:pPr>
      <w:r w:rsidRPr="00C71430">
        <w:rPr>
          <w:rFonts w:ascii="Tahoma" w:hAnsi="Tahoma" w:cs="Tahoma"/>
        </w:rPr>
        <w:t>The system retri</w:t>
      </w:r>
      <w:r w:rsidR="00127106" w:rsidRPr="00C71430">
        <w:rPr>
          <w:rFonts w:ascii="Tahoma" w:hAnsi="Tahoma" w:cs="Tahoma"/>
        </w:rPr>
        <w:t>e</w:t>
      </w:r>
      <w:r w:rsidRPr="00C71430">
        <w:rPr>
          <w:rFonts w:ascii="Tahoma" w:hAnsi="Tahoma" w:cs="Tahoma"/>
        </w:rPr>
        <w:t>ves the unsuccessful processed transaction in CBS9 from ICAS which can be sep</w:t>
      </w:r>
      <w:r w:rsidR="00127106" w:rsidRPr="00C71430">
        <w:rPr>
          <w:rFonts w:ascii="Tahoma" w:hAnsi="Tahoma" w:cs="Tahoma"/>
        </w:rPr>
        <w:t>a</w:t>
      </w:r>
      <w:r w:rsidRPr="00C71430">
        <w:rPr>
          <w:rFonts w:ascii="Tahoma" w:hAnsi="Tahoma" w:cs="Tahoma"/>
        </w:rPr>
        <w:t>rated by client branch.</w:t>
      </w:r>
    </w:p>
    <w:p w14:paraId="76309BAA" w14:textId="77777777" w:rsidR="000820EB" w:rsidRPr="00C71430" w:rsidRDefault="000820EB" w:rsidP="000820EB">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0820EB" w:rsidRPr="00C71430" w14:paraId="4B1C532F" w14:textId="77777777" w:rsidTr="006B390F">
        <w:trPr>
          <w:jc w:val="center"/>
        </w:trPr>
        <w:tc>
          <w:tcPr>
            <w:tcW w:w="3103" w:type="dxa"/>
            <w:shd w:val="clear" w:color="auto" w:fill="CCECFF"/>
          </w:tcPr>
          <w:p w14:paraId="41D0C7FC" w14:textId="77777777" w:rsidR="000820EB" w:rsidRPr="00C71430" w:rsidRDefault="000820EB" w:rsidP="006B390F">
            <w:pPr>
              <w:rPr>
                <w:rFonts w:ascii="Tahoma" w:hAnsi="Tahoma" w:cs="Tahoma"/>
              </w:rPr>
            </w:pPr>
            <w:r w:rsidRPr="00C71430">
              <w:rPr>
                <w:rFonts w:ascii="Tahoma" w:hAnsi="Tahoma" w:cs="Tahoma"/>
              </w:rPr>
              <w:t>Paper size</w:t>
            </w:r>
          </w:p>
        </w:tc>
        <w:tc>
          <w:tcPr>
            <w:tcW w:w="6230" w:type="dxa"/>
          </w:tcPr>
          <w:p w14:paraId="0194F8E0" w14:textId="77777777" w:rsidR="000820EB" w:rsidRPr="00C71430" w:rsidRDefault="000820EB" w:rsidP="006B390F">
            <w:pPr>
              <w:rPr>
                <w:rFonts w:ascii="Tahoma" w:hAnsi="Tahoma" w:cs="Tahoma"/>
              </w:rPr>
            </w:pPr>
            <w:r w:rsidRPr="00C71430">
              <w:rPr>
                <w:rFonts w:ascii="Tahoma" w:hAnsi="Tahoma" w:cs="Tahoma"/>
              </w:rPr>
              <w:t>A4</w:t>
            </w:r>
          </w:p>
        </w:tc>
      </w:tr>
      <w:tr w:rsidR="000820EB" w:rsidRPr="00C71430" w14:paraId="0E36BDEB" w14:textId="77777777" w:rsidTr="006B390F">
        <w:trPr>
          <w:jc w:val="center"/>
        </w:trPr>
        <w:tc>
          <w:tcPr>
            <w:tcW w:w="3103" w:type="dxa"/>
            <w:shd w:val="clear" w:color="auto" w:fill="CCECFF"/>
          </w:tcPr>
          <w:p w14:paraId="18B0198E" w14:textId="77777777" w:rsidR="000820EB" w:rsidRPr="00C71430" w:rsidRDefault="000820EB" w:rsidP="006B390F">
            <w:pPr>
              <w:rPr>
                <w:rFonts w:ascii="Tahoma" w:hAnsi="Tahoma" w:cs="Tahoma"/>
              </w:rPr>
            </w:pPr>
            <w:r w:rsidRPr="00C71430">
              <w:rPr>
                <w:rFonts w:ascii="Tahoma" w:hAnsi="Tahoma" w:cs="Tahoma"/>
              </w:rPr>
              <w:t>Reprinting require</w:t>
            </w:r>
          </w:p>
        </w:tc>
        <w:tc>
          <w:tcPr>
            <w:tcW w:w="6230" w:type="dxa"/>
          </w:tcPr>
          <w:p w14:paraId="36D1159B" w14:textId="77777777" w:rsidR="000820EB" w:rsidRPr="00C71430" w:rsidRDefault="000820EB" w:rsidP="006B390F">
            <w:pPr>
              <w:rPr>
                <w:rFonts w:ascii="Tahoma" w:hAnsi="Tahoma" w:cs="Tahoma"/>
              </w:rPr>
            </w:pPr>
            <w:r w:rsidRPr="00C71430">
              <w:rPr>
                <w:rFonts w:ascii="Tahoma" w:hAnsi="Tahoma" w:cs="Tahoma"/>
              </w:rPr>
              <w:t>Yes</w:t>
            </w:r>
          </w:p>
        </w:tc>
      </w:tr>
      <w:tr w:rsidR="000820EB" w:rsidRPr="00C71430" w14:paraId="72F71D10" w14:textId="77777777" w:rsidTr="006B390F">
        <w:trPr>
          <w:jc w:val="center"/>
        </w:trPr>
        <w:tc>
          <w:tcPr>
            <w:tcW w:w="3103" w:type="dxa"/>
            <w:shd w:val="clear" w:color="auto" w:fill="CCECFF"/>
          </w:tcPr>
          <w:p w14:paraId="65209558" w14:textId="77777777" w:rsidR="000820EB" w:rsidRPr="00C71430" w:rsidRDefault="000820EB" w:rsidP="006B390F">
            <w:pPr>
              <w:rPr>
                <w:rFonts w:ascii="Tahoma" w:hAnsi="Tahoma" w:cs="Tahoma"/>
              </w:rPr>
            </w:pPr>
            <w:r w:rsidRPr="00C71430">
              <w:rPr>
                <w:rFonts w:ascii="Tahoma" w:hAnsi="Tahoma" w:cs="Tahoma"/>
              </w:rPr>
              <w:t>Searching criteria</w:t>
            </w:r>
          </w:p>
        </w:tc>
        <w:tc>
          <w:tcPr>
            <w:tcW w:w="6230" w:type="dxa"/>
          </w:tcPr>
          <w:p w14:paraId="2E0E3AEB" w14:textId="5E81DB6A" w:rsidR="000820EB" w:rsidRPr="00C71430" w:rsidRDefault="000820EB" w:rsidP="006B390F">
            <w:pPr>
              <w:rPr>
                <w:rFonts w:ascii="Tahoma" w:hAnsi="Tahoma" w:cs="Tahoma"/>
              </w:rPr>
            </w:pPr>
            <w:r w:rsidRPr="00C71430">
              <w:rPr>
                <w:rFonts w:ascii="Tahoma" w:hAnsi="Tahoma" w:cs="Tahoma"/>
              </w:rPr>
              <w:t>Branch code, Account no</w:t>
            </w:r>
            <w:r w:rsidR="007C6985" w:rsidRPr="00C71430">
              <w:rPr>
                <w:rFonts w:ascii="Tahoma" w:hAnsi="Tahoma" w:cs="Tahoma"/>
              </w:rPr>
              <w:t>, Date range, Cheque no</w:t>
            </w:r>
          </w:p>
        </w:tc>
      </w:tr>
    </w:tbl>
    <w:p w14:paraId="1F6EB48A" w14:textId="77777777" w:rsidR="000820EB" w:rsidRPr="00C71430" w:rsidRDefault="000820EB" w:rsidP="000820EB">
      <w:pPr>
        <w:rPr>
          <w:rFonts w:ascii="Tahoma" w:hAnsi="Tahoma" w:cs="Tahoma"/>
        </w:rPr>
      </w:pPr>
    </w:p>
    <w:p w14:paraId="18CE2AA1" w14:textId="77777777" w:rsidR="00F31A54" w:rsidRPr="00C71430" w:rsidRDefault="00F31A54" w:rsidP="00F31A54">
      <w:pPr>
        <w:pStyle w:val="Heading3"/>
        <w:rPr>
          <w:rFonts w:ascii="Tahoma" w:hAnsi="Tahoma" w:cs="Tahoma"/>
        </w:rPr>
      </w:pPr>
      <w:bookmarkStart w:id="352" w:name="_Toc145230718"/>
      <w:bookmarkStart w:id="353" w:name="_Toc145231121"/>
      <w:r w:rsidRPr="00C71430">
        <w:rPr>
          <w:rFonts w:ascii="Tahoma" w:hAnsi="Tahoma" w:cs="Tahoma"/>
        </w:rPr>
        <w:t>File / API Layout and Data Sheet</w:t>
      </w:r>
      <w:bookmarkEnd w:id="352"/>
      <w:bookmarkEnd w:id="353"/>
    </w:p>
    <w:p w14:paraId="6F9AFA23" w14:textId="352EF2F9" w:rsidR="000820EB" w:rsidRPr="00C71430" w:rsidRDefault="000820EB" w:rsidP="000820EB">
      <w:pPr>
        <w:ind w:left="360"/>
        <w:rPr>
          <w:rFonts w:ascii="Tahoma" w:hAnsi="Tahoma" w:cs="Tahoma"/>
        </w:rPr>
      </w:pPr>
      <w:r w:rsidRPr="00C71430">
        <w:rPr>
          <w:rFonts w:ascii="Tahoma" w:hAnsi="Tahoma" w:cs="Tahoma"/>
        </w:rPr>
        <w:t>Not Applicable.</w:t>
      </w:r>
    </w:p>
    <w:p w14:paraId="16EDBECD" w14:textId="77777777" w:rsidR="00127106" w:rsidRPr="00C71430" w:rsidRDefault="00127106" w:rsidP="000820EB">
      <w:pPr>
        <w:ind w:left="360"/>
        <w:rPr>
          <w:rFonts w:ascii="Tahoma" w:hAnsi="Tahoma" w:cs="Tahoma"/>
        </w:rPr>
      </w:pPr>
    </w:p>
    <w:p w14:paraId="38462852" w14:textId="77777777" w:rsidR="00F31A54" w:rsidRPr="00C71430" w:rsidRDefault="00F31A54" w:rsidP="00F31A54">
      <w:pPr>
        <w:pStyle w:val="Heading3"/>
        <w:rPr>
          <w:rFonts w:ascii="Tahoma" w:hAnsi="Tahoma" w:cs="Tahoma"/>
        </w:rPr>
      </w:pPr>
      <w:bookmarkStart w:id="354" w:name="_Toc145230719"/>
      <w:bookmarkStart w:id="355" w:name="_Toc145231122"/>
      <w:r w:rsidRPr="00C71430">
        <w:rPr>
          <w:rFonts w:ascii="Tahoma" w:hAnsi="Tahoma" w:cs="Tahoma"/>
        </w:rPr>
        <w:t>Report Layout and Data Sheet</w:t>
      </w:r>
      <w:bookmarkEnd w:id="354"/>
      <w:bookmarkEnd w:id="355"/>
    </w:p>
    <w:p w14:paraId="43673296" w14:textId="77777777" w:rsidR="00127106" w:rsidRPr="00C71430" w:rsidRDefault="00127106" w:rsidP="00127106">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127106" w:rsidRPr="00C71430" w14:paraId="320FB3C5" w14:textId="77777777" w:rsidTr="006B390F">
        <w:trPr>
          <w:gridAfter w:val="1"/>
          <w:wAfter w:w="12" w:type="dxa"/>
          <w:tblHeader/>
        </w:trPr>
        <w:tc>
          <w:tcPr>
            <w:tcW w:w="3823" w:type="dxa"/>
            <w:shd w:val="clear" w:color="auto" w:fill="D9D9D9" w:themeFill="background1" w:themeFillShade="D9"/>
          </w:tcPr>
          <w:p w14:paraId="39BD7F96" w14:textId="77777777" w:rsidR="00127106" w:rsidRPr="00C71430" w:rsidRDefault="00127106"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35D4716A" w14:textId="77777777" w:rsidR="00127106" w:rsidRPr="00C71430" w:rsidRDefault="00127106" w:rsidP="006B390F">
            <w:pPr>
              <w:jc w:val="center"/>
              <w:rPr>
                <w:rFonts w:ascii="Tahoma" w:hAnsi="Tahoma" w:cs="Tahoma"/>
              </w:rPr>
            </w:pPr>
            <w:r w:rsidRPr="00C71430">
              <w:rPr>
                <w:rFonts w:ascii="Tahoma" w:hAnsi="Tahoma" w:cs="Tahoma"/>
              </w:rPr>
              <w:t>Description</w:t>
            </w:r>
          </w:p>
        </w:tc>
      </w:tr>
      <w:tr w:rsidR="00127106" w:rsidRPr="00C71430" w14:paraId="3310383E" w14:textId="77777777" w:rsidTr="006B390F">
        <w:tc>
          <w:tcPr>
            <w:tcW w:w="10349" w:type="dxa"/>
            <w:gridSpan w:val="3"/>
            <w:shd w:val="clear" w:color="auto" w:fill="C8E0E9" w:themeFill="accent6" w:themeFillTint="33"/>
          </w:tcPr>
          <w:p w14:paraId="1F705241" w14:textId="77777777" w:rsidR="00127106" w:rsidRPr="00C71430" w:rsidRDefault="00127106" w:rsidP="006B390F">
            <w:pPr>
              <w:rPr>
                <w:rFonts w:ascii="Tahoma" w:hAnsi="Tahoma" w:cs="Tahoma"/>
              </w:rPr>
            </w:pPr>
            <w:r w:rsidRPr="00C71430">
              <w:rPr>
                <w:rFonts w:ascii="Tahoma" w:hAnsi="Tahoma" w:cs="Tahoma"/>
              </w:rPr>
              <w:t>Header</w:t>
            </w:r>
          </w:p>
        </w:tc>
      </w:tr>
      <w:tr w:rsidR="00AF19E0" w:rsidRPr="00C71430" w14:paraId="4E497358" w14:textId="77777777" w:rsidTr="006B390F">
        <w:trPr>
          <w:gridAfter w:val="1"/>
          <w:wAfter w:w="12" w:type="dxa"/>
        </w:trPr>
        <w:tc>
          <w:tcPr>
            <w:tcW w:w="3823" w:type="dxa"/>
          </w:tcPr>
          <w:p w14:paraId="104A77F2" w14:textId="77777777" w:rsidR="00AF19E0" w:rsidRPr="00C71430" w:rsidRDefault="00AF19E0" w:rsidP="00AF19E0">
            <w:pPr>
              <w:rPr>
                <w:rFonts w:ascii="Tahoma" w:hAnsi="Tahoma" w:cs="Tahoma"/>
              </w:rPr>
            </w:pPr>
            <w:r w:rsidRPr="00C71430">
              <w:rPr>
                <w:rFonts w:ascii="Tahoma" w:hAnsi="Tahoma" w:cs="Tahoma"/>
              </w:rPr>
              <w:t>Transaction Date</w:t>
            </w:r>
          </w:p>
        </w:tc>
        <w:tc>
          <w:tcPr>
            <w:tcW w:w="6514" w:type="dxa"/>
          </w:tcPr>
          <w:p w14:paraId="13E83517" w14:textId="18F13920" w:rsidR="00AF19E0" w:rsidRPr="00C71430" w:rsidRDefault="00AF19E0" w:rsidP="00AF19E0">
            <w:pPr>
              <w:rPr>
                <w:rFonts w:ascii="Tahoma" w:hAnsi="Tahoma" w:cs="Tahoma"/>
              </w:rPr>
            </w:pPr>
            <w:r w:rsidRPr="00C71430">
              <w:rPr>
                <w:rFonts w:ascii="Tahoma" w:hAnsi="Tahoma" w:cs="Tahoma"/>
              </w:rPr>
              <w:t>Display date from…to… depend on searching criteria</w:t>
            </w:r>
          </w:p>
        </w:tc>
      </w:tr>
      <w:tr w:rsidR="00AF19E0" w:rsidRPr="00C71430" w14:paraId="1A49F7A0" w14:textId="77777777" w:rsidTr="006B390F">
        <w:trPr>
          <w:gridAfter w:val="1"/>
          <w:wAfter w:w="12" w:type="dxa"/>
        </w:trPr>
        <w:tc>
          <w:tcPr>
            <w:tcW w:w="3823" w:type="dxa"/>
          </w:tcPr>
          <w:p w14:paraId="72DAD573" w14:textId="77777777" w:rsidR="00AF19E0" w:rsidRPr="00C71430" w:rsidRDefault="00AF19E0" w:rsidP="00AF19E0">
            <w:pPr>
              <w:rPr>
                <w:rFonts w:ascii="Tahoma" w:hAnsi="Tahoma" w:cs="Tahoma"/>
              </w:rPr>
            </w:pPr>
            <w:r w:rsidRPr="00C71430">
              <w:rPr>
                <w:rFonts w:ascii="Tahoma" w:hAnsi="Tahoma" w:cs="Tahoma"/>
              </w:rPr>
              <w:t>Page</w:t>
            </w:r>
          </w:p>
        </w:tc>
        <w:tc>
          <w:tcPr>
            <w:tcW w:w="6514" w:type="dxa"/>
          </w:tcPr>
          <w:p w14:paraId="503B9EDA" w14:textId="7929476E" w:rsidR="00AF19E0" w:rsidRPr="00C71430" w:rsidRDefault="00AF19E0" w:rsidP="00AF19E0">
            <w:pPr>
              <w:rPr>
                <w:rFonts w:ascii="Tahoma" w:hAnsi="Tahoma" w:cs="Tahoma"/>
              </w:rPr>
            </w:pPr>
            <w:r w:rsidRPr="00C71430">
              <w:rPr>
                <w:rFonts w:ascii="Tahoma" w:hAnsi="Tahoma" w:cs="Tahoma"/>
              </w:rPr>
              <w:t>Display number of page</w:t>
            </w:r>
          </w:p>
        </w:tc>
      </w:tr>
      <w:tr w:rsidR="00AF19E0" w:rsidRPr="00C71430" w14:paraId="67BD7CD7" w14:textId="77777777" w:rsidTr="006B390F">
        <w:trPr>
          <w:gridAfter w:val="1"/>
          <w:wAfter w:w="12" w:type="dxa"/>
        </w:trPr>
        <w:tc>
          <w:tcPr>
            <w:tcW w:w="3823" w:type="dxa"/>
          </w:tcPr>
          <w:p w14:paraId="22AD7437" w14:textId="77777777" w:rsidR="00AF19E0" w:rsidRPr="00C71430" w:rsidRDefault="00AF19E0" w:rsidP="00AF19E0">
            <w:pPr>
              <w:rPr>
                <w:rFonts w:ascii="Tahoma" w:hAnsi="Tahoma" w:cs="Tahoma"/>
              </w:rPr>
            </w:pPr>
            <w:r w:rsidRPr="00C71430">
              <w:rPr>
                <w:rFonts w:ascii="Tahoma" w:hAnsi="Tahoma" w:cs="Tahoma"/>
              </w:rPr>
              <w:t>Printed date</w:t>
            </w:r>
          </w:p>
        </w:tc>
        <w:tc>
          <w:tcPr>
            <w:tcW w:w="6514" w:type="dxa"/>
          </w:tcPr>
          <w:p w14:paraId="73503992" w14:textId="3FA639C0" w:rsidR="00AF19E0" w:rsidRPr="00C71430" w:rsidRDefault="00AF19E0" w:rsidP="00AF19E0">
            <w:pPr>
              <w:rPr>
                <w:rFonts w:ascii="Tahoma" w:hAnsi="Tahoma" w:cs="Tahoma"/>
              </w:rPr>
            </w:pPr>
            <w:r w:rsidRPr="00C71430">
              <w:rPr>
                <w:rFonts w:ascii="Tahoma" w:hAnsi="Tahoma" w:cs="Tahoma"/>
              </w:rPr>
              <w:t xml:space="preserve">Display printed date </w:t>
            </w:r>
          </w:p>
        </w:tc>
      </w:tr>
      <w:tr w:rsidR="00AF19E0" w:rsidRPr="00C71430" w14:paraId="594D6639" w14:textId="77777777" w:rsidTr="006B390F">
        <w:trPr>
          <w:gridAfter w:val="1"/>
          <w:wAfter w:w="12" w:type="dxa"/>
        </w:trPr>
        <w:tc>
          <w:tcPr>
            <w:tcW w:w="3823" w:type="dxa"/>
          </w:tcPr>
          <w:p w14:paraId="6B6B2609" w14:textId="77777777" w:rsidR="00AF19E0" w:rsidRPr="00C71430" w:rsidRDefault="00AF19E0" w:rsidP="00AF19E0">
            <w:pPr>
              <w:rPr>
                <w:rFonts w:ascii="Tahoma" w:hAnsi="Tahoma" w:cs="Tahoma"/>
              </w:rPr>
            </w:pPr>
            <w:r w:rsidRPr="00C71430">
              <w:rPr>
                <w:rFonts w:ascii="Tahoma" w:hAnsi="Tahoma" w:cs="Tahoma"/>
              </w:rPr>
              <w:t>Printed time</w:t>
            </w:r>
          </w:p>
        </w:tc>
        <w:tc>
          <w:tcPr>
            <w:tcW w:w="6514" w:type="dxa"/>
          </w:tcPr>
          <w:p w14:paraId="089F109F" w14:textId="67025F14" w:rsidR="00AF19E0" w:rsidRPr="00C71430" w:rsidRDefault="00AF19E0" w:rsidP="00AF19E0">
            <w:pPr>
              <w:rPr>
                <w:rFonts w:ascii="Tahoma" w:hAnsi="Tahoma" w:cs="Tahoma"/>
              </w:rPr>
            </w:pPr>
            <w:r w:rsidRPr="00C71430">
              <w:rPr>
                <w:rFonts w:ascii="Tahoma" w:hAnsi="Tahoma" w:cs="Tahoma"/>
              </w:rPr>
              <w:t>Display printed time</w:t>
            </w:r>
          </w:p>
        </w:tc>
      </w:tr>
      <w:tr w:rsidR="00AF19E0" w:rsidRPr="00C71430" w14:paraId="57BD4058" w14:textId="77777777" w:rsidTr="006B390F">
        <w:trPr>
          <w:gridAfter w:val="1"/>
          <w:wAfter w:w="12" w:type="dxa"/>
        </w:trPr>
        <w:tc>
          <w:tcPr>
            <w:tcW w:w="3823" w:type="dxa"/>
          </w:tcPr>
          <w:p w14:paraId="095776F8" w14:textId="77777777" w:rsidR="00AF19E0" w:rsidRPr="00C71430" w:rsidRDefault="00AF19E0" w:rsidP="00AF19E0">
            <w:pPr>
              <w:rPr>
                <w:rFonts w:ascii="Tahoma" w:hAnsi="Tahoma" w:cs="Tahoma"/>
              </w:rPr>
            </w:pPr>
            <w:r w:rsidRPr="00C71430">
              <w:rPr>
                <w:rFonts w:ascii="Tahoma" w:hAnsi="Tahoma" w:cs="Tahoma"/>
              </w:rPr>
              <w:t>Printed by</w:t>
            </w:r>
          </w:p>
        </w:tc>
        <w:tc>
          <w:tcPr>
            <w:tcW w:w="6514" w:type="dxa"/>
          </w:tcPr>
          <w:p w14:paraId="7B7BCEE6" w14:textId="6106646C" w:rsidR="00AF19E0" w:rsidRPr="00C71430" w:rsidRDefault="00AF19E0" w:rsidP="00AF19E0">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127106" w:rsidRPr="00C71430" w14:paraId="2E60C9C4" w14:textId="77777777" w:rsidTr="006B390F">
        <w:tc>
          <w:tcPr>
            <w:tcW w:w="10349" w:type="dxa"/>
            <w:gridSpan w:val="3"/>
            <w:shd w:val="clear" w:color="auto" w:fill="C8E0E9" w:themeFill="accent6" w:themeFillTint="33"/>
          </w:tcPr>
          <w:p w14:paraId="125A544D" w14:textId="77777777" w:rsidR="00127106" w:rsidRPr="00C71430" w:rsidRDefault="00127106" w:rsidP="006B390F">
            <w:pPr>
              <w:rPr>
                <w:rFonts w:ascii="Tahoma" w:hAnsi="Tahoma" w:cs="Tahoma"/>
              </w:rPr>
            </w:pPr>
            <w:r w:rsidRPr="00C71430">
              <w:rPr>
                <w:rFonts w:ascii="Tahoma" w:hAnsi="Tahoma" w:cs="Tahoma"/>
              </w:rPr>
              <w:t xml:space="preserve">Detail </w:t>
            </w:r>
          </w:p>
        </w:tc>
      </w:tr>
      <w:tr w:rsidR="00AF19E0" w:rsidRPr="00C71430" w14:paraId="1912A15B" w14:textId="77777777" w:rsidTr="006B390F">
        <w:trPr>
          <w:gridAfter w:val="1"/>
          <w:wAfter w:w="12" w:type="dxa"/>
        </w:trPr>
        <w:tc>
          <w:tcPr>
            <w:tcW w:w="3823" w:type="dxa"/>
          </w:tcPr>
          <w:p w14:paraId="52293C18" w14:textId="77777777" w:rsidR="00AF19E0" w:rsidRPr="00C71430" w:rsidRDefault="00AF19E0" w:rsidP="00AF19E0">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12F34109" w14:textId="725CF2D8" w:rsidR="00AF19E0" w:rsidRPr="00C71430" w:rsidRDefault="00AF19E0" w:rsidP="00AF19E0">
            <w:pPr>
              <w:rPr>
                <w:rFonts w:ascii="Tahoma" w:hAnsi="Tahoma" w:cs="Tahoma"/>
              </w:rPr>
            </w:pPr>
            <w:r w:rsidRPr="00C71430">
              <w:rPr>
                <w:rFonts w:ascii="Tahoma" w:hAnsi="Tahoma" w:cs="Tahoma"/>
              </w:rPr>
              <w:t>Display EXIM customer branch</w:t>
            </w:r>
          </w:p>
        </w:tc>
      </w:tr>
      <w:tr w:rsidR="00AF19E0" w:rsidRPr="00C71430" w14:paraId="5331ADB2" w14:textId="77777777" w:rsidTr="006B390F">
        <w:trPr>
          <w:gridAfter w:val="1"/>
          <w:wAfter w:w="12" w:type="dxa"/>
        </w:trPr>
        <w:tc>
          <w:tcPr>
            <w:tcW w:w="3823" w:type="dxa"/>
          </w:tcPr>
          <w:p w14:paraId="7AC4E48A" w14:textId="77777777" w:rsidR="00AF19E0" w:rsidRPr="00C71430" w:rsidRDefault="00AF19E0" w:rsidP="00AF19E0">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6E808315" w14:textId="72DD466C" w:rsidR="00AF19E0" w:rsidRPr="00C71430" w:rsidRDefault="00AF19E0" w:rsidP="00AF19E0">
            <w:pPr>
              <w:rPr>
                <w:rFonts w:ascii="Tahoma" w:hAnsi="Tahoma" w:cs="Tahoma"/>
              </w:rPr>
            </w:pPr>
            <w:r w:rsidRPr="00C71430">
              <w:rPr>
                <w:rFonts w:ascii="Tahoma" w:hAnsi="Tahoma" w:cs="Tahoma"/>
              </w:rPr>
              <w:t>Display account number</w:t>
            </w:r>
          </w:p>
        </w:tc>
      </w:tr>
      <w:tr w:rsidR="00AF19E0" w:rsidRPr="00C71430" w14:paraId="454A74B1" w14:textId="77777777" w:rsidTr="006B390F">
        <w:trPr>
          <w:gridAfter w:val="1"/>
          <w:wAfter w:w="12" w:type="dxa"/>
        </w:trPr>
        <w:tc>
          <w:tcPr>
            <w:tcW w:w="3823" w:type="dxa"/>
          </w:tcPr>
          <w:p w14:paraId="33E16340" w14:textId="77777777" w:rsidR="00AF19E0" w:rsidRPr="00C71430" w:rsidRDefault="00AF19E0" w:rsidP="00AF19E0">
            <w:pPr>
              <w:rPr>
                <w:rFonts w:ascii="Tahoma" w:hAnsi="Tahoma" w:cs="Tahoma"/>
              </w:rPr>
            </w:pPr>
            <w:r w:rsidRPr="00C71430">
              <w:rPr>
                <w:rFonts w:ascii="Tahoma" w:hAnsi="Tahoma" w:cs="Tahoma"/>
                <w:cs/>
              </w:rPr>
              <w:t xml:space="preserve">ชื่อลูกค้า </w:t>
            </w:r>
            <w:r w:rsidRPr="00C71430">
              <w:rPr>
                <w:rFonts w:ascii="Tahoma" w:hAnsi="Tahoma" w:cs="Tahoma"/>
              </w:rPr>
              <w:t>(Account name)</w:t>
            </w:r>
          </w:p>
        </w:tc>
        <w:tc>
          <w:tcPr>
            <w:tcW w:w="6514" w:type="dxa"/>
          </w:tcPr>
          <w:p w14:paraId="68A96311" w14:textId="2DE3841D" w:rsidR="00AF19E0" w:rsidRPr="00C71430" w:rsidRDefault="00AF19E0" w:rsidP="00AF19E0">
            <w:pPr>
              <w:rPr>
                <w:rFonts w:ascii="Tahoma" w:hAnsi="Tahoma" w:cs="Tahoma"/>
              </w:rPr>
            </w:pPr>
            <w:r w:rsidRPr="00C71430">
              <w:rPr>
                <w:rFonts w:ascii="Tahoma" w:hAnsi="Tahoma" w:cs="Tahoma"/>
              </w:rPr>
              <w:t>Display account name</w:t>
            </w:r>
          </w:p>
        </w:tc>
      </w:tr>
      <w:tr w:rsidR="00AF19E0" w:rsidRPr="00C71430" w14:paraId="35CB2CC1" w14:textId="77777777" w:rsidTr="006B390F">
        <w:trPr>
          <w:gridAfter w:val="1"/>
          <w:wAfter w:w="12" w:type="dxa"/>
        </w:trPr>
        <w:tc>
          <w:tcPr>
            <w:tcW w:w="3823" w:type="dxa"/>
          </w:tcPr>
          <w:p w14:paraId="546B8B42" w14:textId="77777777" w:rsidR="00AF19E0" w:rsidRPr="00C71430" w:rsidRDefault="00AF19E0" w:rsidP="00AF19E0">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3CCA3E77" w14:textId="0C500F26" w:rsidR="00AF19E0" w:rsidRPr="00C71430" w:rsidRDefault="00AF19E0" w:rsidP="00AF19E0">
            <w:pPr>
              <w:rPr>
                <w:rFonts w:ascii="Tahoma" w:hAnsi="Tahoma" w:cs="Tahoma"/>
              </w:rPr>
            </w:pPr>
            <w:r w:rsidRPr="00C71430">
              <w:rPr>
                <w:rFonts w:ascii="Tahoma" w:hAnsi="Tahoma" w:cs="Tahoma"/>
              </w:rPr>
              <w:t>Display sequential of transaction</w:t>
            </w:r>
          </w:p>
        </w:tc>
      </w:tr>
      <w:tr w:rsidR="00AF19E0" w:rsidRPr="00C71430" w14:paraId="4C5A8E72" w14:textId="77777777" w:rsidTr="006B390F">
        <w:trPr>
          <w:gridAfter w:val="1"/>
          <w:wAfter w:w="12" w:type="dxa"/>
        </w:trPr>
        <w:tc>
          <w:tcPr>
            <w:tcW w:w="3823" w:type="dxa"/>
          </w:tcPr>
          <w:p w14:paraId="4E80B391" w14:textId="77777777" w:rsidR="00AF19E0" w:rsidRPr="00C71430" w:rsidRDefault="00AF19E0" w:rsidP="00AF19E0">
            <w:pPr>
              <w:rPr>
                <w:rFonts w:ascii="Tahoma" w:hAnsi="Tahoma" w:cs="Tahoma"/>
              </w:rPr>
            </w:pPr>
            <w:r w:rsidRPr="00C71430">
              <w:rPr>
                <w:rFonts w:ascii="Tahoma" w:hAnsi="Tahoma" w:cs="Tahoma"/>
                <w:cs/>
              </w:rPr>
              <w:t xml:space="preserve">รหัสธนาคาร </w:t>
            </w:r>
            <w:r w:rsidRPr="00C71430">
              <w:rPr>
                <w:rFonts w:ascii="Tahoma" w:hAnsi="Tahoma" w:cs="Tahoma"/>
              </w:rPr>
              <w:t>(Bank)</w:t>
            </w:r>
          </w:p>
        </w:tc>
        <w:tc>
          <w:tcPr>
            <w:tcW w:w="6514" w:type="dxa"/>
          </w:tcPr>
          <w:p w14:paraId="3A759825" w14:textId="7661EAA3" w:rsidR="00AF19E0" w:rsidRPr="00C71430" w:rsidRDefault="00AF19E0" w:rsidP="00AF19E0">
            <w:pPr>
              <w:rPr>
                <w:rFonts w:ascii="Tahoma" w:hAnsi="Tahoma" w:cs="Tahoma"/>
              </w:rPr>
            </w:pPr>
            <w:r w:rsidRPr="00C71430">
              <w:rPr>
                <w:rFonts w:ascii="Tahoma" w:hAnsi="Tahoma" w:cs="Tahoma"/>
              </w:rPr>
              <w:t>Display sending bank</w:t>
            </w:r>
          </w:p>
        </w:tc>
      </w:tr>
      <w:tr w:rsidR="00AF19E0" w:rsidRPr="00C71430" w14:paraId="142485DD" w14:textId="77777777" w:rsidTr="006B390F">
        <w:trPr>
          <w:gridAfter w:val="1"/>
          <w:wAfter w:w="12" w:type="dxa"/>
        </w:trPr>
        <w:tc>
          <w:tcPr>
            <w:tcW w:w="3823" w:type="dxa"/>
          </w:tcPr>
          <w:p w14:paraId="49177E6F" w14:textId="77777777" w:rsidR="00AF19E0" w:rsidRPr="00C71430" w:rsidRDefault="00AF19E0" w:rsidP="00AF19E0">
            <w:pPr>
              <w:rPr>
                <w:rFonts w:ascii="Tahoma" w:hAnsi="Tahoma" w:cs="Tahoma"/>
              </w:rPr>
            </w:pPr>
            <w:r w:rsidRPr="00C71430">
              <w:rPr>
                <w:rFonts w:ascii="Tahoma" w:hAnsi="Tahoma" w:cs="Tahoma"/>
                <w:cs/>
              </w:rPr>
              <w:t xml:space="preserve">รหัสสาขา </w:t>
            </w:r>
            <w:r w:rsidRPr="00C71430">
              <w:rPr>
                <w:rFonts w:ascii="Tahoma" w:hAnsi="Tahoma" w:cs="Tahoma"/>
              </w:rPr>
              <w:t>(Branch)</w:t>
            </w:r>
          </w:p>
        </w:tc>
        <w:tc>
          <w:tcPr>
            <w:tcW w:w="6514" w:type="dxa"/>
          </w:tcPr>
          <w:p w14:paraId="255A4C0E" w14:textId="25735425" w:rsidR="00AF19E0" w:rsidRPr="00C71430" w:rsidRDefault="00AF19E0" w:rsidP="00AF19E0">
            <w:pPr>
              <w:rPr>
                <w:rFonts w:ascii="Tahoma" w:hAnsi="Tahoma" w:cs="Tahoma"/>
              </w:rPr>
            </w:pPr>
            <w:r w:rsidRPr="00C71430">
              <w:rPr>
                <w:rFonts w:ascii="Tahoma" w:hAnsi="Tahoma" w:cs="Tahoma"/>
              </w:rPr>
              <w:t>Display sending branch of bank</w:t>
            </w:r>
          </w:p>
        </w:tc>
      </w:tr>
      <w:tr w:rsidR="00AF19E0" w:rsidRPr="00C71430" w14:paraId="24D245B2" w14:textId="77777777" w:rsidTr="006B390F">
        <w:trPr>
          <w:gridAfter w:val="1"/>
          <w:wAfter w:w="12" w:type="dxa"/>
        </w:trPr>
        <w:tc>
          <w:tcPr>
            <w:tcW w:w="3823" w:type="dxa"/>
          </w:tcPr>
          <w:p w14:paraId="58301B6B" w14:textId="77777777" w:rsidR="00AF19E0" w:rsidRPr="00C71430" w:rsidRDefault="00AF19E0" w:rsidP="00AF19E0">
            <w:pPr>
              <w:rPr>
                <w:rFonts w:ascii="Tahoma" w:hAnsi="Tahoma" w:cs="Tahoma"/>
              </w:rPr>
            </w:pPr>
            <w:r w:rsidRPr="00C71430">
              <w:rPr>
                <w:rFonts w:ascii="Tahoma" w:hAnsi="Tahoma" w:cs="Tahoma"/>
                <w:cs/>
              </w:rPr>
              <w:t xml:space="preserve">เลขที่เช็ค </w:t>
            </w:r>
            <w:r w:rsidRPr="00C71430">
              <w:rPr>
                <w:rFonts w:ascii="Tahoma" w:hAnsi="Tahoma" w:cs="Tahoma"/>
              </w:rPr>
              <w:t>(Cheque number)</w:t>
            </w:r>
          </w:p>
        </w:tc>
        <w:tc>
          <w:tcPr>
            <w:tcW w:w="6514" w:type="dxa"/>
          </w:tcPr>
          <w:p w14:paraId="4898B12F" w14:textId="546FDCB1" w:rsidR="00AF19E0" w:rsidRPr="00C71430" w:rsidRDefault="00AF19E0" w:rsidP="00AF19E0">
            <w:pPr>
              <w:rPr>
                <w:rFonts w:ascii="Tahoma" w:hAnsi="Tahoma" w:cs="Tahoma"/>
              </w:rPr>
            </w:pPr>
            <w:r w:rsidRPr="00C71430">
              <w:rPr>
                <w:rFonts w:ascii="Tahoma" w:hAnsi="Tahoma" w:cs="Tahoma"/>
              </w:rPr>
              <w:t>Display cheque number</w:t>
            </w:r>
          </w:p>
        </w:tc>
      </w:tr>
      <w:tr w:rsidR="00AF19E0" w:rsidRPr="00C71430" w14:paraId="47D7BAB3" w14:textId="77777777" w:rsidTr="006B390F">
        <w:trPr>
          <w:gridAfter w:val="1"/>
          <w:wAfter w:w="12" w:type="dxa"/>
        </w:trPr>
        <w:tc>
          <w:tcPr>
            <w:tcW w:w="3823" w:type="dxa"/>
          </w:tcPr>
          <w:p w14:paraId="31C88D8A" w14:textId="77777777" w:rsidR="00AF19E0" w:rsidRPr="00C71430" w:rsidRDefault="00AF19E0" w:rsidP="00AF19E0">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75EAB2BC" w14:textId="6272568E" w:rsidR="00AF19E0" w:rsidRPr="00C71430" w:rsidRDefault="00AF19E0" w:rsidP="00AF19E0">
            <w:pPr>
              <w:rPr>
                <w:rFonts w:ascii="Tahoma" w:hAnsi="Tahoma" w:cs="Tahoma"/>
              </w:rPr>
            </w:pPr>
            <w:r w:rsidRPr="00C71430">
              <w:rPr>
                <w:rFonts w:ascii="Tahoma" w:hAnsi="Tahoma" w:cs="Tahoma"/>
              </w:rPr>
              <w:t>Display cheque amount</w:t>
            </w:r>
          </w:p>
        </w:tc>
      </w:tr>
      <w:tr w:rsidR="00AF19E0" w:rsidRPr="00C71430" w14:paraId="40809337" w14:textId="77777777" w:rsidTr="006B390F">
        <w:trPr>
          <w:gridAfter w:val="1"/>
          <w:wAfter w:w="12" w:type="dxa"/>
        </w:trPr>
        <w:tc>
          <w:tcPr>
            <w:tcW w:w="3823" w:type="dxa"/>
          </w:tcPr>
          <w:p w14:paraId="60E030DF" w14:textId="4B13E6EB" w:rsidR="00AF19E0" w:rsidRPr="00C71430" w:rsidRDefault="00AF19E0" w:rsidP="00AF19E0">
            <w:pPr>
              <w:rPr>
                <w:rFonts w:ascii="Tahoma" w:hAnsi="Tahoma" w:cs="Tahoma"/>
              </w:rPr>
            </w:pPr>
            <w:r w:rsidRPr="00C71430">
              <w:rPr>
                <w:rFonts w:ascii="Tahoma" w:hAnsi="Tahoma" w:cs="Tahoma"/>
                <w:cs/>
              </w:rPr>
              <w:t xml:space="preserve">เงื่อนไข </w:t>
            </w:r>
            <w:r w:rsidRPr="00C71430">
              <w:rPr>
                <w:rFonts w:ascii="Tahoma" w:hAnsi="Tahoma" w:cs="Tahoma"/>
              </w:rPr>
              <w:t>(Reason)</w:t>
            </w:r>
          </w:p>
        </w:tc>
        <w:tc>
          <w:tcPr>
            <w:tcW w:w="6514" w:type="dxa"/>
          </w:tcPr>
          <w:p w14:paraId="13BFCF4E" w14:textId="11EC38D5" w:rsidR="00AF19E0" w:rsidRPr="00C71430" w:rsidRDefault="00AF19E0" w:rsidP="00AF19E0">
            <w:pPr>
              <w:rPr>
                <w:rFonts w:ascii="Tahoma" w:hAnsi="Tahoma" w:cs="Tahoma"/>
              </w:rPr>
            </w:pPr>
            <w:r w:rsidRPr="00C71430">
              <w:rPr>
                <w:rFonts w:ascii="Tahoma" w:hAnsi="Tahoma" w:cs="Tahoma"/>
              </w:rPr>
              <w:t xml:space="preserve">Display </w:t>
            </w:r>
            <w:r w:rsidR="008C3AC6" w:rsidRPr="00C71430">
              <w:rPr>
                <w:rFonts w:ascii="Tahoma" w:hAnsi="Tahoma" w:cs="Tahoma"/>
              </w:rPr>
              <w:t xml:space="preserve">not post </w:t>
            </w:r>
            <w:r w:rsidRPr="00C71430">
              <w:rPr>
                <w:rFonts w:ascii="Tahoma" w:hAnsi="Tahoma" w:cs="Tahoma"/>
              </w:rPr>
              <w:t>reason</w:t>
            </w:r>
            <w:r w:rsidR="00CC5134" w:rsidRPr="00C71430">
              <w:rPr>
                <w:rFonts w:ascii="Tahoma" w:hAnsi="Tahoma" w:cs="Tahoma"/>
              </w:rPr>
              <w:t>, Ex. Dormant account</w:t>
            </w:r>
          </w:p>
        </w:tc>
      </w:tr>
      <w:tr w:rsidR="00920176" w:rsidRPr="00C71430" w14:paraId="70014510" w14:textId="77777777" w:rsidTr="006B390F">
        <w:trPr>
          <w:gridAfter w:val="1"/>
          <w:wAfter w:w="12" w:type="dxa"/>
        </w:trPr>
        <w:tc>
          <w:tcPr>
            <w:tcW w:w="3823" w:type="dxa"/>
          </w:tcPr>
          <w:p w14:paraId="60B0A428" w14:textId="788991B7" w:rsidR="00920176" w:rsidRPr="00C71430" w:rsidRDefault="00920176" w:rsidP="00920176">
            <w:pPr>
              <w:rPr>
                <w:rFonts w:ascii="Tahoma" w:hAnsi="Tahoma" w:cs="Tahoma"/>
                <w:color w:val="FF0000"/>
                <w:cs/>
              </w:rPr>
            </w:pPr>
            <w:r w:rsidRPr="00C71430">
              <w:rPr>
                <w:rFonts w:ascii="Tahoma" w:hAnsi="Tahoma" w:cs="Tahoma"/>
                <w:color w:val="FF0000"/>
                <w:cs/>
              </w:rPr>
              <w:t xml:space="preserve">วงเงิน </w:t>
            </w:r>
            <w:r w:rsidRPr="00C71430">
              <w:rPr>
                <w:rFonts w:ascii="Tahoma" w:hAnsi="Tahoma" w:cs="Tahoma"/>
                <w:color w:val="FF0000"/>
              </w:rPr>
              <w:t>OD (Limit OD Amount)</w:t>
            </w:r>
          </w:p>
        </w:tc>
        <w:tc>
          <w:tcPr>
            <w:tcW w:w="6514" w:type="dxa"/>
          </w:tcPr>
          <w:p w14:paraId="739681DF" w14:textId="50A81F14" w:rsidR="00920176" w:rsidRPr="00C71430" w:rsidRDefault="00920176" w:rsidP="00920176">
            <w:pPr>
              <w:rPr>
                <w:rFonts w:ascii="Tahoma" w:hAnsi="Tahoma" w:cs="Tahoma"/>
                <w:color w:val="FF0000"/>
              </w:rPr>
            </w:pPr>
            <w:r w:rsidRPr="00C71430">
              <w:rPr>
                <w:rFonts w:ascii="Tahoma" w:hAnsi="Tahoma" w:cs="Tahoma"/>
                <w:color w:val="FF0000"/>
              </w:rPr>
              <w:t>Display Limit OD amount</w:t>
            </w:r>
          </w:p>
        </w:tc>
      </w:tr>
      <w:tr w:rsidR="00920176" w:rsidRPr="00C71430" w14:paraId="53430870" w14:textId="77777777" w:rsidTr="006B390F">
        <w:trPr>
          <w:gridAfter w:val="1"/>
          <w:wAfter w:w="12" w:type="dxa"/>
        </w:trPr>
        <w:tc>
          <w:tcPr>
            <w:tcW w:w="3823" w:type="dxa"/>
          </w:tcPr>
          <w:p w14:paraId="71CF9256" w14:textId="24BA8789" w:rsidR="00920176" w:rsidRPr="00C71430" w:rsidRDefault="00920176" w:rsidP="00920176">
            <w:pPr>
              <w:rPr>
                <w:rFonts w:ascii="Tahoma" w:hAnsi="Tahoma" w:cs="Tahoma"/>
                <w:color w:val="FF0000"/>
                <w:cs/>
              </w:rPr>
            </w:pPr>
            <w:r w:rsidRPr="00C71430">
              <w:rPr>
                <w:rFonts w:ascii="Tahoma" w:hAnsi="Tahoma" w:cs="Tahoma"/>
                <w:color w:val="FF0000"/>
                <w:cs/>
              </w:rPr>
              <w:lastRenderedPageBreak/>
              <w:t xml:space="preserve">จำนวนเงินคงค้าง </w:t>
            </w:r>
            <w:r w:rsidRPr="00C71430">
              <w:rPr>
                <w:rFonts w:ascii="Tahoma" w:hAnsi="Tahoma" w:cs="Tahoma"/>
                <w:color w:val="FF0000"/>
              </w:rPr>
              <w:t>(Available)</w:t>
            </w:r>
          </w:p>
        </w:tc>
        <w:tc>
          <w:tcPr>
            <w:tcW w:w="6514" w:type="dxa"/>
          </w:tcPr>
          <w:p w14:paraId="432DE8A6" w14:textId="22EE5B3A" w:rsidR="00920176" w:rsidRPr="00C71430" w:rsidRDefault="00920176" w:rsidP="00920176">
            <w:pPr>
              <w:rPr>
                <w:rFonts w:ascii="Tahoma" w:hAnsi="Tahoma" w:cs="Tahoma"/>
                <w:color w:val="FF0000"/>
              </w:rPr>
            </w:pPr>
            <w:r w:rsidRPr="00C71430">
              <w:rPr>
                <w:rFonts w:ascii="Tahoma" w:hAnsi="Tahoma" w:cs="Tahoma"/>
                <w:color w:val="FF0000"/>
              </w:rPr>
              <w:t>Displays amount outstanding balance</w:t>
            </w:r>
          </w:p>
        </w:tc>
      </w:tr>
      <w:tr w:rsidR="00920176" w:rsidRPr="00C71430" w14:paraId="7F983FA4" w14:textId="77777777" w:rsidTr="006B390F">
        <w:trPr>
          <w:gridAfter w:val="1"/>
          <w:wAfter w:w="12" w:type="dxa"/>
        </w:trPr>
        <w:tc>
          <w:tcPr>
            <w:tcW w:w="3823" w:type="dxa"/>
          </w:tcPr>
          <w:p w14:paraId="126A9074" w14:textId="4DDF1A6C" w:rsidR="00920176" w:rsidRPr="00C71430" w:rsidRDefault="00920176" w:rsidP="00920176">
            <w:pPr>
              <w:rPr>
                <w:rFonts w:ascii="Tahoma" w:hAnsi="Tahoma" w:cs="Tahoma"/>
                <w:color w:val="FF0000"/>
                <w:cs/>
              </w:rPr>
            </w:pPr>
            <w:r w:rsidRPr="00C71430">
              <w:rPr>
                <w:rFonts w:ascii="Tahoma" w:hAnsi="Tahoma" w:cs="Tahoma"/>
                <w:color w:val="FF0000"/>
                <w:cs/>
              </w:rPr>
              <w:t xml:space="preserve">เงื่อนไขการระงับบัญชี </w:t>
            </w:r>
            <w:r w:rsidRPr="00C71430">
              <w:rPr>
                <w:rFonts w:ascii="Tahoma" w:hAnsi="Tahoma" w:cs="Tahoma"/>
                <w:color w:val="FF0000"/>
              </w:rPr>
              <w:t>(Restraint)</w:t>
            </w:r>
          </w:p>
        </w:tc>
        <w:tc>
          <w:tcPr>
            <w:tcW w:w="6514" w:type="dxa"/>
          </w:tcPr>
          <w:p w14:paraId="1D346F22" w14:textId="0305747C" w:rsidR="00920176" w:rsidRPr="00C71430" w:rsidRDefault="00920176" w:rsidP="00920176">
            <w:pPr>
              <w:rPr>
                <w:rFonts w:ascii="Tahoma" w:hAnsi="Tahoma" w:cs="Tahoma"/>
                <w:color w:val="FF0000"/>
              </w:rPr>
            </w:pPr>
            <w:r w:rsidRPr="00C71430">
              <w:rPr>
                <w:rFonts w:ascii="Tahoma" w:hAnsi="Tahoma" w:cs="Tahoma"/>
                <w:color w:val="FF0000"/>
              </w:rPr>
              <w:t>Displays Restraint code</w:t>
            </w:r>
          </w:p>
        </w:tc>
      </w:tr>
      <w:tr w:rsidR="00920176" w:rsidRPr="00C71430" w14:paraId="25153654" w14:textId="77777777" w:rsidTr="006B390F">
        <w:trPr>
          <w:gridAfter w:val="1"/>
          <w:wAfter w:w="12" w:type="dxa"/>
        </w:trPr>
        <w:tc>
          <w:tcPr>
            <w:tcW w:w="3823" w:type="dxa"/>
          </w:tcPr>
          <w:p w14:paraId="4A00647D" w14:textId="671EB4BE" w:rsidR="00920176" w:rsidRPr="00C71430" w:rsidRDefault="00920176" w:rsidP="00920176">
            <w:pPr>
              <w:rPr>
                <w:rFonts w:ascii="Tahoma" w:hAnsi="Tahoma" w:cs="Tahoma"/>
                <w:cs/>
              </w:rPr>
            </w:pPr>
            <w:r w:rsidRPr="00C71430">
              <w:rPr>
                <w:rFonts w:ascii="Tahoma" w:hAnsi="Tahoma" w:cs="Tahoma"/>
                <w:cs/>
              </w:rPr>
              <w:t xml:space="preserve">รวม </w:t>
            </w:r>
            <w:r w:rsidRPr="00C71430">
              <w:rPr>
                <w:rFonts w:ascii="Tahoma" w:hAnsi="Tahoma" w:cs="Tahoma"/>
              </w:rPr>
              <w:t>(Total)</w:t>
            </w:r>
          </w:p>
        </w:tc>
        <w:tc>
          <w:tcPr>
            <w:tcW w:w="6514" w:type="dxa"/>
          </w:tcPr>
          <w:p w14:paraId="0C1BE462" w14:textId="2008DC54" w:rsidR="00920176" w:rsidRPr="00C71430" w:rsidRDefault="00920176" w:rsidP="00920176">
            <w:pPr>
              <w:rPr>
                <w:rFonts w:ascii="Tahoma" w:hAnsi="Tahoma" w:cs="Tahoma"/>
              </w:rPr>
            </w:pPr>
            <w:r w:rsidRPr="00C71430">
              <w:rPr>
                <w:rStyle w:val="ts-alignment-element"/>
                <w:rFonts w:ascii="Tahoma" w:hAnsi="Tahoma" w:cs="Tahoma"/>
                <w:lang w:val="en"/>
              </w:rPr>
              <w:t>Displays</w:t>
            </w:r>
            <w:r w:rsidRPr="00C71430">
              <w:rPr>
                <w:rFonts w:ascii="Tahoma" w:hAnsi="Tahoma" w:cs="Tahoma"/>
                <w:lang w:val="en"/>
              </w:rPr>
              <w:t xml:space="preserve"> </w:t>
            </w: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total</w:t>
            </w:r>
            <w:r w:rsidRPr="00C71430">
              <w:rPr>
                <w:rFonts w:ascii="Tahoma" w:hAnsi="Tahoma" w:cs="Tahoma"/>
                <w:lang w:val="en"/>
              </w:rPr>
              <w:t xml:space="preserve"> </w:t>
            </w:r>
            <w:r w:rsidRPr="00C71430">
              <w:rPr>
                <w:rStyle w:val="ts-alignment-element"/>
                <w:rFonts w:ascii="Tahoma" w:hAnsi="Tahoma" w:cs="Tahoma"/>
                <w:lang w:val="en"/>
              </w:rPr>
              <w:t>amount</w:t>
            </w:r>
            <w:r w:rsidRPr="00C71430">
              <w:rPr>
                <w:rStyle w:val="ts-alignment-element"/>
                <w:rFonts w:ascii="Tahoma" w:hAnsi="Tahoma" w:cs="Tahoma"/>
                <w:cs/>
                <w:lang w:val="en"/>
              </w:rPr>
              <w:t xml:space="preserve"> </w:t>
            </w:r>
            <w:r w:rsidRPr="00C71430">
              <w:rPr>
                <w:rStyle w:val="ts-alignment-element"/>
                <w:rFonts w:ascii="Tahoma" w:hAnsi="Tahoma" w:cs="Tahoma"/>
              </w:rPr>
              <w:t xml:space="preserve">of each </w:t>
            </w:r>
            <w:r w:rsidRPr="00C71430">
              <w:rPr>
                <w:rStyle w:val="ts-alignment-element"/>
                <w:rFonts w:ascii="Tahoma" w:hAnsi="Tahoma" w:cs="Tahoma"/>
                <w:lang w:val="en"/>
              </w:rPr>
              <w:t>account</w:t>
            </w:r>
            <w:r w:rsidRPr="00C71430">
              <w:rPr>
                <w:rFonts w:ascii="Tahoma" w:hAnsi="Tahoma" w:cs="Tahoma"/>
                <w:lang w:val="en"/>
              </w:rPr>
              <w:t xml:space="preserve"> </w:t>
            </w:r>
            <w:r w:rsidRPr="00C71430">
              <w:rPr>
                <w:rStyle w:val="ts-alignment-element"/>
                <w:rFonts w:ascii="Tahoma" w:hAnsi="Tahoma" w:cs="Tahoma"/>
                <w:lang w:val="en"/>
              </w:rPr>
              <w:t>number</w:t>
            </w:r>
          </w:p>
        </w:tc>
      </w:tr>
      <w:tr w:rsidR="00920176" w:rsidRPr="00C71430" w14:paraId="760C0574" w14:textId="77777777" w:rsidTr="006B390F">
        <w:trPr>
          <w:gridAfter w:val="1"/>
          <w:wAfter w:w="12" w:type="dxa"/>
        </w:trPr>
        <w:tc>
          <w:tcPr>
            <w:tcW w:w="3823" w:type="dxa"/>
          </w:tcPr>
          <w:p w14:paraId="571FCCF6" w14:textId="0EF94D4C" w:rsidR="00920176" w:rsidRPr="00C71430" w:rsidRDefault="00920176" w:rsidP="00920176">
            <w:pPr>
              <w:rPr>
                <w:rFonts w:ascii="Tahoma" w:hAnsi="Tahoma" w:cs="Tahoma"/>
                <w:cs/>
              </w:rPr>
            </w:pPr>
            <w:r w:rsidRPr="00C71430">
              <w:rPr>
                <w:rFonts w:ascii="Tahoma" w:hAnsi="Tahoma" w:cs="Tahoma"/>
                <w:cs/>
              </w:rPr>
              <w:t xml:space="preserve">รวมทั้งหมด </w:t>
            </w:r>
            <w:r w:rsidRPr="00C71430">
              <w:rPr>
                <w:rFonts w:ascii="Tahoma" w:hAnsi="Tahoma" w:cs="Tahoma"/>
              </w:rPr>
              <w:t>(Grand total)</w:t>
            </w:r>
          </w:p>
        </w:tc>
        <w:tc>
          <w:tcPr>
            <w:tcW w:w="6514" w:type="dxa"/>
          </w:tcPr>
          <w:p w14:paraId="7A06E855" w14:textId="0D171ABA" w:rsidR="00920176" w:rsidRPr="00C71430" w:rsidRDefault="00920176" w:rsidP="00920176">
            <w:pPr>
              <w:rPr>
                <w:rFonts w:ascii="Tahoma" w:hAnsi="Tahoma" w:cs="Tahoma"/>
              </w:rPr>
            </w:pPr>
            <w:r w:rsidRPr="00C71430">
              <w:rPr>
                <w:rStyle w:val="ts-alignment-element"/>
                <w:rFonts w:ascii="Tahoma" w:hAnsi="Tahoma" w:cs="Tahoma"/>
                <w:lang w:val="en"/>
              </w:rPr>
              <w:t xml:space="preserve">Display grand total </w:t>
            </w:r>
            <w:r w:rsidRPr="00C71430">
              <w:rPr>
                <w:rStyle w:val="ts-alignment-element"/>
                <w:rFonts w:ascii="Tahoma" w:hAnsi="Tahoma" w:cs="Tahoma"/>
              </w:rPr>
              <w:t>number of cheques and amount</w:t>
            </w:r>
          </w:p>
        </w:tc>
      </w:tr>
    </w:tbl>
    <w:p w14:paraId="1EAADC50" w14:textId="77777777" w:rsidR="00127106" w:rsidRPr="00C71430" w:rsidRDefault="00127106" w:rsidP="00127106">
      <w:pPr>
        <w:rPr>
          <w:rFonts w:ascii="Tahoma" w:hAnsi="Tahoma" w:cs="Tahoma"/>
        </w:rPr>
      </w:pPr>
    </w:p>
    <w:p w14:paraId="364224C2" w14:textId="4CE83E3A" w:rsidR="000820EB" w:rsidRPr="00C71430" w:rsidRDefault="004B102C" w:rsidP="00AF19E0">
      <w:pPr>
        <w:jc w:val="center"/>
        <w:rPr>
          <w:rFonts w:ascii="Tahoma" w:hAnsi="Tahoma" w:cs="Tahoma"/>
        </w:rPr>
      </w:pPr>
      <w:r w:rsidRPr="00C71430">
        <w:rPr>
          <w:rFonts w:ascii="Tahoma" w:hAnsi="Tahoma" w:cs="Tahoma"/>
          <w:noProof/>
          <w:cs/>
          <w:lang w:val="en-SG" w:eastAsia="en-SG" w:bidi="ar-SA"/>
        </w:rPr>
        <w:drawing>
          <wp:inline distT="0" distB="0" distL="0" distR="0" wp14:anchorId="70B0ADC9" wp14:editId="5066C8B7">
            <wp:extent cx="6390005" cy="4099560"/>
            <wp:effectExtent l="19050" t="19050" r="10795" b="15240"/>
            <wp:docPr id="2103229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0005" cy="4099560"/>
                    </a:xfrm>
                    <a:prstGeom prst="rect">
                      <a:avLst/>
                    </a:prstGeom>
                    <a:noFill/>
                    <a:ln>
                      <a:solidFill>
                        <a:schemeClr val="bg2"/>
                      </a:solidFill>
                    </a:ln>
                  </pic:spPr>
                </pic:pic>
              </a:graphicData>
            </a:graphic>
          </wp:inline>
        </w:drawing>
      </w:r>
    </w:p>
    <w:p w14:paraId="6955D1D3" w14:textId="77777777" w:rsidR="00920176" w:rsidRPr="00C71430" w:rsidRDefault="00920176" w:rsidP="00920176">
      <w:pPr>
        <w:rPr>
          <w:rFonts w:ascii="Tahoma" w:hAnsi="Tahoma" w:cs="Tahoma"/>
          <w:color w:val="FF0000"/>
        </w:rPr>
      </w:pPr>
    </w:p>
    <w:p w14:paraId="37F1BDFD" w14:textId="49866A1F" w:rsidR="00920176" w:rsidRPr="00C71430" w:rsidRDefault="00920176" w:rsidP="00920176">
      <w:pPr>
        <w:shd w:val="clear" w:color="auto" w:fill="FDFDFD"/>
        <w:rPr>
          <w:rFonts w:ascii="Tahoma" w:hAnsi="Tahoma" w:cs="Tahoma"/>
          <w:color w:val="FF0000"/>
          <w:lang w:val="en" w:bidi="ar-SA"/>
        </w:rPr>
      </w:pPr>
      <w:r w:rsidRPr="00C71430">
        <w:rPr>
          <w:rStyle w:val="ts-alignment-element"/>
          <w:rFonts w:ascii="Tahoma" w:hAnsi="Tahoma" w:cs="Tahoma"/>
          <w:color w:val="FF0000"/>
          <w:lang w:val="en"/>
        </w:rPr>
        <w:t>Add</w:t>
      </w:r>
      <w:r w:rsidRPr="00C71430">
        <w:rPr>
          <w:rFonts w:ascii="Tahoma" w:hAnsi="Tahoma" w:cs="Tahoma"/>
          <w:color w:val="FF0000"/>
          <w:lang w:val="en"/>
        </w:rPr>
        <w:t xml:space="preserve"> the </w:t>
      </w:r>
      <w:r w:rsidRPr="00C71430">
        <w:rPr>
          <w:rStyle w:val="ts-alignment-element"/>
          <w:rFonts w:ascii="Tahoma" w:hAnsi="Tahoma" w:cs="Tahoma"/>
          <w:color w:val="FF0000"/>
          <w:lang w:val="en"/>
        </w:rPr>
        <w:t>items</w:t>
      </w:r>
      <w:r w:rsidRPr="00C71430">
        <w:rPr>
          <w:rFonts w:ascii="Tahoma" w:hAnsi="Tahoma" w:cs="Tahoma"/>
          <w:color w:val="FF0000"/>
          <w:lang w:val="en"/>
        </w:rPr>
        <w:t xml:space="preserve"> </w:t>
      </w:r>
      <w:r w:rsidRPr="00C71430">
        <w:rPr>
          <w:rStyle w:val="ts-alignment-element"/>
          <w:rFonts w:ascii="Tahoma" w:hAnsi="Tahoma" w:cs="Tahoma"/>
          <w:color w:val="FF0000"/>
          <w:lang w:val="en"/>
        </w:rPr>
        <w:t>below</w:t>
      </w:r>
      <w:r w:rsidRPr="00C71430">
        <w:rPr>
          <w:rFonts w:ascii="Tahoma" w:hAnsi="Tahoma" w:cs="Tahoma"/>
          <w:color w:val="FF0000"/>
          <w:lang w:val="en"/>
        </w:rPr>
        <w:t xml:space="preserve"> </w:t>
      </w:r>
      <w:r w:rsidRPr="00C71430">
        <w:rPr>
          <w:rStyle w:val="ts-alignment-element"/>
          <w:rFonts w:ascii="Tahoma" w:hAnsi="Tahoma" w:cs="Tahoma"/>
          <w:color w:val="FF0000"/>
          <w:lang w:val="en"/>
        </w:rPr>
        <w:t>to</w:t>
      </w:r>
      <w:r w:rsidRPr="00C71430">
        <w:rPr>
          <w:rFonts w:ascii="Tahoma" w:hAnsi="Tahoma" w:cs="Tahoma"/>
          <w:color w:val="FF0000"/>
          <w:lang w:val="en"/>
        </w:rPr>
        <w:t xml:space="preserve"> </w:t>
      </w:r>
      <w:r w:rsidRPr="00C71430">
        <w:rPr>
          <w:rStyle w:val="ts-alignment-element"/>
          <w:rFonts w:ascii="Tahoma" w:hAnsi="Tahoma" w:cs="Tahoma"/>
          <w:color w:val="FF0000"/>
          <w:lang w:val="en"/>
        </w:rPr>
        <w:t>the</w:t>
      </w:r>
      <w:r w:rsidRPr="00C71430">
        <w:rPr>
          <w:rFonts w:ascii="Tahoma" w:hAnsi="Tahoma" w:cs="Tahoma"/>
          <w:color w:val="FF0000"/>
          <w:lang w:val="en"/>
        </w:rPr>
        <w:t xml:space="preserve"> </w:t>
      </w:r>
      <w:r w:rsidRPr="00C71430">
        <w:rPr>
          <w:rStyle w:val="ts-alignment-element"/>
          <w:rFonts w:ascii="Tahoma" w:hAnsi="Tahoma" w:cs="Tahoma"/>
          <w:color w:val="FF0000"/>
          <w:lang w:val="en"/>
        </w:rPr>
        <w:t>report</w:t>
      </w:r>
      <w:r w:rsidRPr="00C71430">
        <w:rPr>
          <w:rFonts w:ascii="Tahoma" w:hAnsi="Tahoma" w:cs="Tahoma"/>
          <w:color w:val="FF0000"/>
          <w:lang w:val="en"/>
        </w:rPr>
        <w:t xml:space="preserve"> </w:t>
      </w:r>
      <w:r w:rsidRPr="00C71430">
        <w:rPr>
          <w:rStyle w:val="ts-alignment-element"/>
          <w:rFonts w:ascii="Tahoma" w:hAnsi="Tahoma" w:cs="Tahoma"/>
          <w:color w:val="FF0000"/>
          <w:lang w:val="en"/>
        </w:rPr>
        <w:t>as</w:t>
      </w:r>
      <w:r w:rsidRPr="00C71430">
        <w:rPr>
          <w:rFonts w:ascii="Tahoma" w:hAnsi="Tahoma" w:cs="Tahoma"/>
          <w:color w:val="FF0000"/>
          <w:lang w:val="en"/>
        </w:rPr>
        <w:t xml:space="preserve"> </w:t>
      </w:r>
      <w:r w:rsidRPr="00C71430">
        <w:rPr>
          <w:rStyle w:val="ts-alignment-element"/>
          <w:rFonts w:ascii="Tahoma" w:hAnsi="Tahoma" w:cs="Tahoma"/>
          <w:color w:val="FF0000"/>
          <w:lang w:val="en"/>
        </w:rPr>
        <w:t>well.</w:t>
      </w:r>
    </w:p>
    <w:p w14:paraId="0AF7CF6B" w14:textId="60AFE424" w:rsidR="00920176" w:rsidRPr="00C71430" w:rsidRDefault="00920176" w:rsidP="000374C1">
      <w:pPr>
        <w:pStyle w:val="ListParagraph"/>
        <w:numPr>
          <w:ilvl w:val="0"/>
          <w:numId w:val="34"/>
        </w:numPr>
        <w:ind w:left="990" w:hanging="450"/>
        <w:rPr>
          <w:rFonts w:ascii="Tahoma" w:hAnsi="Tahoma" w:cs="Tahoma"/>
          <w:color w:val="FF0000"/>
        </w:rPr>
      </w:pPr>
      <w:r w:rsidRPr="00C71430">
        <w:rPr>
          <w:rFonts w:ascii="Tahoma" w:hAnsi="Tahoma" w:cs="Tahoma"/>
          <w:color w:val="FF0000"/>
          <w:cs/>
        </w:rPr>
        <w:t xml:space="preserve">วงเงิน </w:t>
      </w:r>
      <w:r w:rsidRPr="00C71430">
        <w:rPr>
          <w:rFonts w:ascii="Tahoma" w:hAnsi="Tahoma" w:cs="Tahoma"/>
          <w:color w:val="FF0000"/>
        </w:rPr>
        <w:t>OD (Limit OD Amount)</w:t>
      </w:r>
    </w:p>
    <w:p w14:paraId="1C56A62A" w14:textId="796D85BC" w:rsidR="00920176" w:rsidRPr="00C71430" w:rsidRDefault="00920176" w:rsidP="000374C1">
      <w:pPr>
        <w:pStyle w:val="ListParagraph"/>
        <w:numPr>
          <w:ilvl w:val="0"/>
          <w:numId w:val="34"/>
        </w:numPr>
        <w:ind w:left="990" w:hanging="450"/>
        <w:rPr>
          <w:rFonts w:ascii="Tahoma" w:hAnsi="Tahoma" w:cs="Tahoma"/>
          <w:color w:val="FF0000"/>
        </w:rPr>
      </w:pPr>
      <w:r w:rsidRPr="00C71430">
        <w:rPr>
          <w:rFonts w:ascii="Tahoma" w:hAnsi="Tahoma" w:cs="Tahoma"/>
          <w:color w:val="FF0000"/>
          <w:cs/>
        </w:rPr>
        <w:t xml:space="preserve">จำนวนเงินคงค้าง </w:t>
      </w:r>
      <w:r w:rsidRPr="00C71430">
        <w:rPr>
          <w:rFonts w:ascii="Tahoma" w:hAnsi="Tahoma" w:cs="Tahoma"/>
          <w:color w:val="FF0000"/>
        </w:rPr>
        <w:t>(Available)</w:t>
      </w:r>
    </w:p>
    <w:p w14:paraId="6B13A028" w14:textId="3A5FB70D" w:rsidR="00920176" w:rsidRPr="00C71430" w:rsidRDefault="00920176" w:rsidP="000374C1">
      <w:pPr>
        <w:pStyle w:val="ListParagraph"/>
        <w:numPr>
          <w:ilvl w:val="0"/>
          <w:numId w:val="34"/>
        </w:numPr>
        <w:ind w:left="990" w:hanging="450"/>
        <w:rPr>
          <w:rFonts w:ascii="Tahoma" w:hAnsi="Tahoma" w:cs="Tahoma"/>
        </w:rPr>
      </w:pPr>
      <w:r w:rsidRPr="00C71430">
        <w:rPr>
          <w:rFonts w:ascii="Tahoma" w:hAnsi="Tahoma" w:cs="Tahoma"/>
          <w:color w:val="FF0000"/>
          <w:cs/>
        </w:rPr>
        <w:t xml:space="preserve">เงื่อนไขการระงับบัญชี </w:t>
      </w:r>
      <w:r w:rsidRPr="00C71430">
        <w:rPr>
          <w:rFonts w:ascii="Tahoma" w:hAnsi="Tahoma" w:cs="Tahoma"/>
          <w:color w:val="FF0000"/>
        </w:rPr>
        <w:t>(Restraint)</w:t>
      </w:r>
    </w:p>
    <w:p w14:paraId="3C5AB00C" w14:textId="66BB4032" w:rsidR="00920176" w:rsidRPr="00C71430" w:rsidRDefault="00920176" w:rsidP="00920176">
      <w:pPr>
        <w:rPr>
          <w:rFonts w:ascii="Tahoma" w:hAnsi="Tahoma" w:cs="Tahoma"/>
          <w:cs/>
        </w:rPr>
      </w:pPr>
    </w:p>
    <w:p w14:paraId="366AD6A1" w14:textId="7685B6B7" w:rsidR="00F31A54" w:rsidRPr="00C71430" w:rsidRDefault="00F31A54" w:rsidP="00F31A54">
      <w:pPr>
        <w:pStyle w:val="Heading3"/>
        <w:rPr>
          <w:rFonts w:ascii="Tahoma" w:hAnsi="Tahoma" w:cs="Tahoma"/>
        </w:rPr>
      </w:pPr>
      <w:bookmarkStart w:id="356" w:name="_Toc145230720"/>
      <w:bookmarkStart w:id="357" w:name="_Toc145231123"/>
      <w:r w:rsidRPr="00C71430">
        <w:rPr>
          <w:rFonts w:ascii="Tahoma" w:hAnsi="Tahoma" w:cs="Tahoma"/>
        </w:rPr>
        <w:t>Additional Impacts</w:t>
      </w:r>
      <w:bookmarkEnd w:id="356"/>
      <w:bookmarkEnd w:id="357"/>
    </w:p>
    <w:p w14:paraId="6B49E683" w14:textId="1847C7B0" w:rsidR="000820EB" w:rsidRPr="00C71430" w:rsidRDefault="000820EB" w:rsidP="000820EB">
      <w:pPr>
        <w:rPr>
          <w:rFonts w:ascii="Tahoma" w:hAnsi="Tahoma" w:cs="Tahoma"/>
        </w:rPr>
      </w:pPr>
      <w:r w:rsidRPr="00C71430">
        <w:rPr>
          <w:rFonts w:ascii="Tahoma" w:hAnsi="Tahoma" w:cs="Tahoma"/>
        </w:rPr>
        <w:t>Not Applicable.</w:t>
      </w:r>
    </w:p>
    <w:p w14:paraId="10E8DF17" w14:textId="77777777" w:rsidR="00F31A54" w:rsidRPr="00C71430" w:rsidRDefault="00F31A54" w:rsidP="00F31A54">
      <w:pPr>
        <w:rPr>
          <w:rFonts w:ascii="Tahoma" w:hAnsi="Tahoma" w:cs="Tahoma"/>
        </w:rPr>
      </w:pPr>
    </w:p>
    <w:p w14:paraId="11ADF3BB" w14:textId="77777777" w:rsidR="00ED16AC" w:rsidRPr="00C71430" w:rsidRDefault="00ED16AC" w:rsidP="00F31A54">
      <w:pPr>
        <w:rPr>
          <w:rFonts w:ascii="Tahoma" w:hAnsi="Tahoma" w:cs="Tahoma"/>
        </w:rPr>
      </w:pPr>
    </w:p>
    <w:p w14:paraId="4068A2D5" w14:textId="77777777" w:rsidR="00DA0756" w:rsidRPr="00C71430" w:rsidRDefault="00DA0756" w:rsidP="00F31A54">
      <w:pPr>
        <w:rPr>
          <w:rFonts w:ascii="Tahoma" w:hAnsi="Tahoma" w:cs="Tahoma"/>
        </w:rPr>
      </w:pPr>
    </w:p>
    <w:p w14:paraId="4F9A160A" w14:textId="77777777" w:rsidR="00DA0756" w:rsidRPr="00C71430" w:rsidRDefault="00DA0756" w:rsidP="00F31A54">
      <w:pPr>
        <w:rPr>
          <w:rFonts w:ascii="Tahoma" w:hAnsi="Tahoma" w:cs="Tahoma"/>
        </w:rPr>
      </w:pPr>
    </w:p>
    <w:p w14:paraId="23BB7EB3" w14:textId="77777777" w:rsidR="00DA0756" w:rsidRPr="00C71430" w:rsidRDefault="00DA0756" w:rsidP="00F31A54">
      <w:pPr>
        <w:rPr>
          <w:rFonts w:ascii="Tahoma" w:hAnsi="Tahoma" w:cs="Tahoma"/>
        </w:rPr>
      </w:pPr>
    </w:p>
    <w:p w14:paraId="6BE52F52" w14:textId="77EE7FAD" w:rsidR="00F31A54" w:rsidRPr="00C71430" w:rsidRDefault="00F31A54" w:rsidP="00F31A54">
      <w:pPr>
        <w:pStyle w:val="Heading2"/>
        <w:rPr>
          <w:rFonts w:ascii="Tahoma" w:hAnsi="Tahoma" w:cs="Tahoma"/>
        </w:rPr>
      </w:pPr>
      <w:bookmarkStart w:id="358" w:name="_Toc145230721"/>
      <w:bookmarkStart w:id="359" w:name="_Toc145231124"/>
      <w:r w:rsidRPr="00C71430">
        <w:rPr>
          <w:rFonts w:ascii="Tahoma" w:hAnsi="Tahoma" w:cs="Tahoma"/>
        </w:rPr>
        <w:lastRenderedPageBreak/>
        <w:t>Return C</w:t>
      </w:r>
      <w:r w:rsidR="004F4E99" w:rsidRPr="00C71430">
        <w:rPr>
          <w:rFonts w:ascii="Tahoma" w:hAnsi="Tahoma" w:cs="Tahoma"/>
        </w:rPr>
        <w:t>heque Report</w:t>
      </w:r>
      <w:bookmarkEnd w:id="358"/>
      <w:bookmarkEnd w:id="359"/>
    </w:p>
    <w:p w14:paraId="2D7BD62C"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6719"/>
        <w:gridCol w:w="3334"/>
      </w:tblGrid>
      <w:tr w:rsidR="008928CB" w:rsidRPr="00C71430" w14:paraId="41A569A0" w14:textId="77777777" w:rsidTr="006B390F">
        <w:tc>
          <w:tcPr>
            <w:tcW w:w="5026" w:type="dxa"/>
          </w:tcPr>
          <w:p w14:paraId="4138829C" w14:textId="570D8D62" w:rsidR="008928CB" w:rsidRPr="00C71430" w:rsidRDefault="00A52554" w:rsidP="006B390F">
            <w:pPr>
              <w:rPr>
                <w:rFonts w:ascii="Tahoma" w:hAnsi="Tahoma" w:cs="Tahoma"/>
              </w:rPr>
            </w:pPr>
            <w:r w:rsidRPr="00C71430">
              <w:rPr>
                <w:rFonts w:ascii="Tahoma" w:hAnsi="Tahoma" w:cs="Tahoma"/>
              </w:rPr>
              <w:t>DPS-76</w:t>
            </w:r>
            <w:r w:rsidR="00557992" w:rsidRPr="00C71430">
              <w:rPr>
                <w:rFonts w:ascii="Tahoma" w:hAnsi="Tahoma" w:cs="Tahoma"/>
              </w:rPr>
              <w:t xml:space="preserve"> </w:t>
            </w:r>
            <w:r w:rsidR="008928CB" w:rsidRPr="00C71430">
              <w:rPr>
                <w:rFonts w:ascii="Tahoma" w:hAnsi="Tahoma" w:cs="Tahoma"/>
                <w:cs/>
              </w:rPr>
              <w:t>สร้างรายงานเช็คคืน</w:t>
            </w:r>
          </w:p>
        </w:tc>
        <w:tc>
          <w:tcPr>
            <w:tcW w:w="5027" w:type="dxa"/>
          </w:tcPr>
          <w:p w14:paraId="3831B1D7" w14:textId="77777777" w:rsidR="008928CB" w:rsidRPr="00C71430" w:rsidRDefault="008928CB" w:rsidP="006B390F">
            <w:pPr>
              <w:rPr>
                <w:rFonts w:ascii="Tahoma" w:hAnsi="Tahoma" w:cs="Tahoma"/>
              </w:rPr>
            </w:pPr>
            <w:r w:rsidRPr="00C71430">
              <w:rPr>
                <w:rFonts w:ascii="Tahoma" w:hAnsi="Tahoma" w:cs="Tahoma"/>
              </w:rPr>
              <w:t>Able to create a return cheque report</w:t>
            </w:r>
          </w:p>
          <w:p w14:paraId="2FF769DF" w14:textId="77777777" w:rsidR="00AF19E0" w:rsidRPr="00C71430" w:rsidRDefault="00AF19E0" w:rsidP="006B390F">
            <w:pPr>
              <w:rPr>
                <w:rFonts w:ascii="Tahoma" w:hAnsi="Tahoma" w:cs="Tahoma"/>
              </w:rPr>
            </w:pPr>
          </w:p>
        </w:tc>
      </w:tr>
      <w:tr w:rsidR="00557992" w:rsidRPr="00C71430" w14:paraId="71DEB21B" w14:textId="77777777" w:rsidTr="006B390F">
        <w:tc>
          <w:tcPr>
            <w:tcW w:w="5026" w:type="dxa"/>
          </w:tcPr>
          <w:p w14:paraId="2D60FB32" w14:textId="094486D5" w:rsidR="00557992" w:rsidRPr="00C71430" w:rsidRDefault="00557992" w:rsidP="00557992">
            <w:pPr>
              <w:rPr>
                <w:rFonts w:ascii="Tahoma" w:hAnsi="Tahoma" w:cs="Tahoma"/>
              </w:rPr>
            </w:pPr>
            <w:r w:rsidRPr="00C71430">
              <w:rPr>
                <w:rFonts w:ascii="Tahoma" w:hAnsi="Tahoma" w:cs="Tahoma"/>
              </w:rPr>
              <w:t xml:space="preserve">DPS-77 </w:t>
            </w:r>
            <w:r w:rsidRPr="00C71430">
              <w:rPr>
                <w:rFonts w:ascii="Tahoma" w:hAnsi="Tahoma" w:cs="Tahoma"/>
                <w:cs/>
              </w:rPr>
              <w:t>สามารถเรียกรายงานเช็คคืนตามช่วงเวลาและ/หรือลูกค้าที่กำหนดได้</w:t>
            </w:r>
          </w:p>
        </w:tc>
        <w:tc>
          <w:tcPr>
            <w:tcW w:w="5027" w:type="dxa"/>
          </w:tcPr>
          <w:p w14:paraId="065497C8" w14:textId="77777777" w:rsidR="00557992" w:rsidRPr="00C71430" w:rsidRDefault="00557992" w:rsidP="00557992">
            <w:pPr>
              <w:rPr>
                <w:rFonts w:ascii="Tahoma" w:hAnsi="Tahoma" w:cs="Tahoma"/>
              </w:rPr>
            </w:pPr>
            <w:r w:rsidRPr="00C71430">
              <w:rPr>
                <w:rFonts w:ascii="Tahoma" w:hAnsi="Tahoma" w:cs="Tahoma"/>
              </w:rPr>
              <w:t>Return cheque reports can be retrieved at specified intervals and/or customers.</w:t>
            </w:r>
          </w:p>
          <w:p w14:paraId="7C916BBA" w14:textId="24F53DB9" w:rsidR="00AF19E0" w:rsidRPr="00C71430" w:rsidRDefault="00AF19E0" w:rsidP="00557992">
            <w:pPr>
              <w:rPr>
                <w:rFonts w:ascii="Tahoma" w:hAnsi="Tahoma" w:cs="Tahoma"/>
              </w:rPr>
            </w:pPr>
          </w:p>
        </w:tc>
      </w:tr>
    </w:tbl>
    <w:p w14:paraId="1F7557C3" w14:textId="77777777" w:rsidR="008928CB" w:rsidRPr="00C71430" w:rsidRDefault="008928CB" w:rsidP="008928CB">
      <w:pPr>
        <w:rPr>
          <w:rFonts w:ascii="Tahoma" w:hAnsi="Tahoma" w:cs="Tahoma"/>
        </w:rPr>
      </w:pPr>
    </w:p>
    <w:p w14:paraId="3D28223E" w14:textId="77777777" w:rsidR="004F4E99" w:rsidRPr="00C71430" w:rsidRDefault="004F4E99" w:rsidP="004F4E99">
      <w:pPr>
        <w:pStyle w:val="Heading3"/>
        <w:rPr>
          <w:rFonts w:ascii="Tahoma" w:hAnsi="Tahoma" w:cs="Tahoma"/>
        </w:rPr>
      </w:pPr>
      <w:bookmarkStart w:id="360" w:name="_Toc145230722"/>
      <w:bookmarkStart w:id="361" w:name="_Toc145231125"/>
      <w:r w:rsidRPr="00C71430">
        <w:rPr>
          <w:rFonts w:ascii="Tahoma" w:hAnsi="Tahoma" w:cs="Tahoma"/>
        </w:rPr>
        <w:t>Purpose</w:t>
      </w:r>
      <w:bookmarkEnd w:id="360"/>
      <w:bookmarkEnd w:id="361"/>
    </w:p>
    <w:p w14:paraId="0E54F8EF" w14:textId="1782A101" w:rsidR="007C201E" w:rsidRPr="00C71430" w:rsidRDefault="00557992" w:rsidP="00557992">
      <w:pPr>
        <w:ind w:firstLine="360"/>
        <w:rPr>
          <w:rFonts w:ascii="Tahoma" w:hAnsi="Tahoma" w:cs="Tahoma"/>
        </w:rPr>
      </w:pPr>
      <w:r w:rsidRPr="00C71430">
        <w:rPr>
          <w:rFonts w:ascii="Tahoma" w:hAnsi="Tahoma" w:cs="Tahoma"/>
        </w:rPr>
        <w:t>The purpose is to provide Return Cheque Report from ICAS.</w:t>
      </w:r>
    </w:p>
    <w:p w14:paraId="47B6791E" w14:textId="77777777" w:rsidR="004F4E99" w:rsidRPr="00C71430" w:rsidRDefault="004F4E99" w:rsidP="004F4E99">
      <w:pPr>
        <w:pStyle w:val="Heading3"/>
        <w:rPr>
          <w:rFonts w:ascii="Tahoma" w:hAnsi="Tahoma" w:cs="Tahoma"/>
        </w:rPr>
      </w:pPr>
      <w:bookmarkStart w:id="362" w:name="_Toc145230723"/>
      <w:bookmarkStart w:id="363" w:name="_Toc145231126"/>
      <w:r w:rsidRPr="00C71430">
        <w:rPr>
          <w:rFonts w:ascii="Tahoma" w:hAnsi="Tahoma" w:cs="Tahoma"/>
        </w:rPr>
        <w:t>Background</w:t>
      </w:r>
      <w:bookmarkEnd w:id="362"/>
      <w:bookmarkEnd w:id="363"/>
    </w:p>
    <w:p w14:paraId="2CEA068B" w14:textId="77777777" w:rsidR="003F36F7" w:rsidRPr="00C71430" w:rsidRDefault="003F36F7" w:rsidP="003F36F7">
      <w:pPr>
        <w:spacing w:after="240"/>
        <w:ind w:firstLine="720"/>
        <w:rPr>
          <w:rFonts w:ascii="Tahoma" w:hAnsi="Tahoma" w:cs="Tahoma"/>
        </w:rPr>
      </w:pPr>
      <w:r w:rsidRPr="00C71430">
        <w:rPr>
          <w:rFonts w:ascii="Tahoma" w:hAnsi="Tahoma" w:cs="Tahoma"/>
        </w:rPr>
        <w:t xml:space="preserve">12.2.1 EXIM Current Business Practice (as-is) </w:t>
      </w:r>
    </w:p>
    <w:p w14:paraId="2909BCF1" w14:textId="5D54860E" w:rsidR="003F36F7" w:rsidRPr="00C71430" w:rsidRDefault="00F73CC4">
      <w:pPr>
        <w:pStyle w:val="ListParagraph"/>
        <w:numPr>
          <w:ilvl w:val="0"/>
          <w:numId w:val="11"/>
        </w:numPr>
        <w:rPr>
          <w:rFonts w:ascii="Tahoma" w:hAnsi="Tahoma" w:cs="Tahoma"/>
        </w:rPr>
      </w:pPr>
      <w:r w:rsidRPr="00C71430">
        <w:rPr>
          <w:rFonts w:ascii="Tahoma" w:hAnsi="Tahoma" w:cs="Tahoma"/>
        </w:rPr>
        <w:t>Return</w:t>
      </w:r>
      <w:r w:rsidR="003F36F7" w:rsidRPr="00C71430">
        <w:rPr>
          <w:rFonts w:ascii="Tahoma" w:hAnsi="Tahoma" w:cs="Tahoma"/>
        </w:rPr>
        <w:t xml:space="preserve"> Cheque Report provided by AS/400.</w:t>
      </w:r>
    </w:p>
    <w:p w14:paraId="62C53D0B" w14:textId="49D24B9A" w:rsidR="00D43F90" w:rsidRPr="00C71430" w:rsidRDefault="00D43F90">
      <w:pPr>
        <w:pStyle w:val="ListParagraph"/>
        <w:numPr>
          <w:ilvl w:val="0"/>
          <w:numId w:val="11"/>
        </w:numPr>
        <w:rPr>
          <w:rFonts w:ascii="Tahoma" w:hAnsi="Tahoma" w:cs="Tahoma"/>
        </w:rPr>
      </w:pPr>
      <w:r w:rsidRPr="00C71430">
        <w:rPr>
          <w:rFonts w:ascii="Tahoma" w:hAnsi="Tahoma" w:cs="Tahoma"/>
        </w:rPr>
        <w:t>Online report</w:t>
      </w:r>
    </w:p>
    <w:p w14:paraId="75A23719" w14:textId="77777777" w:rsidR="003F36F7" w:rsidRPr="00C71430" w:rsidRDefault="003F36F7" w:rsidP="003F36F7">
      <w:pPr>
        <w:ind w:left="720"/>
        <w:rPr>
          <w:rFonts w:ascii="Tahoma" w:hAnsi="Tahoma" w:cs="Tahoma"/>
        </w:rPr>
      </w:pPr>
    </w:p>
    <w:p w14:paraId="6B28BA35" w14:textId="77777777" w:rsidR="003F36F7" w:rsidRPr="00C71430" w:rsidRDefault="003F36F7" w:rsidP="003F36F7">
      <w:pPr>
        <w:spacing w:after="240"/>
        <w:ind w:left="720"/>
        <w:rPr>
          <w:rFonts w:ascii="Tahoma" w:hAnsi="Tahoma" w:cs="Tahoma"/>
        </w:rPr>
      </w:pPr>
      <w:r w:rsidRPr="00C71430">
        <w:rPr>
          <w:rFonts w:ascii="Tahoma" w:hAnsi="Tahoma" w:cs="Tahoma"/>
        </w:rPr>
        <w:t>12.2.2 CBS9 Current Functionality</w:t>
      </w:r>
    </w:p>
    <w:p w14:paraId="449C8437" w14:textId="6419259D" w:rsidR="00C21FB0" w:rsidRPr="00C71430" w:rsidRDefault="00C21FB0">
      <w:pPr>
        <w:pStyle w:val="ListParagraph"/>
        <w:numPr>
          <w:ilvl w:val="0"/>
          <w:numId w:val="11"/>
        </w:numPr>
        <w:rPr>
          <w:rFonts w:ascii="Tahoma" w:hAnsi="Tahoma" w:cs="Tahoma"/>
          <w:lang w:val="en"/>
        </w:rPr>
      </w:pPr>
      <w:r w:rsidRPr="00C71430">
        <w:rPr>
          <w:rFonts w:ascii="Tahoma" w:hAnsi="Tahoma" w:cs="Tahoma"/>
          <w:lang w:val="en"/>
        </w:rPr>
        <w:t>Checking CBS9 report.</w:t>
      </w:r>
    </w:p>
    <w:p w14:paraId="4F0FC867" w14:textId="77777777" w:rsidR="003F36F7" w:rsidRPr="00C71430" w:rsidRDefault="003F36F7" w:rsidP="003F36F7">
      <w:pPr>
        <w:rPr>
          <w:rFonts w:ascii="Tahoma" w:hAnsi="Tahoma" w:cs="Tahoma"/>
        </w:rPr>
      </w:pPr>
    </w:p>
    <w:p w14:paraId="3E515083" w14:textId="77777777" w:rsidR="004F4E99" w:rsidRPr="00C71430" w:rsidRDefault="004F4E99" w:rsidP="004F4E99">
      <w:pPr>
        <w:pStyle w:val="Heading3"/>
        <w:rPr>
          <w:rFonts w:ascii="Tahoma" w:hAnsi="Tahoma" w:cs="Tahoma"/>
        </w:rPr>
      </w:pPr>
      <w:bookmarkStart w:id="364" w:name="_Toc145230724"/>
      <w:bookmarkStart w:id="365" w:name="_Toc145231127"/>
      <w:r w:rsidRPr="00C71430">
        <w:rPr>
          <w:rFonts w:ascii="Tahoma" w:hAnsi="Tahoma" w:cs="Tahoma"/>
        </w:rPr>
        <w:t>Supported Sample Transaction and Case from Customer</w:t>
      </w:r>
      <w:bookmarkEnd w:id="364"/>
      <w:bookmarkEnd w:id="365"/>
    </w:p>
    <w:p w14:paraId="5BB98CBC" w14:textId="77777777" w:rsidR="00C21FB0" w:rsidRPr="00C71430" w:rsidRDefault="00C21FB0" w:rsidP="00C21FB0">
      <w:pPr>
        <w:rPr>
          <w:rFonts w:ascii="Tahoma" w:hAnsi="Tahoma" w:cs="Tahoma"/>
        </w:rPr>
      </w:pPr>
    </w:p>
    <w:p w14:paraId="33D13FA1" w14:textId="5ED5D6EE" w:rsidR="007C201E" w:rsidRPr="00C71430" w:rsidRDefault="003F36F7" w:rsidP="007C201E">
      <w:pPr>
        <w:rPr>
          <w:rFonts w:ascii="Tahoma" w:hAnsi="Tahoma" w:cs="Tahoma"/>
        </w:rPr>
      </w:pPr>
      <w:r w:rsidRPr="00C71430">
        <w:rPr>
          <w:rFonts w:ascii="Tahoma" w:hAnsi="Tahoma" w:cs="Tahoma"/>
          <w:noProof/>
          <w:lang w:val="en-SG" w:eastAsia="en-SG" w:bidi="ar-SA"/>
        </w:rPr>
        <w:lastRenderedPageBreak/>
        <w:drawing>
          <wp:inline distT="0" distB="0" distL="0" distR="0" wp14:anchorId="4CA3424D" wp14:editId="713951A2">
            <wp:extent cx="6390005" cy="3400425"/>
            <wp:effectExtent l="19050" t="19050" r="10795" b="28575"/>
            <wp:docPr id="158643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9039" name=""/>
                    <pic:cNvPicPr/>
                  </pic:nvPicPr>
                  <pic:blipFill>
                    <a:blip r:embed="rId89"/>
                    <a:stretch>
                      <a:fillRect/>
                    </a:stretch>
                  </pic:blipFill>
                  <pic:spPr>
                    <a:xfrm>
                      <a:off x="0" y="0"/>
                      <a:ext cx="6390005" cy="3400425"/>
                    </a:xfrm>
                    <a:prstGeom prst="rect">
                      <a:avLst/>
                    </a:prstGeom>
                    <a:ln>
                      <a:solidFill>
                        <a:schemeClr val="bg1">
                          <a:lumMod val="75000"/>
                        </a:schemeClr>
                      </a:solidFill>
                    </a:ln>
                  </pic:spPr>
                </pic:pic>
              </a:graphicData>
            </a:graphic>
          </wp:inline>
        </w:drawing>
      </w:r>
    </w:p>
    <w:p w14:paraId="508A788C" w14:textId="77777777" w:rsidR="004F4E99" w:rsidRPr="00C71430" w:rsidRDefault="004F4E99" w:rsidP="004F4E99">
      <w:pPr>
        <w:pStyle w:val="Heading3"/>
        <w:rPr>
          <w:rFonts w:ascii="Tahoma" w:hAnsi="Tahoma" w:cs="Tahoma"/>
        </w:rPr>
      </w:pPr>
      <w:bookmarkStart w:id="366" w:name="_Toc145230725"/>
      <w:bookmarkStart w:id="367" w:name="_Toc145231128"/>
      <w:r w:rsidRPr="00C71430">
        <w:rPr>
          <w:rFonts w:ascii="Tahoma" w:hAnsi="Tahoma" w:cs="Tahoma"/>
        </w:rPr>
        <w:t>Menu Modification</w:t>
      </w:r>
      <w:bookmarkEnd w:id="366"/>
      <w:bookmarkEnd w:id="367"/>
    </w:p>
    <w:p w14:paraId="2530B76D" w14:textId="7218F8E6" w:rsidR="003F36F7" w:rsidRPr="00C71430" w:rsidRDefault="003F36F7" w:rsidP="003F36F7">
      <w:pPr>
        <w:ind w:left="360"/>
        <w:rPr>
          <w:rFonts w:ascii="Tahoma" w:hAnsi="Tahoma" w:cs="Tahoma"/>
        </w:rPr>
      </w:pPr>
      <w:r w:rsidRPr="00C71430">
        <w:rPr>
          <w:rFonts w:ascii="Tahoma" w:hAnsi="Tahoma" w:cs="Tahoma"/>
        </w:rPr>
        <w:t>Not Applicable.</w:t>
      </w:r>
    </w:p>
    <w:p w14:paraId="6B3F6D38" w14:textId="77777777" w:rsidR="004F4E99" w:rsidRPr="00C71430" w:rsidRDefault="004F4E99" w:rsidP="004F4E99">
      <w:pPr>
        <w:pStyle w:val="Heading3"/>
        <w:rPr>
          <w:rFonts w:ascii="Tahoma" w:hAnsi="Tahoma" w:cs="Tahoma"/>
        </w:rPr>
      </w:pPr>
      <w:bookmarkStart w:id="368" w:name="_Toc145230726"/>
      <w:bookmarkStart w:id="369" w:name="_Toc145231129"/>
      <w:r w:rsidRPr="00C71430">
        <w:rPr>
          <w:rFonts w:ascii="Tahoma" w:hAnsi="Tahoma" w:cs="Tahoma"/>
        </w:rPr>
        <w:t>Screen Layout and Data Sheet</w:t>
      </w:r>
      <w:bookmarkEnd w:id="368"/>
      <w:bookmarkEnd w:id="369"/>
    </w:p>
    <w:p w14:paraId="10B13AA9" w14:textId="57F1743F" w:rsidR="003F36F7" w:rsidRPr="00C71430" w:rsidRDefault="003F36F7" w:rsidP="003F36F7">
      <w:pPr>
        <w:ind w:left="360"/>
        <w:rPr>
          <w:rFonts w:ascii="Tahoma" w:hAnsi="Tahoma" w:cs="Tahoma"/>
        </w:rPr>
      </w:pPr>
      <w:r w:rsidRPr="00C71430">
        <w:rPr>
          <w:rFonts w:ascii="Tahoma" w:hAnsi="Tahoma" w:cs="Tahoma"/>
        </w:rPr>
        <w:t>Not Applicable.</w:t>
      </w:r>
    </w:p>
    <w:p w14:paraId="05AE8178" w14:textId="77777777" w:rsidR="00C21FB0" w:rsidRPr="00C71430" w:rsidRDefault="00C21FB0" w:rsidP="003F36F7">
      <w:pPr>
        <w:ind w:left="360"/>
        <w:rPr>
          <w:rFonts w:ascii="Tahoma" w:hAnsi="Tahoma" w:cs="Tahoma"/>
        </w:rPr>
      </w:pPr>
    </w:p>
    <w:p w14:paraId="7B4DFFCA" w14:textId="77777777" w:rsidR="004F4E99" w:rsidRPr="00C71430" w:rsidRDefault="004F4E99" w:rsidP="004F4E99">
      <w:pPr>
        <w:pStyle w:val="Heading3"/>
        <w:rPr>
          <w:rFonts w:ascii="Tahoma" w:hAnsi="Tahoma" w:cs="Tahoma"/>
        </w:rPr>
      </w:pPr>
      <w:bookmarkStart w:id="370" w:name="_Toc145230727"/>
      <w:bookmarkStart w:id="371" w:name="_Toc145231130"/>
      <w:r w:rsidRPr="00C71430">
        <w:rPr>
          <w:rFonts w:ascii="Tahoma" w:hAnsi="Tahoma" w:cs="Tahoma"/>
        </w:rPr>
        <w:t>Business Rule / Business Logic</w:t>
      </w:r>
      <w:bookmarkEnd w:id="370"/>
      <w:bookmarkEnd w:id="371"/>
    </w:p>
    <w:p w14:paraId="08A2DC5B" w14:textId="5AB84462" w:rsidR="00F70B06" w:rsidRPr="00C71430" w:rsidRDefault="00F70B06" w:rsidP="00F70B06">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w:t>
      </w:r>
      <w:r w:rsidRPr="00C71430">
        <w:rPr>
          <w:rFonts w:ascii="Tahoma" w:hAnsi="Tahoma" w:cs="Tahoma"/>
          <w:lang w:val="en"/>
        </w:rPr>
        <w:t>provide Return Cheque Report and separate by client branch</w:t>
      </w:r>
      <w:r w:rsidRPr="00C71430">
        <w:rPr>
          <w:rFonts w:ascii="Tahoma" w:hAnsi="Tahoma" w:cs="Tahoma"/>
          <w:cs/>
          <w:lang w:val="en"/>
        </w:rPr>
        <w:t xml:space="preserve"> </w:t>
      </w:r>
      <w:r w:rsidRPr="00C71430">
        <w:rPr>
          <w:rFonts w:ascii="Tahoma" w:hAnsi="Tahoma" w:cs="Tahoma"/>
        </w:rPr>
        <w:t>which return cheque processed transaction in CBS9 from ICAS.</w:t>
      </w:r>
    </w:p>
    <w:p w14:paraId="6AEC436E" w14:textId="77777777" w:rsidR="00F70B06" w:rsidRPr="00C71430" w:rsidRDefault="00F70B06" w:rsidP="00F70B06">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p>
    <w:p w14:paraId="5CB64525" w14:textId="77777777" w:rsidR="00DA0756" w:rsidRPr="00C71430" w:rsidRDefault="00DA0756" w:rsidP="00DA0756">
      <w:pPr>
        <w:pStyle w:val="ListParagraph"/>
        <w:numPr>
          <w:ilvl w:val="0"/>
          <w:numId w:val="13"/>
        </w:numPr>
        <w:shd w:val="clear" w:color="auto" w:fill="FDFDFD"/>
        <w:ind w:left="1418" w:hanging="284"/>
        <w:rPr>
          <w:rFonts w:ascii="Tahoma" w:hAnsi="Tahoma" w:cs="Tahoma"/>
        </w:rPr>
      </w:pPr>
      <w:r w:rsidRPr="00C71430">
        <w:rPr>
          <w:rFonts w:ascii="Tahoma" w:hAnsi="Tahoma" w:cs="Tahoma"/>
          <w:color w:val="FF0000"/>
        </w:rPr>
        <w:t>The report will be update when transaction process have been completed.</w:t>
      </w:r>
    </w:p>
    <w:p w14:paraId="2A0E6AA0" w14:textId="77777777" w:rsidR="00F70B06" w:rsidRPr="00C71430" w:rsidRDefault="00F70B06" w:rsidP="00F70B06">
      <w:pPr>
        <w:rPr>
          <w:rFonts w:ascii="Tahoma" w:hAnsi="Tahoma" w:cs="Tahoma"/>
        </w:rPr>
      </w:pPr>
    </w:p>
    <w:p w14:paraId="7A5AF1B9" w14:textId="77777777" w:rsidR="004F4E99" w:rsidRPr="00C71430" w:rsidRDefault="004F4E99" w:rsidP="004F4E99">
      <w:pPr>
        <w:pStyle w:val="Heading3"/>
        <w:rPr>
          <w:rFonts w:ascii="Tahoma" w:hAnsi="Tahoma" w:cs="Tahoma"/>
        </w:rPr>
      </w:pPr>
      <w:bookmarkStart w:id="372" w:name="_Toc145230728"/>
      <w:bookmarkStart w:id="373" w:name="_Toc145231131"/>
      <w:r w:rsidRPr="00C71430">
        <w:rPr>
          <w:rFonts w:ascii="Tahoma" w:hAnsi="Tahoma" w:cs="Tahoma"/>
        </w:rPr>
        <w:t>To-be Process</w:t>
      </w:r>
      <w:bookmarkEnd w:id="372"/>
      <w:bookmarkEnd w:id="373"/>
    </w:p>
    <w:p w14:paraId="1B056949" w14:textId="7961789F" w:rsidR="003F36F7" w:rsidRPr="00C71430" w:rsidRDefault="003F36F7" w:rsidP="003F36F7">
      <w:pPr>
        <w:ind w:left="360"/>
        <w:rPr>
          <w:rFonts w:ascii="Tahoma" w:hAnsi="Tahoma" w:cs="Tahoma"/>
        </w:rPr>
      </w:pPr>
      <w:r w:rsidRPr="00C71430">
        <w:rPr>
          <w:rFonts w:ascii="Tahoma" w:hAnsi="Tahoma" w:cs="Tahoma"/>
        </w:rPr>
        <w:t>The system retri</w:t>
      </w:r>
      <w:r w:rsidR="00C21FB0" w:rsidRPr="00C71430">
        <w:rPr>
          <w:rFonts w:ascii="Tahoma" w:hAnsi="Tahoma" w:cs="Tahoma"/>
        </w:rPr>
        <w:t>e</w:t>
      </w:r>
      <w:r w:rsidRPr="00C71430">
        <w:rPr>
          <w:rFonts w:ascii="Tahoma" w:hAnsi="Tahoma" w:cs="Tahoma"/>
        </w:rPr>
        <w:t xml:space="preserve">ves the </w:t>
      </w:r>
      <w:r w:rsidR="000368DF" w:rsidRPr="00C71430">
        <w:rPr>
          <w:rFonts w:ascii="Tahoma" w:hAnsi="Tahoma" w:cs="Tahoma"/>
        </w:rPr>
        <w:t>Cheque returned</w:t>
      </w:r>
      <w:r w:rsidRPr="00C71430">
        <w:rPr>
          <w:rFonts w:ascii="Tahoma" w:hAnsi="Tahoma" w:cs="Tahoma"/>
        </w:rPr>
        <w:t xml:space="preserve"> transaction</w:t>
      </w:r>
      <w:r w:rsidR="000368DF" w:rsidRPr="00C71430">
        <w:rPr>
          <w:rFonts w:ascii="Tahoma" w:hAnsi="Tahoma" w:cs="Tahoma"/>
        </w:rPr>
        <w:t xml:space="preserve"> </w:t>
      </w:r>
      <w:r w:rsidRPr="00C71430">
        <w:rPr>
          <w:rFonts w:ascii="Tahoma" w:hAnsi="Tahoma" w:cs="Tahoma"/>
        </w:rPr>
        <w:t>which can be sep</w:t>
      </w:r>
      <w:r w:rsidR="00C21FB0" w:rsidRPr="00C71430">
        <w:rPr>
          <w:rFonts w:ascii="Tahoma" w:hAnsi="Tahoma" w:cs="Tahoma"/>
        </w:rPr>
        <w:t>a</w:t>
      </w:r>
      <w:r w:rsidRPr="00C71430">
        <w:rPr>
          <w:rFonts w:ascii="Tahoma" w:hAnsi="Tahoma" w:cs="Tahoma"/>
        </w:rPr>
        <w:t>rated by client branch.</w:t>
      </w:r>
    </w:p>
    <w:p w14:paraId="39A4CEEA" w14:textId="77777777" w:rsidR="003F36F7" w:rsidRPr="00C71430" w:rsidRDefault="003F36F7" w:rsidP="003F36F7">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3F36F7" w:rsidRPr="00C71430" w14:paraId="5626209A" w14:textId="77777777" w:rsidTr="006B390F">
        <w:trPr>
          <w:jc w:val="center"/>
        </w:trPr>
        <w:tc>
          <w:tcPr>
            <w:tcW w:w="3103" w:type="dxa"/>
            <w:shd w:val="clear" w:color="auto" w:fill="CCECFF"/>
          </w:tcPr>
          <w:p w14:paraId="02A2C619" w14:textId="77777777" w:rsidR="003F36F7" w:rsidRPr="00C71430" w:rsidRDefault="003F36F7" w:rsidP="006B390F">
            <w:pPr>
              <w:rPr>
                <w:rFonts w:ascii="Tahoma" w:hAnsi="Tahoma" w:cs="Tahoma"/>
              </w:rPr>
            </w:pPr>
            <w:r w:rsidRPr="00C71430">
              <w:rPr>
                <w:rFonts w:ascii="Tahoma" w:hAnsi="Tahoma" w:cs="Tahoma"/>
              </w:rPr>
              <w:t>Paper size</w:t>
            </w:r>
          </w:p>
        </w:tc>
        <w:tc>
          <w:tcPr>
            <w:tcW w:w="6230" w:type="dxa"/>
          </w:tcPr>
          <w:p w14:paraId="39964D74" w14:textId="77777777" w:rsidR="003F36F7" w:rsidRPr="00C71430" w:rsidRDefault="003F36F7" w:rsidP="006B390F">
            <w:pPr>
              <w:rPr>
                <w:rFonts w:ascii="Tahoma" w:hAnsi="Tahoma" w:cs="Tahoma"/>
              </w:rPr>
            </w:pPr>
            <w:r w:rsidRPr="00C71430">
              <w:rPr>
                <w:rFonts w:ascii="Tahoma" w:hAnsi="Tahoma" w:cs="Tahoma"/>
              </w:rPr>
              <w:t>A4</w:t>
            </w:r>
          </w:p>
        </w:tc>
      </w:tr>
      <w:tr w:rsidR="003F36F7" w:rsidRPr="00C71430" w14:paraId="0A8D21CA" w14:textId="77777777" w:rsidTr="006B390F">
        <w:trPr>
          <w:jc w:val="center"/>
        </w:trPr>
        <w:tc>
          <w:tcPr>
            <w:tcW w:w="3103" w:type="dxa"/>
            <w:shd w:val="clear" w:color="auto" w:fill="CCECFF"/>
          </w:tcPr>
          <w:p w14:paraId="0FBD8D0A" w14:textId="77777777" w:rsidR="003F36F7" w:rsidRPr="00C71430" w:rsidRDefault="003F36F7" w:rsidP="006B390F">
            <w:pPr>
              <w:rPr>
                <w:rFonts w:ascii="Tahoma" w:hAnsi="Tahoma" w:cs="Tahoma"/>
              </w:rPr>
            </w:pPr>
            <w:r w:rsidRPr="00C71430">
              <w:rPr>
                <w:rFonts w:ascii="Tahoma" w:hAnsi="Tahoma" w:cs="Tahoma"/>
              </w:rPr>
              <w:t>Reprinting require</w:t>
            </w:r>
          </w:p>
        </w:tc>
        <w:tc>
          <w:tcPr>
            <w:tcW w:w="6230" w:type="dxa"/>
          </w:tcPr>
          <w:p w14:paraId="75D86AFB" w14:textId="77777777" w:rsidR="003F36F7" w:rsidRPr="00C71430" w:rsidRDefault="003F36F7" w:rsidP="006B390F">
            <w:pPr>
              <w:rPr>
                <w:rFonts w:ascii="Tahoma" w:hAnsi="Tahoma" w:cs="Tahoma"/>
              </w:rPr>
            </w:pPr>
            <w:r w:rsidRPr="00C71430">
              <w:rPr>
                <w:rFonts w:ascii="Tahoma" w:hAnsi="Tahoma" w:cs="Tahoma"/>
              </w:rPr>
              <w:t>Yes</w:t>
            </w:r>
          </w:p>
        </w:tc>
      </w:tr>
      <w:tr w:rsidR="003F36F7" w:rsidRPr="00C71430" w14:paraId="25DDA0EA" w14:textId="77777777" w:rsidTr="006B390F">
        <w:trPr>
          <w:jc w:val="center"/>
        </w:trPr>
        <w:tc>
          <w:tcPr>
            <w:tcW w:w="3103" w:type="dxa"/>
            <w:shd w:val="clear" w:color="auto" w:fill="CCECFF"/>
          </w:tcPr>
          <w:p w14:paraId="6355E692" w14:textId="77777777" w:rsidR="003F36F7" w:rsidRPr="00C71430" w:rsidRDefault="003F36F7" w:rsidP="006B390F">
            <w:pPr>
              <w:rPr>
                <w:rFonts w:ascii="Tahoma" w:hAnsi="Tahoma" w:cs="Tahoma"/>
              </w:rPr>
            </w:pPr>
            <w:r w:rsidRPr="00C71430">
              <w:rPr>
                <w:rFonts w:ascii="Tahoma" w:hAnsi="Tahoma" w:cs="Tahoma"/>
              </w:rPr>
              <w:t>Searching criteria</w:t>
            </w:r>
          </w:p>
        </w:tc>
        <w:tc>
          <w:tcPr>
            <w:tcW w:w="6230" w:type="dxa"/>
          </w:tcPr>
          <w:p w14:paraId="717B64F9" w14:textId="364481D0" w:rsidR="003F36F7" w:rsidRPr="00C71430" w:rsidRDefault="003F36F7" w:rsidP="006B390F">
            <w:pPr>
              <w:rPr>
                <w:rFonts w:ascii="Tahoma" w:hAnsi="Tahoma" w:cs="Tahoma"/>
              </w:rPr>
            </w:pPr>
            <w:r w:rsidRPr="00C71430">
              <w:rPr>
                <w:rFonts w:ascii="Tahoma" w:hAnsi="Tahoma" w:cs="Tahoma"/>
              </w:rPr>
              <w:t>Branch code, Account no</w:t>
            </w:r>
            <w:r w:rsidR="000368DF" w:rsidRPr="00C71430">
              <w:rPr>
                <w:rFonts w:ascii="Tahoma" w:hAnsi="Tahoma" w:cs="Tahoma"/>
              </w:rPr>
              <w:t>, Date range</w:t>
            </w:r>
            <w:r w:rsidR="007C6985" w:rsidRPr="00C71430">
              <w:rPr>
                <w:rFonts w:ascii="Tahoma" w:hAnsi="Tahoma" w:cs="Tahoma"/>
              </w:rPr>
              <w:t>, Cheque no</w:t>
            </w:r>
            <w:r w:rsidR="00702DB6" w:rsidRPr="00C71430">
              <w:rPr>
                <w:rFonts w:ascii="Tahoma" w:hAnsi="Tahoma" w:cs="Tahoma"/>
              </w:rPr>
              <w:t>, Reason</w:t>
            </w:r>
            <w:r w:rsidR="00436FC9" w:rsidRPr="00C71430">
              <w:rPr>
                <w:rFonts w:ascii="Tahoma" w:hAnsi="Tahoma" w:cs="Tahoma"/>
              </w:rPr>
              <w:t xml:space="preserve"> </w:t>
            </w:r>
          </w:p>
        </w:tc>
      </w:tr>
    </w:tbl>
    <w:p w14:paraId="4272FF9C" w14:textId="77777777" w:rsidR="003F36F7" w:rsidRPr="00C71430" w:rsidRDefault="003F36F7" w:rsidP="003F36F7">
      <w:pPr>
        <w:rPr>
          <w:rFonts w:ascii="Tahoma" w:hAnsi="Tahoma" w:cs="Tahoma"/>
        </w:rPr>
      </w:pPr>
    </w:p>
    <w:p w14:paraId="0DF84477" w14:textId="77777777" w:rsidR="004F4E99" w:rsidRPr="00C71430" w:rsidRDefault="004F4E99" w:rsidP="004F4E99">
      <w:pPr>
        <w:pStyle w:val="Heading3"/>
        <w:rPr>
          <w:rFonts w:ascii="Tahoma" w:hAnsi="Tahoma" w:cs="Tahoma"/>
        </w:rPr>
      </w:pPr>
      <w:bookmarkStart w:id="374" w:name="_Toc145230729"/>
      <w:bookmarkStart w:id="375" w:name="_Toc145231132"/>
      <w:r w:rsidRPr="00C71430">
        <w:rPr>
          <w:rFonts w:ascii="Tahoma" w:hAnsi="Tahoma" w:cs="Tahoma"/>
        </w:rPr>
        <w:lastRenderedPageBreak/>
        <w:t>File / API Layout and Data Sheet</w:t>
      </w:r>
      <w:bookmarkEnd w:id="374"/>
      <w:bookmarkEnd w:id="375"/>
    </w:p>
    <w:p w14:paraId="7968257B" w14:textId="34DB9A84" w:rsidR="000368DF" w:rsidRPr="00C71430" w:rsidRDefault="000368DF" w:rsidP="000368DF">
      <w:pPr>
        <w:ind w:left="360"/>
        <w:rPr>
          <w:rFonts w:ascii="Tahoma" w:hAnsi="Tahoma" w:cs="Tahoma"/>
        </w:rPr>
      </w:pPr>
      <w:r w:rsidRPr="00C71430">
        <w:rPr>
          <w:rFonts w:ascii="Tahoma" w:hAnsi="Tahoma" w:cs="Tahoma"/>
        </w:rPr>
        <w:t>Not Applicable.</w:t>
      </w:r>
    </w:p>
    <w:p w14:paraId="08673F42" w14:textId="77777777" w:rsidR="004F4E99" w:rsidRPr="00C71430" w:rsidRDefault="004F4E99" w:rsidP="004F4E99">
      <w:pPr>
        <w:pStyle w:val="Heading3"/>
        <w:rPr>
          <w:rFonts w:ascii="Tahoma" w:hAnsi="Tahoma" w:cs="Tahoma"/>
        </w:rPr>
      </w:pPr>
      <w:bookmarkStart w:id="376" w:name="_Toc145230730"/>
      <w:bookmarkStart w:id="377" w:name="_Toc145231133"/>
      <w:r w:rsidRPr="00C71430">
        <w:rPr>
          <w:rFonts w:ascii="Tahoma" w:hAnsi="Tahoma" w:cs="Tahoma"/>
        </w:rPr>
        <w:t>Report Layout and Data Sheet</w:t>
      </w:r>
      <w:bookmarkEnd w:id="376"/>
      <w:bookmarkEnd w:id="377"/>
    </w:p>
    <w:p w14:paraId="08833A3E" w14:textId="77777777" w:rsidR="00C21FB0" w:rsidRPr="00C71430" w:rsidRDefault="00C21FB0" w:rsidP="00C21FB0">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C21FB0" w:rsidRPr="00C71430" w14:paraId="0F84370F" w14:textId="77777777" w:rsidTr="006B390F">
        <w:trPr>
          <w:gridAfter w:val="1"/>
          <w:wAfter w:w="12" w:type="dxa"/>
          <w:tblHeader/>
        </w:trPr>
        <w:tc>
          <w:tcPr>
            <w:tcW w:w="3823" w:type="dxa"/>
            <w:shd w:val="clear" w:color="auto" w:fill="D9D9D9" w:themeFill="background1" w:themeFillShade="D9"/>
          </w:tcPr>
          <w:p w14:paraId="5215C336" w14:textId="77777777" w:rsidR="00C21FB0" w:rsidRPr="00C71430" w:rsidRDefault="00C21FB0"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7EECEE7" w14:textId="77777777" w:rsidR="00C21FB0" w:rsidRPr="00C71430" w:rsidRDefault="00C21FB0" w:rsidP="006B390F">
            <w:pPr>
              <w:jc w:val="center"/>
              <w:rPr>
                <w:rFonts w:ascii="Tahoma" w:hAnsi="Tahoma" w:cs="Tahoma"/>
              </w:rPr>
            </w:pPr>
            <w:r w:rsidRPr="00C71430">
              <w:rPr>
                <w:rFonts w:ascii="Tahoma" w:hAnsi="Tahoma" w:cs="Tahoma"/>
              </w:rPr>
              <w:t>Description</w:t>
            </w:r>
          </w:p>
        </w:tc>
      </w:tr>
      <w:tr w:rsidR="00C21FB0" w:rsidRPr="00C71430" w14:paraId="7A847F52" w14:textId="77777777" w:rsidTr="006B390F">
        <w:tc>
          <w:tcPr>
            <w:tcW w:w="10349" w:type="dxa"/>
            <w:gridSpan w:val="3"/>
            <w:shd w:val="clear" w:color="auto" w:fill="C8E0E9" w:themeFill="accent6" w:themeFillTint="33"/>
          </w:tcPr>
          <w:p w14:paraId="5E40E455" w14:textId="77777777" w:rsidR="00C21FB0" w:rsidRPr="00C71430" w:rsidRDefault="00C21FB0" w:rsidP="006B390F">
            <w:pPr>
              <w:rPr>
                <w:rFonts w:ascii="Tahoma" w:hAnsi="Tahoma" w:cs="Tahoma"/>
              </w:rPr>
            </w:pPr>
            <w:r w:rsidRPr="00C71430">
              <w:rPr>
                <w:rFonts w:ascii="Tahoma" w:hAnsi="Tahoma" w:cs="Tahoma"/>
              </w:rPr>
              <w:t>Header</w:t>
            </w:r>
          </w:p>
        </w:tc>
      </w:tr>
      <w:tr w:rsidR="008C3AC6" w:rsidRPr="00C71430" w14:paraId="4EC818D3" w14:textId="77777777" w:rsidTr="006B390F">
        <w:trPr>
          <w:gridAfter w:val="1"/>
          <w:wAfter w:w="12" w:type="dxa"/>
        </w:trPr>
        <w:tc>
          <w:tcPr>
            <w:tcW w:w="3823" w:type="dxa"/>
          </w:tcPr>
          <w:p w14:paraId="481562F3" w14:textId="77777777" w:rsidR="008C3AC6" w:rsidRPr="00C71430" w:rsidRDefault="008C3AC6" w:rsidP="008C3AC6">
            <w:pPr>
              <w:rPr>
                <w:rFonts w:ascii="Tahoma" w:hAnsi="Tahoma" w:cs="Tahoma"/>
              </w:rPr>
            </w:pPr>
            <w:r w:rsidRPr="00C71430">
              <w:rPr>
                <w:rFonts w:ascii="Tahoma" w:hAnsi="Tahoma" w:cs="Tahoma"/>
              </w:rPr>
              <w:t>Transaction Date</w:t>
            </w:r>
          </w:p>
        </w:tc>
        <w:tc>
          <w:tcPr>
            <w:tcW w:w="6514" w:type="dxa"/>
          </w:tcPr>
          <w:p w14:paraId="7781EF59" w14:textId="0B9004F9" w:rsidR="008C3AC6" w:rsidRPr="00C71430" w:rsidRDefault="008C3AC6" w:rsidP="008C3AC6">
            <w:pPr>
              <w:rPr>
                <w:rFonts w:ascii="Tahoma" w:hAnsi="Tahoma" w:cs="Tahoma"/>
              </w:rPr>
            </w:pPr>
            <w:r w:rsidRPr="00C71430">
              <w:rPr>
                <w:rFonts w:ascii="Tahoma" w:hAnsi="Tahoma" w:cs="Tahoma"/>
              </w:rPr>
              <w:t>Display date from…to… depend on searching criteria</w:t>
            </w:r>
          </w:p>
        </w:tc>
      </w:tr>
      <w:tr w:rsidR="008C3AC6" w:rsidRPr="00C71430" w14:paraId="08FA3636" w14:textId="77777777" w:rsidTr="006B390F">
        <w:trPr>
          <w:gridAfter w:val="1"/>
          <w:wAfter w:w="12" w:type="dxa"/>
        </w:trPr>
        <w:tc>
          <w:tcPr>
            <w:tcW w:w="3823" w:type="dxa"/>
          </w:tcPr>
          <w:p w14:paraId="6D6D3B47" w14:textId="77777777" w:rsidR="008C3AC6" w:rsidRPr="00C71430" w:rsidRDefault="008C3AC6" w:rsidP="008C3AC6">
            <w:pPr>
              <w:rPr>
                <w:rFonts w:ascii="Tahoma" w:hAnsi="Tahoma" w:cs="Tahoma"/>
              </w:rPr>
            </w:pPr>
            <w:r w:rsidRPr="00C71430">
              <w:rPr>
                <w:rFonts w:ascii="Tahoma" w:hAnsi="Tahoma" w:cs="Tahoma"/>
              </w:rPr>
              <w:t>Page</w:t>
            </w:r>
          </w:p>
        </w:tc>
        <w:tc>
          <w:tcPr>
            <w:tcW w:w="6514" w:type="dxa"/>
          </w:tcPr>
          <w:p w14:paraId="128810D3" w14:textId="2F1B862C" w:rsidR="008C3AC6" w:rsidRPr="00C71430" w:rsidRDefault="008C3AC6" w:rsidP="008C3AC6">
            <w:pPr>
              <w:rPr>
                <w:rFonts w:ascii="Tahoma" w:hAnsi="Tahoma" w:cs="Tahoma"/>
              </w:rPr>
            </w:pPr>
            <w:r w:rsidRPr="00C71430">
              <w:rPr>
                <w:rFonts w:ascii="Tahoma" w:hAnsi="Tahoma" w:cs="Tahoma"/>
              </w:rPr>
              <w:t>Display number of page</w:t>
            </w:r>
          </w:p>
        </w:tc>
      </w:tr>
      <w:tr w:rsidR="008C3AC6" w:rsidRPr="00C71430" w14:paraId="0ED0A497" w14:textId="77777777" w:rsidTr="006B390F">
        <w:trPr>
          <w:gridAfter w:val="1"/>
          <w:wAfter w:w="12" w:type="dxa"/>
        </w:trPr>
        <w:tc>
          <w:tcPr>
            <w:tcW w:w="3823" w:type="dxa"/>
          </w:tcPr>
          <w:p w14:paraId="01FE7B01" w14:textId="77777777" w:rsidR="008C3AC6" w:rsidRPr="00C71430" w:rsidRDefault="008C3AC6" w:rsidP="008C3AC6">
            <w:pPr>
              <w:rPr>
                <w:rFonts w:ascii="Tahoma" w:hAnsi="Tahoma" w:cs="Tahoma"/>
              </w:rPr>
            </w:pPr>
            <w:r w:rsidRPr="00C71430">
              <w:rPr>
                <w:rFonts w:ascii="Tahoma" w:hAnsi="Tahoma" w:cs="Tahoma"/>
              </w:rPr>
              <w:t>Printed date</w:t>
            </w:r>
          </w:p>
        </w:tc>
        <w:tc>
          <w:tcPr>
            <w:tcW w:w="6514" w:type="dxa"/>
          </w:tcPr>
          <w:p w14:paraId="1AC1907C" w14:textId="4DF704EC" w:rsidR="008C3AC6" w:rsidRPr="00C71430" w:rsidRDefault="008C3AC6" w:rsidP="008C3AC6">
            <w:pPr>
              <w:rPr>
                <w:rFonts w:ascii="Tahoma" w:hAnsi="Tahoma" w:cs="Tahoma"/>
              </w:rPr>
            </w:pPr>
            <w:r w:rsidRPr="00C71430">
              <w:rPr>
                <w:rFonts w:ascii="Tahoma" w:hAnsi="Tahoma" w:cs="Tahoma"/>
              </w:rPr>
              <w:t xml:space="preserve">Display printed date </w:t>
            </w:r>
          </w:p>
        </w:tc>
      </w:tr>
      <w:tr w:rsidR="008C3AC6" w:rsidRPr="00C71430" w14:paraId="674A535F" w14:textId="77777777" w:rsidTr="006B390F">
        <w:trPr>
          <w:gridAfter w:val="1"/>
          <w:wAfter w:w="12" w:type="dxa"/>
        </w:trPr>
        <w:tc>
          <w:tcPr>
            <w:tcW w:w="3823" w:type="dxa"/>
          </w:tcPr>
          <w:p w14:paraId="75470088" w14:textId="77777777" w:rsidR="008C3AC6" w:rsidRPr="00C71430" w:rsidRDefault="008C3AC6" w:rsidP="008C3AC6">
            <w:pPr>
              <w:rPr>
                <w:rFonts w:ascii="Tahoma" w:hAnsi="Tahoma" w:cs="Tahoma"/>
              </w:rPr>
            </w:pPr>
            <w:r w:rsidRPr="00C71430">
              <w:rPr>
                <w:rFonts w:ascii="Tahoma" w:hAnsi="Tahoma" w:cs="Tahoma"/>
              </w:rPr>
              <w:t>Printed time</w:t>
            </w:r>
          </w:p>
        </w:tc>
        <w:tc>
          <w:tcPr>
            <w:tcW w:w="6514" w:type="dxa"/>
          </w:tcPr>
          <w:p w14:paraId="3FEC4CC7" w14:textId="1884C1C1" w:rsidR="008C3AC6" w:rsidRPr="00C71430" w:rsidRDefault="008C3AC6" w:rsidP="008C3AC6">
            <w:pPr>
              <w:rPr>
                <w:rFonts w:ascii="Tahoma" w:hAnsi="Tahoma" w:cs="Tahoma"/>
              </w:rPr>
            </w:pPr>
            <w:r w:rsidRPr="00C71430">
              <w:rPr>
                <w:rFonts w:ascii="Tahoma" w:hAnsi="Tahoma" w:cs="Tahoma"/>
              </w:rPr>
              <w:t>Display printed time</w:t>
            </w:r>
          </w:p>
        </w:tc>
      </w:tr>
      <w:tr w:rsidR="008C3AC6" w:rsidRPr="00C71430" w14:paraId="5DB832AD" w14:textId="77777777" w:rsidTr="006B390F">
        <w:trPr>
          <w:gridAfter w:val="1"/>
          <w:wAfter w:w="12" w:type="dxa"/>
        </w:trPr>
        <w:tc>
          <w:tcPr>
            <w:tcW w:w="3823" w:type="dxa"/>
          </w:tcPr>
          <w:p w14:paraId="296D3EA0" w14:textId="77777777" w:rsidR="008C3AC6" w:rsidRPr="00C71430" w:rsidRDefault="008C3AC6" w:rsidP="008C3AC6">
            <w:pPr>
              <w:rPr>
                <w:rFonts w:ascii="Tahoma" w:hAnsi="Tahoma" w:cs="Tahoma"/>
              </w:rPr>
            </w:pPr>
            <w:r w:rsidRPr="00C71430">
              <w:rPr>
                <w:rFonts w:ascii="Tahoma" w:hAnsi="Tahoma" w:cs="Tahoma"/>
              </w:rPr>
              <w:t>Printed by</w:t>
            </w:r>
          </w:p>
        </w:tc>
        <w:tc>
          <w:tcPr>
            <w:tcW w:w="6514" w:type="dxa"/>
          </w:tcPr>
          <w:p w14:paraId="5F08552B" w14:textId="3809D1CB" w:rsidR="008C3AC6" w:rsidRPr="00C71430" w:rsidRDefault="008C3AC6" w:rsidP="008C3AC6">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8C3AC6" w:rsidRPr="00C71430" w14:paraId="1F20E873" w14:textId="77777777" w:rsidTr="006B390F">
        <w:tc>
          <w:tcPr>
            <w:tcW w:w="10349" w:type="dxa"/>
            <w:gridSpan w:val="3"/>
            <w:shd w:val="clear" w:color="auto" w:fill="C8E0E9" w:themeFill="accent6" w:themeFillTint="33"/>
          </w:tcPr>
          <w:p w14:paraId="7E7D11CD" w14:textId="77777777" w:rsidR="008C3AC6" w:rsidRPr="00C71430" w:rsidRDefault="008C3AC6" w:rsidP="008C3AC6">
            <w:pPr>
              <w:rPr>
                <w:rFonts w:ascii="Tahoma" w:hAnsi="Tahoma" w:cs="Tahoma"/>
              </w:rPr>
            </w:pPr>
            <w:r w:rsidRPr="00C71430">
              <w:rPr>
                <w:rFonts w:ascii="Tahoma" w:hAnsi="Tahoma" w:cs="Tahoma"/>
              </w:rPr>
              <w:t xml:space="preserve">Detail </w:t>
            </w:r>
          </w:p>
        </w:tc>
      </w:tr>
      <w:tr w:rsidR="008C3AC6" w:rsidRPr="00C71430" w14:paraId="08DF777C" w14:textId="77777777" w:rsidTr="006B390F">
        <w:trPr>
          <w:gridAfter w:val="1"/>
          <w:wAfter w:w="12" w:type="dxa"/>
        </w:trPr>
        <w:tc>
          <w:tcPr>
            <w:tcW w:w="3823" w:type="dxa"/>
          </w:tcPr>
          <w:p w14:paraId="4C824ABC" w14:textId="77777777" w:rsidR="008C3AC6" w:rsidRPr="00C71430" w:rsidRDefault="008C3AC6" w:rsidP="008C3AC6">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3D79E8A9" w14:textId="4EE4FAC7" w:rsidR="008C3AC6" w:rsidRPr="00C71430" w:rsidRDefault="008C3AC6" w:rsidP="008C3AC6">
            <w:pPr>
              <w:rPr>
                <w:rFonts w:ascii="Tahoma" w:hAnsi="Tahoma" w:cs="Tahoma"/>
              </w:rPr>
            </w:pPr>
            <w:r w:rsidRPr="00C71430">
              <w:rPr>
                <w:rFonts w:ascii="Tahoma" w:hAnsi="Tahoma" w:cs="Tahoma"/>
              </w:rPr>
              <w:t>Display EXIM customer branch</w:t>
            </w:r>
          </w:p>
        </w:tc>
      </w:tr>
      <w:tr w:rsidR="008C3AC6" w:rsidRPr="00C71430" w14:paraId="6986CBED" w14:textId="77777777" w:rsidTr="006B390F">
        <w:trPr>
          <w:gridAfter w:val="1"/>
          <w:wAfter w:w="12" w:type="dxa"/>
        </w:trPr>
        <w:tc>
          <w:tcPr>
            <w:tcW w:w="3823" w:type="dxa"/>
          </w:tcPr>
          <w:p w14:paraId="7FF78C96" w14:textId="77777777" w:rsidR="008C3AC6" w:rsidRPr="00C71430" w:rsidRDefault="008C3AC6" w:rsidP="008C3AC6">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56D94DB4" w14:textId="41757178" w:rsidR="008C3AC6" w:rsidRPr="00C71430" w:rsidRDefault="008C3AC6" w:rsidP="008C3AC6">
            <w:pPr>
              <w:rPr>
                <w:rFonts w:ascii="Tahoma" w:hAnsi="Tahoma" w:cs="Tahoma"/>
              </w:rPr>
            </w:pPr>
            <w:r w:rsidRPr="00C71430">
              <w:rPr>
                <w:rFonts w:ascii="Tahoma" w:hAnsi="Tahoma" w:cs="Tahoma"/>
              </w:rPr>
              <w:t>Display account number</w:t>
            </w:r>
          </w:p>
        </w:tc>
      </w:tr>
      <w:tr w:rsidR="008C3AC6" w:rsidRPr="00C71430" w14:paraId="40CD1004" w14:textId="77777777" w:rsidTr="006B390F">
        <w:trPr>
          <w:gridAfter w:val="1"/>
          <w:wAfter w:w="12" w:type="dxa"/>
        </w:trPr>
        <w:tc>
          <w:tcPr>
            <w:tcW w:w="3823" w:type="dxa"/>
          </w:tcPr>
          <w:p w14:paraId="734A459F" w14:textId="77777777" w:rsidR="008C3AC6" w:rsidRPr="00C71430" w:rsidRDefault="008C3AC6" w:rsidP="008C3AC6">
            <w:pPr>
              <w:rPr>
                <w:rFonts w:ascii="Tahoma" w:hAnsi="Tahoma" w:cs="Tahoma"/>
              </w:rPr>
            </w:pPr>
            <w:r w:rsidRPr="00C71430">
              <w:rPr>
                <w:rFonts w:ascii="Tahoma" w:hAnsi="Tahoma" w:cs="Tahoma"/>
                <w:cs/>
              </w:rPr>
              <w:t xml:space="preserve">ชื่อลูกค้า </w:t>
            </w:r>
            <w:r w:rsidRPr="00C71430">
              <w:rPr>
                <w:rFonts w:ascii="Tahoma" w:hAnsi="Tahoma" w:cs="Tahoma"/>
              </w:rPr>
              <w:t>(Account name)</w:t>
            </w:r>
          </w:p>
        </w:tc>
        <w:tc>
          <w:tcPr>
            <w:tcW w:w="6514" w:type="dxa"/>
          </w:tcPr>
          <w:p w14:paraId="035DCEA4" w14:textId="518EE5E1" w:rsidR="008C3AC6" w:rsidRPr="00C71430" w:rsidRDefault="008C3AC6" w:rsidP="008C3AC6">
            <w:pPr>
              <w:rPr>
                <w:rFonts w:ascii="Tahoma" w:hAnsi="Tahoma" w:cs="Tahoma"/>
              </w:rPr>
            </w:pPr>
            <w:r w:rsidRPr="00C71430">
              <w:rPr>
                <w:rFonts w:ascii="Tahoma" w:hAnsi="Tahoma" w:cs="Tahoma"/>
              </w:rPr>
              <w:t>Display account name</w:t>
            </w:r>
          </w:p>
        </w:tc>
      </w:tr>
      <w:tr w:rsidR="008C3AC6" w:rsidRPr="00C71430" w14:paraId="358D3998" w14:textId="77777777" w:rsidTr="006B390F">
        <w:trPr>
          <w:gridAfter w:val="1"/>
          <w:wAfter w:w="12" w:type="dxa"/>
        </w:trPr>
        <w:tc>
          <w:tcPr>
            <w:tcW w:w="3823" w:type="dxa"/>
          </w:tcPr>
          <w:p w14:paraId="15EC4A43" w14:textId="77777777" w:rsidR="008C3AC6" w:rsidRPr="00C71430" w:rsidRDefault="008C3AC6" w:rsidP="008C3AC6">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24E9B9E5" w14:textId="7215C80B" w:rsidR="008C3AC6" w:rsidRPr="00C71430" w:rsidRDefault="008C3AC6" w:rsidP="008C3AC6">
            <w:pPr>
              <w:rPr>
                <w:rFonts w:ascii="Tahoma" w:hAnsi="Tahoma" w:cs="Tahoma"/>
              </w:rPr>
            </w:pPr>
            <w:r w:rsidRPr="00C71430">
              <w:rPr>
                <w:rFonts w:ascii="Tahoma" w:hAnsi="Tahoma" w:cs="Tahoma"/>
              </w:rPr>
              <w:t>Display sequential of transaction</w:t>
            </w:r>
          </w:p>
        </w:tc>
      </w:tr>
      <w:tr w:rsidR="008C3AC6" w:rsidRPr="00C71430" w14:paraId="3FA1A3BD" w14:textId="77777777" w:rsidTr="006B390F">
        <w:trPr>
          <w:gridAfter w:val="1"/>
          <w:wAfter w:w="12" w:type="dxa"/>
        </w:trPr>
        <w:tc>
          <w:tcPr>
            <w:tcW w:w="3823" w:type="dxa"/>
          </w:tcPr>
          <w:p w14:paraId="05E746ED" w14:textId="77777777" w:rsidR="008C3AC6" w:rsidRPr="00C71430" w:rsidRDefault="008C3AC6" w:rsidP="008C3AC6">
            <w:pPr>
              <w:rPr>
                <w:rFonts w:ascii="Tahoma" w:hAnsi="Tahoma" w:cs="Tahoma"/>
              </w:rPr>
            </w:pPr>
            <w:r w:rsidRPr="00C71430">
              <w:rPr>
                <w:rFonts w:ascii="Tahoma" w:hAnsi="Tahoma" w:cs="Tahoma"/>
                <w:cs/>
              </w:rPr>
              <w:t xml:space="preserve">รหัสธนาคาร </w:t>
            </w:r>
            <w:r w:rsidRPr="00C71430">
              <w:rPr>
                <w:rFonts w:ascii="Tahoma" w:hAnsi="Tahoma" w:cs="Tahoma"/>
              </w:rPr>
              <w:t>(Bank)</w:t>
            </w:r>
          </w:p>
        </w:tc>
        <w:tc>
          <w:tcPr>
            <w:tcW w:w="6514" w:type="dxa"/>
          </w:tcPr>
          <w:p w14:paraId="1498A93F" w14:textId="48A84FFF" w:rsidR="008C3AC6" w:rsidRPr="00C71430" w:rsidRDefault="008C3AC6" w:rsidP="008C3AC6">
            <w:pPr>
              <w:rPr>
                <w:rFonts w:ascii="Tahoma" w:hAnsi="Tahoma" w:cs="Tahoma"/>
              </w:rPr>
            </w:pPr>
            <w:r w:rsidRPr="00C71430">
              <w:rPr>
                <w:rFonts w:ascii="Tahoma" w:hAnsi="Tahoma" w:cs="Tahoma"/>
              </w:rPr>
              <w:t>Display sending bank</w:t>
            </w:r>
          </w:p>
        </w:tc>
      </w:tr>
      <w:tr w:rsidR="008C3AC6" w:rsidRPr="00C71430" w14:paraId="643AD9CA" w14:textId="77777777" w:rsidTr="006B390F">
        <w:trPr>
          <w:gridAfter w:val="1"/>
          <w:wAfter w:w="12" w:type="dxa"/>
        </w:trPr>
        <w:tc>
          <w:tcPr>
            <w:tcW w:w="3823" w:type="dxa"/>
          </w:tcPr>
          <w:p w14:paraId="371358EF" w14:textId="77777777" w:rsidR="008C3AC6" w:rsidRPr="00C71430" w:rsidRDefault="008C3AC6" w:rsidP="008C3AC6">
            <w:pPr>
              <w:rPr>
                <w:rFonts w:ascii="Tahoma" w:hAnsi="Tahoma" w:cs="Tahoma"/>
              </w:rPr>
            </w:pPr>
            <w:r w:rsidRPr="00C71430">
              <w:rPr>
                <w:rFonts w:ascii="Tahoma" w:hAnsi="Tahoma" w:cs="Tahoma"/>
                <w:cs/>
              </w:rPr>
              <w:t xml:space="preserve">รหัสสาขา </w:t>
            </w:r>
            <w:r w:rsidRPr="00C71430">
              <w:rPr>
                <w:rFonts w:ascii="Tahoma" w:hAnsi="Tahoma" w:cs="Tahoma"/>
              </w:rPr>
              <w:t>(Branch)</w:t>
            </w:r>
          </w:p>
        </w:tc>
        <w:tc>
          <w:tcPr>
            <w:tcW w:w="6514" w:type="dxa"/>
          </w:tcPr>
          <w:p w14:paraId="7C47A967" w14:textId="7C11C92B" w:rsidR="008C3AC6" w:rsidRPr="00C71430" w:rsidRDefault="008C3AC6" w:rsidP="008C3AC6">
            <w:pPr>
              <w:rPr>
                <w:rFonts w:ascii="Tahoma" w:hAnsi="Tahoma" w:cs="Tahoma"/>
              </w:rPr>
            </w:pPr>
            <w:r w:rsidRPr="00C71430">
              <w:rPr>
                <w:rFonts w:ascii="Tahoma" w:hAnsi="Tahoma" w:cs="Tahoma"/>
              </w:rPr>
              <w:t>Display sending branch of bank</w:t>
            </w:r>
          </w:p>
        </w:tc>
      </w:tr>
      <w:tr w:rsidR="008C3AC6" w:rsidRPr="00C71430" w14:paraId="580E38B2" w14:textId="77777777" w:rsidTr="006B390F">
        <w:trPr>
          <w:gridAfter w:val="1"/>
          <w:wAfter w:w="12" w:type="dxa"/>
        </w:trPr>
        <w:tc>
          <w:tcPr>
            <w:tcW w:w="3823" w:type="dxa"/>
          </w:tcPr>
          <w:p w14:paraId="40C20083" w14:textId="77777777" w:rsidR="008C3AC6" w:rsidRPr="00C71430" w:rsidRDefault="008C3AC6" w:rsidP="008C3AC6">
            <w:pPr>
              <w:rPr>
                <w:rFonts w:ascii="Tahoma" w:hAnsi="Tahoma" w:cs="Tahoma"/>
              </w:rPr>
            </w:pPr>
            <w:r w:rsidRPr="00C71430">
              <w:rPr>
                <w:rFonts w:ascii="Tahoma" w:hAnsi="Tahoma" w:cs="Tahoma"/>
                <w:cs/>
              </w:rPr>
              <w:t xml:space="preserve">เลขที่เช็ค </w:t>
            </w:r>
            <w:r w:rsidRPr="00C71430">
              <w:rPr>
                <w:rFonts w:ascii="Tahoma" w:hAnsi="Tahoma" w:cs="Tahoma"/>
              </w:rPr>
              <w:t>(Cheque number)</w:t>
            </w:r>
          </w:p>
        </w:tc>
        <w:tc>
          <w:tcPr>
            <w:tcW w:w="6514" w:type="dxa"/>
          </w:tcPr>
          <w:p w14:paraId="6D9A6B2B" w14:textId="515F672A" w:rsidR="008C3AC6" w:rsidRPr="00C71430" w:rsidRDefault="008C3AC6" w:rsidP="008C3AC6">
            <w:pPr>
              <w:rPr>
                <w:rFonts w:ascii="Tahoma" w:hAnsi="Tahoma" w:cs="Tahoma"/>
              </w:rPr>
            </w:pPr>
            <w:r w:rsidRPr="00C71430">
              <w:rPr>
                <w:rFonts w:ascii="Tahoma" w:hAnsi="Tahoma" w:cs="Tahoma"/>
              </w:rPr>
              <w:t>Display cheque number</w:t>
            </w:r>
          </w:p>
        </w:tc>
      </w:tr>
      <w:tr w:rsidR="008C3AC6" w:rsidRPr="00C71430" w14:paraId="07CC3053" w14:textId="77777777" w:rsidTr="006B390F">
        <w:trPr>
          <w:gridAfter w:val="1"/>
          <w:wAfter w:w="12" w:type="dxa"/>
        </w:trPr>
        <w:tc>
          <w:tcPr>
            <w:tcW w:w="3823" w:type="dxa"/>
          </w:tcPr>
          <w:p w14:paraId="34A1EA0B" w14:textId="77777777" w:rsidR="008C3AC6" w:rsidRPr="00C71430" w:rsidRDefault="008C3AC6" w:rsidP="008C3AC6">
            <w:pPr>
              <w:rPr>
                <w:rFonts w:ascii="Tahoma" w:hAnsi="Tahoma" w:cs="Tahoma"/>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429C789E" w14:textId="54058981" w:rsidR="008C3AC6" w:rsidRPr="00C71430" w:rsidRDefault="008C3AC6" w:rsidP="008C3AC6">
            <w:pPr>
              <w:rPr>
                <w:rFonts w:ascii="Tahoma" w:hAnsi="Tahoma" w:cs="Tahoma"/>
              </w:rPr>
            </w:pPr>
            <w:r w:rsidRPr="00C71430">
              <w:rPr>
                <w:rFonts w:ascii="Tahoma" w:hAnsi="Tahoma" w:cs="Tahoma"/>
              </w:rPr>
              <w:t>Display cheque amount</w:t>
            </w:r>
          </w:p>
        </w:tc>
      </w:tr>
      <w:tr w:rsidR="008C3AC6" w:rsidRPr="00C71430" w14:paraId="00CFEE07" w14:textId="77777777" w:rsidTr="006B390F">
        <w:trPr>
          <w:gridAfter w:val="1"/>
          <w:wAfter w:w="12" w:type="dxa"/>
        </w:trPr>
        <w:tc>
          <w:tcPr>
            <w:tcW w:w="3823" w:type="dxa"/>
          </w:tcPr>
          <w:p w14:paraId="3F669B59" w14:textId="643AE2E6" w:rsidR="008C3AC6" w:rsidRPr="00C71430" w:rsidRDefault="008C3AC6" w:rsidP="008C3AC6">
            <w:pPr>
              <w:rPr>
                <w:rFonts w:ascii="Tahoma" w:hAnsi="Tahoma" w:cs="Tahoma"/>
              </w:rPr>
            </w:pPr>
            <w:r w:rsidRPr="00C71430">
              <w:rPr>
                <w:rFonts w:ascii="Tahoma" w:hAnsi="Tahoma" w:cs="Tahoma"/>
                <w:cs/>
              </w:rPr>
              <w:t xml:space="preserve">เหตุผลการคืนเช็ค </w:t>
            </w:r>
            <w:r w:rsidRPr="00C71430">
              <w:rPr>
                <w:rFonts w:ascii="Tahoma" w:hAnsi="Tahoma" w:cs="Tahoma"/>
              </w:rPr>
              <w:t>(Reason)</w:t>
            </w:r>
          </w:p>
        </w:tc>
        <w:tc>
          <w:tcPr>
            <w:tcW w:w="6514" w:type="dxa"/>
          </w:tcPr>
          <w:p w14:paraId="5E626BD7" w14:textId="380473EF" w:rsidR="008C3AC6" w:rsidRPr="00C71430" w:rsidRDefault="008C3AC6" w:rsidP="002C323C">
            <w:pPr>
              <w:shd w:val="clear" w:color="auto" w:fill="FDFDFD"/>
              <w:rPr>
                <w:rFonts w:ascii="Tahoma" w:hAnsi="Tahoma" w:cs="Tahoma"/>
                <w:lang w:val="en" w:bidi="ar-SA"/>
              </w:rPr>
            </w:pPr>
            <w:r w:rsidRPr="00C71430">
              <w:rPr>
                <w:rFonts w:ascii="Tahoma" w:hAnsi="Tahoma" w:cs="Tahoma"/>
              </w:rPr>
              <w:t xml:space="preserve">Display return cheque reason, Ex. The payer’s signature </w:t>
            </w:r>
            <w:r w:rsidRPr="00C71430">
              <w:rPr>
                <w:rStyle w:val="ts-alignment-element"/>
                <w:rFonts w:ascii="Tahoma" w:hAnsi="Tahoma" w:cs="Tahoma"/>
                <w:lang w:val="en"/>
              </w:rPr>
              <w:t>is</w:t>
            </w:r>
            <w:r w:rsidRPr="00C71430">
              <w:rPr>
                <w:rFonts w:ascii="Tahoma" w:hAnsi="Tahoma" w:cs="Tahoma"/>
                <w:lang w:val="en"/>
              </w:rPr>
              <w:t xml:space="preserve"> </w:t>
            </w:r>
            <w:r w:rsidRPr="00C71430">
              <w:rPr>
                <w:rStyle w:val="ts-alignment-element"/>
                <w:rFonts w:ascii="Tahoma" w:hAnsi="Tahoma" w:cs="Tahoma"/>
                <w:lang w:val="en"/>
              </w:rPr>
              <w:t>incorrect</w:t>
            </w:r>
          </w:p>
        </w:tc>
      </w:tr>
      <w:tr w:rsidR="00DA0756" w:rsidRPr="00C71430" w14:paraId="38045659" w14:textId="77777777" w:rsidTr="006B390F">
        <w:trPr>
          <w:gridAfter w:val="1"/>
          <w:wAfter w:w="12" w:type="dxa"/>
        </w:trPr>
        <w:tc>
          <w:tcPr>
            <w:tcW w:w="3823" w:type="dxa"/>
          </w:tcPr>
          <w:p w14:paraId="4C7EB642" w14:textId="6B1AD23B" w:rsidR="00DA0756" w:rsidRPr="00C71430" w:rsidRDefault="00DA0756" w:rsidP="00DA0756">
            <w:pPr>
              <w:rPr>
                <w:rFonts w:ascii="Tahoma" w:hAnsi="Tahoma" w:cs="Tahoma"/>
                <w:cs/>
              </w:rPr>
            </w:pPr>
            <w:r w:rsidRPr="00C71430">
              <w:rPr>
                <w:rFonts w:ascii="Tahoma" w:hAnsi="Tahoma" w:cs="Tahoma"/>
                <w:color w:val="FF0000"/>
                <w:cs/>
              </w:rPr>
              <w:t xml:space="preserve">วงเงิน </w:t>
            </w:r>
            <w:r w:rsidRPr="00C71430">
              <w:rPr>
                <w:rFonts w:ascii="Tahoma" w:hAnsi="Tahoma" w:cs="Tahoma"/>
                <w:color w:val="FF0000"/>
              </w:rPr>
              <w:t>OD (Limit OD Amount)</w:t>
            </w:r>
          </w:p>
        </w:tc>
        <w:tc>
          <w:tcPr>
            <w:tcW w:w="6514" w:type="dxa"/>
          </w:tcPr>
          <w:p w14:paraId="3422D9A5" w14:textId="7F001BF0" w:rsidR="00DA0756" w:rsidRPr="00C71430" w:rsidRDefault="00DA0756" w:rsidP="00DA0756">
            <w:pPr>
              <w:shd w:val="clear" w:color="auto" w:fill="FDFDFD"/>
              <w:rPr>
                <w:rFonts w:ascii="Tahoma" w:hAnsi="Tahoma" w:cs="Tahoma"/>
              </w:rPr>
            </w:pPr>
            <w:r w:rsidRPr="00C71430">
              <w:rPr>
                <w:rFonts w:ascii="Tahoma" w:hAnsi="Tahoma" w:cs="Tahoma"/>
                <w:color w:val="FF0000"/>
              </w:rPr>
              <w:t>Display Limit OD amount</w:t>
            </w:r>
          </w:p>
        </w:tc>
      </w:tr>
      <w:tr w:rsidR="00DA0756" w:rsidRPr="00C71430" w14:paraId="640F8B40" w14:textId="77777777" w:rsidTr="006B390F">
        <w:trPr>
          <w:gridAfter w:val="1"/>
          <w:wAfter w:w="12" w:type="dxa"/>
        </w:trPr>
        <w:tc>
          <w:tcPr>
            <w:tcW w:w="3823" w:type="dxa"/>
          </w:tcPr>
          <w:p w14:paraId="71A275A0" w14:textId="423CC5CA" w:rsidR="00DA0756" w:rsidRPr="00C71430" w:rsidRDefault="00DA0756" w:rsidP="00DA0756">
            <w:pPr>
              <w:rPr>
                <w:rFonts w:ascii="Tahoma" w:hAnsi="Tahoma" w:cs="Tahoma"/>
                <w:cs/>
              </w:rPr>
            </w:pPr>
            <w:r w:rsidRPr="00C71430">
              <w:rPr>
                <w:rFonts w:ascii="Tahoma" w:hAnsi="Tahoma" w:cs="Tahoma"/>
                <w:color w:val="FF0000"/>
                <w:cs/>
              </w:rPr>
              <w:t xml:space="preserve">จำนวนเงินคงค้าง </w:t>
            </w:r>
            <w:r w:rsidRPr="00C71430">
              <w:rPr>
                <w:rFonts w:ascii="Tahoma" w:hAnsi="Tahoma" w:cs="Tahoma"/>
                <w:color w:val="FF0000"/>
              </w:rPr>
              <w:t>(Available)</w:t>
            </w:r>
          </w:p>
        </w:tc>
        <w:tc>
          <w:tcPr>
            <w:tcW w:w="6514" w:type="dxa"/>
          </w:tcPr>
          <w:p w14:paraId="00875D36" w14:textId="307CBD1C" w:rsidR="00DA0756" w:rsidRPr="00C71430" w:rsidRDefault="00DA0756" w:rsidP="00DA0756">
            <w:pPr>
              <w:shd w:val="clear" w:color="auto" w:fill="FDFDFD"/>
              <w:rPr>
                <w:rFonts w:ascii="Tahoma" w:hAnsi="Tahoma" w:cs="Tahoma"/>
              </w:rPr>
            </w:pPr>
            <w:r w:rsidRPr="00C71430">
              <w:rPr>
                <w:rFonts w:ascii="Tahoma" w:hAnsi="Tahoma" w:cs="Tahoma"/>
                <w:color w:val="FF0000"/>
              </w:rPr>
              <w:t>Displays amount outstanding balance</w:t>
            </w:r>
          </w:p>
        </w:tc>
      </w:tr>
      <w:tr w:rsidR="00DA0756" w:rsidRPr="00C71430" w14:paraId="4A52C749" w14:textId="77777777" w:rsidTr="006B390F">
        <w:trPr>
          <w:gridAfter w:val="1"/>
          <w:wAfter w:w="12" w:type="dxa"/>
        </w:trPr>
        <w:tc>
          <w:tcPr>
            <w:tcW w:w="3823" w:type="dxa"/>
          </w:tcPr>
          <w:p w14:paraId="2280B45C" w14:textId="3C6FB623" w:rsidR="00DA0756" w:rsidRPr="00C71430" w:rsidRDefault="00DA0756" w:rsidP="00DA0756">
            <w:pPr>
              <w:rPr>
                <w:rFonts w:ascii="Tahoma" w:hAnsi="Tahoma" w:cs="Tahoma"/>
                <w:cs/>
              </w:rPr>
            </w:pPr>
            <w:r w:rsidRPr="00C71430">
              <w:rPr>
                <w:rFonts w:ascii="Tahoma" w:hAnsi="Tahoma" w:cs="Tahoma"/>
                <w:color w:val="FF0000"/>
                <w:cs/>
              </w:rPr>
              <w:t xml:space="preserve">เงื่อนไขการระงับบัญชี </w:t>
            </w:r>
            <w:r w:rsidRPr="00C71430">
              <w:rPr>
                <w:rFonts w:ascii="Tahoma" w:hAnsi="Tahoma" w:cs="Tahoma"/>
                <w:color w:val="FF0000"/>
              </w:rPr>
              <w:t>(Restraint)</w:t>
            </w:r>
          </w:p>
        </w:tc>
        <w:tc>
          <w:tcPr>
            <w:tcW w:w="6514" w:type="dxa"/>
          </w:tcPr>
          <w:p w14:paraId="3E93E206" w14:textId="24AB23D3" w:rsidR="00DA0756" w:rsidRPr="00C71430" w:rsidRDefault="00DA0756" w:rsidP="00DA0756">
            <w:pPr>
              <w:shd w:val="clear" w:color="auto" w:fill="FDFDFD"/>
              <w:rPr>
                <w:rFonts w:ascii="Tahoma" w:hAnsi="Tahoma" w:cs="Tahoma"/>
              </w:rPr>
            </w:pPr>
            <w:r w:rsidRPr="00C71430">
              <w:rPr>
                <w:rFonts w:ascii="Tahoma" w:hAnsi="Tahoma" w:cs="Tahoma"/>
                <w:color w:val="FF0000"/>
              </w:rPr>
              <w:t>Displays Restraint code</w:t>
            </w:r>
          </w:p>
        </w:tc>
      </w:tr>
      <w:tr w:rsidR="00DA0756" w:rsidRPr="00C71430" w14:paraId="6452E972" w14:textId="77777777" w:rsidTr="006B390F">
        <w:trPr>
          <w:gridAfter w:val="1"/>
          <w:wAfter w:w="12" w:type="dxa"/>
        </w:trPr>
        <w:tc>
          <w:tcPr>
            <w:tcW w:w="3823" w:type="dxa"/>
          </w:tcPr>
          <w:p w14:paraId="1631D983" w14:textId="6964E338" w:rsidR="00DA0756" w:rsidRPr="00C71430" w:rsidRDefault="00DA0756" w:rsidP="00DA0756">
            <w:pPr>
              <w:rPr>
                <w:rFonts w:ascii="Tahoma" w:hAnsi="Tahoma" w:cs="Tahoma"/>
                <w:cs/>
              </w:rPr>
            </w:pPr>
            <w:r w:rsidRPr="00C71430">
              <w:rPr>
                <w:rFonts w:ascii="Tahoma" w:hAnsi="Tahoma" w:cs="Tahoma"/>
                <w:cs/>
              </w:rPr>
              <w:t xml:space="preserve">รวม </w:t>
            </w:r>
            <w:r w:rsidRPr="00C71430">
              <w:rPr>
                <w:rFonts w:ascii="Tahoma" w:hAnsi="Tahoma" w:cs="Tahoma"/>
              </w:rPr>
              <w:t>(Total)</w:t>
            </w:r>
          </w:p>
        </w:tc>
        <w:tc>
          <w:tcPr>
            <w:tcW w:w="6514" w:type="dxa"/>
          </w:tcPr>
          <w:p w14:paraId="11722DC7" w14:textId="5E6DBEC6" w:rsidR="00DA0756" w:rsidRPr="00C71430" w:rsidRDefault="00DA0756" w:rsidP="00DA0756">
            <w:pPr>
              <w:rPr>
                <w:rFonts w:ascii="Tahoma" w:hAnsi="Tahoma" w:cs="Tahoma"/>
              </w:rPr>
            </w:pPr>
            <w:r w:rsidRPr="00C71430">
              <w:rPr>
                <w:rStyle w:val="ts-alignment-element"/>
                <w:rFonts w:ascii="Tahoma" w:hAnsi="Tahoma" w:cs="Tahoma"/>
                <w:lang w:val="en"/>
              </w:rPr>
              <w:t>Displays</w:t>
            </w:r>
            <w:r w:rsidRPr="00C71430">
              <w:rPr>
                <w:rFonts w:ascii="Tahoma" w:hAnsi="Tahoma" w:cs="Tahoma"/>
                <w:lang w:val="en"/>
              </w:rPr>
              <w:t xml:space="preserve"> </w:t>
            </w:r>
            <w:r w:rsidRPr="00C71430">
              <w:rPr>
                <w:rStyle w:val="ts-alignment-element"/>
                <w:rFonts w:ascii="Tahoma" w:hAnsi="Tahoma" w:cs="Tahoma"/>
                <w:lang w:val="en"/>
              </w:rPr>
              <w:t>the</w:t>
            </w:r>
            <w:r w:rsidRPr="00C71430">
              <w:rPr>
                <w:rFonts w:ascii="Tahoma" w:hAnsi="Tahoma" w:cs="Tahoma"/>
                <w:lang w:val="en"/>
              </w:rPr>
              <w:t xml:space="preserve"> </w:t>
            </w:r>
            <w:r w:rsidRPr="00C71430">
              <w:rPr>
                <w:rStyle w:val="ts-alignment-element"/>
                <w:rFonts w:ascii="Tahoma" w:hAnsi="Tahoma" w:cs="Tahoma"/>
                <w:lang w:val="en"/>
              </w:rPr>
              <w:t>total</w:t>
            </w:r>
            <w:r w:rsidRPr="00C71430">
              <w:rPr>
                <w:rFonts w:ascii="Tahoma" w:hAnsi="Tahoma" w:cs="Tahoma"/>
                <w:lang w:val="en"/>
              </w:rPr>
              <w:t xml:space="preserve"> </w:t>
            </w:r>
            <w:r w:rsidRPr="00C71430">
              <w:rPr>
                <w:rStyle w:val="ts-alignment-element"/>
                <w:rFonts w:ascii="Tahoma" w:hAnsi="Tahoma" w:cs="Tahoma"/>
                <w:lang w:val="en"/>
              </w:rPr>
              <w:t>amount</w:t>
            </w:r>
            <w:r w:rsidRPr="00C71430">
              <w:rPr>
                <w:rStyle w:val="ts-alignment-element"/>
                <w:rFonts w:ascii="Tahoma" w:hAnsi="Tahoma" w:cs="Tahoma"/>
                <w:cs/>
                <w:lang w:val="en"/>
              </w:rPr>
              <w:t xml:space="preserve"> </w:t>
            </w:r>
            <w:r w:rsidRPr="00C71430">
              <w:rPr>
                <w:rStyle w:val="ts-alignment-element"/>
                <w:rFonts w:ascii="Tahoma" w:hAnsi="Tahoma" w:cs="Tahoma"/>
              </w:rPr>
              <w:t xml:space="preserve">of each </w:t>
            </w:r>
            <w:r w:rsidRPr="00C71430">
              <w:rPr>
                <w:rStyle w:val="ts-alignment-element"/>
                <w:rFonts w:ascii="Tahoma" w:hAnsi="Tahoma" w:cs="Tahoma"/>
                <w:lang w:val="en"/>
              </w:rPr>
              <w:t>account</w:t>
            </w:r>
            <w:r w:rsidRPr="00C71430">
              <w:rPr>
                <w:rFonts w:ascii="Tahoma" w:hAnsi="Tahoma" w:cs="Tahoma"/>
                <w:lang w:val="en"/>
              </w:rPr>
              <w:t xml:space="preserve"> </w:t>
            </w:r>
            <w:r w:rsidRPr="00C71430">
              <w:rPr>
                <w:rStyle w:val="ts-alignment-element"/>
                <w:rFonts w:ascii="Tahoma" w:hAnsi="Tahoma" w:cs="Tahoma"/>
                <w:lang w:val="en"/>
              </w:rPr>
              <w:t>number</w:t>
            </w:r>
          </w:p>
        </w:tc>
      </w:tr>
      <w:tr w:rsidR="00DA0756" w:rsidRPr="00C71430" w14:paraId="172543CE" w14:textId="77777777" w:rsidTr="006B390F">
        <w:trPr>
          <w:gridAfter w:val="1"/>
          <w:wAfter w:w="12" w:type="dxa"/>
        </w:trPr>
        <w:tc>
          <w:tcPr>
            <w:tcW w:w="3823" w:type="dxa"/>
          </w:tcPr>
          <w:p w14:paraId="78309246" w14:textId="333C8D32" w:rsidR="00DA0756" w:rsidRPr="00C71430" w:rsidRDefault="00DA0756" w:rsidP="00DA0756">
            <w:pPr>
              <w:rPr>
                <w:rFonts w:ascii="Tahoma" w:hAnsi="Tahoma" w:cs="Tahoma"/>
                <w:cs/>
              </w:rPr>
            </w:pPr>
            <w:r w:rsidRPr="00C71430">
              <w:rPr>
                <w:rFonts w:ascii="Tahoma" w:hAnsi="Tahoma" w:cs="Tahoma"/>
                <w:cs/>
              </w:rPr>
              <w:t xml:space="preserve">รวมทั้งหมด </w:t>
            </w:r>
            <w:r w:rsidRPr="00C71430">
              <w:rPr>
                <w:rFonts w:ascii="Tahoma" w:hAnsi="Tahoma" w:cs="Tahoma"/>
              </w:rPr>
              <w:t>(Grand total)</w:t>
            </w:r>
          </w:p>
        </w:tc>
        <w:tc>
          <w:tcPr>
            <w:tcW w:w="6514" w:type="dxa"/>
          </w:tcPr>
          <w:p w14:paraId="7A68878E" w14:textId="350173C8" w:rsidR="00DA0756" w:rsidRPr="00C71430" w:rsidRDefault="00DA0756" w:rsidP="00DA0756">
            <w:pPr>
              <w:rPr>
                <w:rFonts w:ascii="Tahoma" w:hAnsi="Tahoma" w:cs="Tahoma"/>
              </w:rPr>
            </w:pPr>
            <w:r w:rsidRPr="00C71430">
              <w:rPr>
                <w:rStyle w:val="ts-alignment-element"/>
                <w:rFonts w:ascii="Tahoma" w:hAnsi="Tahoma" w:cs="Tahoma"/>
                <w:lang w:val="en"/>
              </w:rPr>
              <w:t xml:space="preserve">Display grand total </w:t>
            </w:r>
            <w:r w:rsidRPr="00C71430">
              <w:rPr>
                <w:rStyle w:val="ts-alignment-element"/>
                <w:rFonts w:ascii="Tahoma" w:hAnsi="Tahoma" w:cs="Tahoma"/>
              </w:rPr>
              <w:t>number of cheques and amount</w:t>
            </w:r>
          </w:p>
        </w:tc>
      </w:tr>
    </w:tbl>
    <w:p w14:paraId="328FB990" w14:textId="77777777" w:rsidR="008C3AC6" w:rsidRPr="00C71430" w:rsidRDefault="008C3AC6" w:rsidP="00C21FB0">
      <w:pPr>
        <w:rPr>
          <w:rFonts w:ascii="Tahoma" w:hAnsi="Tahoma" w:cs="Tahoma"/>
          <w:cs/>
        </w:rPr>
      </w:pPr>
    </w:p>
    <w:p w14:paraId="7EDD067D" w14:textId="60A496D9" w:rsidR="003F36F7" w:rsidRPr="00C71430" w:rsidRDefault="004B102C" w:rsidP="003F36F7">
      <w:pPr>
        <w:rPr>
          <w:rFonts w:ascii="Tahoma" w:hAnsi="Tahoma" w:cs="Tahoma"/>
        </w:rPr>
      </w:pPr>
      <w:r w:rsidRPr="00C71430">
        <w:rPr>
          <w:rFonts w:ascii="Tahoma" w:hAnsi="Tahoma" w:cs="Tahoma"/>
          <w:noProof/>
          <w:cs/>
          <w:lang w:val="en-SG" w:eastAsia="en-SG" w:bidi="ar-SA"/>
        </w:rPr>
        <w:lastRenderedPageBreak/>
        <w:drawing>
          <wp:inline distT="0" distB="0" distL="0" distR="0" wp14:anchorId="03CB9CD6" wp14:editId="390256DB">
            <wp:extent cx="6390005" cy="3279775"/>
            <wp:effectExtent l="19050" t="19050" r="10795" b="15875"/>
            <wp:docPr id="833885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90005" cy="3279775"/>
                    </a:xfrm>
                    <a:prstGeom prst="rect">
                      <a:avLst/>
                    </a:prstGeom>
                    <a:noFill/>
                    <a:ln>
                      <a:solidFill>
                        <a:schemeClr val="bg2"/>
                      </a:solidFill>
                    </a:ln>
                  </pic:spPr>
                </pic:pic>
              </a:graphicData>
            </a:graphic>
          </wp:inline>
        </w:drawing>
      </w:r>
    </w:p>
    <w:p w14:paraId="2A611580" w14:textId="77777777" w:rsidR="00DA0756" w:rsidRPr="00C71430" w:rsidRDefault="00DA0756" w:rsidP="003F36F7">
      <w:pPr>
        <w:rPr>
          <w:rFonts w:ascii="Tahoma" w:hAnsi="Tahoma" w:cs="Tahoma"/>
        </w:rPr>
      </w:pPr>
    </w:p>
    <w:p w14:paraId="0857030E" w14:textId="77777777" w:rsidR="00DA0756" w:rsidRPr="00C71430" w:rsidRDefault="00DA0756" w:rsidP="00DA0756">
      <w:pPr>
        <w:shd w:val="clear" w:color="auto" w:fill="FDFDFD"/>
        <w:rPr>
          <w:rFonts w:ascii="Tahoma" w:hAnsi="Tahoma" w:cs="Tahoma"/>
          <w:color w:val="FF0000"/>
          <w:lang w:val="en" w:bidi="ar-SA"/>
        </w:rPr>
      </w:pPr>
      <w:r w:rsidRPr="00C71430">
        <w:rPr>
          <w:rStyle w:val="ts-alignment-element"/>
          <w:rFonts w:ascii="Tahoma" w:hAnsi="Tahoma" w:cs="Tahoma"/>
          <w:color w:val="FF0000"/>
          <w:lang w:val="en"/>
        </w:rPr>
        <w:t>Add</w:t>
      </w:r>
      <w:r w:rsidRPr="00C71430">
        <w:rPr>
          <w:rFonts w:ascii="Tahoma" w:hAnsi="Tahoma" w:cs="Tahoma"/>
          <w:color w:val="FF0000"/>
          <w:lang w:val="en"/>
        </w:rPr>
        <w:t xml:space="preserve"> the </w:t>
      </w:r>
      <w:r w:rsidRPr="00C71430">
        <w:rPr>
          <w:rStyle w:val="ts-alignment-element"/>
          <w:rFonts w:ascii="Tahoma" w:hAnsi="Tahoma" w:cs="Tahoma"/>
          <w:color w:val="FF0000"/>
          <w:lang w:val="en"/>
        </w:rPr>
        <w:t>items</w:t>
      </w:r>
      <w:r w:rsidRPr="00C71430">
        <w:rPr>
          <w:rFonts w:ascii="Tahoma" w:hAnsi="Tahoma" w:cs="Tahoma"/>
          <w:color w:val="FF0000"/>
          <w:lang w:val="en"/>
        </w:rPr>
        <w:t xml:space="preserve"> </w:t>
      </w:r>
      <w:r w:rsidRPr="00C71430">
        <w:rPr>
          <w:rStyle w:val="ts-alignment-element"/>
          <w:rFonts w:ascii="Tahoma" w:hAnsi="Tahoma" w:cs="Tahoma"/>
          <w:color w:val="FF0000"/>
          <w:lang w:val="en"/>
        </w:rPr>
        <w:t>below</w:t>
      </w:r>
      <w:r w:rsidRPr="00C71430">
        <w:rPr>
          <w:rFonts w:ascii="Tahoma" w:hAnsi="Tahoma" w:cs="Tahoma"/>
          <w:color w:val="FF0000"/>
          <w:lang w:val="en"/>
        </w:rPr>
        <w:t xml:space="preserve"> </w:t>
      </w:r>
      <w:r w:rsidRPr="00C71430">
        <w:rPr>
          <w:rStyle w:val="ts-alignment-element"/>
          <w:rFonts w:ascii="Tahoma" w:hAnsi="Tahoma" w:cs="Tahoma"/>
          <w:color w:val="FF0000"/>
          <w:lang w:val="en"/>
        </w:rPr>
        <w:t>to</w:t>
      </w:r>
      <w:r w:rsidRPr="00C71430">
        <w:rPr>
          <w:rFonts w:ascii="Tahoma" w:hAnsi="Tahoma" w:cs="Tahoma"/>
          <w:color w:val="FF0000"/>
          <w:lang w:val="en"/>
        </w:rPr>
        <w:t xml:space="preserve"> </w:t>
      </w:r>
      <w:r w:rsidRPr="00C71430">
        <w:rPr>
          <w:rStyle w:val="ts-alignment-element"/>
          <w:rFonts w:ascii="Tahoma" w:hAnsi="Tahoma" w:cs="Tahoma"/>
          <w:color w:val="FF0000"/>
          <w:lang w:val="en"/>
        </w:rPr>
        <w:t>the</w:t>
      </w:r>
      <w:r w:rsidRPr="00C71430">
        <w:rPr>
          <w:rFonts w:ascii="Tahoma" w:hAnsi="Tahoma" w:cs="Tahoma"/>
          <w:color w:val="FF0000"/>
          <w:lang w:val="en"/>
        </w:rPr>
        <w:t xml:space="preserve"> </w:t>
      </w:r>
      <w:r w:rsidRPr="00C71430">
        <w:rPr>
          <w:rStyle w:val="ts-alignment-element"/>
          <w:rFonts w:ascii="Tahoma" w:hAnsi="Tahoma" w:cs="Tahoma"/>
          <w:color w:val="FF0000"/>
          <w:lang w:val="en"/>
        </w:rPr>
        <w:t>report</w:t>
      </w:r>
      <w:r w:rsidRPr="00C71430">
        <w:rPr>
          <w:rFonts w:ascii="Tahoma" w:hAnsi="Tahoma" w:cs="Tahoma"/>
          <w:color w:val="FF0000"/>
          <w:lang w:val="en"/>
        </w:rPr>
        <w:t xml:space="preserve"> </w:t>
      </w:r>
      <w:r w:rsidRPr="00C71430">
        <w:rPr>
          <w:rStyle w:val="ts-alignment-element"/>
          <w:rFonts w:ascii="Tahoma" w:hAnsi="Tahoma" w:cs="Tahoma"/>
          <w:color w:val="FF0000"/>
          <w:lang w:val="en"/>
        </w:rPr>
        <w:t>as</w:t>
      </w:r>
      <w:r w:rsidRPr="00C71430">
        <w:rPr>
          <w:rFonts w:ascii="Tahoma" w:hAnsi="Tahoma" w:cs="Tahoma"/>
          <w:color w:val="FF0000"/>
          <w:lang w:val="en"/>
        </w:rPr>
        <w:t xml:space="preserve"> </w:t>
      </w:r>
      <w:r w:rsidRPr="00C71430">
        <w:rPr>
          <w:rStyle w:val="ts-alignment-element"/>
          <w:rFonts w:ascii="Tahoma" w:hAnsi="Tahoma" w:cs="Tahoma"/>
          <w:color w:val="FF0000"/>
          <w:lang w:val="en"/>
        </w:rPr>
        <w:t>well.</w:t>
      </w:r>
    </w:p>
    <w:p w14:paraId="0D1CD9C0" w14:textId="77777777" w:rsidR="00DA0756" w:rsidRPr="00C71430" w:rsidRDefault="00DA0756" w:rsidP="000374C1">
      <w:pPr>
        <w:pStyle w:val="ListParagraph"/>
        <w:numPr>
          <w:ilvl w:val="0"/>
          <w:numId w:val="34"/>
        </w:numPr>
        <w:ind w:left="990" w:hanging="450"/>
        <w:rPr>
          <w:rFonts w:ascii="Tahoma" w:hAnsi="Tahoma" w:cs="Tahoma"/>
          <w:color w:val="FF0000"/>
        </w:rPr>
      </w:pPr>
      <w:r w:rsidRPr="00C71430">
        <w:rPr>
          <w:rFonts w:ascii="Tahoma" w:hAnsi="Tahoma" w:cs="Tahoma"/>
          <w:color w:val="FF0000"/>
          <w:cs/>
        </w:rPr>
        <w:t xml:space="preserve">วงเงิน </w:t>
      </w:r>
      <w:r w:rsidRPr="00C71430">
        <w:rPr>
          <w:rFonts w:ascii="Tahoma" w:hAnsi="Tahoma" w:cs="Tahoma"/>
          <w:color w:val="FF0000"/>
        </w:rPr>
        <w:t>OD (Limit OD Amount)</w:t>
      </w:r>
    </w:p>
    <w:p w14:paraId="26DA4DEE" w14:textId="77777777" w:rsidR="00DA0756" w:rsidRPr="00C71430" w:rsidRDefault="00DA0756" w:rsidP="000374C1">
      <w:pPr>
        <w:pStyle w:val="ListParagraph"/>
        <w:numPr>
          <w:ilvl w:val="0"/>
          <w:numId w:val="34"/>
        </w:numPr>
        <w:ind w:left="990" w:hanging="450"/>
        <w:rPr>
          <w:rFonts w:ascii="Tahoma" w:hAnsi="Tahoma" w:cs="Tahoma"/>
          <w:color w:val="FF0000"/>
        </w:rPr>
      </w:pPr>
      <w:r w:rsidRPr="00C71430">
        <w:rPr>
          <w:rFonts w:ascii="Tahoma" w:hAnsi="Tahoma" w:cs="Tahoma"/>
          <w:color w:val="FF0000"/>
          <w:cs/>
        </w:rPr>
        <w:t xml:space="preserve">จำนวนเงินคงค้าง </w:t>
      </w:r>
      <w:r w:rsidRPr="00C71430">
        <w:rPr>
          <w:rFonts w:ascii="Tahoma" w:hAnsi="Tahoma" w:cs="Tahoma"/>
          <w:color w:val="FF0000"/>
        </w:rPr>
        <w:t>(Available)</w:t>
      </w:r>
    </w:p>
    <w:p w14:paraId="1FEC5943" w14:textId="77777777" w:rsidR="00DA0756" w:rsidRPr="00C71430" w:rsidRDefault="00DA0756" w:rsidP="000374C1">
      <w:pPr>
        <w:pStyle w:val="ListParagraph"/>
        <w:numPr>
          <w:ilvl w:val="0"/>
          <w:numId w:val="34"/>
        </w:numPr>
        <w:ind w:left="990" w:hanging="450"/>
        <w:rPr>
          <w:rFonts w:ascii="Tahoma" w:hAnsi="Tahoma" w:cs="Tahoma"/>
        </w:rPr>
      </w:pPr>
      <w:r w:rsidRPr="00C71430">
        <w:rPr>
          <w:rFonts w:ascii="Tahoma" w:hAnsi="Tahoma" w:cs="Tahoma"/>
          <w:color w:val="FF0000"/>
          <w:cs/>
        </w:rPr>
        <w:t xml:space="preserve">เงื่อนไขการระงับบัญชี </w:t>
      </w:r>
      <w:r w:rsidRPr="00C71430">
        <w:rPr>
          <w:rFonts w:ascii="Tahoma" w:hAnsi="Tahoma" w:cs="Tahoma"/>
          <w:color w:val="FF0000"/>
        </w:rPr>
        <w:t>(Restraint)</w:t>
      </w:r>
    </w:p>
    <w:p w14:paraId="52685A24" w14:textId="77777777" w:rsidR="00DA0756" w:rsidRPr="00C71430" w:rsidRDefault="00DA0756" w:rsidP="003F36F7">
      <w:pPr>
        <w:rPr>
          <w:rFonts w:ascii="Tahoma" w:hAnsi="Tahoma" w:cs="Tahoma"/>
        </w:rPr>
      </w:pPr>
    </w:p>
    <w:p w14:paraId="3B017B87" w14:textId="7BF27906" w:rsidR="004F4E99" w:rsidRPr="00C71430" w:rsidRDefault="004F4E99" w:rsidP="004F4E99">
      <w:pPr>
        <w:pStyle w:val="Heading3"/>
        <w:rPr>
          <w:rFonts w:ascii="Tahoma" w:hAnsi="Tahoma" w:cs="Tahoma"/>
        </w:rPr>
      </w:pPr>
      <w:bookmarkStart w:id="378" w:name="_Toc145230731"/>
      <w:bookmarkStart w:id="379" w:name="_Toc145231134"/>
      <w:r w:rsidRPr="00C71430">
        <w:rPr>
          <w:rFonts w:ascii="Tahoma" w:hAnsi="Tahoma" w:cs="Tahoma"/>
        </w:rPr>
        <w:t>Additional Impacts</w:t>
      </w:r>
      <w:bookmarkEnd w:id="378"/>
      <w:bookmarkEnd w:id="379"/>
    </w:p>
    <w:p w14:paraId="41A30CDF" w14:textId="24D7439A" w:rsidR="00ED1461" w:rsidRPr="00C71430" w:rsidRDefault="000368DF" w:rsidP="000368DF">
      <w:pPr>
        <w:ind w:left="360"/>
        <w:rPr>
          <w:rFonts w:ascii="Tahoma" w:hAnsi="Tahoma" w:cs="Tahoma"/>
        </w:rPr>
      </w:pPr>
      <w:r w:rsidRPr="00C71430">
        <w:rPr>
          <w:rFonts w:ascii="Tahoma" w:hAnsi="Tahoma" w:cs="Tahoma"/>
        </w:rPr>
        <w:t>Not Applicable.</w:t>
      </w:r>
    </w:p>
    <w:p w14:paraId="7DC16D41" w14:textId="77777777" w:rsidR="00ED16AC" w:rsidRPr="00C71430" w:rsidRDefault="00ED16AC" w:rsidP="00ED1461">
      <w:pPr>
        <w:rPr>
          <w:rFonts w:ascii="Tahoma" w:hAnsi="Tahoma" w:cs="Tahoma"/>
        </w:rPr>
      </w:pPr>
    </w:p>
    <w:p w14:paraId="4A2AD1EC" w14:textId="77777777" w:rsidR="00DA0756" w:rsidRPr="00C71430" w:rsidRDefault="00DA0756" w:rsidP="00ED1461">
      <w:pPr>
        <w:rPr>
          <w:rFonts w:ascii="Tahoma" w:hAnsi="Tahoma" w:cs="Tahoma"/>
        </w:rPr>
      </w:pPr>
    </w:p>
    <w:p w14:paraId="22BDCA79" w14:textId="77777777" w:rsidR="00DA0756" w:rsidRPr="00C71430" w:rsidRDefault="00DA0756" w:rsidP="00ED1461">
      <w:pPr>
        <w:rPr>
          <w:rFonts w:ascii="Tahoma" w:hAnsi="Tahoma" w:cs="Tahoma"/>
        </w:rPr>
      </w:pPr>
    </w:p>
    <w:p w14:paraId="38D08A77" w14:textId="77777777" w:rsidR="00DA0756" w:rsidRPr="00C71430" w:rsidRDefault="00DA0756" w:rsidP="00ED1461">
      <w:pPr>
        <w:rPr>
          <w:rFonts w:ascii="Tahoma" w:hAnsi="Tahoma" w:cs="Tahoma"/>
        </w:rPr>
      </w:pPr>
    </w:p>
    <w:p w14:paraId="07443B02" w14:textId="6EDEEF0B" w:rsidR="00ED1461" w:rsidRPr="00C71430" w:rsidRDefault="00ED1461" w:rsidP="00ED1461">
      <w:pPr>
        <w:pStyle w:val="Heading2"/>
        <w:rPr>
          <w:rFonts w:ascii="Tahoma" w:hAnsi="Tahoma" w:cs="Tahoma"/>
        </w:rPr>
      </w:pPr>
      <w:bookmarkStart w:id="380" w:name="_Toc145230732"/>
      <w:bookmarkStart w:id="381" w:name="_Toc145231135"/>
      <w:r w:rsidRPr="00C71430">
        <w:rPr>
          <w:rFonts w:ascii="Tahoma" w:hAnsi="Tahoma" w:cs="Tahoma"/>
        </w:rPr>
        <w:t xml:space="preserve">Cash Deposit </w:t>
      </w:r>
      <w:r w:rsidR="00AD0B94" w:rsidRPr="00C71430">
        <w:rPr>
          <w:rFonts w:ascii="Tahoma" w:hAnsi="Tahoma" w:cs="Tahoma"/>
        </w:rPr>
        <w:t xml:space="preserve">Report </w:t>
      </w:r>
      <w:r w:rsidR="005A2FB8" w:rsidRPr="00C71430">
        <w:rPr>
          <w:rFonts w:ascii="Tahoma" w:hAnsi="Tahoma" w:cs="Tahoma"/>
        </w:rPr>
        <w:t>&gt;= 2 Million</w:t>
      </w:r>
      <w:bookmarkEnd w:id="380"/>
      <w:bookmarkEnd w:id="381"/>
    </w:p>
    <w:p w14:paraId="39860FEB"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5069"/>
        <w:gridCol w:w="4984"/>
      </w:tblGrid>
      <w:tr w:rsidR="008928CB" w:rsidRPr="00C71430" w14:paraId="792C1E6C" w14:textId="77777777" w:rsidTr="006B390F">
        <w:tc>
          <w:tcPr>
            <w:tcW w:w="5026" w:type="dxa"/>
          </w:tcPr>
          <w:p w14:paraId="4B2B2028" w14:textId="7706D3C7" w:rsidR="008928CB" w:rsidRPr="00C71430" w:rsidRDefault="00A52554" w:rsidP="006B390F">
            <w:pPr>
              <w:rPr>
                <w:rFonts w:ascii="Tahoma" w:hAnsi="Tahoma" w:cs="Tahoma"/>
              </w:rPr>
            </w:pPr>
            <w:r w:rsidRPr="00C71430">
              <w:rPr>
                <w:rFonts w:ascii="Tahoma" w:hAnsi="Tahoma" w:cs="Tahoma"/>
              </w:rPr>
              <w:t xml:space="preserve">DPS-78 </w:t>
            </w:r>
            <w:r w:rsidR="008928CB" w:rsidRPr="00C71430">
              <w:rPr>
                <w:rFonts w:ascii="Tahoma" w:hAnsi="Tahoma" w:cs="Tahoma"/>
                <w:cs/>
              </w:rPr>
              <w:t xml:space="preserve">ระบบสามารถสร้างรายงานสำหรับการฝากเงินตั้งแต่ 2 ล้านบาทขึ้นไปได้ ตามช่วงระยะเวลาที่กำหนด  </w:t>
            </w:r>
          </w:p>
        </w:tc>
        <w:tc>
          <w:tcPr>
            <w:tcW w:w="5027" w:type="dxa"/>
          </w:tcPr>
          <w:p w14:paraId="507D7CDE" w14:textId="77777777" w:rsidR="008928CB" w:rsidRPr="00C71430" w:rsidRDefault="008928CB" w:rsidP="006B390F">
            <w:pPr>
              <w:rPr>
                <w:rFonts w:ascii="Tahoma" w:hAnsi="Tahoma" w:cs="Tahoma"/>
              </w:rPr>
            </w:pPr>
            <w:r w:rsidRPr="00C71430">
              <w:rPr>
                <w:rFonts w:ascii="Tahoma" w:hAnsi="Tahoma" w:cs="Tahoma"/>
              </w:rPr>
              <w:t>The system can generate reports for deposit of 2 million baht or more according to the specified period.</w:t>
            </w:r>
          </w:p>
        </w:tc>
      </w:tr>
    </w:tbl>
    <w:p w14:paraId="6F9FDD3B" w14:textId="77777777" w:rsidR="008928CB" w:rsidRPr="00C71430" w:rsidRDefault="008928CB" w:rsidP="008928CB">
      <w:pPr>
        <w:rPr>
          <w:rFonts w:ascii="Tahoma" w:hAnsi="Tahoma" w:cs="Tahoma"/>
        </w:rPr>
      </w:pPr>
    </w:p>
    <w:p w14:paraId="240A4A9E" w14:textId="77777777" w:rsidR="00ED1461" w:rsidRPr="00C71430" w:rsidRDefault="00ED1461" w:rsidP="00ED1461">
      <w:pPr>
        <w:pStyle w:val="Heading3"/>
        <w:rPr>
          <w:rFonts w:ascii="Tahoma" w:hAnsi="Tahoma" w:cs="Tahoma"/>
        </w:rPr>
      </w:pPr>
      <w:bookmarkStart w:id="382" w:name="_Toc145230733"/>
      <w:bookmarkStart w:id="383" w:name="_Toc145231136"/>
      <w:r w:rsidRPr="00C71430">
        <w:rPr>
          <w:rFonts w:ascii="Tahoma" w:hAnsi="Tahoma" w:cs="Tahoma"/>
        </w:rPr>
        <w:t>Purpose</w:t>
      </w:r>
      <w:bookmarkEnd w:id="382"/>
      <w:bookmarkEnd w:id="383"/>
    </w:p>
    <w:p w14:paraId="486C906A" w14:textId="1E0A2C6F" w:rsidR="00107AAE" w:rsidRPr="00C71430" w:rsidRDefault="00107AAE" w:rsidP="00107AAE">
      <w:pPr>
        <w:ind w:left="360"/>
        <w:rPr>
          <w:rFonts w:ascii="Tahoma" w:hAnsi="Tahoma" w:cs="Tahoma"/>
        </w:rPr>
      </w:pPr>
      <w:r w:rsidRPr="00C71430">
        <w:rPr>
          <w:rFonts w:ascii="Tahoma" w:hAnsi="Tahoma" w:cs="Tahoma"/>
        </w:rPr>
        <w:t xml:space="preserve">The purpose is to provide report for Cash deposit transaction of </w:t>
      </w:r>
      <w:r w:rsidR="001F078A" w:rsidRPr="00C71430">
        <w:rPr>
          <w:rFonts w:ascii="Tahoma" w:hAnsi="Tahoma" w:cs="Tahoma"/>
        </w:rPr>
        <w:t>greater tha</w:t>
      </w:r>
      <w:r w:rsidR="003F6140" w:rsidRPr="00C71430">
        <w:rPr>
          <w:rFonts w:ascii="Tahoma" w:hAnsi="Tahoma" w:cs="Tahoma"/>
        </w:rPr>
        <w:t>n</w:t>
      </w:r>
      <w:r w:rsidR="001F078A" w:rsidRPr="00C71430">
        <w:rPr>
          <w:rFonts w:ascii="Tahoma" w:hAnsi="Tahoma" w:cs="Tahoma"/>
        </w:rPr>
        <w:t xml:space="preserve"> or equal to </w:t>
      </w:r>
      <w:r w:rsidRPr="00C71430">
        <w:rPr>
          <w:rFonts w:ascii="Tahoma" w:hAnsi="Tahoma" w:cs="Tahoma"/>
        </w:rPr>
        <w:t>2 million baht</w:t>
      </w:r>
      <w:r w:rsidR="001F078A" w:rsidRPr="00C71430">
        <w:rPr>
          <w:rFonts w:ascii="Tahoma" w:hAnsi="Tahoma" w:cs="Tahoma"/>
        </w:rPr>
        <w:t>.</w:t>
      </w:r>
    </w:p>
    <w:p w14:paraId="4D518801" w14:textId="77777777" w:rsidR="001F078A" w:rsidRPr="00C71430" w:rsidRDefault="001F078A" w:rsidP="00107AAE">
      <w:pPr>
        <w:ind w:left="360"/>
        <w:rPr>
          <w:rFonts w:ascii="Tahoma" w:hAnsi="Tahoma" w:cs="Tahoma"/>
          <w:cs/>
        </w:rPr>
      </w:pPr>
    </w:p>
    <w:p w14:paraId="39DD5010" w14:textId="77777777" w:rsidR="00ED1461" w:rsidRPr="00C71430" w:rsidRDefault="00ED1461" w:rsidP="00ED1461">
      <w:pPr>
        <w:pStyle w:val="Heading3"/>
        <w:rPr>
          <w:rFonts w:ascii="Tahoma" w:hAnsi="Tahoma" w:cs="Tahoma"/>
        </w:rPr>
      </w:pPr>
      <w:bookmarkStart w:id="384" w:name="_Toc145230734"/>
      <w:bookmarkStart w:id="385" w:name="_Toc145231137"/>
      <w:r w:rsidRPr="00C71430">
        <w:rPr>
          <w:rFonts w:ascii="Tahoma" w:hAnsi="Tahoma" w:cs="Tahoma"/>
        </w:rPr>
        <w:lastRenderedPageBreak/>
        <w:t>Background</w:t>
      </w:r>
      <w:bookmarkEnd w:id="384"/>
      <w:bookmarkEnd w:id="385"/>
    </w:p>
    <w:p w14:paraId="34B5B598" w14:textId="2F8B78C2" w:rsidR="00DE6147" w:rsidRPr="00C71430" w:rsidRDefault="00DE6147" w:rsidP="00DE6147">
      <w:pPr>
        <w:spacing w:after="240"/>
        <w:ind w:firstLine="720"/>
        <w:rPr>
          <w:rFonts w:ascii="Tahoma" w:hAnsi="Tahoma" w:cs="Tahoma"/>
        </w:rPr>
      </w:pPr>
      <w:r w:rsidRPr="00C71430">
        <w:rPr>
          <w:rFonts w:ascii="Tahoma" w:hAnsi="Tahoma" w:cs="Tahoma"/>
        </w:rPr>
        <w:t xml:space="preserve">13.2.1 EXIM Current Business Practice (as-is) </w:t>
      </w:r>
    </w:p>
    <w:p w14:paraId="3A045159" w14:textId="77777777" w:rsidR="00DE6147" w:rsidRPr="00C71430" w:rsidRDefault="00DE6147">
      <w:pPr>
        <w:pStyle w:val="ListParagraph"/>
        <w:numPr>
          <w:ilvl w:val="0"/>
          <w:numId w:val="11"/>
        </w:numPr>
        <w:rPr>
          <w:rFonts w:ascii="Tahoma" w:hAnsi="Tahoma" w:cs="Tahoma"/>
        </w:rPr>
      </w:pPr>
      <w:r w:rsidRPr="00C71430">
        <w:rPr>
          <w:rFonts w:ascii="Tahoma" w:hAnsi="Tahoma" w:cs="Tahoma"/>
        </w:rPr>
        <w:t>Cash Deposit Report provided by AS/400.</w:t>
      </w:r>
    </w:p>
    <w:p w14:paraId="441F4EBB" w14:textId="77777777" w:rsidR="00D43F90" w:rsidRPr="00C71430" w:rsidRDefault="00D43F90">
      <w:pPr>
        <w:pStyle w:val="ListParagraph"/>
        <w:numPr>
          <w:ilvl w:val="0"/>
          <w:numId w:val="11"/>
        </w:numPr>
        <w:rPr>
          <w:rFonts w:ascii="Tahoma" w:hAnsi="Tahoma" w:cs="Tahoma"/>
        </w:rPr>
      </w:pPr>
      <w:r w:rsidRPr="00C71430">
        <w:rPr>
          <w:rFonts w:ascii="Tahoma" w:hAnsi="Tahoma" w:cs="Tahoma"/>
        </w:rPr>
        <w:t>Auto-Generated after EOD</w:t>
      </w:r>
    </w:p>
    <w:p w14:paraId="7B828E6D" w14:textId="1EAC00D7" w:rsidR="00D43F90" w:rsidRPr="00C71430" w:rsidRDefault="00D43F90">
      <w:pPr>
        <w:pStyle w:val="ListParagraph"/>
        <w:numPr>
          <w:ilvl w:val="0"/>
          <w:numId w:val="11"/>
        </w:numPr>
        <w:rPr>
          <w:rFonts w:ascii="Tahoma" w:hAnsi="Tahoma" w:cs="Tahoma"/>
        </w:rPr>
      </w:pPr>
      <w:r w:rsidRPr="00C71430">
        <w:rPr>
          <w:rFonts w:ascii="Tahoma" w:hAnsi="Tahoma" w:cs="Tahoma"/>
        </w:rPr>
        <w:t>Daily report</w:t>
      </w:r>
    </w:p>
    <w:p w14:paraId="52B1A7F6" w14:textId="77777777" w:rsidR="00DE6147" w:rsidRPr="00C71430" w:rsidRDefault="00DE6147" w:rsidP="00DE6147">
      <w:pPr>
        <w:ind w:left="720"/>
        <w:rPr>
          <w:rFonts w:ascii="Tahoma" w:hAnsi="Tahoma" w:cs="Tahoma"/>
        </w:rPr>
      </w:pPr>
    </w:p>
    <w:p w14:paraId="0485600A" w14:textId="026737CA" w:rsidR="00DE6147" w:rsidRPr="00C71430" w:rsidRDefault="00DE6147" w:rsidP="00DE6147">
      <w:pPr>
        <w:spacing w:after="240"/>
        <w:ind w:left="720"/>
        <w:rPr>
          <w:rFonts w:ascii="Tahoma" w:hAnsi="Tahoma" w:cs="Tahoma"/>
        </w:rPr>
      </w:pPr>
      <w:r w:rsidRPr="00C71430">
        <w:rPr>
          <w:rFonts w:ascii="Tahoma" w:hAnsi="Tahoma" w:cs="Tahoma"/>
        </w:rPr>
        <w:t>13.2.2 CBS9 Current Functionality</w:t>
      </w:r>
    </w:p>
    <w:p w14:paraId="10EC2CFD" w14:textId="2E3D7E89" w:rsidR="00B55B53" w:rsidRPr="00C71430" w:rsidRDefault="00B55B53">
      <w:pPr>
        <w:pStyle w:val="ListParagraph"/>
        <w:numPr>
          <w:ilvl w:val="0"/>
          <w:numId w:val="11"/>
        </w:numPr>
        <w:rPr>
          <w:rFonts w:ascii="Tahoma" w:hAnsi="Tahoma" w:cs="Tahoma"/>
          <w:lang w:val="en"/>
        </w:rPr>
      </w:pPr>
      <w:r w:rsidRPr="00C71430">
        <w:rPr>
          <w:rFonts w:ascii="Tahoma" w:hAnsi="Tahoma" w:cs="Tahoma"/>
          <w:lang w:val="en"/>
        </w:rPr>
        <w:t>Checking CBS9 report.</w:t>
      </w:r>
    </w:p>
    <w:p w14:paraId="7D13E2D1" w14:textId="77777777" w:rsidR="0007754B" w:rsidRPr="00C71430" w:rsidRDefault="0007754B" w:rsidP="0007754B">
      <w:pPr>
        <w:rPr>
          <w:rFonts w:ascii="Tahoma" w:hAnsi="Tahoma" w:cs="Tahoma"/>
        </w:rPr>
      </w:pPr>
    </w:p>
    <w:p w14:paraId="7A554648" w14:textId="77777777" w:rsidR="00ED1461" w:rsidRPr="00C71430" w:rsidRDefault="00ED1461" w:rsidP="00ED1461">
      <w:pPr>
        <w:pStyle w:val="Heading3"/>
        <w:rPr>
          <w:rFonts w:ascii="Tahoma" w:hAnsi="Tahoma" w:cs="Tahoma"/>
        </w:rPr>
      </w:pPr>
      <w:bookmarkStart w:id="386" w:name="_Toc145230735"/>
      <w:bookmarkStart w:id="387" w:name="_Toc145231138"/>
      <w:r w:rsidRPr="00C71430">
        <w:rPr>
          <w:rFonts w:ascii="Tahoma" w:hAnsi="Tahoma" w:cs="Tahoma"/>
        </w:rPr>
        <w:t>Supported Sample Transaction and Case from Customer</w:t>
      </w:r>
      <w:bookmarkEnd w:id="386"/>
      <w:bookmarkEnd w:id="387"/>
    </w:p>
    <w:p w14:paraId="0F9B0EE7" w14:textId="77777777" w:rsidR="00B55B53" w:rsidRPr="00C71430" w:rsidRDefault="00B55B53" w:rsidP="00B55B53">
      <w:pPr>
        <w:rPr>
          <w:rFonts w:ascii="Tahoma" w:hAnsi="Tahoma" w:cs="Tahoma"/>
        </w:rPr>
      </w:pPr>
    </w:p>
    <w:p w14:paraId="0FAE72F2" w14:textId="39FB651B" w:rsidR="0007754B" w:rsidRPr="00C71430" w:rsidRDefault="0007754B" w:rsidP="00B55B53">
      <w:pPr>
        <w:jc w:val="center"/>
        <w:rPr>
          <w:rFonts w:ascii="Tahoma" w:hAnsi="Tahoma" w:cs="Tahoma"/>
        </w:rPr>
      </w:pPr>
      <w:r w:rsidRPr="00C71430">
        <w:rPr>
          <w:rFonts w:ascii="Tahoma" w:hAnsi="Tahoma" w:cs="Tahoma"/>
          <w:noProof/>
          <w:lang w:val="en-SG" w:eastAsia="en-SG" w:bidi="ar-SA"/>
        </w:rPr>
        <w:drawing>
          <wp:inline distT="0" distB="0" distL="0" distR="0" wp14:anchorId="7C62839D" wp14:editId="63E0E833">
            <wp:extent cx="5699961" cy="3749749"/>
            <wp:effectExtent l="0" t="0" r="0" b="3175"/>
            <wp:docPr id="128525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4589" name=""/>
                    <pic:cNvPicPr/>
                  </pic:nvPicPr>
                  <pic:blipFill>
                    <a:blip r:embed="rId91"/>
                    <a:stretch>
                      <a:fillRect/>
                    </a:stretch>
                  </pic:blipFill>
                  <pic:spPr>
                    <a:xfrm>
                      <a:off x="0" y="0"/>
                      <a:ext cx="5721459" cy="3763891"/>
                    </a:xfrm>
                    <a:prstGeom prst="rect">
                      <a:avLst/>
                    </a:prstGeom>
                  </pic:spPr>
                </pic:pic>
              </a:graphicData>
            </a:graphic>
          </wp:inline>
        </w:drawing>
      </w:r>
    </w:p>
    <w:p w14:paraId="34763B82" w14:textId="50E2C458" w:rsidR="00ED1461" w:rsidRPr="00C71430" w:rsidRDefault="00ED1461" w:rsidP="00ED1461">
      <w:pPr>
        <w:pStyle w:val="Heading3"/>
        <w:rPr>
          <w:rFonts w:ascii="Tahoma" w:hAnsi="Tahoma" w:cs="Tahoma"/>
        </w:rPr>
      </w:pPr>
      <w:bookmarkStart w:id="388" w:name="_Toc145230736"/>
      <w:bookmarkStart w:id="389" w:name="_Toc145231139"/>
      <w:r w:rsidRPr="00C71430">
        <w:rPr>
          <w:rFonts w:ascii="Tahoma" w:hAnsi="Tahoma" w:cs="Tahoma"/>
        </w:rPr>
        <w:t>Menu Modification</w:t>
      </w:r>
      <w:bookmarkEnd w:id="388"/>
      <w:bookmarkEnd w:id="389"/>
    </w:p>
    <w:p w14:paraId="797D8274" w14:textId="7C4F929F" w:rsidR="0007754B" w:rsidRPr="00C71430" w:rsidRDefault="0007754B" w:rsidP="0007754B">
      <w:pPr>
        <w:ind w:left="360"/>
        <w:rPr>
          <w:rFonts w:ascii="Tahoma" w:hAnsi="Tahoma" w:cs="Tahoma"/>
        </w:rPr>
      </w:pPr>
      <w:r w:rsidRPr="00C71430">
        <w:rPr>
          <w:rFonts w:ascii="Tahoma" w:hAnsi="Tahoma" w:cs="Tahoma"/>
        </w:rPr>
        <w:t>Not Applicable.</w:t>
      </w:r>
    </w:p>
    <w:p w14:paraId="0C720690" w14:textId="77777777" w:rsidR="00B55B53" w:rsidRPr="00C71430" w:rsidRDefault="00B55B53" w:rsidP="0007754B">
      <w:pPr>
        <w:ind w:left="360"/>
        <w:rPr>
          <w:rFonts w:ascii="Tahoma" w:hAnsi="Tahoma" w:cs="Tahoma"/>
        </w:rPr>
      </w:pPr>
    </w:p>
    <w:p w14:paraId="36D5ADBD" w14:textId="77777777" w:rsidR="00ED1461" w:rsidRPr="00C71430" w:rsidRDefault="00ED1461" w:rsidP="00ED1461">
      <w:pPr>
        <w:pStyle w:val="Heading3"/>
        <w:rPr>
          <w:rFonts w:ascii="Tahoma" w:hAnsi="Tahoma" w:cs="Tahoma"/>
        </w:rPr>
      </w:pPr>
      <w:bookmarkStart w:id="390" w:name="_Toc145230737"/>
      <w:bookmarkStart w:id="391" w:name="_Toc145231140"/>
      <w:r w:rsidRPr="00C71430">
        <w:rPr>
          <w:rFonts w:ascii="Tahoma" w:hAnsi="Tahoma" w:cs="Tahoma"/>
        </w:rPr>
        <w:t>Screen Layout and Data Sheet</w:t>
      </w:r>
      <w:bookmarkEnd w:id="390"/>
      <w:bookmarkEnd w:id="391"/>
    </w:p>
    <w:p w14:paraId="3287A82D" w14:textId="03546DAF" w:rsidR="0007754B" w:rsidRPr="00C71430" w:rsidRDefault="0007754B" w:rsidP="0007754B">
      <w:pPr>
        <w:ind w:left="360"/>
        <w:rPr>
          <w:rFonts w:ascii="Tahoma" w:hAnsi="Tahoma" w:cs="Tahoma"/>
        </w:rPr>
      </w:pPr>
      <w:r w:rsidRPr="00C71430">
        <w:rPr>
          <w:rFonts w:ascii="Tahoma" w:hAnsi="Tahoma" w:cs="Tahoma"/>
        </w:rPr>
        <w:t>Not Applicable.</w:t>
      </w:r>
    </w:p>
    <w:p w14:paraId="229F7911" w14:textId="77777777" w:rsidR="00B55B53" w:rsidRPr="00C71430" w:rsidRDefault="00B55B53" w:rsidP="0007754B">
      <w:pPr>
        <w:ind w:left="360"/>
        <w:rPr>
          <w:rFonts w:ascii="Tahoma" w:hAnsi="Tahoma" w:cs="Tahoma"/>
        </w:rPr>
      </w:pPr>
    </w:p>
    <w:p w14:paraId="3E76F863" w14:textId="77777777" w:rsidR="00ED1461" w:rsidRPr="00C71430" w:rsidRDefault="00ED1461" w:rsidP="00ED1461">
      <w:pPr>
        <w:pStyle w:val="Heading3"/>
        <w:rPr>
          <w:rFonts w:ascii="Tahoma" w:hAnsi="Tahoma" w:cs="Tahoma"/>
        </w:rPr>
      </w:pPr>
      <w:bookmarkStart w:id="392" w:name="_Toc145230738"/>
      <w:bookmarkStart w:id="393" w:name="_Toc145231141"/>
      <w:r w:rsidRPr="00C71430">
        <w:rPr>
          <w:rFonts w:ascii="Tahoma" w:hAnsi="Tahoma" w:cs="Tahoma"/>
        </w:rPr>
        <w:lastRenderedPageBreak/>
        <w:t>Business Rule / Business Logic</w:t>
      </w:r>
      <w:bookmarkEnd w:id="392"/>
      <w:bookmarkEnd w:id="393"/>
    </w:p>
    <w:p w14:paraId="53ABA8B3" w14:textId="237DDCD6" w:rsidR="00DE6147" w:rsidRPr="00C71430" w:rsidRDefault="00DE6147">
      <w:pPr>
        <w:pStyle w:val="ListParagraph"/>
        <w:numPr>
          <w:ilvl w:val="0"/>
          <w:numId w:val="13"/>
        </w:numPr>
        <w:shd w:val="clear" w:color="auto" w:fill="FDFDFD"/>
        <w:ind w:left="1418" w:hanging="284"/>
        <w:rPr>
          <w:rFonts w:ascii="Tahoma" w:hAnsi="Tahoma" w:cs="Tahoma"/>
        </w:rPr>
      </w:pPr>
      <w:r w:rsidRPr="00C71430">
        <w:rPr>
          <w:rFonts w:ascii="Tahoma" w:hAnsi="Tahoma" w:cs="Tahoma"/>
        </w:rPr>
        <w:t>Cash deposit transaction of greater than or equal to 2 million baht.</w:t>
      </w:r>
    </w:p>
    <w:p w14:paraId="36A22CA2" w14:textId="77777777" w:rsidR="00B01AF9" w:rsidRPr="00C71430" w:rsidRDefault="00B01AF9" w:rsidP="00B01AF9">
      <w:pPr>
        <w:pStyle w:val="ListParagraph"/>
        <w:numPr>
          <w:ilvl w:val="0"/>
          <w:numId w:val="13"/>
        </w:numPr>
        <w:ind w:left="1440" w:hanging="270"/>
        <w:rPr>
          <w:rFonts w:ascii="Tahoma" w:hAnsi="Tahoma" w:cs="Tahoma"/>
        </w:rPr>
      </w:pPr>
      <w:r w:rsidRPr="00C71430">
        <w:rPr>
          <w:rFonts w:ascii="Tahoma" w:hAnsi="Tahoma" w:cs="Tahoma"/>
        </w:rPr>
        <w:t>Auto-Generated after EOD</w:t>
      </w:r>
    </w:p>
    <w:p w14:paraId="46763D49" w14:textId="38E0ECAE" w:rsidR="008C3AC6" w:rsidRPr="00C71430" w:rsidRDefault="008C3AC6" w:rsidP="00B01AF9">
      <w:pPr>
        <w:pStyle w:val="ListParagraph"/>
        <w:numPr>
          <w:ilvl w:val="0"/>
          <w:numId w:val="13"/>
        </w:numPr>
        <w:ind w:left="1440" w:hanging="270"/>
        <w:rPr>
          <w:rFonts w:ascii="Tahoma" w:hAnsi="Tahoma" w:cs="Tahoma"/>
        </w:rPr>
      </w:pPr>
      <w:r w:rsidRPr="00C71430">
        <w:rPr>
          <w:rFonts w:ascii="Tahoma" w:hAnsi="Tahoma" w:cs="Tahoma"/>
        </w:rPr>
        <w:t>Reprinting require</w:t>
      </w:r>
    </w:p>
    <w:p w14:paraId="06970F22" w14:textId="77777777" w:rsidR="00B01AF9" w:rsidRPr="00C71430" w:rsidRDefault="00B01AF9" w:rsidP="00B01AF9">
      <w:pPr>
        <w:pStyle w:val="ListParagraph"/>
        <w:numPr>
          <w:ilvl w:val="0"/>
          <w:numId w:val="13"/>
        </w:numPr>
        <w:ind w:left="1440" w:hanging="270"/>
        <w:rPr>
          <w:rFonts w:ascii="Tahoma" w:hAnsi="Tahoma" w:cs="Tahoma"/>
        </w:rPr>
      </w:pPr>
      <w:r w:rsidRPr="00C71430">
        <w:rPr>
          <w:rFonts w:ascii="Tahoma" w:hAnsi="Tahoma" w:cs="Tahoma"/>
        </w:rPr>
        <w:t>Daily report</w:t>
      </w:r>
    </w:p>
    <w:p w14:paraId="4ABA0999" w14:textId="77777777" w:rsidR="00B01AF9" w:rsidRPr="00C71430" w:rsidRDefault="00B01AF9" w:rsidP="00B01AF9">
      <w:pPr>
        <w:pStyle w:val="ListParagraph"/>
        <w:shd w:val="clear" w:color="auto" w:fill="FDFDFD"/>
        <w:ind w:left="1418"/>
        <w:rPr>
          <w:rFonts w:ascii="Tahoma" w:hAnsi="Tahoma" w:cs="Tahoma"/>
        </w:rPr>
      </w:pPr>
    </w:p>
    <w:p w14:paraId="7523C7CD" w14:textId="77777777" w:rsidR="00ED1461" w:rsidRPr="00C71430" w:rsidRDefault="00ED1461" w:rsidP="00ED1461">
      <w:pPr>
        <w:pStyle w:val="Heading3"/>
        <w:rPr>
          <w:rFonts w:ascii="Tahoma" w:hAnsi="Tahoma" w:cs="Tahoma"/>
        </w:rPr>
      </w:pPr>
      <w:bookmarkStart w:id="394" w:name="_Toc145230739"/>
      <w:bookmarkStart w:id="395" w:name="_Toc145231142"/>
      <w:r w:rsidRPr="00C71430">
        <w:rPr>
          <w:rFonts w:ascii="Tahoma" w:hAnsi="Tahoma" w:cs="Tahoma"/>
        </w:rPr>
        <w:t>To-be Process</w:t>
      </w:r>
      <w:bookmarkEnd w:id="394"/>
      <w:bookmarkEnd w:id="395"/>
    </w:p>
    <w:p w14:paraId="0E7B314A" w14:textId="4826E3E1" w:rsidR="0007754B" w:rsidRPr="00C71430" w:rsidRDefault="0007754B" w:rsidP="0007754B">
      <w:pPr>
        <w:ind w:left="360"/>
        <w:rPr>
          <w:rFonts w:ascii="Tahoma" w:hAnsi="Tahoma" w:cs="Tahoma"/>
        </w:rPr>
      </w:pPr>
      <w:r w:rsidRPr="00C71430">
        <w:rPr>
          <w:rFonts w:ascii="Tahoma" w:hAnsi="Tahoma" w:cs="Tahoma"/>
        </w:rPr>
        <w:t>The system retri</w:t>
      </w:r>
      <w:r w:rsidR="00DE6147" w:rsidRPr="00C71430">
        <w:rPr>
          <w:rFonts w:ascii="Tahoma" w:hAnsi="Tahoma" w:cs="Tahoma"/>
        </w:rPr>
        <w:t>e</w:t>
      </w:r>
      <w:r w:rsidRPr="00C71430">
        <w:rPr>
          <w:rFonts w:ascii="Tahoma" w:hAnsi="Tahoma" w:cs="Tahoma"/>
        </w:rPr>
        <w:t xml:space="preserve">ves the </w:t>
      </w:r>
      <w:r w:rsidR="00DE6147" w:rsidRPr="00C71430">
        <w:rPr>
          <w:rFonts w:ascii="Tahoma" w:hAnsi="Tahoma" w:cs="Tahoma"/>
        </w:rPr>
        <w:t>Cash deposit transaction of greater than or equal to 2 million baht</w:t>
      </w:r>
      <w:r w:rsidRPr="00C71430">
        <w:rPr>
          <w:rFonts w:ascii="Tahoma" w:hAnsi="Tahoma" w:cs="Tahoma"/>
        </w:rPr>
        <w:t xml:space="preserve"> which can be sep</w:t>
      </w:r>
      <w:r w:rsidR="00DE6147" w:rsidRPr="00C71430">
        <w:rPr>
          <w:rFonts w:ascii="Tahoma" w:hAnsi="Tahoma" w:cs="Tahoma"/>
        </w:rPr>
        <w:t>a</w:t>
      </w:r>
      <w:r w:rsidRPr="00C71430">
        <w:rPr>
          <w:rFonts w:ascii="Tahoma" w:hAnsi="Tahoma" w:cs="Tahoma"/>
        </w:rPr>
        <w:t>rated by client branch.</w:t>
      </w:r>
    </w:p>
    <w:p w14:paraId="271EA021" w14:textId="77777777" w:rsidR="0007754B" w:rsidRPr="00C71430" w:rsidRDefault="0007754B" w:rsidP="0007754B">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07754B" w:rsidRPr="00C71430" w14:paraId="12BAB820" w14:textId="77777777" w:rsidTr="006B390F">
        <w:trPr>
          <w:jc w:val="center"/>
        </w:trPr>
        <w:tc>
          <w:tcPr>
            <w:tcW w:w="3103" w:type="dxa"/>
            <w:shd w:val="clear" w:color="auto" w:fill="CCECFF"/>
          </w:tcPr>
          <w:p w14:paraId="5CF1C6F6" w14:textId="77777777" w:rsidR="0007754B" w:rsidRPr="00C71430" w:rsidRDefault="0007754B" w:rsidP="006B390F">
            <w:pPr>
              <w:rPr>
                <w:rFonts w:ascii="Tahoma" w:hAnsi="Tahoma" w:cs="Tahoma"/>
              </w:rPr>
            </w:pPr>
            <w:r w:rsidRPr="00C71430">
              <w:rPr>
                <w:rFonts w:ascii="Tahoma" w:hAnsi="Tahoma" w:cs="Tahoma"/>
              </w:rPr>
              <w:t>Paper size</w:t>
            </w:r>
          </w:p>
        </w:tc>
        <w:tc>
          <w:tcPr>
            <w:tcW w:w="6230" w:type="dxa"/>
          </w:tcPr>
          <w:p w14:paraId="426AB551" w14:textId="77777777" w:rsidR="0007754B" w:rsidRPr="00C71430" w:rsidRDefault="0007754B" w:rsidP="006B390F">
            <w:pPr>
              <w:rPr>
                <w:rFonts w:ascii="Tahoma" w:hAnsi="Tahoma" w:cs="Tahoma"/>
              </w:rPr>
            </w:pPr>
            <w:r w:rsidRPr="00C71430">
              <w:rPr>
                <w:rFonts w:ascii="Tahoma" w:hAnsi="Tahoma" w:cs="Tahoma"/>
              </w:rPr>
              <w:t>A4</w:t>
            </w:r>
          </w:p>
        </w:tc>
      </w:tr>
      <w:tr w:rsidR="0007754B" w:rsidRPr="00C71430" w14:paraId="0C12624E" w14:textId="77777777" w:rsidTr="006B390F">
        <w:trPr>
          <w:jc w:val="center"/>
        </w:trPr>
        <w:tc>
          <w:tcPr>
            <w:tcW w:w="3103" w:type="dxa"/>
            <w:shd w:val="clear" w:color="auto" w:fill="CCECFF"/>
          </w:tcPr>
          <w:p w14:paraId="203652FB" w14:textId="77777777" w:rsidR="0007754B" w:rsidRPr="00C71430" w:rsidRDefault="0007754B" w:rsidP="006B390F">
            <w:pPr>
              <w:rPr>
                <w:rFonts w:ascii="Tahoma" w:hAnsi="Tahoma" w:cs="Tahoma"/>
              </w:rPr>
            </w:pPr>
            <w:r w:rsidRPr="00C71430">
              <w:rPr>
                <w:rFonts w:ascii="Tahoma" w:hAnsi="Tahoma" w:cs="Tahoma"/>
              </w:rPr>
              <w:t>Reprinting require</w:t>
            </w:r>
          </w:p>
        </w:tc>
        <w:tc>
          <w:tcPr>
            <w:tcW w:w="6230" w:type="dxa"/>
          </w:tcPr>
          <w:p w14:paraId="5F1A393A" w14:textId="77777777" w:rsidR="0007754B" w:rsidRPr="00C71430" w:rsidRDefault="0007754B" w:rsidP="006B390F">
            <w:pPr>
              <w:rPr>
                <w:rFonts w:ascii="Tahoma" w:hAnsi="Tahoma" w:cs="Tahoma"/>
              </w:rPr>
            </w:pPr>
            <w:r w:rsidRPr="00C71430">
              <w:rPr>
                <w:rFonts w:ascii="Tahoma" w:hAnsi="Tahoma" w:cs="Tahoma"/>
              </w:rPr>
              <w:t>Yes</w:t>
            </w:r>
          </w:p>
        </w:tc>
      </w:tr>
      <w:tr w:rsidR="0007754B" w:rsidRPr="00C71430" w14:paraId="57555038" w14:textId="77777777" w:rsidTr="006B390F">
        <w:trPr>
          <w:jc w:val="center"/>
        </w:trPr>
        <w:tc>
          <w:tcPr>
            <w:tcW w:w="3103" w:type="dxa"/>
            <w:shd w:val="clear" w:color="auto" w:fill="CCECFF"/>
          </w:tcPr>
          <w:p w14:paraId="385203F5" w14:textId="77777777" w:rsidR="0007754B" w:rsidRPr="00C71430" w:rsidRDefault="0007754B" w:rsidP="006B390F">
            <w:pPr>
              <w:rPr>
                <w:rFonts w:ascii="Tahoma" w:hAnsi="Tahoma" w:cs="Tahoma"/>
              </w:rPr>
            </w:pPr>
            <w:r w:rsidRPr="00C71430">
              <w:rPr>
                <w:rFonts w:ascii="Tahoma" w:hAnsi="Tahoma" w:cs="Tahoma"/>
              </w:rPr>
              <w:t>Searching criteria</w:t>
            </w:r>
          </w:p>
        </w:tc>
        <w:tc>
          <w:tcPr>
            <w:tcW w:w="6230" w:type="dxa"/>
          </w:tcPr>
          <w:p w14:paraId="3D6E9BA1" w14:textId="5986DF88" w:rsidR="0007754B" w:rsidRPr="00C71430" w:rsidRDefault="00B01AF9" w:rsidP="006B390F">
            <w:pPr>
              <w:rPr>
                <w:rFonts w:ascii="Tahoma" w:hAnsi="Tahoma" w:cs="Tahoma"/>
                <w:cs/>
              </w:rPr>
            </w:pPr>
            <w:r w:rsidRPr="00C71430">
              <w:rPr>
                <w:rFonts w:ascii="Tahoma" w:hAnsi="Tahoma" w:cs="Tahoma"/>
              </w:rPr>
              <w:t xml:space="preserve">Branch, Account type, </w:t>
            </w:r>
            <w:r w:rsidR="0007754B" w:rsidRPr="00C71430">
              <w:rPr>
                <w:rFonts w:ascii="Tahoma" w:hAnsi="Tahoma" w:cs="Tahoma"/>
              </w:rPr>
              <w:t xml:space="preserve">Account no, </w:t>
            </w:r>
            <w:r w:rsidRPr="00C71430">
              <w:rPr>
                <w:rFonts w:ascii="Tahoma" w:hAnsi="Tahoma" w:cs="Tahoma"/>
              </w:rPr>
              <w:t xml:space="preserve">Account name, </w:t>
            </w:r>
            <w:r w:rsidR="0007754B" w:rsidRPr="00C71430">
              <w:rPr>
                <w:rFonts w:ascii="Tahoma" w:hAnsi="Tahoma" w:cs="Tahoma"/>
              </w:rPr>
              <w:t>Date range</w:t>
            </w:r>
          </w:p>
        </w:tc>
      </w:tr>
    </w:tbl>
    <w:p w14:paraId="78B4FB81" w14:textId="77777777" w:rsidR="00ED1461" w:rsidRPr="00C71430" w:rsidRDefault="00ED1461" w:rsidP="00ED1461">
      <w:pPr>
        <w:pStyle w:val="Heading3"/>
        <w:rPr>
          <w:rFonts w:ascii="Tahoma" w:hAnsi="Tahoma" w:cs="Tahoma"/>
        </w:rPr>
      </w:pPr>
      <w:bookmarkStart w:id="396" w:name="_Toc145230740"/>
      <w:bookmarkStart w:id="397" w:name="_Toc145231143"/>
      <w:r w:rsidRPr="00C71430">
        <w:rPr>
          <w:rFonts w:ascii="Tahoma" w:hAnsi="Tahoma" w:cs="Tahoma"/>
        </w:rPr>
        <w:t>File / API Layout and Data Sheet</w:t>
      </w:r>
      <w:bookmarkEnd w:id="396"/>
      <w:bookmarkEnd w:id="397"/>
    </w:p>
    <w:p w14:paraId="325522EA" w14:textId="2524F3D4" w:rsidR="0007754B" w:rsidRPr="00C71430" w:rsidRDefault="0007754B" w:rsidP="0007754B">
      <w:pPr>
        <w:ind w:left="360"/>
        <w:rPr>
          <w:rFonts w:ascii="Tahoma" w:hAnsi="Tahoma" w:cs="Tahoma"/>
        </w:rPr>
      </w:pPr>
      <w:r w:rsidRPr="00C71430">
        <w:rPr>
          <w:rFonts w:ascii="Tahoma" w:hAnsi="Tahoma" w:cs="Tahoma"/>
        </w:rPr>
        <w:t>Not Applicable.</w:t>
      </w:r>
    </w:p>
    <w:p w14:paraId="7EAE8077" w14:textId="77777777" w:rsidR="00B55B53" w:rsidRPr="00C71430" w:rsidRDefault="00B55B53" w:rsidP="0007754B">
      <w:pPr>
        <w:ind w:left="360"/>
        <w:rPr>
          <w:rFonts w:ascii="Tahoma" w:hAnsi="Tahoma" w:cs="Tahoma"/>
        </w:rPr>
      </w:pPr>
    </w:p>
    <w:p w14:paraId="522183C4" w14:textId="77777777" w:rsidR="00ED1461" w:rsidRPr="00C71430" w:rsidRDefault="00ED1461" w:rsidP="00ED1461">
      <w:pPr>
        <w:pStyle w:val="Heading3"/>
        <w:rPr>
          <w:rFonts w:ascii="Tahoma" w:hAnsi="Tahoma" w:cs="Tahoma"/>
        </w:rPr>
      </w:pPr>
      <w:bookmarkStart w:id="398" w:name="_Toc145230741"/>
      <w:bookmarkStart w:id="399" w:name="_Toc145231144"/>
      <w:r w:rsidRPr="00C71430">
        <w:rPr>
          <w:rFonts w:ascii="Tahoma" w:hAnsi="Tahoma" w:cs="Tahoma"/>
        </w:rPr>
        <w:t>Report Layout and Data Sheet</w:t>
      </w:r>
      <w:bookmarkEnd w:id="398"/>
      <w:bookmarkEnd w:id="399"/>
    </w:p>
    <w:p w14:paraId="761A180A" w14:textId="77777777" w:rsidR="00B55B53" w:rsidRPr="00C71430" w:rsidRDefault="00B55B53" w:rsidP="00B55B53">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B55B53" w:rsidRPr="00C71430" w14:paraId="6DE3D35B" w14:textId="77777777" w:rsidTr="006B390F">
        <w:trPr>
          <w:gridAfter w:val="1"/>
          <w:wAfter w:w="12" w:type="dxa"/>
          <w:tblHeader/>
        </w:trPr>
        <w:tc>
          <w:tcPr>
            <w:tcW w:w="3823" w:type="dxa"/>
            <w:shd w:val="clear" w:color="auto" w:fill="D9D9D9" w:themeFill="background1" w:themeFillShade="D9"/>
          </w:tcPr>
          <w:p w14:paraId="07834819" w14:textId="77777777" w:rsidR="00B55B53" w:rsidRPr="00C71430" w:rsidRDefault="00B55B53"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5271AC17" w14:textId="77777777" w:rsidR="00B55B53" w:rsidRPr="00C71430" w:rsidRDefault="00B55B53" w:rsidP="006B390F">
            <w:pPr>
              <w:jc w:val="center"/>
              <w:rPr>
                <w:rFonts w:ascii="Tahoma" w:hAnsi="Tahoma" w:cs="Tahoma"/>
              </w:rPr>
            </w:pPr>
            <w:r w:rsidRPr="00C71430">
              <w:rPr>
                <w:rFonts w:ascii="Tahoma" w:hAnsi="Tahoma" w:cs="Tahoma"/>
              </w:rPr>
              <w:t>Description</w:t>
            </w:r>
          </w:p>
        </w:tc>
      </w:tr>
      <w:tr w:rsidR="00B55B53" w:rsidRPr="00C71430" w14:paraId="4EC347EA" w14:textId="77777777" w:rsidTr="006B390F">
        <w:tc>
          <w:tcPr>
            <w:tcW w:w="10349" w:type="dxa"/>
            <w:gridSpan w:val="3"/>
            <w:shd w:val="clear" w:color="auto" w:fill="C8E0E9" w:themeFill="accent6" w:themeFillTint="33"/>
          </w:tcPr>
          <w:p w14:paraId="58304491" w14:textId="77777777" w:rsidR="00B55B53" w:rsidRPr="00C71430" w:rsidRDefault="00B55B53" w:rsidP="006B390F">
            <w:pPr>
              <w:rPr>
                <w:rFonts w:ascii="Tahoma" w:hAnsi="Tahoma" w:cs="Tahoma"/>
              </w:rPr>
            </w:pPr>
            <w:r w:rsidRPr="00C71430">
              <w:rPr>
                <w:rFonts w:ascii="Tahoma" w:hAnsi="Tahoma" w:cs="Tahoma"/>
              </w:rPr>
              <w:t>Header</w:t>
            </w:r>
          </w:p>
        </w:tc>
      </w:tr>
      <w:tr w:rsidR="008C3AC6" w:rsidRPr="00C71430" w14:paraId="4B0E448E" w14:textId="77777777" w:rsidTr="006B390F">
        <w:trPr>
          <w:gridAfter w:val="1"/>
          <w:wAfter w:w="12" w:type="dxa"/>
        </w:trPr>
        <w:tc>
          <w:tcPr>
            <w:tcW w:w="3823" w:type="dxa"/>
          </w:tcPr>
          <w:p w14:paraId="34AAC2A9" w14:textId="2E8077F1" w:rsidR="008C3AC6" w:rsidRPr="00C71430" w:rsidRDefault="008C3AC6" w:rsidP="008C3AC6">
            <w:pPr>
              <w:rPr>
                <w:rFonts w:ascii="Tahoma" w:hAnsi="Tahoma" w:cs="Tahoma"/>
              </w:rPr>
            </w:pPr>
            <w:r w:rsidRPr="00C71430">
              <w:rPr>
                <w:rFonts w:ascii="Tahoma" w:hAnsi="Tahoma" w:cs="Tahoma"/>
              </w:rPr>
              <w:t>Date From……… To ………….</w:t>
            </w:r>
          </w:p>
        </w:tc>
        <w:tc>
          <w:tcPr>
            <w:tcW w:w="6514" w:type="dxa"/>
          </w:tcPr>
          <w:p w14:paraId="15FAA164" w14:textId="17C978B9" w:rsidR="008C3AC6" w:rsidRPr="00C71430" w:rsidRDefault="008C3AC6" w:rsidP="008C3AC6">
            <w:pPr>
              <w:rPr>
                <w:rFonts w:ascii="Tahoma" w:hAnsi="Tahoma" w:cs="Tahoma"/>
              </w:rPr>
            </w:pPr>
            <w:r w:rsidRPr="00C71430">
              <w:rPr>
                <w:rFonts w:ascii="Tahoma" w:hAnsi="Tahoma" w:cs="Tahoma"/>
              </w:rPr>
              <w:t>Display date from…to… depend on searching criteria</w:t>
            </w:r>
          </w:p>
        </w:tc>
      </w:tr>
      <w:tr w:rsidR="008C3AC6" w:rsidRPr="00C71430" w14:paraId="0BBE5C0E" w14:textId="77777777" w:rsidTr="006B390F">
        <w:trPr>
          <w:gridAfter w:val="1"/>
          <w:wAfter w:w="12" w:type="dxa"/>
        </w:trPr>
        <w:tc>
          <w:tcPr>
            <w:tcW w:w="3823" w:type="dxa"/>
          </w:tcPr>
          <w:p w14:paraId="7D68E382" w14:textId="77777777" w:rsidR="008C3AC6" w:rsidRPr="00C71430" w:rsidRDefault="008C3AC6" w:rsidP="008C3AC6">
            <w:pPr>
              <w:rPr>
                <w:rFonts w:ascii="Tahoma" w:hAnsi="Tahoma" w:cs="Tahoma"/>
              </w:rPr>
            </w:pPr>
            <w:r w:rsidRPr="00C71430">
              <w:rPr>
                <w:rFonts w:ascii="Tahoma" w:hAnsi="Tahoma" w:cs="Tahoma"/>
              </w:rPr>
              <w:t>Page</w:t>
            </w:r>
          </w:p>
        </w:tc>
        <w:tc>
          <w:tcPr>
            <w:tcW w:w="6514" w:type="dxa"/>
          </w:tcPr>
          <w:p w14:paraId="3BECEFF5" w14:textId="27291D09" w:rsidR="008C3AC6" w:rsidRPr="00C71430" w:rsidRDefault="008C3AC6" w:rsidP="008C3AC6">
            <w:pPr>
              <w:rPr>
                <w:rFonts w:ascii="Tahoma" w:hAnsi="Tahoma" w:cs="Tahoma"/>
              </w:rPr>
            </w:pPr>
            <w:r w:rsidRPr="00C71430">
              <w:rPr>
                <w:rFonts w:ascii="Tahoma" w:hAnsi="Tahoma" w:cs="Tahoma"/>
              </w:rPr>
              <w:t>Display number of page</w:t>
            </w:r>
          </w:p>
        </w:tc>
      </w:tr>
      <w:tr w:rsidR="008C3AC6" w:rsidRPr="00C71430" w14:paraId="62ED59BB" w14:textId="77777777" w:rsidTr="006B390F">
        <w:trPr>
          <w:gridAfter w:val="1"/>
          <w:wAfter w:w="12" w:type="dxa"/>
        </w:trPr>
        <w:tc>
          <w:tcPr>
            <w:tcW w:w="3823" w:type="dxa"/>
          </w:tcPr>
          <w:p w14:paraId="20DE3498" w14:textId="77777777" w:rsidR="008C3AC6" w:rsidRPr="00C71430" w:rsidRDefault="008C3AC6" w:rsidP="008C3AC6">
            <w:pPr>
              <w:rPr>
                <w:rFonts w:ascii="Tahoma" w:hAnsi="Tahoma" w:cs="Tahoma"/>
              </w:rPr>
            </w:pPr>
            <w:r w:rsidRPr="00C71430">
              <w:rPr>
                <w:rFonts w:ascii="Tahoma" w:hAnsi="Tahoma" w:cs="Tahoma"/>
              </w:rPr>
              <w:t>Printed date</w:t>
            </w:r>
          </w:p>
        </w:tc>
        <w:tc>
          <w:tcPr>
            <w:tcW w:w="6514" w:type="dxa"/>
          </w:tcPr>
          <w:p w14:paraId="079464D8" w14:textId="6F4BB536" w:rsidR="008C3AC6" w:rsidRPr="00C71430" w:rsidRDefault="008C3AC6" w:rsidP="008C3AC6">
            <w:pPr>
              <w:rPr>
                <w:rFonts w:ascii="Tahoma" w:hAnsi="Tahoma" w:cs="Tahoma"/>
              </w:rPr>
            </w:pPr>
            <w:r w:rsidRPr="00C71430">
              <w:rPr>
                <w:rFonts w:ascii="Tahoma" w:hAnsi="Tahoma" w:cs="Tahoma"/>
              </w:rPr>
              <w:t xml:space="preserve">Display printed date </w:t>
            </w:r>
          </w:p>
        </w:tc>
      </w:tr>
      <w:tr w:rsidR="008C3AC6" w:rsidRPr="00C71430" w14:paraId="01543848" w14:textId="77777777" w:rsidTr="006B390F">
        <w:trPr>
          <w:gridAfter w:val="1"/>
          <w:wAfter w:w="12" w:type="dxa"/>
        </w:trPr>
        <w:tc>
          <w:tcPr>
            <w:tcW w:w="3823" w:type="dxa"/>
          </w:tcPr>
          <w:p w14:paraId="46983BAA" w14:textId="77777777" w:rsidR="008C3AC6" w:rsidRPr="00C71430" w:rsidRDefault="008C3AC6" w:rsidP="008C3AC6">
            <w:pPr>
              <w:rPr>
                <w:rFonts w:ascii="Tahoma" w:hAnsi="Tahoma" w:cs="Tahoma"/>
              </w:rPr>
            </w:pPr>
            <w:r w:rsidRPr="00C71430">
              <w:rPr>
                <w:rFonts w:ascii="Tahoma" w:hAnsi="Tahoma" w:cs="Tahoma"/>
              </w:rPr>
              <w:t>Printed time</w:t>
            </w:r>
          </w:p>
        </w:tc>
        <w:tc>
          <w:tcPr>
            <w:tcW w:w="6514" w:type="dxa"/>
          </w:tcPr>
          <w:p w14:paraId="5935D5B4" w14:textId="4673DBBE" w:rsidR="008C3AC6" w:rsidRPr="00C71430" w:rsidRDefault="008C3AC6" w:rsidP="008C3AC6">
            <w:pPr>
              <w:rPr>
                <w:rFonts w:ascii="Tahoma" w:hAnsi="Tahoma" w:cs="Tahoma"/>
              </w:rPr>
            </w:pPr>
            <w:r w:rsidRPr="00C71430">
              <w:rPr>
                <w:rFonts w:ascii="Tahoma" w:hAnsi="Tahoma" w:cs="Tahoma"/>
              </w:rPr>
              <w:t>Display printed time</w:t>
            </w:r>
          </w:p>
        </w:tc>
      </w:tr>
      <w:tr w:rsidR="008C3AC6" w:rsidRPr="00C71430" w14:paraId="285A4F35" w14:textId="77777777" w:rsidTr="006B390F">
        <w:trPr>
          <w:gridAfter w:val="1"/>
          <w:wAfter w:w="12" w:type="dxa"/>
        </w:trPr>
        <w:tc>
          <w:tcPr>
            <w:tcW w:w="3823" w:type="dxa"/>
          </w:tcPr>
          <w:p w14:paraId="16FFC620" w14:textId="77777777" w:rsidR="008C3AC6" w:rsidRPr="00C71430" w:rsidRDefault="008C3AC6" w:rsidP="008C3AC6">
            <w:pPr>
              <w:rPr>
                <w:rFonts w:ascii="Tahoma" w:hAnsi="Tahoma" w:cs="Tahoma"/>
              </w:rPr>
            </w:pPr>
            <w:r w:rsidRPr="00C71430">
              <w:rPr>
                <w:rFonts w:ascii="Tahoma" w:hAnsi="Tahoma" w:cs="Tahoma"/>
              </w:rPr>
              <w:t>Printed by</w:t>
            </w:r>
          </w:p>
        </w:tc>
        <w:tc>
          <w:tcPr>
            <w:tcW w:w="6514" w:type="dxa"/>
          </w:tcPr>
          <w:p w14:paraId="6D60744B" w14:textId="65C1DD11" w:rsidR="008C3AC6" w:rsidRPr="00C71430" w:rsidRDefault="008C3AC6" w:rsidP="008C3AC6">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8C3AC6" w:rsidRPr="00C71430" w14:paraId="4E91AEBA" w14:textId="77777777" w:rsidTr="006B390F">
        <w:tc>
          <w:tcPr>
            <w:tcW w:w="10349" w:type="dxa"/>
            <w:gridSpan w:val="3"/>
            <w:shd w:val="clear" w:color="auto" w:fill="C8E0E9" w:themeFill="accent6" w:themeFillTint="33"/>
          </w:tcPr>
          <w:p w14:paraId="2B9D59FB" w14:textId="77777777" w:rsidR="008C3AC6" w:rsidRPr="00C71430" w:rsidRDefault="008C3AC6" w:rsidP="008C3AC6">
            <w:pPr>
              <w:rPr>
                <w:rFonts w:ascii="Tahoma" w:hAnsi="Tahoma" w:cs="Tahoma"/>
              </w:rPr>
            </w:pPr>
            <w:r w:rsidRPr="00C71430">
              <w:rPr>
                <w:rFonts w:ascii="Tahoma" w:hAnsi="Tahoma" w:cs="Tahoma"/>
              </w:rPr>
              <w:t xml:space="preserve">Detail </w:t>
            </w:r>
          </w:p>
        </w:tc>
      </w:tr>
      <w:tr w:rsidR="008C3AC6" w:rsidRPr="00C71430" w14:paraId="2DCE6870" w14:textId="77777777" w:rsidTr="006B390F">
        <w:trPr>
          <w:gridAfter w:val="1"/>
          <w:wAfter w:w="12" w:type="dxa"/>
        </w:trPr>
        <w:tc>
          <w:tcPr>
            <w:tcW w:w="3823" w:type="dxa"/>
          </w:tcPr>
          <w:p w14:paraId="45E8E66B" w14:textId="77777777" w:rsidR="008C3AC6" w:rsidRPr="00C71430" w:rsidRDefault="008C3AC6" w:rsidP="008C3AC6">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12DC7057" w14:textId="22179365" w:rsidR="008C3AC6" w:rsidRPr="00C71430" w:rsidRDefault="008C3AC6" w:rsidP="008C3AC6">
            <w:pPr>
              <w:rPr>
                <w:rFonts w:ascii="Tahoma" w:hAnsi="Tahoma" w:cs="Tahoma"/>
              </w:rPr>
            </w:pPr>
            <w:r w:rsidRPr="00C71430">
              <w:rPr>
                <w:rFonts w:ascii="Tahoma" w:hAnsi="Tahoma" w:cs="Tahoma"/>
              </w:rPr>
              <w:t>Display EXIM customer branch</w:t>
            </w:r>
          </w:p>
        </w:tc>
      </w:tr>
      <w:tr w:rsidR="008C3AC6" w:rsidRPr="00C71430" w14:paraId="2F164CE0" w14:textId="77777777" w:rsidTr="006B390F">
        <w:trPr>
          <w:gridAfter w:val="1"/>
          <w:wAfter w:w="12" w:type="dxa"/>
        </w:trPr>
        <w:tc>
          <w:tcPr>
            <w:tcW w:w="3823" w:type="dxa"/>
          </w:tcPr>
          <w:p w14:paraId="2E2225C0" w14:textId="2BF7213D" w:rsidR="008C3AC6" w:rsidRPr="00C71430" w:rsidRDefault="008C3AC6" w:rsidP="008C3AC6">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6F0F0A98" w14:textId="7B5DA0A9" w:rsidR="008C3AC6" w:rsidRPr="00C71430" w:rsidRDefault="008C3AC6" w:rsidP="008C3AC6">
            <w:pPr>
              <w:rPr>
                <w:rFonts w:ascii="Tahoma" w:hAnsi="Tahoma" w:cs="Tahoma"/>
              </w:rPr>
            </w:pPr>
            <w:r w:rsidRPr="00C71430">
              <w:rPr>
                <w:rFonts w:ascii="Tahoma" w:hAnsi="Tahoma" w:cs="Tahoma"/>
              </w:rPr>
              <w:t>Display sequential of transaction</w:t>
            </w:r>
          </w:p>
        </w:tc>
      </w:tr>
      <w:tr w:rsidR="008C3AC6" w:rsidRPr="00C71430" w14:paraId="09206198" w14:textId="77777777" w:rsidTr="006B390F">
        <w:trPr>
          <w:gridAfter w:val="1"/>
          <w:wAfter w:w="12" w:type="dxa"/>
        </w:trPr>
        <w:tc>
          <w:tcPr>
            <w:tcW w:w="3823" w:type="dxa"/>
          </w:tcPr>
          <w:p w14:paraId="20F808A6" w14:textId="22CD0D2A" w:rsidR="008C3AC6" w:rsidRPr="00C71430" w:rsidRDefault="008C3AC6" w:rsidP="008C3AC6">
            <w:pPr>
              <w:rPr>
                <w:rFonts w:ascii="Tahoma" w:hAnsi="Tahoma" w:cs="Tahoma"/>
                <w:cs/>
              </w:rPr>
            </w:pPr>
            <w:r w:rsidRPr="00C71430">
              <w:rPr>
                <w:rFonts w:ascii="Tahoma" w:hAnsi="Tahoma" w:cs="Tahoma"/>
                <w:cs/>
              </w:rPr>
              <w:t xml:space="preserve">รหัสลูกค้า </w:t>
            </w:r>
            <w:r w:rsidRPr="00C71430">
              <w:rPr>
                <w:rFonts w:ascii="Tahoma" w:hAnsi="Tahoma" w:cs="Tahoma"/>
              </w:rPr>
              <w:t>(Customer ID)</w:t>
            </w:r>
          </w:p>
        </w:tc>
        <w:tc>
          <w:tcPr>
            <w:tcW w:w="6514" w:type="dxa"/>
          </w:tcPr>
          <w:p w14:paraId="66709C13" w14:textId="4F8F0415" w:rsidR="008C3AC6" w:rsidRPr="00C71430" w:rsidRDefault="008C3AC6" w:rsidP="008C3AC6">
            <w:pPr>
              <w:rPr>
                <w:rFonts w:ascii="Tahoma" w:hAnsi="Tahoma" w:cs="Tahoma"/>
              </w:rPr>
            </w:pPr>
            <w:r w:rsidRPr="00C71430">
              <w:rPr>
                <w:rFonts w:ascii="Tahoma" w:hAnsi="Tahoma" w:cs="Tahoma"/>
              </w:rPr>
              <w:t>Display customer ID</w:t>
            </w:r>
          </w:p>
        </w:tc>
      </w:tr>
      <w:tr w:rsidR="008C3AC6" w:rsidRPr="00C71430" w14:paraId="18415871" w14:textId="77777777" w:rsidTr="006B390F">
        <w:trPr>
          <w:gridAfter w:val="1"/>
          <w:wAfter w:w="12" w:type="dxa"/>
        </w:trPr>
        <w:tc>
          <w:tcPr>
            <w:tcW w:w="3823" w:type="dxa"/>
          </w:tcPr>
          <w:p w14:paraId="62895851" w14:textId="77777777" w:rsidR="008C3AC6" w:rsidRPr="00C71430" w:rsidRDefault="008C3AC6" w:rsidP="008C3AC6">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4A0E0E24" w14:textId="352C00D4" w:rsidR="008C3AC6" w:rsidRPr="00C71430" w:rsidRDefault="008C3AC6" w:rsidP="008C3AC6">
            <w:pPr>
              <w:rPr>
                <w:rFonts w:ascii="Tahoma" w:hAnsi="Tahoma" w:cs="Tahoma"/>
              </w:rPr>
            </w:pPr>
            <w:r w:rsidRPr="00C71430">
              <w:rPr>
                <w:rFonts w:ascii="Tahoma" w:hAnsi="Tahoma" w:cs="Tahoma"/>
              </w:rPr>
              <w:t>Display account number</w:t>
            </w:r>
          </w:p>
        </w:tc>
      </w:tr>
      <w:tr w:rsidR="008C3AC6" w:rsidRPr="00C71430" w14:paraId="767F35B8" w14:textId="77777777" w:rsidTr="006B390F">
        <w:trPr>
          <w:gridAfter w:val="1"/>
          <w:wAfter w:w="12" w:type="dxa"/>
        </w:trPr>
        <w:tc>
          <w:tcPr>
            <w:tcW w:w="3823" w:type="dxa"/>
          </w:tcPr>
          <w:p w14:paraId="1DEAA6F8" w14:textId="10C29460" w:rsidR="008C3AC6" w:rsidRPr="00C71430" w:rsidRDefault="008C3AC6" w:rsidP="008C3AC6">
            <w:pPr>
              <w:rPr>
                <w:rFonts w:ascii="Tahoma" w:hAnsi="Tahoma" w:cs="Tahoma"/>
              </w:rPr>
            </w:pPr>
            <w:r w:rsidRPr="00C71430">
              <w:rPr>
                <w:rFonts w:ascii="Tahoma" w:hAnsi="Tahoma" w:cs="Tahoma"/>
                <w:cs/>
              </w:rPr>
              <w:t xml:space="preserve">ชื่อบัญชี </w:t>
            </w:r>
            <w:r w:rsidRPr="00C71430">
              <w:rPr>
                <w:rFonts w:ascii="Tahoma" w:hAnsi="Tahoma" w:cs="Tahoma"/>
              </w:rPr>
              <w:t>(Account name)</w:t>
            </w:r>
          </w:p>
        </w:tc>
        <w:tc>
          <w:tcPr>
            <w:tcW w:w="6514" w:type="dxa"/>
          </w:tcPr>
          <w:p w14:paraId="4E14293F" w14:textId="12C15A65" w:rsidR="008C3AC6" w:rsidRPr="00C71430" w:rsidRDefault="008C3AC6" w:rsidP="008C3AC6">
            <w:pPr>
              <w:rPr>
                <w:rFonts w:ascii="Tahoma" w:hAnsi="Tahoma" w:cs="Tahoma"/>
              </w:rPr>
            </w:pPr>
            <w:r w:rsidRPr="00C71430">
              <w:rPr>
                <w:rFonts w:ascii="Tahoma" w:hAnsi="Tahoma" w:cs="Tahoma"/>
              </w:rPr>
              <w:t>Display account name</w:t>
            </w:r>
          </w:p>
        </w:tc>
      </w:tr>
      <w:tr w:rsidR="008C3AC6" w:rsidRPr="00C71430" w14:paraId="1A1F4A33" w14:textId="77777777" w:rsidTr="006B390F">
        <w:trPr>
          <w:gridAfter w:val="1"/>
          <w:wAfter w:w="12" w:type="dxa"/>
        </w:trPr>
        <w:tc>
          <w:tcPr>
            <w:tcW w:w="3823" w:type="dxa"/>
          </w:tcPr>
          <w:p w14:paraId="093CB9E6" w14:textId="39675553" w:rsidR="008C3AC6" w:rsidRPr="00C71430" w:rsidRDefault="008C3AC6" w:rsidP="008C3AC6">
            <w:pPr>
              <w:rPr>
                <w:rFonts w:ascii="Tahoma" w:hAnsi="Tahoma" w:cs="Tahoma"/>
              </w:rPr>
            </w:pPr>
            <w:r w:rsidRPr="00C71430">
              <w:rPr>
                <w:rFonts w:ascii="Tahoma" w:hAnsi="Tahoma" w:cs="Tahoma"/>
                <w:cs/>
              </w:rPr>
              <w:t xml:space="preserve">เลขที่อ้างอิง </w:t>
            </w:r>
            <w:r w:rsidRPr="00C71430">
              <w:rPr>
                <w:rFonts w:ascii="Tahoma" w:hAnsi="Tahoma" w:cs="Tahoma"/>
              </w:rPr>
              <w:t>(</w:t>
            </w:r>
            <w:r w:rsidR="004B102C" w:rsidRPr="00C71430">
              <w:rPr>
                <w:rFonts w:ascii="Tahoma" w:hAnsi="Tahoma" w:cs="Tahoma"/>
              </w:rPr>
              <w:t>Transaction</w:t>
            </w:r>
            <w:r w:rsidRPr="00C71430">
              <w:rPr>
                <w:rFonts w:ascii="Tahoma" w:hAnsi="Tahoma" w:cs="Tahoma"/>
              </w:rPr>
              <w:t xml:space="preserve"> number)</w:t>
            </w:r>
          </w:p>
        </w:tc>
        <w:tc>
          <w:tcPr>
            <w:tcW w:w="6514" w:type="dxa"/>
          </w:tcPr>
          <w:p w14:paraId="79B46F50" w14:textId="7183E896" w:rsidR="008C3AC6" w:rsidRPr="00C71430" w:rsidRDefault="004B102C" w:rsidP="008C3AC6">
            <w:pPr>
              <w:rPr>
                <w:rFonts w:ascii="Tahoma" w:hAnsi="Tahoma" w:cs="Tahoma"/>
              </w:rPr>
            </w:pPr>
            <w:r w:rsidRPr="00C71430">
              <w:rPr>
                <w:rFonts w:ascii="Tahoma" w:hAnsi="Tahoma" w:cs="Tahoma"/>
              </w:rPr>
              <w:t>Display transaction number</w:t>
            </w:r>
          </w:p>
        </w:tc>
      </w:tr>
      <w:tr w:rsidR="008C3AC6" w:rsidRPr="00C71430" w14:paraId="78F26048" w14:textId="77777777" w:rsidTr="006B390F">
        <w:trPr>
          <w:gridAfter w:val="1"/>
          <w:wAfter w:w="12" w:type="dxa"/>
        </w:trPr>
        <w:tc>
          <w:tcPr>
            <w:tcW w:w="3823" w:type="dxa"/>
          </w:tcPr>
          <w:p w14:paraId="3D6E3D00" w14:textId="4903D3C9" w:rsidR="008C3AC6" w:rsidRPr="00C71430" w:rsidRDefault="008C3AC6" w:rsidP="008C3AC6">
            <w:pPr>
              <w:rPr>
                <w:rFonts w:ascii="Tahoma" w:hAnsi="Tahoma" w:cs="Tahoma"/>
              </w:rPr>
            </w:pPr>
            <w:r w:rsidRPr="00C71430">
              <w:rPr>
                <w:rFonts w:ascii="Tahoma" w:hAnsi="Tahoma" w:cs="Tahoma"/>
                <w:cs/>
              </w:rPr>
              <w:t xml:space="preserve">วันที่ </w:t>
            </w:r>
            <w:r w:rsidRPr="00C71430">
              <w:rPr>
                <w:rFonts w:ascii="Tahoma" w:hAnsi="Tahoma" w:cs="Tahoma"/>
              </w:rPr>
              <w:t>(Transaction date)</w:t>
            </w:r>
          </w:p>
        </w:tc>
        <w:tc>
          <w:tcPr>
            <w:tcW w:w="6514" w:type="dxa"/>
          </w:tcPr>
          <w:p w14:paraId="492704DD" w14:textId="0C9C77A4" w:rsidR="008C3AC6" w:rsidRPr="00C71430" w:rsidRDefault="004B102C" w:rsidP="008C3AC6">
            <w:pPr>
              <w:rPr>
                <w:rFonts w:ascii="Tahoma" w:hAnsi="Tahoma" w:cs="Tahoma"/>
              </w:rPr>
            </w:pPr>
            <w:r w:rsidRPr="00C71430">
              <w:rPr>
                <w:rFonts w:ascii="Tahoma" w:hAnsi="Tahoma" w:cs="Tahoma"/>
              </w:rPr>
              <w:t>Display transaction date</w:t>
            </w:r>
          </w:p>
        </w:tc>
      </w:tr>
      <w:tr w:rsidR="008C3AC6" w:rsidRPr="00C71430" w14:paraId="2CA8D831" w14:textId="77777777" w:rsidTr="006B390F">
        <w:trPr>
          <w:gridAfter w:val="1"/>
          <w:wAfter w:w="12" w:type="dxa"/>
        </w:trPr>
        <w:tc>
          <w:tcPr>
            <w:tcW w:w="3823" w:type="dxa"/>
          </w:tcPr>
          <w:p w14:paraId="0564ADBC" w14:textId="2C2B3EC6" w:rsidR="008C3AC6" w:rsidRPr="00C71430" w:rsidRDefault="008C3AC6" w:rsidP="008C3AC6">
            <w:pPr>
              <w:rPr>
                <w:rFonts w:ascii="Tahoma" w:hAnsi="Tahoma" w:cs="Tahoma"/>
              </w:rPr>
            </w:pPr>
            <w:r w:rsidRPr="00C71430">
              <w:rPr>
                <w:rFonts w:ascii="Tahoma" w:hAnsi="Tahoma" w:cs="Tahoma"/>
                <w:cs/>
              </w:rPr>
              <w:t xml:space="preserve">ประเภทบัญชี </w:t>
            </w:r>
            <w:r w:rsidRPr="00C71430">
              <w:rPr>
                <w:rFonts w:ascii="Tahoma" w:hAnsi="Tahoma" w:cs="Tahoma"/>
              </w:rPr>
              <w:t>(Account type)</w:t>
            </w:r>
          </w:p>
        </w:tc>
        <w:tc>
          <w:tcPr>
            <w:tcW w:w="6514" w:type="dxa"/>
          </w:tcPr>
          <w:p w14:paraId="0269B747" w14:textId="2BF67867" w:rsidR="008C3AC6" w:rsidRPr="00C71430" w:rsidRDefault="004B102C" w:rsidP="008C3AC6">
            <w:pPr>
              <w:rPr>
                <w:rFonts w:ascii="Tahoma" w:hAnsi="Tahoma" w:cs="Tahoma"/>
              </w:rPr>
            </w:pPr>
            <w:r w:rsidRPr="00C71430">
              <w:rPr>
                <w:rFonts w:ascii="Tahoma" w:hAnsi="Tahoma" w:cs="Tahoma"/>
              </w:rPr>
              <w:t>Display account type</w:t>
            </w:r>
          </w:p>
        </w:tc>
      </w:tr>
      <w:tr w:rsidR="008C3AC6" w:rsidRPr="00C71430" w14:paraId="7F20301C" w14:textId="77777777" w:rsidTr="006B390F">
        <w:trPr>
          <w:gridAfter w:val="1"/>
          <w:wAfter w:w="12" w:type="dxa"/>
        </w:trPr>
        <w:tc>
          <w:tcPr>
            <w:tcW w:w="3823" w:type="dxa"/>
          </w:tcPr>
          <w:p w14:paraId="720B04F4" w14:textId="10B9D50B" w:rsidR="008C3AC6" w:rsidRPr="00C71430" w:rsidRDefault="008C3AC6" w:rsidP="008C3AC6">
            <w:pPr>
              <w:rPr>
                <w:rFonts w:ascii="Tahoma" w:hAnsi="Tahoma" w:cs="Tahoma"/>
                <w:cs/>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2BC9FDF3" w14:textId="6C2D6821" w:rsidR="008C3AC6" w:rsidRPr="00C71430" w:rsidRDefault="004B102C" w:rsidP="008C3AC6">
            <w:pPr>
              <w:rPr>
                <w:rFonts w:ascii="Tahoma" w:hAnsi="Tahoma" w:cs="Tahoma"/>
              </w:rPr>
            </w:pPr>
            <w:r w:rsidRPr="00C71430">
              <w:rPr>
                <w:rFonts w:ascii="Tahoma" w:hAnsi="Tahoma" w:cs="Tahoma"/>
              </w:rPr>
              <w:t>Display amount</w:t>
            </w:r>
          </w:p>
        </w:tc>
      </w:tr>
      <w:tr w:rsidR="008C3AC6" w:rsidRPr="00C71430" w14:paraId="2C9D7744" w14:textId="77777777" w:rsidTr="006B390F">
        <w:trPr>
          <w:gridAfter w:val="1"/>
          <w:wAfter w:w="12" w:type="dxa"/>
        </w:trPr>
        <w:tc>
          <w:tcPr>
            <w:tcW w:w="3823" w:type="dxa"/>
          </w:tcPr>
          <w:p w14:paraId="647A8886" w14:textId="5A0FD82F" w:rsidR="008C3AC6" w:rsidRPr="00C71430" w:rsidRDefault="008C3AC6" w:rsidP="008C3AC6">
            <w:pPr>
              <w:rPr>
                <w:rFonts w:ascii="Tahoma" w:hAnsi="Tahoma" w:cs="Tahoma"/>
              </w:rPr>
            </w:pPr>
            <w:r w:rsidRPr="00C71430">
              <w:rPr>
                <w:rFonts w:ascii="Tahoma" w:hAnsi="Tahoma" w:cs="Tahoma"/>
                <w:cs/>
              </w:rPr>
              <w:t xml:space="preserve">ผู้ทำรายการ </w:t>
            </w:r>
            <w:r w:rsidRPr="00C71430">
              <w:rPr>
                <w:rFonts w:ascii="Tahoma" w:hAnsi="Tahoma" w:cs="Tahoma"/>
              </w:rPr>
              <w:t>(Maker)</w:t>
            </w:r>
          </w:p>
        </w:tc>
        <w:tc>
          <w:tcPr>
            <w:tcW w:w="6514" w:type="dxa"/>
          </w:tcPr>
          <w:p w14:paraId="4BD45A6A" w14:textId="68219845" w:rsidR="008C3AC6" w:rsidRPr="00C71430" w:rsidRDefault="004B102C" w:rsidP="008C3AC6">
            <w:pPr>
              <w:rPr>
                <w:rFonts w:ascii="Tahoma" w:hAnsi="Tahoma" w:cs="Tahoma"/>
              </w:rPr>
            </w:pPr>
            <w:r w:rsidRPr="00C71430">
              <w:rPr>
                <w:rFonts w:ascii="Tahoma" w:hAnsi="Tahoma" w:cs="Tahoma"/>
              </w:rPr>
              <w:t>Display maker</w:t>
            </w:r>
          </w:p>
        </w:tc>
      </w:tr>
      <w:tr w:rsidR="008C3AC6" w:rsidRPr="00C71430" w14:paraId="5603DB35" w14:textId="77777777" w:rsidTr="006B390F">
        <w:trPr>
          <w:gridAfter w:val="1"/>
          <w:wAfter w:w="12" w:type="dxa"/>
        </w:trPr>
        <w:tc>
          <w:tcPr>
            <w:tcW w:w="3823" w:type="dxa"/>
          </w:tcPr>
          <w:p w14:paraId="48A55158" w14:textId="5310A156" w:rsidR="008C3AC6" w:rsidRPr="00C71430" w:rsidRDefault="008C3AC6" w:rsidP="008C3AC6">
            <w:pPr>
              <w:rPr>
                <w:rFonts w:ascii="Tahoma" w:hAnsi="Tahoma" w:cs="Tahoma"/>
              </w:rPr>
            </w:pPr>
            <w:r w:rsidRPr="00C71430">
              <w:rPr>
                <w:rFonts w:ascii="Tahoma" w:hAnsi="Tahoma" w:cs="Tahoma"/>
                <w:cs/>
              </w:rPr>
              <w:t xml:space="preserve">ผู้อนุมัติ </w:t>
            </w:r>
            <w:r w:rsidRPr="00C71430">
              <w:rPr>
                <w:rFonts w:ascii="Tahoma" w:hAnsi="Tahoma" w:cs="Tahoma"/>
              </w:rPr>
              <w:t>(Checker)</w:t>
            </w:r>
          </w:p>
        </w:tc>
        <w:tc>
          <w:tcPr>
            <w:tcW w:w="6514" w:type="dxa"/>
          </w:tcPr>
          <w:p w14:paraId="092E7324" w14:textId="18BD8A73" w:rsidR="008C3AC6" w:rsidRPr="00C71430" w:rsidRDefault="004B102C" w:rsidP="008C3AC6">
            <w:pPr>
              <w:rPr>
                <w:rFonts w:ascii="Tahoma" w:hAnsi="Tahoma" w:cs="Tahoma"/>
              </w:rPr>
            </w:pPr>
            <w:r w:rsidRPr="00C71430">
              <w:rPr>
                <w:rFonts w:ascii="Tahoma" w:hAnsi="Tahoma" w:cs="Tahoma"/>
              </w:rPr>
              <w:t>Display checker</w:t>
            </w:r>
          </w:p>
        </w:tc>
      </w:tr>
      <w:tr w:rsidR="00DA0756" w:rsidRPr="00C71430" w14:paraId="3945CE5D" w14:textId="77777777" w:rsidTr="006B390F">
        <w:trPr>
          <w:gridAfter w:val="1"/>
          <w:wAfter w:w="12" w:type="dxa"/>
        </w:trPr>
        <w:tc>
          <w:tcPr>
            <w:tcW w:w="3823" w:type="dxa"/>
          </w:tcPr>
          <w:p w14:paraId="04C378AA" w14:textId="2CE420BB" w:rsidR="00DA0756" w:rsidRPr="00C71430" w:rsidRDefault="00DA0756" w:rsidP="00DA0756">
            <w:pPr>
              <w:rPr>
                <w:rFonts w:ascii="Tahoma" w:hAnsi="Tahoma" w:cs="Tahoma"/>
                <w:color w:val="FF0000"/>
                <w:cs/>
              </w:rPr>
            </w:pPr>
            <w:r w:rsidRPr="00C71430">
              <w:rPr>
                <w:rFonts w:ascii="Tahoma" w:hAnsi="Tahoma" w:cs="Tahoma"/>
                <w:color w:val="FF0000"/>
                <w:cs/>
              </w:rPr>
              <w:t xml:space="preserve">จำนวนเงินรวม </w:t>
            </w:r>
            <w:r w:rsidRPr="00C71430">
              <w:rPr>
                <w:rFonts w:ascii="Tahoma" w:hAnsi="Tahoma" w:cs="Tahoma"/>
                <w:color w:val="FF0000"/>
              </w:rPr>
              <w:t>(Total)</w:t>
            </w:r>
          </w:p>
        </w:tc>
        <w:tc>
          <w:tcPr>
            <w:tcW w:w="6514" w:type="dxa"/>
          </w:tcPr>
          <w:p w14:paraId="59F8CFB9" w14:textId="46C87090" w:rsidR="00DA0756" w:rsidRPr="00C71430" w:rsidRDefault="00DA0756" w:rsidP="00DA0756">
            <w:pPr>
              <w:rPr>
                <w:rFonts w:ascii="Tahoma" w:hAnsi="Tahoma" w:cs="Tahoma"/>
                <w:color w:val="FF0000"/>
              </w:rPr>
            </w:pPr>
            <w:r w:rsidRPr="00C71430">
              <w:rPr>
                <w:rFonts w:ascii="Tahoma" w:hAnsi="Tahoma" w:cs="Tahoma"/>
                <w:color w:val="FF0000"/>
              </w:rPr>
              <w:t>Display Summary total amount</w:t>
            </w:r>
          </w:p>
        </w:tc>
      </w:tr>
    </w:tbl>
    <w:p w14:paraId="7A945487" w14:textId="77777777" w:rsidR="00B55B53" w:rsidRPr="00C71430" w:rsidRDefault="00B55B53" w:rsidP="00B55B53">
      <w:pPr>
        <w:rPr>
          <w:rFonts w:ascii="Tahoma" w:hAnsi="Tahoma" w:cs="Tahoma"/>
        </w:rPr>
      </w:pPr>
    </w:p>
    <w:p w14:paraId="3E93B882" w14:textId="77777777" w:rsidR="00CE11CE" w:rsidRPr="00C71430" w:rsidRDefault="00CE11CE" w:rsidP="00B55B53">
      <w:pPr>
        <w:rPr>
          <w:rFonts w:ascii="Tahoma" w:hAnsi="Tahoma" w:cs="Tahoma"/>
        </w:rPr>
      </w:pPr>
    </w:p>
    <w:p w14:paraId="5FBBB5A0" w14:textId="54A57275" w:rsidR="0007754B" w:rsidRPr="00C71430" w:rsidRDefault="004B102C" w:rsidP="0007754B">
      <w:pPr>
        <w:rPr>
          <w:rFonts w:ascii="Tahoma" w:hAnsi="Tahoma" w:cs="Tahoma"/>
        </w:rPr>
      </w:pPr>
      <w:r w:rsidRPr="00C71430">
        <w:rPr>
          <w:rFonts w:ascii="Tahoma" w:hAnsi="Tahoma" w:cs="Tahoma"/>
          <w:noProof/>
          <w:lang w:val="en-SG" w:eastAsia="en-SG" w:bidi="ar-SA"/>
        </w:rPr>
        <w:drawing>
          <wp:inline distT="0" distB="0" distL="0" distR="0" wp14:anchorId="24915512" wp14:editId="05C745FE">
            <wp:extent cx="6390005" cy="4072890"/>
            <wp:effectExtent l="19050" t="19050" r="10795" b="22860"/>
            <wp:docPr id="80537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0005" cy="4072890"/>
                    </a:xfrm>
                    <a:prstGeom prst="rect">
                      <a:avLst/>
                    </a:prstGeom>
                    <a:noFill/>
                    <a:ln>
                      <a:solidFill>
                        <a:schemeClr val="bg2"/>
                      </a:solidFill>
                    </a:ln>
                  </pic:spPr>
                </pic:pic>
              </a:graphicData>
            </a:graphic>
          </wp:inline>
        </w:drawing>
      </w:r>
    </w:p>
    <w:p w14:paraId="669084B3" w14:textId="77777777" w:rsidR="00546717" w:rsidRPr="00C71430" w:rsidRDefault="00546717" w:rsidP="0007754B">
      <w:pPr>
        <w:rPr>
          <w:rFonts w:ascii="Tahoma" w:hAnsi="Tahoma" w:cs="Tahoma"/>
        </w:rPr>
      </w:pPr>
    </w:p>
    <w:p w14:paraId="067167E8" w14:textId="6AC8D270" w:rsidR="00ED1461" w:rsidRPr="00C71430" w:rsidRDefault="00ED1461" w:rsidP="00ED1461">
      <w:pPr>
        <w:pStyle w:val="Heading3"/>
        <w:rPr>
          <w:rFonts w:ascii="Tahoma" w:hAnsi="Tahoma" w:cs="Tahoma"/>
        </w:rPr>
      </w:pPr>
      <w:bookmarkStart w:id="400" w:name="_Toc145230742"/>
      <w:bookmarkStart w:id="401" w:name="_Toc145231145"/>
      <w:r w:rsidRPr="00C71430">
        <w:rPr>
          <w:rFonts w:ascii="Tahoma" w:hAnsi="Tahoma" w:cs="Tahoma"/>
        </w:rPr>
        <w:t>Additional Impacts</w:t>
      </w:r>
      <w:bookmarkEnd w:id="400"/>
      <w:bookmarkEnd w:id="401"/>
    </w:p>
    <w:p w14:paraId="546F8033" w14:textId="4E0445B0" w:rsidR="0007754B" w:rsidRPr="00C71430" w:rsidRDefault="0007754B" w:rsidP="0007754B">
      <w:pPr>
        <w:ind w:left="360"/>
        <w:rPr>
          <w:rFonts w:ascii="Tahoma" w:hAnsi="Tahoma" w:cs="Tahoma"/>
        </w:rPr>
      </w:pPr>
      <w:r w:rsidRPr="00C71430">
        <w:rPr>
          <w:rFonts w:ascii="Tahoma" w:hAnsi="Tahoma" w:cs="Tahoma"/>
        </w:rPr>
        <w:t>Not Applicable</w:t>
      </w:r>
    </w:p>
    <w:p w14:paraId="271A412A" w14:textId="77777777" w:rsidR="00ED1461" w:rsidRDefault="00ED1461" w:rsidP="00ED1461">
      <w:pPr>
        <w:rPr>
          <w:rFonts w:ascii="Tahoma" w:hAnsi="Tahoma" w:cs="Tahoma"/>
        </w:rPr>
      </w:pPr>
    </w:p>
    <w:p w14:paraId="1C255595" w14:textId="77777777" w:rsidR="000C71AC" w:rsidRDefault="000C71AC" w:rsidP="00ED1461">
      <w:pPr>
        <w:rPr>
          <w:rFonts w:ascii="Tahoma" w:hAnsi="Tahoma" w:cs="Tahoma"/>
        </w:rPr>
      </w:pPr>
    </w:p>
    <w:p w14:paraId="3F823944" w14:textId="77777777" w:rsidR="000C71AC" w:rsidRDefault="000C71AC" w:rsidP="00ED1461">
      <w:pPr>
        <w:rPr>
          <w:rFonts w:ascii="Tahoma" w:hAnsi="Tahoma" w:cs="Tahoma"/>
        </w:rPr>
      </w:pPr>
    </w:p>
    <w:p w14:paraId="486E391E" w14:textId="77777777" w:rsidR="000C71AC" w:rsidRDefault="000C71AC" w:rsidP="00ED1461">
      <w:pPr>
        <w:rPr>
          <w:rFonts w:ascii="Tahoma" w:hAnsi="Tahoma" w:cs="Tahoma"/>
        </w:rPr>
      </w:pPr>
    </w:p>
    <w:p w14:paraId="05B53387" w14:textId="77777777" w:rsidR="000C71AC" w:rsidRDefault="000C71AC" w:rsidP="00ED1461">
      <w:pPr>
        <w:rPr>
          <w:rFonts w:ascii="Tahoma" w:hAnsi="Tahoma" w:cs="Tahoma"/>
        </w:rPr>
      </w:pPr>
    </w:p>
    <w:p w14:paraId="49A7E76E" w14:textId="77777777" w:rsidR="000C71AC" w:rsidRPr="00C71430" w:rsidRDefault="000C71AC" w:rsidP="00ED1461">
      <w:pPr>
        <w:rPr>
          <w:rFonts w:ascii="Tahoma" w:hAnsi="Tahoma" w:cs="Tahoma"/>
        </w:rPr>
      </w:pPr>
    </w:p>
    <w:p w14:paraId="59825444" w14:textId="53189F14" w:rsidR="00ED1461" w:rsidRPr="00C71430" w:rsidRDefault="00ED1461" w:rsidP="00ED1461">
      <w:pPr>
        <w:pStyle w:val="Heading2"/>
        <w:rPr>
          <w:rFonts w:ascii="Tahoma" w:hAnsi="Tahoma" w:cs="Tahoma"/>
        </w:rPr>
      </w:pPr>
      <w:bookmarkStart w:id="402" w:name="_Toc145230743"/>
      <w:bookmarkStart w:id="403" w:name="_Toc145231146"/>
      <w:r w:rsidRPr="00C71430">
        <w:rPr>
          <w:rFonts w:ascii="Tahoma" w:hAnsi="Tahoma" w:cs="Tahoma"/>
        </w:rPr>
        <w:t xml:space="preserve">Deposit </w:t>
      </w:r>
      <w:r w:rsidR="00B01AF9" w:rsidRPr="00C71430">
        <w:rPr>
          <w:rFonts w:ascii="Tahoma" w:hAnsi="Tahoma" w:cs="Tahoma"/>
        </w:rPr>
        <w:t xml:space="preserve">Transaction </w:t>
      </w:r>
      <w:r w:rsidRPr="00C71430">
        <w:rPr>
          <w:rFonts w:ascii="Tahoma" w:hAnsi="Tahoma" w:cs="Tahoma"/>
        </w:rPr>
        <w:t>more than 1 time</w:t>
      </w:r>
      <w:bookmarkEnd w:id="402"/>
      <w:bookmarkEnd w:id="403"/>
    </w:p>
    <w:p w14:paraId="2C44194E"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5026"/>
        <w:gridCol w:w="5027"/>
      </w:tblGrid>
      <w:tr w:rsidR="008928CB" w:rsidRPr="00C71430" w14:paraId="72AA3A92" w14:textId="77777777" w:rsidTr="006B390F">
        <w:tc>
          <w:tcPr>
            <w:tcW w:w="5026" w:type="dxa"/>
          </w:tcPr>
          <w:p w14:paraId="01EBA1E1" w14:textId="08AAE670" w:rsidR="008928CB" w:rsidRPr="00C71430" w:rsidRDefault="00EC5614" w:rsidP="006B390F">
            <w:pPr>
              <w:rPr>
                <w:rFonts w:ascii="Tahoma" w:hAnsi="Tahoma" w:cs="Tahoma"/>
              </w:rPr>
            </w:pPr>
            <w:r w:rsidRPr="00C71430">
              <w:rPr>
                <w:rFonts w:ascii="Tahoma" w:hAnsi="Tahoma" w:cs="Tahoma"/>
              </w:rPr>
              <w:t xml:space="preserve">DPS-79 </w:t>
            </w:r>
            <w:r w:rsidR="008928CB" w:rsidRPr="00C71430">
              <w:rPr>
                <w:rFonts w:ascii="Tahoma" w:hAnsi="Tahoma" w:cs="Tahoma"/>
                <w:cs/>
              </w:rPr>
              <w:t>ระบบสามารถสร้างรายงานการฝากเงินมากกว่า 1 ครั้งในวันเดียวกันต่อ 1 บัญชีได้</w:t>
            </w:r>
          </w:p>
        </w:tc>
        <w:tc>
          <w:tcPr>
            <w:tcW w:w="5027" w:type="dxa"/>
          </w:tcPr>
          <w:p w14:paraId="47ADD3FC" w14:textId="77777777" w:rsidR="008928CB" w:rsidRPr="00C71430" w:rsidRDefault="008928CB" w:rsidP="006B390F">
            <w:pPr>
              <w:rPr>
                <w:rFonts w:ascii="Tahoma" w:hAnsi="Tahoma" w:cs="Tahoma"/>
              </w:rPr>
            </w:pPr>
            <w:r w:rsidRPr="00C71430">
              <w:rPr>
                <w:rFonts w:ascii="Tahoma" w:hAnsi="Tahoma" w:cs="Tahoma"/>
              </w:rPr>
              <w:t xml:space="preserve">The system can generate report for deposit more than 1 time per 1 account on the same day.  </w:t>
            </w:r>
          </w:p>
        </w:tc>
      </w:tr>
    </w:tbl>
    <w:p w14:paraId="4612F6C5" w14:textId="77777777" w:rsidR="008928CB" w:rsidRPr="00C71430" w:rsidRDefault="008928CB" w:rsidP="008928CB">
      <w:pPr>
        <w:rPr>
          <w:rFonts w:ascii="Tahoma" w:hAnsi="Tahoma" w:cs="Tahoma"/>
        </w:rPr>
      </w:pPr>
    </w:p>
    <w:p w14:paraId="66CC911C" w14:textId="77777777" w:rsidR="00ED1461" w:rsidRPr="00C71430" w:rsidRDefault="00ED1461" w:rsidP="00ED1461">
      <w:pPr>
        <w:pStyle w:val="Heading3"/>
        <w:rPr>
          <w:rFonts w:ascii="Tahoma" w:hAnsi="Tahoma" w:cs="Tahoma"/>
        </w:rPr>
      </w:pPr>
      <w:bookmarkStart w:id="404" w:name="_Toc145230744"/>
      <w:bookmarkStart w:id="405" w:name="_Toc145231147"/>
      <w:r w:rsidRPr="00C71430">
        <w:rPr>
          <w:rFonts w:ascii="Tahoma" w:hAnsi="Tahoma" w:cs="Tahoma"/>
        </w:rPr>
        <w:t>Purpose</w:t>
      </w:r>
      <w:bookmarkEnd w:id="404"/>
      <w:bookmarkEnd w:id="405"/>
    </w:p>
    <w:p w14:paraId="2237FAAC" w14:textId="0BE69AFD" w:rsidR="000B52E0" w:rsidRPr="00C71430" w:rsidRDefault="00CE1FF8" w:rsidP="00CE1FF8">
      <w:pPr>
        <w:ind w:left="360"/>
        <w:rPr>
          <w:rFonts w:ascii="Tahoma" w:hAnsi="Tahoma" w:cs="Tahoma"/>
        </w:rPr>
      </w:pPr>
      <w:r w:rsidRPr="00C71430">
        <w:rPr>
          <w:rFonts w:ascii="Tahoma" w:hAnsi="Tahoma" w:cs="Tahoma"/>
        </w:rPr>
        <w:t>The purpose is to provide report for deposit transaction of more than 1 time per 1 account on the same day.</w:t>
      </w:r>
    </w:p>
    <w:p w14:paraId="50E7BE68" w14:textId="77777777" w:rsidR="00ED1461" w:rsidRPr="00C71430" w:rsidRDefault="00ED1461" w:rsidP="00ED1461">
      <w:pPr>
        <w:pStyle w:val="Heading3"/>
        <w:rPr>
          <w:rFonts w:ascii="Tahoma" w:hAnsi="Tahoma" w:cs="Tahoma"/>
        </w:rPr>
      </w:pPr>
      <w:bookmarkStart w:id="406" w:name="_Toc145230745"/>
      <w:bookmarkStart w:id="407" w:name="_Toc145231148"/>
      <w:r w:rsidRPr="00C71430">
        <w:rPr>
          <w:rFonts w:ascii="Tahoma" w:hAnsi="Tahoma" w:cs="Tahoma"/>
        </w:rPr>
        <w:lastRenderedPageBreak/>
        <w:t>Background</w:t>
      </w:r>
      <w:bookmarkEnd w:id="406"/>
      <w:bookmarkEnd w:id="407"/>
    </w:p>
    <w:p w14:paraId="032CEB6D" w14:textId="4FF142E7" w:rsidR="00DE6147" w:rsidRPr="00C71430" w:rsidRDefault="00CE11CE" w:rsidP="00DE6147">
      <w:pPr>
        <w:spacing w:after="240"/>
        <w:ind w:firstLine="720"/>
        <w:rPr>
          <w:rFonts w:ascii="Tahoma" w:hAnsi="Tahoma" w:cs="Tahoma"/>
        </w:rPr>
      </w:pPr>
      <w:r w:rsidRPr="00C71430">
        <w:rPr>
          <w:rFonts w:ascii="Tahoma" w:hAnsi="Tahoma" w:cs="Tahoma"/>
        </w:rPr>
        <w:t xml:space="preserve">15.2.1 </w:t>
      </w:r>
      <w:r w:rsidR="00DE6147" w:rsidRPr="00C71430">
        <w:rPr>
          <w:rFonts w:ascii="Tahoma" w:hAnsi="Tahoma" w:cs="Tahoma"/>
        </w:rPr>
        <w:t xml:space="preserve">EXIM Current Business Practice (as-is) </w:t>
      </w:r>
    </w:p>
    <w:p w14:paraId="6D506047" w14:textId="7581E97B" w:rsidR="00DE6147" w:rsidRPr="00C71430" w:rsidRDefault="00DE6147">
      <w:pPr>
        <w:pStyle w:val="ListParagraph"/>
        <w:numPr>
          <w:ilvl w:val="0"/>
          <w:numId w:val="11"/>
        </w:numPr>
        <w:rPr>
          <w:rFonts w:ascii="Tahoma" w:hAnsi="Tahoma" w:cs="Tahoma"/>
        </w:rPr>
      </w:pPr>
      <w:r w:rsidRPr="00C71430">
        <w:rPr>
          <w:rFonts w:ascii="Tahoma" w:hAnsi="Tahoma" w:cs="Tahoma"/>
        </w:rPr>
        <w:t>Cash Deposit Report provided by AS/400.</w:t>
      </w:r>
    </w:p>
    <w:p w14:paraId="4914AEC2" w14:textId="77777777" w:rsidR="00D43F90" w:rsidRPr="00C71430" w:rsidRDefault="00D43F90">
      <w:pPr>
        <w:pStyle w:val="ListParagraph"/>
        <w:numPr>
          <w:ilvl w:val="0"/>
          <w:numId w:val="11"/>
        </w:numPr>
        <w:rPr>
          <w:rFonts w:ascii="Tahoma" w:hAnsi="Tahoma" w:cs="Tahoma"/>
        </w:rPr>
      </w:pPr>
      <w:r w:rsidRPr="00C71430">
        <w:rPr>
          <w:rFonts w:ascii="Tahoma" w:hAnsi="Tahoma" w:cs="Tahoma"/>
        </w:rPr>
        <w:t>Auto-Generated after EOD</w:t>
      </w:r>
    </w:p>
    <w:p w14:paraId="5DE969A8" w14:textId="2915EC3D" w:rsidR="00905E80" w:rsidRPr="00C71430" w:rsidRDefault="00D43F90">
      <w:pPr>
        <w:pStyle w:val="ListParagraph"/>
        <w:numPr>
          <w:ilvl w:val="0"/>
          <w:numId w:val="11"/>
        </w:numPr>
        <w:rPr>
          <w:rFonts w:ascii="Tahoma" w:hAnsi="Tahoma" w:cs="Tahoma"/>
        </w:rPr>
      </w:pPr>
      <w:r w:rsidRPr="00C71430">
        <w:rPr>
          <w:rFonts w:ascii="Tahoma" w:hAnsi="Tahoma" w:cs="Tahoma"/>
        </w:rPr>
        <w:t>Daily</w:t>
      </w:r>
    </w:p>
    <w:p w14:paraId="3F8A8007" w14:textId="77777777" w:rsidR="00DE6147" w:rsidRPr="00C71430" w:rsidRDefault="00DE6147" w:rsidP="00DE6147">
      <w:pPr>
        <w:ind w:left="720"/>
        <w:rPr>
          <w:rFonts w:ascii="Tahoma" w:hAnsi="Tahoma" w:cs="Tahoma"/>
        </w:rPr>
      </w:pPr>
    </w:p>
    <w:p w14:paraId="3F5E5D3E" w14:textId="788A37CE" w:rsidR="00DE6147" w:rsidRPr="00C71430" w:rsidRDefault="00DE6147" w:rsidP="00DE6147">
      <w:pPr>
        <w:spacing w:after="240"/>
        <w:ind w:left="720"/>
        <w:rPr>
          <w:rFonts w:ascii="Tahoma" w:hAnsi="Tahoma" w:cs="Tahoma"/>
        </w:rPr>
      </w:pPr>
      <w:r w:rsidRPr="00C71430">
        <w:rPr>
          <w:rFonts w:ascii="Tahoma" w:hAnsi="Tahoma" w:cs="Tahoma"/>
        </w:rPr>
        <w:t>1</w:t>
      </w:r>
      <w:r w:rsidR="00CE11CE" w:rsidRPr="00C71430">
        <w:rPr>
          <w:rFonts w:ascii="Tahoma" w:hAnsi="Tahoma" w:cs="Tahoma"/>
        </w:rPr>
        <w:t>5</w:t>
      </w:r>
      <w:r w:rsidRPr="00C71430">
        <w:rPr>
          <w:rFonts w:ascii="Tahoma" w:hAnsi="Tahoma" w:cs="Tahoma"/>
        </w:rPr>
        <w:t>.2.2 CBS9 Current Functionality</w:t>
      </w:r>
    </w:p>
    <w:p w14:paraId="30C69267" w14:textId="77777777" w:rsidR="00CE11CE" w:rsidRPr="00C71430" w:rsidRDefault="00CE11CE">
      <w:pPr>
        <w:pStyle w:val="ListParagraph"/>
        <w:numPr>
          <w:ilvl w:val="0"/>
          <w:numId w:val="11"/>
        </w:numPr>
        <w:rPr>
          <w:rFonts w:ascii="Tahoma" w:hAnsi="Tahoma" w:cs="Tahoma"/>
          <w:lang w:val="en"/>
        </w:rPr>
      </w:pPr>
      <w:r w:rsidRPr="00C71430">
        <w:rPr>
          <w:rFonts w:ascii="Tahoma" w:hAnsi="Tahoma" w:cs="Tahoma"/>
          <w:lang w:val="en"/>
        </w:rPr>
        <w:t>Checking CBS9 report.</w:t>
      </w:r>
    </w:p>
    <w:p w14:paraId="2615E388" w14:textId="77777777" w:rsidR="00CE11CE" w:rsidRPr="00C71430" w:rsidRDefault="00CE11CE" w:rsidP="00CE11CE">
      <w:pPr>
        <w:pStyle w:val="ListParagraph"/>
        <w:ind w:left="1440"/>
        <w:rPr>
          <w:rFonts w:ascii="Tahoma" w:hAnsi="Tahoma" w:cs="Tahoma"/>
          <w:lang w:val="en"/>
        </w:rPr>
      </w:pPr>
    </w:p>
    <w:p w14:paraId="65807073" w14:textId="77777777" w:rsidR="00ED1461" w:rsidRPr="00C71430" w:rsidRDefault="00ED1461" w:rsidP="00ED1461">
      <w:pPr>
        <w:pStyle w:val="Heading3"/>
        <w:rPr>
          <w:rFonts w:ascii="Tahoma" w:hAnsi="Tahoma" w:cs="Tahoma"/>
        </w:rPr>
      </w:pPr>
      <w:bookmarkStart w:id="408" w:name="_Toc145230746"/>
      <w:bookmarkStart w:id="409" w:name="_Toc145231149"/>
      <w:r w:rsidRPr="00C71430">
        <w:rPr>
          <w:rFonts w:ascii="Tahoma" w:hAnsi="Tahoma" w:cs="Tahoma"/>
        </w:rPr>
        <w:t>Supported Sample Transaction and Case from Customer</w:t>
      </w:r>
      <w:bookmarkEnd w:id="408"/>
      <w:bookmarkEnd w:id="409"/>
    </w:p>
    <w:p w14:paraId="28894205" w14:textId="77777777" w:rsidR="00CE11CE" w:rsidRPr="00C71430" w:rsidRDefault="00CE11CE" w:rsidP="00CE11CE">
      <w:pPr>
        <w:rPr>
          <w:rFonts w:ascii="Tahoma" w:hAnsi="Tahoma" w:cs="Tahoma"/>
        </w:rPr>
      </w:pPr>
    </w:p>
    <w:p w14:paraId="54D62293" w14:textId="2A7B7957" w:rsidR="00AD0B94" w:rsidRPr="00C71430" w:rsidRDefault="000B52E0" w:rsidP="00F93CC8">
      <w:pPr>
        <w:jc w:val="center"/>
        <w:rPr>
          <w:rFonts w:ascii="Tahoma" w:hAnsi="Tahoma" w:cs="Tahoma"/>
        </w:rPr>
      </w:pPr>
      <w:r w:rsidRPr="00C71430">
        <w:rPr>
          <w:rFonts w:ascii="Tahoma" w:hAnsi="Tahoma" w:cs="Tahoma"/>
          <w:noProof/>
          <w:lang w:val="en-SG" w:eastAsia="en-SG" w:bidi="ar-SA"/>
        </w:rPr>
        <w:drawing>
          <wp:inline distT="0" distB="0" distL="0" distR="0" wp14:anchorId="5DEADA51" wp14:editId="69B8A182">
            <wp:extent cx="4820900" cy="3776547"/>
            <wp:effectExtent l="0" t="0" r="0" b="0"/>
            <wp:docPr id="2190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87763" name=""/>
                    <pic:cNvPicPr/>
                  </pic:nvPicPr>
                  <pic:blipFill>
                    <a:blip r:embed="rId93"/>
                    <a:stretch>
                      <a:fillRect/>
                    </a:stretch>
                  </pic:blipFill>
                  <pic:spPr>
                    <a:xfrm>
                      <a:off x="0" y="0"/>
                      <a:ext cx="4823047" cy="3778229"/>
                    </a:xfrm>
                    <a:prstGeom prst="rect">
                      <a:avLst/>
                    </a:prstGeom>
                  </pic:spPr>
                </pic:pic>
              </a:graphicData>
            </a:graphic>
          </wp:inline>
        </w:drawing>
      </w:r>
    </w:p>
    <w:p w14:paraId="0B66CF5C" w14:textId="77777777" w:rsidR="00ED1461" w:rsidRPr="00C71430" w:rsidRDefault="00ED1461" w:rsidP="00ED1461">
      <w:pPr>
        <w:pStyle w:val="Heading3"/>
        <w:rPr>
          <w:rFonts w:ascii="Tahoma" w:hAnsi="Tahoma" w:cs="Tahoma"/>
        </w:rPr>
      </w:pPr>
      <w:bookmarkStart w:id="410" w:name="_Toc145230747"/>
      <w:bookmarkStart w:id="411" w:name="_Toc145231150"/>
      <w:r w:rsidRPr="00C71430">
        <w:rPr>
          <w:rFonts w:ascii="Tahoma" w:hAnsi="Tahoma" w:cs="Tahoma"/>
        </w:rPr>
        <w:t>Menu Modification</w:t>
      </w:r>
      <w:bookmarkEnd w:id="410"/>
      <w:bookmarkEnd w:id="411"/>
    </w:p>
    <w:p w14:paraId="12BCBF2C" w14:textId="28C22EB0" w:rsidR="00CE1FF8" w:rsidRPr="00C71430" w:rsidRDefault="00CE1FF8" w:rsidP="00CE1FF8">
      <w:pPr>
        <w:ind w:left="360"/>
        <w:rPr>
          <w:rFonts w:ascii="Tahoma" w:hAnsi="Tahoma" w:cs="Tahoma"/>
        </w:rPr>
      </w:pPr>
      <w:r w:rsidRPr="00C71430">
        <w:rPr>
          <w:rFonts w:ascii="Tahoma" w:hAnsi="Tahoma" w:cs="Tahoma"/>
        </w:rPr>
        <w:t>Not Applicable.</w:t>
      </w:r>
    </w:p>
    <w:p w14:paraId="022DBF43" w14:textId="77777777" w:rsidR="00ED1461" w:rsidRPr="00C71430" w:rsidRDefault="00ED1461" w:rsidP="00ED1461">
      <w:pPr>
        <w:pStyle w:val="Heading3"/>
        <w:rPr>
          <w:rFonts w:ascii="Tahoma" w:hAnsi="Tahoma" w:cs="Tahoma"/>
        </w:rPr>
      </w:pPr>
      <w:bookmarkStart w:id="412" w:name="_Toc145230748"/>
      <w:bookmarkStart w:id="413" w:name="_Toc145231151"/>
      <w:r w:rsidRPr="00C71430">
        <w:rPr>
          <w:rFonts w:ascii="Tahoma" w:hAnsi="Tahoma" w:cs="Tahoma"/>
        </w:rPr>
        <w:t>Screen Layout and Data Sheet</w:t>
      </w:r>
      <w:bookmarkEnd w:id="412"/>
      <w:bookmarkEnd w:id="413"/>
    </w:p>
    <w:p w14:paraId="0DFA20EC" w14:textId="77777777" w:rsidR="00CE1FF8" w:rsidRPr="00C71430" w:rsidRDefault="00CE1FF8" w:rsidP="00CE1FF8">
      <w:pPr>
        <w:ind w:left="360"/>
        <w:rPr>
          <w:rFonts w:ascii="Tahoma" w:hAnsi="Tahoma" w:cs="Tahoma"/>
        </w:rPr>
      </w:pPr>
      <w:r w:rsidRPr="00C71430">
        <w:rPr>
          <w:rFonts w:ascii="Tahoma" w:hAnsi="Tahoma" w:cs="Tahoma"/>
        </w:rPr>
        <w:t>Not Applicable.</w:t>
      </w:r>
    </w:p>
    <w:p w14:paraId="2BD10D5B" w14:textId="77777777" w:rsidR="00CE1FF8" w:rsidRPr="00C71430" w:rsidRDefault="00CE1FF8" w:rsidP="00CE1FF8">
      <w:pPr>
        <w:rPr>
          <w:rFonts w:ascii="Tahoma" w:hAnsi="Tahoma" w:cs="Tahoma"/>
        </w:rPr>
      </w:pPr>
    </w:p>
    <w:p w14:paraId="300F21B7" w14:textId="77777777" w:rsidR="00ED1461" w:rsidRPr="00C71430" w:rsidRDefault="00ED1461" w:rsidP="00ED1461">
      <w:pPr>
        <w:pStyle w:val="Heading3"/>
        <w:rPr>
          <w:rFonts w:ascii="Tahoma" w:hAnsi="Tahoma" w:cs="Tahoma"/>
        </w:rPr>
      </w:pPr>
      <w:bookmarkStart w:id="414" w:name="_Toc145230749"/>
      <w:bookmarkStart w:id="415" w:name="_Toc145231152"/>
      <w:r w:rsidRPr="00C71430">
        <w:rPr>
          <w:rFonts w:ascii="Tahoma" w:hAnsi="Tahoma" w:cs="Tahoma"/>
        </w:rPr>
        <w:lastRenderedPageBreak/>
        <w:t>Business Rule / Business Logic</w:t>
      </w:r>
      <w:bookmarkEnd w:id="414"/>
      <w:bookmarkEnd w:id="415"/>
    </w:p>
    <w:p w14:paraId="726D3F9E" w14:textId="07FE79E8" w:rsidR="00DE6147" w:rsidRPr="00C71430" w:rsidRDefault="00B01AF9">
      <w:pPr>
        <w:pStyle w:val="ListParagraph"/>
        <w:numPr>
          <w:ilvl w:val="0"/>
          <w:numId w:val="13"/>
        </w:numPr>
        <w:shd w:val="clear" w:color="auto" w:fill="FDFDFD"/>
        <w:ind w:left="1418" w:hanging="284"/>
        <w:rPr>
          <w:rFonts w:ascii="Tahoma" w:hAnsi="Tahoma" w:cs="Tahoma"/>
        </w:rPr>
      </w:pPr>
      <w:r w:rsidRPr="00C71430">
        <w:rPr>
          <w:rFonts w:ascii="Tahoma" w:hAnsi="Tahoma" w:cs="Tahoma"/>
        </w:rPr>
        <w:t>D</w:t>
      </w:r>
      <w:r w:rsidR="00DE6147" w:rsidRPr="00C71430">
        <w:rPr>
          <w:rFonts w:ascii="Tahoma" w:hAnsi="Tahoma" w:cs="Tahoma"/>
        </w:rPr>
        <w:t>eposit transaction of more than 1 time per 1 account on the same day.</w:t>
      </w:r>
    </w:p>
    <w:p w14:paraId="3F8277FF" w14:textId="27C02C60" w:rsidR="007A59D3" w:rsidRPr="00C71430" w:rsidRDefault="007A59D3">
      <w:pPr>
        <w:pStyle w:val="ListParagraph"/>
        <w:numPr>
          <w:ilvl w:val="0"/>
          <w:numId w:val="13"/>
        </w:numPr>
        <w:shd w:val="clear" w:color="auto" w:fill="FDFDFD"/>
        <w:ind w:left="1418" w:hanging="284"/>
        <w:rPr>
          <w:rFonts w:ascii="Tahoma" w:hAnsi="Tahoma" w:cs="Tahoma"/>
        </w:rPr>
      </w:pPr>
      <w:r w:rsidRPr="00C71430">
        <w:rPr>
          <w:rFonts w:ascii="Tahoma" w:hAnsi="Tahoma" w:cs="Tahoma"/>
        </w:rPr>
        <w:t>Able to search by transaction</w:t>
      </w:r>
    </w:p>
    <w:p w14:paraId="254A335A" w14:textId="0AF85C60" w:rsidR="00B01AF9" w:rsidRPr="00C71430" w:rsidRDefault="00B01AF9">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p>
    <w:p w14:paraId="2EBC270C" w14:textId="77777777" w:rsidR="00CE1FF8" w:rsidRPr="00C71430" w:rsidRDefault="00CE1FF8" w:rsidP="00CE1FF8">
      <w:pPr>
        <w:rPr>
          <w:rFonts w:ascii="Tahoma" w:hAnsi="Tahoma" w:cs="Tahoma"/>
        </w:rPr>
      </w:pPr>
    </w:p>
    <w:p w14:paraId="4F8D420C" w14:textId="77777777" w:rsidR="00ED1461" w:rsidRPr="00C71430" w:rsidRDefault="00ED1461" w:rsidP="00ED1461">
      <w:pPr>
        <w:pStyle w:val="Heading3"/>
        <w:rPr>
          <w:rFonts w:ascii="Tahoma" w:hAnsi="Tahoma" w:cs="Tahoma"/>
        </w:rPr>
      </w:pPr>
      <w:bookmarkStart w:id="416" w:name="_Toc145230750"/>
      <w:bookmarkStart w:id="417" w:name="_Toc145231153"/>
      <w:r w:rsidRPr="00C71430">
        <w:rPr>
          <w:rFonts w:ascii="Tahoma" w:hAnsi="Tahoma" w:cs="Tahoma"/>
        </w:rPr>
        <w:t>To-be Process</w:t>
      </w:r>
      <w:bookmarkEnd w:id="416"/>
      <w:bookmarkEnd w:id="417"/>
    </w:p>
    <w:p w14:paraId="36404B75" w14:textId="1DFD1C64" w:rsidR="00CE1FF8" w:rsidRPr="00C71430" w:rsidRDefault="00CE1FF8" w:rsidP="00CE1FF8">
      <w:pPr>
        <w:ind w:left="360"/>
        <w:rPr>
          <w:rFonts w:ascii="Tahoma" w:hAnsi="Tahoma" w:cs="Tahoma"/>
        </w:rPr>
      </w:pPr>
      <w:r w:rsidRPr="00C71430">
        <w:rPr>
          <w:rFonts w:ascii="Tahoma" w:hAnsi="Tahoma" w:cs="Tahoma"/>
        </w:rPr>
        <w:t>The system retrieves the deposit transaction of more than 1 time per 1 account on the same day which can be separated by client branch.</w:t>
      </w:r>
    </w:p>
    <w:p w14:paraId="5B9B937B" w14:textId="77777777" w:rsidR="00CE1FF8" w:rsidRPr="00C71430" w:rsidRDefault="00CE1FF8" w:rsidP="00CE1FF8">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CE1FF8" w:rsidRPr="00C71430" w14:paraId="6FA62CCE" w14:textId="77777777" w:rsidTr="006B390F">
        <w:trPr>
          <w:jc w:val="center"/>
        </w:trPr>
        <w:tc>
          <w:tcPr>
            <w:tcW w:w="3103" w:type="dxa"/>
            <w:shd w:val="clear" w:color="auto" w:fill="CCECFF"/>
          </w:tcPr>
          <w:p w14:paraId="7A75B690" w14:textId="77777777" w:rsidR="00CE1FF8" w:rsidRPr="00C71430" w:rsidRDefault="00CE1FF8" w:rsidP="006B390F">
            <w:pPr>
              <w:rPr>
                <w:rFonts w:ascii="Tahoma" w:hAnsi="Tahoma" w:cs="Tahoma"/>
              </w:rPr>
            </w:pPr>
            <w:r w:rsidRPr="00C71430">
              <w:rPr>
                <w:rFonts w:ascii="Tahoma" w:hAnsi="Tahoma" w:cs="Tahoma"/>
              </w:rPr>
              <w:t>Paper size</w:t>
            </w:r>
          </w:p>
        </w:tc>
        <w:tc>
          <w:tcPr>
            <w:tcW w:w="6230" w:type="dxa"/>
          </w:tcPr>
          <w:p w14:paraId="10E9AD33" w14:textId="77777777" w:rsidR="00CE1FF8" w:rsidRPr="00C71430" w:rsidRDefault="00CE1FF8" w:rsidP="006B390F">
            <w:pPr>
              <w:rPr>
                <w:rFonts w:ascii="Tahoma" w:hAnsi="Tahoma" w:cs="Tahoma"/>
              </w:rPr>
            </w:pPr>
            <w:r w:rsidRPr="00C71430">
              <w:rPr>
                <w:rFonts w:ascii="Tahoma" w:hAnsi="Tahoma" w:cs="Tahoma"/>
              </w:rPr>
              <w:t>A4</w:t>
            </w:r>
          </w:p>
        </w:tc>
      </w:tr>
      <w:tr w:rsidR="00CE1FF8" w:rsidRPr="00C71430" w14:paraId="11DC2D02" w14:textId="77777777" w:rsidTr="006B390F">
        <w:trPr>
          <w:jc w:val="center"/>
        </w:trPr>
        <w:tc>
          <w:tcPr>
            <w:tcW w:w="3103" w:type="dxa"/>
            <w:shd w:val="clear" w:color="auto" w:fill="CCECFF"/>
          </w:tcPr>
          <w:p w14:paraId="5511CC47" w14:textId="77777777" w:rsidR="00CE1FF8" w:rsidRPr="00C71430" w:rsidRDefault="00CE1FF8" w:rsidP="006B390F">
            <w:pPr>
              <w:rPr>
                <w:rFonts w:ascii="Tahoma" w:hAnsi="Tahoma" w:cs="Tahoma"/>
              </w:rPr>
            </w:pPr>
            <w:r w:rsidRPr="00C71430">
              <w:rPr>
                <w:rFonts w:ascii="Tahoma" w:hAnsi="Tahoma" w:cs="Tahoma"/>
              </w:rPr>
              <w:t>Reprinting require</w:t>
            </w:r>
          </w:p>
        </w:tc>
        <w:tc>
          <w:tcPr>
            <w:tcW w:w="6230" w:type="dxa"/>
          </w:tcPr>
          <w:p w14:paraId="26D699EF" w14:textId="77777777" w:rsidR="00CE1FF8" w:rsidRPr="00C71430" w:rsidRDefault="00CE1FF8" w:rsidP="006B390F">
            <w:pPr>
              <w:rPr>
                <w:rFonts w:ascii="Tahoma" w:hAnsi="Tahoma" w:cs="Tahoma"/>
              </w:rPr>
            </w:pPr>
            <w:r w:rsidRPr="00C71430">
              <w:rPr>
                <w:rFonts w:ascii="Tahoma" w:hAnsi="Tahoma" w:cs="Tahoma"/>
              </w:rPr>
              <w:t>Yes</w:t>
            </w:r>
          </w:p>
        </w:tc>
      </w:tr>
      <w:tr w:rsidR="00CE1FF8" w:rsidRPr="00C71430" w14:paraId="7D1B476E" w14:textId="77777777" w:rsidTr="006B390F">
        <w:trPr>
          <w:jc w:val="center"/>
        </w:trPr>
        <w:tc>
          <w:tcPr>
            <w:tcW w:w="3103" w:type="dxa"/>
            <w:shd w:val="clear" w:color="auto" w:fill="CCECFF"/>
          </w:tcPr>
          <w:p w14:paraId="46B76EA2" w14:textId="77777777" w:rsidR="00CE1FF8" w:rsidRPr="00C71430" w:rsidRDefault="00CE1FF8" w:rsidP="006B390F">
            <w:pPr>
              <w:rPr>
                <w:rFonts w:ascii="Tahoma" w:hAnsi="Tahoma" w:cs="Tahoma"/>
              </w:rPr>
            </w:pPr>
            <w:r w:rsidRPr="00C71430">
              <w:rPr>
                <w:rFonts w:ascii="Tahoma" w:hAnsi="Tahoma" w:cs="Tahoma"/>
              </w:rPr>
              <w:t>Searching criteria</w:t>
            </w:r>
          </w:p>
        </w:tc>
        <w:tc>
          <w:tcPr>
            <w:tcW w:w="6230" w:type="dxa"/>
          </w:tcPr>
          <w:p w14:paraId="061C0C94" w14:textId="5C5F7BF3" w:rsidR="00CE1FF8" w:rsidRPr="00C71430" w:rsidRDefault="00B01AF9" w:rsidP="006B390F">
            <w:pPr>
              <w:rPr>
                <w:rFonts w:ascii="Tahoma" w:hAnsi="Tahoma" w:cs="Tahoma"/>
              </w:rPr>
            </w:pPr>
            <w:r w:rsidRPr="00C71430">
              <w:rPr>
                <w:rFonts w:ascii="Tahoma" w:hAnsi="Tahoma" w:cs="Tahoma"/>
              </w:rPr>
              <w:t xml:space="preserve">Account type, </w:t>
            </w:r>
            <w:r w:rsidR="00CE1FF8" w:rsidRPr="00C71430">
              <w:rPr>
                <w:rFonts w:ascii="Tahoma" w:hAnsi="Tahoma" w:cs="Tahoma"/>
              </w:rPr>
              <w:t xml:space="preserve">Account no, </w:t>
            </w:r>
            <w:r w:rsidRPr="00C71430">
              <w:rPr>
                <w:rFonts w:ascii="Tahoma" w:hAnsi="Tahoma" w:cs="Tahoma"/>
              </w:rPr>
              <w:t xml:space="preserve">Account name, </w:t>
            </w:r>
            <w:r w:rsidR="00CE1FF8" w:rsidRPr="00C71430">
              <w:rPr>
                <w:rFonts w:ascii="Tahoma" w:hAnsi="Tahoma" w:cs="Tahoma"/>
              </w:rPr>
              <w:t>Date range</w:t>
            </w:r>
            <w:r w:rsidR="00837A44" w:rsidRPr="00C71430">
              <w:rPr>
                <w:rFonts w:ascii="Tahoma" w:hAnsi="Tahoma" w:cs="Tahoma"/>
              </w:rPr>
              <w:t>, Transaction type</w:t>
            </w:r>
          </w:p>
        </w:tc>
      </w:tr>
    </w:tbl>
    <w:p w14:paraId="49420D3B" w14:textId="45A69323" w:rsidR="00837A44" w:rsidRPr="00C71430" w:rsidRDefault="00837A44" w:rsidP="00CE1FF8">
      <w:pPr>
        <w:rPr>
          <w:rFonts w:ascii="Tahoma" w:hAnsi="Tahoma" w:cs="Tahoma"/>
        </w:rPr>
      </w:pPr>
    </w:p>
    <w:p w14:paraId="792BABA9" w14:textId="77777777" w:rsidR="00ED1461" w:rsidRPr="00C71430" w:rsidRDefault="00ED1461" w:rsidP="00ED1461">
      <w:pPr>
        <w:pStyle w:val="Heading3"/>
        <w:rPr>
          <w:rFonts w:ascii="Tahoma" w:hAnsi="Tahoma" w:cs="Tahoma"/>
        </w:rPr>
      </w:pPr>
      <w:bookmarkStart w:id="418" w:name="_Toc145230751"/>
      <w:bookmarkStart w:id="419" w:name="_Toc145231154"/>
      <w:r w:rsidRPr="00C71430">
        <w:rPr>
          <w:rFonts w:ascii="Tahoma" w:hAnsi="Tahoma" w:cs="Tahoma"/>
        </w:rPr>
        <w:t>File / API Layout and Data Sheet</w:t>
      </w:r>
      <w:bookmarkEnd w:id="418"/>
      <w:bookmarkEnd w:id="419"/>
    </w:p>
    <w:p w14:paraId="6DB73CC0" w14:textId="77777777" w:rsidR="00CE1FF8" w:rsidRPr="00C71430" w:rsidRDefault="00CE1FF8" w:rsidP="00CE1FF8">
      <w:pPr>
        <w:ind w:left="360"/>
        <w:rPr>
          <w:rFonts w:ascii="Tahoma" w:hAnsi="Tahoma" w:cs="Tahoma"/>
        </w:rPr>
      </w:pPr>
      <w:r w:rsidRPr="00C71430">
        <w:rPr>
          <w:rFonts w:ascii="Tahoma" w:hAnsi="Tahoma" w:cs="Tahoma"/>
        </w:rPr>
        <w:t>Not Applicable.</w:t>
      </w:r>
    </w:p>
    <w:p w14:paraId="241C5360" w14:textId="77777777" w:rsidR="00CE1FF8" w:rsidRPr="00C71430" w:rsidRDefault="00CE1FF8" w:rsidP="00CE1FF8">
      <w:pPr>
        <w:rPr>
          <w:rFonts w:ascii="Tahoma" w:hAnsi="Tahoma" w:cs="Tahoma"/>
        </w:rPr>
      </w:pPr>
    </w:p>
    <w:p w14:paraId="1B65626A" w14:textId="77777777" w:rsidR="00ED1461" w:rsidRPr="00C71430" w:rsidRDefault="00ED1461" w:rsidP="00ED1461">
      <w:pPr>
        <w:pStyle w:val="Heading3"/>
        <w:rPr>
          <w:rFonts w:ascii="Tahoma" w:hAnsi="Tahoma" w:cs="Tahoma"/>
        </w:rPr>
      </w:pPr>
      <w:bookmarkStart w:id="420" w:name="_Toc145230752"/>
      <w:bookmarkStart w:id="421" w:name="_Toc145231155"/>
      <w:r w:rsidRPr="00C71430">
        <w:rPr>
          <w:rFonts w:ascii="Tahoma" w:hAnsi="Tahoma" w:cs="Tahoma"/>
        </w:rPr>
        <w:t>Report Layout and Data Sheet</w:t>
      </w:r>
      <w:bookmarkEnd w:id="420"/>
      <w:bookmarkEnd w:id="421"/>
    </w:p>
    <w:p w14:paraId="6166DC98" w14:textId="77777777" w:rsidR="00CE11CE" w:rsidRPr="00C71430" w:rsidRDefault="00CE11CE" w:rsidP="00CE11CE">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CE11CE" w:rsidRPr="00C71430" w14:paraId="4AC20888" w14:textId="77777777" w:rsidTr="006B390F">
        <w:trPr>
          <w:gridAfter w:val="1"/>
          <w:wAfter w:w="12" w:type="dxa"/>
          <w:tblHeader/>
        </w:trPr>
        <w:tc>
          <w:tcPr>
            <w:tcW w:w="3823" w:type="dxa"/>
            <w:shd w:val="clear" w:color="auto" w:fill="D9D9D9" w:themeFill="background1" w:themeFillShade="D9"/>
          </w:tcPr>
          <w:p w14:paraId="1D94F8FF" w14:textId="77777777" w:rsidR="00CE11CE" w:rsidRPr="00C71430" w:rsidRDefault="00CE11CE"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77211225" w14:textId="77777777" w:rsidR="00CE11CE" w:rsidRPr="00C71430" w:rsidRDefault="00CE11CE" w:rsidP="006B390F">
            <w:pPr>
              <w:jc w:val="center"/>
              <w:rPr>
                <w:rFonts w:ascii="Tahoma" w:hAnsi="Tahoma" w:cs="Tahoma"/>
              </w:rPr>
            </w:pPr>
            <w:r w:rsidRPr="00C71430">
              <w:rPr>
                <w:rFonts w:ascii="Tahoma" w:hAnsi="Tahoma" w:cs="Tahoma"/>
              </w:rPr>
              <w:t>Description</w:t>
            </w:r>
          </w:p>
        </w:tc>
      </w:tr>
      <w:tr w:rsidR="00CE11CE" w:rsidRPr="00C71430" w14:paraId="4F2AF98F" w14:textId="77777777" w:rsidTr="006B390F">
        <w:tc>
          <w:tcPr>
            <w:tcW w:w="10349" w:type="dxa"/>
            <w:gridSpan w:val="3"/>
            <w:shd w:val="clear" w:color="auto" w:fill="C8E0E9" w:themeFill="accent6" w:themeFillTint="33"/>
          </w:tcPr>
          <w:p w14:paraId="10CE2340" w14:textId="77777777" w:rsidR="00CE11CE" w:rsidRPr="00C71430" w:rsidRDefault="00CE11CE" w:rsidP="006B390F">
            <w:pPr>
              <w:rPr>
                <w:rFonts w:ascii="Tahoma" w:hAnsi="Tahoma" w:cs="Tahoma"/>
              </w:rPr>
            </w:pPr>
            <w:r w:rsidRPr="00C71430">
              <w:rPr>
                <w:rFonts w:ascii="Tahoma" w:hAnsi="Tahoma" w:cs="Tahoma"/>
              </w:rPr>
              <w:t>Header</w:t>
            </w:r>
          </w:p>
        </w:tc>
      </w:tr>
      <w:tr w:rsidR="0076628D" w:rsidRPr="00C71430" w14:paraId="382D6E22" w14:textId="77777777" w:rsidTr="006B390F">
        <w:trPr>
          <w:gridAfter w:val="1"/>
          <w:wAfter w:w="12" w:type="dxa"/>
        </w:trPr>
        <w:tc>
          <w:tcPr>
            <w:tcW w:w="3823" w:type="dxa"/>
          </w:tcPr>
          <w:p w14:paraId="3EB4BC57" w14:textId="77777777" w:rsidR="0076628D" w:rsidRPr="00C71430" w:rsidRDefault="0076628D" w:rsidP="0076628D">
            <w:pPr>
              <w:rPr>
                <w:rFonts w:ascii="Tahoma" w:hAnsi="Tahoma" w:cs="Tahoma"/>
              </w:rPr>
            </w:pPr>
            <w:r w:rsidRPr="00C71430">
              <w:rPr>
                <w:rFonts w:ascii="Tahoma" w:hAnsi="Tahoma" w:cs="Tahoma"/>
              </w:rPr>
              <w:t>Date From……… To ………….</w:t>
            </w:r>
          </w:p>
        </w:tc>
        <w:tc>
          <w:tcPr>
            <w:tcW w:w="6514" w:type="dxa"/>
          </w:tcPr>
          <w:p w14:paraId="36AA23D5" w14:textId="1DD462D2" w:rsidR="0076628D" w:rsidRPr="00C71430" w:rsidRDefault="0076628D" w:rsidP="0076628D">
            <w:pPr>
              <w:rPr>
                <w:rFonts w:ascii="Tahoma" w:hAnsi="Tahoma" w:cs="Tahoma"/>
              </w:rPr>
            </w:pPr>
            <w:r w:rsidRPr="00C71430">
              <w:rPr>
                <w:rFonts w:ascii="Tahoma" w:hAnsi="Tahoma" w:cs="Tahoma"/>
              </w:rPr>
              <w:t>Display date from…to… depend on searching criteria</w:t>
            </w:r>
          </w:p>
        </w:tc>
      </w:tr>
      <w:tr w:rsidR="0076628D" w:rsidRPr="00C71430" w14:paraId="0E398294" w14:textId="77777777" w:rsidTr="006B390F">
        <w:trPr>
          <w:gridAfter w:val="1"/>
          <w:wAfter w:w="12" w:type="dxa"/>
        </w:trPr>
        <w:tc>
          <w:tcPr>
            <w:tcW w:w="3823" w:type="dxa"/>
          </w:tcPr>
          <w:p w14:paraId="41E6DA54" w14:textId="77777777" w:rsidR="0076628D" w:rsidRPr="00C71430" w:rsidRDefault="0076628D" w:rsidP="0076628D">
            <w:pPr>
              <w:rPr>
                <w:rFonts w:ascii="Tahoma" w:hAnsi="Tahoma" w:cs="Tahoma"/>
              </w:rPr>
            </w:pPr>
            <w:r w:rsidRPr="00C71430">
              <w:rPr>
                <w:rFonts w:ascii="Tahoma" w:hAnsi="Tahoma" w:cs="Tahoma"/>
              </w:rPr>
              <w:t>Page</w:t>
            </w:r>
          </w:p>
        </w:tc>
        <w:tc>
          <w:tcPr>
            <w:tcW w:w="6514" w:type="dxa"/>
          </w:tcPr>
          <w:p w14:paraId="5052A966" w14:textId="77DFC157" w:rsidR="0076628D" w:rsidRPr="00C71430" w:rsidRDefault="0076628D" w:rsidP="0076628D">
            <w:pPr>
              <w:rPr>
                <w:rFonts w:ascii="Tahoma" w:hAnsi="Tahoma" w:cs="Tahoma"/>
              </w:rPr>
            </w:pPr>
            <w:r w:rsidRPr="00C71430">
              <w:rPr>
                <w:rFonts w:ascii="Tahoma" w:hAnsi="Tahoma" w:cs="Tahoma"/>
              </w:rPr>
              <w:t>Display number of page</w:t>
            </w:r>
          </w:p>
        </w:tc>
      </w:tr>
      <w:tr w:rsidR="0076628D" w:rsidRPr="00C71430" w14:paraId="630C8CAD" w14:textId="77777777" w:rsidTr="006B390F">
        <w:trPr>
          <w:gridAfter w:val="1"/>
          <w:wAfter w:w="12" w:type="dxa"/>
        </w:trPr>
        <w:tc>
          <w:tcPr>
            <w:tcW w:w="3823" w:type="dxa"/>
          </w:tcPr>
          <w:p w14:paraId="4F53170B" w14:textId="77777777" w:rsidR="0076628D" w:rsidRPr="00C71430" w:rsidRDefault="0076628D" w:rsidP="0076628D">
            <w:pPr>
              <w:rPr>
                <w:rFonts w:ascii="Tahoma" w:hAnsi="Tahoma" w:cs="Tahoma"/>
              </w:rPr>
            </w:pPr>
            <w:r w:rsidRPr="00C71430">
              <w:rPr>
                <w:rFonts w:ascii="Tahoma" w:hAnsi="Tahoma" w:cs="Tahoma"/>
              </w:rPr>
              <w:t>Printed date</w:t>
            </w:r>
          </w:p>
        </w:tc>
        <w:tc>
          <w:tcPr>
            <w:tcW w:w="6514" w:type="dxa"/>
          </w:tcPr>
          <w:p w14:paraId="41A7F270" w14:textId="5E092981" w:rsidR="0076628D" w:rsidRPr="00C71430" w:rsidRDefault="0076628D" w:rsidP="0076628D">
            <w:pPr>
              <w:rPr>
                <w:rFonts w:ascii="Tahoma" w:hAnsi="Tahoma" w:cs="Tahoma"/>
              </w:rPr>
            </w:pPr>
            <w:r w:rsidRPr="00C71430">
              <w:rPr>
                <w:rFonts w:ascii="Tahoma" w:hAnsi="Tahoma" w:cs="Tahoma"/>
              </w:rPr>
              <w:t xml:space="preserve">Display printed date </w:t>
            </w:r>
          </w:p>
        </w:tc>
      </w:tr>
      <w:tr w:rsidR="0076628D" w:rsidRPr="00C71430" w14:paraId="411312B8" w14:textId="77777777" w:rsidTr="006B390F">
        <w:trPr>
          <w:gridAfter w:val="1"/>
          <w:wAfter w:w="12" w:type="dxa"/>
        </w:trPr>
        <w:tc>
          <w:tcPr>
            <w:tcW w:w="3823" w:type="dxa"/>
          </w:tcPr>
          <w:p w14:paraId="737DA874" w14:textId="77777777" w:rsidR="0076628D" w:rsidRPr="00C71430" w:rsidRDefault="0076628D" w:rsidP="0076628D">
            <w:pPr>
              <w:rPr>
                <w:rFonts w:ascii="Tahoma" w:hAnsi="Tahoma" w:cs="Tahoma"/>
              </w:rPr>
            </w:pPr>
            <w:r w:rsidRPr="00C71430">
              <w:rPr>
                <w:rFonts w:ascii="Tahoma" w:hAnsi="Tahoma" w:cs="Tahoma"/>
              </w:rPr>
              <w:t>Printed time</w:t>
            </w:r>
          </w:p>
        </w:tc>
        <w:tc>
          <w:tcPr>
            <w:tcW w:w="6514" w:type="dxa"/>
          </w:tcPr>
          <w:p w14:paraId="36B461A7" w14:textId="208A204B" w:rsidR="0076628D" w:rsidRPr="00C71430" w:rsidRDefault="0076628D" w:rsidP="0076628D">
            <w:pPr>
              <w:rPr>
                <w:rFonts w:ascii="Tahoma" w:hAnsi="Tahoma" w:cs="Tahoma"/>
              </w:rPr>
            </w:pPr>
            <w:r w:rsidRPr="00C71430">
              <w:rPr>
                <w:rFonts w:ascii="Tahoma" w:hAnsi="Tahoma" w:cs="Tahoma"/>
              </w:rPr>
              <w:t>Display printed time</w:t>
            </w:r>
          </w:p>
        </w:tc>
      </w:tr>
      <w:tr w:rsidR="0076628D" w:rsidRPr="00C71430" w14:paraId="19D341F2" w14:textId="77777777" w:rsidTr="006B390F">
        <w:trPr>
          <w:gridAfter w:val="1"/>
          <w:wAfter w:w="12" w:type="dxa"/>
        </w:trPr>
        <w:tc>
          <w:tcPr>
            <w:tcW w:w="3823" w:type="dxa"/>
          </w:tcPr>
          <w:p w14:paraId="13C1E886" w14:textId="77777777" w:rsidR="0076628D" w:rsidRPr="00C71430" w:rsidRDefault="0076628D" w:rsidP="0076628D">
            <w:pPr>
              <w:rPr>
                <w:rFonts w:ascii="Tahoma" w:hAnsi="Tahoma" w:cs="Tahoma"/>
              </w:rPr>
            </w:pPr>
            <w:r w:rsidRPr="00C71430">
              <w:rPr>
                <w:rFonts w:ascii="Tahoma" w:hAnsi="Tahoma" w:cs="Tahoma"/>
              </w:rPr>
              <w:t>Printed by</w:t>
            </w:r>
          </w:p>
        </w:tc>
        <w:tc>
          <w:tcPr>
            <w:tcW w:w="6514" w:type="dxa"/>
          </w:tcPr>
          <w:p w14:paraId="110221B1" w14:textId="6E059C55" w:rsidR="0076628D" w:rsidRPr="00C71430" w:rsidRDefault="0076628D" w:rsidP="0076628D">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76628D" w:rsidRPr="00C71430" w14:paraId="7C901BD3" w14:textId="77777777" w:rsidTr="006B390F">
        <w:tc>
          <w:tcPr>
            <w:tcW w:w="10349" w:type="dxa"/>
            <w:gridSpan w:val="3"/>
            <w:shd w:val="clear" w:color="auto" w:fill="C8E0E9" w:themeFill="accent6" w:themeFillTint="33"/>
          </w:tcPr>
          <w:p w14:paraId="58958EB2" w14:textId="77777777" w:rsidR="0076628D" w:rsidRPr="00C71430" w:rsidRDefault="0076628D" w:rsidP="0076628D">
            <w:pPr>
              <w:rPr>
                <w:rFonts w:ascii="Tahoma" w:hAnsi="Tahoma" w:cs="Tahoma"/>
              </w:rPr>
            </w:pPr>
            <w:r w:rsidRPr="00C71430">
              <w:rPr>
                <w:rFonts w:ascii="Tahoma" w:hAnsi="Tahoma" w:cs="Tahoma"/>
              </w:rPr>
              <w:t xml:space="preserve">Detail </w:t>
            </w:r>
          </w:p>
        </w:tc>
      </w:tr>
      <w:tr w:rsidR="0076628D" w:rsidRPr="00C71430" w14:paraId="47E9A02A" w14:textId="77777777" w:rsidTr="006B390F">
        <w:trPr>
          <w:gridAfter w:val="1"/>
          <w:wAfter w:w="12" w:type="dxa"/>
        </w:trPr>
        <w:tc>
          <w:tcPr>
            <w:tcW w:w="3823" w:type="dxa"/>
          </w:tcPr>
          <w:p w14:paraId="3F8873B3" w14:textId="77777777" w:rsidR="0076628D" w:rsidRPr="00C71430" w:rsidRDefault="0076628D" w:rsidP="0076628D">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70CB7237" w14:textId="384F40C8" w:rsidR="0076628D" w:rsidRPr="00C71430" w:rsidRDefault="0076628D" w:rsidP="0076628D">
            <w:pPr>
              <w:rPr>
                <w:rFonts w:ascii="Tahoma" w:hAnsi="Tahoma" w:cs="Tahoma"/>
              </w:rPr>
            </w:pPr>
            <w:r w:rsidRPr="00C71430">
              <w:rPr>
                <w:rFonts w:ascii="Tahoma" w:hAnsi="Tahoma" w:cs="Tahoma"/>
              </w:rPr>
              <w:t>Display EXIM customer branch</w:t>
            </w:r>
          </w:p>
        </w:tc>
      </w:tr>
      <w:tr w:rsidR="0076628D" w:rsidRPr="00C71430" w14:paraId="3AF9B6D3" w14:textId="77777777" w:rsidTr="006B390F">
        <w:trPr>
          <w:gridAfter w:val="1"/>
          <w:wAfter w:w="12" w:type="dxa"/>
        </w:trPr>
        <w:tc>
          <w:tcPr>
            <w:tcW w:w="3823" w:type="dxa"/>
          </w:tcPr>
          <w:p w14:paraId="68B25295" w14:textId="77777777" w:rsidR="0076628D" w:rsidRPr="00C71430" w:rsidRDefault="0076628D" w:rsidP="0076628D">
            <w:pPr>
              <w:rPr>
                <w:rFonts w:ascii="Tahoma" w:hAnsi="Tahoma" w:cs="Tahoma"/>
                <w:cs/>
              </w:rPr>
            </w:pPr>
            <w:r w:rsidRPr="00C71430">
              <w:rPr>
                <w:rFonts w:ascii="Tahoma" w:hAnsi="Tahoma" w:cs="Tahoma"/>
                <w:cs/>
              </w:rPr>
              <w:t xml:space="preserve">ลำดับ </w:t>
            </w:r>
            <w:r w:rsidRPr="00C71430">
              <w:rPr>
                <w:rFonts w:ascii="Tahoma" w:hAnsi="Tahoma" w:cs="Tahoma"/>
              </w:rPr>
              <w:t>(No.)</w:t>
            </w:r>
          </w:p>
        </w:tc>
        <w:tc>
          <w:tcPr>
            <w:tcW w:w="6514" w:type="dxa"/>
          </w:tcPr>
          <w:p w14:paraId="1C170A7A" w14:textId="537513D8" w:rsidR="0076628D" w:rsidRPr="00C71430" w:rsidRDefault="0076628D" w:rsidP="0076628D">
            <w:pPr>
              <w:rPr>
                <w:rFonts w:ascii="Tahoma" w:hAnsi="Tahoma" w:cs="Tahoma"/>
              </w:rPr>
            </w:pPr>
            <w:r w:rsidRPr="00C71430">
              <w:rPr>
                <w:rFonts w:ascii="Tahoma" w:hAnsi="Tahoma" w:cs="Tahoma"/>
              </w:rPr>
              <w:t>Display sequential of transaction</w:t>
            </w:r>
          </w:p>
        </w:tc>
      </w:tr>
      <w:tr w:rsidR="0076628D" w:rsidRPr="00C71430" w14:paraId="6D09544E" w14:textId="77777777" w:rsidTr="006B390F">
        <w:trPr>
          <w:gridAfter w:val="1"/>
          <w:wAfter w:w="12" w:type="dxa"/>
        </w:trPr>
        <w:tc>
          <w:tcPr>
            <w:tcW w:w="3823" w:type="dxa"/>
          </w:tcPr>
          <w:p w14:paraId="18E78197" w14:textId="77777777" w:rsidR="0076628D" w:rsidRPr="00C71430" w:rsidRDefault="0076628D" w:rsidP="0076628D">
            <w:pPr>
              <w:rPr>
                <w:rFonts w:ascii="Tahoma" w:hAnsi="Tahoma" w:cs="Tahoma"/>
                <w:cs/>
              </w:rPr>
            </w:pPr>
            <w:r w:rsidRPr="00C71430">
              <w:rPr>
                <w:rFonts w:ascii="Tahoma" w:hAnsi="Tahoma" w:cs="Tahoma"/>
                <w:cs/>
              </w:rPr>
              <w:t xml:space="preserve">รหัสลูกค้า </w:t>
            </w:r>
            <w:r w:rsidRPr="00C71430">
              <w:rPr>
                <w:rFonts w:ascii="Tahoma" w:hAnsi="Tahoma" w:cs="Tahoma"/>
              </w:rPr>
              <w:t>(Customer ID)</w:t>
            </w:r>
          </w:p>
        </w:tc>
        <w:tc>
          <w:tcPr>
            <w:tcW w:w="6514" w:type="dxa"/>
          </w:tcPr>
          <w:p w14:paraId="04633588" w14:textId="4D87217B" w:rsidR="0076628D" w:rsidRPr="00C71430" w:rsidRDefault="0076628D" w:rsidP="0076628D">
            <w:pPr>
              <w:rPr>
                <w:rFonts w:ascii="Tahoma" w:hAnsi="Tahoma" w:cs="Tahoma"/>
              </w:rPr>
            </w:pPr>
            <w:r w:rsidRPr="00C71430">
              <w:rPr>
                <w:rFonts w:ascii="Tahoma" w:hAnsi="Tahoma" w:cs="Tahoma"/>
              </w:rPr>
              <w:t>Display customer ID</w:t>
            </w:r>
          </w:p>
        </w:tc>
      </w:tr>
      <w:tr w:rsidR="0076628D" w:rsidRPr="00C71430" w14:paraId="5E7AC4A0" w14:textId="77777777" w:rsidTr="006B390F">
        <w:trPr>
          <w:gridAfter w:val="1"/>
          <w:wAfter w:w="12" w:type="dxa"/>
        </w:trPr>
        <w:tc>
          <w:tcPr>
            <w:tcW w:w="3823" w:type="dxa"/>
          </w:tcPr>
          <w:p w14:paraId="19F4337E" w14:textId="77777777" w:rsidR="0076628D" w:rsidRPr="00C71430" w:rsidRDefault="0076628D" w:rsidP="0076628D">
            <w:pPr>
              <w:rPr>
                <w:rFonts w:ascii="Tahoma" w:hAnsi="Tahoma" w:cs="Tahoma"/>
                <w:cs/>
              </w:rPr>
            </w:pPr>
            <w:r w:rsidRPr="00C71430">
              <w:rPr>
                <w:rFonts w:ascii="Tahoma" w:hAnsi="Tahoma" w:cs="Tahoma"/>
                <w:cs/>
              </w:rPr>
              <w:t xml:space="preserve">เลขที่บัญชี </w:t>
            </w:r>
            <w:r w:rsidRPr="00C71430">
              <w:rPr>
                <w:rFonts w:ascii="Tahoma" w:hAnsi="Tahoma" w:cs="Tahoma"/>
              </w:rPr>
              <w:t>(Account number)</w:t>
            </w:r>
          </w:p>
        </w:tc>
        <w:tc>
          <w:tcPr>
            <w:tcW w:w="6514" w:type="dxa"/>
          </w:tcPr>
          <w:p w14:paraId="486825B1" w14:textId="541C479F" w:rsidR="0076628D" w:rsidRPr="00C71430" w:rsidRDefault="0076628D" w:rsidP="0076628D">
            <w:pPr>
              <w:rPr>
                <w:rFonts w:ascii="Tahoma" w:hAnsi="Tahoma" w:cs="Tahoma"/>
              </w:rPr>
            </w:pPr>
            <w:r w:rsidRPr="00C71430">
              <w:rPr>
                <w:rFonts w:ascii="Tahoma" w:hAnsi="Tahoma" w:cs="Tahoma"/>
              </w:rPr>
              <w:t>Display account number</w:t>
            </w:r>
          </w:p>
        </w:tc>
      </w:tr>
      <w:tr w:rsidR="0076628D" w:rsidRPr="00C71430" w14:paraId="0BDB1F72" w14:textId="77777777" w:rsidTr="006B390F">
        <w:trPr>
          <w:gridAfter w:val="1"/>
          <w:wAfter w:w="12" w:type="dxa"/>
        </w:trPr>
        <w:tc>
          <w:tcPr>
            <w:tcW w:w="3823" w:type="dxa"/>
          </w:tcPr>
          <w:p w14:paraId="26D61959" w14:textId="77777777" w:rsidR="0076628D" w:rsidRPr="00C71430" w:rsidRDefault="0076628D" w:rsidP="0076628D">
            <w:pPr>
              <w:rPr>
                <w:rFonts w:ascii="Tahoma" w:hAnsi="Tahoma" w:cs="Tahoma"/>
              </w:rPr>
            </w:pPr>
            <w:r w:rsidRPr="00C71430">
              <w:rPr>
                <w:rFonts w:ascii="Tahoma" w:hAnsi="Tahoma" w:cs="Tahoma"/>
                <w:cs/>
              </w:rPr>
              <w:t xml:space="preserve">ชื่อบัญชี </w:t>
            </w:r>
            <w:r w:rsidRPr="00C71430">
              <w:rPr>
                <w:rFonts w:ascii="Tahoma" w:hAnsi="Tahoma" w:cs="Tahoma"/>
              </w:rPr>
              <w:t>(Account name)</w:t>
            </w:r>
          </w:p>
        </w:tc>
        <w:tc>
          <w:tcPr>
            <w:tcW w:w="6514" w:type="dxa"/>
          </w:tcPr>
          <w:p w14:paraId="7E974265" w14:textId="5BF473BB" w:rsidR="0076628D" w:rsidRPr="00C71430" w:rsidRDefault="0076628D" w:rsidP="0076628D">
            <w:pPr>
              <w:rPr>
                <w:rFonts w:ascii="Tahoma" w:hAnsi="Tahoma" w:cs="Tahoma"/>
              </w:rPr>
            </w:pPr>
            <w:r w:rsidRPr="00C71430">
              <w:rPr>
                <w:rFonts w:ascii="Tahoma" w:hAnsi="Tahoma" w:cs="Tahoma"/>
              </w:rPr>
              <w:t>Display account name</w:t>
            </w:r>
          </w:p>
        </w:tc>
      </w:tr>
      <w:tr w:rsidR="0076628D" w:rsidRPr="00C71430" w14:paraId="2B2FC4DC" w14:textId="77777777" w:rsidTr="006B390F">
        <w:trPr>
          <w:gridAfter w:val="1"/>
          <w:wAfter w:w="12" w:type="dxa"/>
        </w:trPr>
        <w:tc>
          <w:tcPr>
            <w:tcW w:w="3823" w:type="dxa"/>
          </w:tcPr>
          <w:p w14:paraId="70520A8A" w14:textId="7D23F04A" w:rsidR="0076628D" w:rsidRPr="00C71430" w:rsidRDefault="0076628D" w:rsidP="0076628D">
            <w:pPr>
              <w:rPr>
                <w:rFonts w:ascii="Tahoma" w:hAnsi="Tahoma" w:cs="Tahoma"/>
              </w:rPr>
            </w:pPr>
            <w:r w:rsidRPr="00C71430">
              <w:rPr>
                <w:rFonts w:ascii="Tahoma" w:hAnsi="Tahoma" w:cs="Tahoma"/>
                <w:cs/>
              </w:rPr>
              <w:t xml:space="preserve">เลขที่อ้างอิง </w:t>
            </w:r>
            <w:r w:rsidRPr="00C71430">
              <w:rPr>
                <w:rFonts w:ascii="Tahoma" w:hAnsi="Tahoma" w:cs="Tahoma"/>
              </w:rPr>
              <w:t>(Transaction number)</w:t>
            </w:r>
          </w:p>
        </w:tc>
        <w:tc>
          <w:tcPr>
            <w:tcW w:w="6514" w:type="dxa"/>
          </w:tcPr>
          <w:p w14:paraId="166B3DD5" w14:textId="4C08A606" w:rsidR="0076628D" w:rsidRPr="00C71430" w:rsidRDefault="0076628D" w:rsidP="0076628D">
            <w:pPr>
              <w:rPr>
                <w:rFonts w:ascii="Tahoma" w:hAnsi="Tahoma" w:cs="Tahoma"/>
              </w:rPr>
            </w:pPr>
            <w:r w:rsidRPr="00C71430">
              <w:rPr>
                <w:rFonts w:ascii="Tahoma" w:hAnsi="Tahoma" w:cs="Tahoma"/>
              </w:rPr>
              <w:t>Display transaction number</w:t>
            </w:r>
          </w:p>
        </w:tc>
      </w:tr>
      <w:tr w:rsidR="0076628D" w:rsidRPr="00C71430" w14:paraId="7BD3B2C3" w14:textId="77777777" w:rsidTr="006B390F">
        <w:trPr>
          <w:gridAfter w:val="1"/>
          <w:wAfter w:w="12" w:type="dxa"/>
        </w:trPr>
        <w:tc>
          <w:tcPr>
            <w:tcW w:w="3823" w:type="dxa"/>
          </w:tcPr>
          <w:p w14:paraId="629FF367" w14:textId="77777777" w:rsidR="0076628D" w:rsidRPr="00C71430" w:rsidRDefault="0076628D" w:rsidP="0076628D">
            <w:pPr>
              <w:rPr>
                <w:rFonts w:ascii="Tahoma" w:hAnsi="Tahoma" w:cs="Tahoma"/>
              </w:rPr>
            </w:pPr>
            <w:r w:rsidRPr="00C71430">
              <w:rPr>
                <w:rFonts w:ascii="Tahoma" w:hAnsi="Tahoma" w:cs="Tahoma"/>
                <w:cs/>
              </w:rPr>
              <w:t xml:space="preserve">วันที่ </w:t>
            </w:r>
            <w:r w:rsidRPr="00C71430">
              <w:rPr>
                <w:rFonts w:ascii="Tahoma" w:hAnsi="Tahoma" w:cs="Tahoma"/>
              </w:rPr>
              <w:t>(Transaction date)</w:t>
            </w:r>
          </w:p>
        </w:tc>
        <w:tc>
          <w:tcPr>
            <w:tcW w:w="6514" w:type="dxa"/>
          </w:tcPr>
          <w:p w14:paraId="2D499B33" w14:textId="02D60CE6" w:rsidR="0076628D" w:rsidRPr="00C71430" w:rsidRDefault="0076628D" w:rsidP="0076628D">
            <w:pPr>
              <w:rPr>
                <w:rFonts w:ascii="Tahoma" w:hAnsi="Tahoma" w:cs="Tahoma"/>
              </w:rPr>
            </w:pPr>
            <w:r w:rsidRPr="00C71430">
              <w:rPr>
                <w:rFonts w:ascii="Tahoma" w:hAnsi="Tahoma" w:cs="Tahoma"/>
              </w:rPr>
              <w:t>Display transaction date</w:t>
            </w:r>
          </w:p>
        </w:tc>
      </w:tr>
      <w:tr w:rsidR="0076628D" w:rsidRPr="00C71430" w14:paraId="536B5653" w14:textId="77777777" w:rsidTr="006B390F">
        <w:trPr>
          <w:gridAfter w:val="1"/>
          <w:wAfter w:w="12" w:type="dxa"/>
        </w:trPr>
        <w:tc>
          <w:tcPr>
            <w:tcW w:w="3823" w:type="dxa"/>
          </w:tcPr>
          <w:p w14:paraId="037DEEBC" w14:textId="77777777" w:rsidR="0076628D" w:rsidRPr="00C71430" w:rsidRDefault="0076628D" w:rsidP="0076628D">
            <w:pPr>
              <w:rPr>
                <w:rFonts w:ascii="Tahoma" w:hAnsi="Tahoma" w:cs="Tahoma"/>
              </w:rPr>
            </w:pPr>
            <w:r w:rsidRPr="00C71430">
              <w:rPr>
                <w:rFonts w:ascii="Tahoma" w:hAnsi="Tahoma" w:cs="Tahoma"/>
                <w:cs/>
              </w:rPr>
              <w:t xml:space="preserve">ประเภทบัญชี </w:t>
            </w:r>
            <w:r w:rsidRPr="00C71430">
              <w:rPr>
                <w:rFonts w:ascii="Tahoma" w:hAnsi="Tahoma" w:cs="Tahoma"/>
              </w:rPr>
              <w:t>(Account type)</w:t>
            </w:r>
          </w:p>
        </w:tc>
        <w:tc>
          <w:tcPr>
            <w:tcW w:w="6514" w:type="dxa"/>
          </w:tcPr>
          <w:p w14:paraId="113C5A92" w14:textId="68B9896D" w:rsidR="0076628D" w:rsidRPr="00C71430" w:rsidRDefault="0076628D" w:rsidP="0076628D">
            <w:pPr>
              <w:rPr>
                <w:rFonts w:ascii="Tahoma" w:hAnsi="Tahoma" w:cs="Tahoma"/>
              </w:rPr>
            </w:pPr>
            <w:r w:rsidRPr="00C71430">
              <w:rPr>
                <w:rFonts w:ascii="Tahoma" w:hAnsi="Tahoma" w:cs="Tahoma"/>
              </w:rPr>
              <w:t>Display account type</w:t>
            </w:r>
          </w:p>
        </w:tc>
      </w:tr>
      <w:tr w:rsidR="0076628D" w:rsidRPr="00C71430" w14:paraId="4D0ED6F6" w14:textId="77777777" w:rsidTr="006B390F">
        <w:trPr>
          <w:gridAfter w:val="1"/>
          <w:wAfter w:w="12" w:type="dxa"/>
        </w:trPr>
        <w:tc>
          <w:tcPr>
            <w:tcW w:w="3823" w:type="dxa"/>
          </w:tcPr>
          <w:p w14:paraId="57DB8C56" w14:textId="77777777" w:rsidR="0076628D" w:rsidRPr="00C71430" w:rsidRDefault="0076628D" w:rsidP="0076628D">
            <w:pPr>
              <w:rPr>
                <w:rFonts w:ascii="Tahoma" w:hAnsi="Tahoma" w:cs="Tahoma"/>
                <w:cs/>
              </w:rPr>
            </w:pPr>
            <w:r w:rsidRPr="00C71430">
              <w:rPr>
                <w:rFonts w:ascii="Tahoma" w:hAnsi="Tahoma" w:cs="Tahoma"/>
                <w:cs/>
              </w:rPr>
              <w:t xml:space="preserve">จำนวนเงิน </w:t>
            </w:r>
            <w:r w:rsidRPr="00C71430">
              <w:rPr>
                <w:rFonts w:ascii="Tahoma" w:hAnsi="Tahoma" w:cs="Tahoma"/>
              </w:rPr>
              <w:t>(Amount)</w:t>
            </w:r>
          </w:p>
        </w:tc>
        <w:tc>
          <w:tcPr>
            <w:tcW w:w="6514" w:type="dxa"/>
          </w:tcPr>
          <w:p w14:paraId="1CA3A572" w14:textId="30DA0B71" w:rsidR="0076628D" w:rsidRPr="00C71430" w:rsidRDefault="0076628D" w:rsidP="0076628D">
            <w:pPr>
              <w:rPr>
                <w:rFonts w:ascii="Tahoma" w:hAnsi="Tahoma" w:cs="Tahoma"/>
              </w:rPr>
            </w:pPr>
            <w:r w:rsidRPr="00C71430">
              <w:rPr>
                <w:rFonts w:ascii="Tahoma" w:hAnsi="Tahoma" w:cs="Tahoma"/>
              </w:rPr>
              <w:t>Display amount</w:t>
            </w:r>
          </w:p>
        </w:tc>
      </w:tr>
      <w:tr w:rsidR="0076628D" w:rsidRPr="00C71430" w14:paraId="3F468BBA" w14:textId="77777777" w:rsidTr="006B390F">
        <w:trPr>
          <w:gridAfter w:val="1"/>
          <w:wAfter w:w="12" w:type="dxa"/>
        </w:trPr>
        <w:tc>
          <w:tcPr>
            <w:tcW w:w="3823" w:type="dxa"/>
          </w:tcPr>
          <w:p w14:paraId="4D597F52" w14:textId="77777777" w:rsidR="0076628D" w:rsidRPr="00C71430" w:rsidRDefault="0076628D" w:rsidP="0076628D">
            <w:pPr>
              <w:rPr>
                <w:rFonts w:ascii="Tahoma" w:hAnsi="Tahoma" w:cs="Tahoma"/>
              </w:rPr>
            </w:pPr>
            <w:r w:rsidRPr="00C71430">
              <w:rPr>
                <w:rFonts w:ascii="Tahoma" w:hAnsi="Tahoma" w:cs="Tahoma"/>
                <w:cs/>
              </w:rPr>
              <w:t xml:space="preserve">ผู้ทำรายการ </w:t>
            </w:r>
            <w:r w:rsidRPr="00C71430">
              <w:rPr>
                <w:rFonts w:ascii="Tahoma" w:hAnsi="Tahoma" w:cs="Tahoma"/>
              </w:rPr>
              <w:t>(Maker)</w:t>
            </w:r>
          </w:p>
        </w:tc>
        <w:tc>
          <w:tcPr>
            <w:tcW w:w="6514" w:type="dxa"/>
          </w:tcPr>
          <w:p w14:paraId="7D765277" w14:textId="37F5CDA9" w:rsidR="0076628D" w:rsidRPr="00C71430" w:rsidRDefault="0076628D" w:rsidP="0076628D">
            <w:pPr>
              <w:rPr>
                <w:rFonts w:ascii="Tahoma" w:hAnsi="Tahoma" w:cs="Tahoma"/>
              </w:rPr>
            </w:pPr>
            <w:r w:rsidRPr="00C71430">
              <w:rPr>
                <w:rFonts w:ascii="Tahoma" w:hAnsi="Tahoma" w:cs="Tahoma"/>
              </w:rPr>
              <w:t>Display maker</w:t>
            </w:r>
          </w:p>
        </w:tc>
      </w:tr>
      <w:tr w:rsidR="0076628D" w:rsidRPr="00C71430" w14:paraId="7833AB70" w14:textId="77777777" w:rsidTr="006B390F">
        <w:trPr>
          <w:gridAfter w:val="1"/>
          <w:wAfter w:w="12" w:type="dxa"/>
        </w:trPr>
        <w:tc>
          <w:tcPr>
            <w:tcW w:w="3823" w:type="dxa"/>
          </w:tcPr>
          <w:p w14:paraId="106B3903" w14:textId="77777777" w:rsidR="0076628D" w:rsidRPr="00C71430" w:rsidRDefault="0076628D" w:rsidP="0076628D">
            <w:pPr>
              <w:rPr>
                <w:rFonts w:ascii="Tahoma" w:hAnsi="Tahoma" w:cs="Tahoma"/>
              </w:rPr>
            </w:pPr>
            <w:r w:rsidRPr="00C71430">
              <w:rPr>
                <w:rFonts w:ascii="Tahoma" w:hAnsi="Tahoma" w:cs="Tahoma"/>
                <w:cs/>
              </w:rPr>
              <w:t xml:space="preserve">ผู้อนุมัติ </w:t>
            </w:r>
            <w:r w:rsidRPr="00C71430">
              <w:rPr>
                <w:rFonts w:ascii="Tahoma" w:hAnsi="Tahoma" w:cs="Tahoma"/>
              </w:rPr>
              <w:t>(Checker)</w:t>
            </w:r>
          </w:p>
        </w:tc>
        <w:tc>
          <w:tcPr>
            <w:tcW w:w="6514" w:type="dxa"/>
          </w:tcPr>
          <w:p w14:paraId="7C76E4C7" w14:textId="6BDF9D8A" w:rsidR="0076628D" w:rsidRPr="00C71430" w:rsidRDefault="0076628D" w:rsidP="0076628D">
            <w:pPr>
              <w:rPr>
                <w:rFonts w:ascii="Tahoma" w:hAnsi="Tahoma" w:cs="Tahoma"/>
              </w:rPr>
            </w:pPr>
            <w:r w:rsidRPr="00C71430">
              <w:rPr>
                <w:rFonts w:ascii="Tahoma" w:hAnsi="Tahoma" w:cs="Tahoma"/>
              </w:rPr>
              <w:t>Display checker</w:t>
            </w:r>
          </w:p>
        </w:tc>
      </w:tr>
      <w:tr w:rsidR="00DA0756" w:rsidRPr="00C71430" w14:paraId="321DF6FD" w14:textId="77777777" w:rsidTr="006B390F">
        <w:trPr>
          <w:gridAfter w:val="1"/>
          <w:wAfter w:w="12" w:type="dxa"/>
        </w:trPr>
        <w:tc>
          <w:tcPr>
            <w:tcW w:w="3823" w:type="dxa"/>
          </w:tcPr>
          <w:p w14:paraId="0DA2033B" w14:textId="1049C259" w:rsidR="00DA0756" w:rsidRPr="00C71430" w:rsidRDefault="00DA0756" w:rsidP="00DA0756">
            <w:pPr>
              <w:rPr>
                <w:rFonts w:ascii="Tahoma" w:hAnsi="Tahoma" w:cs="Tahoma"/>
                <w:color w:val="FF0000"/>
                <w:cs/>
              </w:rPr>
            </w:pPr>
            <w:r w:rsidRPr="00C71430">
              <w:rPr>
                <w:rFonts w:ascii="Tahoma" w:hAnsi="Tahoma" w:cs="Tahoma"/>
                <w:color w:val="FF0000"/>
                <w:cs/>
              </w:rPr>
              <w:t xml:space="preserve">รวม </w:t>
            </w:r>
            <w:r w:rsidRPr="00C71430">
              <w:rPr>
                <w:rFonts w:ascii="Tahoma" w:hAnsi="Tahoma" w:cs="Tahoma"/>
                <w:color w:val="FF0000"/>
              </w:rPr>
              <w:t>(Total)</w:t>
            </w:r>
          </w:p>
        </w:tc>
        <w:tc>
          <w:tcPr>
            <w:tcW w:w="6514" w:type="dxa"/>
          </w:tcPr>
          <w:p w14:paraId="1B62A343" w14:textId="78B1775E" w:rsidR="00DA0756" w:rsidRPr="00C71430" w:rsidRDefault="00DA0756" w:rsidP="00DA0756">
            <w:pPr>
              <w:rPr>
                <w:rFonts w:ascii="Tahoma" w:hAnsi="Tahoma" w:cs="Tahoma"/>
                <w:color w:val="FF0000"/>
              </w:rPr>
            </w:pPr>
            <w:r w:rsidRPr="00C71430">
              <w:rPr>
                <w:rStyle w:val="ts-alignment-element"/>
                <w:rFonts w:ascii="Tahoma" w:hAnsi="Tahoma" w:cs="Tahoma"/>
                <w:color w:val="FF0000"/>
                <w:lang w:val="en"/>
              </w:rPr>
              <w:t>Displays</w:t>
            </w:r>
            <w:r w:rsidRPr="00C71430">
              <w:rPr>
                <w:rFonts w:ascii="Tahoma" w:hAnsi="Tahoma" w:cs="Tahoma"/>
                <w:color w:val="FF0000"/>
                <w:lang w:val="en"/>
              </w:rPr>
              <w:t xml:space="preserve"> </w:t>
            </w:r>
            <w:r w:rsidRPr="00C71430">
              <w:rPr>
                <w:rStyle w:val="ts-alignment-element"/>
                <w:rFonts w:ascii="Tahoma" w:hAnsi="Tahoma" w:cs="Tahoma"/>
                <w:color w:val="FF0000"/>
                <w:lang w:val="en"/>
              </w:rPr>
              <w:t>the</w:t>
            </w:r>
            <w:r w:rsidRPr="00C71430">
              <w:rPr>
                <w:rFonts w:ascii="Tahoma" w:hAnsi="Tahoma" w:cs="Tahoma"/>
                <w:color w:val="FF0000"/>
                <w:lang w:val="en"/>
              </w:rPr>
              <w:t xml:space="preserve"> </w:t>
            </w:r>
            <w:r w:rsidRPr="00C71430">
              <w:rPr>
                <w:rStyle w:val="ts-alignment-element"/>
                <w:rFonts w:ascii="Tahoma" w:hAnsi="Tahoma" w:cs="Tahoma"/>
                <w:color w:val="FF0000"/>
                <w:lang w:val="en"/>
              </w:rPr>
              <w:t>total</w:t>
            </w:r>
            <w:r w:rsidRPr="00C71430">
              <w:rPr>
                <w:rFonts w:ascii="Tahoma" w:hAnsi="Tahoma" w:cs="Tahoma"/>
                <w:color w:val="FF0000"/>
                <w:lang w:val="en"/>
              </w:rPr>
              <w:t xml:space="preserve"> </w:t>
            </w:r>
            <w:r w:rsidRPr="00C71430">
              <w:rPr>
                <w:rStyle w:val="ts-alignment-element"/>
                <w:rFonts w:ascii="Tahoma" w:hAnsi="Tahoma" w:cs="Tahoma"/>
                <w:color w:val="FF0000"/>
                <w:lang w:val="en"/>
              </w:rPr>
              <w:t>amount</w:t>
            </w:r>
            <w:r w:rsidRPr="00C71430">
              <w:rPr>
                <w:rStyle w:val="ts-alignment-element"/>
                <w:rFonts w:ascii="Tahoma" w:hAnsi="Tahoma" w:cs="Tahoma"/>
                <w:color w:val="FF0000"/>
                <w:cs/>
                <w:lang w:val="en"/>
              </w:rPr>
              <w:t xml:space="preserve"> </w:t>
            </w:r>
            <w:r w:rsidRPr="00C71430">
              <w:rPr>
                <w:rStyle w:val="ts-alignment-element"/>
                <w:rFonts w:ascii="Tahoma" w:hAnsi="Tahoma" w:cs="Tahoma"/>
                <w:color w:val="FF0000"/>
              </w:rPr>
              <w:t xml:space="preserve">of each </w:t>
            </w:r>
            <w:r w:rsidRPr="00C71430">
              <w:rPr>
                <w:rStyle w:val="ts-alignment-element"/>
                <w:rFonts w:ascii="Tahoma" w:hAnsi="Tahoma" w:cs="Tahoma"/>
                <w:color w:val="FF0000"/>
                <w:lang w:val="en"/>
              </w:rPr>
              <w:t>account</w:t>
            </w:r>
            <w:r w:rsidRPr="00C71430">
              <w:rPr>
                <w:rFonts w:ascii="Tahoma" w:hAnsi="Tahoma" w:cs="Tahoma"/>
                <w:color w:val="FF0000"/>
                <w:lang w:val="en"/>
              </w:rPr>
              <w:t xml:space="preserve"> </w:t>
            </w:r>
            <w:r w:rsidRPr="00C71430">
              <w:rPr>
                <w:rStyle w:val="ts-alignment-element"/>
                <w:rFonts w:ascii="Tahoma" w:hAnsi="Tahoma" w:cs="Tahoma"/>
                <w:color w:val="FF0000"/>
                <w:lang w:val="en"/>
              </w:rPr>
              <w:t>number</w:t>
            </w:r>
          </w:p>
        </w:tc>
      </w:tr>
      <w:tr w:rsidR="00DA0756" w:rsidRPr="00C71430" w14:paraId="6D84AAC7" w14:textId="77777777" w:rsidTr="006B390F">
        <w:trPr>
          <w:gridAfter w:val="1"/>
          <w:wAfter w:w="12" w:type="dxa"/>
        </w:trPr>
        <w:tc>
          <w:tcPr>
            <w:tcW w:w="3823" w:type="dxa"/>
          </w:tcPr>
          <w:p w14:paraId="2BEE6190" w14:textId="4B3D4357" w:rsidR="00DA0756" w:rsidRPr="00C71430" w:rsidRDefault="00DA0756" w:rsidP="00DA0756">
            <w:pPr>
              <w:rPr>
                <w:rFonts w:ascii="Tahoma" w:hAnsi="Tahoma" w:cs="Tahoma"/>
                <w:color w:val="FF0000"/>
                <w:cs/>
              </w:rPr>
            </w:pPr>
            <w:r w:rsidRPr="00C71430">
              <w:rPr>
                <w:rFonts w:ascii="Tahoma" w:hAnsi="Tahoma" w:cs="Tahoma"/>
                <w:color w:val="FF0000"/>
                <w:cs/>
              </w:rPr>
              <w:t xml:space="preserve">รวมทั้งหมด </w:t>
            </w:r>
            <w:r w:rsidRPr="00C71430">
              <w:rPr>
                <w:rFonts w:ascii="Tahoma" w:hAnsi="Tahoma" w:cs="Tahoma"/>
                <w:color w:val="FF0000"/>
              </w:rPr>
              <w:t>(Grand total)</w:t>
            </w:r>
          </w:p>
        </w:tc>
        <w:tc>
          <w:tcPr>
            <w:tcW w:w="6514" w:type="dxa"/>
          </w:tcPr>
          <w:p w14:paraId="7321AA06" w14:textId="084D338E" w:rsidR="00DA0756" w:rsidRPr="00C71430" w:rsidRDefault="00DA0756" w:rsidP="00DA0756">
            <w:pPr>
              <w:rPr>
                <w:rFonts w:ascii="Tahoma" w:hAnsi="Tahoma" w:cs="Tahoma"/>
                <w:color w:val="FF0000"/>
              </w:rPr>
            </w:pPr>
            <w:r w:rsidRPr="00C71430">
              <w:rPr>
                <w:rStyle w:val="ts-alignment-element"/>
                <w:rFonts w:ascii="Tahoma" w:hAnsi="Tahoma" w:cs="Tahoma"/>
                <w:color w:val="FF0000"/>
                <w:lang w:val="en"/>
              </w:rPr>
              <w:t xml:space="preserve">Display grand total </w:t>
            </w:r>
            <w:r w:rsidRPr="00C71430">
              <w:rPr>
                <w:rStyle w:val="ts-alignment-element"/>
                <w:rFonts w:ascii="Tahoma" w:hAnsi="Tahoma" w:cs="Tahoma"/>
                <w:color w:val="FF0000"/>
              </w:rPr>
              <w:t>number of cheques and amount</w:t>
            </w:r>
          </w:p>
        </w:tc>
      </w:tr>
    </w:tbl>
    <w:p w14:paraId="535C78D9" w14:textId="77777777" w:rsidR="00CE11CE" w:rsidRPr="00C71430" w:rsidRDefault="00CE11CE" w:rsidP="00CE11CE">
      <w:pPr>
        <w:rPr>
          <w:rFonts w:ascii="Tahoma" w:hAnsi="Tahoma" w:cs="Tahoma"/>
        </w:rPr>
      </w:pPr>
    </w:p>
    <w:p w14:paraId="28E975C7" w14:textId="77777777" w:rsidR="00CE11CE" w:rsidRPr="00C71430" w:rsidRDefault="00CE11CE" w:rsidP="00CE11CE">
      <w:pPr>
        <w:rPr>
          <w:rFonts w:ascii="Tahoma" w:hAnsi="Tahoma" w:cs="Tahoma"/>
        </w:rPr>
      </w:pPr>
    </w:p>
    <w:p w14:paraId="0386CD2E" w14:textId="55A8E49F" w:rsidR="000B52E0" w:rsidRPr="00C71430" w:rsidRDefault="0076628D" w:rsidP="000B52E0">
      <w:pPr>
        <w:rPr>
          <w:rFonts w:ascii="Tahoma" w:hAnsi="Tahoma" w:cs="Tahoma"/>
        </w:rPr>
      </w:pPr>
      <w:r w:rsidRPr="00C71430">
        <w:rPr>
          <w:rFonts w:ascii="Tahoma" w:hAnsi="Tahoma" w:cs="Tahoma"/>
          <w:noProof/>
          <w:lang w:val="en-SG" w:eastAsia="en-SG" w:bidi="ar-SA"/>
        </w:rPr>
        <w:drawing>
          <wp:inline distT="0" distB="0" distL="0" distR="0" wp14:anchorId="313E34E4" wp14:editId="241723A9">
            <wp:extent cx="6390005" cy="5608955"/>
            <wp:effectExtent l="19050" t="19050" r="10795" b="10795"/>
            <wp:docPr id="507766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0005" cy="5608955"/>
                    </a:xfrm>
                    <a:prstGeom prst="rect">
                      <a:avLst/>
                    </a:prstGeom>
                    <a:noFill/>
                    <a:ln>
                      <a:solidFill>
                        <a:schemeClr val="bg2"/>
                      </a:solidFill>
                    </a:ln>
                  </pic:spPr>
                </pic:pic>
              </a:graphicData>
            </a:graphic>
          </wp:inline>
        </w:drawing>
      </w:r>
    </w:p>
    <w:p w14:paraId="7A393651" w14:textId="77777777" w:rsidR="00CE11CE" w:rsidRPr="00C71430" w:rsidRDefault="00CE11CE" w:rsidP="000B52E0">
      <w:pPr>
        <w:rPr>
          <w:rFonts w:ascii="Tahoma" w:hAnsi="Tahoma" w:cs="Tahoma"/>
        </w:rPr>
      </w:pPr>
    </w:p>
    <w:p w14:paraId="53DAF640" w14:textId="1B7D4544" w:rsidR="00ED1461" w:rsidRPr="00C71430" w:rsidRDefault="00ED1461" w:rsidP="00ED1461">
      <w:pPr>
        <w:pStyle w:val="Heading3"/>
        <w:rPr>
          <w:rFonts w:ascii="Tahoma" w:hAnsi="Tahoma" w:cs="Tahoma"/>
        </w:rPr>
      </w:pPr>
      <w:bookmarkStart w:id="422" w:name="_Toc145230753"/>
      <w:bookmarkStart w:id="423" w:name="_Toc145231156"/>
      <w:r w:rsidRPr="00C71430">
        <w:rPr>
          <w:rFonts w:ascii="Tahoma" w:hAnsi="Tahoma" w:cs="Tahoma"/>
        </w:rPr>
        <w:t>Additional Impacts</w:t>
      </w:r>
      <w:bookmarkEnd w:id="422"/>
      <w:bookmarkEnd w:id="423"/>
    </w:p>
    <w:p w14:paraId="5180FC7A" w14:textId="77777777" w:rsidR="00CE1FF8" w:rsidRPr="00C71430" w:rsidRDefault="00CE1FF8" w:rsidP="00CE1FF8">
      <w:pPr>
        <w:ind w:left="360"/>
        <w:rPr>
          <w:rFonts w:ascii="Tahoma" w:hAnsi="Tahoma" w:cs="Tahoma"/>
        </w:rPr>
      </w:pPr>
      <w:r w:rsidRPr="00C71430">
        <w:rPr>
          <w:rFonts w:ascii="Tahoma" w:hAnsi="Tahoma" w:cs="Tahoma"/>
        </w:rPr>
        <w:t>Not Applicable.</w:t>
      </w:r>
    </w:p>
    <w:p w14:paraId="3B457697" w14:textId="77777777" w:rsidR="00CE11CE" w:rsidRPr="00C71430" w:rsidRDefault="00CE11CE" w:rsidP="00CE1FF8">
      <w:pPr>
        <w:ind w:left="360"/>
        <w:rPr>
          <w:rFonts w:ascii="Tahoma" w:hAnsi="Tahoma" w:cs="Tahoma"/>
        </w:rPr>
      </w:pPr>
    </w:p>
    <w:p w14:paraId="15810557" w14:textId="77777777" w:rsidR="00CE11CE" w:rsidRPr="00C71430" w:rsidRDefault="00CE11CE" w:rsidP="00CE1FF8">
      <w:pPr>
        <w:ind w:left="360"/>
        <w:rPr>
          <w:rFonts w:ascii="Tahoma" w:hAnsi="Tahoma" w:cs="Tahoma"/>
        </w:rPr>
      </w:pPr>
    </w:p>
    <w:p w14:paraId="6236190D" w14:textId="77777777" w:rsidR="00CE11CE" w:rsidRPr="00C71430" w:rsidRDefault="00CE11CE" w:rsidP="00CE1FF8">
      <w:pPr>
        <w:ind w:left="360"/>
        <w:rPr>
          <w:rFonts w:ascii="Tahoma" w:hAnsi="Tahoma" w:cs="Tahoma"/>
        </w:rPr>
      </w:pPr>
    </w:p>
    <w:p w14:paraId="1177064B" w14:textId="77777777" w:rsidR="00CE11CE" w:rsidRPr="00C71430" w:rsidRDefault="00CE11CE" w:rsidP="00CE1FF8">
      <w:pPr>
        <w:ind w:left="360"/>
        <w:rPr>
          <w:rFonts w:ascii="Tahoma" w:hAnsi="Tahoma" w:cs="Tahoma"/>
        </w:rPr>
      </w:pPr>
    </w:p>
    <w:p w14:paraId="03ED4CFF" w14:textId="77777777" w:rsidR="00CE11CE" w:rsidRPr="00C71430" w:rsidRDefault="00CE11CE" w:rsidP="00CE1FF8">
      <w:pPr>
        <w:ind w:left="360"/>
        <w:rPr>
          <w:rFonts w:ascii="Tahoma" w:hAnsi="Tahoma" w:cs="Tahoma"/>
        </w:rPr>
      </w:pPr>
    </w:p>
    <w:p w14:paraId="08DC7CD9" w14:textId="77777777" w:rsidR="008B74FD" w:rsidRPr="00C71430" w:rsidRDefault="008B74FD" w:rsidP="00CE1FF8">
      <w:pPr>
        <w:ind w:left="360"/>
        <w:rPr>
          <w:rFonts w:ascii="Tahoma" w:hAnsi="Tahoma" w:cs="Tahoma"/>
        </w:rPr>
      </w:pPr>
    </w:p>
    <w:p w14:paraId="712EDFFD" w14:textId="77777777" w:rsidR="008B74FD" w:rsidRPr="00C71430" w:rsidRDefault="008B74FD" w:rsidP="00CE1FF8">
      <w:pPr>
        <w:ind w:left="360"/>
        <w:rPr>
          <w:rFonts w:ascii="Tahoma" w:hAnsi="Tahoma" w:cs="Tahoma"/>
        </w:rPr>
      </w:pPr>
    </w:p>
    <w:p w14:paraId="01A44EA8" w14:textId="77777777" w:rsidR="008B74FD" w:rsidRPr="00C71430" w:rsidRDefault="008B74FD" w:rsidP="00CE1FF8">
      <w:pPr>
        <w:ind w:left="360"/>
        <w:rPr>
          <w:rFonts w:ascii="Tahoma" w:hAnsi="Tahoma" w:cs="Tahoma"/>
        </w:rPr>
      </w:pPr>
    </w:p>
    <w:p w14:paraId="67C5CC3A" w14:textId="31B0FDDB" w:rsidR="00ED1461" w:rsidRPr="00C71430" w:rsidRDefault="000169B0" w:rsidP="00ED1461">
      <w:pPr>
        <w:pStyle w:val="Heading2"/>
        <w:rPr>
          <w:rFonts w:ascii="Tahoma" w:hAnsi="Tahoma" w:cs="Tahoma"/>
        </w:rPr>
      </w:pPr>
      <w:bookmarkStart w:id="424" w:name="_Toc145230754"/>
      <w:bookmarkStart w:id="425" w:name="_Toc145231157"/>
      <w:r w:rsidRPr="00C71430">
        <w:rPr>
          <w:rFonts w:ascii="Tahoma" w:hAnsi="Tahoma" w:cs="Tahoma"/>
        </w:rPr>
        <w:lastRenderedPageBreak/>
        <w:t xml:space="preserve">Overdraft / </w:t>
      </w:r>
      <w:r w:rsidR="00ED1461" w:rsidRPr="00C71430">
        <w:rPr>
          <w:rFonts w:ascii="Tahoma" w:hAnsi="Tahoma" w:cs="Tahoma"/>
        </w:rPr>
        <w:t xml:space="preserve">Accrued </w:t>
      </w:r>
      <w:r w:rsidRPr="00C71430">
        <w:rPr>
          <w:rFonts w:ascii="Tahoma" w:hAnsi="Tahoma" w:cs="Tahoma"/>
        </w:rPr>
        <w:t xml:space="preserve">/ Saving </w:t>
      </w:r>
      <w:r w:rsidR="00ED1461" w:rsidRPr="00C71430">
        <w:rPr>
          <w:rFonts w:ascii="Tahoma" w:hAnsi="Tahoma" w:cs="Tahoma"/>
        </w:rPr>
        <w:t>Interest</w:t>
      </w:r>
      <w:r w:rsidRPr="00C71430">
        <w:rPr>
          <w:rFonts w:ascii="Tahoma" w:hAnsi="Tahoma" w:cs="Tahoma"/>
        </w:rPr>
        <w:t xml:space="preserve"> Report</w:t>
      </w:r>
      <w:bookmarkEnd w:id="424"/>
      <w:bookmarkEnd w:id="425"/>
    </w:p>
    <w:p w14:paraId="4979EB44"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6390"/>
        <w:gridCol w:w="3663"/>
      </w:tblGrid>
      <w:tr w:rsidR="008928CB" w:rsidRPr="00C71430" w14:paraId="1D15A638" w14:textId="77777777" w:rsidTr="006B390F">
        <w:tc>
          <w:tcPr>
            <w:tcW w:w="5026" w:type="dxa"/>
          </w:tcPr>
          <w:p w14:paraId="5B048FD3" w14:textId="2D9D92F9" w:rsidR="008928CB" w:rsidRPr="00C71430" w:rsidRDefault="00EC5614" w:rsidP="006B390F">
            <w:pPr>
              <w:rPr>
                <w:rFonts w:ascii="Tahoma" w:hAnsi="Tahoma" w:cs="Tahoma"/>
              </w:rPr>
            </w:pPr>
            <w:r w:rsidRPr="00C71430">
              <w:rPr>
                <w:rFonts w:ascii="Tahoma" w:hAnsi="Tahoma" w:cs="Tahoma"/>
              </w:rPr>
              <w:t xml:space="preserve">DPS-80 </w:t>
            </w:r>
            <w:r w:rsidR="008928CB" w:rsidRPr="00C71430">
              <w:rPr>
                <w:rFonts w:ascii="Tahoma" w:hAnsi="Tahoma" w:cs="Tahoma"/>
                <w:cs/>
              </w:rPr>
              <w:t>สามารถสร้างรายงานดอกเบี้ยค้างรับ/ค้างจ่าย</w:t>
            </w:r>
            <w:r w:rsidR="008928CB" w:rsidRPr="00C71430">
              <w:rPr>
                <w:rFonts w:ascii="Tahoma" w:hAnsi="Tahoma" w:cs="Tahoma"/>
              </w:rPr>
              <w:t xml:space="preserve">, </w:t>
            </w:r>
            <w:r w:rsidR="008928CB" w:rsidRPr="00C71430">
              <w:rPr>
                <w:rFonts w:ascii="Tahoma" w:hAnsi="Tahoma" w:cs="Tahoma"/>
                <w:cs/>
              </w:rPr>
              <w:t>รายงานดอกเบี้ยรับ/ดอกเบี้ยจ่าย โดยสามารถเรียกรายงานของทุกบัญชีหรือแยกตามประเภทบัญชี</w:t>
            </w:r>
            <w:r w:rsidR="008928CB" w:rsidRPr="00C71430">
              <w:rPr>
                <w:rFonts w:ascii="Tahoma" w:hAnsi="Tahoma" w:cs="Tahoma"/>
              </w:rPr>
              <w:t xml:space="preserve">, </w:t>
            </w:r>
            <w:r w:rsidR="008928CB" w:rsidRPr="00C71430">
              <w:rPr>
                <w:rFonts w:ascii="Tahoma" w:hAnsi="Tahoma" w:cs="Tahoma"/>
                <w:cs/>
              </w:rPr>
              <w:t>สกุลเงิน</w:t>
            </w:r>
            <w:r w:rsidR="008928CB" w:rsidRPr="00C71430">
              <w:rPr>
                <w:rFonts w:ascii="Tahoma" w:hAnsi="Tahoma" w:cs="Tahoma"/>
              </w:rPr>
              <w:t xml:space="preserve">, </w:t>
            </w:r>
            <w:r w:rsidR="008928CB" w:rsidRPr="00C71430">
              <w:rPr>
                <w:rFonts w:ascii="Tahoma" w:hAnsi="Tahoma" w:cs="Tahoma"/>
                <w:cs/>
              </w:rPr>
              <w:t xml:space="preserve">สาขา ได้ ในรูปแบบ </w:t>
            </w:r>
            <w:r w:rsidR="008928CB" w:rsidRPr="00C71430">
              <w:rPr>
                <w:rFonts w:ascii="Tahoma" w:hAnsi="Tahoma" w:cs="Tahoma"/>
              </w:rPr>
              <w:t xml:space="preserve">Online </w:t>
            </w:r>
            <w:r w:rsidR="008928CB" w:rsidRPr="00C71430">
              <w:rPr>
                <w:rFonts w:ascii="Tahoma" w:hAnsi="Tahoma" w:cs="Tahoma"/>
                <w:cs/>
              </w:rPr>
              <w:t>โดยเลือกเงื่อนไขข้อมูลได้ตามที่ธนาคารกำหนด</w:t>
            </w:r>
          </w:p>
        </w:tc>
        <w:tc>
          <w:tcPr>
            <w:tcW w:w="5027" w:type="dxa"/>
          </w:tcPr>
          <w:p w14:paraId="590E851E" w14:textId="77777777" w:rsidR="008928CB" w:rsidRPr="00C71430" w:rsidRDefault="008928CB" w:rsidP="006B390F">
            <w:pPr>
              <w:rPr>
                <w:rFonts w:ascii="Tahoma" w:hAnsi="Tahoma" w:cs="Tahoma"/>
              </w:rPr>
            </w:pPr>
            <w:r w:rsidRPr="00C71430">
              <w:rPr>
                <w:rFonts w:ascii="Tahoma" w:hAnsi="Tahoma" w:cs="Tahoma"/>
              </w:rPr>
              <w:t>Able to generate accrued interest / accrued reports, interest income / interest reports, can retrieve reports of all accounts or classified by account type, currency, branch.  in near real-times</w:t>
            </w:r>
          </w:p>
        </w:tc>
      </w:tr>
    </w:tbl>
    <w:p w14:paraId="64466169" w14:textId="77777777" w:rsidR="008928CB" w:rsidRPr="00C71430" w:rsidRDefault="008928CB" w:rsidP="008928CB">
      <w:pPr>
        <w:rPr>
          <w:rFonts w:ascii="Tahoma" w:hAnsi="Tahoma" w:cs="Tahoma"/>
        </w:rPr>
      </w:pPr>
    </w:p>
    <w:p w14:paraId="2535BA3B" w14:textId="77777777" w:rsidR="00ED1461" w:rsidRPr="00C71430" w:rsidRDefault="00ED1461" w:rsidP="00ED1461">
      <w:pPr>
        <w:pStyle w:val="Heading3"/>
        <w:rPr>
          <w:rFonts w:ascii="Tahoma" w:hAnsi="Tahoma" w:cs="Tahoma"/>
        </w:rPr>
      </w:pPr>
      <w:bookmarkStart w:id="426" w:name="_Toc145230755"/>
      <w:bookmarkStart w:id="427" w:name="_Toc145231158"/>
      <w:r w:rsidRPr="00C71430">
        <w:rPr>
          <w:rFonts w:ascii="Tahoma" w:hAnsi="Tahoma" w:cs="Tahoma"/>
        </w:rPr>
        <w:t>Purpose</w:t>
      </w:r>
      <w:bookmarkEnd w:id="426"/>
      <w:bookmarkEnd w:id="427"/>
    </w:p>
    <w:p w14:paraId="1DBDB952" w14:textId="30A33553" w:rsidR="003F6140" w:rsidRPr="00C71430" w:rsidRDefault="003F6140" w:rsidP="003F6140">
      <w:pPr>
        <w:ind w:left="360"/>
        <w:rPr>
          <w:rFonts w:ascii="Tahoma" w:hAnsi="Tahoma" w:cs="Tahoma"/>
        </w:rPr>
      </w:pPr>
      <w:r w:rsidRPr="00C71430">
        <w:rPr>
          <w:rFonts w:ascii="Tahoma" w:hAnsi="Tahoma" w:cs="Tahoma"/>
        </w:rPr>
        <w:t>The purpose is to provide report for Overdraft interest, Accrued interest</w:t>
      </w:r>
      <w:r w:rsidR="00DA0756" w:rsidRPr="00C71430">
        <w:rPr>
          <w:rFonts w:ascii="Tahoma" w:hAnsi="Tahoma" w:cs="Tahoma"/>
        </w:rPr>
        <w:t xml:space="preserve">, </w:t>
      </w:r>
      <w:r w:rsidRPr="00C71430">
        <w:rPr>
          <w:rFonts w:ascii="Tahoma" w:hAnsi="Tahoma" w:cs="Tahoma"/>
        </w:rPr>
        <w:t>Saving interest</w:t>
      </w:r>
      <w:r w:rsidR="00DA0756" w:rsidRPr="00C71430">
        <w:rPr>
          <w:rFonts w:ascii="Tahoma" w:hAnsi="Tahoma" w:cs="Tahoma"/>
        </w:rPr>
        <w:t xml:space="preserve"> and </w:t>
      </w:r>
      <w:r w:rsidR="00DA0756" w:rsidRPr="00C71430">
        <w:rPr>
          <w:rFonts w:ascii="Tahoma" w:hAnsi="Tahoma" w:cs="Tahoma"/>
          <w:color w:val="FF0000"/>
        </w:rPr>
        <w:t>TD interest</w:t>
      </w:r>
      <w:r w:rsidRPr="00C71430">
        <w:rPr>
          <w:rFonts w:ascii="Tahoma" w:hAnsi="Tahoma" w:cs="Tahoma"/>
        </w:rPr>
        <w:t>.</w:t>
      </w:r>
    </w:p>
    <w:p w14:paraId="4DCA4252" w14:textId="77777777" w:rsidR="00D052A0" w:rsidRPr="00C71430" w:rsidRDefault="00D052A0" w:rsidP="00D052A0">
      <w:pPr>
        <w:rPr>
          <w:rFonts w:ascii="Tahoma" w:hAnsi="Tahoma" w:cs="Tahoma"/>
        </w:rPr>
      </w:pPr>
    </w:p>
    <w:p w14:paraId="19361D10" w14:textId="77777777" w:rsidR="00ED1461" w:rsidRPr="00C71430" w:rsidRDefault="00ED1461" w:rsidP="00ED1461">
      <w:pPr>
        <w:pStyle w:val="Heading3"/>
        <w:rPr>
          <w:rFonts w:ascii="Tahoma" w:hAnsi="Tahoma" w:cs="Tahoma"/>
        </w:rPr>
      </w:pPr>
      <w:bookmarkStart w:id="428" w:name="_Toc145230756"/>
      <w:bookmarkStart w:id="429" w:name="_Toc145231159"/>
      <w:r w:rsidRPr="00C71430">
        <w:rPr>
          <w:rFonts w:ascii="Tahoma" w:hAnsi="Tahoma" w:cs="Tahoma"/>
        </w:rPr>
        <w:t>Background</w:t>
      </w:r>
      <w:bookmarkEnd w:id="428"/>
      <w:bookmarkEnd w:id="429"/>
    </w:p>
    <w:p w14:paraId="5094E74D" w14:textId="4E9ECFCC" w:rsidR="000169B0" w:rsidRPr="00C71430" w:rsidRDefault="000169B0" w:rsidP="000374C1">
      <w:pPr>
        <w:pStyle w:val="ListParagraph"/>
        <w:numPr>
          <w:ilvl w:val="2"/>
          <w:numId w:val="26"/>
        </w:numPr>
        <w:ind w:left="1560" w:hanging="851"/>
        <w:jc w:val="both"/>
        <w:rPr>
          <w:rFonts w:ascii="Tahoma" w:hAnsi="Tahoma" w:cs="Tahoma"/>
          <w:lang w:bidi="ar-SA"/>
        </w:rPr>
      </w:pPr>
      <w:r w:rsidRPr="00C71430">
        <w:rPr>
          <w:rFonts w:ascii="Tahoma" w:hAnsi="Tahoma" w:cs="Tahoma"/>
        </w:rPr>
        <w:t>EXIM Current Business Practice (as-is)</w:t>
      </w:r>
    </w:p>
    <w:p w14:paraId="7B7A65D0" w14:textId="77777777" w:rsidR="000169B0" w:rsidRPr="00C71430" w:rsidRDefault="000169B0">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2D2A8B47" w14:textId="359DEEB1"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Online report</w:t>
      </w:r>
    </w:p>
    <w:p w14:paraId="21A0CB89" w14:textId="77777777" w:rsidR="000169B0" w:rsidRPr="00C71430" w:rsidRDefault="000169B0" w:rsidP="000169B0">
      <w:pPr>
        <w:rPr>
          <w:rFonts w:ascii="Tahoma" w:hAnsi="Tahoma" w:cs="Tahoma"/>
        </w:rPr>
      </w:pPr>
    </w:p>
    <w:p w14:paraId="30ACFAB2" w14:textId="02E6988C" w:rsidR="000169B0" w:rsidRPr="00C71430" w:rsidRDefault="000169B0" w:rsidP="000169B0">
      <w:pPr>
        <w:spacing w:after="240"/>
        <w:ind w:left="720"/>
        <w:rPr>
          <w:rFonts w:ascii="Tahoma" w:hAnsi="Tahoma" w:cs="Tahoma"/>
        </w:rPr>
      </w:pPr>
      <w:r w:rsidRPr="00C71430">
        <w:rPr>
          <w:rFonts w:ascii="Tahoma" w:hAnsi="Tahoma" w:cs="Tahoma"/>
        </w:rPr>
        <w:t>1</w:t>
      </w:r>
      <w:r w:rsidR="00645C56" w:rsidRPr="00C71430">
        <w:rPr>
          <w:rFonts w:ascii="Tahoma" w:hAnsi="Tahoma" w:cs="Tahoma"/>
        </w:rPr>
        <w:t>6</w:t>
      </w:r>
      <w:r w:rsidRPr="00C71430">
        <w:rPr>
          <w:rFonts w:ascii="Tahoma" w:hAnsi="Tahoma" w:cs="Tahoma"/>
        </w:rPr>
        <w:t>.2.2 CBS9 Current Functionality</w:t>
      </w:r>
    </w:p>
    <w:p w14:paraId="125AB3D9" w14:textId="56F0193F" w:rsidR="00645C56" w:rsidRPr="00C71430" w:rsidRDefault="00645C56">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529EBF8E" w14:textId="77777777" w:rsidR="00D052A0" w:rsidRPr="00C71430" w:rsidRDefault="00D052A0" w:rsidP="00D052A0">
      <w:pPr>
        <w:rPr>
          <w:rFonts w:ascii="Tahoma" w:hAnsi="Tahoma" w:cs="Tahoma"/>
          <w:lang w:val="en"/>
        </w:rPr>
      </w:pPr>
    </w:p>
    <w:p w14:paraId="4C05A80F" w14:textId="77777777" w:rsidR="00ED1461" w:rsidRPr="00C71430" w:rsidRDefault="00ED1461" w:rsidP="00ED1461">
      <w:pPr>
        <w:pStyle w:val="Heading3"/>
        <w:rPr>
          <w:rFonts w:ascii="Tahoma" w:hAnsi="Tahoma" w:cs="Tahoma"/>
        </w:rPr>
      </w:pPr>
      <w:bookmarkStart w:id="430" w:name="_Toc145230757"/>
      <w:bookmarkStart w:id="431" w:name="_Toc145231160"/>
      <w:r w:rsidRPr="00C71430">
        <w:rPr>
          <w:rFonts w:ascii="Tahoma" w:hAnsi="Tahoma" w:cs="Tahoma"/>
        </w:rPr>
        <w:t>Supported Sample Transaction and Case from Customer</w:t>
      </w:r>
      <w:bookmarkEnd w:id="430"/>
      <w:bookmarkEnd w:id="431"/>
    </w:p>
    <w:p w14:paraId="68708A4A" w14:textId="77777777" w:rsidR="00645C56" w:rsidRPr="00C71430" w:rsidRDefault="00645C56" w:rsidP="00645C56">
      <w:pPr>
        <w:rPr>
          <w:rFonts w:ascii="Tahoma" w:hAnsi="Tahoma" w:cs="Tahoma"/>
        </w:rPr>
      </w:pPr>
    </w:p>
    <w:p w14:paraId="11B855E1" w14:textId="68572DD8" w:rsidR="000B52E0" w:rsidRPr="00C71430" w:rsidRDefault="003F6140" w:rsidP="000B52E0">
      <w:pPr>
        <w:rPr>
          <w:rFonts w:ascii="Tahoma" w:hAnsi="Tahoma" w:cs="Tahoma"/>
        </w:rPr>
      </w:pPr>
      <w:r w:rsidRPr="00C71430">
        <w:rPr>
          <w:rFonts w:ascii="Tahoma" w:hAnsi="Tahoma" w:cs="Tahoma"/>
          <w:noProof/>
          <w:lang w:val="en-SG" w:eastAsia="en-SG" w:bidi="ar-SA"/>
        </w:rPr>
        <w:drawing>
          <wp:inline distT="0" distB="0" distL="0" distR="0" wp14:anchorId="73869BF2" wp14:editId="4C992310">
            <wp:extent cx="6390005" cy="2710180"/>
            <wp:effectExtent l="19050" t="19050" r="10795" b="13970"/>
            <wp:docPr id="395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286" name=""/>
                    <pic:cNvPicPr/>
                  </pic:nvPicPr>
                  <pic:blipFill>
                    <a:blip r:embed="rId95"/>
                    <a:stretch>
                      <a:fillRect/>
                    </a:stretch>
                  </pic:blipFill>
                  <pic:spPr>
                    <a:xfrm>
                      <a:off x="0" y="0"/>
                      <a:ext cx="6390005" cy="2710180"/>
                    </a:xfrm>
                    <a:prstGeom prst="rect">
                      <a:avLst/>
                    </a:prstGeom>
                    <a:ln>
                      <a:solidFill>
                        <a:schemeClr val="bg1">
                          <a:lumMod val="85000"/>
                        </a:schemeClr>
                      </a:solidFill>
                    </a:ln>
                  </pic:spPr>
                </pic:pic>
              </a:graphicData>
            </a:graphic>
          </wp:inline>
        </w:drawing>
      </w:r>
    </w:p>
    <w:p w14:paraId="5A9A6892" w14:textId="77777777" w:rsidR="00A94E8F" w:rsidRPr="00C71430" w:rsidRDefault="00A94E8F" w:rsidP="000B52E0">
      <w:pPr>
        <w:rPr>
          <w:rFonts w:ascii="Tahoma" w:hAnsi="Tahoma" w:cs="Tahoma"/>
        </w:rPr>
      </w:pPr>
    </w:p>
    <w:p w14:paraId="579CCCB8" w14:textId="50D46BE5" w:rsidR="00A94E8F" w:rsidRPr="00C71430" w:rsidRDefault="00A94E8F" w:rsidP="000B52E0">
      <w:pPr>
        <w:rPr>
          <w:rFonts w:ascii="Tahoma" w:hAnsi="Tahoma" w:cs="Tahoma"/>
        </w:rPr>
      </w:pPr>
      <w:r w:rsidRPr="00C71430">
        <w:rPr>
          <w:rFonts w:ascii="Tahoma" w:hAnsi="Tahoma" w:cs="Tahoma"/>
          <w:noProof/>
          <w:lang w:val="en-SG" w:eastAsia="en-SG" w:bidi="ar-SA"/>
        </w:rPr>
        <w:lastRenderedPageBreak/>
        <w:drawing>
          <wp:inline distT="0" distB="0" distL="0" distR="0" wp14:anchorId="003C2310" wp14:editId="453744EA">
            <wp:extent cx="6390005" cy="6496050"/>
            <wp:effectExtent l="19050" t="19050" r="10795" b="19050"/>
            <wp:docPr id="4760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5765" name=""/>
                    <pic:cNvPicPr/>
                  </pic:nvPicPr>
                  <pic:blipFill>
                    <a:blip r:embed="rId96"/>
                    <a:stretch>
                      <a:fillRect/>
                    </a:stretch>
                  </pic:blipFill>
                  <pic:spPr>
                    <a:xfrm>
                      <a:off x="0" y="0"/>
                      <a:ext cx="6390005" cy="6496050"/>
                    </a:xfrm>
                    <a:prstGeom prst="rect">
                      <a:avLst/>
                    </a:prstGeom>
                    <a:ln>
                      <a:solidFill>
                        <a:schemeClr val="bg2"/>
                      </a:solidFill>
                    </a:ln>
                  </pic:spPr>
                </pic:pic>
              </a:graphicData>
            </a:graphic>
          </wp:inline>
        </w:drawing>
      </w:r>
    </w:p>
    <w:p w14:paraId="06984E41" w14:textId="77777777" w:rsidR="003F6140" w:rsidRPr="00C71430" w:rsidRDefault="003F6140" w:rsidP="000B52E0">
      <w:pPr>
        <w:rPr>
          <w:rFonts w:ascii="Tahoma" w:hAnsi="Tahoma" w:cs="Tahoma"/>
        </w:rPr>
      </w:pPr>
    </w:p>
    <w:p w14:paraId="09F3F69C" w14:textId="016B8EA6" w:rsidR="003F6140" w:rsidRPr="00C71430" w:rsidRDefault="00CC254D" w:rsidP="000B52E0">
      <w:pPr>
        <w:rPr>
          <w:rFonts w:ascii="Tahoma" w:hAnsi="Tahoma" w:cs="Tahoma"/>
        </w:rPr>
      </w:pPr>
      <w:r w:rsidRPr="00C71430">
        <w:rPr>
          <w:rFonts w:ascii="Tahoma" w:hAnsi="Tahoma" w:cs="Tahoma"/>
          <w:noProof/>
          <w:lang w:val="en-SG" w:eastAsia="en-SG" w:bidi="ar-SA"/>
        </w:rPr>
        <w:lastRenderedPageBreak/>
        <w:drawing>
          <wp:inline distT="0" distB="0" distL="0" distR="0" wp14:anchorId="164C3313" wp14:editId="298339AD">
            <wp:extent cx="6390005" cy="7292340"/>
            <wp:effectExtent l="0" t="0" r="0" b="3810"/>
            <wp:docPr id="375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697" name=""/>
                    <pic:cNvPicPr/>
                  </pic:nvPicPr>
                  <pic:blipFill>
                    <a:blip r:embed="rId97"/>
                    <a:stretch>
                      <a:fillRect/>
                    </a:stretch>
                  </pic:blipFill>
                  <pic:spPr>
                    <a:xfrm>
                      <a:off x="0" y="0"/>
                      <a:ext cx="6390005" cy="7292340"/>
                    </a:xfrm>
                    <a:prstGeom prst="rect">
                      <a:avLst/>
                    </a:prstGeom>
                  </pic:spPr>
                </pic:pic>
              </a:graphicData>
            </a:graphic>
          </wp:inline>
        </w:drawing>
      </w:r>
    </w:p>
    <w:p w14:paraId="060E908F" w14:textId="77777777" w:rsidR="003F6140" w:rsidRPr="00C71430" w:rsidRDefault="003F6140" w:rsidP="000B52E0">
      <w:pPr>
        <w:rPr>
          <w:rFonts w:ascii="Tahoma" w:hAnsi="Tahoma" w:cs="Tahoma"/>
        </w:rPr>
      </w:pPr>
    </w:p>
    <w:p w14:paraId="3AE0807D" w14:textId="77777777" w:rsidR="00A94E8F" w:rsidRPr="00C71430" w:rsidRDefault="00A94E8F" w:rsidP="000B52E0">
      <w:pPr>
        <w:rPr>
          <w:rFonts w:ascii="Tahoma" w:hAnsi="Tahoma" w:cs="Tahoma"/>
        </w:rPr>
      </w:pPr>
    </w:p>
    <w:p w14:paraId="30C31465" w14:textId="7A9499C9" w:rsidR="00A94E8F" w:rsidRPr="00C71430" w:rsidRDefault="00A94E8F" w:rsidP="000B52E0">
      <w:pPr>
        <w:rPr>
          <w:rFonts w:ascii="Tahoma" w:hAnsi="Tahoma" w:cs="Tahoma"/>
        </w:rPr>
      </w:pPr>
      <w:r w:rsidRPr="00C71430">
        <w:rPr>
          <w:rFonts w:ascii="Tahoma" w:hAnsi="Tahoma" w:cs="Tahoma"/>
          <w:noProof/>
          <w:lang w:val="en-SG" w:eastAsia="en-SG" w:bidi="ar-SA"/>
        </w:rPr>
        <w:lastRenderedPageBreak/>
        <w:drawing>
          <wp:inline distT="0" distB="0" distL="0" distR="0" wp14:anchorId="31DCB6D8" wp14:editId="5B1542F4">
            <wp:extent cx="6232592" cy="2007956"/>
            <wp:effectExtent l="19050" t="19050" r="15875" b="11430"/>
            <wp:docPr id="201359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9514" name=""/>
                    <pic:cNvPicPr/>
                  </pic:nvPicPr>
                  <pic:blipFill>
                    <a:blip r:embed="rId98"/>
                    <a:stretch>
                      <a:fillRect/>
                    </a:stretch>
                  </pic:blipFill>
                  <pic:spPr>
                    <a:xfrm>
                      <a:off x="0" y="0"/>
                      <a:ext cx="6245368" cy="2012072"/>
                    </a:xfrm>
                    <a:prstGeom prst="rect">
                      <a:avLst/>
                    </a:prstGeom>
                    <a:ln>
                      <a:solidFill>
                        <a:schemeClr val="bg2"/>
                      </a:solidFill>
                    </a:ln>
                  </pic:spPr>
                </pic:pic>
              </a:graphicData>
            </a:graphic>
          </wp:inline>
        </w:drawing>
      </w:r>
    </w:p>
    <w:p w14:paraId="62181F04" w14:textId="77777777" w:rsidR="00A94E8F" w:rsidRPr="00C71430" w:rsidRDefault="00A94E8F" w:rsidP="000B52E0">
      <w:pPr>
        <w:rPr>
          <w:rFonts w:ascii="Tahoma" w:hAnsi="Tahoma" w:cs="Tahoma"/>
        </w:rPr>
      </w:pPr>
    </w:p>
    <w:p w14:paraId="66F0BE1A" w14:textId="77777777" w:rsidR="00A94E8F" w:rsidRPr="00C71430" w:rsidRDefault="00A94E8F" w:rsidP="000B52E0">
      <w:pPr>
        <w:rPr>
          <w:rFonts w:ascii="Tahoma" w:hAnsi="Tahoma" w:cs="Tahoma"/>
        </w:rPr>
      </w:pPr>
    </w:p>
    <w:p w14:paraId="64E030F5" w14:textId="60BFA56A" w:rsidR="003F6140" w:rsidRPr="00C71430" w:rsidRDefault="00CC254D" w:rsidP="000B52E0">
      <w:pPr>
        <w:rPr>
          <w:rFonts w:ascii="Tahoma" w:hAnsi="Tahoma" w:cs="Tahoma"/>
        </w:rPr>
      </w:pPr>
      <w:r w:rsidRPr="00C71430">
        <w:rPr>
          <w:rFonts w:ascii="Tahoma" w:hAnsi="Tahoma" w:cs="Tahoma"/>
          <w:noProof/>
          <w:lang w:val="en-SG" w:eastAsia="en-SG" w:bidi="ar-SA"/>
        </w:rPr>
        <w:drawing>
          <wp:inline distT="0" distB="0" distL="0" distR="0" wp14:anchorId="3339B7FD" wp14:editId="48542EA4">
            <wp:extent cx="6140766" cy="4400776"/>
            <wp:effectExtent l="0" t="0" r="0" b="0"/>
            <wp:docPr id="16056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7708" name=""/>
                    <pic:cNvPicPr/>
                  </pic:nvPicPr>
                  <pic:blipFill>
                    <a:blip r:embed="rId99"/>
                    <a:stretch>
                      <a:fillRect/>
                    </a:stretch>
                  </pic:blipFill>
                  <pic:spPr>
                    <a:xfrm>
                      <a:off x="0" y="0"/>
                      <a:ext cx="6140766" cy="4400776"/>
                    </a:xfrm>
                    <a:prstGeom prst="rect">
                      <a:avLst/>
                    </a:prstGeom>
                  </pic:spPr>
                </pic:pic>
              </a:graphicData>
            </a:graphic>
          </wp:inline>
        </w:drawing>
      </w:r>
    </w:p>
    <w:p w14:paraId="7801127C" w14:textId="77777777" w:rsidR="00A94E8F" w:rsidRPr="00C71430" w:rsidRDefault="00A94E8F" w:rsidP="000B52E0">
      <w:pPr>
        <w:rPr>
          <w:rFonts w:ascii="Tahoma" w:hAnsi="Tahoma" w:cs="Tahoma"/>
        </w:rPr>
      </w:pPr>
    </w:p>
    <w:p w14:paraId="100D189A" w14:textId="77777777" w:rsidR="00ED1461" w:rsidRPr="00C71430" w:rsidRDefault="00ED1461" w:rsidP="00ED1461">
      <w:pPr>
        <w:pStyle w:val="Heading3"/>
        <w:rPr>
          <w:rFonts w:ascii="Tahoma" w:hAnsi="Tahoma" w:cs="Tahoma"/>
        </w:rPr>
      </w:pPr>
      <w:bookmarkStart w:id="432" w:name="_Toc145230758"/>
      <w:bookmarkStart w:id="433" w:name="_Toc145231161"/>
      <w:r w:rsidRPr="00C71430">
        <w:rPr>
          <w:rFonts w:ascii="Tahoma" w:hAnsi="Tahoma" w:cs="Tahoma"/>
        </w:rPr>
        <w:t>Menu Modification</w:t>
      </w:r>
      <w:bookmarkEnd w:id="432"/>
      <w:bookmarkEnd w:id="433"/>
    </w:p>
    <w:p w14:paraId="22EF9FE7" w14:textId="3EB6307D" w:rsidR="000169B0" w:rsidRPr="00C71430" w:rsidRDefault="000169B0" w:rsidP="000169B0">
      <w:pPr>
        <w:ind w:left="360"/>
        <w:rPr>
          <w:rFonts w:ascii="Tahoma" w:hAnsi="Tahoma" w:cs="Tahoma"/>
        </w:rPr>
      </w:pPr>
      <w:r w:rsidRPr="00C71430">
        <w:rPr>
          <w:rFonts w:ascii="Tahoma" w:hAnsi="Tahoma" w:cs="Tahoma"/>
        </w:rPr>
        <w:t>Not Applicable.</w:t>
      </w:r>
    </w:p>
    <w:p w14:paraId="46517574" w14:textId="77777777" w:rsidR="000169B0" w:rsidRPr="00C71430" w:rsidRDefault="000169B0" w:rsidP="000169B0">
      <w:pPr>
        <w:ind w:left="360"/>
        <w:rPr>
          <w:rFonts w:ascii="Tahoma" w:hAnsi="Tahoma" w:cs="Tahoma"/>
        </w:rPr>
      </w:pPr>
    </w:p>
    <w:p w14:paraId="6175748E" w14:textId="77777777" w:rsidR="00ED1461" w:rsidRPr="00C71430" w:rsidRDefault="00ED1461" w:rsidP="00ED1461">
      <w:pPr>
        <w:pStyle w:val="Heading3"/>
        <w:rPr>
          <w:rFonts w:ascii="Tahoma" w:hAnsi="Tahoma" w:cs="Tahoma"/>
        </w:rPr>
      </w:pPr>
      <w:bookmarkStart w:id="434" w:name="_Toc145230759"/>
      <w:bookmarkStart w:id="435" w:name="_Toc145231162"/>
      <w:r w:rsidRPr="00C71430">
        <w:rPr>
          <w:rFonts w:ascii="Tahoma" w:hAnsi="Tahoma" w:cs="Tahoma"/>
        </w:rPr>
        <w:t>Screen Layout and Data Sheet</w:t>
      </w:r>
      <w:bookmarkEnd w:id="434"/>
      <w:bookmarkEnd w:id="435"/>
    </w:p>
    <w:p w14:paraId="58A4C1E7" w14:textId="77777777" w:rsidR="000169B0" w:rsidRPr="00C71430" w:rsidRDefault="000169B0" w:rsidP="000169B0">
      <w:pPr>
        <w:ind w:left="360"/>
        <w:rPr>
          <w:rFonts w:ascii="Tahoma" w:hAnsi="Tahoma" w:cs="Tahoma"/>
        </w:rPr>
      </w:pPr>
      <w:r w:rsidRPr="00C71430">
        <w:rPr>
          <w:rFonts w:ascii="Tahoma" w:hAnsi="Tahoma" w:cs="Tahoma"/>
        </w:rPr>
        <w:t>Not Applicable.</w:t>
      </w:r>
    </w:p>
    <w:p w14:paraId="720556A8" w14:textId="77777777" w:rsidR="00ED1461" w:rsidRPr="00C71430" w:rsidRDefault="00ED1461" w:rsidP="00ED1461">
      <w:pPr>
        <w:pStyle w:val="Heading3"/>
        <w:rPr>
          <w:rFonts w:ascii="Tahoma" w:hAnsi="Tahoma" w:cs="Tahoma"/>
        </w:rPr>
      </w:pPr>
      <w:bookmarkStart w:id="436" w:name="_Toc145230760"/>
      <w:bookmarkStart w:id="437" w:name="_Toc145231163"/>
      <w:r w:rsidRPr="00C71430">
        <w:rPr>
          <w:rFonts w:ascii="Tahoma" w:hAnsi="Tahoma" w:cs="Tahoma"/>
        </w:rPr>
        <w:lastRenderedPageBreak/>
        <w:t>Business Rule / Business Logic</w:t>
      </w:r>
      <w:bookmarkEnd w:id="436"/>
      <w:bookmarkEnd w:id="437"/>
    </w:p>
    <w:p w14:paraId="1606CB93" w14:textId="295CD1E0" w:rsidR="000169B0" w:rsidRPr="00C71430" w:rsidRDefault="000169B0">
      <w:pPr>
        <w:pStyle w:val="ListParagraph"/>
        <w:numPr>
          <w:ilvl w:val="0"/>
          <w:numId w:val="13"/>
        </w:numPr>
        <w:shd w:val="clear" w:color="auto" w:fill="FDFDFD"/>
        <w:ind w:left="1418" w:hanging="284"/>
        <w:rPr>
          <w:rFonts w:ascii="Tahoma" w:hAnsi="Tahoma" w:cs="Tahoma"/>
        </w:rPr>
      </w:pPr>
      <w:r w:rsidRPr="00C71430">
        <w:rPr>
          <w:rFonts w:ascii="Tahoma" w:hAnsi="Tahoma" w:cs="Tahoma"/>
        </w:rPr>
        <w:t>Overdraft interest wi</w:t>
      </w:r>
      <w:r w:rsidR="00007870" w:rsidRPr="00C71430">
        <w:rPr>
          <w:rFonts w:ascii="Tahoma" w:hAnsi="Tahoma" w:cs="Tahoma"/>
        </w:rPr>
        <w:t>ll</w:t>
      </w:r>
      <w:r w:rsidRPr="00C71430">
        <w:rPr>
          <w:rFonts w:ascii="Tahoma" w:hAnsi="Tahoma" w:cs="Tahoma"/>
        </w:rPr>
        <w:t xml:space="preserve"> debit to account on last working day of the month.</w:t>
      </w:r>
    </w:p>
    <w:p w14:paraId="3DCC7DFD" w14:textId="5820B432" w:rsidR="00007870" w:rsidRPr="00C71430" w:rsidRDefault="00007870">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Accrued interest will </w:t>
      </w:r>
      <w:r w:rsidR="007752D9" w:rsidRPr="00C71430">
        <w:rPr>
          <w:rFonts w:ascii="Tahoma" w:hAnsi="Tahoma" w:cs="Tahoma"/>
        </w:rPr>
        <w:t xml:space="preserve">calculate accumulated </w:t>
      </w:r>
      <w:r w:rsidRPr="00C71430">
        <w:rPr>
          <w:rFonts w:ascii="Tahoma" w:hAnsi="Tahoma" w:cs="Tahoma"/>
        </w:rPr>
        <w:t>daily</w:t>
      </w:r>
      <w:r w:rsidR="007752D9" w:rsidRPr="00C71430">
        <w:rPr>
          <w:rFonts w:ascii="Tahoma" w:hAnsi="Tahoma" w:cs="Tahoma"/>
        </w:rPr>
        <w:t>.</w:t>
      </w:r>
    </w:p>
    <w:p w14:paraId="22879230" w14:textId="016763C4" w:rsidR="000169B0" w:rsidRPr="00C71430" w:rsidRDefault="000169B0">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Saving interest </w:t>
      </w:r>
      <w:r w:rsidR="00007870" w:rsidRPr="00C71430">
        <w:rPr>
          <w:rFonts w:ascii="Tahoma" w:hAnsi="Tahoma" w:cs="Tahoma"/>
        </w:rPr>
        <w:t>will credit to account on last working day of June and December or when closing account.</w:t>
      </w:r>
    </w:p>
    <w:p w14:paraId="6CA66DA4" w14:textId="6DAA381A" w:rsidR="00DA0756" w:rsidRPr="00C71430" w:rsidRDefault="00DA0756">
      <w:pPr>
        <w:pStyle w:val="ListParagraph"/>
        <w:numPr>
          <w:ilvl w:val="0"/>
          <w:numId w:val="13"/>
        </w:numPr>
        <w:shd w:val="clear" w:color="auto" w:fill="FDFDFD"/>
        <w:ind w:left="1418" w:hanging="284"/>
        <w:rPr>
          <w:rFonts w:ascii="Tahoma" w:hAnsi="Tahoma" w:cs="Tahoma"/>
        </w:rPr>
      </w:pPr>
      <w:r w:rsidRPr="00C71430">
        <w:rPr>
          <w:rFonts w:ascii="Tahoma" w:hAnsi="Tahoma" w:cs="Tahoma"/>
          <w:color w:val="FF0000"/>
        </w:rPr>
        <w:t>TD interest will process on maturity date.</w:t>
      </w:r>
    </w:p>
    <w:p w14:paraId="25108CBE" w14:textId="7A59E663" w:rsidR="00DF300B" w:rsidRPr="00C71430" w:rsidRDefault="00DF300B">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r w:rsidR="009D730F" w:rsidRPr="00C71430">
        <w:rPr>
          <w:rFonts w:ascii="Tahoma" w:hAnsi="Tahoma" w:cs="Tahoma"/>
        </w:rPr>
        <w:t>.</w:t>
      </w:r>
    </w:p>
    <w:p w14:paraId="491CA7F8" w14:textId="639C32E8" w:rsidR="00DF300B" w:rsidRPr="00C71430" w:rsidRDefault="00DF300B">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r w:rsidR="009D730F" w:rsidRPr="00C71430">
        <w:rPr>
          <w:rFonts w:ascii="Tahoma" w:hAnsi="Tahoma" w:cs="Tahoma"/>
        </w:rPr>
        <w:t>.</w:t>
      </w:r>
    </w:p>
    <w:p w14:paraId="329997EF" w14:textId="77777777" w:rsidR="000169B0" w:rsidRPr="00C71430" w:rsidRDefault="000169B0" w:rsidP="000169B0">
      <w:pPr>
        <w:rPr>
          <w:rFonts w:ascii="Tahoma" w:hAnsi="Tahoma" w:cs="Tahoma"/>
          <w:lang w:val="en"/>
        </w:rPr>
      </w:pPr>
    </w:p>
    <w:p w14:paraId="51DA5A86" w14:textId="77777777" w:rsidR="00ED1461" w:rsidRPr="00C71430" w:rsidRDefault="00ED1461" w:rsidP="00ED1461">
      <w:pPr>
        <w:pStyle w:val="Heading3"/>
        <w:rPr>
          <w:rFonts w:ascii="Tahoma" w:hAnsi="Tahoma" w:cs="Tahoma"/>
        </w:rPr>
      </w:pPr>
      <w:bookmarkStart w:id="438" w:name="_Toc145230761"/>
      <w:bookmarkStart w:id="439" w:name="_Toc145231164"/>
      <w:r w:rsidRPr="00C71430">
        <w:rPr>
          <w:rFonts w:ascii="Tahoma" w:hAnsi="Tahoma" w:cs="Tahoma"/>
        </w:rPr>
        <w:t>To-be Process</w:t>
      </w:r>
      <w:bookmarkEnd w:id="438"/>
      <w:bookmarkEnd w:id="439"/>
    </w:p>
    <w:p w14:paraId="21A2A1F5" w14:textId="6DAEED86" w:rsidR="007752D9" w:rsidRPr="00C71430" w:rsidRDefault="007752D9" w:rsidP="007752D9">
      <w:pPr>
        <w:ind w:left="360"/>
        <w:rPr>
          <w:rFonts w:ascii="Tahoma" w:hAnsi="Tahoma" w:cs="Tahoma"/>
        </w:rPr>
      </w:pPr>
      <w:r w:rsidRPr="00C71430">
        <w:rPr>
          <w:rFonts w:ascii="Tahoma" w:hAnsi="Tahoma" w:cs="Tahoma"/>
        </w:rPr>
        <w:t xml:space="preserve">The system retrieves the Overdraft / Accrued / Saving </w:t>
      </w:r>
      <w:r w:rsidR="00DA0756" w:rsidRPr="00C71430">
        <w:rPr>
          <w:rFonts w:ascii="Tahoma" w:hAnsi="Tahoma" w:cs="Tahoma"/>
        </w:rPr>
        <w:t xml:space="preserve">/ </w:t>
      </w:r>
      <w:r w:rsidR="00DA0756" w:rsidRPr="00C71430">
        <w:rPr>
          <w:rFonts w:ascii="Tahoma" w:hAnsi="Tahoma" w:cs="Tahoma"/>
          <w:color w:val="FF0000"/>
        </w:rPr>
        <w:t>TD</w:t>
      </w:r>
      <w:r w:rsidR="00DA0756" w:rsidRPr="00C71430">
        <w:rPr>
          <w:rFonts w:ascii="Tahoma" w:hAnsi="Tahoma" w:cs="Tahoma"/>
        </w:rPr>
        <w:t xml:space="preserve"> </w:t>
      </w:r>
      <w:r w:rsidRPr="00C71430">
        <w:rPr>
          <w:rFonts w:ascii="Tahoma" w:hAnsi="Tahoma" w:cs="Tahoma"/>
        </w:rPr>
        <w:t>interest transaction which can be separated by client branch.</w:t>
      </w:r>
    </w:p>
    <w:p w14:paraId="772BFDF5" w14:textId="77777777" w:rsidR="007752D9" w:rsidRPr="00C71430" w:rsidRDefault="007752D9" w:rsidP="007752D9">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7752D9" w:rsidRPr="00C71430" w14:paraId="62B595A6" w14:textId="77777777" w:rsidTr="006B390F">
        <w:trPr>
          <w:jc w:val="center"/>
        </w:trPr>
        <w:tc>
          <w:tcPr>
            <w:tcW w:w="3103" w:type="dxa"/>
            <w:shd w:val="clear" w:color="auto" w:fill="CCECFF"/>
          </w:tcPr>
          <w:p w14:paraId="6DBA848E" w14:textId="77777777" w:rsidR="007752D9" w:rsidRPr="00C71430" w:rsidRDefault="007752D9" w:rsidP="006B390F">
            <w:pPr>
              <w:rPr>
                <w:rFonts w:ascii="Tahoma" w:hAnsi="Tahoma" w:cs="Tahoma"/>
              </w:rPr>
            </w:pPr>
            <w:r w:rsidRPr="00C71430">
              <w:rPr>
                <w:rFonts w:ascii="Tahoma" w:hAnsi="Tahoma" w:cs="Tahoma"/>
              </w:rPr>
              <w:t>Paper size</w:t>
            </w:r>
          </w:p>
        </w:tc>
        <w:tc>
          <w:tcPr>
            <w:tcW w:w="6230" w:type="dxa"/>
          </w:tcPr>
          <w:p w14:paraId="277C32CC" w14:textId="77777777" w:rsidR="007752D9" w:rsidRPr="00C71430" w:rsidRDefault="007752D9" w:rsidP="006B390F">
            <w:pPr>
              <w:rPr>
                <w:rFonts w:ascii="Tahoma" w:hAnsi="Tahoma" w:cs="Tahoma"/>
              </w:rPr>
            </w:pPr>
            <w:r w:rsidRPr="00C71430">
              <w:rPr>
                <w:rFonts w:ascii="Tahoma" w:hAnsi="Tahoma" w:cs="Tahoma"/>
              </w:rPr>
              <w:t>A4</w:t>
            </w:r>
          </w:p>
        </w:tc>
      </w:tr>
      <w:tr w:rsidR="007752D9" w:rsidRPr="00C71430" w14:paraId="0EF6C09D" w14:textId="77777777" w:rsidTr="006B390F">
        <w:trPr>
          <w:jc w:val="center"/>
        </w:trPr>
        <w:tc>
          <w:tcPr>
            <w:tcW w:w="3103" w:type="dxa"/>
            <w:shd w:val="clear" w:color="auto" w:fill="CCECFF"/>
          </w:tcPr>
          <w:p w14:paraId="6B3ADD77" w14:textId="77777777" w:rsidR="007752D9" w:rsidRPr="00C71430" w:rsidRDefault="007752D9" w:rsidP="006B390F">
            <w:pPr>
              <w:rPr>
                <w:rFonts w:ascii="Tahoma" w:hAnsi="Tahoma" w:cs="Tahoma"/>
              </w:rPr>
            </w:pPr>
            <w:r w:rsidRPr="00C71430">
              <w:rPr>
                <w:rFonts w:ascii="Tahoma" w:hAnsi="Tahoma" w:cs="Tahoma"/>
              </w:rPr>
              <w:t>Reprinting require</w:t>
            </w:r>
          </w:p>
        </w:tc>
        <w:tc>
          <w:tcPr>
            <w:tcW w:w="6230" w:type="dxa"/>
          </w:tcPr>
          <w:p w14:paraId="4C4F081B" w14:textId="77777777" w:rsidR="007752D9" w:rsidRPr="00C71430" w:rsidRDefault="007752D9" w:rsidP="006B390F">
            <w:pPr>
              <w:rPr>
                <w:rFonts w:ascii="Tahoma" w:hAnsi="Tahoma" w:cs="Tahoma"/>
              </w:rPr>
            </w:pPr>
            <w:r w:rsidRPr="00C71430">
              <w:rPr>
                <w:rFonts w:ascii="Tahoma" w:hAnsi="Tahoma" w:cs="Tahoma"/>
              </w:rPr>
              <w:t>Yes</w:t>
            </w:r>
          </w:p>
        </w:tc>
      </w:tr>
      <w:tr w:rsidR="007752D9" w:rsidRPr="00C71430" w14:paraId="7B9C6C8F" w14:textId="77777777" w:rsidTr="006B390F">
        <w:trPr>
          <w:jc w:val="center"/>
        </w:trPr>
        <w:tc>
          <w:tcPr>
            <w:tcW w:w="3103" w:type="dxa"/>
            <w:shd w:val="clear" w:color="auto" w:fill="CCECFF"/>
          </w:tcPr>
          <w:p w14:paraId="2B48017B" w14:textId="77777777" w:rsidR="007752D9" w:rsidRPr="00C71430" w:rsidRDefault="007752D9" w:rsidP="006B390F">
            <w:pPr>
              <w:rPr>
                <w:rFonts w:ascii="Tahoma" w:hAnsi="Tahoma" w:cs="Tahoma"/>
              </w:rPr>
            </w:pPr>
            <w:r w:rsidRPr="00C71430">
              <w:rPr>
                <w:rFonts w:ascii="Tahoma" w:hAnsi="Tahoma" w:cs="Tahoma"/>
              </w:rPr>
              <w:t>Searching criteria</w:t>
            </w:r>
          </w:p>
        </w:tc>
        <w:tc>
          <w:tcPr>
            <w:tcW w:w="6230" w:type="dxa"/>
          </w:tcPr>
          <w:p w14:paraId="046D993D" w14:textId="3B138D9F" w:rsidR="007752D9" w:rsidRPr="00C71430" w:rsidRDefault="007752D9" w:rsidP="006B390F">
            <w:pPr>
              <w:rPr>
                <w:rFonts w:ascii="Tahoma" w:hAnsi="Tahoma" w:cs="Tahoma"/>
              </w:rPr>
            </w:pPr>
            <w:r w:rsidRPr="00C71430">
              <w:rPr>
                <w:rFonts w:ascii="Tahoma" w:hAnsi="Tahoma" w:cs="Tahoma"/>
              </w:rPr>
              <w:t xml:space="preserve">Branch code, </w:t>
            </w:r>
            <w:r w:rsidR="00DF300B" w:rsidRPr="00C71430">
              <w:rPr>
                <w:rFonts w:ascii="Tahoma" w:hAnsi="Tahoma" w:cs="Tahoma"/>
              </w:rPr>
              <w:t xml:space="preserve">Date, Account type, Currency, </w:t>
            </w:r>
            <w:r w:rsidRPr="00C71430">
              <w:rPr>
                <w:rFonts w:ascii="Tahoma" w:hAnsi="Tahoma" w:cs="Tahoma"/>
              </w:rPr>
              <w:t>Account no</w:t>
            </w:r>
            <w:r w:rsidR="00DF300B" w:rsidRPr="00C71430">
              <w:rPr>
                <w:rFonts w:ascii="Tahoma" w:hAnsi="Tahoma" w:cs="Tahoma"/>
              </w:rPr>
              <w:t>, Account name</w:t>
            </w:r>
          </w:p>
        </w:tc>
      </w:tr>
    </w:tbl>
    <w:p w14:paraId="7940092C" w14:textId="77777777" w:rsidR="000169B0" w:rsidRPr="00C71430" w:rsidRDefault="000169B0" w:rsidP="000169B0">
      <w:pPr>
        <w:rPr>
          <w:rFonts w:ascii="Tahoma" w:hAnsi="Tahoma" w:cs="Tahoma"/>
        </w:rPr>
      </w:pPr>
    </w:p>
    <w:p w14:paraId="40CFAB4F" w14:textId="77777777" w:rsidR="00ED1461" w:rsidRPr="00C71430" w:rsidRDefault="00ED1461" w:rsidP="00ED1461">
      <w:pPr>
        <w:pStyle w:val="Heading3"/>
        <w:rPr>
          <w:rFonts w:ascii="Tahoma" w:hAnsi="Tahoma" w:cs="Tahoma"/>
        </w:rPr>
      </w:pPr>
      <w:bookmarkStart w:id="440" w:name="_Toc145230762"/>
      <w:bookmarkStart w:id="441" w:name="_Toc145231165"/>
      <w:r w:rsidRPr="00C71430">
        <w:rPr>
          <w:rFonts w:ascii="Tahoma" w:hAnsi="Tahoma" w:cs="Tahoma"/>
        </w:rPr>
        <w:t>File / API Layout and Data Sheet</w:t>
      </w:r>
      <w:bookmarkEnd w:id="440"/>
      <w:bookmarkEnd w:id="441"/>
    </w:p>
    <w:p w14:paraId="0B9441D7" w14:textId="3685DD4C" w:rsidR="000169B0" w:rsidRPr="00C71430" w:rsidRDefault="007752D9" w:rsidP="007752D9">
      <w:pPr>
        <w:ind w:left="360"/>
        <w:rPr>
          <w:rFonts w:ascii="Tahoma" w:hAnsi="Tahoma" w:cs="Tahoma"/>
        </w:rPr>
      </w:pPr>
      <w:r w:rsidRPr="00C71430">
        <w:rPr>
          <w:rFonts w:ascii="Tahoma" w:hAnsi="Tahoma" w:cs="Tahoma"/>
        </w:rPr>
        <w:t>Not Applicable.</w:t>
      </w:r>
    </w:p>
    <w:p w14:paraId="133B6548" w14:textId="77777777" w:rsidR="00645C56" w:rsidRPr="00C71430" w:rsidRDefault="00645C56" w:rsidP="007752D9">
      <w:pPr>
        <w:ind w:left="360"/>
        <w:rPr>
          <w:rFonts w:ascii="Tahoma" w:hAnsi="Tahoma" w:cs="Tahoma"/>
        </w:rPr>
      </w:pPr>
    </w:p>
    <w:p w14:paraId="79EBCD5D" w14:textId="77777777" w:rsidR="00ED1461" w:rsidRPr="00C71430" w:rsidRDefault="00ED1461" w:rsidP="00ED1461">
      <w:pPr>
        <w:pStyle w:val="Heading3"/>
        <w:rPr>
          <w:rFonts w:ascii="Tahoma" w:hAnsi="Tahoma" w:cs="Tahoma"/>
        </w:rPr>
      </w:pPr>
      <w:bookmarkStart w:id="442" w:name="_Toc145230763"/>
      <w:bookmarkStart w:id="443" w:name="_Toc145231166"/>
      <w:r w:rsidRPr="00C71430">
        <w:rPr>
          <w:rFonts w:ascii="Tahoma" w:hAnsi="Tahoma" w:cs="Tahoma"/>
        </w:rPr>
        <w:t>Report Layout and Data Sheet</w:t>
      </w:r>
      <w:bookmarkEnd w:id="442"/>
      <w:bookmarkEnd w:id="443"/>
    </w:p>
    <w:p w14:paraId="12646EC8" w14:textId="2E7FDCB1" w:rsidR="003F6140" w:rsidRPr="00C71430" w:rsidRDefault="003F6140" w:rsidP="00053D45">
      <w:pPr>
        <w:pStyle w:val="Heading4"/>
        <w:rPr>
          <w:rFonts w:ascii="Tahoma" w:hAnsi="Tahoma" w:cs="Tahoma"/>
        </w:rPr>
      </w:pPr>
      <w:bookmarkStart w:id="444" w:name="_Toc145230764"/>
      <w:bookmarkStart w:id="445" w:name="_Toc145231167"/>
      <w:r w:rsidRPr="00C71430">
        <w:rPr>
          <w:rFonts w:ascii="Tahoma" w:hAnsi="Tahoma" w:cs="Tahoma"/>
        </w:rPr>
        <w:t>Overdraft interest report</w:t>
      </w:r>
      <w:bookmarkEnd w:id="444"/>
      <w:bookmarkEnd w:id="445"/>
    </w:p>
    <w:p w14:paraId="330A87A7" w14:textId="77777777" w:rsidR="000169B0" w:rsidRPr="00C71430" w:rsidRDefault="000169B0" w:rsidP="000169B0">
      <w:pPr>
        <w:pStyle w:val="ListParagraph"/>
        <w:ind w:left="1440"/>
        <w:rPr>
          <w:rFonts w:ascii="Tahoma" w:hAnsi="Tahoma" w:cs="Tahoma"/>
        </w:rPr>
      </w:pPr>
    </w:p>
    <w:p w14:paraId="2DA83EAF" w14:textId="3E3D1C11" w:rsidR="003F6140" w:rsidRPr="00C71430" w:rsidRDefault="00FB1E82" w:rsidP="003F6140">
      <w:pPr>
        <w:pStyle w:val="ListParagraph"/>
        <w:ind w:left="1440" w:hanging="1014"/>
        <w:jc w:val="center"/>
        <w:rPr>
          <w:rFonts w:ascii="Tahoma" w:hAnsi="Tahoma" w:cs="Tahoma"/>
        </w:rPr>
      </w:pPr>
      <w:r w:rsidRPr="00C71430">
        <w:rPr>
          <w:rFonts w:ascii="Tahoma" w:hAnsi="Tahoma" w:cs="Tahoma"/>
          <w:noProof/>
          <w:lang w:val="en-SG" w:eastAsia="en-SG" w:bidi="ar-SA"/>
        </w:rPr>
        <w:lastRenderedPageBreak/>
        <w:drawing>
          <wp:inline distT="0" distB="0" distL="0" distR="0" wp14:anchorId="1C2747C2" wp14:editId="0E8C3FBB">
            <wp:extent cx="5503947" cy="4508500"/>
            <wp:effectExtent l="19050" t="19050" r="20955" b="25400"/>
            <wp:docPr id="171605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07034" cy="4511029"/>
                    </a:xfrm>
                    <a:prstGeom prst="rect">
                      <a:avLst/>
                    </a:prstGeom>
                    <a:noFill/>
                    <a:ln>
                      <a:solidFill>
                        <a:schemeClr val="bg1">
                          <a:lumMod val="85000"/>
                        </a:schemeClr>
                      </a:solidFill>
                    </a:ln>
                  </pic:spPr>
                </pic:pic>
              </a:graphicData>
            </a:graphic>
          </wp:inline>
        </w:drawing>
      </w:r>
    </w:p>
    <w:p w14:paraId="3D9A386D" w14:textId="77777777" w:rsidR="003F6140" w:rsidRPr="00C71430" w:rsidRDefault="003F6140" w:rsidP="003F6140">
      <w:pPr>
        <w:pStyle w:val="ListParagraph"/>
        <w:ind w:left="1440" w:hanging="1014"/>
        <w:jc w:val="center"/>
        <w:rPr>
          <w:rFonts w:ascii="Tahoma" w:hAnsi="Tahoma" w:cs="Tahoma"/>
        </w:rPr>
      </w:pPr>
    </w:p>
    <w:p w14:paraId="49C0F523" w14:textId="77777777" w:rsidR="003F6140" w:rsidRPr="00C71430" w:rsidRDefault="003F6140" w:rsidP="003F6140">
      <w:pPr>
        <w:pStyle w:val="ListParagraph"/>
        <w:ind w:left="1440" w:hanging="1014"/>
        <w:jc w:val="center"/>
        <w:rPr>
          <w:rFonts w:ascii="Tahoma" w:hAnsi="Tahoma" w:cs="Tahoma"/>
        </w:rPr>
      </w:pPr>
    </w:p>
    <w:p w14:paraId="5C8882EC" w14:textId="56DE3F10" w:rsidR="003F6140" w:rsidRPr="00C71430" w:rsidRDefault="003F6140" w:rsidP="00053D45">
      <w:pPr>
        <w:pStyle w:val="Heading4"/>
        <w:rPr>
          <w:rFonts w:ascii="Tahoma" w:hAnsi="Tahoma" w:cs="Tahoma"/>
        </w:rPr>
      </w:pPr>
      <w:bookmarkStart w:id="446" w:name="_Toc145230765"/>
      <w:bookmarkStart w:id="447" w:name="_Toc145231168"/>
      <w:r w:rsidRPr="00C71430">
        <w:rPr>
          <w:rFonts w:ascii="Tahoma" w:hAnsi="Tahoma" w:cs="Tahoma"/>
        </w:rPr>
        <w:t>Accrued interest report</w:t>
      </w:r>
      <w:bookmarkEnd w:id="446"/>
      <w:bookmarkEnd w:id="447"/>
    </w:p>
    <w:p w14:paraId="6122A96A" w14:textId="77777777" w:rsidR="003F6140" w:rsidRPr="00C71430" w:rsidRDefault="003F6140" w:rsidP="003F6140">
      <w:pPr>
        <w:pStyle w:val="ListParagraph"/>
        <w:ind w:left="1440"/>
        <w:rPr>
          <w:rFonts w:ascii="Tahoma" w:hAnsi="Tahoma" w:cs="Tahoma"/>
        </w:rPr>
      </w:pPr>
    </w:p>
    <w:p w14:paraId="37D77412" w14:textId="5F8CB911" w:rsidR="003F6140" w:rsidRPr="00C71430" w:rsidRDefault="003F6140" w:rsidP="003F6140">
      <w:pPr>
        <w:pStyle w:val="ListParagraph"/>
        <w:ind w:left="1440" w:hanging="1298"/>
        <w:rPr>
          <w:rFonts w:ascii="Tahoma" w:hAnsi="Tahoma" w:cs="Tahoma"/>
        </w:rPr>
      </w:pPr>
      <w:r w:rsidRPr="00C71430">
        <w:rPr>
          <w:rFonts w:ascii="Tahoma" w:hAnsi="Tahoma" w:cs="Tahoma"/>
          <w:noProof/>
          <w:lang w:val="en-SG" w:eastAsia="en-SG" w:bidi="ar-SA"/>
        </w:rPr>
        <w:lastRenderedPageBreak/>
        <w:drawing>
          <wp:inline distT="0" distB="0" distL="0" distR="0" wp14:anchorId="34A4BBE9" wp14:editId="7388241C">
            <wp:extent cx="6390005" cy="7150735"/>
            <wp:effectExtent l="19050" t="19050" r="10795" b="12065"/>
            <wp:docPr id="40492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0005" cy="7150735"/>
                    </a:xfrm>
                    <a:prstGeom prst="rect">
                      <a:avLst/>
                    </a:prstGeom>
                    <a:noFill/>
                    <a:ln>
                      <a:solidFill>
                        <a:schemeClr val="bg1">
                          <a:lumMod val="75000"/>
                        </a:schemeClr>
                      </a:solidFill>
                    </a:ln>
                  </pic:spPr>
                </pic:pic>
              </a:graphicData>
            </a:graphic>
          </wp:inline>
        </w:drawing>
      </w:r>
    </w:p>
    <w:p w14:paraId="41AD7171" w14:textId="77777777" w:rsidR="003F6140" w:rsidRPr="00C71430" w:rsidRDefault="003F6140" w:rsidP="003F6140">
      <w:pPr>
        <w:pStyle w:val="ListParagraph"/>
        <w:ind w:left="1440" w:hanging="1298"/>
        <w:rPr>
          <w:rFonts w:ascii="Tahoma" w:hAnsi="Tahoma" w:cs="Tahoma"/>
        </w:rPr>
      </w:pPr>
    </w:p>
    <w:p w14:paraId="731908B8" w14:textId="42FCA947" w:rsidR="0008218B" w:rsidRPr="00C71430" w:rsidRDefault="0008218B" w:rsidP="0008218B">
      <w:pPr>
        <w:pStyle w:val="ListParagraph"/>
        <w:ind w:left="90"/>
        <w:rPr>
          <w:rFonts w:ascii="Tahoma" w:hAnsi="Tahoma" w:cs="Tahoma"/>
          <w:color w:val="FF0000"/>
        </w:rPr>
      </w:pPr>
      <w:r w:rsidRPr="00C71430">
        <w:rPr>
          <w:rFonts w:ascii="Tahoma" w:hAnsi="Tahoma" w:cs="Tahoma"/>
          <w:color w:val="FF0000"/>
        </w:rPr>
        <w:t>Example Accrued OD and TD report shown as exemplified in “16.3 Supported Sample   Transaction and Case from Customer”</w:t>
      </w:r>
    </w:p>
    <w:p w14:paraId="56BEDC5F" w14:textId="77777777" w:rsidR="0008218B" w:rsidRPr="00C71430" w:rsidRDefault="0008218B" w:rsidP="003F6140">
      <w:pPr>
        <w:pStyle w:val="ListParagraph"/>
        <w:ind w:left="1440" w:hanging="1298"/>
        <w:rPr>
          <w:rFonts w:ascii="Tahoma" w:hAnsi="Tahoma" w:cs="Tahoma"/>
          <w:color w:val="FF0000"/>
        </w:rPr>
      </w:pPr>
    </w:p>
    <w:p w14:paraId="4EC10CB0" w14:textId="77777777" w:rsidR="003F6140" w:rsidRPr="00C71430" w:rsidRDefault="003F6140" w:rsidP="003F6140">
      <w:pPr>
        <w:pStyle w:val="ListParagraph"/>
        <w:ind w:left="1440" w:hanging="1298"/>
        <w:rPr>
          <w:rFonts w:ascii="Tahoma" w:hAnsi="Tahoma" w:cs="Tahoma"/>
        </w:rPr>
      </w:pPr>
    </w:p>
    <w:p w14:paraId="1A71436A" w14:textId="77777777" w:rsidR="003F6140" w:rsidRPr="00C71430" w:rsidRDefault="003F6140" w:rsidP="003F6140">
      <w:pPr>
        <w:pStyle w:val="ListParagraph"/>
        <w:ind w:left="1440" w:hanging="1298"/>
        <w:rPr>
          <w:rFonts w:ascii="Tahoma" w:hAnsi="Tahoma" w:cs="Tahoma"/>
        </w:rPr>
      </w:pPr>
    </w:p>
    <w:p w14:paraId="5EF2DA94" w14:textId="77777777" w:rsidR="00FB1E82" w:rsidRPr="00C71430" w:rsidRDefault="00FB1E82" w:rsidP="003F6140">
      <w:pPr>
        <w:pStyle w:val="ListParagraph"/>
        <w:ind w:left="1440" w:hanging="1298"/>
        <w:rPr>
          <w:rFonts w:ascii="Tahoma" w:hAnsi="Tahoma" w:cs="Tahoma"/>
        </w:rPr>
      </w:pPr>
    </w:p>
    <w:p w14:paraId="00874A41" w14:textId="56E174A3" w:rsidR="003F6140" w:rsidRPr="00C71430" w:rsidRDefault="008B74FD" w:rsidP="00053D45">
      <w:pPr>
        <w:pStyle w:val="Heading4"/>
        <w:rPr>
          <w:rFonts w:ascii="Tahoma" w:hAnsi="Tahoma" w:cs="Tahoma"/>
        </w:rPr>
      </w:pPr>
      <w:bookmarkStart w:id="448" w:name="_Toc145230766"/>
      <w:bookmarkStart w:id="449" w:name="_Toc145231169"/>
      <w:r w:rsidRPr="00C71430">
        <w:rPr>
          <w:rFonts w:ascii="Tahoma" w:hAnsi="Tahoma" w:cs="Tahoma"/>
        </w:rPr>
        <w:lastRenderedPageBreak/>
        <w:t>I</w:t>
      </w:r>
      <w:r w:rsidR="003F6140" w:rsidRPr="00C71430">
        <w:rPr>
          <w:rFonts w:ascii="Tahoma" w:hAnsi="Tahoma" w:cs="Tahoma"/>
        </w:rPr>
        <w:t>nterest</w:t>
      </w:r>
      <w:r w:rsidRPr="00C71430">
        <w:rPr>
          <w:rFonts w:ascii="Tahoma" w:hAnsi="Tahoma" w:cs="Tahoma"/>
        </w:rPr>
        <w:t xml:space="preserve"> payable</w:t>
      </w:r>
      <w:r w:rsidR="003F6140" w:rsidRPr="00C71430">
        <w:rPr>
          <w:rFonts w:ascii="Tahoma" w:hAnsi="Tahoma" w:cs="Tahoma"/>
        </w:rPr>
        <w:t xml:space="preserve"> report</w:t>
      </w:r>
      <w:bookmarkEnd w:id="448"/>
      <w:bookmarkEnd w:id="449"/>
    </w:p>
    <w:p w14:paraId="0743051D" w14:textId="3430046C" w:rsidR="002030AE" w:rsidRPr="00C71430" w:rsidRDefault="002030AE" w:rsidP="002030AE">
      <w:pPr>
        <w:rPr>
          <w:rFonts w:ascii="Tahoma" w:hAnsi="Tahoma" w:cs="Tahoma"/>
        </w:rPr>
      </w:pPr>
    </w:p>
    <w:p w14:paraId="50925F75" w14:textId="29E92527" w:rsidR="002030AE" w:rsidRPr="00C71430" w:rsidRDefault="002030AE" w:rsidP="002030AE">
      <w:pPr>
        <w:rPr>
          <w:rFonts w:ascii="Tahoma" w:hAnsi="Tahoma" w:cs="Tahoma"/>
        </w:rPr>
      </w:pPr>
      <w:r w:rsidRPr="00C71430">
        <w:rPr>
          <w:rFonts w:ascii="Tahoma" w:hAnsi="Tahoma" w:cs="Tahoma"/>
          <w:noProof/>
          <w:lang w:val="en-SG" w:eastAsia="en-SG" w:bidi="ar-SA"/>
        </w:rPr>
        <w:drawing>
          <wp:inline distT="0" distB="0" distL="0" distR="0" wp14:anchorId="704310DF" wp14:editId="5DC30481">
            <wp:extent cx="6390005" cy="5558155"/>
            <wp:effectExtent l="19050" t="19050" r="10795" b="23495"/>
            <wp:docPr id="223010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90005" cy="5558155"/>
                    </a:xfrm>
                    <a:prstGeom prst="rect">
                      <a:avLst/>
                    </a:prstGeom>
                    <a:noFill/>
                    <a:ln>
                      <a:solidFill>
                        <a:schemeClr val="bg1">
                          <a:lumMod val="85000"/>
                        </a:schemeClr>
                      </a:solidFill>
                    </a:ln>
                  </pic:spPr>
                </pic:pic>
              </a:graphicData>
            </a:graphic>
          </wp:inline>
        </w:drawing>
      </w:r>
    </w:p>
    <w:p w14:paraId="4ABC0B34" w14:textId="77777777" w:rsidR="000169B0" w:rsidRPr="00C71430" w:rsidRDefault="000169B0" w:rsidP="002030AE">
      <w:pPr>
        <w:rPr>
          <w:rFonts w:ascii="Tahoma" w:hAnsi="Tahoma" w:cs="Tahoma"/>
        </w:rPr>
      </w:pPr>
    </w:p>
    <w:p w14:paraId="5106EEF1" w14:textId="6632568E" w:rsidR="00ED1461" w:rsidRPr="00C71430" w:rsidRDefault="00ED1461" w:rsidP="00ED1461">
      <w:pPr>
        <w:pStyle w:val="Heading3"/>
        <w:rPr>
          <w:rFonts w:ascii="Tahoma" w:hAnsi="Tahoma" w:cs="Tahoma"/>
        </w:rPr>
      </w:pPr>
      <w:bookmarkStart w:id="450" w:name="_Toc145230767"/>
      <w:bookmarkStart w:id="451" w:name="_Toc145231170"/>
      <w:r w:rsidRPr="00C71430">
        <w:rPr>
          <w:rFonts w:ascii="Tahoma" w:hAnsi="Tahoma" w:cs="Tahoma"/>
        </w:rPr>
        <w:t>Additional Impacts</w:t>
      </w:r>
      <w:bookmarkEnd w:id="450"/>
      <w:bookmarkEnd w:id="451"/>
    </w:p>
    <w:p w14:paraId="1907E34A" w14:textId="12B76D53" w:rsidR="00ED1461" w:rsidRPr="00C71430" w:rsidRDefault="003F6140" w:rsidP="003F6140">
      <w:pPr>
        <w:ind w:left="360"/>
        <w:rPr>
          <w:rFonts w:ascii="Tahoma" w:hAnsi="Tahoma" w:cs="Tahoma"/>
        </w:rPr>
      </w:pPr>
      <w:r w:rsidRPr="00C71430">
        <w:rPr>
          <w:rFonts w:ascii="Tahoma" w:hAnsi="Tahoma" w:cs="Tahoma"/>
        </w:rPr>
        <w:t>Not Applicable.</w:t>
      </w:r>
    </w:p>
    <w:p w14:paraId="1E806377" w14:textId="77777777" w:rsidR="003F6140" w:rsidRPr="00C71430" w:rsidRDefault="003F6140" w:rsidP="003F6140">
      <w:pPr>
        <w:ind w:left="360"/>
        <w:rPr>
          <w:rFonts w:ascii="Tahoma" w:hAnsi="Tahoma" w:cs="Tahoma"/>
        </w:rPr>
      </w:pPr>
    </w:p>
    <w:p w14:paraId="67531AE4" w14:textId="77777777" w:rsidR="003F6140" w:rsidRPr="00C71430" w:rsidRDefault="003F6140" w:rsidP="003F6140">
      <w:pPr>
        <w:ind w:left="360"/>
        <w:rPr>
          <w:rFonts w:ascii="Tahoma" w:hAnsi="Tahoma" w:cs="Tahoma"/>
        </w:rPr>
      </w:pPr>
    </w:p>
    <w:p w14:paraId="33B927AB" w14:textId="77777777" w:rsidR="003F6140" w:rsidRPr="00C71430" w:rsidRDefault="003F6140" w:rsidP="003F6140">
      <w:pPr>
        <w:ind w:left="360"/>
        <w:rPr>
          <w:rFonts w:ascii="Tahoma" w:hAnsi="Tahoma" w:cs="Tahoma"/>
        </w:rPr>
      </w:pPr>
    </w:p>
    <w:p w14:paraId="0007C331" w14:textId="77777777" w:rsidR="003F6140" w:rsidRPr="00C71430" w:rsidRDefault="003F6140" w:rsidP="003F6140">
      <w:pPr>
        <w:ind w:left="360"/>
        <w:rPr>
          <w:rFonts w:ascii="Tahoma" w:hAnsi="Tahoma" w:cs="Tahoma"/>
        </w:rPr>
      </w:pPr>
    </w:p>
    <w:p w14:paraId="63C1BA82" w14:textId="77777777" w:rsidR="003F6140" w:rsidRPr="00C71430" w:rsidRDefault="003F6140" w:rsidP="003F6140">
      <w:pPr>
        <w:ind w:left="360"/>
        <w:rPr>
          <w:rFonts w:ascii="Tahoma" w:hAnsi="Tahoma" w:cs="Tahoma"/>
        </w:rPr>
      </w:pPr>
    </w:p>
    <w:p w14:paraId="296EB5FA" w14:textId="77777777" w:rsidR="003F6140" w:rsidRPr="00C71430" w:rsidRDefault="003F6140" w:rsidP="003F6140">
      <w:pPr>
        <w:ind w:left="360"/>
        <w:rPr>
          <w:rFonts w:ascii="Tahoma" w:hAnsi="Tahoma" w:cs="Tahoma"/>
        </w:rPr>
      </w:pPr>
    </w:p>
    <w:p w14:paraId="0CB55C7D" w14:textId="77777777" w:rsidR="00AF0600" w:rsidRPr="00C71430" w:rsidRDefault="00AF0600" w:rsidP="003F6140">
      <w:pPr>
        <w:ind w:left="360"/>
        <w:rPr>
          <w:rFonts w:ascii="Tahoma" w:hAnsi="Tahoma" w:cs="Tahoma"/>
        </w:rPr>
      </w:pPr>
    </w:p>
    <w:p w14:paraId="52972BAD" w14:textId="5DC75991" w:rsidR="00ED1461" w:rsidRPr="00C71430" w:rsidRDefault="00ED1461" w:rsidP="00ED1461">
      <w:pPr>
        <w:pStyle w:val="Heading2"/>
        <w:rPr>
          <w:rFonts w:ascii="Tahoma" w:hAnsi="Tahoma" w:cs="Tahoma"/>
        </w:rPr>
      </w:pPr>
      <w:bookmarkStart w:id="452" w:name="_Toc145230768"/>
      <w:bookmarkStart w:id="453" w:name="_Toc145231171"/>
      <w:r w:rsidRPr="00C71430">
        <w:rPr>
          <w:rFonts w:ascii="Tahoma" w:hAnsi="Tahoma" w:cs="Tahoma"/>
        </w:rPr>
        <w:lastRenderedPageBreak/>
        <w:t>Statement</w:t>
      </w:r>
      <w:bookmarkEnd w:id="452"/>
      <w:bookmarkEnd w:id="453"/>
    </w:p>
    <w:p w14:paraId="5D3D3170"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7688"/>
        <w:gridCol w:w="2365"/>
      </w:tblGrid>
      <w:tr w:rsidR="008928CB" w:rsidRPr="00C71430" w14:paraId="6A9AC0BB" w14:textId="77777777" w:rsidTr="006B390F">
        <w:tc>
          <w:tcPr>
            <w:tcW w:w="5026" w:type="dxa"/>
          </w:tcPr>
          <w:p w14:paraId="257269C3" w14:textId="742914E8" w:rsidR="008928CB" w:rsidRPr="00C71430" w:rsidRDefault="00EC5614" w:rsidP="008928CB">
            <w:pPr>
              <w:rPr>
                <w:rFonts w:ascii="Tahoma" w:hAnsi="Tahoma" w:cs="Tahoma"/>
              </w:rPr>
            </w:pPr>
            <w:r w:rsidRPr="00C71430">
              <w:rPr>
                <w:rFonts w:ascii="Tahoma" w:hAnsi="Tahoma" w:cs="Tahoma"/>
              </w:rPr>
              <w:t xml:space="preserve">DPS-81 </w:t>
            </w:r>
            <w:r w:rsidR="008928CB" w:rsidRPr="00C71430">
              <w:rPr>
                <w:rFonts w:ascii="Tahoma" w:hAnsi="Tahoma" w:cs="Tahoma"/>
                <w:cs/>
              </w:rPr>
              <w:t>สามารถเรียกดู และสั่งพิมพ์รายการเคลื่อนไหวในบัญชี (</w:t>
            </w:r>
            <w:r w:rsidR="008928CB" w:rsidRPr="00C71430">
              <w:rPr>
                <w:rFonts w:ascii="Tahoma" w:hAnsi="Tahoma" w:cs="Tahoma"/>
              </w:rPr>
              <w:t xml:space="preserve">Statement) </w:t>
            </w:r>
            <w:r w:rsidR="008928CB" w:rsidRPr="00C71430">
              <w:rPr>
                <w:rFonts w:ascii="Tahoma" w:hAnsi="Tahoma" w:cs="Tahoma"/>
                <w:cs/>
              </w:rPr>
              <w:t>รายบัญชี ทุกประเภทบัญชี ตามช่วงเวลาได้ เช่น ประจำวัน</w:t>
            </w:r>
            <w:r w:rsidR="008928CB" w:rsidRPr="00C71430">
              <w:rPr>
                <w:rFonts w:ascii="Tahoma" w:hAnsi="Tahoma" w:cs="Tahoma"/>
              </w:rPr>
              <w:t xml:space="preserve">, </w:t>
            </w:r>
            <w:r w:rsidR="008928CB" w:rsidRPr="00C71430">
              <w:rPr>
                <w:rFonts w:ascii="Tahoma" w:hAnsi="Tahoma" w:cs="Tahoma"/>
                <w:cs/>
              </w:rPr>
              <w:t>รายเดือน และย้อนหลังได้ กรณีเงินฝากประจำสามารถสร้างและเรียกได้แบบเป็นรายบัญชีและบัญชีย่อยได้</w:t>
            </w:r>
          </w:p>
        </w:tc>
        <w:tc>
          <w:tcPr>
            <w:tcW w:w="5027" w:type="dxa"/>
          </w:tcPr>
          <w:p w14:paraId="315024A6" w14:textId="77777777" w:rsidR="008928CB" w:rsidRPr="00C71430" w:rsidRDefault="008928CB" w:rsidP="006B390F">
            <w:pPr>
              <w:rPr>
                <w:rFonts w:ascii="Tahoma" w:hAnsi="Tahoma" w:cs="Tahoma"/>
              </w:rPr>
            </w:pPr>
            <w:r w:rsidRPr="00C71430">
              <w:rPr>
                <w:rFonts w:ascii="Tahoma" w:hAnsi="Tahoma" w:cs="Tahoma"/>
              </w:rPr>
              <w:t>Able to view and print a list of transaction movements (Statement) for each account according to a period of time, such as daily, monthly and past.</w:t>
            </w:r>
          </w:p>
        </w:tc>
      </w:tr>
      <w:tr w:rsidR="00AF0600" w:rsidRPr="00C71430" w14:paraId="4F2EC747" w14:textId="77777777" w:rsidTr="006B390F">
        <w:tc>
          <w:tcPr>
            <w:tcW w:w="5026" w:type="dxa"/>
          </w:tcPr>
          <w:p w14:paraId="18E2EE25" w14:textId="0D8BD073" w:rsidR="00AF0600" w:rsidRPr="00C71430" w:rsidRDefault="00AF0600" w:rsidP="00AF0600">
            <w:pPr>
              <w:rPr>
                <w:rFonts w:ascii="Tahoma" w:hAnsi="Tahoma" w:cs="Tahoma"/>
              </w:rPr>
            </w:pPr>
            <w:r w:rsidRPr="00C71430">
              <w:rPr>
                <w:rFonts w:ascii="Tahoma" w:hAnsi="Tahoma" w:cs="Tahoma"/>
              </w:rPr>
              <w:t xml:space="preserve">DPS-83 </w:t>
            </w:r>
            <w:r w:rsidRPr="00C71430">
              <w:rPr>
                <w:rFonts w:ascii="Tahoma" w:hAnsi="Tahoma" w:cs="Tahoma"/>
                <w:cs/>
              </w:rPr>
              <w:t xml:space="preserve">สามารถออก </w:t>
            </w:r>
            <w:r w:rsidRPr="00C71430">
              <w:rPr>
                <w:rFonts w:ascii="Tahoma" w:hAnsi="Tahoma" w:cs="Tahoma"/>
              </w:rPr>
              <w:t xml:space="preserve">Statement </w:t>
            </w:r>
            <w:r w:rsidRPr="00C71430">
              <w:rPr>
                <w:rFonts w:ascii="Tahoma" w:hAnsi="Tahoma" w:cs="Tahoma"/>
                <w:cs/>
              </w:rPr>
              <w:t>ประจำเดือนเพื่อส่งให้ลูกค้า โดยสามารถกำหนดเงื่อนไขการเรียกข้อมูลได้ เช่น เฉพาะบัญชีที่เคลื่อนไหว หรือบัญชีทั้งหมดเป็นต้น โดยสามารถสั่งพิมพ์ทั้งหมดหรือเป็นกลุ่มได้อย่างต่อเนื่อง</w:t>
            </w:r>
          </w:p>
        </w:tc>
        <w:tc>
          <w:tcPr>
            <w:tcW w:w="5027" w:type="dxa"/>
          </w:tcPr>
          <w:p w14:paraId="54D6CACC" w14:textId="47C886F8" w:rsidR="00AF0600" w:rsidRPr="00C71430" w:rsidRDefault="00AF0600" w:rsidP="00AF0600">
            <w:pPr>
              <w:rPr>
                <w:rFonts w:ascii="Tahoma" w:hAnsi="Tahoma" w:cs="Tahoma"/>
              </w:rPr>
            </w:pPr>
            <w:r w:rsidRPr="00C71430">
              <w:rPr>
                <w:rFonts w:ascii="Tahoma" w:hAnsi="Tahoma" w:cs="Tahoma"/>
              </w:rPr>
              <w:t>Able to issue monthly statement to send to customers You can set retrieval conditions, for example, only active accounts. or all accounts etc. All or batch can be printed continuously.</w:t>
            </w:r>
          </w:p>
        </w:tc>
      </w:tr>
      <w:tr w:rsidR="008D69EA" w:rsidRPr="00C71430" w14:paraId="483105EB" w14:textId="77777777" w:rsidTr="006B390F">
        <w:tc>
          <w:tcPr>
            <w:tcW w:w="5026" w:type="dxa"/>
          </w:tcPr>
          <w:p w14:paraId="17A95155" w14:textId="77777777" w:rsidR="008D69EA" w:rsidRPr="00C71430" w:rsidRDefault="008D69EA" w:rsidP="008D69EA">
            <w:pPr>
              <w:rPr>
                <w:rFonts w:ascii="Tahoma" w:hAnsi="Tahoma" w:cs="Tahoma"/>
              </w:rPr>
            </w:pPr>
            <w:r w:rsidRPr="00C71430">
              <w:rPr>
                <w:rFonts w:ascii="Tahoma" w:hAnsi="Tahoma" w:cs="Tahoma"/>
              </w:rPr>
              <w:t xml:space="preserve">DPS-84 </w:t>
            </w:r>
            <w:r w:rsidRPr="00C71430">
              <w:rPr>
                <w:rFonts w:ascii="Tahoma" w:hAnsi="Tahoma" w:cs="Tahoma"/>
                <w:cs/>
              </w:rPr>
              <w:t xml:space="preserve">สามารถออก </w:t>
            </w:r>
            <w:r w:rsidRPr="00C71430">
              <w:rPr>
                <w:rFonts w:ascii="Tahoma" w:hAnsi="Tahoma" w:cs="Tahoma"/>
              </w:rPr>
              <w:t xml:space="preserve">Statement </w:t>
            </w:r>
            <w:r w:rsidRPr="00C71430">
              <w:rPr>
                <w:rFonts w:ascii="Tahoma" w:hAnsi="Tahoma" w:cs="Tahoma"/>
                <w:cs/>
              </w:rPr>
              <w:t>ประจำเดือน 6 และ 12 โดยสร้างทุกบัญชีลูกค้า (รวมบัญชีที่ไม่เคลื่อนไหว) สำหรับบัญชีลูกค้าทุกประเภท</w:t>
            </w:r>
          </w:p>
          <w:p w14:paraId="26E8CA7E" w14:textId="77777777" w:rsidR="008D69EA" w:rsidRPr="00C71430" w:rsidRDefault="008D69EA" w:rsidP="008D69EA">
            <w:pPr>
              <w:rPr>
                <w:rFonts w:ascii="Tahoma" w:hAnsi="Tahoma" w:cs="Tahoma"/>
              </w:rPr>
            </w:pPr>
          </w:p>
        </w:tc>
        <w:tc>
          <w:tcPr>
            <w:tcW w:w="5027" w:type="dxa"/>
          </w:tcPr>
          <w:p w14:paraId="4BAD08A2" w14:textId="55A1EBD1" w:rsidR="008D69EA" w:rsidRPr="00C71430" w:rsidRDefault="008D69EA" w:rsidP="008D69EA">
            <w:pPr>
              <w:rPr>
                <w:rFonts w:ascii="Tahoma" w:hAnsi="Tahoma" w:cs="Tahoma"/>
              </w:rPr>
            </w:pPr>
            <w:r w:rsidRPr="00C71430">
              <w:rPr>
                <w:rFonts w:ascii="Tahoma" w:hAnsi="Tahoma" w:cs="Tahoma"/>
              </w:rPr>
              <w:t>Able to issue 6 and 12 monthly statements by creating every customer account (including dormant accounts) for all customer accounts</w:t>
            </w:r>
          </w:p>
        </w:tc>
      </w:tr>
      <w:tr w:rsidR="00DC0563" w:rsidRPr="00C71430" w14:paraId="069C397F" w14:textId="77777777" w:rsidTr="006B390F">
        <w:tc>
          <w:tcPr>
            <w:tcW w:w="5026" w:type="dxa"/>
          </w:tcPr>
          <w:p w14:paraId="5E9BE4D1" w14:textId="3F9B885D" w:rsidR="00DC0563" w:rsidRPr="00C71430" w:rsidRDefault="00DC0563" w:rsidP="008D69EA">
            <w:pPr>
              <w:rPr>
                <w:rFonts w:ascii="Tahoma" w:hAnsi="Tahoma" w:cs="Tahoma"/>
              </w:rPr>
            </w:pPr>
            <w:r w:rsidRPr="00C71430">
              <w:rPr>
                <w:rFonts w:ascii="Tahoma" w:hAnsi="Tahoma" w:cs="Tahoma"/>
                <w:highlight w:val="yellow"/>
              </w:rPr>
              <w:t xml:space="preserve">DEP-21 </w:t>
            </w:r>
            <w:r w:rsidRPr="00C71430">
              <w:rPr>
                <w:rFonts w:ascii="Tahoma" w:hAnsi="Tahoma" w:cs="Tahoma"/>
                <w:highlight w:val="yellow"/>
                <w:cs/>
              </w:rPr>
              <w:t xml:space="preserve">รองรับการพิมพ์ </w:t>
            </w:r>
            <w:r w:rsidRPr="00C71430">
              <w:rPr>
                <w:rFonts w:ascii="Tahoma" w:hAnsi="Tahoma" w:cs="Tahoma"/>
                <w:highlight w:val="yellow"/>
              </w:rPr>
              <w:t xml:space="preserve">Statement </w:t>
            </w:r>
            <w:r w:rsidRPr="00C71430">
              <w:rPr>
                <w:rFonts w:ascii="Tahoma" w:hAnsi="Tahoma" w:cs="Tahoma"/>
                <w:highlight w:val="yellow"/>
                <w:cs/>
              </w:rPr>
              <w:t xml:space="preserve">ได้ทั้ง รายวัน รายสัปดาห์ รายเดือน โดยเชื่อมต่อกับ </w:t>
            </w:r>
            <w:r w:rsidRPr="00C71430">
              <w:rPr>
                <w:rFonts w:ascii="Tahoma" w:hAnsi="Tahoma" w:cs="Tahoma"/>
                <w:highlight w:val="yellow"/>
              </w:rPr>
              <w:t>E-Service</w:t>
            </w:r>
          </w:p>
        </w:tc>
        <w:tc>
          <w:tcPr>
            <w:tcW w:w="5027" w:type="dxa"/>
          </w:tcPr>
          <w:p w14:paraId="1DA60F0D" w14:textId="7D66C79B" w:rsidR="00DC0563" w:rsidRPr="00C71430" w:rsidRDefault="00DC0563" w:rsidP="008D69EA">
            <w:pPr>
              <w:rPr>
                <w:rFonts w:ascii="Tahoma" w:hAnsi="Tahoma" w:cs="Tahoma"/>
              </w:rPr>
            </w:pPr>
            <w:r w:rsidRPr="00C71430">
              <w:rPr>
                <w:rFonts w:ascii="Tahoma" w:hAnsi="Tahoma" w:cs="Tahoma"/>
                <w:highlight w:val="yellow"/>
              </w:rPr>
              <w:t>Statements which can be printed on daily, weekly and monthly frequency.  Interface with e-Service.</w:t>
            </w:r>
          </w:p>
        </w:tc>
      </w:tr>
    </w:tbl>
    <w:p w14:paraId="50BE2AF3" w14:textId="77777777" w:rsidR="008928CB" w:rsidRPr="00C71430" w:rsidRDefault="008928CB" w:rsidP="008928CB">
      <w:pPr>
        <w:rPr>
          <w:rFonts w:ascii="Tahoma" w:hAnsi="Tahoma" w:cs="Tahoma"/>
        </w:rPr>
      </w:pPr>
    </w:p>
    <w:p w14:paraId="2F9F851E" w14:textId="77777777" w:rsidR="00ED1461" w:rsidRPr="00C71430" w:rsidRDefault="00ED1461" w:rsidP="00ED1461">
      <w:pPr>
        <w:pStyle w:val="Heading3"/>
        <w:rPr>
          <w:rFonts w:ascii="Tahoma" w:hAnsi="Tahoma" w:cs="Tahoma"/>
        </w:rPr>
      </w:pPr>
      <w:bookmarkStart w:id="454" w:name="_Toc145230769"/>
      <w:bookmarkStart w:id="455" w:name="_Toc145231172"/>
      <w:r w:rsidRPr="00C71430">
        <w:rPr>
          <w:rFonts w:ascii="Tahoma" w:hAnsi="Tahoma" w:cs="Tahoma"/>
        </w:rPr>
        <w:t>Purpose</w:t>
      </w:r>
      <w:bookmarkEnd w:id="454"/>
      <w:bookmarkEnd w:id="455"/>
    </w:p>
    <w:p w14:paraId="23525D39" w14:textId="58D47DBB" w:rsidR="008D69EA" w:rsidRPr="00C71430" w:rsidRDefault="007F3B39" w:rsidP="007F3B39">
      <w:pPr>
        <w:ind w:left="360"/>
        <w:rPr>
          <w:rFonts w:ascii="Tahoma" w:hAnsi="Tahoma" w:cs="Tahoma"/>
        </w:rPr>
      </w:pPr>
      <w:r w:rsidRPr="00C71430">
        <w:rPr>
          <w:rFonts w:ascii="Tahoma" w:hAnsi="Tahoma" w:cs="Tahoma"/>
        </w:rPr>
        <w:t xml:space="preserve">The purpose is to provide account statement for all account type daily, </w:t>
      </w:r>
      <w:r w:rsidR="0008218B" w:rsidRPr="00C71430">
        <w:rPr>
          <w:rFonts w:ascii="Tahoma" w:hAnsi="Tahoma" w:cs="Tahoma"/>
          <w:color w:val="FF0000"/>
        </w:rPr>
        <w:t>weekly</w:t>
      </w:r>
      <w:r w:rsidR="0008218B" w:rsidRPr="00C71430">
        <w:rPr>
          <w:rFonts w:ascii="Tahoma" w:hAnsi="Tahoma" w:cs="Tahoma"/>
        </w:rPr>
        <w:t xml:space="preserve"> and </w:t>
      </w:r>
      <w:r w:rsidRPr="00C71430">
        <w:rPr>
          <w:rFonts w:ascii="Tahoma" w:hAnsi="Tahoma" w:cs="Tahoma"/>
        </w:rPr>
        <w:t>monthly</w:t>
      </w:r>
      <w:r w:rsidR="0008218B" w:rsidRPr="00C71430">
        <w:rPr>
          <w:rFonts w:ascii="Tahoma" w:hAnsi="Tahoma" w:cs="Tahoma"/>
        </w:rPr>
        <w:t>.</w:t>
      </w:r>
    </w:p>
    <w:p w14:paraId="1388A141" w14:textId="77777777" w:rsidR="007F3B39" w:rsidRPr="00C71430" w:rsidRDefault="007F3B39" w:rsidP="007F3B39">
      <w:pPr>
        <w:ind w:left="360"/>
        <w:rPr>
          <w:rFonts w:ascii="Tahoma" w:hAnsi="Tahoma" w:cs="Tahoma"/>
        </w:rPr>
      </w:pPr>
    </w:p>
    <w:p w14:paraId="15C28A1F" w14:textId="77777777" w:rsidR="00ED1461" w:rsidRPr="00C71430" w:rsidRDefault="00ED1461" w:rsidP="00ED1461">
      <w:pPr>
        <w:pStyle w:val="Heading3"/>
        <w:rPr>
          <w:rFonts w:ascii="Tahoma" w:hAnsi="Tahoma" w:cs="Tahoma"/>
        </w:rPr>
      </w:pPr>
      <w:bookmarkStart w:id="456" w:name="_Toc145230770"/>
      <w:bookmarkStart w:id="457" w:name="_Toc145231173"/>
      <w:r w:rsidRPr="00C71430">
        <w:rPr>
          <w:rFonts w:ascii="Tahoma" w:hAnsi="Tahoma" w:cs="Tahoma"/>
        </w:rPr>
        <w:lastRenderedPageBreak/>
        <w:t>Background</w:t>
      </w:r>
      <w:bookmarkEnd w:id="456"/>
      <w:bookmarkEnd w:id="457"/>
    </w:p>
    <w:p w14:paraId="69F0D1CF" w14:textId="63985494" w:rsidR="00645C56" w:rsidRPr="00C71430" w:rsidRDefault="00645C56" w:rsidP="000374C1">
      <w:pPr>
        <w:pStyle w:val="ListParagraph"/>
        <w:numPr>
          <w:ilvl w:val="2"/>
          <w:numId w:val="25"/>
        </w:numPr>
        <w:ind w:left="1418" w:hanging="709"/>
        <w:jc w:val="both"/>
        <w:rPr>
          <w:rFonts w:ascii="Tahoma" w:hAnsi="Tahoma" w:cs="Tahoma"/>
          <w:lang w:bidi="ar-SA"/>
        </w:rPr>
      </w:pPr>
      <w:r w:rsidRPr="00C71430">
        <w:rPr>
          <w:rFonts w:ascii="Tahoma" w:hAnsi="Tahoma" w:cs="Tahoma"/>
        </w:rPr>
        <w:t xml:space="preserve"> EXIM Current Business Practice (as-is)</w:t>
      </w:r>
    </w:p>
    <w:p w14:paraId="56ADF207" w14:textId="77777777" w:rsidR="00645C56" w:rsidRPr="00C71430" w:rsidRDefault="00645C56">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7DC000E9" w14:textId="77777777"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Auto-Generated after EOD</w:t>
      </w:r>
    </w:p>
    <w:p w14:paraId="1202EF86" w14:textId="10090787"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Daily, Weekly and Monthly</w:t>
      </w:r>
    </w:p>
    <w:p w14:paraId="6A2ACBBC" w14:textId="77777777" w:rsidR="00645C56" w:rsidRPr="00C71430" w:rsidRDefault="00645C56" w:rsidP="00645C56">
      <w:pPr>
        <w:rPr>
          <w:rFonts w:ascii="Tahoma" w:hAnsi="Tahoma" w:cs="Tahoma"/>
        </w:rPr>
      </w:pPr>
    </w:p>
    <w:p w14:paraId="06D6D94C" w14:textId="4E3ACD58" w:rsidR="00645C56" w:rsidRPr="00C71430" w:rsidRDefault="00645C56" w:rsidP="00645C56">
      <w:pPr>
        <w:spacing w:after="240"/>
        <w:ind w:left="720"/>
        <w:rPr>
          <w:rFonts w:ascii="Tahoma" w:hAnsi="Tahoma" w:cs="Tahoma"/>
        </w:rPr>
      </w:pPr>
      <w:r w:rsidRPr="00C71430">
        <w:rPr>
          <w:rFonts w:ascii="Tahoma" w:hAnsi="Tahoma" w:cs="Tahoma"/>
        </w:rPr>
        <w:t>17.2.2 CBS9 Current Functionality</w:t>
      </w:r>
    </w:p>
    <w:p w14:paraId="7B5ADE98" w14:textId="77777777" w:rsidR="00645C56" w:rsidRPr="00C71430" w:rsidRDefault="00645C56">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277FC140" w14:textId="77777777" w:rsidR="007F3B39" w:rsidRPr="00C71430" w:rsidRDefault="007F3B39" w:rsidP="007F3B39">
      <w:pPr>
        <w:rPr>
          <w:rFonts w:ascii="Tahoma" w:hAnsi="Tahoma" w:cs="Tahoma"/>
        </w:rPr>
      </w:pPr>
    </w:p>
    <w:p w14:paraId="63397FE8" w14:textId="77777777" w:rsidR="00ED1461" w:rsidRPr="00C71430" w:rsidRDefault="00ED1461" w:rsidP="00ED1461">
      <w:pPr>
        <w:pStyle w:val="Heading3"/>
        <w:rPr>
          <w:rFonts w:ascii="Tahoma" w:hAnsi="Tahoma" w:cs="Tahoma"/>
        </w:rPr>
      </w:pPr>
      <w:bookmarkStart w:id="458" w:name="_Toc145230771"/>
      <w:bookmarkStart w:id="459" w:name="_Toc145231174"/>
      <w:r w:rsidRPr="00C71430">
        <w:rPr>
          <w:rFonts w:ascii="Tahoma" w:hAnsi="Tahoma" w:cs="Tahoma"/>
        </w:rPr>
        <w:t>Supported Sample Transaction and Case from Customer</w:t>
      </w:r>
      <w:bookmarkEnd w:id="458"/>
      <w:bookmarkEnd w:id="459"/>
    </w:p>
    <w:p w14:paraId="3292F2CF" w14:textId="77777777" w:rsidR="007F3B39" w:rsidRPr="00C71430" w:rsidRDefault="007F3B39" w:rsidP="007F3B39">
      <w:pPr>
        <w:rPr>
          <w:rFonts w:ascii="Tahoma" w:hAnsi="Tahoma" w:cs="Tahoma"/>
        </w:rPr>
      </w:pPr>
    </w:p>
    <w:p w14:paraId="11E67CCB" w14:textId="04183427" w:rsidR="00AF0600" w:rsidRPr="00C71430" w:rsidRDefault="00CC254D" w:rsidP="007F3B39">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2F958047" wp14:editId="156701E8">
            <wp:extent cx="5410478" cy="7842653"/>
            <wp:effectExtent l="0" t="0" r="0" b="6350"/>
            <wp:docPr id="7038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3409" name=""/>
                    <pic:cNvPicPr/>
                  </pic:nvPicPr>
                  <pic:blipFill>
                    <a:blip r:embed="rId103"/>
                    <a:stretch>
                      <a:fillRect/>
                    </a:stretch>
                  </pic:blipFill>
                  <pic:spPr>
                    <a:xfrm>
                      <a:off x="0" y="0"/>
                      <a:ext cx="5410478" cy="7842653"/>
                    </a:xfrm>
                    <a:prstGeom prst="rect">
                      <a:avLst/>
                    </a:prstGeom>
                  </pic:spPr>
                </pic:pic>
              </a:graphicData>
            </a:graphic>
          </wp:inline>
        </w:drawing>
      </w:r>
    </w:p>
    <w:p w14:paraId="0542BEC9" w14:textId="77777777" w:rsidR="00E37E50" w:rsidRPr="00C71430" w:rsidRDefault="00E37E50" w:rsidP="007F3B39">
      <w:pPr>
        <w:jc w:val="center"/>
        <w:rPr>
          <w:rFonts w:ascii="Tahoma" w:hAnsi="Tahoma" w:cs="Tahoma"/>
        </w:rPr>
      </w:pPr>
    </w:p>
    <w:p w14:paraId="69BF81E0" w14:textId="431BA7EE" w:rsidR="00E37E50" w:rsidRPr="00C71430" w:rsidRDefault="00CC254D" w:rsidP="007F3B39">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70624AA" wp14:editId="61B94102">
            <wp:extent cx="5967730" cy="8535670"/>
            <wp:effectExtent l="0" t="0" r="0" b="0"/>
            <wp:docPr id="138162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22263" name=""/>
                    <pic:cNvPicPr/>
                  </pic:nvPicPr>
                  <pic:blipFill>
                    <a:blip r:embed="rId104"/>
                    <a:stretch>
                      <a:fillRect/>
                    </a:stretch>
                  </pic:blipFill>
                  <pic:spPr>
                    <a:xfrm>
                      <a:off x="0" y="0"/>
                      <a:ext cx="5967730" cy="8535670"/>
                    </a:xfrm>
                    <a:prstGeom prst="rect">
                      <a:avLst/>
                    </a:prstGeom>
                  </pic:spPr>
                </pic:pic>
              </a:graphicData>
            </a:graphic>
          </wp:inline>
        </w:drawing>
      </w:r>
    </w:p>
    <w:p w14:paraId="09BA6CB7" w14:textId="68E6BA32" w:rsidR="00E37E50" w:rsidRPr="00C71430" w:rsidRDefault="00CC254D" w:rsidP="007F3B39">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76820BB8" wp14:editId="76087FD6">
            <wp:extent cx="6074410" cy="8535670"/>
            <wp:effectExtent l="0" t="0" r="2540" b="0"/>
            <wp:docPr id="33007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8929" name=""/>
                    <pic:cNvPicPr/>
                  </pic:nvPicPr>
                  <pic:blipFill>
                    <a:blip r:embed="rId105"/>
                    <a:stretch>
                      <a:fillRect/>
                    </a:stretch>
                  </pic:blipFill>
                  <pic:spPr>
                    <a:xfrm>
                      <a:off x="0" y="0"/>
                      <a:ext cx="6074410" cy="8535670"/>
                    </a:xfrm>
                    <a:prstGeom prst="rect">
                      <a:avLst/>
                    </a:prstGeom>
                  </pic:spPr>
                </pic:pic>
              </a:graphicData>
            </a:graphic>
          </wp:inline>
        </w:drawing>
      </w:r>
    </w:p>
    <w:p w14:paraId="2FECCD69" w14:textId="77777777" w:rsidR="00ED1461" w:rsidRPr="00C71430" w:rsidRDefault="00ED1461" w:rsidP="00ED1461">
      <w:pPr>
        <w:pStyle w:val="Heading3"/>
        <w:rPr>
          <w:rFonts w:ascii="Tahoma" w:hAnsi="Tahoma" w:cs="Tahoma"/>
        </w:rPr>
      </w:pPr>
      <w:bookmarkStart w:id="460" w:name="_Toc145230772"/>
      <w:bookmarkStart w:id="461" w:name="_Toc145231175"/>
      <w:r w:rsidRPr="00C71430">
        <w:rPr>
          <w:rFonts w:ascii="Tahoma" w:hAnsi="Tahoma" w:cs="Tahoma"/>
        </w:rPr>
        <w:lastRenderedPageBreak/>
        <w:t>Menu Modification</w:t>
      </w:r>
      <w:bookmarkEnd w:id="460"/>
      <w:bookmarkEnd w:id="461"/>
    </w:p>
    <w:p w14:paraId="00BC6047" w14:textId="37EE8F57" w:rsidR="007F3B39" w:rsidRPr="00C71430" w:rsidRDefault="007F3B39" w:rsidP="007F3B39">
      <w:pPr>
        <w:ind w:firstLine="360"/>
        <w:rPr>
          <w:rFonts w:ascii="Tahoma" w:hAnsi="Tahoma" w:cs="Tahoma"/>
        </w:rPr>
      </w:pPr>
      <w:r w:rsidRPr="00C71430">
        <w:rPr>
          <w:rFonts w:ascii="Tahoma" w:hAnsi="Tahoma" w:cs="Tahoma"/>
        </w:rPr>
        <w:t>Not Applicable.</w:t>
      </w:r>
    </w:p>
    <w:p w14:paraId="2AA2BAA9" w14:textId="77777777" w:rsidR="007F3B39" w:rsidRPr="00C71430" w:rsidRDefault="007F3B39" w:rsidP="007F3B39">
      <w:pPr>
        <w:ind w:firstLine="360"/>
        <w:rPr>
          <w:rFonts w:ascii="Tahoma" w:hAnsi="Tahoma" w:cs="Tahoma"/>
        </w:rPr>
      </w:pPr>
    </w:p>
    <w:p w14:paraId="2A90FEBA" w14:textId="77777777" w:rsidR="00ED1461" w:rsidRPr="00C71430" w:rsidRDefault="00ED1461" w:rsidP="00ED1461">
      <w:pPr>
        <w:pStyle w:val="Heading3"/>
        <w:rPr>
          <w:rFonts w:ascii="Tahoma" w:hAnsi="Tahoma" w:cs="Tahoma"/>
        </w:rPr>
      </w:pPr>
      <w:bookmarkStart w:id="462" w:name="_Toc145230773"/>
      <w:bookmarkStart w:id="463" w:name="_Toc145231176"/>
      <w:r w:rsidRPr="00C71430">
        <w:rPr>
          <w:rFonts w:ascii="Tahoma" w:hAnsi="Tahoma" w:cs="Tahoma"/>
        </w:rPr>
        <w:t>Screen Layout and Data Sheet</w:t>
      </w:r>
      <w:bookmarkEnd w:id="462"/>
      <w:bookmarkEnd w:id="463"/>
    </w:p>
    <w:p w14:paraId="7C11B29D" w14:textId="77777777" w:rsidR="007F3B39" w:rsidRPr="00C71430" w:rsidRDefault="007F3B39" w:rsidP="007F3B39">
      <w:pPr>
        <w:ind w:firstLine="360"/>
        <w:rPr>
          <w:rFonts w:ascii="Tahoma" w:hAnsi="Tahoma" w:cs="Tahoma"/>
        </w:rPr>
      </w:pPr>
      <w:r w:rsidRPr="00C71430">
        <w:rPr>
          <w:rFonts w:ascii="Tahoma" w:hAnsi="Tahoma" w:cs="Tahoma"/>
        </w:rPr>
        <w:t>Not Applicable.</w:t>
      </w:r>
    </w:p>
    <w:p w14:paraId="00F96E86" w14:textId="77777777" w:rsidR="007F3B39" w:rsidRPr="00C71430" w:rsidRDefault="007F3B39" w:rsidP="007F3B39">
      <w:pPr>
        <w:rPr>
          <w:rFonts w:ascii="Tahoma" w:hAnsi="Tahoma" w:cs="Tahoma"/>
        </w:rPr>
      </w:pPr>
    </w:p>
    <w:p w14:paraId="1788E749" w14:textId="77777777" w:rsidR="00ED1461" w:rsidRPr="00C71430" w:rsidRDefault="00ED1461" w:rsidP="00ED1461">
      <w:pPr>
        <w:pStyle w:val="Heading3"/>
        <w:rPr>
          <w:rFonts w:ascii="Tahoma" w:hAnsi="Tahoma" w:cs="Tahoma"/>
        </w:rPr>
      </w:pPr>
      <w:bookmarkStart w:id="464" w:name="_Toc145230774"/>
      <w:bookmarkStart w:id="465" w:name="_Toc145231177"/>
      <w:r w:rsidRPr="00C71430">
        <w:rPr>
          <w:rFonts w:ascii="Tahoma" w:hAnsi="Tahoma" w:cs="Tahoma"/>
        </w:rPr>
        <w:t>Business Rule / Business Logic</w:t>
      </w:r>
      <w:bookmarkEnd w:id="464"/>
      <w:bookmarkEnd w:id="465"/>
    </w:p>
    <w:p w14:paraId="4AA27D85" w14:textId="3F6FA3DF" w:rsidR="00A63233" w:rsidRPr="00C71430" w:rsidRDefault="00A63233">
      <w:pPr>
        <w:pStyle w:val="ListParagraph"/>
        <w:numPr>
          <w:ilvl w:val="0"/>
          <w:numId w:val="13"/>
        </w:numPr>
        <w:shd w:val="clear" w:color="auto" w:fill="FDFDFD"/>
        <w:ind w:left="1418" w:hanging="284"/>
        <w:rPr>
          <w:rFonts w:ascii="Tahoma" w:hAnsi="Tahoma" w:cs="Tahoma"/>
        </w:rPr>
      </w:pPr>
      <w:r w:rsidRPr="00C71430">
        <w:rPr>
          <w:rFonts w:ascii="Tahoma" w:hAnsi="Tahoma" w:cs="Tahoma"/>
        </w:rPr>
        <w:t>Account statement</w:t>
      </w:r>
      <w:r w:rsidRPr="00C71430">
        <w:rPr>
          <w:rFonts w:ascii="Tahoma" w:hAnsi="Tahoma" w:cs="Tahoma"/>
          <w:cs/>
        </w:rPr>
        <w:t xml:space="preserve"> </w:t>
      </w:r>
      <w:r w:rsidRPr="00C71430">
        <w:rPr>
          <w:rFonts w:ascii="Tahoma" w:hAnsi="Tahoma" w:cs="Tahoma"/>
        </w:rPr>
        <w:t>shows all transaction</w:t>
      </w:r>
      <w:r w:rsidR="0008218B" w:rsidRPr="00C71430">
        <w:rPr>
          <w:rFonts w:ascii="Tahoma" w:hAnsi="Tahoma" w:cs="Tahoma"/>
        </w:rPr>
        <w:t xml:space="preserve"> </w:t>
      </w:r>
      <w:r w:rsidR="0008218B" w:rsidRPr="00C71430">
        <w:rPr>
          <w:rFonts w:ascii="Tahoma" w:hAnsi="Tahoma" w:cs="Tahoma"/>
          <w:color w:val="FF0000"/>
        </w:rPr>
        <w:t>separated by account type</w:t>
      </w:r>
      <w:r w:rsidRPr="00C71430">
        <w:rPr>
          <w:rFonts w:ascii="Tahoma" w:hAnsi="Tahoma" w:cs="Tahoma"/>
        </w:rPr>
        <w:t xml:space="preserve">. </w:t>
      </w:r>
    </w:p>
    <w:p w14:paraId="0A4F5F03" w14:textId="0B7DA768" w:rsidR="00DF300B" w:rsidRPr="00C71430" w:rsidRDefault="00DF300B" w:rsidP="00DF300B">
      <w:pPr>
        <w:pStyle w:val="ListParagraph"/>
        <w:numPr>
          <w:ilvl w:val="0"/>
          <w:numId w:val="13"/>
        </w:numPr>
        <w:ind w:left="1440" w:hanging="270"/>
        <w:jc w:val="both"/>
        <w:rPr>
          <w:rFonts w:ascii="Tahoma" w:hAnsi="Tahoma" w:cs="Tahoma"/>
        </w:rPr>
      </w:pPr>
      <w:r w:rsidRPr="00C71430">
        <w:rPr>
          <w:rFonts w:ascii="Tahoma" w:hAnsi="Tahoma" w:cs="Tahoma"/>
        </w:rPr>
        <w:t>Auto-Generated after EOD</w:t>
      </w:r>
      <w:r w:rsidR="0008218B" w:rsidRPr="00C71430">
        <w:rPr>
          <w:rFonts w:ascii="Tahoma" w:hAnsi="Tahoma" w:cs="Tahoma"/>
        </w:rPr>
        <w:t>.</w:t>
      </w:r>
    </w:p>
    <w:p w14:paraId="21FCA333" w14:textId="6E8BFEAB" w:rsidR="00DF300B" w:rsidRPr="00C71430" w:rsidRDefault="00DF300B" w:rsidP="00DF300B">
      <w:pPr>
        <w:pStyle w:val="ListParagraph"/>
        <w:numPr>
          <w:ilvl w:val="0"/>
          <w:numId w:val="13"/>
        </w:numPr>
        <w:ind w:left="1440" w:hanging="270"/>
        <w:jc w:val="both"/>
        <w:rPr>
          <w:rFonts w:ascii="Tahoma" w:hAnsi="Tahoma" w:cs="Tahoma"/>
        </w:rPr>
      </w:pPr>
      <w:r w:rsidRPr="00C71430">
        <w:rPr>
          <w:rFonts w:ascii="Tahoma" w:hAnsi="Tahoma" w:cs="Tahoma"/>
        </w:rPr>
        <w:t>Daily, Weekly and Monthly</w:t>
      </w:r>
      <w:r w:rsidR="0008218B" w:rsidRPr="00C71430">
        <w:rPr>
          <w:rFonts w:ascii="Tahoma" w:hAnsi="Tahoma" w:cs="Tahoma"/>
        </w:rPr>
        <w:t>.</w:t>
      </w:r>
    </w:p>
    <w:p w14:paraId="57C984C5" w14:textId="0BB5E7AD" w:rsidR="0008218B" w:rsidRPr="00C71430" w:rsidRDefault="0008218B" w:rsidP="0008218B">
      <w:pPr>
        <w:pStyle w:val="ListParagraph"/>
        <w:numPr>
          <w:ilvl w:val="0"/>
          <w:numId w:val="13"/>
        </w:numPr>
        <w:ind w:left="1440" w:hanging="270"/>
        <w:jc w:val="both"/>
        <w:rPr>
          <w:rFonts w:ascii="Tahoma" w:hAnsi="Tahoma" w:cs="Tahoma"/>
          <w:color w:val="FF0000"/>
        </w:rPr>
      </w:pPr>
      <w:proofErr w:type="spellStart"/>
      <w:r w:rsidRPr="00C71430">
        <w:rPr>
          <w:rFonts w:ascii="Tahoma" w:hAnsi="Tahoma" w:cs="Tahoma"/>
          <w:color w:val="FF0000"/>
        </w:rPr>
        <w:t>Incase</w:t>
      </w:r>
      <w:proofErr w:type="spellEnd"/>
      <w:r w:rsidRPr="00C71430">
        <w:rPr>
          <w:rFonts w:ascii="Tahoma" w:hAnsi="Tahoma" w:cs="Tahoma"/>
          <w:color w:val="FF0000"/>
        </w:rPr>
        <w:t xml:space="preserve"> of TD </w:t>
      </w:r>
      <w:proofErr w:type="gramStart"/>
      <w:r w:rsidRPr="00C71430">
        <w:rPr>
          <w:rFonts w:ascii="Tahoma" w:hAnsi="Tahoma" w:cs="Tahoma"/>
          <w:color w:val="FF0000"/>
        </w:rPr>
        <w:t>Account :</w:t>
      </w:r>
      <w:proofErr w:type="gramEnd"/>
      <w:r w:rsidRPr="00C71430">
        <w:rPr>
          <w:rFonts w:ascii="Tahoma" w:hAnsi="Tahoma" w:cs="Tahoma"/>
          <w:color w:val="FF0000"/>
        </w:rPr>
        <w:t xml:space="preserve"> Individual statement needs to be generated for each TD Account and consolidated statement to be generated based on Account Group No.</w:t>
      </w:r>
    </w:p>
    <w:p w14:paraId="151EC072" w14:textId="77777777" w:rsidR="0008218B" w:rsidRPr="00C71430" w:rsidRDefault="0008218B" w:rsidP="0008218B">
      <w:pPr>
        <w:pStyle w:val="ListParagraph"/>
        <w:ind w:left="1440"/>
        <w:jc w:val="both"/>
        <w:rPr>
          <w:rFonts w:ascii="Tahoma" w:hAnsi="Tahoma" w:cs="Tahoma"/>
        </w:rPr>
      </w:pPr>
    </w:p>
    <w:p w14:paraId="7A1D9A75" w14:textId="77777777" w:rsidR="00ED1461" w:rsidRPr="00C71430" w:rsidRDefault="00ED1461" w:rsidP="00ED1461">
      <w:pPr>
        <w:pStyle w:val="Heading3"/>
        <w:rPr>
          <w:rFonts w:ascii="Tahoma" w:hAnsi="Tahoma" w:cs="Tahoma"/>
        </w:rPr>
      </w:pPr>
      <w:bookmarkStart w:id="466" w:name="_Toc145230775"/>
      <w:bookmarkStart w:id="467" w:name="_Toc145231178"/>
      <w:r w:rsidRPr="00C71430">
        <w:rPr>
          <w:rFonts w:ascii="Tahoma" w:hAnsi="Tahoma" w:cs="Tahoma"/>
        </w:rPr>
        <w:t>To-be Process</w:t>
      </w:r>
      <w:bookmarkEnd w:id="466"/>
      <w:bookmarkEnd w:id="467"/>
    </w:p>
    <w:p w14:paraId="710D3BDA" w14:textId="72591C86" w:rsidR="00EE64D3" w:rsidRPr="00C71430" w:rsidRDefault="00EE64D3" w:rsidP="00EE64D3">
      <w:pPr>
        <w:ind w:left="360"/>
        <w:rPr>
          <w:rFonts w:ascii="Tahoma" w:hAnsi="Tahoma" w:cs="Tahoma"/>
          <w:color w:val="FF0000"/>
        </w:rPr>
      </w:pPr>
      <w:r w:rsidRPr="00C71430">
        <w:rPr>
          <w:rFonts w:ascii="Tahoma" w:hAnsi="Tahoma" w:cs="Tahoma"/>
          <w:color w:val="FF0000"/>
        </w:rPr>
        <w:t xml:space="preserve">The system retrieves the </w:t>
      </w:r>
      <w:r w:rsidR="0008218B" w:rsidRPr="00C71430">
        <w:rPr>
          <w:rFonts w:ascii="Tahoma" w:hAnsi="Tahoma" w:cs="Tahoma"/>
          <w:color w:val="FF0000"/>
        </w:rPr>
        <w:t>transactions to shown</w:t>
      </w:r>
      <w:r w:rsidR="003B4F95" w:rsidRPr="00C71430">
        <w:rPr>
          <w:rFonts w:ascii="Tahoma" w:hAnsi="Tahoma" w:cs="Tahoma"/>
          <w:color w:val="FF0000"/>
        </w:rPr>
        <w:t xml:space="preserve"> in account statement </w:t>
      </w:r>
      <w:r w:rsidRPr="00C71430">
        <w:rPr>
          <w:rFonts w:ascii="Tahoma" w:hAnsi="Tahoma" w:cs="Tahoma"/>
          <w:color w:val="FF0000"/>
        </w:rPr>
        <w:t>which can be separated by client branch</w:t>
      </w:r>
      <w:r w:rsidR="003B4F95" w:rsidRPr="00C71430">
        <w:rPr>
          <w:rFonts w:ascii="Tahoma" w:hAnsi="Tahoma" w:cs="Tahoma"/>
          <w:color w:val="FF0000"/>
        </w:rPr>
        <w:t xml:space="preserve"> and account type</w:t>
      </w:r>
      <w:r w:rsidRPr="00C71430">
        <w:rPr>
          <w:rFonts w:ascii="Tahoma" w:hAnsi="Tahoma" w:cs="Tahoma"/>
          <w:color w:val="FF0000"/>
        </w:rPr>
        <w:t>.</w:t>
      </w:r>
    </w:p>
    <w:p w14:paraId="23BE086B" w14:textId="77777777" w:rsidR="00EE64D3" w:rsidRPr="00C71430" w:rsidRDefault="00EE64D3" w:rsidP="00EE64D3">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EE64D3" w:rsidRPr="00C71430" w14:paraId="6E50A8D1" w14:textId="77777777" w:rsidTr="006B390F">
        <w:trPr>
          <w:jc w:val="center"/>
        </w:trPr>
        <w:tc>
          <w:tcPr>
            <w:tcW w:w="3103" w:type="dxa"/>
            <w:shd w:val="clear" w:color="auto" w:fill="CCECFF"/>
          </w:tcPr>
          <w:p w14:paraId="4C55ABD7" w14:textId="77777777" w:rsidR="00EE64D3" w:rsidRPr="00C71430" w:rsidRDefault="00EE64D3" w:rsidP="006B390F">
            <w:pPr>
              <w:rPr>
                <w:rFonts w:ascii="Tahoma" w:hAnsi="Tahoma" w:cs="Tahoma"/>
              </w:rPr>
            </w:pPr>
            <w:r w:rsidRPr="00C71430">
              <w:rPr>
                <w:rFonts w:ascii="Tahoma" w:hAnsi="Tahoma" w:cs="Tahoma"/>
              </w:rPr>
              <w:t>Paper size</w:t>
            </w:r>
          </w:p>
        </w:tc>
        <w:tc>
          <w:tcPr>
            <w:tcW w:w="6230" w:type="dxa"/>
          </w:tcPr>
          <w:p w14:paraId="0DAE2F13" w14:textId="77777777" w:rsidR="00EE64D3" w:rsidRPr="00C71430" w:rsidRDefault="00EE64D3" w:rsidP="006B390F">
            <w:pPr>
              <w:rPr>
                <w:rFonts w:ascii="Tahoma" w:hAnsi="Tahoma" w:cs="Tahoma"/>
              </w:rPr>
            </w:pPr>
            <w:r w:rsidRPr="00C71430">
              <w:rPr>
                <w:rFonts w:ascii="Tahoma" w:hAnsi="Tahoma" w:cs="Tahoma"/>
              </w:rPr>
              <w:t>A4</w:t>
            </w:r>
          </w:p>
        </w:tc>
      </w:tr>
      <w:tr w:rsidR="00EE64D3" w:rsidRPr="00C71430" w14:paraId="02C69A0C" w14:textId="77777777" w:rsidTr="006B390F">
        <w:trPr>
          <w:jc w:val="center"/>
        </w:trPr>
        <w:tc>
          <w:tcPr>
            <w:tcW w:w="3103" w:type="dxa"/>
            <w:shd w:val="clear" w:color="auto" w:fill="CCECFF"/>
          </w:tcPr>
          <w:p w14:paraId="27694D9E" w14:textId="77777777" w:rsidR="00EE64D3" w:rsidRPr="00C71430" w:rsidRDefault="00EE64D3" w:rsidP="006B390F">
            <w:pPr>
              <w:rPr>
                <w:rFonts w:ascii="Tahoma" w:hAnsi="Tahoma" w:cs="Tahoma"/>
              </w:rPr>
            </w:pPr>
            <w:r w:rsidRPr="00C71430">
              <w:rPr>
                <w:rFonts w:ascii="Tahoma" w:hAnsi="Tahoma" w:cs="Tahoma"/>
              </w:rPr>
              <w:t>Reprinting require</w:t>
            </w:r>
          </w:p>
        </w:tc>
        <w:tc>
          <w:tcPr>
            <w:tcW w:w="6230" w:type="dxa"/>
          </w:tcPr>
          <w:p w14:paraId="0DD36B43" w14:textId="77777777" w:rsidR="00EE64D3" w:rsidRPr="00C71430" w:rsidRDefault="00EE64D3" w:rsidP="006B390F">
            <w:pPr>
              <w:rPr>
                <w:rFonts w:ascii="Tahoma" w:hAnsi="Tahoma" w:cs="Tahoma"/>
              </w:rPr>
            </w:pPr>
            <w:r w:rsidRPr="00C71430">
              <w:rPr>
                <w:rFonts w:ascii="Tahoma" w:hAnsi="Tahoma" w:cs="Tahoma"/>
              </w:rPr>
              <w:t>Yes</w:t>
            </w:r>
          </w:p>
        </w:tc>
      </w:tr>
      <w:tr w:rsidR="00EE64D3" w:rsidRPr="00C71430" w14:paraId="20CD132F" w14:textId="77777777" w:rsidTr="006B390F">
        <w:trPr>
          <w:jc w:val="center"/>
        </w:trPr>
        <w:tc>
          <w:tcPr>
            <w:tcW w:w="3103" w:type="dxa"/>
            <w:shd w:val="clear" w:color="auto" w:fill="CCECFF"/>
          </w:tcPr>
          <w:p w14:paraId="18107463" w14:textId="77777777" w:rsidR="00EE64D3" w:rsidRPr="00C71430" w:rsidRDefault="00EE64D3" w:rsidP="006B390F">
            <w:pPr>
              <w:rPr>
                <w:rFonts w:ascii="Tahoma" w:hAnsi="Tahoma" w:cs="Tahoma"/>
              </w:rPr>
            </w:pPr>
            <w:r w:rsidRPr="00C71430">
              <w:rPr>
                <w:rFonts w:ascii="Tahoma" w:hAnsi="Tahoma" w:cs="Tahoma"/>
              </w:rPr>
              <w:t>Searching criteria</w:t>
            </w:r>
          </w:p>
        </w:tc>
        <w:tc>
          <w:tcPr>
            <w:tcW w:w="6230" w:type="dxa"/>
          </w:tcPr>
          <w:p w14:paraId="4A4DAC05" w14:textId="58B4BC09" w:rsidR="00EE64D3" w:rsidRPr="00C71430" w:rsidRDefault="00936187" w:rsidP="006B390F">
            <w:pPr>
              <w:rPr>
                <w:rFonts w:ascii="Tahoma" w:hAnsi="Tahoma" w:cs="Tahoma"/>
              </w:rPr>
            </w:pPr>
            <w:r w:rsidRPr="00C71430">
              <w:rPr>
                <w:rFonts w:ascii="Tahoma" w:hAnsi="Tahoma" w:cs="Tahoma"/>
              </w:rPr>
              <w:t xml:space="preserve">Account type, </w:t>
            </w:r>
            <w:r w:rsidR="00EE64D3" w:rsidRPr="00C71430">
              <w:rPr>
                <w:rFonts w:ascii="Tahoma" w:hAnsi="Tahoma" w:cs="Tahoma"/>
              </w:rPr>
              <w:t>Account no</w:t>
            </w:r>
            <w:r w:rsidR="00E37E50" w:rsidRPr="00C71430">
              <w:rPr>
                <w:rFonts w:ascii="Tahoma" w:hAnsi="Tahoma" w:cs="Tahoma"/>
              </w:rPr>
              <w:t>, Date</w:t>
            </w:r>
            <w:r w:rsidR="0008218B" w:rsidRPr="00C71430">
              <w:rPr>
                <w:rFonts w:ascii="Tahoma" w:hAnsi="Tahoma" w:cs="Tahoma"/>
              </w:rPr>
              <w:t xml:space="preserve"> </w:t>
            </w:r>
            <w:r w:rsidR="0008218B" w:rsidRPr="00C71430">
              <w:rPr>
                <w:rFonts w:ascii="Tahoma" w:hAnsi="Tahoma" w:cs="Tahoma"/>
                <w:color w:val="FF0000"/>
              </w:rPr>
              <w:t>range</w:t>
            </w:r>
          </w:p>
        </w:tc>
      </w:tr>
    </w:tbl>
    <w:p w14:paraId="45DFB29D" w14:textId="77777777" w:rsidR="007F3B39" w:rsidRPr="00C71430" w:rsidRDefault="007F3B39" w:rsidP="007F3B39">
      <w:pPr>
        <w:rPr>
          <w:rFonts w:ascii="Tahoma" w:hAnsi="Tahoma" w:cs="Tahoma"/>
        </w:rPr>
      </w:pPr>
    </w:p>
    <w:p w14:paraId="5CBB6A85" w14:textId="77777777" w:rsidR="00ED1461" w:rsidRPr="00C71430" w:rsidRDefault="00ED1461" w:rsidP="00ED1461">
      <w:pPr>
        <w:pStyle w:val="Heading3"/>
        <w:rPr>
          <w:rFonts w:ascii="Tahoma" w:hAnsi="Tahoma" w:cs="Tahoma"/>
        </w:rPr>
      </w:pPr>
      <w:bookmarkStart w:id="468" w:name="_Toc145230776"/>
      <w:bookmarkStart w:id="469" w:name="_Toc145231179"/>
      <w:r w:rsidRPr="00C71430">
        <w:rPr>
          <w:rFonts w:ascii="Tahoma" w:hAnsi="Tahoma" w:cs="Tahoma"/>
        </w:rPr>
        <w:t>File / API Layout and Data Sheet</w:t>
      </w:r>
      <w:bookmarkEnd w:id="468"/>
      <w:bookmarkEnd w:id="469"/>
    </w:p>
    <w:p w14:paraId="7E3E3113" w14:textId="2DE55045" w:rsidR="007F3B39" w:rsidRPr="00C71430" w:rsidRDefault="007F3B39">
      <w:pPr>
        <w:pStyle w:val="ListParagraph"/>
        <w:numPr>
          <w:ilvl w:val="0"/>
          <w:numId w:val="17"/>
        </w:numPr>
        <w:ind w:left="1418"/>
        <w:rPr>
          <w:rFonts w:ascii="Tahoma" w:hAnsi="Tahoma" w:cs="Tahoma"/>
        </w:rPr>
      </w:pPr>
      <w:r w:rsidRPr="00C71430">
        <w:rPr>
          <w:rFonts w:ascii="Tahoma" w:hAnsi="Tahoma" w:cs="Tahoma"/>
        </w:rPr>
        <w:t xml:space="preserve">Send to </w:t>
      </w:r>
      <w:r w:rsidR="009E7098" w:rsidRPr="00C71430">
        <w:rPr>
          <w:rFonts w:ascii="Tahoma" w:hAnsi="Tahoma" w:cs="Tahoma"/>
        </w:rPr>
        <w:t>e-Service</w:t>
      </w:r>
    </w:p>
    <w:p w14:paraId="73EDAC0E" w14:textId="77777777" w:rsidR="007F3B39" w:rsidRPr="00C71430" w:rsidRDefault="007F3B39" w:rsidP="007F3B39">
      <w:pPr>
        <w:rPr>
          <w:rFonts w:ascii="Tahoma" w:hAnsi="Tahoma" w:cs="Tahoma"/>
        </w:rPr>
      </w:pPr>
    </w:p>
    <w:p w14:paraId="1CF25F70" w14:textId="77777777" w:rsidR="00ED1461" w:rsidRPr="00C71430" w:rsidRDefault="00ED1461" w:rsidP="00ED1461">
      <w:pPr>
        <w:pStyle w:val="Heading3"/>
        <w:rPr>
          <w:rFonts w:ascii="Tahoma" w:hAnsi="Tahoma" w:cs="Tahoma"/>
        </w:rPr>
      </w:pPr>
      <w:bookmarkStart w:id="470" w:name="_Toc145230777"/>
      <w:bookmarkStart w:id="471" w:name="_Toc145231180"/>
      <w:r w:rsidRPr="00C71430">
        <w:rPr>
          <w:rFonts w:ascii="Tahoma" w:hAnsi="Tahoma" w:cs="Tahoma"/>
        </w:rPr>
        <w:t>Report Layout and Data Sheet</w:t>
      </w:r>
      <w:bookmarkEnd w:id="470"/>
      <w:bookmarkEnd w:id="471"/>
    </w:p>
    <w:p w14:paraId="5BBEDA92" w14:textId="44292CA6" w:rsidR="00F4022B" w:rsidRPr="00C71430" w:rsidRDefault="00F4022B" w:rsidP="00F4022B">
      <w:pPr>
        <w:pStyle w:val="Heading4"/>
        <w:rPr>
          <w:rFonts w:ascii="Tahoma" w:hAnsi="Tahoma" w:cs="Tahoma"/>
        </w:rPr>
      </w:pPr>
      <w:bookmarkStart w:id="472" w:name="_Toc145230778"/>
      <w:bookmarkStart w:id="473" w:name="_Toc145231181"/>
      <w:r w:rsidRPr="00C71430">
        <w:rPr>
          <w:rFonts w:ascii="Tahoma" w:hAnsi="Tahoma" w:cs="Tahoma"/>
        </w:rPr>
        <w:t>CA/SA</w:t>
      </w:r>
      <w:bookmarkEnd w:id="472"/>
      <w:bookmarkEnd w:id="473"/>
    </w:p>
    <w:p w14:paraId="7220382F" w14:textId="77777777" w:rsidR="002D4DAF" w:rsidRPr="00C71430" w:rsidRDefault="002D4DAF" w:rsidP="002D4DAF">
      <w:pPr>
        <w:rPr>
          <w:rFonts w:ascii="Tahoma" w:hAnsi="Tahoma" w:cs="Tahoma"/>
        </w:rPr>
      </w:pPr>
    </w:p>
    <w:tbl>
      <w:tblPr>
        <w:tblStyle w:val="TableGrid"/>
        <w:tblW w:w="10349" w:type="dxa"/>
        <w:tblLook w:val="04A0" w:firstRow="1" w:lastRow="0" w:firstColumn="1" w:lastColumn="0" w:noHBand="0" w:noVBand="1"/>
      </w:tblPr>
      <w:tblGrid>
        <w:gridCol w:w="5770"/>
        <w:gridCol w:w="4570"/>
        <w:gridCol w:w="9"/>
      </w:tblGrid>
      <w:tr w:rsidR="009E7098" w:rsidRPr="00C71430" w14:paraId="5AADF528" w14:textId="77777777" w:rsidTr="006B390F">
        <w:trPr>
          <w:gridAfter w:val="1"/>
          <w:wAfter w:w="12" w:type="dxa"/>
          <w:tblHeader/>
        </w:trPr>
        <w:tc>
          <w:tcPr>
            <w:tcW w:w="3823" w:type="dxa"/>
            <w:shd w:val="clear" w:color="auto" w:fill="D9D9D9" w:themeFill="background1" w:themeFillShade="D9"/>
          </w:tcPr>
          <w:p w14:paraId="4E6CC1CF" w14:textId="77777777" w:rsidR="009E7098" w:rsidRPr="00C71430" w:rsidRDefault="009E7098"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3D5400C2" w14:textId="77777777" w:rsidR="009E7098" w:rsidRPr="00C71430" w:rsidRDefault="009E7098" w:rsidP="006B390F">
            <w:pPr>
              <w:jc w:val="center"/>
              <w:rPr>
                <w:rFonts w:ascii="Tahoma" w:hAnsi="Tahoma" w:cs="Tahoma"/>
              </w:rPr>
            </w:pPr>
            <w:r w:rsidRPr="00C71430">
              <w:rPr>
                <w:rFonts w:ascii="Tahoma" w:hAnsi="Tahoma" w:cs="Tahoma"/>
              </w:rPr>
              <w:t>Description</w:t>
            </w:r>
          </w:p>
        </w:tc>
      </w:tr>
      <w:tr w:rsidR="009E7098" w:rsidRPr="00C71430" w14:paraId="29BEB492" w14:textId="77777777" w:rsidTr="006B390F">
        <w:tc>
          <w:tcPr>
            <w:tcW w:w="10349" w:type="dxa"/>
            <w:gridSpan w:val="3"/>
            <w:shd w:val="clear" w:color="auto" w:fill="C8E0E9" w:themeFill="accent6" w:themeFillTint="33"/>
          </w:tcPr>
          <w:p w14:paraId="5EA2E1D6" w14:textId="77777777" w:rsidR="009E7098" w:rsidRPr="00C71430" w:rsidRDefault="009E7098" w:rsidP="006B390F">
            <w:pPr>
              <w:rPr>
                <w:rFonts w:ascii="Tahoma" w:hAnsi="Tahoma" w:cs="Tahoma"/>
              </w:rPr>
            </w:pPr>
            <w:r w:rsidRPr="00C71430">
              <w:rPr>
                <w:rFonts w:ascii="Tahoma" w:hAnsi="Tahoma" w:cs="Tahoma"/>
              </w:rPr>
              <w:t>Header</w:t>
            </w:r>
          </w:p>
        </w:tc>
      </w:tr>
      <w:tr w:rsidR="009E7098" w:rsidRPr="00C71430" w14:paraId="191C0EF5" w14:textId="77777777" w:rsidTr="006B390F">
        <w:trPr>
          <w:gridAfter w:val="1"/>
          <w:wAfter w:w="12" w:type="dxa"/>
        </w:trPr>
        <w:tc>
          <w:tcPr>
            <w:tcW w:w="3823" w:type="dxa"/>
          </w:tcPr>
          <w:p w14:paraId="1422191D" w14:textId="28927984" w:rsidR="009E7098" w:rsidRPr="00C71430" w:rsidRDefault="009E7098" w:rsidP="006B390F">
            <w:pPr>
              <w:rPr>
                <w:rFonts w:ascii="Tahoma" w:hAnsi="Tahoma" w:cs="Tahoma"/>
              </w:rPr>
            </w:pPr>
            <w:r w:rsidRPr="00C71430">
              <w:rPr>
                <w:rFonts w:ascii="Tahoma" w:hAnsi="Tahoma" w:cs="Tahoma"/>
              </w:rPr>
              <w:t>Branch name</w:t>
            </w:r>
          </w:p>
        </w:tc>
        <w:tc>
          <w:tcPr>
            <w:tcW w:w="6514" w:type="dxa"/>
          </w:tcPr>
          <w:p w14:paraId="7B2A195D" w14:textId="4487ECA1" w:rsidR="009E7098" w:rsidRPr="00C71430" w:rsidRDefault="00E37E50" w:rsidP="006B390F">
            <w:pPr>
              <w:rPr>
                <w:rFonts w:ascii="Tahoma" w:hAnsi="Tahoma" w:cs="Tahoma"/>
              </w:rPr>
            </w:pPr>
            <w:r w:rsidRPr="00C71430">
              <w:rPr>
                <w:rFonts w:ascii="Tahoma" w:hAnsi="Tahoma" w:cs="Tahoma"/>
              </w:rPr>
              <w:t>Display customer branch</w:t>
            </w:r>
          </w:p>
        </w:tc>
      </w:tr>
      <w:tr w:rsidR="009E7098" w:rsidRPr="00C71430" w14:paraId="5BAD272A" w14:textId="77777777" w:rsidTr="006B390F">
        <w:trPr>
          <w:gridAfter w:val="1"/>
          <w:wAfter w:w="12" w:type="dxa"/>
        </w:trPr>
        <w:tc>
          <w:tcPr>
            <w:tcW w:w="3823" w:type="dxa"/>
          </w:tcPr>
          <w:p w14:paraId="2A04672A" w14:textId="2B9F2433" w:rsidR="009E7098" w:rsidRPr="00C71430" w:rsidRDefault="009E7098" w:rsidP="006B390F">
            <w:pPr>
              <w:rPr>
                <w:rFonts w:ascii="Tahoma" w:hAnsi="Tahoma" w:cs="Tahoma"/>
              </w:rPr>
            </w:pPr>
            <w:r w:rsidRPr="00C71430">
              <w:rPr>
                <w:rFonts w:ascii="Tahoma" w:hAnsi="Tahoma" w:cs="Tahoma"/>
              </w:rPr>
              <w:t>Branch address</w:t>
            </w:r>
          </w:p>
        </w:tc>
        <w:tc>
          <w:tcPr>
            <w:tcW w:w="6514" w:type="dxa"/>
          </w:tcPr>
          <w:p w14:paraId="05F679D9" w14:textId="2180322D" w:rsidR="009E7098" w:rsidRPr="00C71430" w:rsidRDefault="00E37E50" w:rsidP="006B390F">
            <w:pPr>
              <w:rPr>
                <w:rFonts w:ascii="Tahoma" w:hAnsi="Tahoma" w:cs="Tahoma"/>
              </w:rPr>
            </w:pPr>
            <w:r w:rsidRPr="00C71430">
              <w:rPr>
                <w:rFonts w:ascii="Tahoma" w:hAnsi="Tahoma" w:cs="Tahoma"/>
              </w:rPr>
              <w:t>Display branch address</w:t>
            </w:r>
          </w:p>
        </w:tc>
      </w:tr>
      <w:tr w:rsidR="009E7098" w:rsidRPr="00C71430" w14:paraId="13589DB7" w14:textId="77777777" w:rsidTr="006B390F">
        <w:trPr>
          <w:gridAfter w:val="1"/>
          <w:wAfter w:w="12" w:type="dxa"/>
        </w:trPr>
        <w:tc>
          <w:tcPr>
            <w:tcW w:w="3823" w:type="dxa"/>
          </w:tcPr>
          <w:p w14:paraId="3B4874E6" w14:textId="79C04439" w:rsidR="009E7098" w:rsidRPr="00C71430" w:rsidRDefault="009E7098" w:rsidP="006B390F">
            <w:pPr>
              <w:rPr>
                <w:rFonts w:ascii="Tahoma" w:hAnsi="Tahoma" w:cs="Tahoma"/>
              </w:rPr>
            </w:pPr>
            <w:r w:rsidRPr="00C71430">
              <w:rPr>
                <w:rFonts w:ascii="Tahoma" w:hAnsi="Tahoma" w:cs="Tahoma"/>
              </w:rPr>
              <w:t>Account number</w:t>
            </w:r>
          </w:p>
        </w:tc>
        <w:tc>
          <w:tcPr>
            <w:tcW w:w="6514" w:type="dxa"/>
          </w:tcPr>
          <w:p w14:paraId="65B95E04" w14:textId="606206BD" w:rsidR="009E7098" w:rsidRPr="00C71430" w:rsidRDefault="00936187" w:rsidP="006B390F">
            <w:pPr>
              <w:rPr>
                <w:rFonts w:ascii="Tahoma" w:hAnsi="Tahoma" w:cs="Tahoma"/>
              </w:rPr>
            </w:pPr>
            <w:r w:rsidRPr="00C71430">
              <w:rPr>
                <w:rFonts w:ascii="Tahoma" w:hAnsi="Tahoma" w:cs="Tahoma"/>
              </w:rPr>
              <w:t>Display account number</w:t>
            </w:r>
          </w:p>
        </w:tc>
      </w:tr>
      <w:tr w:rsidR="00936187" w:rsidRPr="00C71430" w14:paraId="3F22F39D" w14:textId="77777777" w:rsidTr="006B390F">
        <w:trPr>
          <w:gridAfter w:val="1"/>
          <w:wAfter w:w="12" w:type="dxa"/>
        </w:trPr>
        <w:tc>
          <w:tcPr>
            <w:tcW w:w="3823" w:type="dxa"/>
          </w:tcPr>
          <w:p w14:paraId="2C924784" w14:textId="3AE8B477" w:rsidR="00936187" w:rsidRPr="00C71430" w:rsidRDefault="00936187" w:rsidP="006B390F">
            <w:pPr>
              <w:rPr>
                <w:rFonts w:ascii="Tahoma" w:hAnsi="Tahoma" w:cs="Tahoma"/>
              </w:rPr>
            </w:pPr>
            <w:r w:rsidRPr="00C71430">
              <w:rPr>
                <w:rFonts w:ascii="Tahoma" w:hAnsi="Tahoma" w:cs="Tahoma"/>
              </w:rPr>
              <w:t>Account name</w:t>
            </w:r>
          </w:p>
        </w:tc>
        <w:tc>
          <w:tcPr>
            <w:tcW w:w="6514" w:type="dxa"/>
          </w:tcPr>
          <w:p w14:paraId="02CE4B14" w14:textId="6464382E" w:rsidR="00936187" w:rsidRPr="00C71430" w:rsidRDefault="00936187" w:rsidP="006B390F">
            <w:pPr>
              <w:rPr>
                <w:rFonts w:ascii="Tahoma" w:hAnsi="Tahoma" w:cs="Tahoma"/>
              </w:rPr>
            </w:pPr>
            <w:r w:rsidRPr="00C71430">
              <w:rPr>
                <w:rFonts w:ascii="Tahoma" w:hAnsi="Tahoma" w:cs="Tahoma"/>
              </w:rPr>
              <w:t>Display account name</w:t>
            </w:r>
          </w:p>
        </w:tc>
      </w:tr>
      <w:tr w:rsidR="009E7098" w:rsidRPr="00C71430" w14:paraId="3092056D" w14:textId="77777777" w:rsidTr="006B390F">
        <w:trPr>
          <w:gridAfter w:val="1"/>
          <w:wAfter w:w="12" w:type="dxa"/>
        </w:trPr>
        <w:tc>
          <w:tcPr>
            <w:tcW w:w="3823" w:type="dxa"/>
          </w:tcPr>
          <w:p w14:paraId="75F45607" w14:textId="688908FC" w:rsidR="009E7098" w:rsidRPr="00C71430" w:rsidRDefault="009E7098" w:rsidP="006B390F">
            <w:pPr>
              <w:rPr>
                <w:rFonts w:ascii="Tahoma" w:hAnsi="Tahoma" w:cs="Tahoma"/>
              </w:rPr>
            </w:pPr>
            <w:r w:rsidRPr="00C71430">
              <w:rPr>
                <w:rFonts w:ascii="Tahoma" w:hAnsi="Tahoma" w:cs="Tahoma"/>
              </w:rPr>
              <w:t>Account type</w:t>
            </w:r>
          </w:p>
        </w:tc>
        <w:tc>
          <w:tcPr>
            <w:tcW w:w="6514" w:type="dxa"/>
          </w:tcPr>
          <w:p w14:paraId="399552B0" w14:textId="71097C19" w:rsidR="009E7098" w:rsidRPr="00C71430" w:rsidRDefault="00936187" w:rsidP="006B390F">
            <w:pPr>
              <w:rPr>
                <w:rFonts w:ascii="Tahoma" w:hAnsi="Tahoma" w:cs="Tahoma"/>
              </w:rPr>
            </w:pPr>
            <w:r w:rsidRPr="00C71430">
              <w:rPr>
                <w:rFonts w:ascii="Tahoma" w:hAnsi="Tahoma" w:cs="Tahoma"/>
              </w:rPr>
              <w:t>Display account type</w:t>
            </w:r>
          </w:p>
        </w:tc>
      </w:tr>
      <w:tr w:rsidR="009E7098" w:rsidRPr="00C71430" w14:paraId="43ED6818" w14:textId="77777777" w:rsidTr="006B390F">
        <w:trPr>
          <w:gridAfter w:val="1"/>
          <w:wAfter w:w="12" w:type="dxa"/>
        </w:trPr>
        <w:tc>
          <w:tcPr>
            <w:tcW w:w="3823" w:type="dxa"/>
          </w:tcPr>
          <w:p w14:paraId="4BF8EC3F" w14:textId="583992DA" w:rsidR="009E7098" w:rsidRPr="00C71430" w:rsidRDefault="009E7098" w:rsidP="006B390F">
            <w:pPr>
              <w:rPr>
                <w:rFonts w:ascii="Tahoma" w:hAnsi="Tahoma" w:cs="Tahoma"/>
              </w:rPr>
            </w:pPr>
            <w:r w:rsidRPr="00C71430">
              <w:rPr>
                <w:rFonts w:ascii="Tahoma" w:hAnsi="Tahoma" w:cs="Tahoma"/>
              </w:rPr>
              <w:t>Customer address</w:t>
            </w:r>
          </w:p>
        </w:tc>
        <w:tc>
          <w:tcPr>
            <w:tcW w:w="6514" w:type="dxa"/>
          </w:tcPr>
          <w:p w14:paraId="278C1424" w14:textId="675A968D" w:rsidR="009E7098" w:rsidRPr="00C71430" w:rsidRDefault="00936187" w:rsidP="006B390F">
            <w:pPr>
              <w:rPr>
                <w:rFonts w:ascii="Tahoma" w:hAnsi="Tahoma" w:cs="Tahoma"/>
              </w:rPr>
            </w:pPr>
            <w:r w:rsidRPr="00C71430">
              <w:rPr>
                <w:rFonts w:ascii="Tahoma" w:hAnsi="Tahoma" w:cs="Tahoma"/>
              </w:rPr>
              <w:t>Display customer address</w:t>
            </w:r>
          </w:p>
        </w:tc>
      </w:tr>
      <w:tr w:rsidR="009E7098" w:rsidRPr="00C71430" w14:paraId="66CBA782" w14:textId="77777777" w:rsidTr="006B390F">
        <w:trPr>
          <w:gridAfter w:val="1"/>
          <w:wAfter w:w="12" w:type="dxa"/>
        </w:trPr>
        <w:tc>
          <w:tcPr>
            <w:tcW w:w="3823" w:type="dxa"/>
          </w:tcPr>
          <w:p w14:paraId="64767E61" w14:textId="11D421EB" w:rsidR="009E7098" w:rsidRPr="00C71430" w:rsidRDefault="009E7098" w:rsidP="006B390F">
            <w:pPr>
              <w:rPr>
                <w:rFonts w:ascii="Tahoma" w:hAnsi="Tahoma" w:cs="Tahoma"/>
              </w:rPr>
            </w:pPr>
            <w:r w:rsidRPr="00C71430">
              <w:rPr>
                <w:rFonts w:ascii="Tahoma" w:hAnsi="Tahoma" w:cs="Tahoma"/>
              </w:rPr>
              <w:t>Date From……… To ………….</w:t>
            </w:r>
          </w:p>
        </w:tc>
        <w:tc>
          <w:tcPr>
            <w:tcW w:w="6514" w:type="dxa"/>
          </w:tcPr>
          <w:p w14:paraId="30DB43FA" w14:textId="1CAA7C6E" w:rsidR="009E7098" w:rsidRPr="00C71430" w:rsidRDefault="00936187" w:rsidP="006B390F">
            <w:pPr>
              <w:rPr>
                <w:rFonts w:ascii="Tahoma" w:hAnsi="Tahoma" w:cs="Tahoma"/>
              </w:rPr>
            </w:pPr>
            <w:r w:rsidRPr="00C71430">
              <w:rPr>
                <w:rFonts w:ascii="Tahoma" w:hAnsi="Tahoma" w:cs="Tahoma"/>
              </w:rPr>
              <w:t xml:space="preserve">Display date </w:t>
            </w:r>
          </w:p>
        </w:tc>
      </w:tr>
      <w:tr w:rsidR="009E7098" w:rsidRPr="00C71430" w14:paraId="720DAAE0" w14:textId="77777777" w:rsidTr="006B390F">
        <w:tc>
          <w:tcPr>
            <w:tcW w:w="10349" w:type="dxa"/>
            <w:gridSpan w:val="3"/>
            <w:shd w:val="clear" w:color="auto" w:fill="C8E0E9" w:themeFill="accent6" w:themeFillTint="33"/>
          </w:tcPr>
          <w:p w14:paraId="596E2852" w14:textId="77777777" w:rsidR="009E7098" w:rsidRPr="00C71430" w:rsidRDefault="009E7098" w:rsidP="006B390F">
            <w:pPr>
              <w:rPr>
                <w:rFonts w:ascii="Tahoma" w:hAnsi="Tahoma" w:cs="Tahoma"/>
              </w:rPr>
            </w:pPr>
            <w:r w:rsidRPr="00C71430">
              <w:rPr>
                <w:rFonts w:ascii="Tahoma" w:hAnsi="Tahoma" w:cs="Tahoma"/>
              </w:rPr>
              <w:t xml:space="preserve">Detail </w:t>
            </w:r>
          </w:p>
        </w:tc>
      </w:tr>
      <w:tr w:rsidR="009E7098" w:rsidRPr="00C71430" w14:paraId="1F3F3BB8" w14:textId="77777777" w:rsidTr="006B390F">
        <w:trPr>
          <w:gridAfter w:val="1"/>
          <w:wAfter w:w="12" w:type="dxa"/>
        </w:trPr>
        <w:tc>
          <w:tcPr>
            <w:tcW w:w="3823" w:type="dxa"/>
          </w:tcPr>
          <w:p w14:paraId="11615275" w14:textId="5A84ADCC" w:rsidR="009E7098" w:rsidRPr="00C71430" w:rsidRDefault="009E7098" w:rsidP="006B390F">
            <w:pPr>
              <w:rPr>
                <w:rFonts w:ascii="Tahoma" w:hAnsi="Tahoma" w:cs="Tahoma"/>
              </w:rPr>
            </w:pPr>
            <w:r w:rsidRPr="00C71430">
              <w:rPr>
                <w:rFonts w:ascii="Tahoma" w:hAnsi="Tahoma" w:cs="Tahoma"/>
                <w:cs/>
              </w:rPr>
              <w:lastRenderedPageBreak/>
              <w:t xml:space="preserve">วัน เดือน ปี </w:t>
            </w:r>
            <w:r w:rsidRPr="00C71430">
              <w:rPr>
                <w:rFonts w:ascii="Tahoma" w:hAnsi="Tahoma" w:cs="Tahoma"/>
              </w:rPr>
              <w:t>(Transaction date)</w:t>
            </w:r>
          </w:p>
        </w:tc>
        <w:tc>
          <w:tcPr>
            <w:tcW w:w="6514" w:type="dxa"/>
          </w:tcPr>
          <w:p w14:paraId="5DA50860" w14:textId="15F07A20" w:rsidR="009E7098" w:rsidRPr="00C71430" w:rsidRDefault="00936187" w:rsidP="006B390F">
            <w:pPr>
              <w:rPr>
                <w:rFonts w:ascii="Tahoma" w:hAnsi="Tahoma" w:cs="Tahoma"/>
              </w:rPr>
            </w:pPr>
            <w:r w:rsidRPr="00C71430">
              <w:rPr>
                <w:rFonts w:ascii="Tahoma" w:hAnsi="Tahoma" w:cs="Tahoma"/>
              </w:rPr>
              <w:t>Display transaction date</w:t>
            </w:r>
            <w:r w:rsidR="003B4F95" w:rsidRPr="00C71430">
              <w:rPr>
                <w:rFonts w:ascii="Tahoma" w:hAnsi="Tahoma" w:cs="Tahoma"/>
              </w:rPr>
              <w:t xml:space="preserve"> </w:t>
            </w:r>
            <w:r w:rsidR="003B4F95" w:rsidRPr="00C71430">
              <w:rPr>
                <w:rFonts w:ascii="Tahoma" w:hAnsi="Tahoma" w:cs="Tahoma"/>
                <w:color w:val="FF0000"/>
              </w:rPr>
              <w:t>(The First line Display brought forward value and the end of each page display carry forward value)</w:t>
            </w:r>
          </w:p>
        </w:tc>
      </w:tr>
      <w:tr w:rsidR="009E7098" w:rsidRPr="00C71430" w14:paraId="1271196D" w14:textId="77777777" w:rsidTr="006B390F">
        <w:trPr>
          <w:gridAfter w:val="1"/>
          <w:wAfter w:w="12" w:type="dxa"/>
        </w:trPr>
        <w:tc>
          <w:tcPr>
            <w:tcW w:w="3823" w:type="dxa"/>
          </w:tcPr>
          <w:p w14:paraId="57E2CA73" w14:textId="4ADD3346" w:rsidR="009E7098" w:rsidRPr="00C71430" w:rsidRDefault="009E7098" w:rsidP="006B390F">
            <w:pPr>
              <w:rPr>
                <w:rFonts w:ascii="Tahoma" w:hAnsi="Tahoma" w:cs="Tahoma"/>
                <w:cs/>
              </w:rPr>
            </w:pPr>
            <w:r w:rsidRPr="00C71430">
              <w:rPr>
                <w:rFonts w:ascii="Tahoma" w:hAnsi="Tahoma" w:cs="Tahoma"/>
                <w:cs/>
              </w:rPr>
              <w:t xml:space="preserve">รายการ </w:t>
            </w:r>
            <w:r w:rsidRPr="00C71430">
              <w:rPr>
                <w:rFonts w:ascii="Tahoma" w:hAnsi="Tahoma" w:cs="Tahoma"/>
              </w:rPr>
              <w:t>(Transaction)</w:t>
            </w:r>
          </w:p>
        </w:tc>
        <w:tc>
          <w:tcPr>
            <w:tcW w:w="6514" w:type="dxa"/>
          </w:tcPr>
          <w:p w14:paraId="327D77FE" w14:textId="6F6B65C8" w:rsidR="009E7098" w:rsidRPr="00C71430" w:rsidRDefault="00936187" w:rsidP="006B390F">
            <w:pPr>
              <w:rPr>
                <w:rFonts w:ascii="Tahoma" w:hAnsi="Tahoma" w:cs="Tahoma"/>
              </w:rPr>
            </w:pPr>
            <w:r w:rsidRPr="00C71430">
              <w:rPr>
                <w:rFonts w:ascii="Tahoma" w:hAnsi="Tahoma" w:cs="Tahoma"/>
              </w:rPr>
              <w:t>Display transaction code</w:t>
            </w:r>
          </w:p>
        </w:tc>
      </w:tr>
      <w:tr w:rsidR="009E7098" w:rsidRPr="00C71430" w14:paraId="07C7BD8A" w14:textId="77777777" w:rsidTr="006B390F">
        <w:trPr>
          <w:gridAfter w:val="1"/>
          <w:wAfter w:w="12" w:type="dxa"/>
        </w:trPr>
        <w:tc>
          <w:tcPr>
            <w:tcW w:w="3823" w:type="dxa"/>
          </w:tcPr>
          <w:p w14:paraId="17E92F62" w14:textId="43E2375B" w:rsidR="009E7098" w:rsidRPr="00C71430" w:rsidRDefault="009E7098" w:rsidP="006B390F">
            <w:pPr>
              <w:rPr>
                <w:rFonts w:ascii="Tahoma" w:hAnsi="Tahoma" w:cs="Tahoma"/>
                <w:cs/>
              </w:rPr>
            </w:pPr>
            <w:r w:rsidRPr="00C71430">
              <w:rPr>
                <w:rFonts w:ascii="Tahoma" w:hAnsi="Tahoma" w:cs="Tahoma"/>
                <w:cs/>
              </w:rPr>
              <w:t xml:space="preserve">เลขที่อ้างอิง </w:t>
            </w:r>
            <w:r w:rsidRPr="00C71430">
              <w:rPr>
                <w:rFonts w:ascii="Tahoma" w:hAnsi="Tahoma" w:cs="Tahoma"/>
              </w:rPr>
              <w:t>(</w:t>
            </w:r>
            <w:r w:rsidR="00936187" w:rsidRPr="00C71430">
              <w:rPr>
                <w:rFonts w:ascii="Tahoma" w:hAnsi="Tahoma" w:cs="Tahoma"/>
              </w:rPr>
              <w:t>Transaction</w:t>
            </w:r>
            <w:r w:rsidRPr="00C71430">
              <w:rPr>
                <w:rFonts w:ascii="Tahoma" w:hAnsi="Tahoma" w:cs="Tahoma"/>
              </w:rPr>
              <w:t xml:space="preserve"> </w:t>
            </w:r>
            <w:r w:rsidR="00936187" w:rsidRPr="00C71430">
              <w:rPr>
                <w:rFonts w:ascii="Tahoma" w:hAnsi="Tahoma" w:cs="Tahoma"/>
              </w:rPr>
              <w:t>No.</w:t>
            </w:r>
            <w:r w:rsidRPr="00C71430">
              <w:rPr>
                <w:rFonts w:ascii="Tahoma" w:hAnsi="Tahoma" w:cs="Tahoma"/>
              </w:rPr>
              <w:t>)</w:t>
            </w:r>
          </w:p>
        </w:tc>
        <w:tc>
          <w:tcPr>
            <w:tcW w:w="6514" w:type="dxa"/>
          </w:tcPr>
          <w:p w14:paraId="67CB92B3" w14:textId="75F1DC61" w:rsidR="009E7098" w:rsidRPr="00C71430" w:rsidRDefault="00936187" w:rsidP="006B390F">
            <w:pPr>
              <w:rPr>
                <w:rFonts w:ascii="Tahoma" w:hAnsi="Tahoma" w:cs="Tahoma"/>
              </w:rPr>
            </w:pPr>
            <w:r w:rsidRPr="00C71430">
              <w:rPr>
                <w:rFonts w:ascii="Tahoma" w:hAnsi="Tahoma" w:cs="Tahoma"/>
              </w:rPr>
              <w:t>Display transaction number</w:t>
            </w:r>
          </w:p>
        </w:tc>
      </w:tr>
      <w:tr w:rsidR="009E7098" w:rsidRPr="00C71430" w14:paraId="4A731FFB" w14:textId="77777777" w:rsidTr="006B390F">
        <w:trPr>
          <w:gridAfter w:val="1"/>
          <w:wAfter w:w="12" w:type="dxa"/>
        </w:trPr>
        <w:tc>
          <w:tcPr>
            <w:tcW w:w="3823" w:type="dxa"/>
          </w:tcPr>
          <w:p w14:paraId="14BF08D0" w14:textId="36752FBC" w:rsidR="009E7098" w:rsidRPr="00C71430" w:rsidRDefault="009E7098" w:rsidP="006B390F">
            <w:pPr>
              <w:rPr>
                <w:rFonts w:ascii="Tahoma" w:hAnsi="Tahoma" w:cs="Tahoma"/>
                <w:cs/>
              </w:rPr>
            </w:pPr>
            <w:r w:rsidRPr="00C71430">
              <w:rPr>
                <w:rFonts w:ascii="Tahoma" w:hAnsi="Tahoma" w:cs="Tahoma"/>
                <w:cs/>
              </w:rPr>
              <w:t xml:space="preserve">ถอน </w:t>
            </w:r>
            <w:r w:rsidRPr="00C71430">
              <w:rPr>
                <w:rFonts w:ascii="Tahoma" w:hAnsi="Tahoma" w:cs="Tahoma"/>
              </w:rPr>
              <w:t>(Withdrawal)</w:t>
            </w:r>
          </w:p>
        </w:tc>
        <w:tc>
          <w:tcPr>
            <w:tcW w:w="6514" w:type="dxa"/>
          </w:tcPr>
          <w:p w14:paraId="7FC1D772" w14:textId="08F91E7A" w:rsidR="009E7098" w:rsidRPr="00C71430" w:rsidRDefault="00936187" w:rsidP="006B390F">
            <w:pPr>
              <w:rPr>
                <w:rFonts w:ascii="Tahoma" w:hAnsi="Tahoma" w:cs="Tahoma"/>
              </w:rPr>
            </w:pPr>
            <w:r w:rsidRPr="00C71430">
              <w:rPr>
                <w:rFonts w:ascii="Tahoma" w:hAnsi="Tahoma" w:cs="Tahoma"/>
              </w:rPr>
              <w:t>Display withdrawal transaction amount</w:t>
            </w:r>
          </w:p>
        </w:tc>
      </w:tr>
      <w:tr w:rsidR="009E7098" w:rsidRPr="00C71430" w14:paraId="54BB7B90" w14:textId="77777777" w:rsidTr="006B390F">
        <w:trPr>
          <w:gridAfter w:val="1"/>
          <w:wAfter w:w="12" w:type="dxa"/>
        </w:trPr>
        <w:tc>
          <w:tcPr>
            <w:tcW w:w="3823" w:type="dxa"/>
          </w:tcPr>
          <w:p w14:paraId="3D9ECBDB" w14:textId="2D70A748" w:rsidR="009E7098" w:rsidRPr="00C71430" w:rsidRDefault="009E7098" w:rsidP="006B390F">
            <w:pPr>
              <w:rPr>
                <w:rFonts w:ascii="Tahoma" w:hAnsi="Tahoma" w:cs="Tahoma"/>
              </w:rPr>
            </w:pPr>
            <w:r w:rsidRPr="00C71430">
              <w:rPr>
                <w:rFonts w:ascii="Tahoma" w:hAnsi="Tahoma" w:cs="Tahoma"/>
                <w:cs/>
              </w:rPr>
              <w:t xml:space="preserve">ฝาก </w:t>
            </w:r>
            <w:r w:rsidRPr="00C71430">
              <w:rPr>
                <w:rFonts w:ascii="Tahoma" w:hAnsi="Tahoma" w:cs="Tahoma"/>
              </w:rPr>
              <w:t>(Deposit)</w:t>
            </w:r>
          </w:p>
        </w:tc>
        <w:tc>
          <w:tcPr>
            <w:tcW w:w="6514" w:type="dxa"/>
          </w:tcPr>
          <w:p w14:paraId="0FFF6B13" w14:textId="3C227CAA" w:rsidR="009E7098" w:rsidRPr="00C71430" w:rsidRDefault="00936187" w:rsidP="006B390F">
            <w:pPr>
              <w:rPr>
                <w:rFonts w:ascii="Tahoma" w:hAnsi="Tahoma" w:cs="Tahoma"/>
              </w:rPr>
            </w:pPr>
            <w:r w:rsidRPr="00C71430">
              <w:rPr>
                <w:rFonts w:ascii="Tahoma" w:hAnsi="Tahoma" w:cs="Tahoma"/>
              </w:rPr>
              <w:t>Display deposit transaction amount</w:t>
            </w:r>
          </w:p>
        </w:tc>
      </w:tr>
      <w:tr w:rsidR="009E7098" w:rsidRPr="00C71430" w14:paraId="3F10C84B" w14:textId="77777777" w:rsidTr="006B390F">
        <w:trPr>
          <w:gridAfter w:val="1"/>
          <w:wAfter w:w="12" w:type="dxa"/>
        </w:trPr>
        <w:tc>
          <w:tcPr>
            <w:tcW w:w="3823" w:type="dxa"/>
          </w:tcPr>
          <w:p w14:paraId="37801DFA" w14:textId="5E9D791C" w:rsidR="009E7098" w:rsidRPr="00C71430" w:rsidRDefault="002F2CE4" w:rsidP="006B390F">
            <w:pPr>
              <w:rPr>
                <w:rFonts w:ascii="Tahoma" w:hAnsi="Tahoma" w:cs="Tahoma"/>
              </w:rPr>
            </w:pPr>
            <w:r w:rsidRPr="00C71430">
              <w:rPr>
                <w:rFonts w:ascii="Tahoma" w:hAnsi="Tahoma" w:cs="Tahoma"/>
                <w:cs/>
              </w:rPr>
              <w:t xml:space="preserve">ยอดคงเหลือ </w:t>
            </w:r>
            <w:r w:rsidR="009E7098" w:rsidRPr="00C71430">
              <w:rPr>
                <w:rFonts w:ascii="Tahoma" w:hAnsi="Tahoma" w:cs="Tahoma"/>
              </w:rPr>
              <w:t>(</w:t>
            </w:r>
            <w:r w:rsidRPr="00C71430">
              <w:rPr>
                <w:rFonts w:ascii="Tahoma" w:hAnsi="Tahoma" w:cs="Tahoma"/>
              </w:rPr>
              <w:t>Outstanding</w:t>
            </w:r>
            <w:r w:rsidR="009E7098" w:rsidRPr="00C71430">
              <w:rPr>
                <w:rFonts w:ascii="Tahoma" w:hAnsi="Tahoma" w:cs="Tahoma"/>
              </w:rPr>
              <w:t>)</w:t>
            </w:r>
          </w:p>
        </w:tc>
        <w:tc>
          <w:tcPr>
            <w:tcW w:w="6514" w:type="dxa"/>
          </w:tcPr>
          <w:p w14:paraId="490AD16B" w14:textId="3A26212F" w:rsidR="009E7098" w:rsidRPr="00C71430" w:rsidRDefault="00936187" w:rsidP="006B390F">
            <w:pPr>
              <w:rPr>
                <w:rFonts w:ascii="Tahoma" w:hAnsi="Tahoma" w:cs="Tahoma"/>
              </w:rPr>
            </w:pPr>
            <w:r w:rsidRPr="00C71430">
              <w:rPr>
                <w:rFonts w:ascii="Tahoma" w:hAnsi="Tahoma" w:cs="Tahoma"/>
              </w:rPr>
              <w:t>Display outstanding amount</w:t>
            </w:r>
          </w:p>
        </w:tc>
      </w:tr>
      <w:tr w:rsidR="009E7098" w:rsidRPr="00C71430" w14:paraId="28467616" w14:textId="77777777" w:rsidTr="006B390F">
        <w:trPr>
          <w:gridAfter w:val="1"/>
          <w:wAfter w:w="12" w:type="dxa"/>
        </w:trPr>
        <w:tc>
          <w:tcPr>
            <w:tcW w:w="3823" w:type="dxa"/>
          </w:tcPr>
          <w:p w14:paraId="01E0B799" w14:textId="16E37EA3" w:rsidR="009E7098" w:rsidRPr="00C71430" w:rsidRDefault="002F2CE4" w:rsidP="006B390F">
            <w:pPr>
              <w:rPr>
                <w:rFonts w:ascii="Tahoma" w:hAnsi="Tahoma" w:cs="Tahoma"/>
              </w:rPr>
            </w:pPr>
            <w:r w:rsidRPr="00C71430">
              <w:rPr>
                <w:rFonts w:ascii="Tahoma" w:hAnsi="Tahoma" w:cs="Tahoma"/>
                <w:cs/>
              </w:rPr>
              <w:t>ผู้ลงบัญชี</w:t>
            </w:r>
            <w:r w:rsidR="009E7098" w:rsidRPr="00C71430">
              <w:rPr>
                <w:rFonts w:ascii="Tahoma" w:hAnsi="Tahoma" w:cs="Tahoma"/>
                <w:cs/>
              </w:rPr>
              <w:t xml:space="preserve"> </w:t>
            </w:r>
            <w:r w:rsidR="009E7098" w:rsidRPr="00C71430">
              <w:rPr>
                <w:rFonts w:ascii="Tahoma" w:hAnsi="Tahoma" w:cs="Tahoma"/>
              </w:rPr>
              <w:t>(</w:t>
            </w:r>
            <w:r w:rsidRPr="00C71430">
              <w:rPr>
                <w:rFonts w:ascii="Tahoma" w:hAnsi="Tahoma" w:cs="Tahoma"/>
              </w:rPr>
              <w:t>Maker</w:t>
            </w:r>
            <w:r w:rsidR="009E7098" w:rsidRPr="00C71430">
              <w:rPr>
                <w:rFonts w:ascii="Tahoma" w:hAnsi="Tahoma" w:cs="Tahoma"/>
              </w:rPr>
              <w:t>)</w:t>
            </w:r>
          </w:p>
        </w:tc>
        <w:tc>
          <w:tcPr>
            <w:tcW w:w="6514" w:type="dxa"/>
          </w:tcPr>
          <w:p w14:paraId="24F00D99" w14:textId="6316D36D" w:rsidR="009E7098" w:rsidRPr="00C71430" w:rsidRDefault="00936187" w:rsidP="006B390F">
            <w:pPr>
              <w:rPr>
                <w:rFonts w:ascii="Tahoma" w:hAnsi="Tahoma" w:cs="Tahoma"/>
              </w:rPr>
            </w:pPr>
            <w:r w:rsidRPr="00C71430">
              <w:rPr>
                <w:rFonts w:ascii="Tahoma" w:hAnsi="Tahoma" w:cs="Tahoma"/>
              </w:rPr>
              <w:t>Display maker</w:t>
            </w:r>
          </w:p>
        </w:tc>
      </w:tr>
      <w:tr w:rsidR="009E7098" w:rsidRPr="00C71430" w14:paraId="431400EC" w14:textId="77777777" w:rsidTr="006B390F">
        <w:trPr>
          <w:gridAfter w:val="1"/>
          <w:wAfter w:w="12" w:type="dxa"/>
        </w:trPr>
        <w:tc>
          <w:tcPr>
            <w:tcW w:w="3823" w:type="dxa"/>
          </w:tcPr>
          <w:p w14:paraId="29A1A218" w14:textId="77777777" w:rsidR="009E7098" w:rsidRPr="00C71430" w:rsidRDefault="009E7098" w:rsidP="006B390F">
            <w:pPr>
              <w:rPr>
                <w:rFonts w:ascii="Tahoma" w:hAnsi="Tahoma" w:cs="Tahoma"/>
              </w:rPr>
            </w:pPr>
            <w:r w:rsidRPr="00C71430">
              <w:rPr>
                <w:rFonts w:ascii="Tahoma" w:hAnsi="Tahoma" w:cs="Tahoma"/>
                <w:cs/>
              </w:rPr>
              <w:t xml:space="preserve">ผู้อนุมัติ </w:t>
            </w:r>
            <w:r w:rsidRPr="00C71430">
              <w:rPr>
                <w:rFonts w:ascii="Tahoma" w:hAnsi="Tahoma" w:cs="Tahoma"/>
              </w:rPr>
              <w:t>(Checker)</w:t>
            </w:r>
          </w:p>
        </w:tc>
        <w:tc>
          <w:tcPr>
            <w:tcW w:w="6514" w:type="dxa"/>
          </w:tcPr>
          <w:p w14:paraId="38D4497D" w14:textId="6C3E745F" w:rsidR="009E7098" w:rsidRPr="00C71430" w:rsidRDefault="00936187" w:rsidP="006B390F">
            <w:pPr>
              <w:rPr>
                <w:rFonts w:ascii="Tahoma" w:hAnsi="Tahoma" w:cs="Tahoma"/>
              </w:rPr>
            </w:pPr>
            <w:r w:rsidRPr="00C71430">
              <w:rPr>
                <w:rFonts w:ascii="Tahoma" w:hAnsi="Tahoma" w:cs="Tahoma"/>
              </w:rPr>
              <w:t>Display checker</w:t>
            </w:r>
          </w:p>
        </w:tc>
      </w:tr>
      <w:tr w:rsidR="003B4F95" w:rsidRPr="00C71430" w14:paraId="63DBB13F" w14:textId="77777777" w:rsidTr="006B390F">
        <w:trPr>
          <w:gridAfter w:val="1"/>
          <w:wAfter w:w="12" w:type="dxa"/>
        </w:trPr>
        <w:tc>
          <w:tcPr>
            <w:tcW w:w="3823" w:type="dxa"/>
          </w:tcPr>
          <w:p w14:paraId="2E28586A" w14:textId="30B988ED" w:rsidR="003B4F95" w:rsidRPr="00C71430" w:rsidRDefault="003B4F95" w:rsidP="003B4F95">
            <w:pPr>
              <w:rPr>
                <w:rFonts w:ascii="Tahoma" w:hAnsi="Tahoma" w:cs="Tahoma"/>
                <w:color w:val="FF0000"/>
                <w:cs/>
              </w:rPr>
            </w:pPr>
            <w:r w:rsidRPr="00C71430">
              <w:rPr>
                <w:rFonts w:ascii="Tahoma" w:hAnsi="Tahoma" w:cs="Tahoma"/>
                <w:color w:val="FF0000"/>
                <w:cs/>
              </w:rPr>
              <w:t xml:space="preserve">สรุปรายการและจำนวนเงินของรายการถอน/ฝากแต่ละหน้า </w:t>
            </w:r>
            <w:r w:rsidRPr="00C71430">
              <w:rPr>
                <w:rFonts w:ascii="Tahoma" w:hAnsi="Tahoma" w:cs="Tahoma"/>
                <w:color w:val="FF0000"/>
              </w:rPr>
              <w:t>(Total Transaction item and amount debit and credit)</w:t>
            </w:r>
          </w:p>
        </w:tc>
        <w:tc>
          <w:tcPr>
            <w:tcW w:w="6514" w:type="dxa"/>
          </w:tcPr>
          <w:p w14:paraId="5CD49EC4" w14:textId="58C6B84C" w:rsidR="003B4F95" w:rsidRPr="00C71430" w:rsidRDefault="003B4F95" w:rsidP="003B4F95">
            <w:pPr>
              <w:rPr>
                <w:rFonts w:ascii="Tahoma" w:hAnsi="Tahoma" w:cs="Tahoma"/>
                <w:color w:val="FF0000"/>
              </w:rPr>
            </w:pPr>
            <w:r w:rsidRPr="00C71430">
              <w:rPr>
                <w:rFonts w:ascii="Tahoma" w:hAnsi="Tahoma" w:cs="Tahoma"/>
                <w:color w:val="FF0000"/>
              </w:rPr>
              <w:t>Display summary item and amount debit /credit each page</w:t>
            </w:r>
          </w:p>
        </w:tc>
      </w:tr>
      <w:tr w:rsidR="003B4F95" w:rsidRPr="00C71430" w14:paraId="3608A853" w14:textId="77777777" w:rsidTr="006B390F">
        <w:trPr>
          <w:gridAfter w:val="1"/>
          <w:wAfter w:w="12" w:type="dxa"/>
        </w:trPr>
        <w:tc>
          <w:tcPr>
            <w:tcW w:w="3823" w:type="dxa"/>
          </w:tcPr>
          <w:p w14:paraId="19391017" w14:textId="5A993165" w:rsidR="003B4F95" w:rsidRPr="00C71430" w:rsidRDefault="003B4F95" w:rsidP="003B4F95">
            <w:pPr>
              <w:rPr>
                <w:rFonts w:ascii="Tahoma" w:hAnsi="Tahoma" w:cs="Tahoma"/>
                <w:color w:val="FF0000"/>
                <w:cs/>
              </w:rPr>
            </w:pPr>
            <w:r w:rsidRPr="00C71430">
              <w:rPr>
                <w:rFonts w:ascii="Tahoma" w:hAnsi="Tahoma" w:cs="Tahoma"/>
                <w:color w:val="FF0000"/>
                <w:cs/>
              </w:rPr>
              <w:t xml:space="preserve">สรุปรายการและจำนวนเงินรวมรายการถอน/ฝาก </w:t>
            </w:r>
            <w:r w:rsidRPr="00C71430">
              <w:rPr>
                <w:rFonts w:ascii="Tahoma" w:hAnsi="Tahoma" w:cs="Tahoma"/>
                <w:color w:val="FF0000"/>
              </w:rPr>
              <w:t>(Grand total transaction item and amount debit/credit at the last page)</w:t>
            </w:r>
          </w:p>
        </w:tc>
        <w:tc>
          <w:tcPr>
            <w:tcW w:w="6514" w:type="dxa"/>
          </w:tcPr>
          <w:p w14:paraId="3D2B026B" w14:textId="4208DE36" w:rsidR="003B4F95" w:rsidRPr="00C71430" w:rsidRDefault="003B4F95" w:rsidP="003B4F95">
            <w:pPr>
              <w:rPr>
                <w:rFonts w:ascii="Tahoma" w:hAnsi="Tahoma" w:cs="Tahoma"/>
                <w:color w:val="FF0000"/>
              </w:rPr>
            </w:pPr>
            <w:r w:rsidRPr="00C71430">
              <w:rPr>
                <w:rFonts w:ascii="Tahoma" w:hAnsi="Tahoma" w:cs="Tahoma"/>
                <w:color w:val="FF0000"/>
              </w:rPr>
              <w:t>Display Grand total items and amount debit/credit at the last page.</w:t>
            </w:r>
          </w:p>
        </w:tc>
      </w:tr>
    </w:tbl>
    <w:p w14:paraId="40BAF289" w14:textId="77777777" w:rsidR="00AF0600" w:rsidRPr="00C71430" w:rsidRDefault="00AF0600" w:rsidP="00AF0600">
      <w:pPr>
        <w:rPr>
          <w:rFonts w:ascii="Tahoma" w:hAnsi="Tahoma" w:cs="Tahoma"/>
        </w:rPr>
      </w:pPr>
    </w:p>
    <w:p w14:paraId="68267244" w14:textId="6F2D8307" w:rsidR="002030AE" w:rsidRPr="00C71430" w:rsidRDefault="00F72314" w:rsidP="002030AE">
      <w:pPr>
        <w:rPr>
          <w:rFonts w:ascii="Tahoma" w:hAnsi="Tahoma" w:cs="Tahoma"/>
        </w:rPr>
      </w:pPr>
      <w:r w:rsidRPr="00C71430">
        <w:rPr>
          <w:rFonts w:ascii="Tahoma" w:hAnsi="Tahoma" w:cs="Tahoma"/>
          <w:noProof/>
          <w:lang w:val="en-SG" w:eastAsia="en-SG" w:bidi="ar-SA"/>
        </w:rPr>
        <w:lastRenderedPageBreak/>
        <w:drawing>
          <wp:inline distT="0" distB="0" distL="0" distR="0" wp14:anchorId="04A1E3F0" wp14:editId="11B54FE4">
            <wp:extent cx="6390005" cy="6390005"/>
            <wp:effectExtent l="0" t="0" r="0" b="0"/>
            <wp:docPr id="378843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0005" cy="6390005"/>
                    </a:xfrm>
                    <a:prstGeom prst="rect">
                      <a:avLst/>
                    </a:prstGeom>
                    <a:noFill/>
                    <a:ln>
                      <a:noFill/>
                    </a:ln>
                  </pic:spPr>
                </pic:pic>
              </a:graphicData>
            </a:graphic>
          </wp:inline>
        </w:drawing>
      </w:r>
    </w:p>
    <w:p w14:paraId="3145C336" w14:textId="49D2E619" w:rsidR="00936187" w:rsidRPr="00C71430" w:rsidRDefault="00936187" w:rsidP="00936187">
      <w:pPr>
        <w:pStyle w:val="Heading4"/>
        <w:rPr>
          <w:rFonts w:ascii="Tahoma" w:hAnsi="Tahoma" w:cs="Tahoma"/>
        </w:rPr>
      </w:pPr>
      <w:bookmarkStart w:id="474" w:name="_Toc145230779"/>
      <w:bookmarkStart w:id="475" w:name="_Toc145231182"/>
      <w:r w:rsidRPr="00C71430">
        <w:rPr>
          <w:rFonts w:ascii="Tahoma" w:hAnsi="Tahoma" w:cs="Tahoma"/>
        </w:rPr>
        <w:t xml:space="preserve">TD by </w:t>
      </w:r>
      <w:r w:rsidR="00F72314" w:rsidRPr="00C71430">
        <w:rPr>
          <w:rFonts w:ascii="Tahoma" w:hAnsi="Tahoma" w:cs="Tahoma"/>
        </w:rPr>
        <w:t>sub-account</w:t>
      </w:r>
      <w:bookmarkEnd w:id="474"/>
      <w:bookmarkEnd w:id="475"/>
    </w:p>
    <w:p w14:paraId="11AF255C" w14:textId="77777777" w:rsidR="00737A45" w:rsidRPr="00C71430" w:rsidRDefault="00537B71" w:rsidP="00537B71">
      <w:pPr>
        <w:tabs>
          <w:tab w:val="left" w:pos="1030"/>
        </w:tabs>
        <w:rPr>
          <w:rFonts w:ascii="Tahoma" w:hAnsi="Tahoma" w:cs="Tahoma"/>
        </w:rPr>
      </w:pPr>
      <w:r w:rsidRPr="00C71430">
        <w:rPr>
          <w:rFonts w:ascii="Tahoma" w:hAnsi="Tahoma" w:cs="Tahoma"/>
        </w:rPr>
        <w:tab/>
      </w:r>
    </w:p>
    <w:tbl>
      <w:tblPr>
        <w:tblStyle w:val="TableGrid"/>
        <w:tblW w:w="10349" w:type="dxa"/>
        <w:tblLook w:val="04A0" w:firstRow="1" w:lastRow="0" w:firstColumn="1" w:lastColumn="0" w:noHBand="0" w:noVBand="1"/>
      </w:tblPr>
      <w:tblGrid>
        <w:gridCol w:w="3823"/>
        <w:gridCol w:w="6514"/>
        <w:gridCol w:w="12"/>
      </w:tblGrid>
      <w:tr w:rsidR="00737A45" w:rsidRPr="00C71430" w14:paraId="6456F969" w14:textId="77777777" w:rsidTr="006B390F">
        <w:trPr>
          <w:gridAfter w:val="1"/>
          <w:wAfter w:w="12" w:type="dxa"/>
          <w:tblHeader/>
        </w:trPr>
        <w:tc>
          <w:tcPr>
            <w:tcW w:w="3823" w:type="dxa"/>
            <w:shd w:val="clear" w:color="auto" w:fill="D9D9D9" w:themeFill="background1" w:themeFillShade="D9"/>
          </w:tcPr>
          <w:p w14:paraId="0738EBE1" w14:textId="77777777" w:rsidR="00737A45" w:rsidRPr="00C71430" w:rsidRDefault="00737A45"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DBDC5B8" w14:textId="77777777" w:rsidR="00737A45" w:rsidRPr="00C71430" w:rsidRDefault="00737A45" w:rsidP="006B390F">
            <w:pPr>
              <w:jc w:val="center"/>
              <w:rPr>
                <w:rFonts w:ascii="Tahoma" w:hAnsi="Tahoma" w:cs="Tahoma"/>
              </w:rPr>
            </w:pPr>
            <w:r w:rsidRPr="00C71430">
              <w:rPr>
                <w:rFonts w:ascii="Tahoma" w:hAnsi="Tahoma" w:cs="Tahoma"/>
              </w:rPr>
              <w:t>Description</w:t>
            </w:r>
          </w:p>
        </w:tc>
      </w:tr>
      <w:tr w:rsidR="00737A45" w:rsidRPr="00C71430" w14:paraId="7A4F5A81" w14:textId="77777777" w:rsidTr="006B390F">
        <w:tc>
          <w:tcPr>
            <w:tcW w:w="10349" w:type="dxa"/>
            <w:gridSpan w:val="3"/>
            <w:shd w:val="clear" w:color="auto" w:fill="C8E0E9" w:themeFill="accent6" w:themeFillTint="33"/>
          </w:tcPr>
          <w:p w14:paraId="77AB1B9D" w14:textId="77777777" w:rsidR="00737A45" w:rsidRPr="00C71430" w:rsidRDefault="00737A45" w:rsidP="006B390F">
            <w:pPr>
              <w:rPr>
                <w:rFonts w:ascii="Tahoma" w:hAnsi="Tahoma" w:cs="Tahoma"/>
              </w:rPr>
            </w:pPr>
            <w:r w:rsidRPr="00C71430">
              <w:rPr>
                <w:rFonts w:ascii="Tahoma" w:hAnsi="Tahoma" w:cs="Tahoma"/>
              </w:rPr>
              <w:t>Header</w:t>
            </w:r>
          </w:p>
        </w:tc>
      </w:tr>
      <w:tr w:rsidR="00737A45" w:rsidRPr="00C71430" w14:paraId="61614E38" w14:textId="77777777" w:rsidTr="006B390F">
        <w:trPr>
          <w:gridAfter w:val="1"/>
          <w:wAfter w:w="12" w:type="dxa"/>
        </w:trPr>
        <w:tc>
          <w:tcPr>
            <w:tcW w:w="3823" w:type="dxa"/>
          </w:tcPr>
          <w:p w14:paraId="51500C76" w14:textId="77777777" w:rsidR="00737A45" w:rsidRPr="00C71430" w:rsidRDefault="00737A45" w:rsidP="006B390F">
            <w:pPr>
              <w:rPr>
                <w:rFonts w:ascii="Tahoma" w:hAnsi="Tahoma" w:cs="Tahoma"/>
              </w:rPr>
            </w:pPr>
            <w:r w:rsidRPr="00C71430">
              <w:rPr>
                <w:rFonts w:ascii="Tahoma" w:hAnsi="Tahoma" w:cs="Tahoma"/>
              </w:rPr>
              <w:t>Branch name</w:t>
            </w:r>
          </w:p>
        </w:tc>
        <w:tc>
          <w:tcPr>
            <w:tcW w:w="6514" w:type="dxa"/>
          </w:tcPr>
          <w:p w14:paraId="06FADF9D" w14:textId="77777777" w:rsidR="00737A45" w:rsidRPr="00C71430" w:rsidRDefault="00737A45" w:rsidP="006B390F">
            <w:pPr>
              <w:rPr>
                <w:rFonts w:ascii="Tahoma" w:hAnsi="Tahoma" w:cs="Tahoma"/>
              </w:rPr>
            </w:pPr>
            <w:r w:rsidRPr="00C71430">
              <w:rPr>
                <w:rFonts w:ascii="Tahoma" w:hAnsi="Tahoma" w:cs="Tahoma"/>
              </w:rPr>
              <w:t>Display customer branch</w:t>
            </w:r>
          </w:p>
        </w:tc>
      </w:tr>
      <w:tr w:rsidR="00737A45" w:rsidRPr="00C71430" w14:paraId="6B94A460" w14:textId="77777777" w:rsidTr="006B390F">
        <w:trPr>
          <w:gridAfter w:val="1"/>
          <w:wAfter w:w="12" w:type="dxa"/>
        </w:trPr>
        <w:tc>
          <w:tcPr>
            <w:tcW w:w="3823" w:type="dxa"/>
          </w:tcPr>
          <w:p w14:paraId="6D029F6B" w14:textId="77777777" w:rsidR="00737A45" w:rsidRPr="00C71430" w:rsidRDefault="00737A45" w:rsidP="006B390F">
            <w:pPr>
              <w:rPr>
                <w:rFonts w:ascii="Tahoma" w:hAnsi="Tahoma" w:cs="Tahoma"/>
              </w:rPr>
            </w:pPr>
            <w:r w:rsidRPr="00C71430">
              <w:rPr>
                <w:rFonts w:ascii="Tahoma" w:hAnsi="Tahoma" w:cs="Tahoma"/>
              </w:rPr>
              <w:t>Branch address</w:t>
            </w:r>
          </w:p>
        </w:tc>
        <w:tc>
          <w:tcPr>
            <w:tcW w:w="6514" w:type="dxa"/>
          </w:tcPr>
          <w:p w14:paraId="18AACD5A" w14:textId="77777777" w:rsidR="00737A45" w:rsidRPr="00C71430" w:rsidRDefault="00737A45" w:rsidP="006B390F">
            <w:pPr>
              <w:rPr>
                <w:rFonts w:ascii="Tahoma" w:hAnsi="Tahoma" w:cs="Tahoma"/>
              </w:rPr>
            </w:pPr>
            <w:r w:rsidRPr="00C71430">
              <w:rPr>
                <w:rFonts w:ascii="Tahoma" w:hAnsi="Tahoma" w:cs="Tahoma"/>
              </w:rPr>
              <w:t>Display branch address</w:t>
            </w:r>
          </w:p>
        </w:tc>
      </w:tr>
      <w:tr w:rsidR="00737A45" w:rsidRPr="00C71430" w14:paraId="40749C39" w14:textId="77777777" w:rsidTr="006B390F">
        <w:trPr>
          <w:gridAfter w:val="1"/>
          <w:wAfter w:w="12" w:type="dxa"/>
        </w:trPr>
        <w:tc>
          <w:tcPr>
            <w:tcW w:w="3823" w:type="dxa"/>
          </w:tcPr>
          <w:p w14:paraId="4072D6EF" w14:textId="77777777" w:rsidR="00737A45" w:rsidRPr="00C71430" w:rsidRDefault="00737A45" w:rsidP="006B390F">
            <w:pPr>
              <w:rPr>
                <w:rFonts w:ascii="Tahoma" w:hAnsi="Tahoma" w:cs="Tahoma"/>
              </w:rPr>
            </w:pPr>
            <w:r w:rsidRPr="00C71430">
              <w:rPr>
                <w:rFonts w:ascii="Tahoma" w:hAnsi="Tahoma" w:cs="Tahoma"/>
              </w:rPr>
              <w:t>Account number</w:t>
            </w:r>
          </w:p>
        </w:tc>
        <w:tc>
          <w:tcPr>
            <w:tcW w:w="6514" w:type="dxa"/>
          </w:tcPr>
          <w:p w14:paraId="10AC6392" w14:textId="77777777" w:rsidR="00737A45" w:rsidRPr="00C71430" w:rsidRDefault="00737A45" w:rsidP="006B390F">
            <w:pPr>
              <w:rPr>
                <w:rFonts w:ascii="Tahoma" w:hAnsi="Tahoma" w:cs="Tahoma"/>
              </w:rPr>
            </w:pPr>
            <w:r w:rsidRPr="00C71430">
              <w:rPr>
                <w:rFonts w:ascii="Tahoma" w:hAnsi="Tahoma" w:cs="Tahoma"/>
              </w:rPr>
              <w:t>Display account number</w:t>
            </w:r>
          </w:p>
        </w:tc>
      </w:tr>
      <w:tr w:rsidR="00737A45" w:rsidRPr="00C71430" w14:paraId="32B8F265" w14:textId="77777777" w:rsidTr="006B390F">
        <w:trPr>
          <w:gridAfter w:val="1"/>
          <w:wAfter w:w="12" w:type="dxa"/>
        </w:trPr>
        <w:tc>
          <w:tcPr>
            <w:tcW w:w="3823" w:type="dxa"/>
          </w:tcPr>
          <w:p w14:paraId="549A1BC9" w14:textId="77777777" w:rsidR="00737A45" w:rsidRPr="00C71430" w:rsidRDefault="00737A45" w:rsidP="006B390F">
            <w:pPr>
              <w:rPr>
                <w:rFonts w:ascii="Tahoma" w:hAnsi="Tahoma" w:cs="Tahoma"/>
              </w:rPr>
            </w:pPr>
            <w:r w:rsidRPr="00C71430">
              <w:rPr>
                <w:rFonts w:ascii="Tahoma" w:hAnsi="Tahoma" w:cs="Tahoma"/>
              </w:rPr>
              <w:t>Account name</w:t>
            </w:r>
          </w:p>
        </w:tc>
        <w:tc>
          <w:tcPr>
            <w:tcW w:w="6514" w:type="dxa"/>
          </w:tcPr>
          <w:p w14:paraId="3728C922" w14:textId="77777777" w:rsidR="00737A45" w:rsidRPr="00C71430" w:rsidRDefault="00737A45" w:rsidP="006B390F">
            <w:pPr>
              <w:rPr>
                <w:rFonts w:ascii="Tahoma" w:hAnsi="Tahoma" w:cs="Tahoma"/>
              </w:rPr>
            </w:pPr>
            <w:r w:rsidRPr="00C71430">
              <w:rPr>
                <w:rFonts w:ascii="Tahoma" w:hAnsi="Tahoma" w:cs="Tahoma"/>
              </w:rPr>
              <w:t>Display account name</w:t>
            </w:r>
          </w:p>
        </w:tc>
      </w:tr>
      <w:tr w:rsidR="00737A45" w:rsidRPr="00C71430" w14:paraId="0B374AA9" w14:textId="77777777" w:rsidTr="006B390F">
        <w:trPr>
          <w:gridAfter w:val="1"/>
          <w:wAfter w:w="12" w:type="dxa"/>
        </w:trPr>
        <w:tc>
          <w:tcPr>
            <w:tcW w:w="3823" w:type="dxa"/>
          </w:tcPr>
          <w:p w14:paraId="7C37ECBF" w14:textId="77777777" w:rsidR="00737A45" w:rsidRPr="00C71430" w:rsidRDefault="00737A45" w:rsidP="006B390F">
            <w:pPr>
              <w:rPr>
                <w:rFonts w:ascii="Tahoma" w:hAnsi="Tahoma" w:cs="Tahoma"/>
              </w:rPr>
            </w:pPr>
            <w:r w:rsidRPr="00C71430">
              <w:rPr>
                <w:rFonts w:ascii="Tahoma" w:hAnsi="Tahoma" w:cs="Tahoma"/>
              </w:rPr>
              <w:t>Account type</w:t>
            </w:r>
          </w:p>
        </w:tc>
        <w:tc>
          <w:tcPr>
            <w:tcW w:w="6514" w:type="dxa"/>
          </w:tcPr>
          <w:p w14:paraId="08825659" w14:textId="77777777" w:rsidR="00737A45" w:rsidRPr="00C71430" w:rsidRDefault="00737A45" w:rsidP="006B390F">
            <w:pPr>
              <w:rPr>
                <w:rFonts w:ascii="Tahoma" w:hAnsi="Tahoma" w:cs="Tahoma"/>
              </w:rPr>
            </w:pPr>
            <w:r w:rsidRPr="00C71430">
              <w:rPr>
                <w:rFonts w:ascii="Tahoma" w:hAnsi="Tahoma" w:cs="Tahoma"/>
              </w:rPr>
              <w:t>Display account type</w:t>
            </w:r>
          </w:p>
        </w:tc>
      </w:tr>
      <w:tr w:rsidR="00737A45" w:rsidRPr="00C71430" w14:paraId="1F4C425A" w14:textId="77777777" w:rsidTr="006B390F">
        <w:trPr>
          <w:gridAfter w:val="1"/>
          <w:wAfter w:w="12" w:type="dxa"/>
        </w:trPr>
        <w:tc>
          <w:tcPr>
            <w:tcW w:w="3823" w:type="dxa"/>
          </w:tcPr>
          <w:p w14:paraId="6337DCF4" w14:textId="77777777" w:rsidR="00737A45" w:rsidRPr="00C71430" w:rsidRDefault="00737A45" w:rsidP="006B390F">
            <w:pPr>
              <w:rPr>
                <w:rFonts w:ascii="Tahoma" w:hAnsi="Tahoma" w:cs="Tahoma"/>
              </w:rPr>
            </w:pPr>
            <w:r w:rsidRPr="00C71430">
              <w:rPr>
                <w:rFonts w:ascii="Tahoma" w:hAnsi="Tahoma" w:cs="Tahoma"/>
              </w:rPr>
              <w:t>Customer address</w:t>
            </w:r>
          </w:p>
        </w:tc>
        <w:tc>
          <w:tcPr>
            <w:tcW w:w="6514" w:type="dxa"/>
          </w:tcPr>
          <w:p w14:paraId="7124793E" w14:textId="77777777" w:rsidR="00737A45" w:rsidRPr="00C71430" w:rsidRDefault="00737A45" w:rsidP="006B390F">
            <w:pPr>
              <w:rPr>
                <w:rFonts w:ascii="Tahoma" w:hAnsi="Tahoma" w:cs="Tahoma"/>
              </w:rPr>
            </w:pPr>
            <w:r w:rsidRPr="00C71430">
              <w:rPr>
                <w:rFonts w:ascii="Tahoma" w:hAnsi="Tahoma" w:cs="Tahoma"/>
              </w:rPr>
              <w:t>Display customer address</w:t>
            </w:r>
          </w:p>
        </w:tc>
      </w:tr>
      <w:tr w:rsidR="00737A45" w:rsidRPr="00C71430" w14:paraId="12BD951D" w14:textId="77777777" w:rsidTr="006B390F">
        <w:trPr>
          <w:gridAfter w:val="1"/>
          <w:wAfter w:w="12" w:type="dxa"/>
        </w:trPr>
        <w:tc>
          <w:tcPr>
            <w:tcW w:w="3823" w:type="dxa"/>
          </w:tcPr>
          <w:p w14:paraId="4B9A2FDD" w14:textId="567B0294" w:rsidR="00737A45" w:rsidRPr="00C71430" w:rsidRDefault="00737A45" w:rsidP="006B390F">
            <w:pPr>
              <w:rPr>
                <w:rFonts w:ascii="Tahoma" w:hAnsi="Tahoma" w:cs="Tahoma"/>
              </w:rPr>
            </w:pPr>
            <w:r w:rsidRPr="00C71430">
              <w:rPr>
                <w:rFonts w:ascii="Tahoma" w:hAnsi="Tahoma" w:cs="Tahoma"/>
              </w:rPr>
              <w:lastRenderedPageBreak/>
              <w:t>Date - Time</w:t>
            </w:r>
          </w:p>
        </w:tc>
        <w:tc>
          <w:tcPr>
            <w:tcW w:w="6514" w:type="dxa"/>
          </w:tcPr>
          <w:p w14:paraId="752B21D3" w14:textId="046C426A" w:rsidR="00737A45" w:rsidRPr="00C71430" w:rsidRDefault="00737A45" w:rsidP="006B390F">
            <w:pPr>
              <w:rPr>
                <w:rFonts w:ascii="Tahoma" w:hAnsi="Tahoma" w:cs="Tahoma"/>
              </w:rPr>
            </w:pPr>
            <w:r w:rsidRPr="00C71430">
              <w:rPr>
                <w:rFonts w:ascii="Tahoma" w:hAnsi="Tahoma" w:cs="Tahoma"/>
              </w:rPr>
              <w:t>Display date -Time</w:t>
            </w:r>
          </w:p>
        </w:tc>
      </w:tr>
      <w:tr w:rsidR="003B4F95" w:rsidRPr="00C71430" w14:paraId="0874614F" w14:textId="77777777" w:rsidTr="006B390F">
        <w:trPr>
          <w:gridAfter w:val="1"/>
          <w:wAfter w:w="12" w:type="dxa"/>
        </w:trPr>
        <w:tc>
          <w:tcPr>
            <w:tcW w:w="3823" w:type="dxa"/>
          </w:tcPr>
          <w:p w14:paraId="6CFEC092" w14:textId="035122E2" w:rsidR="003B4F95" w:rsidRPr="00C71430" w:rsidRDefault="003B4F95" w:rsidP="006B390F">
            <w:pPr>
              <w:rPr>
                <w:rFonts w:ascii="Tahoma" w:hAnsi="Tahoma" w:cs="Tahoma"/>
                <w:color w:val="FF0000"/>
              </w:rPr>
            </w:pPr>
            <w:r w:rsidRPr="00C71430">
              <w:rPr>
                <w:rFonts w:ascii="Tahoma" w:hAnsi="Tahoma" w:cs="Tahoma"/>
                <w:color w:val="FF0000"/>
              </w:rPr>
              <w:t>TD account</w:t>
            </w:r>
          </w:p>
        </w:tc>
        <w:tc>
          <w:tcPr>
            <w:tcW w:w="6514" w:type="dxa"/>
          </w:tcPr>
          <w:p w14:paraId="042E8A18" w14:textId="7BD14B68" w:rsidR="003B4F95" w:rsidRPr="00C71430" w:rsidRDefault="003B4F95" w:rsidP="006B390F">
            <w:pPr>
              <w:rPr>
                <w:rFonts w:ascii="Tahoma" w:hAnsi="Tahoma" w:cs="Tahoma"/>
                <w:color w:val="FF0000"/>
              </w:rPr>
            </w:pPr>
            <w:r w:rsidRPr="00C71430">
              <w:rPr>
                <w:rFonts w:ascii="Tahoma" w:hAnsi="Tahoma" w:cs="Tahoma"/>
                <w:color w:val="FF0000"/>
              </w:rPr>
              <w:t>Display TD sub-account</w:t>
            </w:r>
          </w:p>
        </w:tc>
      </w:tr>
      <w:tr w:rsidR="00737A45" w:rsidRPr="00C71430" w14:paraId="536B4088" w14:textId="77777777" w:rsidTr="006B390F">
        <w:tc>
          <w:tcPr>
            <w:tcW w:w="10349" w:type="dxa"/>
            <w:gridSpan w:val="3"/>
            <w:shd w:val="clear" w:color="auto" w:fill="C8E0E9" w:themeFill="accent6" w:themeFillTint="33"/>
          </w:tcPr>
          <w:p w14:paraId="0E0E3DF3" w14:textId="77777777" w:rsidR="00737A45" w:rsidRPr="00C71430" w:rsidRDefault="00737A45" w:rsidP="006B390F">
            <w:pPr>
              <w:rPr>
                <w:rFonts w:ascii="Tahoma" w:hAnsi="Tahoma" w:cs="Tahoma"/>
              </w:rPr>
            </w:pPr>
            <w:r w:rsidRPr="00C71430">
              <w:rPr>
                <w:rFonts w:ascii="Tahoma" w:hAnsi="Tahoma" w:cs="Tahoma"/>
              </w:rPr>
              <w:t xml:space="preserve">Detail </w:t>
            </w:r>
          </w:p>
        </w:tc>
      </w:tr>
      <w:tr w:rsidR="00737A45" w:rsidRPr="00C71430" w14:paraId="11E1648B" w14:textId="77777777" w:rsidTr="006B390F">
        <w:trPr>
          <w:gridAfter w:val="1"/>
          <w:wAfter w:w="12" w:type="dxa"/>
        </w:trPr>
        <w:tc>
          <w:tcPr>
            <w:tcW w:w="3823" w:type="dxa"/>
          </w:tcPr>
          <w:p w14:paraId="54979685" w14:textId="77777777" w:rsidR="00737A45" w:rsidRPr="00C71430" w:rsidRDefault="00737A45" w:rsidP="006B390F">
            <w:pPr>
              <w:rPr>
                <w:rFonts w:ascii="Tahoma" w:hAnsi="Tahoma" w:cs="Tahoma"/>
              </w:rPr>
            </w:pPr>
            <w:r w:rsidRPr="00C71430">
              <w:rPr>
                <w:rFonts w:ascii="Tahoma" w:hAnsi="Tahoma" w:cs="Tahoma"/>
                <w:cs/>
              </w:rPr>
              <w:t xml:space="preserve">วัน เดือน ปี </w:t>
            </w:r>
            <w:r w:rsidRPr="00C71430">
              <w:rPr>
                <w:rFonts w:ascii="Tahoma" w:hAnsi="Tahoma" w:cs="Tahoma"/>
              </w:rPr>
              <w:t>(Transaction date)</w:t>
            </w:r>
          </w:p>
        </w:tc>
        <w:tc>
          <w:tcPr>
            <w:tcW w:w="6514" w:type="dxa"/>
          </w:tcPr>
          <w:p w14:paraId="5676427C" w14:textId="77777777" w:rsidR="00737A45" w:rsidRPr="00C71430" w:rsidRDefault="00737A45" w:rsidP="006B390F">
            <w:pPr>
              <w:rPr>
                <w:rFonts w:ascii="Tahoma" w:hAnsi="Tahoma" w:cs="Tahoma"/>
              </w:rPr>
            </w:pPr>
            <w:r w:rsidRPr="00C71430">
              <w:rPr>
                <w:rFonts w:ascii="Tahoma" w:hAnsi="Tahoma" w:cs="Tahoma"/>
              </w:rPr>
              <w:t>Display transaction date</w:t>
            </w:r>
          </w:p>
        </w:tc>
      </w:tr>
      <w:tr w:rsidR="00737A45" w:rsidRPr="00C71430" w14:paraId="21547447" w14:textId="77777777" w:rsidTr="006B390F">
        <w:trPr>
          <w:gridAfter w:val="1"/>
          <w:wAfter w:w="12" w:type="dxa"/>
        </w:trPr>
        <w:tc>
          <w:tcPr>
            <w:tcW w:w="3823" w:type="dxa"/>
          </w:tcPr>
          <w:p w14:paraId="0EDAE5A4" w14:textId="77777777" w:rsidR="00737A45" w:rsidRPr="00C71430" w:rsidRDefault="00737A45" w:rsidP="006B390F">
            <w:pPr>
              <w:rPr>
                <w:rFonts w:ascii="Tahoma" w:hAnsi="Tahoma" w:cs="Tahoma"/>
                <w:cs/>
              </w:rPr>
            </w:pPr>
            <w:r w:rsidRPr="00C71430">
              <w:rPr>
                <w:rFonts w:ascii="Tahoma" w:hAnsi="Tahoma" w:cs="Tahoma"/>
                <w:cs/>
              </w:rPr>
              <w:t xml:space="preserve">รายการ </w:t>
            </w:r>
            <w:r w:rsidRPr="00C71430">
              <w:rPr>
                <w:rFonts w:ascii="Tahoma" w:hAnsi="Tahoma" w:cs="Tahoma"/>
              </w:rPr>
              <w:t>(Transaction)</w:t>
            </w:r>
          </w:p>
        </w:tc>
        <w:tc>
          <w:tcPr>
            <w:tcW w:w="6514" w:type="dxa"/>
          </w:tcPr>
          <w:p w14:paraId="7EA88071" w14:textId="77777777" w:rsidR="00737A45" w:rsidRPr="00C71430" w:rsidRDefault="00737A45" w:rsidP="006B390F">
            <w:pPr>
              <w:rPr>
                <w:rFonts w:ascii="Tahoma" w:hAnsi="Tahoma" w:cs="Tahoma"/>
              </w:rPr>
            </w:pPr>
            <w:r w:rsidRPr="00C71430">
              <w:rPr>
                <w:rFonts w:ascii="Tahoma" w:hAnsi="Tahoma" w:cs="Tahoma"/>
              </w:rPr>
              <w:t>Display transaction code</w:t>
            </w:r>
          </w:p>
        </w:tc>
      </w:tr>
      <w:tr w:rsidR="00737A45" w:rsidRPr="00C71430" w14:paraId="3156D57F" w14:textId="77777777" w:rsidTr="006B390F">
        <w:trPr>
          <w:gridAfter w:val="1"/>
          <w:wAfter w:w="12" w:type="dxa"/>
        </w:trPr>
        <w:tc>
          <w:tcPr>
            <w:tcW w:w="3823" w:type="dxa"/>
          </w:tcPr>
          <w:p w14:paraId="2A9E73B7" w14:textId="25BC4C40" w:rsidR="00737A45" w:rsidRPr="00C71430" w:rsidRDefault="00737A45" w:rsidP="006B390F">
            <w:pPr>
              <w:rPr>
                <w:rFonts w:ascii="Tahoma" w:hAnsi="Tahoma" w:cs="Tahoma"/>
              </w:rPr>
            </w:pPr>
            <w:r w:rsidRPr="00C71430">
              <w:rPr>
                <w:rFonts w:ascii="Tahoma" w:hAnsi="Tahoma" w:cs="Tahoma"/>
                <w:cs/>
              </w:rPr>
              <w:t xml:space="preserve">ระยะเวลา </w:t>
            </w:r>
            <w:r w:rsidRPr="00C71430">
              <w:rPr>
                <w:rFonts w:ascii="Tahoma" w:hAnsi="Tahoma" w:cs="Tahoma"/>
              </w:rPr>
              <w:t>(Term)</w:t>
            </w:r>
          </w:p>
        </w:tc>
        <w:tc>
          <w:tcPr>
            <w:tcW w:w="6514" w:type="dxa"/>
          </w:tcPr>
          <w:p w14:paraId="1BCA0CB9" w14:textId="2078F8D1" w:rsidR="00737A45" w:rsidRPr="00C71430" w:rsidRDefault="00737A45" w:rsidP="006B390F">
            <w:pPr>
              <w:rPr>
                <w:rFonts w:ascii="Tahoma" w:hAnsi="Tahoma" w:cs="Tahoma"/>
              </w:rPr>
            </w:pPr>
            <w:r w:rsidRPr="00C71430">
              <w:rPr>
                <w:rFonts w:ascii="Tahoma" w:hAnsi="Tahoma" w:cs="Tahoma"/>
              </w:rPr>
              <w:t>Display term</w:t>
            </w:r>
          </w:p>
        </w:tc>
      </w:tr>
      <w:tr w:rsidR="00737A45" w:rsidRPr="00C71430" w14:paraId="6BD7013C" w14:textId="77777777" w:rsidTr="006B390F">
        <w:trPr>
          <w:gridAfter w:val="1"/>
          <w:wAfter w:w="12" w:type="dxa"/>
        </w:trPr>
        <w:tc>
          <w:tcPr>
            <w:tcW w:w="3823" w:type="dxa"/>
          </w:tcPr>
          <w:p w14:paraId="3FFD79C5" w14:textId="6CF86839" w:rsidR="00737A45" w:rsidRPr="00C71430" w:rsidRDefault="00737A45" w:rsidP="006B390F">
            <w:pPr>
              <w:rPr>
                <w:rFonts w:ascii="Tahoma" w:hAnsi="Tahoma" w:cs="Tahoma"/>
                <w:cs/>
              </w:rPr>
            </w:pPr>
            <w:r w:rsidRPr="00C71430">
              <w:rPr>
                <w:rFonts w:ascii="Tahoma" w:hAnsi="Tahoma" w:cs="Tahoma"/>
                <w:cs/>
              </w:rPr>
              <w:t>เลขที่เช็ค</w:t>
            </w:r>
            <w:r w:rsidRPr="00C71430">
              <w:rPr>
                <w:rFonts w:ascii="Tahoma" w:hAnsi="Tahoma" w:cs="Tahoma"/>
              </w:rPr>
              <w:t>/</w:t>
            </w:r>
            <w:r w:rsidRPr="00C71430">
              <w:rPr>
                <w:rFonts w:ascii="Tahoma" w:hAnsi="Tahoma" w:cs="Tahoma"/>
                <w:cs/>
              </w:rPr>
              <w:t xml:space="preserve">อ้างอิง </w:t>
            </w:r>
            <w:r w:rsidRPr="00C71430">
              <w:rPr>
                <w:rFonts w:ascii="Tahoma" w:hAnsi="Tahoma" w:cs="Tahoma"/>
              </w:rPr>
              <w:t>(Cheque No./Transaction No.)</w:t>
            </w:r>
          </w:p>
        </w:tc>
        <w:tc>
          <w:tcPr>
            <w:tcW w:w="6514" w:type="dxa"/>
          </w:tcPr>
          <w:p w14:paraId="7A355A52" w14:textId="3469F3A2" w:rsidR="00737A45" w:rsidRPr="00C71430" w:rsidRDefault="00737A45" w:rsidP="006B390F">
            <w:pPr>
              <w:rPr>
                <w:rFonts w:ascii="Tahoma" w:hAnsi="Tahoma" w:cs="Tahoma"/>
              </w:rPr>
            </w:pPr>
            <w:r w:rsidRPr="00C71430">
              <w:rPr>
                <w:rFonts w:ascii="Tahoma" w:hAnsi="Tahoma" w:cs="Tahoma"/>
              </w:rPr>
              <w:t>Display cheque number/transaction number</w:t>
            </w:r>
          </w:p>
        </w:tc>
      </w:tr>
      <w:tr w:rsidR="00737A45" w:rsidRPr="00C71430" w14:paraId="2A31104B" w14:textId="77777777" w:rsidTr="006B390F">
        <w:trPr>
          <w:gridAfter w:val="1"/>
          <w:wAfter w:w="12" w:type="dxa"/>
        </w:trPr>
        <w:tc>
          <w:tcPr>
            <w:tcW w:w="3823" w:type="dxa"/>
          </w:tcPr>
          <w:p w14:paraId="3A5B6ADC" w14:textId="4060E3E5" w:rsidR="00737A45" w:rsidRPr="00C71430" w:rsidRDefault="00737A45" w:rsidP="006B390F">
            <w:pPr>
              <w:rPr>
                <w:rFonts w:ascii="Tahoma" w:hAnsi="Tahoma" w:cs="Tahoma"/>
              </w:rPr>
            </w:pPr>
            <w:r w:rsidRPr="00C71430">
              <w:rPr>
                <w:rFonts w:ascii="Tahoma" w:hAnsi="Tahoma" w:cs="Tahoma"/>
                <w:cs/>
              </w:rPr>
              <w:t xml:space="preserve">วันครบกำหนด </w:t>
            </w:r>
            <w:r w:rsidRPr="00C71430">
              <w:rPr>
                <w:rFonts w:ascii="Tahoma" w:hAnsi="Tahoma" w:cs="Tahoma"/>
              </w:rPr>
              <w:t>(Maturity date)</w:t>
            </w:r>
          </w:p>
        </w:tc>
        <w:tc>
          <w:tcPr>
            <w:tcW w:w="6514" w:type="dxa"/>
          </w:tcPr>
          <w:p w14:paraId="601F41ED" w14:textId="586E8000" w:rsidR="00737A45" w:rsidRPr="00C71430" w:rsidRDefault="00737A45" w:rsidP="006B390F">
            <w:pPr>
              <w:rPr>
                <w:rFonts w:ascii="Tahoma" w:hAnsi="Tahoma" w:cs="Tahoma"/>
              </w:rPr>
            </w:pPr>
            <w:r w:rsidRPr="00C71430">
              <w:rPr>
                <w:rFonts w:ascii="Tahoma" w:hAnsi="Tahoma" w:cs="Tahoma"/>
              </w:rPr>
              <w:t>Display maturity date</w:t>
            </w:r>
          </w:p>
        </w:tc>
      </w:tr>
      <w:tr w:rsidR="00737A45" w:rsidRPr="00C71430" w14:paraId="55BFCF84" w14:textId="77777777" w:rsidTr="006B390F">
        <w:trPr>
          <w:gridAfter w:val="1"/>
          <w:wAfter w:w="12" w:type="dxa"/>
        </w:trPr>
        <w:tc>
          <w:tcPr>
            <w:tcW w:w="3823" w:type="dxa"/>
          </w:tcPr>
          <w:p w14:paraId="325747F8" w14:textId="77777777" w:rsidR="00737A45" w:rsidRPr="00C71430" w:rsidRDefault="00737A45" w:rsidP="006B390F">
            <w:pPr>
              <w:rPr>
                <w:rFonts w:ascii="Tahoma" w:hAnsi="Tahoma" w:cs="Tahoma"/>
                <w:cs/>
              </w:rPr>
            </w:pPr>
            <w:r w:rsidRPr="00C71430">
              <w:rPr>
                <w:rFonts w:ascii="Tahoma" w:hAnsi="Tahoma" w:cs="Tahoma"/>
                <w:cs/>
              </w:rPr>
              <w:t xml:space="preserve">ถอน </w:t>
            </w:r>
            <w:r w:rsidRPr="00C71430">
              <w:rPr>
                <w:rFonts w:ascii="Tahoma" w:hAnsi="Tahoma" w:cs="Tahoma"/>
              </w:rPr>
              <w:t>(Withdrawal)</w:t>
            </w:r>
          </w:p>
        </w:tc>
        <w:tc>
          <w:tcPr>
            <w:tcW w:w="6514" w:type="dxa"/>
          </w:tcPr>
          <w:p w14:paraId="5970C198" w14:textId="77777777" w:rsidR="00737A45" w:rsidRPr="00C71430" w:rsidRDefault="00737A45" w:rsidP="006B390F">
            <w:pPr>
              <w:rPr>
                <w:rFonts w:ascii="Tahoma" w:hAnsi="Tahoma" w:cs="Tahoma"/>
              </w:rPr>
            </w:pPr>
            <w:r w:rsidRPr="00C71430">
              <w:rPr>
                <w:rFonts w:ascii="Tahoma" w:hAnsi="Tahoma" w:cs="Tahoma"/>
              </w:rPr>
              <w:t>Display withdrawal transaction amount</w:t>
            </w:r>
          </w:p>
        </w:tc>
      </w:tr>
      <w:tr w:rsidR="00737A45" w:rsidRPr="00C71430" w14:paraId="2A39A924" w14:textId="77777777" w:rsidTr="006B390F">
        <w:trPr>
          <w:gridAfter w:val="1"/>
          <w:wAfter w:w="12" w:type="dxa"/>
        </w:trPr>
        <w:tc>
          <w:tcPr>
            <w:tcW w:w="3823" w:type="dxa"/>
          </w:tcPr>
          <w:p w14:paraId="3A88D8FD" w14:textId="77777777" w:rsidR="00737A45" w:rsidRPr="00C71430" w:rsidRDefault="00737A45" w:rsidP="006B390F">
            <w:pPr>
              <w:rPr>
                <w:rFonts w:ascii="Tahoma" w:hAnsi="Tahoma" w:cs="Tahoma"/>
              </w:rPr>
            </w:pPr>
            <w:r w:rsidRPr="00C71430">
              <w:rPr>
                <w:rFonts w:ascii="Tahoma" w:hAnsi="Tahoma" w:cs="Tahoma"/>
                <w:cs/>
              </w:rPr>
              <w:t xml:space="preserve">ฝาก </w:t>
            </w:r>
            <w:r w:rsidRPr="00C71430">
              <w:rPr>
                <w:rFonts w:ascii="Tahoma" w:hAnsi="Tahoma" w:cs="Tahoma"/>
              </w:rPr>
              <w:t>(Deposit)</w:t>
            </w:r>
          </w:p>
        </w:tc>
        <w:tc>
          <w:tcPr>
            <w:tcW w:w="6514" w:type="dxa"/>
          </w:tcPr>
          <w:p w14:paraId="2EF93A2D" w14:textId="77777777" w:rsidR="00737A45" w:rsidRPr="00C71430" w:rsidRDefault="00737A45" w:rsidP="006B390F">
            <w:pPr>
              <w:rPr>
                <w:rFonts w:ascii="Tahoma" w:hAnsi="Tahoma" w:cs="Tahoma"/>
              </w:rPr>
            </w:pPr>
            <w:r w:rsidRPr="00C71430">
              <w:rPr>
                <w:rFonts w:ascii="Tahoma" w:hAnsi="Tahoma" w:cs="Tahoma"/>
              </w:rPr>
              <w:t>Display deposit transaction amount</w:t>
            </w:r>
          </w:p>
        </w:tc>
      </w:tr>
      <w:tr w:rsidR="00737A45" w:rsidRPr="00C71430" w14:paraId="0DA6ABB4" w14:textId="77777777" w:rsidTr="006B390F">
        <w:trPr>
          <w:gridAfter w:val="1"/>
          <w:wAfter w:w="12" w:type="dxa"/>
        </w:trPr>
        <w:tc>
          <w:tcPr>
            <w:tcW w:w="3823" w:type="dxa"/>
          </w:tcPr>
          <w:p w14:paraId="011A86ED" w14:textId="77777777" w:rsidR="00737A45" w:rsidRPr="00C71430" w:rsidRDefault="00737A45" w:rsidP="006B390F">
            <w:pPr>
              <w:rPr>
                <w:rFonts w:ascii="Tahoma" w:hAnsi="Tahoma" w:cs="Tahoma"/>
              </w:rPr>
            </w:pPr>
            <w:r w:rsidRPr="00C71430">
              <w:rPr>
                <w:rFonts w:ascii="Tahoma" w:hAnsi="Tahoma" w:cs="Tahoma"/>
                <w:cs/>
              </w:rPr>
              <w:t xml:space="preserve">ยอดคงเหลือ </w:t>
            </w:r>
            <w:r w:rsidRPr="00C71430">
              <w:rPr>
                <w:rFonts w:ascii="Tahoma" w:hAnsi="Tahoma" w:cs="Tahoma"/>
              </w:rPr>
              <w:t>(Outstanding)</w:t>
            </w:r>
          </w:p>
        </w:tc>
        <w:tc>
          <w:tcPr>
            <w:tcW w:w="6514" w:type="dxa"/>
          </w:tcPr>
          <w:p w14:paraId="71B6D217" w14:textId="77777777" w:rsidR="00737A45" w:rsidRPr="00C71430" w:rsidRDefault="00737A45" w:rsidP="006B390F">
            <w:pPr>
              <w:rPr>
                <w:rFonts w:ascii="Tahoma" w:hAnsi="Tahoma" w:cs="Tahoma"/>
              </w:rPr>
            </w:pPr>
            <w:r w:rsidRPr="00C71430">
              <w:rPr>
                <w:rFonts w:ascii="Tahoma" w:hAnsi="Tahoma" w:cs="Tahoma"/>
              </w:rPr>
              <w:t>Display outstanding amount</w:t>
            </w:r>
          </w:p>
        </w:tc>
      </w:tr>
      <w:tr w:rsidR="00737A45" w:rsidRPr="00C71430" w14:paraId="6BE4D7EE" w14:textId="77777777" w:rsidTr="006B390F">
        <w:trPr>
          <w:gridAfter w:val="1"/>
          <w:wAfter w:w="12" w:type="dxa"/>
        </w:trPr>
        <w:tc>
          <w:tcPr>
            <w:tcW w:w="3823" w:type="dxa"/>
          </w:tcPr>
          <w:p w14:paraId="4E15D442" w14:textId="19E947DA" w:rsidR="00737A45" w:rsidRPr="00C71430" w:rsidRDefault="00737A45" w:rsidP="006B390F">
            <w:pPr>
              <w:rPr>
                <w:rFonts w:ascii="Tahoma" w:hAnsi="Tahoma" w:cs="Tahoma"/>
              </w:rPr>
            </w:pPr>
            <w:r w:rsidRPr="00C71430">
              <w:rPr>
                <w:rFonts w:ascii="Tahoma" w:hAnsi="Tahoma" w:cs="Tahoma"/>
                <w:cs/>
              </w:rPr>
              <w:t xml:space="preserve">อัตราดอกเบี้ย </w:t>
            </w:r>
            <w:r w:rsidRPr="00C71430">
              <w:rPr>
                <w:rFonts w:ascii="Tahoma" w:hAnsi="Tahoma" w:cs="Tahoma"/>
              </w:rPr>
              <w:t>(Interest rate)</w:t>
            </w:r>
          </w:p>
        </w:tc>
        <w:tc>
          <w:tcPr>
            <w:tcW w:w="6514" w:type="dxa"/>
          </w:tcPr>
          <w:p w14:paraId="367CC6D6" w14:textId="6B139BB8" w:rsidR="00737A45" w:rsidRPr="00C71430" w:rsidRDefault="00737A45" w:rsidP="006B390F">
            <w:pPr>
              <w:rPr>
                <w:rFonts w:ascii="Tahoma" w:hAnsi="Tahoma" w:cs="Tahoma"/>
              </w:rPr>
            </w:pPr>
            <w:r w:rsidRPr="00C71430">
              <w:rPr>
                <w:rFonts w:ascii="Tahoma" w:hAnsi="Tahoma" w:cs="Tahoma"/>
              </w:rPr>
              <w:t>Display interest rate</w:t>
            </w:r>
          </w:p>
        </w:tc>
      </w:tr>
    </w:tbl>
    <w:p w14:paraId="1A283142" w14:textId="12F665E1" w:rsidR="00737A45" w:rsidRPr="00C71430" w:rsidRDefault="00737A45" w:rsidP="00537B71">
      <w:pPr>
        <w:tabs>
          <w:tab w:val="left" w:pos="1030"/>
        </w:tabs>
        <w:rPr>
          <w:rFonts w:ascii="Tahoma" w:hAnsi="Tahoma" w:cs="Tahoma"/>
        </w:rPr>
      </w:pPr>
    </w:p>
    <w:p w14:paraId="01C28919" w14:textId="56DE91AE" w:rsidR="00F72314" w:rsidRPr="00C71430" w:rsidRDefault="00A4078E" w:rsidP="00537B71">
      <w:pPr>
        <w:tabs>
          <w:tab w:val="left" w:pos="1030"/>
        </w:tabs>
        <w:rPr>
          <w:rFonts w:ascii="Tahoma" w:hAnsi="Tahoma" w:cs="Tahoma"/>
        </w:rPr>
      </w:pPr>
      <w:r w:rsidRPr="00C71430">
        <w:rPr>
          <w:rFonts w:ascii="Tahoma" w:hAnsi="Tahoma" w:cs="Tahoma"/>
          <w:noProof/>
          <w:lang w:val="en-SG" w:eastAsia="en-SG" w:bidi="ar-SA"/>
        </w:rPr>
        <w:lastRenderedPageBreak/>
        <w:drawing>
          <wp:inline distT="0" distB="0" distL="0" distR="0" wp14:anchorId="488BD42E" wp14:editId="7CE37E1D">
            <wp:extent cx="6390005" cy="6409055"/>
            <wp:effectExtent l="0" t="0" r="0" b="0"/>
            <wp:docPr id="21355453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90005" cy="6409055"/>
                    </a:xfrm>
                    <a:prstGeom prst="rect">
                      <a:avLst/>
                    </a:prstGeom>
                    <a:noFill/>
                    <a:ln>
                      <a:noFill/>
                    </a:ln>
                  </pic:spPr>
                </pic:pic>
              </a:graphicData>
            </a:graphic>
          </wp:inline>
        </w:drawing>
      </w:r>
    </w:p>
    <w:p w14:paraId="18B0BD36" w14:textId="77777777" w:rsidR="00F72314" w:rsidRPr="00C71430" w:rsidRDefault="00F72314" w:rsidP="00F72314">
      <w:pPr>
        <w:rPr>
          <w:rFonts w:ascii="Tahoma" w:hAnsi="Tahoma" w:cs="Tahoma"/>
        </w:rPr>
      </w:pPr>
    </w:p>
    <w:p w14:paraId="247EA190" w14:textId="77777777" w:rsidR="00A4078E" w:rsidRPr="00C71430" w:rsidRDefault="00A4078E" w:rsidP="00F72314">
      <w:pPr>
        <w:rPr>
          <w:rFonts w:ascii="Tahoma" w:hAnsi="Tahoma" w:cs="Tahoma"/>
        </w:rPr>
      </w:pPr>
    </w:p>
    <w:p w14:paraId="51807EE6" w14:textId="77777777" w:rsidR="00A4078E" w:rsidRPr="00C71430" w:rsidRDefault="00A4078E" w:rsidP="00F72314">
      <w:pPr>
        <w:rPr>
          <w:rFonts w:ascii="Tahoma" w:hAnsi="Tahoma" w:cs="Tahoma"/>
        </w:rPr>
      </w:pPr>
    </w:p>
    <w:p w14:paraId="5D9A569B" w14:textId="77777777" w:rsidR="00A4078E" w:rsidRPr="00C71430" w:rsidRDefault="00A4078E" w:rsidP="00F72314">
      <w:pPr>
        <w:rPr>
          <w:rFonts w:ascii="Tahoma" w:hAnsi="Tahoma" w:cs="Tahoma"/>
        </w:rPr>
      </w:pPr>
    </w:p>
    <w:p w14:paraId="6BD70D37" w14:textId="77777777" w:rsidR="00A4078E" w:rsidRPr="00C71430" w:rsidRDefault="00A4078E" w:rsidP="00F72314">
      <w:pPr>
        <w:rPr>
          <w:rFonts w:ascii="Tahoma" w:hAnsi="Tahoma" w:cs="Tahoma"/>
        </w:rPr>
      </w:pPr>
    </w:p>
    <w:p w14:paraId="3B2426D3" w14:textId="77777777" w:rsidR="00A4078E" w:rsidRPr="00C71430" w:rsidRDefault="00A4078E" w:rsidP="00F72314">
      <w:pPr>
        <w:rPr>
          <w:rFonts w:ascii="Tahoma" w:hAnsi="Tahoma" w:cs="Tahoma"/>
        </w:rPr>
      </w:pPr>
    </w:p>
    <w:p w14:paraId="0B67D9E4" w14:textId="77777777" w:rsidR="00A4078E" w:rsidRPr="00C71430" w:rsidRDefault="00A4078E" w:rsidP="00F72314">
      <w:pPr>
        <w:rPr>
          <w:rFonts w:ascii="Tahoma" w:hAnsi="Tahoma" w:cs="Tahoma"/>
        </w:rPr>
      </w:pPr>
    </w:p>
    <w:p w14:paraId="7880B59B" w14:textId="77777777" w:rsidR="00A4078E" w:rsidRPr="00C71430" w:rsidRDefault="00A4078E" w:rsidP="00F72314">
      <w:pPr>
        <w:rPr>
          <w:rFonts w:ascii="Tahoma" w:hAnsi="Tahoma" w:cs="Tahoma"/>
        </w:rPr>
      </w:pPr>
    </w:p>
    <w:p w14:paraId="04DCAA9E" w14:textId="77777777" w:rsidR="00A4078E" w:rsidRPr="00C71430" w:rsidRDefault="00A4078E" w:rsidP="00F72314">
      <w:pPr>
        <w:rPr>
          <w:rFonts w:ascii="Tahoma" w:hAnsi="Tahoma" w:cs="Tahoma"/>
        </w:rPr>
      </w:pPr>
    </w:p>
    <w:p w14:paraId="763C8565" w14:textId="2B9098E2" w:rsidR="00936187" w:rsidRPr="00C71430" w:rsidRDefault="00936187" w:rsidP="00936187">
      <w:pPr>
        <w:pStyle w:val="Heading4"/>
        <w:rPr>
          <w:rFonts w:ascii="Tahoma" w:hAnsi="Tahoma" w:cs="Tahoma"/>
        </w:rPr>
      </w:pPr>
      <w:bookmarkStart w:id="476" w:name="_Toc145230780"/>
      <w:bookmarkStart w:id="477" w:name="_Toc145231183"/>
      <w:r w:rsidRPr="00C71430">
        <w:rPr>
          <w:rFonts w:ascii="Tahoma" w:hAnsi="Tahoma" w:cs="Tahoma"/>
        </w:rPr>
        <w:lastRenderedPageBreak/>
        <w:t xml:space="preserve">TD by </w:t>
      </w:r>
      <w:r w:rsidR="00F72314" w:rsidRPr="00C71430">
        <w:rPr>
          <w:rFonts w:ascii="Tahoma" w:hAnsi="Tahoma" w:cs="Tahoma"/>
        </w:rPr>
        <w:t>consolidates</w:t>
      </w:r>
      <w:bookmarkEnd w:id="476"/>
      <w:bookmarkEnd w:id="477"/>
    </w:p>
    <w:p w14:paraId="550FB2B7" w14:textId="77777777" w:rsidR="00A4078E" w:rsidRPr="00C71430" w:rsidRDefault="00A4078E" w:rsidP="00A4078E">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A4078E" w:rsidRPr="00C71430" w14:paraId="2A5E4079" w14:textId="77777777" w:rsidTr="006B390F">
        <w:trPr>
          <w:gridAfter w:val="1"/>
          <w:wAfter w:w="12" w:type="dxa"/>
          <w:tblHeader/>
        </w:trPr>
        <w:tc>
          <w:tcPr>
            <w:tcW w:w="3823" w:type="dxa"/>
            <w:shd w:val="clear" w:color="auto" w:fill="D9D9D9" w:themeFill="background1" w:themeFillShade="D9"/>
          </w:tcPr>
          <w:p w14:paraId="0ACE3CD7" w14:textId="77777777" w:rsidR="00A4078E" w:rsidRPr="00C71430" w:rsidRDefault="00A4078E"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500CA51" w14:textId="77777777" w:rsidR="00A4078E" w:rsidRPr="00C71430" w:rsidRDefault="00A4078E" w:rsidP="006B390F">
            <w:pPr>
              <w:jc w:val="center"/>
              <w:rPr>
                <w:rFonts w:ascii="Tahoma" w:hAnsi="Tahoma" w:cs="Tahoma"/>
              </w:rPr>
            </w:pPr>
            <w:r w:rsidRPr="00C71430">
              <w:rPr>
                <w:rFonts w:ascii="Tahoma" w:hAnsi="Tahoma" w:cs="Tahoma"/>
              </w:rPr>
              <w:t>Description</w:t>
            </w:r>
          </w:p>
        </w:tc>
      </w:tr>
      <w:tr w:rsidR="00A4078E" w:rsidRPr="00C71430" w14:paraId="22F28C34" w14:textId="77777777" w:rsidTr="006B390F">
        <w:tc>
          <w:tcPr>
            <w:tcW w:w="10349" w:type="dxa"/>
            <w:gridSpan w:val="3"/>
            <w:shd w:val="clear" w:color="auto" w:fill="C8E0E9" w:themeFill="accent6" w:themeFillTint="33"/>
          </w:tcPr>
          <w:p w14:paraId="7CDC1A86" w14:textId="77777777" w:rsidR="00A4078E" w:rsidRPr="00C71430" w:rsidRDefault="00A4078E" w:rsidP="006B390F">
            <w:pPr>
              <w:rPr>
                <w:rFonts w:ascii="Tahoma" w:hAnsi="Tahoma" w:cs="Tahoma"/>
              </w:rPr>
            </w:pPr>
            <w:r w:rsidRPr="00C71430">
              <w:rPr>
                <w:rFonts w:ascii="Tahoma" w:hAnsi="Tahoma" w:cs="Tahoma"/>
              </w:rPr>
              <w:t>Header</w:t>
            </w:r>
          </w:p>
        </w:tc>
      </w:tr>
      <w:tr w:rsidR="00A4078E" w:rsidRPr="00C71430" w14:paraId="09478032" w14:textId="77777777" w:rsidTr="006B390F">
        <w:trPr>
          <w:gridAfter w:val="1"/>
          <w:wAfter w:w="12" w:type="dxa"/>
        </w:trPr>
        <w:tc>
          <w:tcPr>
            <w:tcW w:w="3823" w:type="dxa"/>
          </w:tcPr>
          <w:p w14:paraId="4DF974BE" w14:textId="77777777" w:rsidR="00A4078E" w:rsidRPr="00C71430" w:rsidRDefault="00A4078E" w:rsidP="006B390F">
            <w:pPr>
              <w:rPr>
                <w:rFonts w:ascii="Tahoma" w:hAnsi="Tahoma" w:cs="Tahoma"/>
              </w:rPr>
            </w:pPr>
            <w:r w:rsidRPr="00C71430">
              <w:rPr>
                <w:rFonts w:ascii="Tahoma" w:hAnsi="Tahoma" w:cs="Tahoma"/>
              </w:rPr>
              <w:t>Branch name</w:t>
            </w:r>
          </w:p>
        </w:tc>
        <w:tc>
          <w:tcPr>
            <w:tcW w:w="6514" w:type="dxa"/>
          </w:tcPr>
          <w:p w14:paraId="76006C4B" w14:textId="77777777" w:rsidR="00A4078E" w:rsidRPr="00C71430" w:rsidRDefault="00A4078E" w:rsidP="006B390F">
            <w:pPr>
              <w:rPr>
                <w:rFonts w:ascii="Tahoma" w:hAnsi="Tahoma" w:cs="Tahoma"/>
              </w:rPr>
            </w:pPr>
            <w:r w:rsidRPr="00C71430">
              <w:rPr>
                <w:rFonts w:ascii="Tahoma" w:hAnsi="Tahoma" w:cs="Tahoma"/>
              </w:rPr>
              <w:t>Display customer branch</w:t>
            </w:r>
          </w:p>
        </w:tc>
      </w:tr>
      <w:tr w:rsidR="00A4078E" w:rsidRPr="00C71430" w14:paraId="70580EFC" w14:textId="77777777" w:rsidTr="006B390F">
        <w:trPr>
          <w:gridAfter w:val="1"/>
          <w:wAfter w:w="12" w:type="dxa"/>
        </w:trPr>
        <w:tc>
          <w:tcPr>
            <w:tcW w:w="3823" w:type="dxa"/>
          </w:tcPr>
          <w:p w14:paraId="170DB6E3" w14:textId="77777777" w:rsidR="00A4078E" w:rsidRPr="00C71430" w:rsidRDefault="00A4078E" w:rsidP="006B390F">
            <w:pPr>
              <w:rPr>
                <w:rFonts w:ascii="Tahoma" w:hAnsi="Tahoma" w:cs="Tahoma"/>
              </w:rPr>
            </w:pPr>
            <w:r w:rsidRPr="00C71430">
              <w:rPr>
                <w:rFonts w:ascii="Tahoma" w:hAnsi="Tahoma" w:cs="Tahoma"/>
              </w:rPr>
              <w:t>Branch address</w:t>
            </w:r>
          </w:p>
        </w:tc>
        <w:tc>
          <w:tcPr>
            <w:tcW w:w="6514" w:type="dxa"/>
          </w:tcPr>
          <w:p w14:paraId="042DE933" w14:textId="77777777" w:rsidR="00A4078E" w:rsidRPr="00C71430" w:rsidRDefault="00A4078E" w:rsidP="006B390F">
            <w:pPr>
              <w:rPr>
                <w:rFonts w:ascii="Tahoma" w:hAnsi="Tahoma" w:cs="Tahoma"/>
              </w:rPr>
            </w:pPr>
            <w:r w:rsidRPr="00C71430">
              <w:rPr>
                <w:rFonts w:ascii="Tahoma" w:hAnsi="Tahoma" w:cs="Tahoma"/>
              </w:rPr>
              <w:t>Display branch address</w:t>
            </w:r>
          </w:p>
        </w:tc>
      </w:tr>
      <w:tr w:rsidR="00A4078E" w:rsidRPr="00C71430" w14:paraId="70F1E519" w14:textId="77777777" w:rsidTr="006B390F">
        <w:trPr>
          <w:gridAfter w:val="1"/>
          <w:wAfter w:w="12" w:type="dxa"/>
        </w:trPr>
        <w:tc>
          <w:tcPr>
            <w:tcW w:w="3823" w:type="dxa"/>
          </w:tcPr>
          <w:p w14:paraId="7D43C1FE" w14:textId="77777777" w:rsidR="00A4078E" w:rsidRPr="00C71430" w:rsidRDefault="00A4078E" w:rsidP="006B390F">
            <w:pPr>
              <w:rPr>
                <w:rFonts w:ascii="Tahoma" w:hAnsi="Tahoma" w:cs="Tahoma"/>
              </w:rPr>
            </w:pPr>
            <w:r w:rsidRPr="00C71430">
              <w:rPr>
                <w:rFonts w:ascii="Tahoma" w:hAnsi="Tahoma" w:cs="Tahoma"/>
              </w:rPr>
              <w:t>Account number</w:t>
            </w:r>
          </w:p>
        </w:tc>
        <w:tc>
          <w:tcPr>
            <w:tcW w:w="6514" w:type="dxa"/>
          </w:tcPr>
          <w:p w14:paraId="2B763592" w14:textId="77777777" w:rsidR="00A4078E" w:rsidRPr="00C71430" w:rsidRDefault="00A4078E" w:rsidP="006B390F">
            <w:pPr>
              <w:rPr>
                <w:rFonts w:ascii="Tahoma" w:hAnsi="Tahoma" w:cs="Tahoma"/>
              </w:rPr>
            </w:pPr>
            <w:r w:rsidRPr="00C71430">
              <w:rPr>
                <w:rFonts w:ascii="Tahoma" w:hAnsi="Tahoma" w:cs="Tahoma"/>
              </w:rPr>
              <w:t>Display account number</w:t>
            </w:r>
          </w:p>
        </w:tc>
      </w:tr>
      <w:tr w:rsidR="00A4078E" w:rsidRPr="00C71430" w14:paraId="53887118" w14:textId="77777777" w:rsidTr="006B390F">
        <w:trPr>
          <w:gridAfter w:val="1"/>
          <w:wAfter w:w="12" w:type="dxa"/>
        </w:trPr>
        <w:tc>
          <w:tcPr>
            <w:tcW w:w="3823" w:type="dxa"/>
          </w:tcPr>
          <w:p w14:paraId="0AEEDFBB" w14:textId="77777777" w:rsidR="00A4078E" w:rsidRPr="00C71430" w:rsidRDefault="00A4078E" w:rsidP="006B390F">
            <w:pPr>
              <w:rPr>
                <w:rFonts w:ascii="Tahoma" w:hAnsi="Tahoma" w:cs="Tahoma"/>
              </w:rPr>
            </w:pPr>
            <w:r w:rsidRPr="00C71430">
              <w:rPr>
                <w:rFonts w:ascii="Tahoma" w:hAnsi="Tahoma" w:cs="Tahoma"/>
              </w:rPr>
              <w:t>Account name</w:t>
            </w:r>
          </w:p>
        </w:tc>
        <w:tc>
          <w:tcPr>
            <w:tcW w:w="6514" w:type="dxa"/>
          </w:tcPr>
          <w:p w14:paraId="0909AEED" w14:textId="77777777" w:rsidR="00A4078E" w:rsidRPr="00C71430" w:rsidRDefault="00A4078E" w:rsidP="006B390F">
            <w:pPr>
              <w:rPr>
                <w:rFonts w:ascii="Tahoma" w:hAnsi="Tahoma" w:cs="Tahoma"/>
              </w:rPr>
            </w:pPr>
            <w:r w:rsidRPr="00C71430">
              <w:rPr>
                <w:rFonts w:ascii="Tahoma" w:hAnsi="Tahoma" w:cs="Tahoma"/>
              </w:rPr>
              <w:t>Display account name</w:t>
            </w:r>
          </w:p>
        </w:tc>
      </w:tr>
      <w:tr w:rsidR="00A4078E" w:rsidRPr="00C71430" w14:paraId="5C9DF100" w14:textId="77777777" w:rsidTr="006B390F">
        <w:trPr>
          <w:gridAfter w:val="1"/>
          <w:wAfter w:w="12" w:type="dxa"/>
        </w:trPr>
        <w:tc>
          <w:tcPr>
            <w:tcW w:w="3823" w:type="dxa"/>
          </w:tcPr>
          <w:p w14:paraId="34678BFF" w14:textId="77777777" w:rsidR="00A4078E" w:rsidRPr="00C71430" w:rsidRDefault="00A4078E" w:rsidP="006B390F">
            <w:pPr>
              <w:rPr>
                <w:rFonts w:ascii="Tahoma" w:hAnsi="Tahoma" w:cs="Tahoma"/>
              </w:rPr>
            </w:pPr>
            <w:r w:rsidRPr="00C71430">
              <w:rPr>
                <w:rFonts w:ascii="Tahoma" w:hAnsi="Tahoma" w:cs="Tahoma"/>
              </w:rPr>
              <w:t>Account type</w:t>
            </w:r>
          </w:p>
        </w:tc>
        <w:tc>
          <w:tcPr>
            <w:tcW w:w="6514" w:type="dxa"/>
          </w:tcPr>
          <w:p w14:paraId="03728D28" w14:textId="77777777" w:rsidR="00A4078E" w:rsidRPr="00C71430" w:rsidRDefault="00A4078E" w:rsidP="006B390F">
            <w:pPr>
              <w:rPr>
                <w:rFonts w:ascii="Tahoma" w:hAnsi="Tahoma" w:cs="Tahoma"/>
              </w:rPr>
            </w:pPr>
            <w:r w:rsidRPr="00C71430">
              <w:rPr>
                <w:rFonts w:ascii="Tahoma" w:hAnsi="Tahoma" w:cs="Tahoma"/>
              </w:rPr>
              <w:t>Display account type</w:t>
            </w:r>
          </w:p>
        </w:tc>
      </w:tr>
      <w:tr w:rsidR="00A4078E" w:rsidRPr="00C71430" w14:paraId="575B72DC" w14:textId="77777777" w:rsidTr="006B390F">
        <w:trPr>
          <w:gridAfter w:val="1"/>
          <w:wAfter w:w="12" w:type="dxa"/>
        </w:trPr>
        <w:tc>
          <w:tcPr>
            <w:tcW w:w="3823" w:type="dxa"/>
          </w:tcPr>
          <w:p w14:paraId="3233730E" w14:textId="77777777" w:rsidR="00A4078E" w:rsidRPr="00C71430" w:rsidRDefault="00A4078E" w:rsidP="006B390F">
            <w:pPr>
              <w:rPr>
                <w:rFonts w:ascii="Tahoma" w:hAnsi="Tahoma" w:cs="Tahoma"/>
              </w:rPr>
            </w:pPr>
            <w:r w:rsidRPr="00C71430">
              <w:rPr>
                <w:rFonts w:ascii="Tahoma" w:hAnsi="Tahoma" w:cs="Tahoma"/>
              </w:rPr>
              <w:t>Customer address</w:t>
            </w:r>
          </w:p>
        </w:tc>
        <w:tc>
          <w:tcPr>
            <w:tcW w:w="6514" w:type="dxa"/>
          </w:tcPr>
          <w:p w14:paraId="7AD1A2B2" w14:textId="77777777" w:rsidR="00A4078E" w:rsidRPr="00C71430" w:rsidRDefault="00A4078E" w:rsidP="006B390F">
            <w:pPr>
              <w:rPr>
                <w:rFonts w:ascii="Tahoma" w:hAnsi="Tahoma" w:cs="Tahoma"/>
              </w:rPr>
            </w:pPr>
            <w:r w:rsidRPr="00C71430">
              <w:rPr>
                <w:rFonts w:ascii="Tahoma" w:hAnsi="Tahoma" w:cs="Tahoma"/>
              </w:rPr>
              <w:t>Display customer address</w:t>
            </w:r>
          </w:p>
        </w:tc>
      </w:tr>
      <w:tr w:rsidR="00A4078E" w:rsidRPr="00C71430" w14:paraId="2CB6A7CD" w14:textId="77777777" w:rsidTr="006B390F">
        <w:trPr>
          <w:gridAfter w:val="1"/>
          <w:wAfter w:w="12" w:type="dxa"/>
        </w:trPr>
        <w:tc>
          <w:tcPr>
            <w:tcW w:w="3823" w:type="dxa"/>
          </w:tcPr>
          <w:p w14:paraId="6A5246D9" w14:textId="77777777" w:rsidR="00A4078E" w:rsidRPr="00C71430" w:rsidRDefault="00A4078E" w:rsidP="006B390F">
            <w:pPr>
              <w:rPr>
                <w:rFonts w:ascii="Tahoma" w:hAnsi="Tahoma" w:cs="Tahoma"/>
              </w:rPr>
            </w:pPr>
            <w:r w:rsidRPr="00C71430">
              <w:rPr>
                <w:rFonts w:ascii="Tahoma" w:hAnsi="Tahoma" w:cs="Tahoma"/>
              </w:rPr>
              <w:t>Date - Time</w:t>
            </w:r>
          </w:p>
        </w:tc>
        <w:tc>
          <w:tcPr>
            <w:tcW w:w="6514" w:type="dxa"/>
          </w:tcPr>
          <w:p w14:paraId="7174E65E" w14:textId="77777777" w:rsidR="00A4078E" w:rsidRPr="00C71430" w:rsidRDefault="00A4078E" w:rsidP="006B390F">
            <w:pPr>
              <w:rPr>
                <w:rFonts w:ascii="Tahoma" w:hAnsi="Tahoma" w:cs="Tahoma"/>
              </w:rPr>
            </w:pPr>
            <w:r w:rsidRPr="00C71430">
              <w:rPr>
                <w:rFonts w:ascii="Tahoma" w:hAnsi="Tahoma" w:cs="Tahoma"/>
              </w:rPr>
              <w:t>Display date -Time</w:t>
            </w:r>
          </w:p>
        </w:tc>
      </w:tr>
      <w:tr w:rsidR="00A4078E" w:rsidRPr="00C71430" w14:paraId="3039F84D" w14:textId="77777777" w:rsidTr="006B390F">
        <w:trPr>
          <w:gridAfter w:val="1"/>
          <w:wAfter w:w="12" w:type="dxa"/>
        </w:trPr>
        <w:tc>
          <w:tcPr>
            <w:tcW w:w="3823" w:type="dxa"/>
          </w:tcPr>
          <w:p w14:paraId="19C33C21" w14:textId="645E6B91" w:rsidR="00A4078E" w:rsidRPr="00C71430" w:rsidRDefault="00A4078E" w:rsidP="006B390F">
            <w:pPr>
              <w:rPr>
                <w:rFonts w:ascii="Tahoma" w:hAnsi="Tahoma" w:cs="Tahoma"/>
                <w:cs/>
              </w:rPr>
            </w:pPr>
            <w:bookmarkStart w:id="478" w:name="_Hlk141202763"/>
            <w:r w:rsidRPr="00C71430">
              <w:rPr>
                <w:rFonts w:ascii="Tahoma" w:hAnsi="Tahoma" w:cs="Tahoma"/>
                <w:cs/>
              </w:rPr>
              <w:t>วงเงินประกัน</w:t>
            </w:r>
            <w:bookmarkEnd w:id="478"/>
            <w:r w:rsidRPr="00C71430">
              <w:rPr>
                <w:rFonts w:ascii="Tahoma" w:hAnsi="Tahoma" w:cs="Tahoma"/>
              </w:rPr>
              <w:t xml:space="preserve"> ()</w:t>
            </w:r>
          </w:p>
        </w:tc>
        <w:tc>
          <w:tcPr>
            <w:tcW w:w="6514" w:type="dxa"/>
          </w:tcPr>
          <w:p w14:paraId="71E66EEA" w14:textId="77777777" w:rsidR="00A4078E" w:rsidRPr="00C71430" w:rsidRDefault="00A4078E" w:rsidP="006B390F">
            <w:pPr>
              <w:rPr>
                <w:rFonts w:ascii="Tahoma" w:hAnsi="Tahoma" w:cs="Tahoma"/>
              </w:rPr>
            </w:pPr>
          </w:p>
        </w:tc>
      </w:tr>
      <w:tr w:rsidR="00A4078E" w:rsidRPr="00C71430" w14:paraId="012A353F" w14:textId="77777777" w:rsidTr="006B390F">
        <w:trPr>
          <w:gridAfter w:val="1"/>
          <w:wAfter w:w="12" w:type="dxa"/>
        </w:trPr>
        <w:tc>
          <w:tcPr>
            <w:tcW w:w="3823" w:type="dxa"/>
          </w:tcPr>
          <w:p w14:paraId="5D774685" w14:textId="06CC992C" w:rsidR="00A4078E" w:rsidRPr="00C71430" w:rsidRDefault="00A4078E" w:rsidP="006B390F">
            <w:pPr>
              <w:rPr>
                <w:rFonts w:ascii="Tahoma" w:hAnsi="Tahoma" w:cs="Tahoma"/>
              </w:rPr>
            </w:pPr>
            <w:r w:rsidRPr="00C71430">
              <w:rPr>
                <w:rFonts w:ascii="Tahoma" w:hAnsi="Tahoma" w:cs="Tahoma"/>
                <w:cs/>
              </w:rPr>
              <w:t xml:space="preserve">ยอดรวมบัญชีย่อย </w:t>
            </w:r>
            <w:r w:rsidRPr="00C71430">
              <w:rPr>
                <w:rFonts w:ascii="Tahoma" w:hAnsi="Tahoma" w:cs="Tahoma"/>
              </w:rPr>
              <w:t>(Sub-account total)</w:t>
            </w:r>
          </w:p>
        </w:tc>
        <w:tc>
          <w:tcPr>
            <w:tcW w:w="6514" w:type="dxa"/>
          </w:tcPr>
          <w:p w14:paraId="43D9449E" w14:textId="77777777" w:rsidR="00A4078E" w:rsidRPr="00C71430" w:rsidRDefault="00A4078E" w:rsidP="006B390F">
            <w:pPr>
              <w:rPr>
                <w:rFonts w:ascii="Tahoma" w:hAnsi="Tahoma" w:cs="Tahoma"/>
              </w:rPr>
            </w:pPr>
          </w:p>
        </w:tc>
      </w:tr>
      <w:tr w:rsidR="00A4078E" w:rsidRPr="00C71430" w14:paraId="747A3D20" w14:textId="77777777" w:rsidTr="006B390F">
        <w:trPr>
          <w:gridAfter w:val="1"/>
          <w:wAfter w:w="12" w:type="dxa"/>
        </w:trPr>
        <w:tc>
          <w:tcPr>
            <w:tcW w:w="3823" w:type="dxa"/>
          </w:tcPr>
          <w:p w14:paraId="613AD2B9" w14:textId="7444AE38" w:rsidR="00A4078E" w:rsidRPr="00C71430" w:rsidRDefault="00A4078E" w:rsidP="006B390F">
            <w:pPr>
              <w:rPr>
                <w:rFonts w:ascii="Tahoma" w:hAnsi="Tahoma" w:cs="Tahoma"/>
                <w:cs/>
              </w:rPr>
            </w:pPr>
            <w:r w:rsidRPr="00C71430">
              <w:rPr>
                <w:rFonts w:ascii="Tahoma" w:hAnsi="Tahoma" w:cs="Tahoma"/>
                <w:cs/>
              </w:rPr>
              <w:t>ยอดตั้งพัก</w:t>
            </w:r>
            <w:r w:rsidRPr="00C71430">
              <w:rPr>
                <w:rFonts w:ascii="Tahoma" w:hAnsi="Tahoma" w:cs="Tahoma"/>
              </w:rPr>
              <w:t xml:space="preserve"> (Accrued amount)</w:t>
            </w:r>
          </w:p>
        </w:tc>
        <w:tc>
          <w:tcPr>
            <w:tcW w:w="6514" w:type="dxa"/>
          </w:tcPr>
          <w:p w14:paraId="28B2F553" w14:textId="77777777" w:rsidR="00A4078E" w:rsidRPr="00C71430" w:rsidRDefault="00A4078E" w:rsidP="006B390F">
            <w:pPr>
              <w:rPr>
                <w:rFonts w:ascii="Tahoma" w:hAnsi="Tahoma" w:cs="Tahoma"/>
              </w:rPr>
            </w:pPr>
          </w:p>
        </w:tc>
      </w:tr>
      <w:tr w:rsidR="00A4078E" w:rsidRPr="00C71430" w14:paraId="72832DA6" w14:textId="77777777" w:rsidTr="006B390F">
        <w:trPr>
          <w:gridAfter w:val="1"/>
          <w:wAfter w:w="12" w:type="dxa"/>
        </w:trPr>
        <w:tc>
          <w:tcPr>
            <w:tcW w:w="3823" w:type="dxa"/>
          </w:tcPr>
          <w:p w14:paraId="16304973" w14:textId="06924BCD" w:rsidR="00A4078E" w:rsidRPr="00C71430" w:rsidRDefault="00A4078E" w:rsidP="006B390F">
            <w:pPr>
              <w:rPr>
                <w:rFonts w:ascii="Tahoma" w:hAnsi="Tahoma" w:cs="Tahoma"/>
                <w:cs/>
              </w:rPr>
            </w:pPr>
            <w:r w:rsidRPr="00C71430">
              <w:rPr>
                <w:rFonts w:ascii="Tahoma" w:hAnsi="Tahoma" w:cs="Tahoma"/>
                <w:cs/>
              </w:rPr>
              <w:t>ยอดรวม</w:t>
            </w:r>
            <w:r w:rsidRPr="00C71430">
              <w:rPr>
                <w:rFonts w:ascii="Tahoma" w:hAnsi="Tahoma" w:cs="Tahoma"/>
              </w:rPr>
              <w:t xml:space="preserve"> (Total)</w:t>
            </w:r>
          </w:p>
        </w:tc>
        <w:tc>
          <w:tcPr>
            <w:tcW w:w="6514" w:type="dxa"/>
          </w:tcPr>
          <w:p w14:paraId="557E8A0E" w14:textId="77777777" w:rsidR="00A4078E" w:rsidRPr="00C71430" w:rsidRDefault="00A4078E" w:rsidP="006B390F">
            <w:pPr>
              <w:rPr>
                <w:rFonts w:ascii="Tahoma" w:hAnsi="Tahoma" w:cs="Tahoma"/>
              </w:rPr>
            </w:pPr>
          </w:p>
        </w:tc>
      </w:tr>
      <w:tr w:rsidR="00A4078E" w:rsidRPr="00C71430" w14:paraId="4612F34E" w14:textId="77777777" w:rsidTr="006B390F">
        <w:trPr>
          <w:gridAfter w:val="1"/>
          <w:wAfter w:w="12" w:type="dxa"/>
        </w:trPr>
        <w:tc>
          <w:tcPr>
            <w:tcW w:w="3823" w:type="dxa"/>
          </w:tcPr>
          <w:p w14:paraId="02D0D94A" w14:textId="1E4F58F1" w:rsidR="00A4078E" w:rsidRPr="00C71430" w:rsidRDefault="00A4078E" w:rsidP="006B390F">
            <w:pPr>
              <w:rPr>
                <w:rFonts w:ascii="Tahoma" w:hAnsi="Tahoma" w:cs="Tahoma"/>
                <w:cs/>
              </w:rPr>
            </w:pPr>
            <w:bookmarkStart w:id="479" w:name="_Hlk141202891"/>
            <w:r w:rsidRPr="00C71430">
              <w:rPr>
                <w:rFonts w:ascii="Tahoma" w:hAnsi="Tahoma" w:cs="Tahoma"/>
                <w:cs/>
              </w:rPr>
              <w:t>ยอดเงินประกัน</w:t>
            </w:r>
            <w:r w:rsidRPr="00C71430">
              <w:rPr>
                <w:rFonts w:ascii="Tahoma" w:hAnsi="Tahoma" w:cs="Tahoma"/>
              </w:rPr>
              <w:t xml:space="preserve"> </w:t>
            </w:r>
            <w:bookmarkEnd w:id="479"/>
            <w:r w:rsidRPr="00C71430">
              <w:rPr>
                <w:rFonts w:ascii="Tahoma" w:hAnsi="Tahoma" w:cs="Tahoma"/>
              </w:rPr>
              <w:t>()</w:t>
            </w:r>
          </w:p>
        </w:tc>
        <w:tc>
          <w:tcPr>
            <w:tcW w:w="6514" w:type="dxa"/>
          </w:tcPr>
          <w:p w14:paraId="212C9313" w14:textId="77777777" w:rsidR="00A4078E" w:rsidRPr="00C71430" w:rsidRDefault="00A4078E" w:rsidP="006B390F">
            <w:pPr>
              <w:rPr>
                <w:rFonts w:ascii="Tahoma" w:hAnsi="Tahoma" w:cs="Tahoma"/>
              </w:rPr>
            </w:pPr>
          </w:p>
        </w:tc>
      </w:tr>
      <w:tr w:rsidR="00A4078E" w:rsidRPr="00C71430" w14:paraId="5EDC684E" w14:textId="77777777" w:rsidTr="006B390F">
        <w:trPr>
          <w:gridAfter w:val="1"/>
          <w:wAfter w:w="12" w:type="dxa"/>
        </w:trPr>
        <w:tc>
          <w:tcPr>
            <w:tcW w:w="3823" w:type="dxa"/>
          </w:tcPr>
          <w:p w14:paraId="7D109955" w14:textId="17B70CD3" w:rsidR="00A4078E" w:rsidRPr="00C71430" w:rsidRDefault="00A4078E" w:rsidP="006B390F">
            <w:pPr>
              <w:rPr>
                <w:rFonts w:ascii="Tahoma" w:hAnsi="Tahoma" w:cs="Tahoma"/>
                <w:cs/>
              </w:rPr>
            </w:pPr>
            <w:r w:rsidRPr="00C71430">
              <w:rPr>
                <w:rFonts w:ascii="Tahoma" w:hAnsi="Tahoma" w:cs="Tahoma"/>
                <w:cs/>
              </w:rPr>
              <w:t>ยอดรวมดอกเบี้ย</w:t>
            </w:r>
            <w:r w:rsidRPr="00C71430">
              <w:rPr>
                <w:rFonts w:ascii="Tahoma" w:hAnsi="Tahoma" w:cs="Tahoma"/>
              </w:rPr>
              <w:t xml:space="preserve"> (Interest total)</w:t>
            </w:r>
          </w:p>
        </w:tc>
        <w:tc>
          <w:tcPr>
            <w:tcW w:w="6514" w:type="dxa"/>
          </w:tcPr>
          <w:p w14:paraId="00D74E1D" w14:textId="77777777" w:rsidR="00A4078E" w:rsidRPr="00C71430" w:rsidRDefault="00A4078E" w:rsidP="006B390F">
            <w:pPr>
              <w:rPr>
                <w:rFonts w:ascii="Tahoma" w:hAnsi="Tahoma" w:cs="Tahoma"/>
              </w:rPr>
            </w:pPr>
          </w:p>
        </w:tc>
      </w:tr>
      <w:tr w:rsidR="00A4078E" w:rsidRPr="00C71430" w14:paraId="7A61F060" w14:textId="77777777" w:rsidTr="006B390F">
        <w:tc>
          <w:tcPr>
            <w:tcW w:w="10349" w:type="dxa"/>
            <w:gridSpan w:val="3"/>
            <w:shd w:val="clear" w:color="auto" w:fill="C8E0E9" w:themeFill="accent6" w:themeFillTint="33"/>
          </w:tcPr>
          <w:p w14:paraId="76501C7D" w14:textId="77777777" w:rsidR="00A4078E" w:rsidRPr="00C71430" w:rsidRDefault="00A4078E" w:rsidP="006B390F">
            <w:pPr>
              <w:rPr>
                <w:rFonts w:ascii="Tahoma" w:hAnsi="Tahoma" w:cs="Tahoma"/>
              </w:rPr>
            </w:pPr>
            <w:r w:rsidRPr="00C71430">
              <w:rPr>
                <w:rFonts w:ascii="Tahoma" w:hAnsi="Tahoma" w:cs="Tahoma"/>
              </w:rPr>
              <w:t xml:space="preserve">Detail </w:t>
            </w:r>
          </w:p>
        </w:tc>
      </w:tr>
      <w:tr w:rsidR="00A4078E" w:rsidRPr="00C71430" w14:paraId="7B53F142" w14:textId="77777777" w:rsidTr="006B390F">
        <w:trPr>
          <w:gridAfter w:val="1"/>
          <w:wAfter w:w="12" w:type="dxa"/>
        </w:trPr>
        <w:tc>
          <w:tcPr>
            <w:tcW w:w="3823" w:type="dxa"/>
          </w:tcPr>
          <w:p w14:paraId="1A4F9494" w14:textId="4F3A30A5" w:rsidR="00A4078E" w:rsidRPr="00C71430" w:rsidRDefault="00A4078E" w:rsidP="006B390F">
            <w:pPr>
              <w:rPr>
                <w:rFonts w:ascii="Tahoma" w:hAnsi="Tahoma" w:cs="Tahoma"/>
              </w:rPr>
            </w:pPr>
            <w:r w:rsidRPr="00C71430">
              <w:rPr>
                <w:rFonts w:ascii="Tahoma" w:hAnsi="Tahoma" w:cs="Tahoma"/>
                <w:cs/>
              </w:rPr>
              <w:t>ลำ</w:t>
            </w:r>
            <w:r w:rsidR="006B1285" w:rsidRPr="00C71430">
              <w:rPr>
                <w:rFonts w:ascii="Tahoma" w:hAnsi="Tahoma" w:cs="Tahoma"/>
                <w:cs/>
              </w:rPr>
              <w:t xml:space="preserve">ดับ </w:t>
            </w:r>
            <w:r w:rsidR="006B1285" w:rsidRPr="00C71430">
              <w:rPr>
                <w:rFonts w:ascii="Tahoma" w:hAnsi="Tahoma" w:cs="Tahoma"/>
              </w:rPr>
              <w:t>(No.)</w:t>
            </w:r>
          </w:p>
        </w:tc>
        <w:tc>
          <w:tcPr>
            <w:tcW w:w="6514" w:type="dxa"/>
          </w:tcPr>
          <w:p w14:paraId="7A03B56C" w14:textId="08B6DF52" w:rsidR="00A4078E" w:rsidRPr="00C71430" w:rsidRDefault="006B1285" w:rsidP="006B390F">
            <w:pPr>
              <w:rPr>
                <w:rFonts w:ascii="Tahoma" w:hAnsi="Tahoma" w:cs="Tahoma"/>
              </w:rPr>
            </w:pPr>
            <w:r w:rsidRPr="00C71430">
              <w:rPr>
                <w:rFonts w:ascii="Tahoma" w:hAnsi="Tahoma" w:cs="Tahoma"/>
              </w:rPr>
              <w:t>Display sequential of transaction</w:t>
            </w:r>
          </w:p>
        </w:tc>
      </w:tr>
      <w:tr w:rsidR="00A4078E" w:rsidRPr="00C71430" w14:paraId="56D5C777" w14:textId="77777777" w:rsidTr="006B390F">
        <w:trPr>
          <w:gridAfter w:val="1"/>
          <w:wAfter w:w="12" w:type="dxa"/>
        </w:trPr>
        <w:tc>
          <w:tcPr>
            <w:tcW w:w="3823" w:type="dxa"/>
          </w:tcPr>
          <w:p w14:paraId="5889F81A" w14:textId="4862C336" w:rsidR="00A4078E" w:rsidRPr="00C71430" w:rsidRDefault="006B1285" w:rsidP="00A4078E">
            <w:pPr>
              <w:rPr>
                <w:rFonts w:ascii="Tahoma" w:hAnsi="Tahoma" w:cs="Tahoma"/>
                <w:cs/>
              </w:rPr>
            </w:pPr>
            <w:r w:rsidRPr="00C71430">
              <w:rPr>
                <w:rFonts w:ascii="Tahoma" w:hAnsi="Tahoma" w:cs="Tahoma"/>
                <w:cs/>
              </w:rPr>
              <w:t>บัญชีย่อย</w:t>
            </w:r>
            <w:r w:rsidR="00A4078E" w:rsidRPr="00C71430">
              <w:rPr>
                <w:rFonts w:ascii="Tahoma" w:hAnsi="Tahoma" w:cs="Tahoma"/>
                <w:cs/>
              </w:rPr>
              <w:t xml:space="preserve"> </w:t>
            </w:r>
            <w:r w:rsidR="00A4078E" w:rsidRPr="00C71430">
              <w:rPr>
                <w:rFonts w:ascii="Tahoma" w:hAnsi="Tahoma" w:cs="Tahoma"/>
              </w:rPr>
              <w:t>(</w:t>
            </w:r>
            <w:r w:rsidRPr="00C71430">
              <w:rPr>
                <w:rFonts w:ascii="Tahoma" w:hAnsi="Tahoma" w:cs="Tahoma"/>
              </w:rPr>
              <w:t>Sub-account</w:t>
            </w:r>
            <w:r w:rsidR="00A4078E" w:rsidRPr="00C71430">
              <w:rPr>
                <w:rFonts w:ascii="Tahoma" w:hAnsi="Tahoma" w:cs="Tahoma"/>
              </w:rPr>
              <w:t>)</w:t>
            </w:r>
          </w:p>
        </w:tc>
        <w:tc>
          <w:tcPr>
            <w:tcW w:w="6514" w:type="dxa"/>
          </w:tcPr>
          <w:p w14:paraId="3FFFE3DF" w14:textId="1927663F" w:rsidR="00A4078E" w:rsidRPr="00C71430" w:rsidRDefault="00A4078E" w:rsidP="00A4078E">
            <w:pPr>
              <w:rPr>
                <w:rFonts w:ascii="Tahoma" w:hAnsi="Tahoma" w:cs="Tahoma"/>
              </w:rPr>
            </w:pPr>
            <w:r w:rsidRPr="00C71430">
              <w:rPr>
                <w:rFonts w:ascii="Tahoma" w:hAnsi="Tahoma" w:cs="Tahoma"/>
              </w:rPr>
              <w:t>Display transaction date</w:t>
            </w:r>
          </w:p>
        </w:tc>
      </w:tr>
      <w:tr w:rsidR="00A4078E" w:rsidRPr="00C71430" w14:paraId="526EF5D8" w14:textId="77777777" w:rsidTr="006B390F">
        <w:trPr>
          <w:gridAfter w:val="1"/>
          <w:wAfter w:w="12" w:type="dxa"/>
        </w:trPr>
        <w:tc>
          <w:tcPr>
            <w:tcW w:w="3823" w:type="dxa"/>
          </w:tcPr>
          <w:p w14:paraId="1960F5A5" w14:textId="77777777" w:rsidR="00A4078E" w:rsidRPr="00C71430" w:rsidRDefault="00A4078E" w:rsidP="00A4078E">
            <w:pPr>
              <w:rPr>
                <w:rFonts w:ascii="Tahoma" w:hAnsi="Tahoma" w:cs="Tahoma"/>
              </w:rPr>
            </w:pPr>
            <w:r w:rsidRPr="00C71430">
              <w:rPr>
                <w:rFonts w:ascii="Tahoma" w:hAnsi="Tahoma" w:cs="Tahoma"/>
                <w:cs/>
              </w:rPr>
              <w:t xml:space="preserve">ระยะเวลา </w:t>
            </w:r>
            <w:r w:rsidRPr="00C71430">
              <w:rPr>
                <w:rFonts w:ascii="Tahoma" w:hAnsi="Tahoma" w:cs="Tahoma"/>
              </w:rPr>
              <w:t>(Term)</w:t>
            </w:r>
          </w:p>
        </w:tc>
        <w:tc>
          <w:tcPr>
            <w:tcW w:w="6514" w:type="dxa"/>
          </w:tcPr>
          <w:p w14:paraId="37BC6B59" w14:textId="77777777" w:rsidR="00A4078E" w:rsidRPr="00C71430" w:rsidRDefault="00A4078E" w:rsidP="00A4078E">
            <w:pPr>
              <w:rPr>
                <w:rFonts w:ascii="Tahoma" w:hAnsi="Tahoma" w:cs="Tahoma"/>
              </w:rPr>
            </w:pPr>
            <w:r w:rsidRPr="00C71430">
              <w:rPr>
                <w:rFonts w:ascii="Tahoma" w:hAnsi="Tahoma" w:cs="Tahoma"/>
              </w:rPr>
              <w:t>Display term</w:t>
            </w:r>
          </w:p>
        </w:tc>
      </w:tr>
      <w:tr w:rsidR="006B1285" w:rsidRPr="00C71430" w14:paraId="6CB502EC" w14:textId="77777777" w:rsidTr="006B390F">
        <w:trPr>
          <w:gridAfter w:val="1"/>
          <w:wAfter w:w="12" w:type="dxa"/>
        </w:trPr>
        <w:tc>
          <w:tcPr>
            <w:tcW w:w="3823" w:type="dxa"/>
          </w:tcPr>
          <w:p w14:paraId="05DA485F" w14:textId="109293F2" w:rsidR="006B1285" w:rsidRPr="00C71430" w:rsidRDefault="006B1285" w:rsidP="006B1285">
            <w:pPr>
              <w:rPr>
                <w:rFonts w:ascii="Tahoma" w:hAnsi="Tahoma" w:cs="Tahoma"/>
                <w:cs/>
              </w:rPr>
            </w:pPr>
            <w:r w:rsidRPr="00C71430">
              <w:rPr>
                <w:rFonts w:ascii="Tahoma" w:hAnsi="Tahoma" w:cs="Tahoma"/>
                <w:cs/>
              </w:rPr>
              <w:t xml:space="preserve">อัตราดอกเบี้ย </w:t>
            </w:r>
            <w:r w:rsidRPr="00C71430">
              <w:rPr>
                <w:rFonts w:ascii="Tahoma" w:hAnsi="Tahoma" w:cs="Tahoma"/>
              </w:rPr>
              <w:t>(Interest rate)</w:t>
            </w:r>
          </w:p>
        </w:tc>
        <w:tc>
          <w:tcPr>
            <w:tcW w:w="6514" w:type="dxa"/>
          </w:tcPr>
          <w:p w14:paraId="22172361" w14:textId="2A313137" w:rsidR="006B1285" w:rsidRPr="00C71430" w:rsidRDefault="006B1285" w:rsidP="006B1285">
            <w:pPr>
              <w:rPr>
                <w:rFonts w:ascii="Tahoma" w:hAnsi="Tahoma" w:cs="Tahoma"/>
              </w:rPr>
            </w:pPr>
            <w:r w:rsidRPr="00C71430">
              <w:rPr>
                <w:rFonts w:ascii="Tahoma" w:hAnsi="Tahoma" w:cs="Tahoma"/>
              </w:rPr>
              <w:t>Display interest rate</w:t>
            </w:r>
          </w:p>
        </w:tc>
      </w:tr>
      <w:tr w:rsidR="00A4078E" w:rsidRPr="00C71430" w14:paraId="65786F48" w14:textId="77777777" w:rsidTr="006B390F">
        <w:trPr>
          <w:gridAfter w:val="1"/>
          <w:wAfter w:w="12" w:type="dxa"/>
        </w:trPr>
        <w:tc>
          <w:tcPr>
            <w:tcW w:w="3823" w:type="dxa"/>
          </w:tcPr>
          <w:p w14:paraId="773E0AE5" w14:textId="77777777" w:rsidR="00A4078E" w:rsidRPr="00C71430" w:rsidRDefault="00A4078E" w:rsidP="00A4078E">
            <w:pPr>
              <w:rPr>
                <w:rFonts w:ascii="Tahoma" w:hAnsi="Tahoma" w:cs="Tahoma"/>
              </w:rPr>
            </w:pPr>
            <w:r w:rsidRPr="00C71430">
              <w:rPr>
                <w:rFonts w:ascii="Tahoma" w:hAnsi="Tahoma" w:cs="Tahoma"/>
                <w:cs/>
              </w:rPr>
              <w:t xml:space="preserve">วันครบกำหนด </w:t>
            </w:r>
            <w:r w:rsidRPr="00C71430">
              <w:rPr>
                <w:rFonts w:ascii="Tahoma" w:hAnsi="Tahoma" w:cs="Tahoma"/>
              </w:rPr>
              <w:t>(Maturity date)</w:t>
            </w:r>
          </w:p>
        </w:tc>
        <w:tc>
          <w:tcPr>
            <w:tcW w:w="6514" w:type="dxa"/>
          </w:tcPr>
          <w:p w14:paraId="2234FA70" w14:textId="77777777" w:rsidR="00A4078E" w:rsidRPr="00C71430" w:rsidRDefault="00A4078E" w:rsidP="00A4078E">
            <w:pPr>
              <w:rPr>
                <w:rFonts w:ascii="Tahoma" w:hAnsi="Tahoma" w:cs="Tahoma"/>
              </w:rPr>
            </w:pPr>
            <w:r w:rsidRPr="00C71430">
              <w:rPr>
                <w:rFonts w:ascii="Tahoma" w:hAnsi="Tahoma" w:cs="Tahoma"/>
              </w:rPr>
              <w:t>Display maturity date</w:t>
            </w:r>
          </w:p>
        </w:tc>
      </w:tr>
      <w:tr w:rsidR="006B1285" w:rsidRPr="00C71430" w14:paraId="64F80C0B" w14:textId="77777777" w:rsidTr="006B390F">
        <w:trPr>
          <w:gridAfter w:val="1"/>
          <w:wAfter w:w="12" w:type="dxa"/>
        </w:trPr>
        <w:tc>
          <w:tcPr>
            <w:tcW w:w="3823" w:type="dxa"/>
          </w:tcPr>
          <w:p w14:paraId="5851F9C4" w14:textId="28A93D7B" w:rsidR="006B1285" w:rsidRPr="00C71430" w:rsidRDefault="006B1285" w:rsidP="006B1285">
            <w:pPr>
              <w:rPr>
                <w:rFonts w:ascii="Tahoma" w:hAnsi="Tahoma" w:cs="Tahoma"/>
                <w:cs/>
              </w:rPr>
            </w:pPr>
            <w:r w:rsidRPr="00C71430">
              <w:rPr>
                <w:rFonts w:ascii="Tahoma" w:hAnsi="Tahoma" w:cs="Tahoma"/>
                <w:cs/>
              </w:rPr>
              <w:t xml:space="preserve">ยอดคงเหลือ </w:t>
            </w:r>
            <w:r w:rsidRPr="00C71430">
              <w:rPr>
                <w:rFonts w:ascii="Tahoma" w:hAnsi="Tahoma" w:cs="Tahoma"/>
              </w:rPr>
              <w:t>(Outstanding)</w:t>
            </w:r>
          </w:p>
        </w:tc>
        <w:tc>
          <w:tcPr>
            <w:tcW w:w="6514" w:type="dxa"/>
          </w:tcPr>
          <w:p w14:paraId="5BE7C186" w14:textId="77666968" w:rsidR="006B1285" w:rsidRPr="00C71430" w:rsidRDefault="006B1285" w:rsidP="006B1285">
            <w:pPr>
              <w:rPr>
                <w:rFonts w:ascii="Tahoma" w:hAnsi="Tahoma" w:cs="Tahoma"/>
              </w:rPr>
            </w:pPr>
            <w:r w:rsidRPr="00C71430">
              <w:rPr>
                <w:rFonts w:ascii="Tahoma" w:hAnsi="Tahoma" w:cs="Tahoma"/>
              </w:rPr>
              <w:t>Display outstanding amount</w:t>
            </w:r>
          </w:p>
        </w:tc>
      </w:tr>
      <w:tr w:rsidR="00A4078E" w:rsidRPr="00C71430" w14:paraId="69BA8E9D" w14:textId="77777777" w:rsidTr="006B390F">
        <w:trPr>
          <w:gridAfter w:val="1"/>
          <w:wAfter w:w="12" w:type="dxa"/>
        </w:trPr>
        <w:tc>
          <w:tcPr>
            <w:tcW w:w="3823" w:type="dxa"/>
          </w:tcPr>
          <w:p w14:paraId="1AF2DE16" w14:textId="6058067E" w:rsidR="00A4078E" w:rsidRPr="00C71430" w:rsidRDefault="006B1285" w:rsidP="00A4078E">
            <w:pPr>
              <w:rPr>
                <w:rFonts w:ascii="Tahoma" w:hAnsi="Tahoma" w:cs="Tahoma"/>
              </w:rPr>
            </w:pPr>
            <w:r w:rsidRPr="00C71430">
              <w:rPr>
                <w:rFonts w:ascii="Tahoma" w:hAnsi="Tahoma" w:cs="Tahoma"/>
                <w:cs/>
              </w:rPr>
              <w:t>ยอดเงินประกัน</w:t>
            </w:r>
            <w:r w:rsidR="00A4078E" w:rsidRPr="00C71430">
              <w:rPr>
                <w:rFonts w:ascii="Tahoma" w:hAnsi="Tahoma" w:cs="Tahoma"/>
                <w:cs/>
              </w:rPr>
              <w:t xml:space="preserve"> </w:t>
            </w:r>
            <w:r w:rsidR="00A4078E" w:rsidRPr="00C71430">
              <w:rPr>
                <w:rFonts w:ascii="Tahoma" w:hAnsi="Tahoma" w:cs="Tahoma"/>
              </w:rPr>
              <w:t>()</w:t>
            </w:r>
          </w:p>
        </w:tc>
        <w:tc>
          <w:tcPr>
            <w:tcW w:w="6514" w:type="dxa"/>
          </w:tcPr>
          <w:p w14:paraId="723EAE88" w14:textId="2BFDF8E6" w:rsidR="00A4078E" w:rsidRPr="00C71430" w:rsidRDefault="00A4078E" w:rsidP="00A4078E">
            <w:pPr>
              <w:rPr>
                <w:rFonts w:ascii="Tahoma" w:hAnsi="Tahoma" w:cs="Tahoma"/>
              </w:rPr>
            </w:pPr>
            <w:r w:rsidRPr="00C71430">
              <w:rPr>
                <w:rFonts w:ascii="Tahoma" w:hAnsi="Tahoma" w:cs="Tahoma"/>
              </w:rPr>
              <w:t xml:space="preserve">Display </w:t>
            </w:r>
          </w:p>
        </w:tc>
      </w:tr>
      <w:tr w:rsidR="00A4078E" w:rsidRPr="00C71430" w14:paraId="5558E334" w14:textId="77777777" w:rsidTr="006B390F">
        <w:trPr>
          <w:gridAfter w:val="1"/>
          <w:wAfter w:w="12" w:type="dxa"/>
        </w:trPr>
        <w:tc>
          <w:tcPr>
            <w:tcW w:w="3823" w:type="dxa"/>
          </w:tcPr>
          <w:p w14:paraId="34FE1CF0" w14:textId="76CE0C4B" w:rsidR="00A4078E" w:rsidRPr="00C71430" w:rsidRDefault="006B1285" w:rsidP="00A4078E">
            <w:pPr>
              <w:rPr>
                <w:rFonts w:ascii="Tahoma" w:hAnsi="Tahoma" w:cs="Tahoma"/>
              </w:rPr>
            </w:pPr>
            <w:r w:rsidRPr="00C71430">
              <w:rPr>
                <w:rFonts w:ascii="Tahoma" w:hAnsi="Tahoma" w:cs="Tahoma"/>
                <w:cs/>
              </w:rPr>
              <w:t>ดอกเบี้ย</w:t>
            </w:r>
            <w:r w:rsidR="00A4078E" w:rsidRPr="00C71430">
              <w:rPr>
                <w:rFonts w:ascii="Tahoma" w:hAnsi="Tahoma" w:cs="Tahoma"/>
                <w:cs/>
              </w:rPr>
              <w:t xml:space="preserve"> </w:t>
            </w:r>
            <w:r w:rsidR="00A4078E" w:rsidRPr="00C71430">
              <w:rPr>
                <w:rFonts w:ascii="Tahoma" w:hAnsi="Tahoma" w:cs="Tahoma"/>
              </w:rPr>
              <w:t>(</w:t>
            </w:r>
            <w:r w:rsidRPr="00C71430">
              <w:rPr>
                <w:rFonts w:ascii="Tahoma" w:hAnsi="Tahoma" w:cs="Tahoma"/>
              </w:rPr>
              <w:t>Interest</w:t>
            </w:r>
            <w:r w:rsidR="00A4078E" w:rsidRPr="00C71430">
              <w:rPr>
                <w:rFonts w:ascii="Tahoma" w:hAnsi="Tahoma" w:cs="Tahoma"/>
              </w:rPr>
              <w:t>)</w:t>
            </w:r>
          </w:p>
        </w:tc>
        <w:tc>
          <w:tcPr>
            <w:tcW w:w="6514" w:type="dxa"/>
          </w:tcPr>
          <w:p w14:paraId="13A8FF5A" w14:textId="54D0DA33" w:rsidR="00A4078E" w:rsidRPr="00C71430" w:rsidRDefault="00A4078E" w:rsidP="00A4078E">
            <w:pPr>
              <w:rPr>
                <w:rFonts w:ascii="Tahoma" w:hAnsi="Tahoma" w:cs="Tahoma"/>
              </w:rPr>
            </w:pPr>
            <w:r w:rsidRPr="00C71430">
              <w:rPr>
                <w:rFonts w:ascii="Tahoma" w:hAnsi="Tahoma" w:cs="Tahoma"/>
              </w:rPr>
              <w:t xml:space="preserve">Display </w:t>
            </w:r>
            <w:r w:rsidR="006B1285" w:rsidRPr="00C71430">
              <w:rPr>
                <w:rFonts w:ascii="Tahoma" w:hAnsi="Tahoma" w:cs="Tahoma"/>
              </w:rPr>
              <w:t>interest</w:t>
            </w:r>
          </w:p>
        </w:tc>
      </w:tr>
    </w:tbl>
    <w:p w14:paraId="2005CB97" w14:textId="77777777" w:rsidR="00F4022B" w:rsidRPr="00C71430" w:rsidRDefault="00F4022B" w:rsidP="002030AE">
      <w:pPr>
        <w:rPr>
          <w:rFonts w:ascii="Tahoma" w:hAnsi="Tahoma" w:cs="Tahoma"/>
        </w:rPr>
      </w:pPr>
    </w:p>
    <w:p w14:paraId="165C6F59" w14:textId="11AED923" w:rsidR="00F4022B" w:rsidRPr="00C71430" w:rsidRDefault="00A4078E" w:rsidP="00A4078E">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27EECFEE" wp14:editId="5D32EFBE">
            <wp:extent cx="6390005" cy="6662420"/>
            <wp:effectExtent l="0" t="0" r="0" b="0"/>
            <wp:docPr id="9317012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90005" cy="6662420"/>
                    </a:xfrm>
                    <a:prstGeom prst="rect">
                      <a:avLst/>
                    </a:prstGeom>
                    <a:noFill/>
                    <a:ln>
                      <a:noFill/>
                    </a:ln>
                  </pic:spPr>
                </pic:pic>
              </a:graphicData>
            </a:graphic>
          </wp:inline>
        </w:drawing>
      </w:r>
    </w:p>
    <w:p w14:paraId="51D6111A" w14:textId="19440D7A" w:rsidR="00ED1461" w:rsidRPr="00C71430" w:rsidRDefault="00ED1461" w:rsidP="00ED1461">
      <w:pPr>
        <w:pStyle w:val="Heading3"/>
        <w:rPr>
          <w:rFonts w:ascii="Tahoma" w:hAnsi="Tahoma" w:cs="Tahoma"/>
        </w:rPr>
      </w:pPr>
      <w:bookmarkStart w:id="480" w:name="_Toc145230781"/>
      <w:bookmarkStart w:id="481" w:name="_Toc145231184"/>
      <w:r w:rsidRPr="00C71430">
        <w:rPr>
          <w:rFonts w:ascii="Tahoma" w:hAnsi="Tahoma" w:cs="Tahoma"/>
        </w:rPr>
        <w:t>Additional Impacts</w:t>
      </w:r>
      <w:bookmarkEnd w:id="480"/>
      <w:bookmarkEnd w:id="481"/>
    </w:p>
    <w:p w14:paraId="2117F102" w14:textId="77777777" w:rsidR="007F3B39" w:rsidRPr="00C71430" w:rsidRDefault="007F3B39" w:rsidP="007F3B39">
      <w:pPr>
        <w:ind w:firstLine="360"/>
        <w:rPr>
          <w:rFonts w:ascii="Tahoma" w:hAnsi="Tahoma" w:cs="Tahoma"/>
        </w:rPr>
      </w:pPr>
      <w:r w:rsidRPr="00C71430">
        <w:rPr>
          <w:rFonts w:ascii="Tahoma" w:hAnsi="Tahoma" w:cs="Tahoma"/>
        </w:rPr>
        <w:t>Not Applicable.</w:t>
      </w:r>
    </w:p>
    <w:p w14:paraId="5878E7F7" w14:textId="77777777" w:rsidR="00ED1461" w:rsidRPr="00C71430" w:rsidRDefault="00ED1461" w:rsidP="00ED1461">
      <w:pPr>
        <w:rPr>
          <w:rFonts w:ascii="Tahoma" w:hAnsi="Tahoma" w:cs="Tahoma"/>
        </w:rPr>
      </w:pPr>
    </w:p>
    <w:p w14:paraId="2754552D" w14:textId="77777777" w:rsidR="002030AE" w:rsidRPr="00C71430" w:rsidRDefault="002030AE" w:rsidP="00ED1461">
      <w:pPr>
        <w:rPr>
          <w:rFonts w:ascii="Tahoma" w:hAnsi="Tahoma" w:cs="Tahoma"/>
        </w:rPr>
      </w:pPr>
    </w:p>
    <w:p w14:paraId="5FE8FF95" w14:textId="77777777" w:rsidR="002030AE" w:rsidRPr="00C71430" w:rsidRDefault="002030AE" w:rsidP="00ED1461">
      <w:pPr>
        <w:rPr>
          <w:rFonts w:ascii="Tahoma" w:hAnsi="Tahoma" w:cs="Tahoma"/>
        </w:rPr>
      </w:pPr>
    </w:p>
    <w:p w14:paraId="4F6D782F" w14:textId="77777777" w:rsidR="002030AE" w:rsidRPr="00C71430" w:rsidRDefault="002030AE" w:rsidP="00ED1461">
      <w:pPr>
        <w:rPr>
          <w:rFonts w:ascii="Tahoma" w:hAnsi="Tahoma" w:cs="Tahoma"/>
        </w:rPr>
      </w:pPr>
    </w:p>
    <w:p w14:paraId="78C23576" w14:textId="0021C226" w:rsidR="00ED1461" w:rsidRPr="00C71430" w:rsidRDefault="00ED1461" w:rsidP="00ED1461">
      <w:pPr>
        <w:pStyle w:val="Heading2"/>
        <w:rPr>
          <w:rFonts w:ascii="Tahoma" w:hAnsi="Tahoma" w:cs="Tahoma"/>
        </w:rPr>
      </w:pPr>
      <w:bookmarkStart w:id="482" w:name="_Toc145230782"/>
      <w:bookmarkStart w:id="483" w:name="_Toc145231185"/>
      <w:r w:rsidRPr="00C71430">
        <w:rPr>
          <w:rFonts w:ascii="Tahoma" w:hAnsi="Tahoma" w:cs="Tahoma"/>
        </w:rPr>
        <w:lastRenderedPageBreak/>
        <w:t xml:space="preserve">List of </w:t>
      </w:r>
      <w:r w:rsidR="00075C96" w:rsidRPr="00C71430">
        <w:rPr>
          <w:rFonts w:ascii="Tahoma" w:hAnsi="Tahoma" w:cs="Tahoma"/>
        </w:rPr>
        <w:t xml:space="preserve">top </w:t>
      </w:r>
      <w:r w:rsidRPr="00C71430">
        <w:rPr>
          <w:rFonts w:ascii="Tahoma" w:hAnsi="Tahoma" w:cs="Tahoma"/>
        </w:rPr>
        <w:t xml:space="preserve">20 Customer </w:t>
      </w:r>
      <w:r w:rsidR="00075C96" w:rsidRPr="00C71430">
        <w:rPr>
          <w:rFonts w:ascii="Tahoma" w:hAnsi="Tahoma" w:cs="Tahoma"/>
        </w:rPr>
        <w:t>by transaction amount</w:t>
      </w:r>
      <w:bookmarkEnd w:id="482"/>
      <w:bookmarkEnd w:id="483"/>
    </w:p>
    <w:p w14:paraId="35E8363F" w14:textId="77777777" w:rsidR="008928CB" w:rsidRPr="00C71430" w:rsidRDefault="008928CB" w:rsidP="008928CB">
      <w:pPr>
        <w:rPr>
          <w:rFonts w:ascii="Tahoma" w:hAnsi="Tahoma" w:cs="Tahoma"/>
        </w:rPr>
      </w:pPr>
    </w:p>
    <w:tbl>
      <w:tblPr>
        <w:tblStyle w:val="TableGrid"/>
        <w:tblW w:w="0" w:type="auto"/>
        <w:tblLook w:val="04A0" w:firstRow="1" w:lastRow="0" w:firstColumn="1" w:lastColumn="0" w:noHBand="0" w:noVBand="1"/>
      </w:tblPr>
      <w:tblGrid>
        <w:gridCol w:w="8957"/>
        <w:gridCol w:w="1096"/>
      </w:tblGrid>
      <w:tr w:rsidR="008928CB" w:rsidRPr="00C71430" w14:paraId="3CECED60" w14:textId="77777777" w:rsidTr="006B390F">
        <w:tc>
          <w:tcPr>
            <w:tcW w:w="5026" w:type="dxa"/>
          </w:tcPr>
          <w:p w14:paraId="0C9815E2" w14:textId="256951F8" w:rsidR="008928CB" w:rsidRPr="00C71430" w:rsidRDefault="00EC5614" w:rsidP="008928CB">
            <w:pPr>
              <w:rPr>
                <w:rFonts w:ascii="Tahoma" w:hAnsi="Tahoma" w:cs="Tahoma"/>
              </w:rPr>
            </w:pPr>
            <w:r w:rsidRPr="00C71430">
              <w:rPr>
                <w:rFonts w:ascii="Tahoma" w:hAnsi="Tahoma" w:cs="Tahoma"/>
              </w:rPr>
              <w:t xml:space="preserve">DPS-82 </w:t>
            </w:r>
            <w:r w:rsidR="008928CB" w:rsidRPr="00C71430">
              <w:rPr>
                <w:rFonts w:ascii="Tahoma" w:hAnsi="Tahoma" w:cs="Tahoma"/>
                <w:cs/>
              </w:rPr>
              <w:t>สามารถสรุปรายงานของยอดธุรกรรมตามความต้องการของผู้ใช้งานระบบโดยไม่ต้องอาศัยฝ่ายปฏิบัติการเทคโนโลยีสารสนเทศ ข้อมูลที่ต้องการ เช่น สาขา</w:t>
            </w:r>
            <w:r w:rsidR="008928CB" w:rsidRPr="00C71430">
              <w:rPr>
                <w:rFonts w:ascii="Tahoma" w:hAnsi="Tahoma" w:cs="Tahoma"/>
              </w:rPr>
              <w:t xml:space="preserve">, Customer ID, </w:t>
            </w:r>
            <w:r w:rsidR="008928CB" w:rsidRPr="00C71430">
              <w:rPr>
                <w:rFonts w:ascii="Tahoma" w:hAnsi="Tahoma" w:cs="Tahoma"/>
                <w:cs/>
              </w:rPr>
              <w:t>ชื่อลูกค้า</w:t>
            </w:r>
            <w:r w:rsidR="008928CB" w:rsidRPr="00C71430">
              <w:rPr>
                <w:rFonts w:ascii="Tahoma" w:hAnsi="Tahoma" w:cs="Tahoma"/>
              </w:rPr>
              <w:t xml:space="preserve">, </w:t>
            </w:r>
            <w:r w:rsidR="008928CB" w:rsidRPr="00C71430">
              <w:rPr>
                <w:rFonts w:ascii="Tahoma" w:hAnsi="Tahoma" w:cs="Tahoma"/>
                <w:cs/>
              </w:rPr>
              <w:t>เลขที่บัญชี</w:t>
            </w:r>
            <w:r w:rsidR="008928CB" w:rsidRPr="00C71430">
              <w:rPr>
                <w:rFonts w:ascii="Tahoma" w:hAnsi="Tahoma" w:cs="Tahoma"/>
              </w:rPr>
              <w:t xml:space="preserve">, </w:t>
            </w:r>
            <w:r w:rsidR="008928CB" w:rsidRPr="00C71430">
              <w:rPr>
                <w:rFonts w:ascii="Tahoma" w:hAnsi="Tahoma" w:cs="Tahoma"/>
                <w:cs/>
              </w:rPr>
              <w:t>ประเภทบัญชี</w:t>
            </w:r>
            <w:r w:rsidR="008928CB" w:rsidRPr="00C71430">
              <w:rPr>
                <w:rFonts w:ascii="Tahoma" w:hAnsi="Tahoma" w:cs="Tahoma"/>
              </w:rPr>
              <w:t>, Term, Currency, Amount</w:t>
            </w:r>
          </w:p>
        </w:tc>
        <w:tc>
          <w:tcPr>
            <w:tcW w:w="5027" w:type="dxa"/>
          </w:tcPr>
          <w:p w14:paraId="418C42D6" w14:textId="77777777" w:rsidR="008928CB" w:rsidRPr="00C71430" w:rsidRDefault="008928CB" w:rsidP="006B390F">
            <w:pPr>
              <w:rPr>
                <w:rFonts w:ascii="Tahoma" w:hAnsi="Tahoma" w:cs="Tahoma"/>
              </w:rPr>
            </w:pPr>
            <w:r w:rsidRPr="00C71430">
              <w:rPr>
                <w:rFonts w:ascii="Tahoma" w:hAnsi="Tahoma" w:cs="Tahoma"/>
              </w:rPr>
              <w:t>Able to summarize reports of transaction amount according to the needs of system users without the need for information technology operations. Required information such as branch, Customer ID, customer name, account number, Term, Currency, Amount.</w:t>
            </w:r>
          </w:p>
        </w:tc>
      </w:tr>
    </w:tbl>
    <w:p w14:paraId="4F17919D" w14:textId="77777777" w:rsidR="008928CB" w:rsidRPr="00C71430" w:rsidRDefault="008928CB" w:rsidP="008928CB">
      <w:pPr>
        <w:rPr>
          <w:rFonts w:ascii="Tahoma" w:hAnsi="Tahoma" w:cs="Tahoma"/>
        </w:rPr>
      </w:pPr>
    </w:p>
    <w:p w14:paraId="1645DAC1" w14:textId="77777777" w:rsidR="00ED1461" w:rsidRPr="00C71430" w:rsidRDefault="00ED1461" w:rsidP="00ED1461">
      <w:pPr>
        <w:pStyle w:val="Heading3"/>
        <w:rPr>
          <w:rFonts w:ascii="Tahoma" w:hAnsi="Tahoma" w:cs="Tahoma"/>
        </w:rPr>
      </w:pPr>
      <w:bookmarkStart w:id="484" w:name="_Toc145230783"/>
      <w:bookmarkStart w:id="485" w:name="_Toc145231186"/>
      <w:r w:rsidRPr="00C71430">
        <w:rPr>
          <w:rFonts w:ascii="Tahoma" w:hAnsi="Tahoma" w:cs="Tahoma"/>
        </w:rPr>
        <w:t>Purpose</w:t>
      </w:r>
      <w:bookmarkEnd w:id="484"/>
      <w:bookmarkEnd w:id="485"/>
    </w:p>
    <w:p w14:paraId="3D07961E" w14:textId="43DB3069" w:rsidR="006F5D8C" w:rsidRPr="00C71430" w:rsidRDefault="00075C96" w:rsidP="00075C96">
      <w:pPr>
        <w:ind w:left="360"/>
        <w:rPr>
          <w:rFonts w:ascii="Tahoma" w:hAnsi="Tahoma" w:cs="Tahoma"/>
        </w:rPr>
      </w:pPr>
      <w:r w:rsidRPr="00C71430">
        <w:rPr>
          <w:rFonts w:ascii="Tahoma" w:hAnsi="Tahoma" w:cs="Tahoma"/>
        </w:rPr>
        <w:t>The purpose is to provide list of top customers by transaction amount.</w:t>
      </w:r>
    </w:p>
    <w:p w14:paraId="6B4AD32D" w14:textId="77777777" w:rsidR="00075C96" w:rsidRPr="00C71430" w:rsidRDefault="00075C96" w:rsidP="00075C96">
      <w:pPr>
        <w:ind w:left="360"/>
        <w:rPr>
          <w:rFonts w:ascii="Tahoma" w:hAnsi="Tahoma" w:cs="Tahoma"/>
        </w:rPr>
      </w:pPr>
    </w:p>
    <w:p w14:paraId="10E5D184" w14:textId="77777777" w:rsidR="00ED1461" w:rsidRPr="00C71430" w:rsidRDefault="00ED1461" w:rsidP="00ED1461">
      <w:pPr>
        <w:pStyle w:val="Heading3"/>
        <w:rPr>
          <w:rFonts w:ascii="Tahoma" w:hAnsi="Tahoma" w:cs="Tahoma"/>
        </w:rPr>
      </w:pPr>
      <w:bookmarkStart w:id="486" w:name="_Toc145230784"/>
      <w:bookmarkStart w:id="487" w:name="_Toc145231187"/>
      <w:r w:rsidRPr="00C71430">
        <w:rPr>
          <w:rFonts w:ascii="Tahoma" w:hAnsi="Tahoma" w:cs="Tahoma"/>
        </w:rPr>
        <w:t>Background</w:t>
      </w:r>
      <w:bookmarkEnd w:id="486"/>
      <w:bookmarkEnd w:id="487"/>
    </w:p>
    <w:p w14:paraId="4ADD017D" w14:textId="457F9217" w:rsidR="00075C96" w:rsidRPr="00C71430" w:rsidRDefault="00645C56" w:rsidP="000374C1">
      <w:pPr>
        <w:pStyle w:val="ListParagraph"/>
        <w:numPr>
          <w:ilvl w:val="2"/>
          <w:numId w:val="27"/>
        </w:numPr>
        <w:ind w:left="1418" w:hanging="709"/>
        <w:jc w:val="both"/>
        <w:rPr>
          <w:rFonts w:ascii="Tahoma" w:hAnsi="Tahoma" w:cs="Tahoma"/>
          <w:lang w:bidi="ar-SA"/>
        </w:rPr>
      </w:pPr>
      <w:r w:rsidRPr="00C71430">
        <w:rPr>
          <w:rFonts w:ascii="Tahoma" w:hAnsi="Tahoma" w:cs="Tahoma"/>
        </w:rPr>
        <w:t xml:space="preserve"> </w:t>
      </w:r>
      <w:r w:rsidR="00075C96" w:rsidRPr="00C71430">
        <w:rPr>
          <w:rFonts w:ascii="Tahoma" w:hAnsi="Tahoma" w:cs="Tahoma"/>
        </w:rPr>
        <w:t>EXIM Current Business Practice (as-is)</w:t>
      </w:r>
    </w:p>
    <w:p w14:paraId="1B8EEDFB" w14:textId="77777777" w:rsidR="00075C96" w:rsidRPr="00C71430" w:rsidRDefault="00075C96">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49CE9D68" w14:textId="1C9D28E8"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Auto-Generated by IT</w:t>
      </w:r>
      <w:r w:rsidR="009D730F" w:rsidRPr="00C71430">
        <w:rPr>
          <w:rFonts w:ascii="Tahoma" w:hAnsi="Tahoma" w:cs="Tahoma"/>
        </w:rPr>
        <w:t xml:space="preserve"> team.</w:t>
      </w:r>
    </w:p>
    <w:p w14:paraId="571F2D49" w14:textId="143695B6"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Monthly</w:t>
      </w:r>
      <w:r w:rsidR="009D730F" w:rsidRPr="00C71430">
        <w:rPr>
          <w:rFonts w:ascii="Tahoma" w:hAnsi="Tahoma" w:cs="Tahoma"/>
        </w:rPr>
        <w:t xml:space="preserve"> report.</w:t>
      </w:r>
    </w:p>
    <w:p w14:paraId="554C7A4B" w14:textId="77777777" w:rsidR="00075C96" w:rsidRPr="00C71430" w:rsidRDefault="00075C96" w:rsidP="00075C96">
      <w:pPr>
        <w:rPr>
          <w:rFonts w:ascii="Tahoma" w:hAnsi="Tahoma" w:cs="Tahoma"/>
        </w:rPr>
      </w:pPr>
    </w:p>
    <w:p w14:paraId="722F0696" w14:textId="01404AF8" w:rsidR="00645C56" w:rsidRPr="00C71430" w:rsidRDefault="00645C56" w:rsidP="00645C56">
      <w:pPr>
        <w:spacing w:after="240"/>
        <w:ind w:left="720"/>
        <w:rPr>
          <w:rFonts w:ascii="Tahoma" w:hAnsi="Tahoma" w:cs="Tahoma"/>
        </w:rPr>
      </w:pPr>
      <w:r w:rsidRPr="00C71430">
        <w:rPr>
          <w:rFonts w:ascii="Tahoma" w:hAnsi="Tahoma" w:cs="Tahoma"/>
        </w:rPr>
        <w:t>18.2.2 CBS9 Current Functionality</w:t>
      </w:r>
    </w:p>
    <w:p w14:paraId="111CA8D9" w14:textId="77777777" w:rsidR="00645C56" w:rsidRPr="00C71430" w:rsidRDefault="00645C56">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23573489" w14:textId="77777777" w:rsidR="00075C96" w:rsidRPr="00C71430" w:rsidRDefault="00075C96" w:rsidP="00075C96">
      <w:pPr>
        <w:rPr>
          <w:rFonts w:ascii="Tahoma" w:hAnsi="Tahoma" w:cs="Tahoma"/>
          <w:lang w:val="en"/>
        </w:rPr>
      </w:pPr>
    </w:p>
    <w:p w14:paraId="5BA37FA8" w14:textId="77777777" w:rsidR="00ED1461" w:rsidRPr="00C71430" w:rsidRDefault="00ED1461" w:rsidP="00ED1461">
      <w:pPr>
        <w:pStyle w:val="Heading3"/>
        <w:rPr>
          <w:rFonts w:ascii="Tahoma" w:hAnsi="Tahoma" w:cs="Tahoma"/>
        </w:rPr>
      </w:pPr>
      <w:bookmarkStart w:id="488" w:name="_Toc145230785"/>
      <w:bookmarkStart w:id="489" w:name="_Toc145231188"/>
      <w:r w:rsidRPr="00C71430">
        <w:rPr>
          <w:rFonts w:ascii="Tahoma" w:hAnsi="Tahoma" w:cs="Tahoma"/>
        </w:rPr>
        <w:t>Supported Sample Transaction and Case from Customer</w:t>
      </w:r>
      <w:bookmarkEnd w:id="488"/>
      <w:bookmarkEnd w:id="489"/>
    </w:p>
    <w:p w14:paraId="61EC1BA7" w14:textId="77777777" w:rsidR="002D4DAF" w:rsidRPr="00C71430" w:rsidRDefault="002D4DAF" w:rsidP="002D4DAF">
      <w:pPr>
        <w:rPr>
          <w:rFonts w:ascii="Tahoma" w:hAnsi="Tahoma" w:cs="Tahoma"/>
        </w:rPr>
      </w:pPr>
    </w:p>
    <w:p w14:paraId="430F3B0E" w14:textId="0C9A2FB3" w:rsidR="00075C96" w:rsidRPr="00C71430" w:rsidRDefault="00075C96" w:rsidP="002D4DAF">
      <w:pPr>
        <w:jc w:val="center"/>
        <w:rPr>
          <w:rFonts w:ascii="Tahoma" w:hAnsi="Tahoma" w:cs="Tahoma"/>
        </w:rPr>
      </w:pPr>
      <w:r w:rsidRPr="00C71430">
        <w:rPr>
          <w:rFonts w:ascii="Tahoma" w:hAnsi="Tahoma" w:cs="Tahoma"/>
          <w:noProof/>
          <w:lang w:val="en-SG" w:eastAsia="en-SG" w:bidi="ar-SA"/>
        </w:rPr>
        <w:drawing>
          <wp:inline distT="0" distB="0" distL="0" distR="0" wp14:anchorId="12248D85" wp14:editId="59FFDB35">
            <wp:extent cx="5860088" cy="2640330"/>
            <wp:effectExtent l="19050" t="19050" r="26670" b="26670"/>
            <wp:docPr id="1786381329" name="Picture 178638132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7A34E2-546A-799A-AB01-7B42DFE95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7A34E2-546A-799A-AB01-7B42DFE95B03}"/>
                        </a:ext>
                      </a:extLst>
                    </pic:cNvPr>
                    <pic:cNvPicPr>
                      <a:picLocks noChangeAspect="1"/>
                    </pic:cNvPicPr>
                  </pic:nvPicPr>
                  <pic:blipFill>
                    <a:blip r:embed="rId109"/>
                    <a:stretch>
                      <a:fillRect/>
                    </a:stretch>
                  </pic:blipFill>
                  <pic:spPr>
                    <a:xfrm>
                      <a:off x="0" y="0"/>
                      <a:ext cx="5862096" cy="2641235"/>
                    </a:xfrm>
                    <a:prstGeom prst="rect">
                      <a:avLst/>
                    </a:prstGeom>
                    <a:ln>
                      <a:solidFill>
                        <a:schemeClr val="bg1">
                          <a:lumMod val="85000"/>
                        </a:schemeClr>
                      </a:solidFill>
                    </a:ln>
                  </pic:spPr>
                </pic:pic>
              </a:graphicData>
            </a:graphic>
          </wp:inline>
        </w:drawing>
      </w:r>
    </w:p>
    <w:p w14:paraId="2A652D8B" w14:textId="77777777" w:rsidR="00ED1461" w:rsidRPr="00C71430" w:rsidRDefault="00ED1461" w:rsidP="00ED1461">
      <w:pPr>
        <w:pStyle w:val="Heading3"/>
        <w:rPr>
          <w:rFonts w:ascii="Tahoma" w:hAnsi="Tahoma" w:cs="Tahoma"/>
        </w:rPr>
      </w:pPr>
      <w:bookmarkStart w:id="490" w:name="_Toc145230786"/>
      <w:bookmarkStart w:id="491" w:name="_Toc145231189"/>
      <w:r w:rsidRPr="00C71430">
        <w:rPr>
          <w:rFonts w:ascii="Tahoma" w:hAnsi="Tahoma" w:cs="Tahoma"/>
        </w:rPr>
        <w:t>Menu Modification</w:t>
      </w:r>
      <w:bookmarkEnd w:id="490"/>
      <w:bookmarkEnd w:id="491"/>
    </w:p>
    <w:p w14:paraId="4EF9EE0A" w14:textId="5A0E59B3" w:rsidR="00280822" w:rsidRPr="00C71430" w:rsidRDefault="00280822" w:rsidP="00280822">
      <w:pPr>
        <w:ind w:left="360"/>
        <w:rPr>
          <w:rFonts w:ascii="Tahoma" w:hAnsi="Tahoma" w:cs="Tahoma"/>
        </w:rPr>
      </w:pPr>
      <w:r w:rsidRPr="00C71430">
        <w:rPr>
          <w:rFonts w:ascii="Tahoma" w:hAnsi="Tahoma" w:cs="Tahoma"/>
        </w:rPr>
        <w:t>Not Applicable.</w:t>
      </w:r>
    </w:p>
    <w:p w14:paraId="37C567E8" w14:textId="77777777" w:rsidR="00280822" w:rsidRPr="00C71430" w:rsidRDefault="00280822" w:rsidP="00280822">
      <w:pPr>
        <w:ind w:left="360"/>
        <w:rPr>
          <w:rFonts w:ascii="Tahoma" w:hAnsi="Tahoma" w:cs="Tahoma"/>
        </w:rPr>
      </w:pPr>
    </w:p>
    <w:p w14:paraId="0690FB5A" w14:textId="77777777" w:rsidR="00ED1461" w:rsidRPr="00C71430" w:rsidRDefault="00ED1461" w:rsidP="00ED1461">
      <w:pPr>
        <w:pStyle w:val="Heading3"/>
        <w:rPr>
          <w:rFonts w:ascii="Tahoma" w:hAnsi="Tahoma" w:cs="Tahoma"/>
        </w:rPr>
      </w:pPr>
      <w:bookmarkStart w:id="492" w:name="_Toc145230787"/>
      <w:bookmarkStart w:id="493" w:name="_Toc145231190"/>
      <w:r w:rsidRPr="00C71430">
        <w:rPr>
          <w:rFonts w:ascii="Tahoma" w:hAnsi="Tahoma" w:cs="Tahoma"/>
        </w:rPr>
        <w:t>Screen Layout and Data Sheet</w:t>
      </w:r>
      <w:bookmarkEnd w:id="492"/>
      <w:bookmarkEnd w:id="493"/>
    </w:p>
    <w:p w14:paraId="733ABFA1" w14:textId="77777777" w:rsidR="00280822" w:rsidRPr="00C71430" w:rsidRDefault="00280822" w:rsidP="00280822">
      <w:pPr>
        <w:ind w:left="360"/>
        <w:rPr>
          <w:rFonts w:ascii="Tahoma" w:hAnsi="Tahoma" w:cs="Tahoma"/>
        </w:rPr>
      </w:pPr>
      <w:r w:rsidRPr="00C71430">
        <w:rPr>
          <w:rFonts w:ascii="Tahoma" w:hAnsi="Tahoma" w:cs="Tahoma"/>
        </w:rPr>
        <w:t>Not Applicable.</w:t>
      </w:r>
    </w:p>
    <w:p w14:paraId="6BFD65E4" w14:textId="77777777" w:rsidR="00280822" w:rsidRPr="00C71430" w:rsidRDefault="00280822" w:rsidP="00280822">
      <w:pPr>
        <w:rPr>
          <w:rFonts w:ascii="Tahoma" w:hAnsi="Tahoma" w:cs="Tahoma"/>
        </w:rPr>
      </w:pPr>
    </w:p>
    <w:p w14:paraId="0307549C" w14:textId="77777777" w:rsidR="00ED1461" w:rsidRPr="00C71430" w:rsidRDefault="00ED1461" w:rsidP="00ED1461">
      <w:pPr>
        <w:pStyle w:val="Heading3"/>
        <w:rPr>
          <w:rFonts w:ascii="Tahoma" w:hAnsi="Tahoma" w:cs="Tahoma"/>
        </w:rPr>
      </w:pPr>
      <w:bookmarkStart w:id="494" w:name="_Toc145230788"/>
      <w:bookmarkStart w:id="495" w:name="_Toc145231191"/>
      <w:r w:rsidRPr="00C71430">
        <w:rPr>
          <w:rFonts w:ascii="Tahoma" w:hAnsi="Tahoma" w:cs="Tahoma"/>
        </w:rPr>
        <w:lastRenderedPageBreak/>
        <w:t>Business Rule / Business Logic</w:t>
      </w:r>
      <w:bookmarkEnd w:id="494"/>
      <w:bookmarkEnd w:id="495"/>
    </w:p>
    <w:p w14:paraId="778F4A06" w14:textId="7A433EF2" w:rsidR="00280822" w:rsidRPr="00C71430" w:rsidRDefault="00280822">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List of top X transaction amount </w:t>
      </w:r>
      <w:r w:rsidR="00544EA8" w:rsidRPr="00C71430">
        <w:rPr>
          <w:rFonts w:ascii="Tahoma" w:hAnsi="Tahoma" w:cs="Tahoma"/>
          <w:color w:val="FF0000"/>
        </w:rPr>
        <w:t>by customer ID and consolidate with all account type</w:t>
      </w:r>
      <w:r w:rsidRPr="00C71430">
        <w:rPr>
          <w:rFonts w:ascii="Tahoma" w:hAnsi="Tahoma" w:cs="Tahoma"/>
        </w:rPr>
        <w:t xml:space="preserve">. </w:t>
      </w:r>
    </w:p>
    <w:p w14:paraId="5E4CAAE6" w14:textId="56254BAB" w:rsidR="00280822" w:rsidRPr="00C71430" w:rsidRDefault="00280822">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FCD account should convert to THB by </w:t>
      </w:r>
      <w:proofErr w:type="spellStart"/>
      <w:r w:rsidRPr="00C71430">
        <w:rPr>
          <w:rFonts w:ascii="Tahoma" w:hAnsi="Tahoma" w:cs="Tahoma"/>
        </w:rPr>
        <w:t>mid rate</w:t>
      </w:r>
      <w:proofErr w:type="spellEnd"/>
      <w:r w:rsidRPr="00C71430">
        <w:rPr>
          <w:rFonts w:ascii="Tahoma" w:hAnsi="Tahoma" w:cs="Tahoma"/>
        </w:rPr>
        <w:t>.</w:t>
      </w:r>
    </w:p>
    <w:p w14:paraId="16F5D909" w14:textId="0D1A2FA7" w:rsidR="00D221EF" w:rsidRPr="00C71430" w:rsidRDefault="00D221EF">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r w:rsidR="009D730F" w:rsidRPr="00C71430">
        <w:rPr>
          <w:rFonts w:ascii="Tahoma" w:hAnsi="Tahoma" w:cs="Tahoma"/>
        </w:rPr>
        <w:t>.</w:t>
      </w:r>
    </w:p>
    <w:p w14:paraId="7D99278D" w14:textId="77777777" w:rsidR="00280822" w:rsidRPr="00C71430" w:rsidRDefault="00280822" w:rsidP="00280822">
      <w:pPr>
        <w:rPr>
          <w:rFonts w:ascii="Tahoma" w:hAnsi="Tahoma" w:cs="Tahoma"/>
        </w:rPr>
      </w:pPr>
    </w:p>
    <w:p w14:paraId="4B459EE4" w14:textId="77777777" w:rsidR="00ED1461" w:rsidRPr="00C71430" w:rsidRDefault="00ED1461" w:rsidP="00ED1461">
      <w:pPr>
        <w:pStyle w:val="Heading3"/>
        <w:rPr>
          <w:rFonts w:ascii="Tahoma" w:hAnsi="Tahoma" w:cs="Tahoma"/>
        </w:rPr>
      </w:pPr>
      <w:bookmarkStart w:id="496" w:name="_Toc145230789"/>
      <w:bookmarkStart w:id="497" w:name="_Toc145231192"/>
      <w:r w:rsidRPr="00C71430">
        <w:rPr>
          <w:rFonts w:ascii="Tahoma" w:hAnsi="Tahoma" w:cs="Tahoma"/>
        </w:rPr>
        <w:t>To-be Process</w:t>
      </w:r>
      <w:bookmarkEnd w:id="496"/>
      <w:bookmarkEnd w:id="497"/>
    </w:p>
    <w:p w14:paraId="3A0E6351" w14:textId="65EAAEC8" w:rsidR="008E7CA8" w:rsidRPr="00C71430" w:rsidRDefault="008E7CA8" w:rsidP="008E7CA8">
      <w:pPr>
        <w:ind w:left="360"/>
        <w:rPr>
          <w:rFonts w:ascii="Tahoma" w:hAnsi="Tahoma" w:cs="Tahoma"/>
        </w:rPr>
      </w:pPr>
      <w:r w:rsidRPr="00C71430">
        <w:rPr>
          <w:rFonts w:ascii="Tahoma" w:hAnsi="Tahoma" w:cs="Tahoma"/>
        </w:rPr>
        <w:t xml:space="preserve">The system retrieves </w:t>
      </w:r>
      <w:r w:rsidR="00D72E2B" w:rsidRPr="00C71430">
        <w:rPr>
          <w:rFonts w:ascii="Tahoma" w:hAnsi="Tahoma" w:cs="Tahoma"/>
        </w:rPr>
        <w:t xml:space="preserve">list of top customer </w:t>
      </w:r>
      <w:r w:rsidR="00D72E2B" w:rsidRPr="00C71430">
        <w:rPr>
          <w:rFonts w:ascii="Tahoma" w:hAnsi="Tahoma" w:cs="Tahoma"/>
          <w:color w:val="FF0000"/>
        </w:rPr>
        <w:t xml:space="preserve">by </w:t>
      </w:r>
      <w:r w:rsidR="00544EA8" w:rsidRPr="00C71430">
        <w:rPr>
          <w:rFonts w:ascii="Tahoma" w:hAnsi="Tahoma" w:cs="Tahoma"/>
          <w:color w:val="FF0000"/>
        </w:rPr>
        <w:t>outstanding balance with consolidate from all account type</w:t>
      </w:r>
      <w:r w:rsidRPr="00C71430">
        <w:rPr>
          <w:rFonts w:ascii="Tahoma" w:hAnsi="Tahoma" w:cs="Tahoma"/>
        </w:rPr>
        <w:t>.</w:t>
      </w:r>
    </w:p>
    <w:p w14:paraId="5504DD09" w14:textId="77777777" w:rsidR="008E7CA8" w:rsidRPr="00C71430" w:rsidRDefault="008E7CA8" w:rsidP="008E7CA8">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8E7CA8" w:rsidRPr="00C71430" w14:paraId="63BE0212" w14:textId="77777777" w:rsidTr="006B390F">
        <w:trPr>
          <w:jc w:val="center"/>
        </w:trPr>
        <w:tc>
          <w:tcPr>
            <w:tcW w:w="3103" w:type="dxa"/>
            <w:shd w:val="clear" w:color="auto" w:fill="CCECFF"/>
          </w:tcPr>
          <w:p w14:paraId="36A08E78" w14:textId="77777777" w:rsidR="008E7CA8" w:rsidRPr="00C71430" w:rsidRDefault="008E7CA8" w:rsidP="006B390F">
            <w:pPr>
              <w:rPr>
                <w:rFonts w:ascii="Tahoma" w:hAnsi="Tahoma" w:cs="Tahoma"/>
              </w:rPr>
            </w:pPr>
            <w:r w:rsidRPr="00C71430">
              <w:rPr>
                <w:rFonts w:ascii="Tahoma" w:hAnsi="Tahoma" w:cs="Tahoma"/>
              </w:rPr>
              <w:t>Paper size</w:t>
            </w:r>
          </w:p>
        </w:tc>
        <w:tc>
          <w:tcPr>
            <w:tcW w:w="6230" w:type="dxa"/>
          </w:tcPr>
          <w:p w14:paraId="48865029" w14:textId="77777777" w:rsidR="008E7CA8" w:rsidRPr="00C71430" w:rsidRDefault="008E7CA8" w:rsidP="006B390F">
            <w:pPr>
              <w:rPr>
                <w:rFonts w:ascii="Tahoma" w:hAnsi="Tahoma" w:cs="Tahoma"/>
              </w:rPr>
            </w:pPr>
            <w:r w:rsidRPr="00C71430">
              <w:rPr>
                <w:rFonts w:ascii="Tahoma" w:hAnsi="Tahoma" w:cs="Tahoma"/>
              </w:rPr>
              <w:t>A4</w:t>
            </w:r>
          </w:p>
        </w:tc>
      </w:tr>
      <w:tr w:rsidR="008E7CA8" w:rsidRPr="00C71430" w14:paraId="0BF97302" w14:textId="77777777" w:rsidTr="006B390F">
        <w:trPr>
          <w:jc w:val="center"/>
        </w:trPr>
        <w:tc>
          <w:tcPr>
            <w:tcW w:w="3103" w:type="dxa"/>
            <w:shd w:val="clear" w:color="auto" w:fill="CCECFF"/>
          </w:tcPr>
          <w:p w14:paraId="0B6249D4" w14:textId="77777777" w:rsidR="008E7CA8" w:rsidRPr="00C71430" w:rsidRDefault="008E7CA8" w:rsidP="006B390F">
            <w:pPr>
              <w:rPr>
                <w:rFonts w:ascii="Tahoma" w:hAnsi="Tahoma" w:cs="Tahoma"/>
              </w:rPr>
            </w:pPr>
            <w:r w:rsidRPr="00C71430">
              <w:rPr>
                <w:rFonts w:ascii="Tahoma" w:hAnsi="Tahoma" w:cs="Tahoma"/>
              </w:rPr>
              <w:t>Reprinting require</w:t>
            </w:r>
          </w:p>
        </w:tc>
        <w:tc>
          <w:tcPr>
            <w:tcW w:w="6230" w:type="dxa"/>
          </w:tcPr>
          <w:p w14:paraId="54B702F6" w14:textId="77777777" w:rsidR="008E7CA8" w:rsidRPr="00C71430" w:rsidRDefault="008E7CA8" w:rsidP="006B390F">
            <w:pPr>
              <w:rPr>
                <w:rFonts w:ascii="Tahoma" w:hAnsi="Tahoma" w:cs="Tahoma"/>
              </w:rPr>
            </w:pPr>
            <w:r w:rsidRPr="00C71430">
              <w:rPr>
                <w:rFonts w:ascii="Tahoma" w:hAnsi="Tahoma" w:cs="Tahoma"/>
              </w:rPr>
              <w:t>Yes</w:t>
            </w:r>
          </w:p>
        </w:tc>
      </w:tr>
      <w:tr w:rsidR="008E7CA8" w:rsidRPr="00C71430" w14:paraId="0C545E95" w14:textId="77777777" w:rsidTr="006B390F">
        <w:trPr>
          <w:jc w:val="center"/>
        </w:trPr>
        <w:tc>
          <w:tcPr>
            <w:tcW w:w="3103" w:type="dxa"/>
            <w:shd w:val="clear" w:color="auto" w:fill="CCECFF"/>
          </w:tcPr>
          <w:p w14:paraId="7BBDCCD2" w14:textId="77777777" w:rsidR="008E7CA8" w:rsidRPr="00C71430" w:rsidRDefault="008E7CA8" w:rsidP="006B390F">
            <w:pPr>
              <w:rPr>
                <w:rFonts w:ascii="Tahoma" w:hAnsi="Tahoma" w:cs="Tahoma"/>
              </w:rPr>
            </w:pPr>
            <w:r w:rsidRPr="00C71430">
              <w:rPr>
                <w:rFonts w:ascii="Tahoma" w:hAnsi="Tahoma" w:cs="Tahoma"/>
              </w:rPr>
              <w:t>Searching criteria</w:t>
            </w:r>
          </w:p>
        </w:tc>
        <w:tc>
          <w:tcPr>
            <w:tcW w:w="6230" w:type="dxa"/>
          </w:tcPr>
          <w:p w14:paraId="3B677DDD" w14:textId="61CAC561" w:rsidR="008E7CA8" w:rsidRPr="00C71430" w:rsidRDefault="008E7CA8" w:rsidP="006B390F">
            <w:pPr>
              <w:rPr>
                <w:rFonts w:ascii="Tahoma" w:hAnsi="Tahoma" w:cs="Tahoma"/>
                <w:cs/>
              </w:rPr>
            </w:pPr>
            <w:r w:rsidRPr="00C71430">
              <w:rPr>
                <w:rFonts w:ascii="Tahoma" w:hAnsi="Tahoma" w:cs="Tahoma"/>
              </w:rPr>
              <w:t>Date</w:t>
            </w:r>
            <w:r w:rsidR="00D72E2B" w:rsidRPr="00C71430">
              <w:rPr>
                <w:rFonts w:ascii="Tahoma" w:hAnsi="Tahoma" w:cs="Tahoma"/>
              </w:rPr>
              <w:t>, Customer ID, Currency</w:t>
            </w:r>
          </w:p>
        </w:tc>
      </w:tr>
    </w:tbl>
    <w:p w14:paraId="1BBD1EB2" w14:textId="77777777" w:rsidR="008E7CA8" w:rsidRPr="00C71430" w:rsidRDefault="008E7CA8" w:rsidP="008E7CA8">
      <w:pPr>
        <w:rPr>
          <w:rFonts w:ascii="Tahoma" w:hAnsi="Tahoma" w:cs="Tahoma"/>
        </w:rPr>
      </w:pPr>
    </w:p>
    <w:p w14:paraId="533672AB" w14:textId="77777777" w:rsidR="00280822" w:rsidRPr="00C71430" w:rsidRDefault="00280822" w:rsidP="00280822">
      <w:pPr>
        <w:rPr>
          <w:rFonts w:ascii="Tahoma" w:hAnsi="Tahoma" w:cs="Tahoma"/>
        </w:rPr>
      </w:pPr>
    </w:p>
    <w:p w14:paraId="48ED6FD7" w14:textId="77777777" w:rsidR="00ED1461" w:rsidRPr="00C71430" w:rsidRDefault="00ED1461" w:rsidP="00ED1461">
      <w:pPr>
        <w:pStyle w:val="Heading3"/>
        <w:rPr>
          <w:rFonts w:ascii="Tahoma" w:hAnsi="Tahoma" w:cs="Tahoma"/>
        </w:rPr>
      </w:pPr>
      <w:bookmarkStart w:id="498" w:name="_Toc145230790"/>
      <w:bookmarkStart w:id="499" w:name="_Toc145231193"/>
      <w:r w:rsidRPr="00C71430">
        <w:rPr>
          <w:rFonts w:ascii="Tahoma" w:hAnsi="Tahoma" w:cs="Tahoma"/>
        </w:rPr>
        <w:t>File / API Layout and Data Sheet</w:t>
      </w:r>
      <w:bookmarkEnd w:id="498"/>
      <w:bookmarkEnd w:id="499"/>
    </w:p>
    <w:p w14:paraId="2DC6CB26" w14:textId="77777777" w:rsidR="00280822" w:rsidRPr="00C71430" w:rsidRDefault="00280822" w:rsidP="00280822">
      <w:pPr>
        <w:ind w:left="360"/>
        <w:rPr>
          <w:rFonts w:ascii="Tahoma" w:hAnsi="Tahoma" w:cs="Tahoma"/>
        </w:rPr>
      </w:pPr>
      <w:r w:rsidRPr="00C71430">
        <w:rPr>
          <w:rFonts w:ascii="Tahoma" w:hAnsi="Tahoma" w:cs="Tahoma"/>
        </w:rPr>
        <w:t>Not Applicable.</w:t>
      </w:r>
    </w:p>
    <w:p w14:paraId="4510BA45" w14:textId="77777777" w:rsidR="00280822" w:rsidRPr="00C71430" w:rsidRDefault="00280822" w:rsidP="00280822">
      <w:pPr>
        <w:rPr>
          <w:rFonts w:ascii="Tahoma" w:hAnsi="Tahoma" w:cs="Tahoma"/>
        </w:rPr>
      </w:pPr>
    </w:p>
    <w:p w14:paraId="57E861DF" w14:textId="77777777" w:rsidR="00ED1461" w:rsidRPr="00C71430" w:rsidRDefault="00ED1461" w:rsidP="00ED1461">
      <w:pPr>
        <w:pStyle w:val="Heading3"/>
        <w:rPr>
          <w:rFonts w:ascii="Tahoma" w:hAnsi="Tahoma" w:cs="Tahoma"/>
        </w:rPr>
      </w:pPr>
      <w:bookmarkStart w:id="500" w:name="_Toc145230791"/>
      <w:bookmarkStart w:id="501" w:name="_Toc145231194"/>
      <w:r w:rsidRPr="00C71430">
        <w:rPr>
          <w:rFonts w:ascii="Tahoma" w:hAnsi="Tahoma" w:cs="Tahoma"/>
        </w:rPr>
        <w:t>Report Layout and Data Sheet</w:t>
      </w:r>
      <w:bookmarkEnd w:id="500"/>
      <w:bookmarkEnd w:id="501"/>
    </w:p>
    <w:p w14:paraId="7FF826D9" w14:textId="2EDDC643" w:rsidR="002D4DAF" w:rsidRPr="00C71430" w:rsidRDefault="00D72E2B" w:rsidP="00D72E2B">
      <w:pPr>
        <w:pStyle w:val="Heading4"/>
        <w:rPr>
          <w:rFonts w:ascii="Tahoma" w:hAnsi="Tahoma" w:cs="Tahoma"/>
        </w:rPr>
      </w:pPr>
      <w:bookmarkStart w:id="502" w:name="_Toc145230792"/>
      <w:bookmarkStart w:id="503" w:name="_Toc145231195"/>
      <w:r w:rsidRPr="00C71430">
        <w:rPr>
          <w:rFonts w:ascii="Tahoma" w:hAnsi="Tahoma" w:cs="Tahoma"/>
        </w:rPr>
        <w:t xml:space="preserve">List 20 </w:t>
      </w:r>
      <w:proofErr w:type="spellStart"/>
      <w:r w:rsidRPr="00C71430">
        <w:rPr>
          <w:rFonts w:ascii="Tahoma" w:hAnsi="Tahoma" w:cs="Tahoma"/>
        </w:rPr>
        <w:t>CusID</w:t>
      </w:r>
      <w:bookmarkEnd w:id="502"/>
      <w:bookmarkEnd w:id="503"/>
      <w:proofErr w:type="spellEnd"/>
    </w:p>
    <w:tbl>
      <w:tblPr>
        <w:tblStyle w:val="TableGrid"/>
        <w:tblW w:w="0" w:type="auto"/>
        <w:tblLook w:val="04A0" w:firstRow="1" w:lastRow="0" w:firstColumn="1" w:lastColumn="0" w:noHBand="0" w:noVBand="1"/>
      </w:tblPr>
      <w:tblGrid>
        <w:gridCol w:w="3539"/>
        <w:gridCol w:w="6514"/>
      </w:tblGrid>
      <w:tr w:rsidR="002D4DAF" w:rsidRPr="00C71430" w14:paraId="7DFEDA92" w14:textId="77777777" w:rsidTr="006B390F">
        <w:tc>
          <w:tcPr>
            <w:tcW w:w="3539" w:type="dxa"/>
            <w:shd w:val="clear" w:color="auto" w:fill="D9D9D9" w:themeFill="background1" w:themeFillShade="D9"/>
          </w:tcPr>
          <w:p w14:paraId="67065E3F" w14:textId="77777777" w:rsidR="002D4DAF" w:rsidRPr="00C71430" w:rsidRDefault="002D4DAF"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7A5A8720" w14:textId="77777777" w:rsidR="002D4DAF" w:rsidRPr="00C71430" w:rsidRDefault="002D4DAF" w:rsidP="006B390F">
            <w:pPr>
              <w:jc w:val="center"/>
              <w:rPr>
                <w:rFonts w:ascii="Tahoma" w:hAnsi="Tahoma" w:cs="Tahoma"/>
              </w:rPr>
            </w:pPr>
            <w:r w:rsidRPr="00C71430">
              <w:rPr>
                <w:rFonts w:ascii="Tahoma" w:hAnsi="Tahoma" w:cs="Tahoma"/>
              </w:rPr>
              <w:t>Description</w:t>
            </w:r>
          </w:p>
        </w:tc>
      </w:tr>
      <w:tr w:rsidR="002D4DAF" w:rsidRPr="00C71430" w14:paraId="5D754BCE" w14:textId="77777777" w:rsidTr="006B390F">
        <w:tc>
          <w:tcPr>
            <w:tcW w:w="10053" w:type="dxa"/>
            <w:gridSpan w:val="2"/>
            <w:shd w:val="clear" w:color="auto" w:fill="C8E0E9" w:themeFill="accent6" w:themeFillTint="33"/>
          </w:tcPr>
          <w:p w14:paraId="35140E4C" w14:textId="77777777" w:rsidR="002D4DAF" w:rsidRPr="00C71430" w:rsidRDefault="002D4DAF" w:rsidP="006B390F">
            <w:pPr>
              <w:rPr>
                <w:rFonts w:ascii="Tahoma" w:hAnsi="Tahoma" w:cs="Tahoma"/>
              </w:rPr>
            </w:pPr>
            <w:r w:rsidRPr="00C71430">
              <w:rPr>
                <w:rFonts w:ascii="Tahoma" w:hAnsi="Tahoma" w:cs="Tahoma"/>
              </w:rPr>
              <w:t>Header</w:t>
            </w:r>
          </w:p>
        </w:tc>
      </w:tr>
      <w:tr w:rsidR="00D72E2B" w:rsidRPr="00C71430" w14:paraId="2E0AC03E" w14:textId="77777777" w:rsidTr="006B390F">
        <w:tc>
          <w:tcPr>
            <w:tcW w:w="3539" w:type="dxa"/>
          </w:tcPr>
          <w:p w14:paraId="77EA01A3" w14:textId="77777777" w:rsidR="00D72E2B" w:rsidRPr="00C71430" w:rsidRDefault="00D72E2B" w:rsidP="00D72E2B">
            <w:pPr>
              <w:rPr>
                <w:rFonts w:ascii="Tahoma" w:hAnsi="Tahoma" w:cs="Tahoma"/>
              </w:rPr>
            </w:pPr>
            <w:r w:rsidRPr="00C71430">
              <w:rPr>
                <w:rFonts w:ascii="Tahoma" w:hAnsi="Tahoma" w:cs="Tahoma"/>
              </w:rPr>
              <w:t>As At</w:t>
            </w:r>
          </w:p>
        </w:tc>
        <w:tc>
          <w:tcPr>
            <w:tcW w:w="6514" w:type="dxa"/>
          </w:tcPr>
          <w:p w14:paraId="674DC851" w14:textId="2C9E634E" w:rsidR="00D72E2B" w:rsidRPr="00C71430" w:rsidRDefault="00D72E2B" w:rsidP="00D72E2B">
            <w:pPr>
              <w:rPr>
                <w:rFonts w:ascii="Tahoma" w:hAnsi="Tahoma" w:cs="Tahoma"/>
              </w:rPr>
            </w:pPr>
            <w:r w:rsidRPr="00C71430">
              <w:rPr>
                <w:rFonts w:ascii="Tahoma" w:hAnsi="Tahoma" w:cs="Tahoma"/>
              </w:rPr>
              <w:t xml:space="preserve">Display as of date </w:t>
            </w:r>
          </w:p>
        </w:tc>
      </w:tr>
      <w:tr w:rsidR="00D72E2B" w:rsidRPr="00C71430" w14:paraId="17DC5F00" w14:textId="77777777" w:rsidTr="006B390F">
        <w:tc>
          <w:tcPr>
            <w:tcW w:w="3539" w:type="dxa"/>
          </w:tcPr>
          <w:p w14:paraId="6D7DC4D1" w14:textId="77777777" w:rsidR="00D72E2B" w:rsidRPr="00C71430" w:rsidRDefault="00D72E2B" w:rsidP="00D72E2B">
            <w:pPr>
              <w:rPr>
                <w:rFonts w:ascii="Tahoma" w:hAnsi="Tahoma" w:cs="Tahoma"/>
              </w:rPr>
            </w:pPr>
            <w:r w:rsidRPr="00C71430">
              <w:rPr>
                <w:rFonts w:ascii="Tahoma" w:hAnsi="Tahoma" w:cs="Tahoma"/>
              </w:rPr>
              <w:t>Page</w:t>
            </w:r>
          </w:p>
        </w:tc>
        <w:tc>
          <w:tcPr>
            <w:tcW w:w="6514" w:type="dxa"/>
          </w:tcPr>
          <w:p w14:paraId="0CF46BE8" w14:textId="53548119" w:rsidR="00D72E2B" w:rsidRPr="00C71430" w:rsidRDefault="00D72E2B" w:rsidP="00D72E2B">
            <w:pPr>
              <w:rPr>
                <w:rFonts w:ascii="Tahoma" w:hAnsi="Tahoma" w:cs="Tahoma"/>
              </w:rPr>
            </w:pPr>
            <w:r w:rsidRPr="00C71430">
              <w:rPr>
                <w:rFonts w:ascii="Tahoma" w:hAnsi="Tahoma" w:cs="Tahoma"/>
              </w:rPr>
              <w:t>Display number of page</w:t>
            </w:r>
          </w:p>
        </w:tc>
      </w:tr>
      <w:tr w:rsidR="00D72E2B" w:rsidRPr="00C71430" w14:paraId="75F2F3C4" w14:textId="77777777" w:rsidTr="006B390F">
        <w:tc>
          <w:tcPr>
            <w:tcW w:w="3539" w:type="dxa"/>
          </w:tcPr>
          <w:p w14:paraId="7C3553EB" w14:textId="77777777" w:rsidR="00D72E2B" w:rsidRPr="00C71430" w:rsidRDefault="00D72E2B" w:rsidP="00D72E2B">
            <w:pPr>
              <w:rPr>
                <w:rFonts w:ascii="Tahoma" w:hAnsi="Tahoma" w:cs="Tahoma"/>
              </w:rPr>
            </w:pPr>
            <w:r w:rsidRPr="00C71430">
              <w:rPr>
                <w:rFonts w:ascii="Tahoma" w:hAnsi="Tahoma" w:cs="Tahoma"/>
              </w:rPr>
              <w:t>Printed date</w:t>
            </w:r>
          </w:p>
        </w:tc>
        <w:tc>
          <w:tcPr>
            <w:tcW w:w="6514" w:type="dxa"/>
          </w:tcPr>
          <w:p w14:paraId="24E1652B" w14:textId="6BE98D25" w:rsidR="00D72E2B" w:rsidRPr="00C71430" w:rsidRDefault="00D72E2B" w:rsidP="00D72E2B">
            <w:pPr>
              <w:rPr>
                <w:rFonts w:ascii="Tahoma" w:hAnsi="Tahoma" w:cs="Tahoma"/>
              </w:rPr>
            </w:pPr>
            <w:r w:rsidRPr="00C71430">
              <w:rPr>
                <w:rFonts w:ascii="Tahoma" w:hAnsi="Tahoma" w:cs="Tahoma"/>
              </w:rPr>
              <w:t>Display printed date</w:t>
            </w:r>
          </w:p>
        </w:tc>
      </w:tr>
      <w:tr w:rsidR="00D72E2B" w:rsidRPr="00C71430" w14:paraId="17DBC221" w14:textId="77777777" w:rsidTr="006B390F">
        <w:tc>
          <w:tcPr>
            <w:tcW w:w="3539" w:type="dxa"/>
          </w:tcPr>
          <w:p w14:paraId="047E9B8B" w14:textId="77777777" w:rsidR="00D72E2B" w:rsidRPr="00C71430" w:rsidRDefault="00D72E2B" w:rsidP="00D72E2B">
            <w:pPr>
              <w:rPr>
                <w:rFonts w:ascii="Tahoma" w:hAnsi="Tahoma" w:cs="Tahoma"/>
              </w:rPr>
            </w:pPr>
            <w:r w:rsidRPr="00C71430">
              <w:rPr>
                <w:rFonts w:ascii="Tahoma" w:hAnsi="Tahoma" w:cs="Tahoma"/>
              </w:rPr>
              <w:t>Printed time</w:t>
            </w:r>
          </w:p>
        </w:tc>
        <w:tc>
          <w:tcPr>
            <w:tcW w:w="6514" w:type="dxa"/>
          </w:tcPr>
          <w:p w14:paraId="0821E85C" w14:textId="79D8C850" w:rsidR="00D72E2B" w:rsidRPr="00C71430" w:rsidRDefault="00D72E2B" w:rsidP="00D72E2B">
            <w:pPr>
              <w:rPr>
                <w:rFonts w:ascii="Tahoma" w:hAnsi="Tahoma" w:cs="Tahoma"/>
              </w:rPr>
            </w:pPr>
            <w:r w:rsidRPr="00C71430">
              <w:rPr>
                <w:rFonts w:ascii="Tahoma" w:hAnsi="Tahoma" w:cs="Tahoma"/>
              </w:rPr>
              <w:t>Display printed time</w:t>
            </w:r>
          </w:p>
        </w:tc>
      </w:tr>
      <w:tr w:rsidR="00D72E2B" w:rsidRPr="00C71430" w14:paraId="16D62C98" w14:textId="77777777" w:rsidTr="006B390F">
        <w:tc>
          <w:tcPr>
            <w:tcW w:w="3539" w:type="dxa"/>
          </w:tcPr>
          <w:p w14:paraId="64B32202" w14:textId="77777777" w:rsidR="00D72E2B" w:rsidRPr="00C71430" w:rsidRDefault="00D72E2B" w:rsidP="00D72E2B">
            <w:pPr>
              <w:rPr>
                <w:rFonts w:ascii="Tahoma" w:hAnsi="Tahoma" w:cs="Tahoma"/>
              </w:rPr>
            </w:pPr>
            <w:r w:rsidRPr="00C71430">
              <w:rPr>
                <w:rFonts w:ascii="Tahoma" w:hAnsi="Tahoma" w:cs="Tahoma"/>
              </w:rPr>
              <w:t>Printed by</w:t>
            </w:r>
          </w:p>
        </w:tc>
        <w:tc>
          <w:tcPr>
            <w:tcW w:w="6514" w:type="dxa"/>
          </w:tcPr>
          <w:p w14:paraId="472CA581" w14:textId="0C899948" w:rsidR="00D72E2B" w:rsidRPr="00C71430" w:rsidRDefault="00D72E2B" w:rsidP="00D72E2B">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D72E2B" w:rsidRPr="00C71430" w14:paraId="1BF67A66" w14:textId="77777777" w:rsidTr="006B390F">
        <w:tc>
          <w:tcPr>
            <w:tcW w:w="10053" w:type="dxa"/>
            <w:gridSpan w:val="2"/>
            <w:shd w:val="clear" w:color="auto" w:fill="C8E0E9" w:themeFill="accent6" w:themeFillTint="33"/>
          </w:tcPr>
          <w:p w14:paraId="317977D2" w14:textId="77777777" w:rsidR="00D72E2B" w:rsidRPr="00C71430" w:rsidRDefault="00D72E2B" w:rsidP="00D72E2B">
            <w:pPr>
              <w:rPr>
                <w:rFonts w:ascii="Tahoma" w:hAnsi="Tahoma" w:cs="Tahoma"/>
              </w:rPr>
            </w:pPr>
            <w:r w:rsidRPr="00C71430">
              <w:rPr>
                <w:rFonts w:ascii="Tahoma" w:hAnsi="Tahoma" w:cs="Tahoma"/>
              </w:rPr>
              <w:t>Detail</w:t>
            </w:r>
          </w:p>
        </w:tc>
      </w:tr>
      <w:tr w:rsidR="00D72E2B" w:rsidRPr="00C71430" w14:paraId="25EC728E" w14:textId="77777777" w:rsidTr="006B390F">
        <w:tc>
          <w:tcPr>
            <w:tcW w:w="3539" w:type="dxa"/>
          </w:tcPr>
          <w:p w14:paraId="59C25CFE" w14:textId="480857FA" w:rsidR="00D72E2B" w:rsidRPr="00C71430" w:rsidRDefault="00D72E2B" w:rsidP="00D72E2B">
            <w:pPr>
              <w:rPr>
                <w:rFonts w:ascii="Tahoma" w:hAnsi="Tahoma" w:cs="Tahoma"/>
              </w:rPr>
            </w:pPr>
            <w:r w:rsidRPr="00C71430">
              <w:rPr>
                <w:rFonts w:ascii="Tahoma" w:hAnsi="Tahoma" w:cs="Tahoma"/>
              </w:rPr>
              <w:t>Date</w:t>
            </w:r>
          </w:p>
        </w:tc>
        <w:tc>
          <w:tcPr>
            <w:tcW w:w="6514" w:type="dxa"/>
          </w:tcPr>
          <w:p w14:paraId="1076501F" w14:textId="32FDFEC9" w:rsidR="00D72E2B" w:rsidRPr="00C71430" w:rsidRDefault="00D72E2B" w:rsidP="00D72E2B">
            <w:pPr>
              <w:rPr>
                <w:rFonts w:ascii="Tahoma" w:hAnsi="Tahoma" w:cs="Tahoma"/>
              </w:rPr>
            </w:pPr>
            <w:r w:rsidRPr="00C71430">
              <w:rPr>
                <w:rFonts w:ascii="Tahoma" w:hAnsi="Tahoma" w:cs="Tahoma"/>
              </w:rPr>
              <w:t>Display date</w:t>
            </w:r>
          </w:p>
        </w:tc>
      </w:tr>
      <w:tr w:rsidR="00D72E2B" w:rsidRPr="00C71430" w14:paraId="2572F9DB" w14:textId="77777777" w:rsidTr="006B390F">
        <w:tc>
          <w:tcPr>
            <w:tcW w:w="3539" w:type="dxa"/>
          </w:tcPr>
          <w:p w14:paraId="7AF37B63" w14:textId="25288277" w:rsidR="00D72E2B" w:rsidRPr="00C71430" w:rsidRDefault="00D72E2B" w:rsidP="00D72E2B">
            <w:pPr>
              <w:rPr>
                <w:rFonts w:ascii="Tahoma" w:hAnsi="Tahoma" w:cs="Tahoma"/>
              </w:rPr>
            </w:pPr>
            <w:r w:rsidRPr="00C71430">
              <w:rPr>
                <w:rFonts w:ascii="Tahoma" w:hAnsi="Tahoma" w:cs="Tahoma"/>
              </w:rPr>
              <w:t>Customer ID</w:t>
            </w:r>
          </w:p>
        </w:tc>
        <w:tc>
          <w:tcPr>
            <w:tcW w:w="6514" w:type="dxa"/>
          </w:tcPr>
          <w:p w14:paraId="69D181F1" w14:textId="1B1D5F4C" w:rsidR="00D72E2B" w:rsidRPr="00C71430" w:rsidRDefault="00D72E2B" w:rsidP="00D72E2B">
            <w:pPr>
              <w:rPr>
                <w:rFonts w:ascii="Tahoma" w:hAnsi="Tahoma" w:cs="Tahoma"/>
              </w:rPr>
            </w:pPr>
            <w:r w:rsidRPr="00C71430">
              <w:rPr>
                <w:rFonts w:ascii="Tahoma" w:hAnsi="Tahoma" w:cs="Tahoma"/>
              </w:rPr>
              <w:t>Display customer ID</w:t>
            </w:r>
          </w:p>
        </w:tc>
      </w:tr>
      <w:tr w:rsidR="00D72E2B" w:rsidRPr="00C71430" w14:paraId="76D226EF" w14:textId="77777777" w:rsidTr="006B390F">
        <w:tc>
          <w:tcPr>
            <w:tcW w:w="3539" w:type="dxa"/>
          </w:tcPr>
          <w:p w14:paraId="46E81156" w14:textId="57749606" w:rsidR="00D72E2B" w:rsidRPr="00C71430" w:rsidRDefault="00D72E2B" w:rsidP="00D72E2B">
            <w:pPr>
              <w:rPr>
                <w:rFonts w:ascii="Tahoma" w:hAnsi="Tahoma" w:cs="Tahoma"/>
              </w:rPr>
            </w:pPr>
            <w:r w:rsidRPr="00C71430">
              <w:rPr>
                <w:rFonts w:ascii="Tahoma" w:hAnsi="Tahoma" w:cs="Tahoma"/>
              </w:rPr>
              <w:t>Currency</w:t>
            </w:r>
          </w:p>
        </w:tc>
        <w:tc>
          <w:tcPr>
            <w:tcW w:w="6514" w:type="dxa"/>
          </w:tcPr>
          <w:p w14:paraId="4FEDF4B8" w14:textId="66FDA0DC" w:rsidR="00D72E2B" w:rsidRPr="00C71430" w:rsidRDefault="00D72E2B" w:rsidP="00D72E2B">
            <w:pPr>
              <w:rPr>
                <w:rFonts w:ascii="Tahoma" w:hAnsi="Tahoma" w:cs="Tahoma"/>
              </w:rPr>
            </w:pPr>
            <w:r w:rsidRPr="00C71430">
              <w:rPr>
                <w:rFonts w:ascii="Tahoma" w:hAnsi="Tahoma" w:cs="Tahoma"/>
              </w:rPr>
              <w:t>Display currency</w:t>
            </w:r>
          </w:p>
        </w:tc>
      </w:tr>
      <w:tr w:rsidR="00D72E2B" w:rsidRPr="00C71430" w14:paraId="0D193330" w14:textId="77777777" w:rsidTr="006B390F">
        <w:tc>
          <w:tcPr>
            <w:tcW w:w="3539" w:type="dxa"/>
          </w:tcPr>
          <w:p w14:paraId="772C94D5" w14:textId="244B26B2" w:rsidR="00D72E2B" w:rsidRPr="00C71430" w:rsidRDefault="00D72E2B" w:rsidP="00D72E2B">
            <w:pPr>
              <w:rPr>
                <w:rFonts w:ascii="Tahoma" w:hAnsi="Tahoma" w:cs="Tahoma"/>
              </w:rPr>
            </w:pPr>
            <w:r w:rsidRPr="00C71430">
              <w:rPr>
                <w:rFonts w:ascii="Tahoma" w:hAnsi="Tahoma" w:cs="Tahoma"/>
              </w:rPr>
              <w:t>English Name</w:t>
            </w:r>
          </w:p>
        </w:tc>
        <w:tc>
          <w:tcPr>
            <w:tcW w:w="6514" w:type="dxa"/>
          </w:tcPr>
          <w:p w14:paraId="0456B2E2" w14:textId="47FCC9A2" w:rsidR="00D72E2B" w:rsidRPr="00C71430" w:rsidRDefault="00D72E2B" w:rsidP="00D72E2B">
            <w:pPr>
              <w:rPr>
                <w:rFonts w:ascii="Tahoma" w:hAnsi="Tahoma" w:cs="Tahoma"/>
              </w:rPr>
            </w:pPr>
            <w:r w:rsidRPr="00C71430">
              <w:rPr>
                <w:rFonts w:ascii="Tahoma" w:hAnsi="Tahoma" w:cs="Tahoma"/>
              </w:rPr>
              <w:t>Display customer name (English name)</w:t>
            </w:r>
          </w:p>
        </w:tc>
      </w:tr>
      <w:tr w:rsidR="00D72E2B" w:rsidRPr="00C71430" w14:paraId="67CFEEC7" w14:textId="77777777" w:rsidTr="006B390F">
        <w:tc>
          <w:tcPr>
            <w:tcW w:w="3539" w:type="dxa"/>
          </w:tcPr>
          <w:p w14:paraId="1ACD7CED" w14:textId="2B9C8D47" w:rsidR="00D72E2B" w:rsidRPr="00C71430" w:rsidRDefault="00D72E2B" w:rsidP="00D72E2B">
            <w:pPr>
              <w:rPr>
                <w:rFonts w:ascii="Tahoma" w:hAnsi="Tahoma" w:cs="Tahoma"/>
              </w:rPr>
            </w:pPr>
            <w:r w:rsidRPr="00C71430">
              <w:rPr>
                <w:rFonts w:ascii="Tahoma" w:hAnsi="Tahoma" w:cs="Tahoma"/>
              </w:rPr>
              <w:t>Thai Name</w:t>
            </w:r>
          </w:p>
        </w:tc>
        <w:tc>
          <w:tcPr>
            <w:tcW w:w="6514" w:type="dxa"/>
          </w:tcPr>
          <w:p w14:paraId="583E4452" w14:textId="3E217276" w:rsidR="00D72E2B" w:rsidRPr="00C71430" w:rsidRDefault="00D72E2B" w:rsidP="00D72E2B">
            <w:pPr>
              <w:rPr>
                <w:rFonts w:ascii="Tahoma" w:hAnsi="Tahoma" w:cs="Tahoma"/>
              </w:rPr>
            </w:pPr>
            <w:r w:rsidRPr="00C71430">
              <w:rPr>
                <w:rFonts w:ascii="Tahoma" w:hAnsi="Tahoma" w:cs="Tahoma"/>
              </w:rPr>
              <w:t>Display customer name (Thai name)</w:t>
            </w:r>
          </w:p>
        </w:tc>
      </w:tr>
      <w:tr w:rsidR="00D72E2B" w:rsidRPr="00C71430" w14:paraId="7E820865" w14:textId="77777777" w:rsidTr="006B390F">
        <w:tc>
          <w:tcPr>
            <w:tcW w:w="3539" w:type="dxa"/>
          </w:tcPr>
          <w:p w14:paraId="2F084533" w14:textId="5600F298" w:rsidR="00D72E2B" w:rsidRPr="00C71430" w:rsidRDefault="00D72E2B" w:rsidP="00D72E2B">
            <w:pPr>
              <w:rPr>
                <w:rFonts w:ascii="Tahoma" w:hAnsi="Tahoma" w:cs="Tahoma"/>
              </w:rPr>
            </w:pPr>
            <w:r w:rsidRPr="00C71430">
              <w:rPr>
                <w:rFonts w:ascii="Tahoma" w:hAnsi="Tahoma" w:cs="Tahoma"/>
              </w:rPr>
              <w:t>Amount</w:t>
            </w:r>
          </w:p>
        </w:tc>
        <w:tc>
          <w:tcPr>
            <w:tcW w:w="6514" w:type="dxa"/>
          </w:tcPr>
          <w:p w14:paraId="6B53877F" w14:textId="667FE47A" w:rsidR="00D72E2B" w:rsidRPr="00C71430" w:rsidRDefault="00D72E2B" w:rsidP="00D72E2B">
            <w:pPr>
              <w:rPr>
                <w:rFonts w:ascii="Tahoma" w:hAnsi="Tahoma" w:cs="Tahoma"/>
              </w:rPr>
            </w:pPr>
            <w:r w:rsidRPr="00C71430">
              <w:rPr>
                <w:rFonts w:ascii="Tahoma" w:hAnsi="Tahoma" w:cs="Tahoma"/>
              </w:rPr>
              <w:t>Display amount</w:t>
            </w:r>
          </w:p>
        </w:tc>
      </w:tr>
    </w:tbl>
    <w:p w14:paraId="3F597C67" w14:textId="77777777" w:rsidR="002D4DAF" w:rsidRPr="00C71430" w:rsidRDefault="002D4DAF" w:rsidP="002D4DAF">
      <w:pPr>
        <w:rPr>
          <w:rFonts w:ascii="Tahoma" w:hAnsi="Tahoma" w:cs="Tahoma"/>
        </w:rPr>
      </w:pPr>
    </w:p>
    <w:p w14:paraId="611819D0" w14:textId="765D053F" w:rsidR="002030AE" w:rsidRPr="00C71430" w:rsidRDefault="002030AE" w:rsidP="002030AE">
      <w:pPr>
        <w:rPr>
          <w:rFonts w:ascii="Tahoma" w:hAnsi="Tahoma" w:cs="Tahoma"/>
        </w:rPr>
      </w:pPr>
      <w:r w:rsidRPr="00C71430">
        <w:rPr>
          <w:rFonts w:ascii="Tahoma" w:hAnsi="Tahoma" w:cs="Tahoma"/>
          <w:noProof/>
          <w:lang w:val="en-SG" w:eastAsia="en-SG" w:bidi="ar-SA"/>
        </w:rPr>
        <w:lastRenderedPageBreak/>
        <w:drawing>
          <wp:inline distT="0" distB="0" distL="0" distR="0" wp14:anchorId="699F34E6" wp14:editId="493D6E41">
            <wp:extent cx="6390005" cy="5065395"/>
            <wp:effectExtent l="19050" t="19050" r="10795" b="20955"/>
            <wp:docPr id="8684107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0005" cy="5065395"/>
                    </a:xfrm>
                    <a:prstGeom prst="rect">
                      <a:avLst/>
                    </a:prstGeom>
                    <a:noFill/>
                    <a:ln>
                      <a:solidFill>
                        <a:schemeClr val="bg1">
                          <a:lumMod val="85000"/>
                        </a:schemeClr>
                      </a:solidFill>
                    </a:ln>
                  </pic:spPr>
                </pic:pic>
              </a:graphicData>
            </a:graphic>
          </wp:inline>
        </w:drawing>
      </w:r>
    </w:p>
    <w:p w14:paraId="2A0223FC" w14:textId="77777777" w:rsidR="00D21797" w:rsidRPr="00C71430" w:rsidRDefault="00D21797" w:rsidP="002030AE">
      <w:pPr>
        <w:rPr>
          <w:rFonts w:ascii="Tahoma" w:hAnsi="Tahoma" w:cs="Tahoma"/>
        </w:rPr>
      </w:pPr>
    </w:p>
    <w:p w14:paraId="47383E9F" w14:textId="77777777" w:rsidR="00D21797" w:rsidRPr="00C71430" w:rsidRDefault="00D21797" w:rsidP="002030AE">
      <w:pPr>
        <w:rPr>
          <w:rFonts w:ascii="Tahoma" w:hAnsi="Tahoma" w:cs="Tahoma"/>
        </w:rPr>
      </w:pPr>
    </w:p>
    <w:p w14:paraId="0BC3E84B" w14:textId="4C78A05F" w:rsidR="002D4DAF" w:rsidRPr="00C71430" w:rsidRDefault="002D4DAF" w:rsidP="00D72E2B">
      <w:pPr>
        <w:pStyle w:val="Heading4"/>
        <w:rPr>
          <w:rFonts w:ascii="Tahoma" w:hAnsi="Tahoma" w:cs="Tahoma"/>
        </w:rPr>
      </w:pPr>
      <w:bookmarkStart w:id="504" w:name="_Toc145230793"/>
      <w:bookmarkStart w:id="505" w:name="_Toc145231196"/>
      <w:r w:rsidRPr="00C71430">
        <w:rPr>
          <w:rFonts w:ascii="Tahoma" w:hAnsi="Tahoma" w:cs="Tahoma"/>
          <w:cs/>
        </w:rPr>
        <w:t>ข้อมูลบัญชีลูกค้าเพื่อจัดทำงบการเงิน</w:t>
      </w:r>
      <w:bookmarkEnd w:id="504"/>
      <w:bookmarkEnd w:id="505"/>
    </w:p>
    <w:p w14:paraId="73EAF6C4" w14:textId="77777777" w:rsidR="002D4DAF" w:rsidRPr="00C71430" w:rsidRDefault="002D4DAF" w:rsidP="002D4DAF">
      <w:pPr>
        <w:pStyle w:val="ListParagraph"/>
        <w:rPr>
          <w:rFonts w:ascii="Tahoma" w:hAnsi="Tahoma" w:cs="Tahoma"/>
        </w:rPr>
      </w:pPr>
    </w:p>
    <w:p w14:paraId="7C2536F2" w14:textId="047E5D8B" w:rsidR="002D4DAF" w:rsidRPr="00C71430" w:rsidRDefault="002D4DAF" w:rsidP="002D4DAF">
      <w:pPr>
        <w:pStyle w:val="ListParagraph"/>
        <w:rPr>
          <w:rFonts w:ascii="Tahoma" w:hAnsi="Tahoma" w:cs="Tahoma"/>
          <w:b/>
          <w:bCs/>
        </w:rPr>
      </w:pPr>
      <w:r w:rsidRPr="00C71430">
        <w:rPr>
          <w:rFonts w:ascii="Tahoma" w:hAnsi="Tahoma" w:cs="Tahoma"/>
          <w:b/>
          <w:bCs/>
          <w:u w:val="single"/>
          <w:cs/>
        </w:rPr>
        <w:t>จำแนกตามประเภทเงินฝาก</w:t>
      </w:r>
      <w:r w:rsidRPr="00C71430">
        <w:rPr>
          <w:rFonts w:ascii="Tahoma" w:hAnsi="Tahoma" w:cs="Tahoma"/>
          <w:b/>
          <w:bCs/>
          <w:cs/>
        </w:rPr>
        <w:t xml:space="preserve">  </w:t>
      </w:r>
    </w:p>
    <w:p w14:paraId="29FC2F53" w14:textId="77777777" w:rsidR="002D4DAF" w:rsidRPr="00C71430" w:rsidRDefault="002D4DAF" w:rsidP="002D4DAF">
      <w:pPr>
        <w:pStyle w:val="ListParagraph"/>
        <w:rPr>
          <w:rFonts w:ascii="Tahoma" w:hAnsi="Tahoma" w:cs="Tahom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3374"/>
      </w:tblGrid>
      <w:tr w:rsidR="002D4DAF" w:rsidRPr="00C71430" w14:paraId="04E11B07" w14:textId="77777777" w:rsidTr="00F73CC4">
        <w:trPr>
          <w:jc w:val="center"/>
        </w:trPr>
        <w:tc>
          <w:tcPr>
            <w:tcW w:w="5148" w:type="dxa"/>
          </w:tcPr>
          <w:p w14:paraId="52E3553C" w14:textId="77777777" w:rsidR="002D4DAF" w:rsidRPr="00C71430" w:rsidRDefault="002D4DAF" w:rsidP="006B390F">
            <w:pPr>
              <w:rPr>
                <w:rFonts w:ascii="Tahoma" w:hAnsi="Tahoma" w:cs="Tahoma"/>
                <w:sz w:val="28"/>
              </w:rPr>
            </w:pPr>
          </w:p>
        </w:tc>
        <w:tc>
          <w:tcPr>
            <w:tcW w:w="3374" w:type="dxa"/>
          </w:tcPr>
          <w:p w14:paraId="7649B63C" w14:textId="77777777" w:rsidR="002D4DAF" w:rsidRPr="00C71430" w:rsidRDefault="002D4DAF" w:rsidP="006B390F">
            <w:pPr>
              <w:jc w:val="center"/>
              <w:rPr>
                <w:rFonts w:ascii="Tahoma" w:hAnsi="Tahoma" w:cs="Tahoma"/>
                <w:sz w:val="28"/>
                <w:u w:val="single"/>
              </w:rPr>
            </w:pPr>
            <w:r w:rsidRPr="00C71430">
              <w:rPr>
                <w:rFonts w:ascii="Tahoma" w:hAnsi="Tahoma" w:cs="Tahoma"/>
                <w:sz w:val="28"/>
                <w:u w:val="single"/>
              </w:rPr>
              <w:t>31</w:t>
            </w:r>
            <w:r w:rsidRPr="00C71430">
              <w:rPr>
                <w:rFonts w:ascii="Tahoma" w:hAnsi="Tahoma" w:cs="Tahoma"/>
                <w:sz w:val="28"/>
                <w:u w:val="single"/>
                <w:cs/>
              </w:rPr>
              <w:t xml:space="preserve"> ธันวาคม </w:t>
            </w:r>
            <w:r w:rsidRPr="00C71430">
              <w:rPr>
                <w:rFonts w:ascii="Tahoma" w:hAnsi="Tahoma" w:cs="Tahoma"/>
                <w:sz w:val="28"/>
                <w:u w:val="single"/>
              </w:rPr>
              <w:t>2565</w:t>
            </w:r>
          </w:p>
        </w:tc>
      </w:tr>
      <w:tr w:rsidR="002D4DAF" w:rsidRPr="00C71430" w14:paraId="121F88C0" w14:textId="77777777" w:rsidTr="00F73CC4">
        <w:trPr>
          <w:jc w:val="center"/>
        </w:trPr>
        <w:tc>
          <w:tcPr>
            <w:tcW w:w="5148" w:type="dxa"/>
          </w:tcPr>
          <w:p w14:paraId="4AD69F81" w14:textId="77777777" w:rsidR="002D4DAF" w:rsidRPr="00C71430" w:rsidRDefault="002D4DAF" w:rsidP="006B390F">
            <w:pPr>
              <w:rPr>
                <w:rFonts w:ascii="Tahoma" w:hAnsi="Tahoma" w:cs="Tahoma"/>
                <w:sz w:val="28"/>
              </w:rPr>
            </w:pPr>
            <w:r w:rsidRPr="00C71430">
              <w:rPr>
                <w:rFonts w:ascii="Tahoma" w:hAnsi="Tahoma" w:cs="Tahoma"/>
                <w:sz w:val="28"/>
                <w:cs/>
              </w:rPr>
              <w:t>จ่ายคืนเมื่อทวงถาม (</w:t>
            </w:r>
            <w:r w:rsidRPr="00C71430">
              <w:rPr>
                <w:rFonts w:ascii="Tahoma" w:hAnsi="Tahoma" w:cs="Tahoma"/>
                <w:sz w:val="28"/>
              </w:rPr>
              <w:t>Current Account</w:t>
            </w:r>
            <w:r w:rsidRPr="00C71430">
              <w:rPr>
                <w:rFonts w:ascii="Tahoma" w:hAnsi="Tahoma" w:cs="Tahoma"/>
                <w:sz w:val="28"/>
                <w:cs/>
              </w:rPr>
              <w:t xml:space="preserve">) </w:t>
            </w:r>
          </w:p>
        </w:tc>
        <w:tc>
          <w:tcPr>
            <w:tcW w:w="3374" w:type="dxa"/>
          </w:tcPr>
          <w:p w14:paraId="26B1E80A" w14:textId="77777777" w:rsidR="002D4DAF" w:rsidRPr="00C71430" w:rsidRDefault="002D4DAF" w:rsidP="006B390F">
            <w:pPr>
              <w:jc w:val="right"/>
              <w:rPr>
                <w:rFonts w:ascii="Tahoma" w:hAnsi="Tahoma" w:cs="Tahoma"/>
                <w:color w:val="000000"/>
                <w:sz w:val="28"/>
              </w:rPr>
            </w:pPr>
            <w:r w:rsidRPr="00C71430">
              <w:rPr>
                <w:rFonts w:ascii="Tahoma" w:hAnsi="Tahoma" w:cs="Tahoma"/>
                <w:color w:val="FF0000"/>
                <w:sz w:val="28"/>
              </w:rPr>
              <w:t>2,035,517,752.58</w:t>
            </w:r>
          </w:p>
        </w:tc>
      </w:tr>
      <w:tr w:rsidR="002D4DAF" w:rsidRPr="00C71430" w14:paraId="694D880C" w14:textId="77777777" w:rsidTr="00F73CC4">
        <w:trPr>
          <w:jc w:val="center"/>
        </w:trPr>
        <w:tc>
          <w:tcPr>
            <w:tcW w:w="5148" w:type="dxa"/>
          </w:tcPr>
          <w:p w14:paraId="5ECDDB4E" w14:textId="77777777" w:rsidR="002D4DAF" w:rsidRPr="00C71430" w:rsidRDefault="002D4DAF" w:rsidP="006B390F">
            <w:pPr>
              <w:rPr>
                <w:rFonts w:ascii="Tahoma" w:hAnsi="Tahoma" w:cs="Tahoma"/>
                <w:sz w:val="28"/>
              </w:rPr>
            </w:pPr>
            <w:r w:rsidRPr="00C71430">
              <w:rPr>
                <w:rFonts w:ascii="Tahoma" w:hAnsi="Tahoma" w:cs="Tahoma"/>
                <w:sz w:val="28"/>
                <w:cs/>
              </w:rPr>
              <w:t>จ่ายคืนเมื่อทวงถาม (</w:t>
            </w:r>
            <w:r w:rsidRPr="00C71430">
              <w:rPr>
                <w:rFonts w:ascii="Tahoma" w:hAnsi="Tahoma" w:cs="Tahoma"/>
                <w:sz w:val="28"/>
              </w:rPr>
              <w:t>O</w:t>
            </w:r>
            <w:r w:rsidRPr="00C71430">
              <w:rPr>
                <w:rFonts w:ascii="Tahoma" w:hAnsi="Tahoma" w:cs="Tahoma"/>
                <w:sz w:val="28"/>
                <w:cs/>
              </w:rPr>
              <w:t>/</w:t>
            </w:r>
            <w:r w:rsidRPr="00C71430">
              <w:rPr>
                <w:rFonts w:ascii="Tahoma" w:hAnsi="Tahoma" w:cs="Tahoma"/>
                <w:sz w:val="28"/>
              </w:rPr>
              <w:t>D</w:t>
            </w:r>
            <w:r w:rsidRPr="00C71430">
              <w:rPr>
                <w:rFonts w:ascii="Tahoma" w:hAnsi="Tahoma" w:cs="Tahoma"/>
                <w:sz w:val="28"/>
                <w:cs/>
              </w:rPr>
              <w:t>)</w:t>
            </w:r>
          </w:p>
        </w:tc>
        <w:tc>
          <w:tcPr>
            <w:tcW w:w="3374" w:type="dxa"/>
          </w:tcPr>
          <w:p w14:paraId="1A6329F6"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FF0000"/>
                <w:sz w:val="28"/>
              </w:rPr>
              <w:t>112,795,957.35</w:t>
            </w:r>
          </w:p>
        </w:tc>
      </w:tr>
      <w:tr w:rsidR="002D4DAF" w:rsidRPr="00C71430" w14:paraId="4B396A17" w14:textId="77777777" w:rsidTr="00F73CC4">
        <w:trPr>
          <w:jc w:val="center"/>
        </w:trPr>
        <w:tc>
          <w:tcPr>
            <w:tcW w:w="5148" w:type="dxa"/>
          </w:tcPr>
          <w:p w14:paraId="5E6931B6" w14:textId="77777777" w:rsidR="002D4DAF" w:rsidRPr="00C71430" w:rsidRDefault="002D4DAF" w:rsidP="006B390F">
            <w:pPr>
              <w:rPr>
                <w:rFonts w:ascii="Tahoma" w:hAnsi="Tahoma" w:cs="Tahoma"/>
                <w:sz w:val="28"/>
                <w:cs/>
              </w:rPr>
            </w:pPr>
            <w:r w:rsidRPr="00C71430">
              <w:rPr>
                <w:rFonts w:ascii="Tahoma" w:hAnsi="Tahoma" w:cs="Tahoma"/>
                <w:sz w:val="28"/>
                <w:cs/>
              </w:rPr>
              <w:t>จ่ายคืนเมื่อทวงถาม (</w:t>
            </w:r>
            <w:r w:rsidRPr="00C71430">
              <w:rPr>
                <w:rFonts w:ascii="Tahoma" w:hAnsi="Tahoma" w:cs="Tahoma"/>
                <w:sz w:val="28"/>
              </w:rPr>
              <w:t>FCD</w:t>
            </w:r>
            <w:r w:rsidRPr="00C71430">
              <w:rPr>
                <w:rFonts w:ascii="Tahoma" w:hAnsi="Tahoma" w:cs="Tahoma"/>
                <w:sz w:val="28"/>
                <w:cs/>
              </w:rPr>
              <w:t>) แยกตามสกุลเงิน</w:t>
            </w:r>
          </w:p>
        </w:tc>
        <w:tc>
          <w:tcPr>
            <w:tcW w:w="3374" w:type="dxa"/>
          </w:tcPr>
          <w:p w14:paraId="04A50EE7" w14:textId="77777777" w:rsidR="002D4DAF" w:rsidRPr="00C71430" w:rsidRDefault="002D4DAF" w:rsidP="006B390F">
            <w:pPr>
              <w:jc w:val="right"/>
              <w:rPr>
                <w:rFonts w:ascii="Tahoma" w:hAnsi="Tahoma" w:cs="Tahoma"/>
                <w:color w:val="000000" w:themeColor="text1"/>
                <w:sz w:val="28"/>
                <w:cs/>
              </w:rPr>
            </w:pPr>
          </w:p>
        </w:tc>
      </w:tr>
      <w:tr w:rsidR="002D4DAF" w:rsidRPr="00C71430" w14:paraId="120D6FF3" w14:textId="77777777" w:rsidTr="00F73CC4">
        <w:trPr>
          <w:jc w:val="center"/>
        </w:trPr>
        <w:tc>
          <w:tcPr>
            <w:tcW w:w="5148" w:type="dxa"/>
          </w:tcPr>
          <w:p w14:paraId="74A7DAB4" w14:textId="77777777" w:rsidR="002D4DAF" w:rsidRPr="00C71430" w:rsidRDefault="002D4DAF" w:rsidP="006B390F">
            <w:pPr>
              <w:rPr>
                <w:rFonts w:ascii="Tahoma" w:hAnsi="Tahoma" w:cs="Tahoma"/>
                <w:color w:val="FF0000"/>
                <w:sz w:val="28"/>
              </w:rPr>
            </w:pPr>
            <w:r w:rsidRPr="00C71430">
              <w:rPr>
                <w:rFonts w:ascii="Tahoma" w:hAnsi="Tahoma" w:cs="Tahoma"/>
                <w:color w:val="FF0000"/>
                <w:sz w:val="28"/>
              </w:rPr>
              <w:t>USD</w:t>
            </w:r>
            <w:r w:rsidRPr="00C71430">
              <w:rPr>
                <w:rFonts w:ascii="Tahoma" w:hAnsi="Tahoma" w:cs="Tahoma"/>
                <w:color w:val="FF0000"/>
                <w:sz w:val="28"/>
                <w:cs/>
              </w:rPr>
              <w:t>(</w:t>
            </w:r>
            <w:r w:rsidRPr="00C71430">
              <w:rPr>
                <w:rFonts w:ascii="Tahoma" w:hAnsi="Tahoma" w:cs="Tahoma"/>
                <w:color w:val="FF0000"/>
                <w:sz w:val="28"/>
              </w:rPr>
              <w:t>01</w:t>
            </w:r>
            <w:r w:rsidRPr="00C71430">
              <w:rPr>
                <w:rFonts w:ascii="Tahoma" w:hAnsi="Tahoma" w:cs="Tahoma"/>
                <w:color w:val="FF0000"/>
                <w:sz w:val="28"/>
                <w:cs/>
              </w:rPr>
              <w:t xml:space="preserve">)                             </w:t>
            </w:r>
          </w:p>
        </w:tc>
        <w:tc>
          <w:tcPr>
            <w:tcW w:w="3374" w:type="dxa"/>
          </w:tcPr>
          <w:p w14:paraId="667E303D"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54,511,814.88</w:t>
            </w:r>
          </w:p>
        </w:tc>
      </w:tr>
      <w:tr w:rsidR="002D4DAF" w:rsidRPr="00C71430" w14:paraId="2E2086E0" w14:textId="77777777" w:rsidTr="00F73CC4">
        <w:trPr>
          <w:jc w:val="center"/>
        </w:trPr>
        <w:tc>
          <w:tcPr>
            <w:tcW w:w="5148" w:type="dxa"/>
          </w:tcPr>
          <w:p w14:paraId="288C8450" w14:textId="77777777" w:rsidR="002D4DAF" w:rsidRPr="00C71430" w:rsidRDefault="002D4DAF" w:rsidP="006B390F">
            <w:pPr>
              <w:rPr>
                <w:rFonts w:ascii="Tahoma" w:hAnsi="Tahoma" w:cs="Tahoma"/>
                <w:color w:val="FF0000"/>
                <w:sz w:val="28"/>
              </w:rPr>
            </w:pPr>
            <w:r w:rsidRPr="00C71430">
              <w:rPr>
                <w:rFonts w:ascii="Tahoma" w:hAnsi="Tahoma" w:cs="Tahoma"/>
                <w:color w:val="FF0000"/>
                <w:sz w:val="28"/>
              </w:rPr>
              <w:t>JPY</w:t>
            </w:r>
            <w:r w:rsidRPr="00C71430">
              <w:rPr>
                <w:rFonts w:ascii="Tahoma" w:hAnsi="Tahoma" w:cs="Tahoma"/>
                <w:color w:val="FF0000"/>
                <w:sz w:val="28"/>
                <w:cs/>
              </w:rPr>
              <w:t>(</w:t>
            </w:r>
            <w:r w:rsidRPr="00C71430">
              <w:rPr>
                <w:rFonts w:ascii="Tahoma" w:hAnsi="Tahoma" w:cs="Tahoma"/>
                <w:color w:val="FF0000"/>
                <w:sz w:val="28"/>
              </w:rPr>
              <w:t>04</w:t>
            </w:r>
            <w:r w:rsidRPr="00C71430">
              <w:rPr>
                <w:rFonts w:ascii="Tahoma" w:hAnsi="Tahoma" w:cs="Tahoma"/>
                <w:color w:val="FF0000"/>
                <w:sz w:val="28"/>
                <w:cs/>
              </w:rPr>
              <w:t xml:space="preserve">)                              </w:t>
            </w:r>
          </w:p>
        </w:tc>
        <w:tc>
          <w:tcPr>
            <w:tcW w:w="3374" w:type="dxa"/>
          </w:tcPr>
          <w:p w14:paraId="31BCAC08"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137,879,524.21</w:t>
            </w:r>
          </w:p>
        </w:tc>
      </w:tr>
      <w:tr w:rsidR="002D4DAF" w:rsidRPr="00C71430" w14:paraId="7E9E4A42" w14:textId="77777777" w:rsidTr="00F73CC4">
        <w:trPr>
          <w:jc w:val="center"/>
        </w:trPr>
        <w:tc>
          <w:tcPr>
            <w:tcW w:w="5148" w:type="dxa"/>
          </w:tcPr>
          <w:p w14:paraId="30E2FC4B" w14:textId="77777777" w:rsidR="002D4DAF" w:rsidRPr="00C71430" w:rsidRDefault="002D4DAF" w:rsidP="006B390F">
            <w:pPr>
              <w:rPr>
                <w:rFonts w:ascii="Tahoma" w:hAnsi="Tahoma" w:cs="Tahoma"/>
                <w:color w:val="FF0000"/>
                <w:sz w:val="28"/>
              </w:rPr>
            </w:pPr>
            <w:r w:rsidRPr="00C71430">
              <w:rPr>
                <w:rFonts w:ascii="Tahoma" w:hAnsi="Tahoma" w:cs="Tahoma"/>
                <w:color w:val="FF0000"/>
                <w:sz w:val="28"/>
              </w:rPr>
              <w:t>AUD</w:t>
            </w:r>
            <w:r w:rsidRPr="00C71430">
              <w:rPr>
                <w:rFonts w:ascii="Tahoma" w:hAnsi="Tahoma" w:cs="Tahoma"/>
                <w:color w:val="FF0000"/>
                <w:sz w:val="28"/>
                <w:cs/>
              </w:rPr>
              <w:t>(</w:t>
            </w:r>
            <w:r w:rsidRPr="00C71430">
              <w:rPr>
                <w:rFonts w:ascii="Tahoma" w:hAnsi="Tahoma" w:cs="Tahoma"/>
                <w:color w:val="FF0000"/>
                <w:sz w:val="28"/>
              </w:rPr>
              <w:t>08</w:t>
            </w:r>
            <w:r w:rsidRPr="00C71430">
              <w:rPr>
                <w:rFonts w:ascii="Tahoma" w:hAnsi="Tahoma" w:cs="Tahoma"/>
                <w:color w:val="FF0000"/>
                <w:sz w:val="28"/>
                <w:cs/>
              </w:rPr>
              <w:t>)</w:t>
            </w:r>
          </w:p>
        </w:tc>
        <w:tc>
          <w:tcPr>
            <w:tcW w:w="3374" w:type="dxa"/>
          </w:tcPr>
          <w:p w14:paraId="0EF59693"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612,131.73</w:t>
            </w:r>
          </w:p>
        </w:tc>
      </w:tr>
      <w:tr w:rsidR="002D4DAF" w:rsidRPr="00C71430" w14:paraId="56558EC7" w14:textId="77777777" w:rsidTr="00F73CC4">
        <w:trPr>
          <w:jc w:val="center"/>
        </w:trPr>
        <w:tc>
          <w:tcPr>
            <w:tcW w:w="5148" w:type="dxa"/>
          </w:tcPr>
          <w:p w14:paraId="1993C369" w14:textId="77777777" w:rsidR="002D4DAF" w:rsidRPr="00C71430" w:rsidRDefault="002D4DAF" w:rsidP="006B390F">
            <w:pPr>
              <w:rPr>
                <w:rFonts w:ascii="Tahoma" w:hAnsi="Tahoma" w:cs="Tahoma"/>
                <w:color w:val="FF0000"/>
                <w:sz w:val="28"/>
              </w:rPr>
            </w:pPr>
            <w:r w:rsidRPr="00C71430">
              <w:rPr>
                <w:rFonts w:ascii="Tahoma" w:hAnsi="Tahoma" w:cs="Tahoma"/>
                <w:color w:val="FF0000"/>
                <w:sz w:val="28"/>
              </w:rPr>
              <w:t>EUR</w:t>
            </w:r>
            <w:r w:rsidRPr="00C71430">
              <w:rPr>
                <w:rFonts w:ascii="Tahoma" w:hAnsi="Tahoma" w:cs="Tahoma"/>
                <w:color w:val="FF0000"/>
                <w:sz w:val="28"/>
                <w:cs/>
              </w:rPr>
              <w:t>(</w:t>
            </w:r>
            <w:r w:rsidRPr="00C71430">
              <w:rPr>
                <w:rFonts w:ascii="Tahoma" w:hAnsi="Tahoma" w:cs="Tahoma"/>
                <w:color w:val="FF0000"/>
                <w:sz w:val="28"/>
              </w:rPr>
              <w:t>18</w:t>
            </w:r>
            <w:r w:rsidRPr="00C71430">
              <w:rPr>
                <w:rFonts w:ascii="Tahoma" w:hAnsi="Tahoma" w:cs="Tahoma"/>
                <w:color w:val="FF0000"/>
                <w:sz w:val="28"/>
                <w:cs/>
              </w:rPr>
              <w:t xml:space="preserve">)                             </w:t>
            </w:r>
          </w:p>
        </w:tc>
        <w:tc>
          <w:tcPr>
            <w:tcW w:w="3374" w:type="dxa"/>
            <w:shd w:val="clear" w:color="auto" w:fill="auto"/>
          </w:tcPr>
          <w:p w14:paraId="54BC4951"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1,640,097.78</w:t>
            </w:r>
          </w:p>
        </w:tc>
      </w:tr>
      <w:tr w:rsidR="002D4DAF" w:rsidRPr="00C71430" w14:paraId="087238CB" w14:textId="77777777" w:rsidTr="00F73CC4">
        <w:trPr>
          <w:jc w:val="center"/>
        </w:trPr>
        <w:tc>
          <w:tcPr>
            <w:tcW w:w="5148" w:type="dxa"/>
          </w:tcPr>
          <w:p w14:paraId="2B5346C7" w14:textId="4C1840A6" w:rsidR="002D4DAF" w:rsidRPr="00C71430" w:rsidRDefault="002D4DAF" w:rsidP="006B390F">
            <w:pPr>
              <w:rPr>
                <w:rFonts w:ascii="Tahoma" w:hAnsi="Tahoma" w:cs="Tahoma"/>
                <w:color w:val="FF0000"/>
                <w:sz w:val="28"/>
              </w:rPr>
            </w:pPr>
            <w:r w:rsidRPr="00C71430">
              <w:rPr>
                <w:rFonts w:ascii="Tahoma" w:hAnsi="Tahoma" w:cs="Tahoma"/>
                <w:color w:val="FF0000"/>
                <w:sz w:val="28"/>
                <w:cs/>
              </w:rPr>
              <w:t>ออมทรัพย์</w:t>
            </w:r>
            <w:r w:rsidR="00AD1451" w:rsidRPr="00C71430">
              <w:rPr>
                <w:rFonts w:ascii="Tahoma" w:hAnsi="Tahoma" w:cs="Tahoma"/>
                <w:color w:val="FF0000"/>
                <w:sz w:val="28"/>
              </w:rPr>
              <w:t>(THB)</w:t>
            </w:r>
          </w:p>
        </w:tc>
        <w:tc>
          <w:tcPr>
            <w:tcW w:w="3374" w:type="dxa"/>
          </w:tcPr>
          <w:p w14:paraId="34CF1C02"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7,227,428,305.17</w:t>
            </w:r>
          </w:p>
        </w:tc>
      </w:tr>
      <w:tr w:rsidR="002D4DAF" w:rsidRPr="00C71430" w14:paraId="3BE15AAE" w14:textId="77777777" w:rsidTr="00F73CC4">
        <w:trPr>
          <w:jc w:val="center"/>
        </w:trPr>
        <w:tc>
          <w:tcPr>
            <w:tcW w:w="5148" w:type="dxa"/>
          </w:tcPr>
          <w:p w14:paraId="20F982D7" w14:textId="77777777" w:rsidR="002D4DAF" w:rsidRPr="00C71430" w:rsidRDefault="002D4DAF" w:rsidP="006B390F">
            <w:pPr>
              <w:rPr>
                <w:rFonts w:ascii="Tahoma" w:hAnsi="Tahoma" w:cs="Tahoma"/>
                <w:sz w:val="28"/>
                <w:cs/>
              </w:rPr>
            </w:pPr>
            <w:r w:rsidRPr="00C71430">
              <w:rPr>
                <w:rFonts w:ascii="Tahoma" w:hAnsi="Tahoma" w:cs="Tahoma"/>
                <w:sz w:val="28"/>
                <w:cs/>
              </w:rPr>
              <w:lastRenderedPageBreak/>
              <w:t>จ่ายคืนเมื่อสิ้นระยะเวลา</w:t>
            </w:r>
          </w:p>
        </w:tc>
        <w:tc>
          <w:tcPr>
            <w:tcW w:w="3374" w:type="dxa"/>
          </w:tcPr>
          <w:p w14:paraId="1F1D2356" w14:textId="77777777" w:rsidR="002D4DAF" w:rsidRPr="00C71430" w:rsidRDefault="002D4DAF" w:rsidP="006B390F">
            <w:pPr>
              <w:jc w:val="right"/>
              <w:rPr>
                <w:rFonts w:ascii="Tahoma" w:hAnsi="Tahoma" w:cs="Tahoma"/>
                <w:color w:val="FF0000"/>
                <w:sz w:val="28"/>
                <w:cs/>
              </w:rPr>
            </w:pPr>
          </w:p>
        </w:tc>
      </w:tr>
      <w:tr w:rsidR="002D4DAF" w:rsidRPr="00C71430" w14:paraId="6F85B345" w14:textId="77777777" w:rsidTr="00F73CC4">
        <w:trPr>
          <w:jc w:val="center"/>
        </w:trPr>
        <w:tc>
          <w:tcPr>
            <w:tcW w:w="5148" w:type="dxa"/>
          </w:tcPr>
          <w:p w14:paraId="4F60A724" w14:textId="77777777" w:rsidR="002D4DAF" w:rsidRPr="00C71430" w:rsidRDefault="002D4DAF" w:rsidP="006B390F">
            <w:pPr>
              <w:rPr>
                <w:rFonts w:ascii="Tahoma" w:hAnsi="Tahoma" w:cs="Tahoma"/>
                <w:sz w:val="28"/>
              </w:rPr>
            </w:pPr>
            <w:r w:rsidRPr="00C71430">
              <w:rPr>
                <w:rFonts w:ascii="Tahoma" w:hAnsi="Tahoma" w:cs="Tahoma"/>
                <w:sz w:val="28"/>
                <w:cs/>
              </w:rPr>
              <w:t xml:space="preserve">     - ไม่ถึง 6 เดือน            ( 3 เดือน )   </w:t>
            </w:r>
            <w:r w:rsidRPr="00C71430">
              <w:rPr>
                <w:rFonts w:ascii="Tahoma" w:hAnsi="Tahoma" w:cs="Tahoma"/>
                <w:sz w:val="28"/>
              </w:rPr>
              <w:t>THB</w:t>
            </w:r>
          </w:p>
        </w:tc>
        <w:tc>
          <w:tcPr>
            <w:tcW w:w="3374" w:type="dxa"/>
          </w:tcPr>
          <w:p w14:paraId="49F8F96D" w14:textId="77777777" w:rsidR="002D4DAF" w:rsidRPr="00C71430" w:rsidRDefault="002D4DAF" w:rsidP="006B390F">
            <w:pPr>
              <w:tabs>
                <w:tab w:val="center" w:pos="1579"/>
                <w:tab w:val="right" w:pos="3158"/>
              </w:tabs>
              <w:jc w:val="right"/>
              <w:rPr>
                <w:rFonts w:ascii="Tahoma" w:hAnsi="Tahoma" w:cs="Tahoma"/>
                <w:color w:val="FF0000"/>
                <w:sz w:val="28"/>
              </w:rPr>
            </w:pPr>
            <w:r w:rsidRPr="00C71430">
              <w:rPr>
                <w:rFonts w:ascii="Tahoma" w:hAnsi="Tahoma" w:cs="Tahoma"/>
                <w:color w:val="FF0000"/>
                <w:sz w:val="28"/>
              </w:rPr>
              <w:t>1,716,000,000.00</w:t>
            </w:r>
          </w:p>
        </w:tc>
      </w:tr>
      <w:tr w:rsidR="002D4DAF" w:rsidRPr="00C71430" w14:paraId="4196FA03" w14:textId="77777777" w:rsidTr="00F73CC4">
        <w:trPr>
          <w:jc w:val="center"/>
        </w:trPr>
        <w:tc>
          <w:tcPr>
            <w:tcW w:w="5148" w:type="dxa"/>
          </w:tcPr>
          <w:p w14:paraId="773B54C0" w14:textId="77777777" w:rsidR="002D4DAF" w:rsidRPr="00C71430" w:rsidRDefault="002D4DAF" w:rsidP="006B390F">
            <w:pPr>
              <w:rPr>
                <w:rFonts w:ascii="Tahoma" w:hAnsi="Tahoma" w:cs="Tahoma"/>
                <w:sz w:val="28"/>
              </w:rPr>
            </w:pPr>
            <w:r w:rsidRPr="00C71430">
              <w:rPr>
                <w:rFonts w:ascii="Tahoma" w:hAnsi="Tahoma" w:cs="Tahoma"/>
                <w:sz w:val="28"/>
                <w:cs/>
              </w:rPr>
              <w:t xml:space="preserve">     -  6 เดือนไม่ถึง 1 ปี     ( 6 เดือน )  </w:t>
            </w:r>
            <w:r w:rsidRPr="00C71430">
              <w:rPr>
                <w:rFonts w:ascii="Tahoma" w:hAnsi="Tahoma" w:cs="Tahoma"/>
                <w:sz w:val="28"/>
              </w:rPr>
              <w:t>THB</w:t>
            </w:r>
          </w:p>
        </w:tc>
        <w:tc>
          <w:tcPr>
            <w:tcW w:w="3374" w:type="dxa"/>
            <w:shd w:val="clear" w:color="auto" w:fill="auto"/>
          </w:tcPr>
          <w:p w14:paraId="3A2F3F2A"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30,787,370,033.86</w:t>
            </w:r>
          </w:p>
        </w:tc>
      </w:tr>
      <w:tr w:rsidR="002D4DAF" w:rsidRPr="00C71430" w14:paraId="090405F9" w14:textId="77777777" w:rsidTr="00F73CC4">
        <w:trPr>
          <w:jc w:val="center"/>
        </w:trPr>
        <w:tc>
          <w:tcPr>
            <w:tcW w:w="5148" w:type="dxa"/>
          </w:tcPr>
          <w:p w14:paraId="58021111" w14:textId="77777777" w:rsidR="002D4DAF" w:rsidRPr="00C71430" w:rsidRDefault="002D4DAF" w:rsidP="006B390F">
            <w:pPr>
              <w:rPr>
                <w:rFonts w:ascii="Tahoma" w:hAnsi="Tahoma" w:cs="Tahoma"/>
                <w:sz w:val="28"/>
              </w:rPr>
            </w:pPr>
            <w:r w:rsidRPr="00C71430">
              <w:rPr>
                <w:rFonts w:ascii="Tahoma" w:hAnsi="Tahoma" w:cs="Tahoma"/>
                <w:sz w:val="28"/>
                <w:cs/>
              </w:rPr>
              <w:t xml:space="preserve">     - 1 ปีขึ้นไป                  ( 12 เดือน รวมที่ยังเป็น </w:t>
            </w:r>
            <w:r w:rsidRPr="00C71430">
              <w:rPr>
                <w:rFonts w:ascii="Tahoma" w:hAnsi="Tahoma" w:cs="Tahoma"/>
                <w:sz w:val="28"/>
              </w:rPr>
              <w:t>Term</w:t>
            </w:r>
            <w:r w:rsidRPr="00C71430">
              <w:rPr>
                <w:rFonts w:ascii="Tahoma" w:hAnsi="Tahoma" w:cs="Tahoma"/>
                <w:sz w:val="28"/>
                <w:cs/>
              </w:rPr>
              <w:t xml:space="preserve"> )</w:t>
            </w:r>
            <w:r w:rsidRPr="00C71430">
              <w:rPr>
                <w:rFonts w:ascii="Tahoma" w:hAnsi="Tahoma" w:cs="Tahoma"/>
                <w:sz w:val="28"/>
              </w:rPr>
              <w:t>THB</w:t>
            </w:r>
          </w:p>
        </w:tc>
        <w:tc>
          <w:tcPr>
            <w:tcW w:w="3374" w:type="dxa"/>
          </w:tcPr>
          <w:p w14:paraId="62559A0E"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6,561,111,762.17</w:t>
            </w:r>
          </w:p>
        </w:tc>
      </w:tr>
      <w:tr w:rsidR="002D4DAF" w:rsidRPr="00C71430" w14:paraId="07E705CD" w14:textId="77777777" w:rsidTr="00F73CC4">
        <w:trPr>
          <w:jc w:val="center"/>
        </w:trPr>
        <w:tc>
          <w:tcPr>
            <w:tcW w:w="5148" w:type="dxa"/>
          </w:tcPr>
          <w:p w14:paraId="7A65D0BC" w14:textId="77777777" w:rsidR="002D4DAF" w:rsidRPr="00C71430" w:rsidRDefault="002D4DAF" w:rsidP="006B390F">
            <w:pPr>
              <w:rPr>
                <w:rFonts w:ascii="Tahoma" w:hAnsi="Tahoma" w:cs="Tahoma"/>
                <w:sz w:val="28"/>
                <w:cs/>
              </w:rPr>
            </w:pPr>
            <w:r w:rsidRPr="00C71430">
              <w:rPr>
                <w:rFonts w:ascii="Tahoma" w:hAnsi="Tahoma" w:cs="Tahoma"/>
                <w:sz w:val="28"/>
                <w:cs/>
              </w:rPr>
              <w:t xml:space="preserve">            รวม</w:t>
            </w:r>
          </w:p>
        </w:tc>
        <w:tc>
          <w:tcPr>
            <w:tcW w:w="3374" w:type="dxa"/>
          </w:tcPr>
          <w:p w14:paraId="2F05ADBD" w14:textId="77777777" w:rsidR="002D4DAF" w:rsidRPr="00C71430" w:rsidRDefault="002D4DAF" w:rsidP="006B390F">
            <w:pPr>
              <w:jc w:val="right"/>
              <w:rPr>
                <w:rFonts w:ascii="Tahoma" w:hAnsi="Tahoma" w:cs="Tahoma"/>
                <w:color w:val="00B050"/>
                <w:sz w:val="28"/>
              </w:rPr>
            </w:pPr>
          </w:p>
        </w:tc>
      </w:tr>
    </w:tbl>
    <w:p w14:paraId="40B098B0" w14:textId="77777777" w:rsidR="002D4DAF" w:rsidRPr="00C71430" w:rsidRDefault="002D4DAF" w:rsidP="002D4DAF">
      <w:pPr>
        <w:pStyle w:val="ListParagraph"/>
        <w:rPr>
          <w:rFonts w:ascii="Tahoma" w:hAnsi="Tahoma" w:cs="Tahoma"/>
        </w:rPr>
      </w:pPr>
    </w:p>
    <w:p w14:paraId="731F960A" w14:textId="1DCBE842" w:rsidR="002D4DAF" w:rsidRPr="00C71430" w:rsidRDefault="002D4DAF" w:rsidP="002D4DAF">
      <w:pPr>
        <w:pStyle w:val="ListParagraph"/>
        <w:rPr>
          <w:rFonts w:ascii="Tahoma" w:hAnsi="Tahoma" w:cs="Tahoma"/>
          <w:b/>
          <w:bCs/>
          <w:u w:val="single"/>
        </w:rPr>
      </w:pPr>
      <w:r w:rsidRPr="00C71430">
        <w:rPr>
          <w:rFonts w:ascii="Tahoma" w:hAnsi="Tahoma" w:cs="Tahoma"/>
          <w:b/>
          <w:bCs/>
          <w:u w:val="single"/>
          <w:cs/>
        </w:rPr>
        <w:t>จำแนกตามระยะเวลาที่เหลือของสัญญารับฝากเงิน</w:t>
      </w:r>
    </w:p>
    <w:p w14:paraId="1E53C622" w14:textId="6A644CF3" w:rsidR="002D4DAF" w:rsidRPr="00C71430" w:rsidRDefault="00D221EF" w:rsidP="002D4DAF">
      <w:pPr>
        <w:pStyle w:val="ListParagraph"/>
        <w:rPr>
          <w:rFonts w:ascii="Tahoma" w:hAnsi="Tahoma" w:cs="Tahoma"/>
          <w:b/>
          <w:bCs/>
          <w:u w:val="single"/>
        </w:rPr>
      </w:pPr>
      <w:r w:rsidRPr="00C71430">
        <w:rPr>
          <w:rFonts w:ascii="Tahoma" w:hAnsi="Tahoma" w:cs="Tahoma"/>
          <w:b/>
          <w:bCs/>
          <w:u w:val="single"/>
        </w:rPr>
        <w:t>For TD</w:t>
      </w:r>
    </w:p>
    <w:p w14:paraId="4C0C5D5E" w14:textId="77777777" w:rsidR="009D730F" w:rsidRPr="00C71430" w:rsidRDefault="009D730F" w:rsidP="002D4DAF">
      <w:pPr>
        <w:pStyle w:val="ListParagraph"/>
        <w:rPr>
          <w:rFonts w:ascii="Tahoma" w:hAnsi="Tahoma" w:cs="Tahoma"/>
          <w:b/>
          <w:bCs/>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3374"/>
      </w:tblGrid>
      <w:tr w:rsidR="002D4DAF" w:rsidRPr="00C71430" w14:paraId="30B81A79" w14:textId="77777777" w:rsidTr="00F73CC4">
        <w:trPr>
          <w:jc w:val="center"/>
        </w:trPr>
        <w:tc>
          <w:tcPr>
            <w:tcW w:w="5148" w:type="dxa"/>
          </w:tcPr>
          <w:p w14:paraId="2A3DBDF9" w14:textId="3DD58CC1" w:rsidR="002D4DAF" w:rsidRPr="00C71430" w:rsidRDefault="002D4DAF" w:rsidP="006B390F">
            <w:pPr>
              <w:rPr>
                <w:rFonts w:ascii="Tahoma" w:hAnsi="Tahoma" w:cs="Tahoma"/>
                <w:cs/>
              </w:rPr>
            </w:pPr>
          </w:p>
        </w:tc>
        <w:tc>
          <w:tcPr>
            <w:tcW w:w="3374" w:type="dxa"/>
          </w:tcPr>
          <w:p w14:paraId="1DADD459" w14:textId="77777777" w:rsidR="002D4DAF" w:rsidRPr="00C71430" w:rsidRDefault="002D4DAF" w:rsidP="006B390F">
            <w:pPr>
              <w:jc w:val="center"/>
              <w:rPr>
                <w:rFonts w:ascii="Tahoma" w:hAnsi="Tahoma" w:cs="Tahoma"/>
                <w:sz w:val="28"/>
                <w:u w:val="single"/>
              </w:rPr>
            </w:pPr>
            <w:r w:rsidRPr="00C71430">
              <w:rPr>
                <w:rFonts w:ascii="Tahoma" w:hAnsi="Tahoma" w:cs="Tahoma"/>
                <w:sz w:val="28"/>
                <w:u w:val="single"/>
                <w:cs/>
              </w:rPr>
              <w:t xml:space="preserve"> </w:t>
            </w:r>
            <w:r w:rsidRPr="00C71430">
              <w:rPr>
                <w:rFonts w:ascii="Tahoma" w:hAnsi="Tahoma" w:cs="Tahoma"/>
                <w:sz w:val="28"/>
                <w:u w:val="single"/>
              </w:rPr>
              <w:t>31</w:t>
            </w:r>
            <w:r w:rsidRPr="00C71430">
              <w:rPr>
                <w:rFonts w:ascii="Tahoma" w:hAnsi="Tahoma" w:cs="Tahoma"/>
                <w:sz w:val="28"/>
                <w:u w:val="single"/>
                <w:cs/>
              </w:rPr>
              <w:t xml:space="preserve"> ธันวาคม </w:t>
            </w:r>
            <w:r w:rsidRPr="00C71430">
              <w:rPr>
                <w:rFonts w:ascii="Tahoma" w:hAnsi="Tahoma" w:cs="Tahoma"/>
                <w:sz w:val="28"/>
                <w:u w:val="single"/>
              </w:rPr>
              <w:t>2565</w:t>
            </w:r>
          </w:p>
        </w:tc>
      </w:tr>
      <w:tr w:rsidR="002D4DAF" w:rsidRPr="00C71430" w14:paraId="578D2AE9" w14:textId="77777777" w:rsidTr="00F73CC4">
        <w:trPr>
          <w:jc w:val="center"/>
        </w:trPr>
        <w:tc>
          <w:tcPr>
            <w:tcW w:w="5148" w:type="dxa"/>
          </w:tcPr>
          <w:p w14:paraId="21DC5A04" w14:textId="77777777" w:rsidR="002D4DAF" w:rsidRPr="00C71430" w:rsidRDefault="002D4DAF" w:rsidP="006B390F">
            <w:pPr>
              <w:rPr>
                <w:rFonts w:ascii="Tahoma" w:hAnsi="Tahoma" w:cs="Tahoma"/>
                <w:sz w:val="28"/>
              </w:rPr>
            </w:pPr>
            <w:r w:rsidRPr="00C71430">
              <w:rPr>
                <w:rFonts w:ascii="Tahoma" w:hAnsi="Tahoma" w:cs="Tahoma"/>
                <w:sz w:val="28"/>
                <w:cs/>
              </w:rPr>
              <w:t xml:space="preserve">ไม่เกิน 1 ปี *  </w:t>
            </w:r>
            <w:r w:rsidRPr="00C71430">
              <w:rPr>
                <w:rFonts w:ascii="Tahoma" w:hAnsi="Tahoma" w:cs="Tahoma"/>
                <w:sz w:val="28"/>
              </w:rPr>
              <w:t>THB</w:t>
            </w:r>
          </w:p>
        </w:tc>
        <w:tc>
          <w:tcPr>
            <w:tcW w:w="3374" w:type="dxa"/>
          </w:tcPr>
          <w:p w14:paraId="1D761EED" w14:textId="77777777" w:rsidR="002D4DAF" w:rsidRPr="00C71430" w:rsidRDefault="002D4DAF" w:rsidP="006B390F">
            <w:pPr>
              <w:jc w:val="right"/>
              <w:rPr>
                <w:rFonts w:ascii="Tahoma" w:hAnsi="Tahoma" w:cs="Tahoma"/>
                <w:color w:val="FF0000"/>
                <w:sz w:val="28"/>
              </w:rPr>
            </w:pPr>
            <w:r w:rsidRPr="00C71430">
              <w:rPr>
                <w:rFonts w:ascii="Tahoma" w:hAnsi="Tahoma" w:cs="Tahoma"/>
                <w:color w:val="FF0000"/>
                <w:sz w:val="28"/>
              </w:rPr>
              <w:t>39,064,481,796.03</w:t>
            </w:r>
          </w:p>
        </w:tc>
      </w:tr>
      <w:tr w:rsidR="002D4DAF" w:rsidRPr="00C71430" w14:paraId="5A426B90" w14:textId="77777777" w:rsidTr="00F73CC4">
        <w:trPr>
          <w:jc w:val="center"/>
        </w:trPr>
        <w:tc>
          <w:tcPr>
            <w:tcW w:w="5148" w:type="dxa"/>
          </w:tcPr>
          <w:p w14:paraId="5DB40B0D" w14:textId="77777777" w:rsidR="002D4DAF" w:rsidRPr="00C71430" w:rsidRDefault="002D4DAF" w:rsidP="006B390F">
            <w:pPr>
              <w:rPr>
                <w:rFonts w:ascii="Tahoma" w:hAnsi="Tahoma" w:cs="Tahoma"/>
                <w:sz w:val="28"/>
              </w:rPr>
            </w:pPr>
            <w:r w:rsidRPr="00C71430">
              <w:rPr>
                <w:rFonts w:ascii="Tahoma" w:hAnsi="Tahoma" w:cs="Tahoma"/>
                <w:sz w:val="28"/>
                <w:cs/>
              </w:rPr>
              <w:t xml:space="preserve">เกิน 1 ปี </w:t>
            </w:r>
          </w:p>
        </w:tc>
        <w:tc>
          <w:tcPr>
            <w:tcW w:w="3374" w:type="dxa"/>
          </w:tcPr>
          <w:p w14:paraId="5F18ECD4" w14:textId="77777777" w:rsidR="002D4DAF" w:rsidRPr="00C71430" w:rsidRDefault="002D4DAF" w:rsidP="006B390F">
            <w:pPr>
              <w:tabs>
                <w:tab w:val="center" w:pos="1579"/>
                <w:tab w:val="right" w:pos="3158"/>
              </w:tabs>
              <w:rPr>
                <w:rFonts w:ascii="Tahoma" w:hAnsi="Tahoma" w:cs="Tahoma"/>
                <w:color w:val="000000" w:themeColor="text1"/>
                <w:sz w:val="28"/>
              </w:rPr>
            </w:pPr>
            <w:r w:rsidRPr="00C71430">
              <w:rPr>
                <w:rFonts w:ascii="Tahoma" w:hAnsi="Tahoma" w:cs="Tahoma"/>
                <w:color w:val="000000" w:themeColor="text1"/>
                <w:sz w:val="28"/>
              </w:rPr>
              <w:tab/>
            </w:r>
            <w:r w:rsidRPr="00C71430">
              <w:rPr>
                <w:rFonts w:ascii="Tahoma" w:hAnsi="Tahoma" w:cs="Tahoma"/>
                <w:color w:val="FF0000"/>
                <w:sz w:val="28"/>
              </w:rPr>
              <w:tab/>
              <w:t>0</w:t>
            </w:r>
            <w:r w:rsidRPr="00C71430">
              <w:rPr>
                <w:rFonts w:ascii="Tahoma" w:hAnsi="Tahoma" w:cs="Tahoma"/>
                <w:color w:val="FF0000"/>
                <w:sz w:val="28"/>
                <w:cs/>
              </w:rPr>
              <w:t>.</w:t>
            </w:r>
            <w:r w:rsidRPr="00C71430">
              <w:rPr>
                <w:rFonts w:ascii="Tahoma" w:hAnsi="Tahoma" w:cs="Tahoma"/>
                <w:color w:val="FF0000"/>
                <w:sz w:val="28"/>
              </w:rPr>
              <w:t>00</w:t>
            </w:r>
          </w:p>
        </w:tc>
      </w:tr>
    </w:tbl>
    <w:p w14:paraId="6DE423C8" w14:textId="77777777" w:rsidR="002D4DAF" w:rsidRPr="00C71430" w:rsidRDefault="002D4DAF" w:rsidP="002D4DAF">
      <w:pPr>
        <w:pStyle w:val="ListParagraph"/>
        <w:rPr>
          <w:rFonts w:ascii="Tahoma" w:hAnsi="Tahoma" w:cs="Tahoma"/>
        </w:rPr>
      </w:pPr>
    </w:p>
    <w:p w14:paraId="77B9896C" w14:textId="77777777" w:rsidR="002D4DAF" w:rsidRPr="00C71430" w:rsidRDefault="002D4DAF" w:rsidP="002D4DAF">
      <w:pPr>
        <w:rPr>
          <w:rFonts w:ascii="Tahoma" w:hAnsi="Tahoma" w:cs="Tahoma"/>
        </w:rPr>
      </w:pPr>
    </w:p>
    <w:p w14:paraId="58196FE8" w14:textId="77777777" w:rsidR="002D4DAF" w:rsidRPr="00C71430" w:rsidRDefault="002D4DAF" w:rsidP="002D4DAF">
      <w:pPr>
        <w:rPr>
          <w:rFonts w:ascii="Tahoma" w:hAnsi="Tahoma" w:cs="Tahoma"/>
        </w:rPr>
      </w:pPr>
      <w:r w:rsidRPr="00C71430">
        <w:rPr>
          <w:rFonts w:ascii="Tahoma" w:hAnsi="Tahoma" w:cs="Tahoma"/>
          <w:cs/>
        </w:rPr>
        <w:tab/>
      </w:r>
      <w:r w:rsidRPr="00C71430">
        <w:rPr>
          <w:rFonts w:ascii="Tahoma" w:hAnsi="Tahoma" w:cs="Tahoma"/>
          <w:b/>
          <w:bCs/>
          <w:u w:val="single"/>
          <w:cs/>
        </w:rPr>
        <w:t>จำแนกตามสกุลเงินและถิ่นที่อยู่ของผู้ฝาก</w:t>
      </w:r>
    </w:p>
    <w:p w14:paraId="2247B084" w14:textId="77777777" w:rsidR="009D730F" w:rsidRPr="00C71430" w:rsidRDefault="009D730F" w:rsidP="002D4DAF">
      <w:pPr>
        <w:ind w:left="720"/>
        <w:rPr>
          <w:rFonts w:ascii="Tahoma" w:hAnsi="Tahoma" w:cs="Tahoma"/>
          <w:b/>
          <w:bCs/>
        </w:rPr>
      </w:pPr>
    </w:p>
    <w:p w14:paraId="62E70DE4" w14:textId="331AB2BC" w:rsidR="002D4DAF" w:rsidRPr="00C71430" w:rsidRDefault="002D4DAF" w:rsidP="002D4DAF">
      <w:pPr>
        <w:ind w:left="720"/>
        <w:rPr>
          <w:rFonts w:ascii="Tahoma" w:hAnsi="Tahoma" w:cs="Tahoma"/>
          <w:b/>
          <w:bCs/>
        </w:rPr>
      </w:pPr>
      <w:r w:rsidRPr="00C71430">
        <w:rPr>
          <w:rFonts w:ascii="Tahoma" w:hAnsi="Tahoma" w:cs="Tahoma"/>
          <w:b/>
          <w:bCs/>
          <w:cs/>
        </w:rPr>
        <w:t>1.  เงินรับฝากจากลูกค้า</w:t>
      </w:r>
    </w:p>
    <w:p w14:paraId="550CD245" w14:textId="77777777" w:rsidR="002D4DAF" w:rsidRPr="00C71430" w:rsidRDefault="002D4DAF" w:rsidP="002D4DAF">
      <w:pPr>
        <w:rPr>
          <w:rFonts w:ascii="Tahoma" w:hAnsi="Tahoma" w:cs="Tahoma"/>
          <w:b/>
          <w:bCs/>
          <w:cs/>
        </w:rPr>
      </w:pP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cs/>
        </w:rPr>
        <w:t xml:space="preserve">                  หน่วย : บาท</w:t>
      </w:r>
    </w:p>
    <w:tbl>
      <w:tblPr>
        <w:tblW w:w="8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543"/>
        <w:gridCol w:w="2152"/>
        <w:gridCol w:w="2543"/>
      </w:tblGrid>
      <w:tr w:rsidR="002D4DAF" w:rsidRPr="00C71430" w14:paraId="5685AFB3" w14:textId="77777777" w:rsidTr="00F73CC4">
        <w:trPr>
          <w:trHeight w:val="135"/>
          <w:jc w:val="center"/>
        </w:trPr>
        <w:tc>
          <w:tcPr>
            <w:tcW w:w="2755" w:type="dxa"/>
            <w:vMerge w:val="restart"/>
          </w:tcPr>
          <w:p w14:paraId="67EB973A" w14:textId="77777777" w:rsidR="002D4DAF" w:rsidRPr="00C71430" w:rsidRDefault="002D4DAF" w:rsidP="006B390F">
            <w:pPr>
              <w:rPr>
                <w:rFonts w:ascii="Tahoma" w:hAnsi="Tahoma" w:cs="Tahoma"/>
              </w:rPr>
            </w:pPr>
          </w:p>
        </w:tc>
        <w:tc>
          <w:tcPr>
            <w:tcW w:w="5879" w:type="dxa"/>
            <w:gridSpan w:val="3"/>
          </w:tcPr>
          <w:p w14:paraId="54157711" w14:textId="77777777" w:rsidR="002D4DAF" w:rsidRPr="00C71430" w:rsidRDefault="002D4DAF" w:rsidP="006B390F">
            <w:pPr>
              <w:rPr>
                <w:rFonts w:ascii="Tahoma" w:hAnsi="Tahoma" w:cs="Tahoma"/>
                <w:sz w:val="28"/>
                <w:u w:val="single"/>
              </w:rPr>
            </w:pPr>
            <w:r w:rsidRPr="00C71430">
              <w:rPr>
                <w:rFonts w:ascii="Tahoma" w:hAnsi="Tahoma" w:cs="Tahoma"/>
                <w:sz w:val="28"/>
                <w:cs/>
              </w:rPr>
              <w:t xml:space="preserve">                                       </w:t>
            </w:r>
            <w:r w:rsidRPr="00C71430">
              <w:rPr>
                <w:rFonts w:ascii="Tahoma" w:hAnsi="Tahoma" w:cs="Tahoma"/>
                <w:sz w:val="28"/>
                <w:u w:val="single"/>
              </w:rPr>
              <w:t>31</w:t>
            </w:r>
            <w:r w:rsidRPr="00C71430">
              <w:rPr>
                <w:rFonts w:ascii="Tahoma" w:hAnsi="Tahoma" w:cs="Tahoma"/>
                <w:sz w:val="28"/>
                <w:u w:val="single"/>
                <w:cs/>
              </w:rPr>
              <w:t xml:space="preserve"> ธันวาคม </w:t>
            </w:r>
            <w:r w:rsidRPr="00C71430">
              <w:rPr>
                <w:rFonts w:ascii="Tahoma" w:hAnsi="Tahoma" w:cs="Tahoma"/>
                <w:sz w:val="28"/>
                <w:u w:val="single"/>
              </w:rPr>
              <w:t>2565</w:t>
            </w:r>
          </w:p>
        </w:tc>
      </w:tr>
      <w:tr w:rsidR="002D4DAF" w:rsidRPr="00C71430" w14:paraId="7C542F5E" w14:textId="77777777" w:rsidTr="00F73CC4">
        <w:trPr>
          <w:trHeight w:val="135"/>
          <w:jc w:val="center"/>
        </w:trPr>
        <w:tc>
          <w:tcPr>
            <w:tcW w:w="2755" w:type="dxa"/>
            <w:vMerge/>
          </w:tcPr>
          <w:p w14:paraId="61B24EC6" w14:textId="77777777" w:rsidR="002D4DAF" w:rsidRPr="00C71430" w:rsidRDefault="002D4DAF" w:rsidP="006B390F">
            <w:pPr>
              <w:rPr>
                <w:rFonts w:ascii="Tahoma" w:hAnsi="Tahoma" w:cs="Tahoma"/>
              </w:rPr>
            </w:pPr>
          </w:p>
        </w:tc>
        <w:tc>
          <w:tcPr>
            <w:tcW w:w="1995" w:type="dxa"/>
          </w:tcPr>
          <w:p w14:paraId="1084FF96" w14:textId="77777777" w:rsidR="002D4DAF" w:rsidRPr="00C71430" w:rsidRDefault="002D4DAF" w:rsidP="006B390F">
            <w:pPr>
              <w:jc w:val="center"/>
              <w:rPr>
                <w:rFonts w:ascii="Tahoma" w:hAnsi="Tahoma" w:cs="Tahoma"/>
                <w:u w:val="single"/>
                <w:cs/>
              </w:rPr>
            </w:pPr>
            <w:r w:rsidRPr="00C71430">
              <w:rPr>
                <w:rFonts w:ascii="Tahoma" w:hAnsi="Tahoma" w:cs="Tahoma"/>
                <w:u w:val="single"/>
                <w:cs/>
              </w:rPr>
              <w:t>ในประเทศ</w:t>
            </w:r>
          </w:p>
        </w:tc>
        <w:tc>
          <w:tcPr>
            <w:tcW w:w="1718" w:type="dxa"/>
          </w:tcPr>
          <w:p w14:paraId="594DE86B" w14:textId="77777777" w:rsidR="002D4DAF" w:rsidRPr="00C71430" w:rsidRDefault="002D4DAF" w:rsidP="006B390F">
            <w:pPr>
              <w:jc w:val="center"/>
              <w:rPr>
                <w:rFonts w:ascii="Tahoma" w:hAnsi="Tahoma" w:cs="Tahoma"/>
                <w:u w:val="single"/>
                <w:cs/>
              </w:rPr>
            </w:pPr>
            <w:r w:rsidRPr="00C71430">
              <w:rPr>
                <w:rFonts w:ascii="Tahoma" w:hAnsi="Tahoma" w:cs="Tahoma"/>
                <w:u w:val="single"/>
                <w:cs/>
              </w:rPr>
              <w:t>ต่างประเทศ</w:t>
            </w:r>
          </w:p>
        </w:tc>
        <w:tc>
          <w:tcPr>
            <w:tcW w:w="2166" w:type="dxa"/>
          </w:tcPr>
          <w:p w14:paraId="1CDA434A" w14:textId="77777777" w:rsidR="002D4DAF" w:rsidRPr="00C71430" w:rsidRDefault="002D4DAF" w:rsidP="006B390F">
            <w:pPr>
              <w:jc w:val="center"/>
              <w:rPr>
                <w:rFonts w:ascii="Tahoma" w:hAnsi="Tahoma" w:cs="Tahoma"/>
                <w:u w:val="single"/>
              </w:rPr>
            </w:pPr>
            <w:r w:rsidRPr="00C71430">
              <w:rPr>
                <w:rFonts w:ascii="Tahoma" w:hAnsi="Tahoma" w:cs="Tahoma"/>
                <w:u w:val="single"/>
                <w:cs/>
              </w:rPr>
              <w:t>รวม</w:t>
            </w:r>
          </w:p>
        </w:tc>
      </w:tr>
      <w:tr w:rsidR="002D4DAF" w:rsidRPr="00C71430" w14:paraId="2E4596E3" w14:textId="77777777" w:rsidTr="00F73CC4">
        <w:trPr>
          <w:jc w:val="center"/>
        </w:trPr>
        <w:tc>
          <w:tcPr>
            <w:tcW w:w="2755" w:type="dxa"/>
          </w:tcPr>
          <w:p w14:paraId="44AA1FE9" w14:textId="77777777" w:rsidR="002D4DAF" w:rsidRPr="00C71430" w:rsidRDefault="002D4DAF" w:rsidP="006B390F">
            <w:pPr>
              <w:rPr>
                <w:rFonts w:ascii="Tahoma" w:hAnsi="Tahoma" w:cs="Tahoma"/>
                <w:sz w:val="28"/>
              </w:rPr>
            </w:pPr>
            <w:r w:rsidRPr="00C71430">
              <w:rPr>
                <w:rFonts w:ascii="Tahoma" w:hAnsi="Tahoma" w:cs="Tahoma"/>
                <w:sz w:val="28"/>
                <w:cs/>
              </w:rPr>
              <w:t>เงินบาท (</w:t>
            </w:r>
            <w:proofErr w:type="spellStart"/>
            <w:r w:rsidRPr="00C71430">
              <w:rPr>
                <w:rFonts w:ascii="Tahoma" w:hAnsi="Tahoma" w:cs="Tahoma"/>
                <w:sz w:val="28"/>
              </w:rPr>
              <w:t>ca,sa,fcd,fixed</w:t>
            </w:r>
            <w:proofErr w:type="spellEnd"/>
            <w:r w:rsidRPr="00C71430">
              <w:rPr>
                <w:rFonts w:ascii="Tahoma" w:hAnsi="Tahoma" w:cs="Tahoma"/>
                <w:sz w:val="28"/>
                <w:cs/>
              </w:rPr>
              <w:t>)</w:t>
            </w:r>
          </w:p>
        </w:tc>
        <w:tc>
          <w:tcPr>
            <w:tcW w:w="1995" w:type="dxa"/>
          </w:tcPr>
          <w:p w14:paraId="4D9703BD" w14:textId="77777777" w:rsidR="002D4DAF" w:rsidRPr="00C71430" w:rsidRDefault="002D4DAF" w:rsidP="006B390F">
            <w:pPr>
              <w:rPr>
                <w:rFonts w:ascii="Tahoma" w:hAnsi="Tahoma" w:cs="Tahoma"/>
                <w:sz w:val="28"/>
              </w:rPr>
            </w:pPr>
          </w:p>
        </w:tc>
        <w:tc>
          <w:tcPr>
            <w:tcW w:w="1718" w:type="dxa"/>
          </w:tcPr>
          <w:p w14:paraId="35773830" w14:textId="77777777" w:rsidR="002D4DAF" w:rsidRPr="00C71430" w:rsidRDefault="002D4DAF" w:rsidP="006B390F">
            <w:pPr>
              <w:rPr>
                <w:rFonts w:ascii="Tahoma" w:hAnsi="Tahoma" w:cs="Tahoma"/>
                <w:sz w:val="28"/>
              </w:rPr>
            </w:pPr>
          </w:p>
        </w:tc>
        <w:tc>
          <w:tcPr>
            <w:tcW w:w="2166" w:type="dxa"/>
          </w:tcPr>
          <w:p w14:paraId="39B34AB3" w14:textId="77777777" w:rsidR="002D4DAF" w:rsidRPr="00C71430" w:rsidRDefault="002D4DAF" w:rsidP="006B390F">
            <w:pPr>
              <w:rPr>
                <w:rFonts w:ascii="Tahoma" w:hAnsi="Tahoma" w:cs="Tahoma"/>
                <w:sz w:val="28"/>
              </w:rPr>
            </w:pPr>
          </w:p>
        </w:tc>
      </w:tr>
      <w:tr w:rsidR="002D4DAF" w:rsidRPr="00C71430" w14:paraId="044E3785" w14:textId="77777777" w:rsidTr="00F73CC4">
        <w:trPr>
          <w:jc w:val="center"/>
        </w:trPr>
        <w:tc>
          <w:tcPr>
            <w:tcW w:w="2755" w:type="dxa"/>
            <w:vAlign w:val="bottom"/>
          </w:tcPr>
          <w:p w14:paraId="3EBA3E7C" w14:textId="77777777" w:rsidR="002D4DAF" w:rsidRPr="00C71430" w:rsidRDefault="002D4DAF" w:rsidP="006B390F">
            <w:pPr>
              <w:rPr>
                <w:rFonts w:ascii="Tahoma" w:hAnsi="Tahoma" w:cs="Tahoma"/>
                <w:color w:val="000000" w:themeColor="text1"/>
                <w:sz w:val="28"/>
                <w:cs/>
              </w:rPr>
            </w:pPr>
            <w:r w:rsidRPr="00C71430">
              <w:rPr>
                <w:rFonts w:ascii="Tahoma" w:hAnsi="Tahoma" w:cs="Tahoma"/>
                <w:color w:val="000000" w:themeColor="text1"/>
                <w:sz w:val="28"/>
              </w:rPr>
              <w:t xml:space="preserve">Fixed </w:t>
            </w:r>
            <w:r w:rsidRPr="00C71430">
              <w:rPr>
                <w:rFonts w:ascii="Tahoma" w:hAnsi="Tahoma" w:cs="Tahoma"/>
                <w:color w:val="000000" w:themeColor="text1"/>
                <w:sz w:val="28"/>
                <w:cs/>
              </w:rPr>
              <w:t>(</w:t>
            </w:r>
            <w:r w:rsidRPr="00C71430">
              <w:rPr>
                <w:rFonts w:ascii="Tahoma" w:hAnsi="Tahoma" w:cs="Tahoma"/>
                <w:color w:val="000000" w:themeColor="text1"/>
                <w:sz w:val="28"/>
              </w:rPr>
              <w:t>THB</w:t>
            </w:r>
            <w:r w:rsidRPr="00C71430">
              <w:rPr>
                <w:rFonts w:ascii="Tahoma" w:hAnsi="Tahoma" w:cs="Tahoma"/>
                <w:color w:val="000000" w:themeColor="text1"/>
                <w:sz w:val="28"/>
                <w:cs/>
              </w:rPr>
              <w:t>)</w:t>
            </w:r>
          </w:p>
        </w:tc>
        <w:tc>
          <w:tcPr>
            <w:tcW w:w="1995" w:type="dxa"/>
            <w:shd w:val="clear" w:color="auto" w:fill="auto"/>
          </w:tcPr>
          <w:p w14:paraId="09FBE17C" w14:textId="77777777" w:rsidR="002D4DAF" w:rsidRPr="00C71430" w:rsidRDefault="002D4DAF" w:rsidP="006B390F">
            <w:pPr>
              <w:jc w:val="right"/>
              <w:rPr>
                <w:rFonts w:ascii="Tahoma" w:hAnsi="Tahoma" w:cs="Tahoma"/>
                <w:sz w:val="28"/>
              </w:rPr>
            </w:pPr>
            <w:r w:rsidRPr="00C71430">
              <w:rPr>
                <w:rFonts w:ascii="Tahoma" w:hAnsi="Tahoma" w:cs="Tahoma"/>
                <w:sz w:val="28"/>
              </w:rPr>
              <w:t>39,064,481,796.03</w:t>
            </w:r>
          </w:p>
        </w:tc>
        <w:tc>
          <w:tcPr>
            <w:tcW w:w="1718" w:type="dxa"/>
            <w:shd w:val="clear" w:color="auto" w:fill="auto"/>
            <w:vAlign w:val="center"/>
          </w:tcPr>
          <w:p w14:paraId="1F05FBA2" w14:textId="77777777" w:rsidR="002D4DAF" w:rsidRPr="00C71430" w:rsidRDefault="002D4DAF" w:rsidP="006B390F">
            <w:pPr>
              <w:jc w:val="right"/>
              <w:rPr>
                <w:rFonts w:ascii="Tahoma" w:hAnsi="Tahoma" w:cs="Tahoma"/>
                <w:sz w:val="28"/>
              </w:rPr>
            </w:pPr>
            <w:r w:rsidRPr="00C71430">
              <w:rPr>
                <w:rFonts w:ascii="Tahoma" w:hAnsi="Tahoma" w:cs="Tahoma"/>
                <w:sz w:val="28"/>
              </w:rPr>
              <w:t>0</w:t>
            </w:r>
            <w:r w:rsidRPr="00C71430">
              <w:rPr>
                <w:rFonts w:ascii="Tahoma" w:hAnsi="Tahoma" w:cs="Tahoma"/>
                <w:sz w:val="28"/>
                <w:cs/>
              </w:rPr>
              <w:t>.</w:t>
            </w:r>
            <w:r w:rsidRPr="00C71430">
              <w:rPr>
                <w:rFonts w:ascii="Tahoma" w:hAnsi="Tahoma" w:cs="Tahoma"/>
                <w:sz w:val="28"/>
              </w:rPr>
              <w:t>0</w:t>
            </w:r>
          </w:p>
        </w:tc>
        <w:tc>
          <w:tcPr>
            <w:tcW w:w="2166" w:type="dxa"/>
            <w:tcBorders>
              <w:top w:val="single" w:sz="8" w:space="0" w:color="auto"/>
              <w:left w:val="nil"/>
              <w:bottom w:val="single" w:sz="8" w:space="0" w:color="auto"/>
              <w:right w:val="single" w:sz="8" w:space="0" w:color="auto"/>
            </w:tcBorders>
            <w:shd w:val="clear" w:color="auto" w:fill="auto"/>
            <w:vAlign w:val="bottom"/>
          </w:tcPr>
          <w:p w14:paraId="4393486C"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39,064,481,796.03</w:t>
            </w:r>
          </w:p>
        </w:tc>
      </w:tr>
      <w:tr w:rsidR="002D4DAF" w:rsidRPr="00C71430" w14:paraId="4613915D" w14:textId="77777777" w:rsidTr="00F73CC4">
        <w:trPr>
          <w:jc w:val="center"/>
        </w:trPr>
        <w:tc>
          <w:tcPr>
            <w:tcW w:w="2755" w:type="dxa"/>
            <w:vAlign w:val="bottom"/>
          </w:tcPr>
          <w:p w14:paraId="47B4AC74"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CA</w:t>
            </w:r>
            <w:r w:rsidRPr="00C71430">
              <w:rPr>
                <w:rFonts w:ascii="Tahoma" w:hAnsi="Tahoma" w:cs="Tahoma"/>
                <w:color w:val="000000"/>
                <w:sz w:val="28"/>
                <w:cs/>
              </w:rPr>
              <w:t>(</w:t>
            </w:r>
            <w:r w:rsidRPr="00C71430">
              <w:rPr>
                <w:rFonts w:ascii="Tahoma" w:hAnsi="Tahoma" w:cs="Tahoma"/>
                <w:color w:val="000000"/>
                <w:sz w:val="28"/>
              </w:rPr>
              <w:t>THB</w:t>
            </w:r>
            <w:r w:rsidRPr="00C71430">
              <w:rPr>
                <w:rFonts w:ascii="Tahoma" w:hAnsi="Tahoma" w:cs="Tahoma"/>
                <w:color w:val="000000"/>
                <w:sz w:val="28"/>
                <w:cs/>
              </w:rPr>
              <w:t>)</w:t>
            </w:r>
          </w:p>
        </w:tc>
        <w:tc>
          <w:tcPr>
            <w:tcW w:w="1995" w:type="dxa"/>
            <w:shd w:val="clear" w:color="auto" w:fill="auto"/>
            <w:vAlign w:val="center"/>
          </w:tcPr>
          <w:p w14:paraId="7948AE63" w14:textId="77777777" w:rsidR="002D4DAF" w:rsidRPr="00C71430" w:rsidRDefault="002D4DAF" w:rsidP="006B390F">
            <w:pPr>
              <w:jc w:val="right"/>
              <w:rPr>
                <w:rFonts w:ascii="Tahoma" w:hAnsi="Tahoma" w:cs="Tahoma"/>
                <w:sz w:val="28"/>
              </w:rPr>
            </w:pPr>
            <w:r w:rsidRPr="00C71430">
              <w:rPr>
                <w:rFonts w:ascii="Tahoma" w:hAnsi="Tahoma" w:cs="Tahoma"/>
                <w:sz w:val="28"/>
              </w:rPr>
              <w:t xml:space="preserve">2,033,200,329.31    </w:t>
            </w:r>
          </w:p>
        </w:tc>
        <w:tc>
          <w:tcPr>
            <w:tcW w:w="1718" w:type="dxa"/>
            <w:shd w:val="clear" w:color="auto" w:fill="auto"/>
            <w:vAlign w:val="center"/>
          </w:tcPr>
          <w:p w14:paraId="7456FA68" w14:textId="77777777" w:rsidR="002D4DAF" w:rsidRPr="00C71430" w:rsidRDefault="002D4DAF" w:rsidP="006B390F">
            <w:pPr>
              <w:jc w:val="right"/>
              <w:rPr>
                <w:rFonts w:ascii="Tahoma" w:hAnsi="Tahoma" w:cs="Tahoma"/>
                <w:sz w:val="28"/>
              </w:rPr>
            </w:pPr>
            <w:r w:rsidRPr="00C71430">
              <w:rPr>
                <w:rFonts w:ascii="Tahoma" w:hAnsi="Tahoma" w:cs="Tahoma"/>
                <w:sz w:val="28"/>
              </w:rPr>
              <w:t>440,822.67</w:t>
            </w:r>
          </w:p>
        </w:tc>
        <w:tc>
          <w:tcPr>
            <w:tcW w:w="2166" w:type="dxa"/>
            <w:tcBorders>
              <w:top w:val="nil"/>
              <w:left w:val="nil"/>
              <w:bottom w:val="single" w:sz="8" w:space="0" w:color="auto"/>
              <w:right w:val="single" w:sz="8" w:space="0" w:color="auto"/>
            </w:tcBorders>
            <w:shd w:val="clear" w:color="auto" w:fill="auto"/>
            <w:vAlign w:val="bottom"/>
          </w:tcPr>
          <w:p w14:paraId="47D15E18"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2,033,641,151.98</w:t>
            </w:r>
          </w:p>
        </w:tc>
      </w:tr>
      <w:tr w:rsidR="002D4DAF" w:rsidRPr="00C71430" w14:paraId="69A88843" w14:textId="77777777" w:rsidTr="00F73CC4">
        <w:trPr>
          <w:jc w:val="center"/>
        </w:trPr>
        <w:tc>
          <w:tcPr>
            <w:tcW w:w="2755" w:type="dxa"/>
            <w:vAlign w:val="bottom"/>
          </w:tcPr>
          <w:p w14:paraId="77BC8409"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SA</w:t>
            </w:r>
            <w:r w:rsidRPr="00C71430">
              <w:rPr>
                <w:rFonts w:ascii="Tahoma" w:hAnsi="Tahoma" w:cs="Tahoma"/>
                <w:color w:val="000000"/>
                <w:sz w:val="28"/>
                <w:cs/>
              </w:rPr>
              <w:t>(</w:t>
            </w:r>
            <w:r w:rsidRPr="00C71430">
              <w:rPr>
                <w:rFonts w:ascii="Tahoma" w:hAnsi="Tahoma" w:cs="Tahoma"/>
                <w:color w:val="000000"/>
                <w:sz w:val="28"/>
              </w:rPr>
              <w:t>THB</w:t>
            </w:r>
            <w:r w:rsidRPr="00C71430">
              <w:rPr>
                <w:rFonts w:ascii="Tahoma" w:hAnsi="Tahoma" w:cs="Tahoma"/>
                <w:color w:val="000000"/>
                <w:sz w:val="28"/>
                <w:cs/>
              </w:rPr>
              <w:t>)</w:t>
            </w:r>
          </w:p>
        </w:tc>
        <w:tc>
          <w:tcPr>
            <w:tcW w:w="1995" w:type="dxa"/>
            <w:shd w:val="clear" w:color="auto" w:fill="auto"/>
            <w:vAlign w:val="center"/>
          </w:tcPr>
          <w:p w14:paraId="162232A7" w14:textId="77777777" w:rsidR="002D4DAF" w:rsidRPr="00C71430" w:rsidRDefault="002D4DAF" w:rsidP="006B390F">
            <w:pPr>
              <w:jc w:val="right"/>
              <w:rPr>
                <w:rFonts w:ascii="Tahoma" w:hAnsi="Tahoma" w:cs="Tahoma"/>
                <w:sz w:val="28"/>
              </w:rPr>
            </w:pPr>
            <w:r w:rsidRPr="00C71430">
              <w:rPr>
                <w:rFonts w:ascii="Tahoma" w:hAnsi="Tahoma" w:cs="Tahoma"/>
                <w:sz w:val="28"/>
              </w:rPr>
              <w:t>6,648,301,638.00</w:t>
            </w:r>
          </w:p>
        </w:tc>
        <w:tc>
          <w:tcPr>
            <w:tcW w:w="1718" w:type="dxa"/>
            <w:shd w:val="clear" w:color="auto" w:fill="auto"/>
            <w:vAlign w:val="center"/>
          </w:tcPr>
          <w:p w14:paraId="38FDDB01" w14:textId="77777777" w:rsidR="002D4DAF" w:rsidRPr="00C71430" w:rsidRDefault="002D4DAF" w:rsidP="006B390F">
            <w:pPr>
              <w:jc w:val="right"/>
              <w:rPr>
                <w:rFonts w:ascii="Tahoma" w:hAnsi="Tahoma" w:cs="Tahoma"/>
                <w:sz w:val="28"/>
              </w:rPr>
            </w:pPr>
            <w:r w:rsidRPr="00C71430">
              <w:rPr>
                <w:rFonts w:ascii="Tahoma" w:hAnsi="Tahoma" w:cs="Tahoma"/>
                <w:sz w:val="28"/>
              </w:rPr>
              <w:t>577,106,198.08</w:t>
            </w:r>
          </w:p>
        </w:tc>
        <w:tc>
          <w:tcPr>
            <w:tcW w:w="2166" w:type="dxa"/>
            <w:tcBorders>
              <w:top w:val="nil"/>
              <w:left w:val="nil"/>
              <w:bottom w:val="single" w:sz="8" w:space="0" w:color="auto"/>
              <w:right w:val="single" w:sz="8" w:space="0" w:color="auto"/>
            </w:tcBorders>
            <w:shd w:val="clear" w:color="auto" w:fill="auto"/>
            <w:vAlign w:val="bottom"/>
          </w:tcPr>
          <w:p w14:paraId="7DC780E3"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7,225,407,836.08</w:t>
            </w:r>
          </w:p>
        </w:tc>
      </w:tr>
      <w:tr w:rsidR="002D4DAF" w:rsidRPr="00C71430" w14:paraId="228CFA61" w14:textId="77777777" w:rsidTr="00F73CC4">
        <w:trPr>
          <w:jc w:val="center"/>
        </w:trPr>
        <w:tc>
          <w:tcPr>
            <w:tcW w:w="2755" w:type="dxa"/>
            <w:vAlign w:val="bottom"/>
          </w:tcPr>
          <w:p w14:paraId="01805FAA" w14:textId="77777777" w:rsidR="002D4DAF" w:rsidRPr="00C71430" w:rsidRDefault="002D4DAF" w:rsidP="006B390F">
            <w:pPr>
              <w:rPr>
                <w:rFonts w:ascii="Tahoma" w:hAnsi="Tahoma" w:cs="Tahoma"/>
                <w:color w:val="FF0000"/>
                <w:sz w:val="28"/>
              </w:rPr>
            </w:pPr>
            <w:r w:rsidRPr="00C71430">
              <w:rPr>
                <w:rFonts w:ascii="Tahoma" w:hAnsi="Tahoma" w:cs="Tahoma"/>
                <w:color w:val="000000"/>
                <w:sz w:val="28"/>
              </w:rPr>
              <w:t>USD</w:t>
            </w:r>
            <w:r w:rsidRPr="00C71430">
              <w:rPr>
                <w:rFonts w:ascii="Tahoma" w:hAnsi="Tahoma" w:cs="Tahoma"/>
                <w:color w:val="000000"/>
                <w:sz w:val="28"/>
                <w:cs/>
              </w:rPr>
              <w:t>(</w:t>
            </w:r>
            <w:r w:rsidRPr="00C71430">
              <w:rPr>
                <w:rFonts w:ascii="Tahoma" w:hAnsi="Tahoma" w:cs="Tahoma"/>
                <w:color w:val="000000"/>
                <w:sz w:val="28"/>
              </w:rPr>
              <w:t>01</w:t>
            </w:r>
            <w:r w:rsidRPr="00C71430">
              <w:rPr>
                <w:rFonts w:ascii="Tahoma" w:hAnsi="Tahoma" w:cs="Tahoma"/>
                <w:color w:val="000000"/>
                <w:sz w:val="28"/>
                <w:cs/>
              </w:rPr>
              <w:t>)</w:t>
            </w:r>
            <w:r w:rsidRPr="00C71430">
              <w:rPr>
                <w:rFonts w:ascii="Tahoma" w:hAnsi="Tahoma" w:cs="Tahoma"/>
                <w:sz w:val="28"/>
                <w:cs/>
              </w:rPr>
              <w:t xml:space="preserve"> </w:t>
            </w:r>
            <w:r w:rsidRPr="00C71430">
              <w:rPr>
                <w:rFonts w:ascii="Tahoma" w:hAnsi="Tahoma" w:cs="Tahoma"/>
                <w:color w:val="FF0000"/>
                <w:sz w:val="28"/>
                <w:cs/>
              </w:rPr>
              <w:t xml:space="preserve">           </w:t>
            </w:r>
          </w:p>
        </w:tc>
        <w:tc>
          <w:tcPr>
            <w:tcW w:w="1995" w:type="dxa"/>
            <w:shd w:val="clear" w:color="auto" w:fill="auto"/>
            <w:vAlign w:val="bottom"/>
          </w:tcPr>
          <w:p w14:paraId="34E2B0C2" w14:textId="77777777" w:rsidR="002D4DAF" w:rsidRPr="00C71430" w:rsidRDefault="002D4DAF" w:rsidP="006B390F">
            <w:pPr>
              <w:jc w:val="right"/>
              <w:rPr>
                <w:rFonts w:ascii="Tahoma" w:hAnsi="Tahoma" w:cs="Tahoma"/>
                <w:sz w:val="28"/>
              </w:rPr>
            </w:pPr>
            <w:r w:rsidRPr="00C71430">
              <w:rPr>
                <w:rFonts w:ascii="Tahoma" w:hAnsi="Tahoma" w:cs="Tahoma"/>
                <w:sz w:val="28"/>
              </w:rPr>
              <w:t>40,889,267.10</w:t>
            </w:r>
          </w:p>
        </w:tc>
        <w:tc>
          <w:tcPr>
            <w:tcW w:w="1718" w:type="dxa"/>
            <w:shd w:val="clear" w:color="auto" w:fill="auto"/>
            <w:vAlign w:val="center"/>
          </w:tcPr>
          <w:p w14:paraId="77A3DE90" w14:textId="77777777" w:rsidR="002D4DAF" w:rsidRPr="00C71430" w:rsidRDefault="002D4DAF" w:rsidP="006B390F">
            <w:pPr>
              <w:jc w:val="right"/>
              <w:rPr>
                <w:rFonts w:ascii="Tahoma" w:hAnsi="Tahoma" w:cs="Tahoma"/>
                <w:sz w:val="28"/>
              </w:rPr>
            </w:pPr>
            <w:r w:rsidRPr="00C71430">
              <w:rPr>
                <w:rFonts w:ascii="Tahoma" w:hAnsi="Tahoma" w:cs="Tahoma"/>
                <w:sz w:val="28"/>
              </w:rPr>
              <w:t xml:space="preserve">11,318,604.19  </w:t>
            </w:r>
          </w:p>
        </w:tc>
        <w:tc>
          <w:tcPr>
            <w:tcW w:w="2166" w:type="dxa"/>
            <w:tcBorders>
              <w:top w:val="nil"/>
              <w:left w:val="nil"/>
              <w:bottom w:val="single" w:sz="8" w:space="0" w:color="auto"/>
              <w:right w:val="single" w:sz="8" w:space="0" w:color="auto"/>
            </w:tcBorders>
            <w:shd w:val="clear" w:color="auto" w:fill="auto"/>
            <w:vAlign w:val="bottom"/>
          </w:tcPr>
          <w:p w14:paraId="649E28B8"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52,207,871.29</w:t>
            </w:r>
          </w:p>
        </w:tc>
      </w:tr>
      <w:tr w:rsidR="002D4DAF" w:rsidRPr="00C71430" w14:paraId="19D8DBFC" w14:textId="77777777" w:rsidTr="00F73CC4">
        <w:trPr>
          <w:jc w:val="center"/>
        </w:trPr>
        <w:tc>
          <w:tcPr>
            <w:tcW w:w="2755" w:type="dxa"/>
            <w:vAlign w:val="bottom"/>
          </w:tcPr>
          <w:p w14:paraId="156E256C"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JPY</w:t>
            </w:r>
            <w:r w:rsidRPr="00C71430">
              <w:rPr>
                <w:rFonts w:ascii="Tahoma" w:hAnsi="Tahoma" w:cs="Tahoma"/>
                <w:color w:val="000000"/>
                <w:sz w:val="28"/>
                <w:cs/>
              </w:rPr>
              <w:t>(</w:t>
            </w:r>
            <w:r w:rsidRPr="00C71430">
              <w:rPr>
                <w:rFonts w:ascii="Tahoma" w:hAnsi="Tahoma" w:cs="Tahoma"/>
                <w:color w:val="000000"/>
                <w:sz w:val="28"/>
              </w:rPr>
              <w:t>04</w:t>
            </w:r>
            <w:r w:rsidRPr="00C71430">
              <w:rPr>
                <w:rFonts w:ascii="Tahoma" w:hAnsi="Tahoma" w:cs="Tahoma"/>
                <w:color w:val="000000"/>
                <w:sz w:val="28"/>
                <w:cs/>
              </w:rPr>
              <w:t xml:space="preserve">)            </w:t>
            </w:r>
          </w:p>
        </w:tc>
        <w:tc>
          <w:tcPr>
            <w:tcW w:w="1995" w:type="dxa"/>
            <w:shd w:val="clear" w:color="auto" w:fill="auto"/>
            <w:vAlign w:val="bottom"/>
          </w:tcPr>
          <w:p w14:paraId="3D9E4CF8" w14:textId="77777777" w:rsidR="002D4DAF" w:rsidRPr="00C71430" w:rsidRDefault="002D4DAF" w:rsidP="006B390F">
            <w:pPr>
              <w:jc w:val="right"/>
              <w:rPr>
                <w:rFonts w:ascii="Tahoma" w:hAnsi="Tahoma" w:cs="Tahoma"/>
                <w:sz w:val="28"/>
              </w:rPr>
            </w:pPr>
            <w:r w:rsidRPr="00C71430">
              <w:rPr>
                <w:rFonts w:ascii="Tahoma" w:hAnsi="Tahoma" w:cs="Tahoma"/>
                <w:sz w:val="28"/>
              </w:rPr>
              <w:t>137,879,524.21</w:t>
            </w:r>
          </w:p>
        </w:tc>
        <w:tc>
          <w:tcPr>
            <w:tcW w:w="1718" w:type="dxa"/>
            <w:shd w:val="clear" w:color="auto" w:fill="auto"/>
            <w:vAlign w:val="center"/>
          </w:tcPr>
          <w:p w14:paraId="7CFB8A6D" w14:textId="77777777" w:rsidR="002D4DAF" w:rsidRPr="00C71430" w:rsidRDefault="002D4DAF" w:rsidP="006B390F">
            <w:pPr>
              <w:jc w:val="right"/>
              <w:rPr>
                <w:rFonts w:ascii="Tahoma" w:hAnsi="Tahoma" w:cs="Tahoma"/>
                <w:sz w:val="28"/>
              </w:rPr>
            </w:pPr>
            <w:r w:rsidRPr="00C71430">
              <w:rPr>
                <w:rFonts w:ascii="Tahoma" w:hAnsi="Tahoma" w:cs="Tahoma"/>
                <w:sz w:val="28"/>
              </w:rPr>
              <w:t>0</w:t>
            </w:r>
            <w:r w:rsidRPr="00C71430">
              <w:rPr>
                <w:rFonts w:ascii="Tahoma" w:hAnsi="Tahoma" w:cs="Tahoma"/>
                <w:sz w:val="28"/>
                <w:cs/>
              </w:rPr>
              <w:t>.</w:t>
            </w:r>
            <w:r w:rsidRPr="00C71430">
              <w:rPr>
                <w:rFonts w:ascii="Tahoma" w:hAnsi="Tahoma" w:cs="Tahoma"/>
                <w:sz w:val="28"/>
              </w:rPr>
              <w:t>00</w:t>
            </w:r>
          </w:p>
        </w:tc>
        <w:tc>
          <w:tcPr>
            <w:tcW w:w="2166" w:type="dxa"/>
            <w:tcBorders>
              <w:top w:val="nil"/>
              <w:left w:val="nil"/>
              <w:bottom w:val="single" w:sz="8" w:space="0" w:color="auto"/>
              <w:right w:val="single" w:sz="8" w:space="0" w:color="auto"/>
            </w:tcBorders>
            <w:shd w:val="clear" w:color="auto" w:fill="auto"/>
            <w:vAlign w:val="bottom"/>
          </w:tcPr>
          <w:p w14:paraId="58FA6A9D"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137,879,524.21</w:t>
            </w:r>
          </w:p>
        </w:tc>
      </w:tr>
      <w:tr w:rsidR="002D4DAF" w:rsidRPr="00C71430" w14:paraId="214272FD" w14:textId="77777777" w:rsidTr="00F73CC4">
        <w:trPr>
          <w:jc w:val="center"/>
        </w:trPr>
        <w:tc>
          <w:tcPr>
            <w:tcW w:w="2755" w:type="dxa"/>
            <w:vAlign w:val="bottom"/>
          </w:tcPr>
          <w:p w14:paraId="2F7C08F2"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AUD</w:t>
            </w:r>
            <w:r w:rsidRPr="00C71430">
              <w:rPr>
                <w:rFonts w:ascii="Tahoma" w:hAnsi="Tahoma" w:cs="Tahoma"/>
                <w:color w:val="000000"/>
                <w:sz w:val="28"/>
                <w:cs/>
              </w:rPr>
              <w:t>(</w:t>
            </w:r>
            <w:r w:rsidRPr="00C71430">
              <w:rPr>
                <w:rFonts w:ascii="Tahoma" w:hAnsi="Tahoma" w:cs="Tahoma"/>
                <w:color w:val="000000"/>
                <w:sz w:val="28"/>
              </w:rPr>
              <w:t>08</w:t>
            </w:r>
            <w:r w:rsidRPr="00C71430">
              <w:rPr>
                <w:rFonts w:ascii="Tahoma" w:hAnsi="Tahoma" w:cs="Tahoma"/>
                <w:color w:val="000000"/>
                <w:sz w:val="28"/>
                <w:cs/>
              </w:rPr>
              <w:t xml:space="preserve">)           </w:t>
            </w:r>
          </w:p>
        </w:tc>
        <w:tc>
          <w:tcPr>
            <w:tcW w:w="1995" w:type="dxa"/>
            <w:shd w:val="clear" w:color="auto" w:fill="auto"/>
            <w:vAlign w:val="bottom"/>
          </w:tcPr>
          <w:p w14:paraId="447000CF" w14:textId="77777777" w:rsidR="002D4DAF" w:rsidRPr="00C71430" w:rsidRDefault="002D4DAF" w:rsidP="006B390F">
            <w:pPr>
              <w:jc w:val="right"/>
              <w:rPr>
                <w:rFonts w:ascii="Tahoma" w:hAnsi="Tahoma" w:cs="Tahoma"/>
                <w:sz w:val="28"/>
              </w:rPr>
            </w:pPr>
            <w:r w:rsidRPr="00C71430">
              <w:rPr>
                <w:rFonts w:ascii="Tahoma" w:hAnsi="Tahoma" w:cs="Tahoma"/>
                <w:sz w:val="28"/>
              </w:rPr>
              <w:t>1.27</w:t>
            </w:r>
          </w:p>
        </w:tc>
        <w:tc>
          <w:tcPr>
            <w:tcW w:w="1718" w:type="dxa"/>
            <w:shd w:val="clear" w:color="auto" w:fill="auto"/>
            <w:vAlign w:val="center"/>
          </w:tcPr>
          <w:p w14:paraId="17DBD753" w14:textId="77777777" w:rsidR="002D4DAF" w:rsidRPr="00C71430" w:rsidRDefault="002D4DAF" w:rsidP="006B390F">
            <w:pPr>
              <w:jc w:val="right"/>
              <w:rPr>
                <w:rFonts w:ascii="Tahoma" w:hAnsi="Tahoma" w:cs="Tahoma"/>
                <w:sz w:val="28"/>
              </w:rPr>
            </w:pPr>
            <w:r w:rsidRPr="00C71430">
              <w:rPr>
                <w:rFonts w:ascii="Tahoma" w:hAnsi="Tahoma" w:cs="Tahoma"/>
                <w:sz w:val="28"/>
              </w:rPr>
              <w:t>612,130.46</w:t>
            </w:r>
          </w:p>
        </w:tc>
        <w:tc>
          <w:tcPr>
            <w:tcW w:w="2166" w:type="dxa"/>
            <w:tcBorders>
              <w:top w:val="nil"/>
              <w:left w:val="nil"/>
              <w:bottom w:val="single" w:sz="8" w:space="0" w:color="auto"/>
              <w:right w:val="single" w:sz="8" w:space="0" w:color="auto"/>
            </w:tcBorders>
            <w:shd w:val="clear" w:color="auto" w:fill="auto"/>
            <w:vAlign w:val="bottom"/>
          </w:tcPr>
          <w:p w14:paraId="67E041A0"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612,131.73</w:t>
            </w:r>
          </w:p>
        </w:tc>
      </w:tr>
      <w:tr w:rsidR="002D4DAF" w:rsidRPr="00C71430" w14:paraId="147EFC4D" w14:textId="77777777" w:rsidTr="00F73CC4">
        <w:trPr>
          <w:jc w:val="center"/>
        </w:trPr>
        <w:tc>
          <w:tcPr>
            <w:tcW w:w="2755" w:type="dxa"/>
            <w:vAlign w:val="bottom"/>
          </w:tcPr>
          <w:p w14:paraId="0D4221EA"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EUR</w:t>
            </w:r>
            <w:r w:rsidRPr="00C71430">
              <w:rPr>
                <w:rFonts w:ascii="Tahoma" w:hAnsi="Tahoma" w:cs="Tahoma"/>
                <w:color w:val="000000"/>
                <w:sz w:val="28"/>
                <w:cs/>
              </w:rPr>
              <w:t>(</w:t>
            </w:r>
            <w:r w:rsidRPr="00C71430">
              <w:rPr>
                <w:rFonts w:ascii="Tahoma" w:hAnsi="Tahoma" w:cs="Tahoma"/>
                <w:color w:val="000000"/>
                <w:sz w:val="28"/>
              </w:rPr>
              <w:t>18</w:t>
            </w:r>
            <w:r w:rsidRPr="00C71430">
              <w:rPr>
                <w:rFonts w:ascii="Tahoma" w:hAnsi="Tahoma" w:cs="Tahoma"/>
                <w:color w:val="000000"/>
                <w:sz w:val="28"/>
                <w:cs/>
              </w:rPr>
              <w:t xml:space="preserve">)           </w:t>
            </w:r>
          </w:p>
        </w:tc>
        <w:tc>
          <w:tcPr>
            <w:tcW w:w="1995" w:type="dxa"/>
            <w:shd w:val="clear" w:color="auto" w:fill="auto"/>
            <w:vAlign w:val="bottom"/>
          </w:tcPr>
          <w:p w14:paraId="3D1BC4DB" w14:textId="77777777" w:rsidR="002D4DAF" w:rsidRPr="00C71430" w:rsidRDefault="002D4DAF" w:rsidP="006B390F">
            <w:pPr>
              <w:jc w:val="right"/>
              <w:rPr>
                <w:rFonts w:ascii="Tahoma" w:hAnsi="Tahoma" w:cs="Tahoma"/>
                <w:sz w:val="28"/>
              </w:rPr>
            </w:pPr>
            <w:r w:rsidRPr="00C71430">
              <w:rPr>
                <w:rFonts w:ascii="Tahoma" w:hAnsi="Tahoma" w:cs="Tahoma"/>
                <w:sz w:val="28"/>
              </w:rPr>
              <w:t>1,326,580.20</w:t>
            </w:r>
          </w:p>
        </w:tc>
        <w:tc>
          <w:tcPr>
            <w:tcW w:w="1718" w:type="dxa"/>
            <w:shd w:val="clear" w:color="auto" w:fill="auto"/>
            <w:vAlign w:val="center"/>
          </w:tcPr>
          <w:p w14:paraId="6D5BDDE6" w14:textId="77777777" w:rsidR="002D4DAF" w:rsidRPr="00C71430" w:rsidRDefault="002D4DAF" w:rsidP="006B390F">
            <w:pPr>
              <w:jc w:val="right"/>
              <w:rPr>
                <w:rFonts w:ascii="Tahoma" w:hAnsi="Tahoma" w:cs="Tahoma"/>
                <w:sz w:val="28"/>
              </w:rPr>
            </w:pPr>
            <w:r w:rsidRPr="00C71430">
              <w:rPr>
                <w:rFonts w:ascii="Tahoma" w:hAnsi="Tahoma" w:cs="Tahoma"/>
                <w:sz w:val="28"/>
              </w:rPr>
              <w:t>0</w:t>
            </w:r>
            <w:r w:rsidRPr="00C71430">
              <w:rPr>
                <w:rFonts w:ascii="Tahoma" w:hAnsi="Tahoma" w:cs="Tahoma"/>
                <w:sz w:val="28"/>
                <w:cs/>
              </w:rPr>
              <w:t>.</w:t>
            </w:r>
            <w:r w:rsidRPr="00C71430">
              <w:rPr>
                <w:rFonts w:ascii="Tahoma" w:hAnsi="Tahoma" w:cs="Tahoma"/>
                <w:sz w:val="28"/>
              </w:rPr>
              <w:t>00</w:t>
            </w:r>
          </w:p>
        </w:tc>
        <w:tc>
          <w:tcPr>
            <w:tcW w:w="2166" w:type="dxa"/>
            <w:tcBorders>
              <w:top w:val="nil"/>
              <w:left w:val="nil"/>
              <w:bottom w:val="single" w:sz="8" w:space="0" w:color="auto"/>
              <w:right w:val="single" w:sz="8" w:space="0" w:color="auto"/>
            </w:tcBorders>
            <w:shd w:val="clear" w:color="auto" w:fill="auto"/>
            <w:vAlign w:val="bottom"/>
          </w:tcPr>
          <w:p w14:paraId="785CA04F" w14:textId="77777777" w:rsidR="002D4DAF" w:rsidRPr="00C71430" w:rsidRDefault="002D4DAF" w:rsidP="006B390F">
            <w:pPr>
              <w:jc w:val="right"/>
              <w:rPr>
                <w:rFonts w:ascii="Tahoma" w:hAnsi="Tahoma" w:cs="Tahoma"/>
                <w:sz w:val="28"/>
              </w:rPr>
            </w:pPr>
            <w:r w:rsidRPr="00C71430">
              <w:rPr>
                <w:rFonts w:ascii="Tahoma" w:hAnsi="Tahoma" w:cs="Tahoma"/>
                <w:color w:val="000000"/>
                <w:sz w:val="28"/>
              </w:rPr>
              <w:t>1,326,580.20</w:t>
            </w:r>
          </w:p>
        </w:tc>
      </w:tr>
      <w:tr w:rsidR="002D4DAF" w:rsidRPr="00C71430" w14:paraId="6F9DD57E" w14:textId="77777777" w:rsidTr="00F73CC4">
        <w:trPr>
          <w:jc w:val="center"/>
        </w:trPr>
        <w:tc>
          <w:tcPr>
            <w:tcW w:w="2755" w:type="dxa"/>
            <w:vAlign w:val="bottom"/>
          </w:tcPr>
          <w:p w14:paraId="66A1C45A" w14:textId="77777777" w:rsidR="002D4DAF" w:rsidRPr="00C71430" w:rsidRDefault="002D4DAF" w:rsidP="006B390F">
            <w:pPr>
              <w:rPr>
                <w:rFonts w:ascii="Tahoma" w:hAnsi="Tahoma" w:cs="Tahoma"/>
                <w:sz w:val="28"/>
              </w:rPr>
            </w:pPr>
            <w:r w:rsidRPr="00C71430">
              <w:rPr>
                <w:rFonts w:ascii="Tahoma" w:hAnsi="Tahoma" w:cs="Tahoma"/>
                <w:sz w:val="28"/>
                <w:cs/>
              </w:rPr>
              <w:t xml:space="preserve"> รวม</w:t>
            </w:r>
          </w:p>
        </w:tc>
        <w:tc>
          <w:tcPr>
            <w:tcW w:w="1995" w:type="dxa"/>
            <w:vAlign w:val="center"/>
          </w:tcPr>
          <w:p w14:paraId="66F69B3E" w14:textId="77777777" w:rsidR="002D4DAF" w:rsidRPr="00C71430" w:rsidRDefault="002D4DAF" w:rsidP="006B390F">
            <w:pPr>
              <w:jc w:val="right"/>
              <w:rPr>
                <w:rFonts w:ascii="Tahoma" w:hAnsi="Tahoma" w:cs="Tahoma"/>
                <w:color w:val="FF0000"/>
                <w:sz w:val="28"/>
              </w:rPr>
            </w:pPr>
          </w:p>
        </w:tc>
        <w:tc>
          <w:tcPr>
            <w:tcW w:w="1718" w:type="dxa"/>
            <w:vAlign w:val="center"/>
          </w:tcPr>
          <w:p w14:paraId="1DAE7E9B" w14:textId="77777777" w:rsidR="002D4DAF" w:rsidRPr="00C71430" w:rsidRDefault="002D4DAF" w:rsidP="006B390F">
            <w:pPr>
              <w:jc w:val="center"/>
              <w:rPr>
                <w:rFonts w:ascii="Tahoma" w:hAnsi="Tahoma" w:cs="Tahoma"/>
                <w:color w:val="FF0000"/>
                <w:sz w:val="28"/>
              </w:rPr>
            </w:pPr>
          </w:p>
        </w:tc>
        <w:tc>
          <w:tcPr>
            <w:tcW w:w="2166" w:type="dxa"/>
          </w:tcPr>
          <w:p w14:paraId="4A3BB50F" w14:textId="77777777" w:rsidR="002D4DAF" w:rsidRPr="00C71430" w:rsidRDefault="002D4DAF" w:rsidP="006B390F">
            <w:pPr>
              <w:jc w:val="right"/>
              <w:rPr>
                <w:rFonts w:ascii="Tahoma" w:hAnsi="Tahoma" w:cs="Tahoma"/>
                <w:color w:val="FF0000"/>
                <w:sz w:val="28"/>
              </w:rPr>
            </w:pPr>
          </w:p>
        </w:tc>
      </w:tr>
    </w:tbl>
    <w:p w14:paraId="151422D6" w14:textId="77777777" w:rsidR="002D4DAF" w:rsidRPr="00C71430" w:rsidRDefault="002D4DAF" w:rsidP="002D4DAF">
      <w:pPr>
        <w:tabs>
          <w:tab w:val="left" w:pos="3405"/>
        </w:tabs>
        <w:rPr>
          <w:rFonts w:ascii="Tahoma" w:hAnsi="Tahoma" w:cs="Tahoma"/>
        </w:rPr>
      </w:pPr>
      <w:r w:rsidRPr="00C71430">
        <w:rPr>
          <w:rFonts w:ascii="Tahoma" w:hAnsi="Tahoma" w:cs="Tahoma"/>
        </w:rPr>
        <w:tab/>
      </w:r>
    </w:p>
    <w:p w14:paraId="05538E98" w14:textId="55B76958" w:rsidR="00D018E0" w:rsidRPr="00C71430" w:rsidRDefault="00D018E0" w:rsidP="00D72E2B">
      <w:pPr>
        <w:tabs>
          <w:tab w:val="left" w:pos="3405"/>
        </w:tabs>
        <w:ind w:left="720"/>
        <w:rPr>
          <w:rFonts w:ascii="Tahoma" w:hAnsi="Tahoma" w:cs="Tahoma"/>
          <w:u w:val="single"/>
        </w:rPr>
      </w:pPr>
      <w:r w:rsidRPr="00C71430">
        <w:rPr>
          <w:rFonts w:ascii="Tahoma" w:hAnsi="Tahoma" w:cs="Tahoma"/>
          <w:u w:val="single"/>
          <w:cs/>
        </w:rPr>
        <w:t>ต่างประเทศ</w:t>
      </w:r>
      <w:r w:rsidRPr="00C71430">
        <w:rPr>
          <w:rFonts w:ascii="Tahoma" w:hAnsi="Tahoma" w:cs="Tahoma"/>
          <w:u w:val="single"/>
        </w:rPr>
        <w:t xml:space="preserve"> </w:t>
      </w:r>
      <w:r w:rsidRPr="00C71430">
        <w:rPr>
          <w:rFonts w:ascii="Tahoma" w:hAnsi="Tahoma" w:cs="Tahoma"/>
          <w:u w:val="single"/>
          <w:cs/>
        </w:rPr>
        <w:t xml:space="preserve">คือ </w:t>
      </w:r>
      <w:r w:rsidRPr="00C71430">
        <w:rPr>
          <w:rFonts w:ascii="Tahoma" w:hAnsi="Tahoma" w:cs="Tahoma"/>
          <w:u w:val="single"/>
        </w:rPr>
        <w:t>Non resident</w:t>
      </w:r>
    </w:p>
    <w:p w14:paraId="61BEFBDB" w14:textId="77777777" w:rsidR="00D018E0" w:rsidRPr="00C71430" w:rsidRDefault="00D018E0" w:rsidP="002D4DAF">
      <w:pPr>
        <w:tabs>
          <w:tab w:val="left" w:pos="3405"/>
        </w:tabs>
        <w:rPr>
          <w:rFonts w:ascii="Tahoma" w:hAnsi="Tahoma" w:cs="Tahoma"/>
        </w:rPr>
      </w:pPr>
    </w:p>
    <w:p w14:paraId="3F37E53E" w14:textId="77777777" w:rsidR="00D72E2B" w:rsidRPr="00C71430" w:rsidRDefault="00D72E2B" w:rsidP="002D4DAF">
      <w:pPr>
        <w:tabs>
          <w:tab w:val="left" w:pos="3405"/>
        </w:tabs>
        <w:rPr>
          <w:rFonts w:ascii="Tahoma" w:hAnsi="Tahoma" w:cs="Tahoma"/>
        </w:rPr>
      </w:pPr>
    </w:p>
    <w:p w14:paraId="7A8C03D2" w14:textId="77777777" w:rsidR="00D72E2B" w:rsidRPr="00C71430" w:rsidRDefault="00D72E2B" w:rsidP="002D4DAF">
      <w:pPr>
        <w:tabs>
          <w:tab w:val="left" w:pos="3405"/>
        </w:tabs>
        <w:rPr>
          <w:rFonts w:ascii="Tahoma" w:hAnsi="Tahoma" w:cs="Tahoma"/>
        </w:rPr>
      </w:pPr>
    </w:p>
    <w:p w14:paraId="6587BA2D" w14:textId="77777777" w:rsidR="00D72E2B" w:rsidRPr="00C71430" w:rsidRDefault="00D72E2B" w:rsidP="002D4DAF">
      <w:pPr>
        <w:tabs>
          <w:tab w:val="left" w:pos="3405"/>
        </w:tabs>
        <w:rPr>
          <w:rFonts w:ascii="Tahoma" w:hAnsi="Tahoma" w:cs="Tahoma"/>
        </w:rPr>
      </w:pPr>
    </w:p>
    <w:p w14:paraId="40891A20" w14:textId="77777777" w:rsidR="002D4DAF" w:rsidRPr="00C71430" w:rsidRDefault="002D4DAF" w:rsidP="002D4DAF">
      <w:pPr>
        <w:rPr>
          <w:rFonts w:ascii="Tahoma" w:hAnsi="Tahoma" w:cs="Tahoma"/>
          <w:b/>
          <w:bCs/>
        </w:rPr>
      </w:pPr>
      <w:r w:rsidRPr="00C71430">
        <w:rPr>
          <w:rFonts w:ascii="Tahoma" w:hAnsi="Tahoma" w:cs="Tahoma"/>
          <w:cs/>
        </w:rPr>
        <w:tab/>
      </w:r>
      <w:r w:rsidRPr="00C71430">
        <w:rPr>
          <w:rFonts w:ascii="Tahoma" w:hAnsi="Tahoma" w:cs="Tahoma"/>
          <w:b/>
          <w:bCs/>
          <w:cs/>
        </w:rPr>
        <w:t>2. เงินรับฝากระหว่างธนาคาร</w:t>
      </w:r>
      <w:r w:rsidRPr="00C71430">
        <w:rPr>
          <w:rFonts w:ascii="Tahoma" w:hAnsi="Tahoma" w:cs="Tahoma"/>
          <w:b/>
          <w:bCs/>
        </w:rPr>
        <w:t xml:space="preserve">    </w:t>
      </w:r>
    </w:p>
    <w:p w14:paraId="46EF7A5D" w14:textId="57498597" w:rsidR="00D018E0" w:rsidRPr="00C71430" w:rsidRDefault="00D018E0" w:rsidP="00D72E2B">
      <w:pPr>
        <w:ind w:left="720"/>
        <w:rPr>
          <w:rFonts w:ascii="Tahoma" w:hAnsi="Tahoma" w:cs="Tahoma"/>
          <w:b/>
          <w:bCs/>
        </w:rPr>
      </w:pPr>
      <w:r w:rsidRPr="00C71430">
        <w:rPr>
          <w:rFonts w:ascii="Tahoma" w:hAnsi="Tahoma" w:cs="Tahoma"/>
          <w:b/>
          <w:bCs/>
        </w:rPr>
        <w:t>(</w:t>
      </w:r>
      <w:r w:rsidR="00410AC5" w:rsidRPr="00C71430">
        <w:rPr>
          <w:rFonts w:ascii="Tahoma" w:hAnsi="Tahoma" w:cs="Tahoma"/>
          <w:b/>
          <w:bCs/>
          <w:cs/>
        </w:rPr>
        <w:t xml:space="preserve">บัญชีประเภท </w:t>
      </w:r>
      <w:r w:rsidR="00410AC5" w:rsidRPr="00C71430">
        <w:rPr>
          <w:rFonts w:ascii="Tahoma" w:hAnsi="Tahoma" w:cs="Tahoma"/>
          <w:b/>
          <w:bCs/>
        </w:rPr>
        <w:t>Nostro account)</w:t>
      </w:r>
      <w:r w:rsidR="002D4DAF" w:rsidRPr="00C71430">
        <w:rPr>
          <w:rFonts w:ascii="Tahoma" w:hAnsi="Tahoma" w:cs="Tahoma"/>
          <w:b/>
          <w:bCs/>
          <w:cs/>
        </w:rPr>
        <w:tab/>
      </w:r>
      <w:r w:rsidR="002D4DAF" w:rsidRPr="00C71430">
        <w:rPr>
          <w:rFonts w:ascii="Tahoma" w:hAnsi="Tahoma" w:cs="Tahoma"/>
          <w:b/>
          <w:bCs/>
          <w:cs/>
        </w:rPr>
        <w:tab/>
      </w:r>
    </w:p>
    <w:p w14:paraId="66BC01CF" w14:textId="76D0E509" w:rsidR="002D4DAF" w:rsidRPr="00C71430" w:rsidRDefault="002D4DAF" w:rsidP="002D4DAF">
      <w:pPr>
        <w:rPr>
          <w:rFonts w:ascii="Tahoma" w:hAnsi="Tahoma" w:cs="Tahoma"/>
          <w:b/>
          <w:bCs/>
          <w:cs/>
        </w:rPr>
      </w:pP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b/>
          <w:bCs/>
          <w:cs/>
        </w:rPr>
        <w:tab/>
      </w:r>
      <w:r w:rsidRPr="00C71430">
        <w:rPr>
          <w:rFonts w:ascii="Tahoma" w:hAnsi="Tahoma" w:cs="Tahoma"/>
          <w:cs/>
        </w:rPr>
        <w:t xml:space="preserve">                  หน่วย : บาท</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7"/>
        <w:gridCol w:w="1846"/>
        <w:gridCol w:w="1846"/>
        <w:gridCol w:w="1846"/>
      </w:tblGrid>
      <w:tr w:rsidR="002D4DAF" w:rsidRPr="00C71430" w14:paraId="7C1D1E52" w14:textId="77777777" w:rsidTr="00F73CC4">
        <w:trPr>
          <w:trHeight w:val="135"/>
          <w:jc w:val="center"/>
        </w:trPr>
        <w:tc>
          <w:tcPr>
            <w:tcW w:w="3057" w:type="dxa"/>
            <w:vMerge w:val="restart"/>
          </w:tcPr>
          <w:p w14:paraId="559E4747" w14:textId="77777777" w:rsidR="002D4DAF" w:rsidRPr="00C71430" w:rsidRDefault="002D4DAF" w:rsidP="006B390F">
            <w:pPr>
              <w:rPr>
                <w:rFonts w:ascii="Tahoma" w:hAnsi="Tahoma" w:cs="Tahoma"/>
                <w:sz w:val="28"/>
              </w:rPr>
            </w:pPr>
          </w:p>
        </w:tc>
        <w:tc>
          <w:tcPr>
            <w:tcW w:w="5239" w:type="dxa"/>
            <w:gridSpan w:val="3"/>
          </w:tcPr>
          <w:p w14:paraId="342149E8" w14:textId="77777777" w:rsidR="002D4DAF" w:rsidRPr="00C71430" w:rsidRDefault="002D4DAF" w:rsidP="006B390F">
            <w:pPr>
              <w:rPr>
                <w:rFonts w:ascii="Tahoma" w:hAnsi="Tahoma" w:cs="Tahoma"/>
                <w:sz w:val="28"/>
                <w:u w:val="single"/>
                <w:cs/>
              </w:rPr>
            </w:pPr>
            <w:r w:rsidRPr="00C71430">
              <w:rPr>
                <w:rFonts w:ascii="Tahoma" w:hAnsi="Tahoma" w:cs="Tahoma"/>
                <w:sz w:val="28"/>
                <w:cs/>
              </w:rPr>
              <w:t xml:space="preserve">                                       </w:t>
            </w:r>
            <w:r w:rsidRPr="00C71430">
              <w:rPr>
                <w:rFonts w:ascii="Tahoma" w:hAnsi="Tahoma" w:cs="Tahoma"/>
                <w:sz w:val="28"/>
                <w:u w:val="single"/>
              </w:rPr>
              <w:t>31</w:t>
            </w:r>
            <w:r w:rsidRPr="00C71430">
              <w:rPr>
                <w:rFonts w:ascii="Tahoma" w:hAnsi="Tahoma" w:cs="Tahoma"/>
                <w:sz w:val="28"/>
                <w:u w:val="single"/>
                <w:cs/>
              </w:rPr>
              <w:t xml:space="preserve"> ธันวาคม </w:t>
            </w:r>
            <w:r w:rsidRPr="00C71430">
              <w:rPr>
                <w:rFonts w:ascii="Tahoma" w:hAnsi="Tahoma" w:cs="Tahoma"/>
                <w:sz w:val="28"/>
                <w:u w:val="single"/>
              </w:rPr>
              <w:t>2565</w:t>
            </w:r>
          </w:p>
        </w:tc>
      </w:tr>
      <w:tr w:rsidR="002D4DAF" w:rsidRPr="00C71430" w14:paraId="553A2319" w14:textId="77777777" w:rsidTr="00F73CC4">
        <w:trPr>
          <w:trHeight w:val="135"/>
          <w:jc w:val="center"/>
        </w:trPr>
        <w:tc>
          <w:tcPr>
            <w:tcW w:w="3057" w:type="dxa"/>
            <w:vMerge/>
          </w:tcPr>
          <w:p w14:paraId="04213637" w14:textId="77777777" w:rsidR="002D4DAF" w:rsidRPr="00C71430" w:rsidRDefault="002D4DAF" w:rsidP="006B390F">
            <w:pPr>
              <w:rPr>
                <w:rFonts w:ascii="Tahoma" w:hAnsi="Tahoma" w:cs="Tahoma"/>
                <w:sz w:val="28"/>
              </w:rPr>
            </w:pPr>
          </w:p>
        </w:tc>
        <w:tc>
          <w:tcPr>
            <w:tcW w:w="1834" w:type="dxa"/>
          </w:tcPr>
          <w:p w14:paraId="09298A5D" w14:textId="77777777" w:rsidR="002D4DAF" w:rsidRPr="00C71430" w:rsidRDefault="002D4DAF" w:rsidP="006B390F">
            <w:pPr>
              <w:jc w:val="center"/>
              <w:rPr>
                <w:rFonts w:ascii="Tahoma" w:hAnsi="Tahoma" w:cs="Tahoma"/>
                <w:sz w:val="28"/>
                <w:u w:val="single"/>
                <w:cs/>
              </w:rPr>
            </w:pPr>
            <w:r w:rsidRPr="00C71430">
              <w:rPr>
                <w:rFonts w:ascii="Tahoma" w:hAnsi="Tahoma" w:cs="Tahoma"/>
                <w:sz w:val="28"/>
                <w:u w:val="single"/>
                <w:cs/>
              </w:rPr>
              <w:t>ในประเทศ</w:t>
            </w:r>
          </w:p>
        </w:tc>
        <w:tc>
          <w:tcPr>
            <w:tcW w:w="1707" w:type="dxa"/>
          </w:tcPr>
          <w:p w14:paraId="19ADD5F9" w14:textId="77777777" w:rsidR="002D4DAF" w:rsidRPr="00C71430" w:rsidRDefault="002D4DAF" w:rsidP="006B390F">
            <w:pPr>
              <w:jc w:val="center"/>
              <w:rPr>
                <w:rFonts w:ascii="Tahoma" w:hAnsi="Tahoma" w:cs="Tahoma"/>
                <w:sz w:val="28"/>
                <w:u w:val="single"/>
                <w:cs/>
              </w:rPr>
            </w:pPr>
            <w:r w:rsidRPr="00C71430">
              <w:rPr>
                <w:rFonts w:ascii="Tahoma" w:hAnsi="Tahoma" w:cs="Tahoma"/>
                <w:sz w:val="28"/>
                <w:u w:val="single"/>
                <w:cs/>
              </w:rPr>
              <w:t>ต่างประเทศ</w:t>
            </w:r>
          </w:p>
        </w:tc>
        <w:tc>
          <w:tcPr>
            <w:tcW w:w="1698" w:type="dxa"/>
          </w:tcPr>
          <w:p w14:paraId="3CF6702C" w14:textId="77777777" w:rsidR="002D4DAF" w:rsidRPr="00C71430" w:rsidRDefault="002D4DAF" w:rsidP="006B390F">
            <w:pPr>
              <w:jc w:val="center"/>
              <w:rPr>
                <w:rFonts w:ascii="Tahoma" w:hAnsi="Tahoma" w:cs="Tahoma"/>
                <w:sz w:val="28"/>
                <w:u w:val="single"/>
              </w:rPr>
            </w:pPr>
            <w:r w:rsidRPr="00C71430">
              <w:rPr>
                <w:rFonts w:ascii="Tahoma" w:hAnsi="Tahoma" w:cs="Tahoma"/>
                <w:sz w:val="28"/>
                <w:u w:val="single"/>
                <w:cs/>
              </w:rPr>
              <w:t>รวม</w:t>
            </w:r>
          </w:p>
        </w:tc>
      </w:tr>
      <w:tr w:rsidR="002D4DAF" w:rsidRPr="00C71430" w14:paraId="5438AAC1" w14:textId="77777777" w:rsidTr="00F73CC4">
        <w:trPr>
          <w:jc w:val="center"/>
        </w:trPr>
        <w:tc>
          <w:tcPr>
            <w:tcW w:w="3057" w:type="dxa"/>
          </w:tcPr>
          <w:p w14:paraId="32614B20"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cs/>
              </w:rPr>
              <w:lastRenderedPageBreak/>
              <w:t>เงินบาท (</w:t>
            </w:r>
            <w:proofErr w:type="spellStart"/>
            <w:r w:rsidRPr="00C71430">
              <w:rPr>
                <w:rFonts w:ascii="Tahoma" w:hAnsi="Tahoma" w:cs="Tahoma"/>
                <w:color w:val="000000"/>
                <w:sz w:val="28"/>
              </w:rPr>
              <w:t>ca,sa,fix</w:t>
            </w:r>
            <w:proofErr w:type="spellEnd"/>
            <w:r w:rsidRPr="00C71430">
              <w:rPr>
                <w:rFonts w:ascii="Tahoma" w:hAnsi="Tahoma" w:cs="Tahoma"/>
                <w:color w:val="000000"/>
                <w:sz w:val="28"/>
                <w:cs/>
              </w:rPr>
              <w:t>)</w:t>
            </w:r>
          </w:p>
        </w:tc>
        <w:tc>
          <w:tcPr>
            <w:tcW w:w="1834" w:type="dxa"/>
            <w:vAlign w:val="center"/>
          </w:tcPr>
          <w:p w14:paraId="598BEAAF" w14:textId="77777777" w:rsidR="002D4DAF" w:rsidRPr="00C71430" w:rsidRDefault="002D4DAF" w:rsidP="006B390F">
            <w:pPr>
              <w:jc w:val="right"/>
              <w:rPr>
                <w:rFonts w:ascii="Tahoma" w:hAnsi="Tahoma" w:cs="Tahoma"/>
                <w:sz w:val="28"/>
              </w:rPr>
            </w:pPr>
          </w:p>
        </w:tc>
        <w:tc>
          <w:tcPr>
            <w:tcW w:w="1707" w:type="dxa"/>
            <w:vAlign w:val="center"/>
          </w:tcPr>
          <w:p w14:paraId="67B7102B" w14:textId="77777777" w:rsidR="002D4DAF" w:rsidRPr="00C71430" w:rsidRDefault="002D4DAF" w:rsidP="006B390F">
            <w:pPr>
              <w:jc w:val="right"/>
              <w:rPr>
                <w:rFonts w:ascii="Tahoma" w:hAnsi="Tahoma" w:cs="Tahoma"/>
                <w:color w:val="000000"/>
                <w:sz w:val="28"/>
              </w:rPr>
            </w:pPr>
          </w:p>
        </w:tc>
        <w:tc>
          <w:tcPr>
            <w:tcW w:w="1698" w:type="dxa"/>
            <w:vAlign w:val="center"/>
          </w:tcPr>
          <w:p w14:paraId="74F41E3B" w14:textId="77777777" w:rsidR="002D4DAF" w:rsidRPr="00C71430" w:rsidRDefault="002D4DAF" w:rsidP="006B390F">
            <w:pPr>
              <w:jc w:val="right"/>
              <w:rPr>
                <w:rFonts w:ascii="Tahoma" w:hAnsi="Tahoma" w:cs="Tahoma"/>
                <w:color w:val="000000"/>
                <w:sz w:val="28"/>
              </w:rPr>
            </w:pPr>
          </w:p>
        </w:tc>
      </w:tr>
      <w:tr w:rsidR="002D4DAF" w:rsidRPr="00C71430" w14:paraId="0AEB13CD" w14:textId="77777777" w:rsidTr="00F73CC4">
        <w:trPr>
          <w:trHeight w:val="345"/>
          <w:jc w:val="center"/>
        </w:trPr>
        <w:tc>
          <w:tcPr>
            <w:tcW w:w="3057" w:type="dxa"/>
            <w:vAlign w:val="center"/>
          </w:tcPr>
          <w:p w14:paraId="1CFB888E"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Fixed</w:t>
            </w:r>
            <w:r w:rsidRPr="00C71430">
              <w:rPr>
                <w:rFonts w:ascii="Tahoma" w:hAnsi="Tahoma" w:cs="Tahoma"/>
                <w:color w:val="000000"/>
                <w:sz w:val="28"/>
                <w:cs/>
              </w:rPr>
              <w:t>(</w:t>
            </w:r>
            <w:r w:rsidRPr="00C71430">
              <w:rPr>
                <w:rFonts w:ascii="Tahoma" w:hAnsi="Tahoma" w:cs="Tahoma"/>
                <w:color w:val="000000"/>
                <w:sz w:val="28"/>
              </w:rPr>
              <w:t>THB</w:t>
            </w:r>
            <w:r w:rsidRPr="00C71430">
              <w:rPr>
                <w:rFonts w:ascii="Tahoma" w:hAnsi="Tahoma" w:cs="Tahoma"/>
                <w:color w:val="000000"/>
                <w:sz w:val="28"/>
                <w:cs/>
              </w:rPr>
              <w:t>)</w:t>
            </w:r>
          </w:p>
        </w:tc>
        <w:tc>
          <w:tcPr>
            <w:tcW w:w="1834" w:type="dxa"/>
            <w:vAlign w:val="center"/>
          </w:tcPr>
          <w:p w14:paraId="78B26C46"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00</w:t>
            </w:r>
          </w:p>
        </w:tc>
        <w:tc>
          <w:tcPr>
            <w:tcW w:w="1707" w:type="dxa"/>
            <w:vAlign w:val="center"/>
          </w:tcPr>
          <w:p w14:paraId="6FF0BE93"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00</w:t>
            </w:r>
          </w:p>
        </w:tc>
        <w:tc>
          <w:tcPr>
            <w:tcW w:w="1698" w:type="dxa"/>
            <w:tcBorders>
              <w:top w:val="single" w:sz="8" w:space="0" w:color="auto"/>
              <w:left w:val="nil"/>
              <w:bottom w:val="single" w:sz="8" w:space="0" w:color="auto"/>
              <w:right w:val="single" w:sz="8" w:space="0" w:color="auto"/>
            </w:tcBorders>
            <w:shd w:val="clear" w:color="auto" w:fill="auto"/>
            <w:vAlign w:val="bottom"/>
          </w:tcPr>
          <w:p w14:paraId="01CC0511"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0.00</w:t>
            </w:r>
          </w:p>
        </w:tc>
      </w:tr>
      <w:tr w:rsidR="002D4DAF" w:rsidRPr="00C71430" w14:paraId="09CB0DFB" w14:textId="77777777" w:rsidTr="00F73CC4">
        <w:trPr>
          <w:trHeight w:val="345"/>
          <w:jc w:val="center"/>
        </w:trPr>
        <w:tc>
          <w:tcPr>
            <w:tcW w:w="3057" w:type="dxa"/>
            <w:vAlign w:val="center"/>
          </w:tcPr>
          <w:p w14:paraId="776362E8"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CA</w:t>
            </w:r>
            <w:r w:rsidRPr="00C71430">
              <w:rPr>
                <w:rFonts w:ascii="Tahoma" w:hAnsi="Tahoma" w:cs="Tahoma"/>
                <w:color w:val="000000"/>
                <w:sz w:val="28"/>
                <w:cs/>
              </w:rPr>
              <w:t>(</w:t>
            </w:r>
            <w:r w:rsidRPr="00C71430">
              <w:rPr>
                <w:rFonts w:ascii="Tahoma" w:hAnsi="Tahoma" w:cs="Tahoma"/>
                <w:color w:val="000000"/>
                <w:sz w:val="28"/>
              </w:rPr>
              <w:t>THB</w:t>
            </w:r>
            <w:r w:rsidRPr="00C71430">
              <w:rPr>
                <w:rFonts w:ascii="Tahoma" w:hAnsi="Tahoma" w:cs="Tahoma"/>
                <w:color w:val="000000"/>
                <w:sz w:val="28"/>
                <w:cs/>
              </w:rPr>
              <w:t>)</w:t>
            </w:r>
          </w:p>
        </w:tc>
        <w:tc>
          <w:tcPr>
            <w:tcW w:w="1834" w:type="dxa"/>
            <w:vAlign w:val="center"/>
          </w:tcPr>
          <w:p w14:paraId="3AD66166"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1,876,600.60</w:t>
            </w:r>
          </w:p>
        </w:tc>
        <w:tc>
          <w:tcPr>
            <w:tcW w:w="1707" w:type="dxa"/>
            <w:vAlign w:val="center"/>
          </w:tcPr>
          <w:p w14:paraId="4D634BD0"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00</w:t>
            </w:r>
          </w:p>
        </w:tc>
        <w:tc>
          <w:tcPr>
            <w:tcW w:w="1698" w:type="dxa"/>
            <w:tcBorders>
              <w:top w:val="nil"/>
              <w:left w:val="nil"/>
              <w:bottom w:val="single" w:sz="8" w:space="0" w:color="auto"/>
              <w:right w:val="single" w:sz="8" w:space="0" w:color="auto"/>
            </w:tcBorders>
            <w:shd w:val="clear" w:color="auto" w:fill="auto"/>
            <w:vAlign w:val="bottom"/>
          </w:tcPr>
          <w:p w14:paraId="75604885"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1,876,600.60</w:t>
            </w:r>
          </w:p>
        </w:tc>
      </w:tr>
      <w:tr w:rsidR="002D4DAF" w:rsidRPr="00C71430" w14:paraId="6F668651" w14:textId="77777777" w:rsidTr="00F73CC4">
        <w:trPr>
          <w:trHeight w:val="345"/>
          <w:jc w:val="center"/>
        </w:trPr>
        <w:tc>
          <w:tcPr>
            <w:tcW w:w="3057" w:type="dxa"/>
            <w:vAlign w:val="center"/>
          </w:tcPr>
          <w:p w14:paraId="4DE40CCE"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SA</w:t>
            </w:r>
            <w:r w:rsidRPr="00C71430">
              <w:rPr>
                <w:rFonts w:ascii="Tahoma" w:hAnsi="Tahoma" w:cs="Tahoma"/>
                <w:color w:val="000000"/>
                <w:sz w:val="28"/>
                <w:cs/>
              </w:rPr>
              <w:t>(</w:t>
            </w:r>
            <w:r w:rsidRPr="00C71430">
              <w:rPr>
                <w:rFonts w:ascii="Tahoma" w:hAnsi="Tahoma" w:cs="Tahoma"/>
                <w:color w:val="000000"/>
                <w:sz w:val="28"/>
              </w:rPr>
              <w:t>THB</w:t>
            </w:r>
            <w:r w:rsidRPr="00C71430">
              <w:rPr>
                <w:rFonts w:ascii="Tahoma" w:hAnsi="Tahoma" w:cs="Tahoma"/>
                <w:color w:val="000000"/>
                <w:sz w:val="28"/>
                <w:cs/>
              </w:rPr>
              <w:t>)</w:t>
            </w:r>
          </w:p>
        </w:tc>
        <w:tc>
          <w:tcPr>
            <w:tcW w:w="1834" w:type="dxa"/>
            <w:vAlign w:val="center"/>
          </w:tcPr>
          <w:p w14:paraId="40CC24A3"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00</w:t>
            </w:r>
          </w:p>
        </w:tc>
        <w:tc>
          <w:tcPr>
            <w:tcW w:w="1707" w:type="dxa"/>
            <w:vAlign w:val="center"/>
          </w:tcPr>
          <w:p w14:paraId="72A646F8"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 xml:space="preserve">2,020,469.09  </w:t>
            </w:r>
          </w:p>
        </w:tc>
        <w:tc>
          <w:tcPr>
            <w:tcW w:w="1698" w:type="dxa"/>
            <w:tcBorders>
              <w:top w:val="nil"/>
              <w:left w:val="nil"/>
              <w:bottom w:val="single" w:sz="8" w:space="0" w:color="auto"/>
              <w:right w:val="single" w:sz="8" w:space="0" w:color="auto"/>
            </w:tcBorders>
            <w:shd w:val="clear" w:color="auto" w:fill="auto"/>
            <w:vAlign w:val="bottom"/>
          </w:tcPr>
          <w:p w14:paraId="6FFD9C6A"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2,020,469.09</w:t>
            </w:r>
          </w:p>
        </w:tc>
      </w:tr>
      <w:tr w:rsidR="002D4DAF" w:rsidRPr="00C71430" w14:paraId="62FF9D8C" w14:textId="77777777" w:rsidTr="00F73CC4">
        <w:trPr>
          <w:trHeight w:val="345"/>
          <w:jc w:val="center"/>
        </w:trPr>
        <w:tc>
          <w:tcPr>
            <w:tcW w:w="3057" w:type="dxa"/>
            <w:vAlign w:val="center"/>
          </w:tcPr>
          <w:p w14:paraId="4B3BBC59"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USD</w:t>
            </w:r>
            <w:r w:rsidRPr="00C71430">
              <w:rPr>
                <w:rFonts w:ascii="Tahoma" w:hAnsi="Tahoma" w:cs="Tahoma"/>
                <w:color w:val="000000"/>
                <w:sz w:val="28"/>
                <w:cs/>
              </w:rPr>
              <w:t>(</w:t>
            </w:r>
            <w:r w:rsidRPr="00C71430">
              <w:rPr>
                <w:rFonts w:ascii="Tahoma" w:hAnsi="Tahoma" w:cs="Tahoma"/>
                <w:color w:val="000000"/>
                <w:sz w:val="28"/>
              </w:rPr>
              <w:t>01</w:t>
            </w:r>
            <w:r w:rsidRPr="00C71430">
              <w:rPr>
                <w:rFonts w:ascii="Tahoma" w:hAnsi="Tahoma" w:cs="Tahoma"/>
                <w:color w:val="000000"/>
                <w:sz w:val="28"/>
                <w:cs/>
              </w:rPr>
              <w:t>)</w:t>
            </w:r>
          </w:p>
        </w:tc>
        <w:tc>
          <w:tcPr>
            <w:tcW w:w="1834" w:type="dxa"/>
            <w:vAlign w:val="center"/>
          </w:tcPr>
          <w:p w14:paraId="4DB583F7"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141.04</w:t>
            </w:r>
          </w:p>
        </w:tc>
        <w:tc>
          <w:tcPr>
            <w:tcW w:w="1707" w:type="dxa"/>
            <w:vAlign w:val="center"/>
          </w:tcPr>
          <w:p w14:paraId="47946835"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2,303,802.55</w:t>
            </w:r>
          </w:p>
        </w:tc>
        <w:tc>
          <w:tcPr>
            <w:tcW w:w="1698" w:type="dxa"/>
            <w:tcBorders>
              <w:top w:val="nil"/>
              <w:left w:val="nil"/>
              <w:bottom w:val="single" w:sz="8" w:space="0" w:color="auto"/>
              <w:right w:val="single" w:sz="8" w:space="0" w:color="auto"/>
            </w:tcBorders>
            <w:shd w:val="clear" w:color="auto" w:fill="auto"/>
            <w:vAlign w:val="bottom"/>
          </w:tcPr>
          <w:p w14:paraId="236E8C0D"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2,303,943.59</w:t>
            </w:r>
          </w:p>
        </w:tc>
      </w:tr>
      <w:tr w:rsidR="002D4DAF" w:rsidRPr="00C71430" w14:paraId="566ECF5E" w14:textId="77777777" w:rsidTr="00F73CC4">
        <w:trPr>
          <w:jc w:val="center"/>
        </w:trPr>
        <w:tc>
          <w:tcPr>
            <w:tcW w:w="3057" w:type="dxa"/>
            <w:vAlign w:val="center"/>
          </w:tcPr>
          <w:p w14:paraId="034BE100"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JPY</w:t>
            </w:r>
            <w:r w:rsidRPr="00C71430">
              <w:rPr>
                <w:rFonts w:ascii="Tahoma" w:hAnsi="Tahoma" w:cs="Tahoma"/>
                <w:color w:val="000000"/>
                <w:sz w:val="28"/>
                <w:cs/>
              </w:rPr>
              <w:t>(</w:t>
            </w:r>
            <w:r w:rsidRPr="00C71430">
              <w:rPr>
                <w:rFonts w:ascii="Tahoma" w:hAnsi="Tahoma" w:cs="Tahoma"/>
                <w:color w:val="000000"/>
                <w:sz w:val="28"/>
              </w:rPr>
              <w:t>04</w:t>
            </w:r>
            <w:r w:rsidRPr="00C71430">
              <w:rPr>
                <w:rFonts w:ascii="Tahoma" w:hAnsi="Tahoma" w:cs="Tahoma"/>
                <w:color w:val="000000"/>
                <w:sz w:val="28"/>
                <w:cs/>
              </w:rPr>
              <w:t>)</w:t>
            </w:r>
          </w:p>
        </w:tc>
        <w:tc>
          <w:tcPr>
            <w:tcW w:w="1834" w:type="dxa"/>
            <w:vAlign w:val="center"/>
          </w:tcPr>
          <w:p w14:paraId="11036803"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 xml:space="preserve">00  </w:t>
            </w:r>
          </w:p>
        </w:tc>
        <w:tc>
          <w:tcPr>
            <w:tcW w:w="1707" w:type="dxa"/>
            <w:vAlign w:val="center"/>
          </w:tcPr>
          <w:p w14:paraId="4AB9F89C"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 xml:space="preserve">00  </w:t>
            </w:r>
          </w:p>
        </w:tc>
        <w:tc>
          <w:tcPr>
            <w:tcW w:w="1698" w:type="dxa"/>
            <w:tcBorders>
              <w:top w:val="nil"/>
              <w:left w:val="nil"/>
              <w:bottom w:val="single" w:sz="8" w:space="0" w:color="auto"/>
              <w:right w:val="single" w:sz="8" w:space="0" w:color="auto"/>
            </w:tcBorders>
            <w:shd w:val="clear" w:color="auto" w:fill="auto"/>
            <w:vAlign w:val="bottom"/>
          </w:tcPr>
          <w:p w14:paraId="5B834805"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0.00</w:t>
            </w:r>
          </w:p>
        </w:tc>
      </w:tr>
      <w:tr w:rsidR="002D4DAF" w:rsidRPr="00C71430" w14:paraId="4166716A" w14:textId="77777777" w:rsidTr="00F73CC4">
        <w:trPr>
          <w:jc w:val="center"/>
        </w:trPr>
        <w:tc>
          <w:tcPr>
            <w:tcW w:w="3057" w:type="dxa"/>
            <w:vAlign w:val="center"/>
          </w:tcPr>
          <w:p w14:paraId="74162409"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AUD</w:t>
            </w:r>
            <w:r w:rsidRPr="00C71430">
              <w:rPr>
                <w:rFonts w:ascii="Tahoma" w:hAnsi="Tahoma" w:cs="Tahoma"/>
                <w:color w:val="000000"/>
                <w:sz w:val="28"/>
                <w:cs/>
              </w:rPr>
              <w:t>(</w:t>
            </w:r>
            <w:r w:rsidRPr="00C71430">
              <w:rPr>
                <w:rFonts w:ascii="Tahoma" w:hAnsi="Tahoma" w:cs="Tahoma"/>
                <w:color w:val="000000"/>
                <w:sz w:val="28"/>
              </w:rPr>
              <w:t>08</w:t>
            </w:r>
            <w:r w:rsidRPr="00C71430">
              <w:rPr>
                <w:rFonts w:ascii="Tahoma" w:hAnsi="Tahoma" w:cs="Tahoma"/>
                <w:color w:val="000000"/>
                <w:sz w:val="28"/>
                <w:cs/>
              </w:rPr>
              <w:t>)</w:t>
            </w:r>
          </w:p>
        </w:tc>
        <w:tc>
          <w:tcPr>
            <w:tcW w:w="1834" w:type="dxa"/>
            <w:vAlign w:val="center"/>
          </w:tcPr>
          <w:p w14:paraId="107153C6"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 xml:space="preserve">00  </w:t>
            </w:r>
          </w:p>
        </w:tc>
        <w:tc>
          <w:tcPr>
            <w:tcW w:w="1707" w:type="dxa"/>
            <w:vAlign w:val="center"/>
          </w:tcPr>
          <w:p w14:paraId="66A798FC"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00</w:t>
            </w:r>
          </w:p>
        </w:tc>
        <w:tc>
          <w:tcPr>
            <w:tcW w:w="1698" w:type="dxa"/>
            <w:tcBorders>
              <w:top w:val="nil"/>
              <w:left w:val="nil"/>
              <w:bottom w:val="single" w:sz="8" w:space="0" w:color="auto"/>
              <w:right w:val="single" w:sz="8" w:space="0" w:color="auto"/>
            </w:tcBorders>
            <w:shd w:val="clear" w:color="auto" w:fill="auto"/>
            <w:vAlign w:val="bottom"/>
          </w:tcPr>
          <w:p w14:paraId="46A4F561"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0.00</w:t>
            </w:r>
          </w:p>
        </w:tc>
      </w:tr>
      <w:tr w:rsidR="002D4DAF" w:rsidRPr="00C71430" w14:paraId="0B57E7E0" w14:textId="77777777" w:rsidTr="00F73CC4">
        <w:trPr>
          <w:jc w:val="center"/>
        </w:trPr>
        <w:tc>
          <w:tcPr>
            <w:tcW w:w="3057" w:type="dxa"/>
            <w:vAlign w:val="center"/>
          </w:tcPr>
          <w:p w14:paraId="1219CDEC" w14:textId="77777777" w:rsidR="002D4DAF" w:rsidRPr="00C71430" w:rsidRDefault="002D4DAF" w:rsidP="006B390F">
            <w:pPr>
              <w:rPr>
                <w:rFonts w:ascii="Tahoma" w:hAnsi="Tahoma" w:cs="Tahoma"/>
                <w:color w:val="000000"/>
                <w:sz w:val="28"/>
              </w:rPr>
            </w:pPr>
            <w:r w:rsidRPr="00C71430">
              <w:rPr>
                <w:rFonts w:ascii="Tahoma" w:hAnsi="Tahoma" w:cs="Tahoma"/>
                <w:color w:val="000000"/>
                <w:sz w:val="28"/>
              </w:rPr>
              <w:t>EUR</w:t>
            </w:r>
            <w:r w:rsidRPr="00C71430">
              <w:rPr>
                <w:rFonts w:ascii="Tahoma" w:hAnsi="Tahoma" w:cs="Tahoma"/>
                <w:color w:val="000000"/>
                <w:sz w:val="28"/>
                <w:cs/>
              </w:rPr>
              <w:t>(</w:t>
            </w:r>
            <w:r w:rsidRPr="00C71430">
              <w:rPr>
                <w:rFonts w:ascii="Tahoma" w:hAnsi="Tahoma" w:cs="Tahoma"/>
                <w:color w:val="000000"/>
                <w:sz w:val="28"/>
              </w:rPr>
              <w:t>18</w:t>
            </w:r>
            <w:r w:rsidRPr="00C71430">
              <w:rPr>
                <w:rFonts w:ascii="Tahoma" w:hAnsi="Tahoma" w:cs="Tahoma"/>
                <w:color w:val="000000"/>
                <w:sz w:val="28"/>
                <w:cs/>
              </w:rPr>
              <w:t>)</w:t>
            </w:r>
          </w:p>
        </w:tc>
        <w:tc>
          <w:tcPr>
            <w:tcW w:w="1834" w:type="dxa"/>
            <w:vAlign w:val="center"/>
          </w:tcPr>
          <w:p w14:paraId="02FD851E"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0</w:t>
            </w:r>
            <w:r w:rsidRPr="00C71430">
              <w:rPr>
                <w:rFonts w:ascii="Tahoma" w:hAnsi="Tahoma" w:cs="Tahoma"/>
                <w:color w:val="000000" w:themeColor="text1"/>
                <w:sz w:val="28"/>
                <w:cs/>
              </w:rPr>
              <w:t>.</w:t>
            </w:r>
            <w:r w:rsidRPr="00C71430">
              <w:rPr>
                <w:rFonts w:ascii="Tahoma" w:hAnsi="Tahoma" w:cs="Tahoma"/>
                <w:color w:val="000000" w:themeColor="text1"/>
                <w:sz w:val="28"/>
              </w:rPr>
              <w:t xml:space="preserve">00  </w:t>
            </w:r>
          </w:p>
        </w:tc>
        <w:tc>
          <w:tcPr>
            <w:tcW w:w="1707" w:type="dxa"/>
            <w:vAlign w:val="center"/>
          </w:tcPr>
          <w:p w14:paraId="52E89415"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themeColor="text1"/>
                <w:sz w:val="28"/>
              </w:rPr>
              <w:t xml:space="preserve">313,517.58 </w:t>
            </w:r>
          </w:p>
        </w:tc>
        <w:tc>
          <w:tcPr>
            <w:tcW w:w="1698" w:type="dxa"/>
            <w:tcBorders>
              <w:top w:val="nil"/>
              <w:left w:val="nil"/>
              <w:bottom w:val="single" w:sz="8" w:space="0" w:color="auto"/>
              <w:right w:val="single" w:sz="8" w:space="0" w:color="auto"/>
            </w:tcBorders>
            <w:shd w:val="clear" w:color="auto" w:fill="auto"/>
            <w:vAlign w:val="bottom"/>
          </w:tcPr>
          <w:p w14:paraId="3F85CEB6" w14:textId="77777777" w:rsidR="002D4DAF" w:rsidRPr="00C71430" w:rsidRDefault="002D4DAF" w:rsidP="006B390F">
            <w:pPr>
              <w:jc w:val="right"/>
              <w:rPr>
                <w:rFonts w:ascii="Tahoma" w:hAnsi="Tahoma" w:cs="Tahoma"/>
                <w:color w:val="000000" w:themeColor="text1"/>
                <w:sz w:val="28"/>
              </w:rPr>
            </w:pPr>
            <w:r w:rsidRPr="00C71430">
              <w:rPr>
                <w:rFonts w:ascii="Tahoma" w:hAnsi="Tahoma" w:cs="Tahoma"/>
                <w:color w:val="000000"/>
                <w:sz w:val="28"/>
              </w:rPr>
              <w:t>313,517.58</w:t>
            </w:r>
          </w:p>
        </w:tc>
      </w:tr>
      <w:tr w:rsidR="002D4DAF" w:rsidRPr="00C71430" w14:paraId="2CD77269" w14:textId="77777777" w:rsidTr="00F73CC4">
        <w:trPr>
          <w:jc w:val="center"/>
        </w:trPr>
        <w:tc>
          <w:tcPr>
            <w:tcW w:w="3057" w:type="dxa"/>
            <w:vAlign w:val="bottom"/>
          </w:tcPr>
          <w:p w14:paraId="466721FD" w14:textId="77777777" w:rsidR="002D4DAF" w:rsidRPr="00C71430" w:rsidRDefault="002D4DAF" w:rsidP="006B390F">
            <w:pPr>
              <w:rPr>
                <w:rFonts w:ascii="Tahoma" w:hAnsi="Tahoma" w:cs="Tahoma"/>
                <w:color w:val="000000"/>
                <w:sz w:val="28"/>
                <w:cs/>
              </w:rPr>
            </w:pPr>
            <w:r w:rsidRPr="00C71430">
              <w:rPr>
                <w:rFonts w:ascii="Tahoma" w:hAnsi="Tahoma" w:cs="Tahoma"/>
                <w:color w:val="000000"/>
                <w:sz w:val="28"/>
                <w:cs/>
              </w:rPr>
              <w:t xml:space="preserve">   รวม</w:t>
            </w:r>
          </w:p>
        </w:tc>
        <w:tc>
          <w:tcPr>
            <w:tcW w:w="1834" w:type="dxa"/>
            <w:vAlign w:val="center"/>
          </w:tcPr>
          <w:p w14:paraId="7D8FC7CA" w14:textId="77777777" w:rsidR="002D4DAF" w:rsidRPr="00C71430" w:rsidRDefault="002D4DAF" w:rsidP="006B390F">
            <w:pPr>
              <w:jc w:val="right"/>
              <w:rPr>
                <w:rFonts w:ascii="Tahoma" w:hAnsi="Tahoma" w:cs="Tahoma"/>
                <w:sz w:val="28"/>
              </w:rPr>
            </w:pPr>
          </w:p>
        </w:tc>
        <w:tc>
          <w:tcPr>
            <w:tcW w:w="1707" w:type="dxa"/>
            <w:vAlign w:val="center"/>
          </w:tcPr>
          <w:p w14:paraId="0FF08B45" w14:textId="77777777" w:rsidR="002D4DAF" w:rsidRPr="00C71430" w:rsidRDefault="002D4DAF" w:rsidP="006B390F">
            <w:pPr>
              <w:rPr>
                <w:rFonts w:ascii="Tahoma" w:hAnsi="Tahoma" w:cs="Tahoma"/>
                <w:sz w:val="28"/>
              </w:rPr>
            </w:pPr>
          </w:p>
        </w:tc>
        <w:tc>
          <w:tcPr>
            <w:tcW w:w="1698" w:type="dxa"/>
          </w:tcPr>
          <w:p w14:paraId="1A1B8559" w14:textId="77777777" w:rsidR="002D4DAF" w:rsidRPr="00C71430" w:rsidRDefault="002D4DAF" w:rsidP="006B390F">
            <w:pPr>
              <w:rPr>
                <w:rFonts w:ascii="Tahoma" w:hAnsi="Tahoma" w:cs="Tahoma"/>
                <w:sz w:val="28"/>
              </w:rPr>
            </w:pPr>
          </w:p>
        </w:tc>
      </w:tr>
    </w:tbl>
    <w:p w14:paraId="604D0022" w14:textId="77777777" w:rsidR="002D4DAF" w:rsidRPr="00C71430" w:rsidRDefault="002D4DAF" w:rsidP="002D4DAF">
      <w:pPr>
        <w:rPr>
          <w:rFonts w:ascii="Tahoma" w:hAnsi="Tahoma" w:cs="Tahoma"/>
        </w:rPr>
      </w:pPr>
    </w:p>
    <w:p w14:paraId="47372A3B" w14:textId="08FF8EE4" w:rsidR="00ED1461" w:rsidRPr="00C71430" w:rsidRDefault="00ED1461" w:rsidP="00ED1461">
      <w:pPr>
        <w:pStyle w:val="Heading3"/>
        <w:rPr>
          <w:rFonts w:ascii="Tahoma" w:hAnsi="Tahoma" w:cs="Tahoma"/>
        </w:rPr>
      </w:pPr>
      <w:bookmarkStart w:id="506" w:name="_Toc145230794"/>
      <w:bookmarkStart w:id="507" w:name="_Toc145231197"/>
      <w:r w:rsidRPr="00C71430">
        <w:rPr>
          <w:rFonts w:ascii="Tahoma" w:hAnsi="Tahoma" w:cs="Tahoma"/>
        </w:rPr>
        <w:t>Additional Impacts</w:t>
      </w:r>
      <w:bookmarkEnd w:id="506"/>
      <w:bookmarkEnd w:id="507"/>
    </w:p>
    <w:p w14:paraId="33218592" w14:textId="77777777" w:rsidR="00280822" w:rsidRPr="00C71430" w:rsidRDefault="00280822" w:rsidP="00280822">
      <w:pPr>
        <w:ind w:left="360"/>
        <w:rPr>
          <w:rFonts w:ascii="Tahoma" w:hAnsi="Tahoma" w:cs="Tahoma"/>
        </w:rPr>
      </w:pPr>
      <w:r w:rsidRPr="00C71430">
        <w:rPr>
          <w:rFonts w:ascii="Tahoma" w:hAnsi="Tahoma" w:cs="Tahoma"/>
        </w:rPr>
        <w:t>Not Applicable.</w:t>
      </w:r>
    </w:p>
    <w:p w14:paraId="20D16C04" w14:textId="77777777" w:rsidR="00ED1461" w:rsidRPr="00C71430" w:rsidRDefault="00ED1461" w:rsidP="00ED1461">
      <w:pPr>
        <w:rPr>
          <w:rFonts w:ascii="Tahoma" w:hAnsi="Tahoma" w:cs="Tahoma"/>
        </w:rPr>
      </w:pPr>
    </w:p>
    <w:p w14:paraId="61F1474F" w14:textId="13010661" w:rsidR="00ED1461" w:rsidRPr="00C71430" w:rsidRDefault="00ED1461" w:rsidP="00ED1461">
      <w:pPr>
        <w:pStyle w:val="Heading2"/>
        <w:rPr>
          <w:rFonts w:ascii="Tahoma" w:hAnsi="Tahoma" w:cs="Tahoma"/>
        </w:rPr>
      </w:pPr>
      <w:bookmarkStart w:id="508" w:name="_Toc145230795"/>
      <w:bookmarkStart w:id="509" w:name="_Toc145231198"/>
      <w:r w:rsidRPr="00C71430">
        <w:rPr>
          <w:rFonts w:ascii="Tahoma" w:hAnsi="Tahoma" w:cs="Tahoma"/>
        </w:rPr>
        <w:t>Account Balance Report</w:t>
      </w:r>
      <w:bookmarkEnd w:id="508"/>
      <w:bookmarkEnd w:id="509"/>
    </w:p>
    <w:p w14:paraId="3A4F423F" w14:textId="77777777" w:rsidR="00214B8F" w:rsidRPr="00C71430" w:rsidRDefault="00214B8F" w:rsidP="00214B8F">
      <w:pPr>
        <w:rPr>
          <w:rFonts w:ascii="Tahoma" w:hAnsi="Tahoma" w:cs="Tahoma"/>
        </w:rPr>
      </w:pPr>
    </w:p>
    <w:tbl>
      <w:tblPr>
        <w:tblStyle w:val="TableGrid"/>
        <w:tblW w:w="0" w:type="auto"/>
        <w:tblLook w:val="04A0" w:firstRow="1" w:lastRow="0" w:firstColumn="1" w:lastColumn="0" w:noHBand="0" w:noVBand="1"/>
      </w:tblPr>
      <w:tblGrid>
        <w:gridCol w:w="5026"/>
        <w:gridCol w:w="5027"/>
      </w:tblGrid>
      <w:tr w:rsidR="00214B8F" w:rsidRPr="00C71430" w14:paraId="455B6FD8" w14:textId="77777777" w:rsidTr="006B390F">
        <w:tc>
          <w:tcPr>
            <w:tcW w:w="5026" w:type="dxa"/>
          </w:tcPr>
          <w:p w14:paraId="2ED85FB4" w14:textId="23F1E5C2" w:rsidR="00214B8F" w:rsidRPr="00C71430" w:rsidRDefault="009B70FD" w:rsidP="006B390F">
            <w:pPr>
              <w:rPr>
                <w:rFonts w:ascii="Tahoma" w:hAnsi="Tahoma" w:cs="Tahoma"/>
              </w:rPr>
            </w:pPr>
            <w:r w:rsidRPr="00C71430">
              <w:rPr>
                <w:rFonts w:ascii="Tahoma" w:hAnsi="Tahoma" w:cs="Tahoma"/>
              </w:rPr>
              <w:t xml:space="preserve">DPS-85 </w:t>
            </w:r>
            <w:r w:rsidR="00214B8F" w:rsidRPr="00C71430">
              <w:rPr>
                <w:rFonts w:ascii="Tahoma" w:hAnsi="Tahoma" w:cs="Tahoma"/>
                <w:cs/>
              </w:rPr>
              <w:t xml:space="preserve">สร้างรายงานยอดเงินฝากคงเหลือในบัญชี แยกตามประเภทบัญชี รูปแบบ เป็น </w:t>
            </w:r>
            <w:r w:rsidR="00214B8F" w:rsidRPr="00C71430">
              <w:rPr>
                <w:rFonts w:ascii="Tahoma" w:hAnsi="Tahoma" w:cs="Tahoma"/>
              </w:rPr>
              <w:t xml:space="preserve">All Account </w:t>
            </w:r>
            <w:r w:rsidR="00214B8F" w:rsidRPr="00C71430">
              <w:rPr>
                <w:rFonts w:ascii="Tahoma" w:hAnsi="Tahoma" w:cs="Tahoma"/>
                <w:cs/>
              </w:rPr>
              <w:t xml:space="preserve">และสามารถ </w:t>
            </w:r>
            <w:r w:rsidR="00214B8F" w:rsidRPr="00C71430">
              <w:rPr>
                <w:rFonts w:ascii="Tahoma" w:hAnsi="Tahoma" w:cs="Tahoma"/>
              </w:rPr>
              <w:t xml:space="preserve">Search Criteria </w:t>
            </w:r>
            <w:r w:rsidR="00214B8F" w:rsidRPr="00C71430">
              <w:rPr>
                <w:rFonts w:ascii="Tahoma" w:hAnsi="Tahoma" w:cs="Tahoma"/>
                <w:cs/>
              </w:rPr>
              <w:t>ตามประเภทลูกค้า เช่น ประเภทลูกค้าบุคคลธรรมดา</w:t>
            </w:r>
            <w:r w:rsidR="00214B8F" w:rsidRPr="00C71430">
              <w:rPr>
                <w:rFonts w:ascii="Tahoma" w:hAnsi="Tahoma" w:cs="Tahoma"/>
              </w:rPr>
              <w:t xml:space="preserve">, </w:t>
            </w:r>
            <w:r w:rsidR="00214B8F" w:rsidRPr="00C71430">
              <w:rPr>
                <w:rFonts w:ascii="Tahoma" w:hAnsi="Tahoma" w:cs="Tahoma"/>
                <w:cs/>
              </w:rPr>
              <w:t>นิติบุคคล</w:t>
            </w:r>
            <w:r w:rsidR="00214B8F" w:rsidRPr="00C71430">
              <w:rPr>
                <w:rFonts w:ascii="Tahoma" w:hAnsi="Tahoma" w:cs="Tahoma"/>
              </w:rPr>
              <w:t xml:space="preserve">, Non-Resident </w:t>
            </w:r>
            <w:r w:rsidR="00214B8F" w:rsidRPr="00C71430">
              <w:rPr>
                <w:rFonts w:ascii="Tahoma" w:hAnsi="Tahoma" w:cs="Tahoma"/>
                <w:cs/>
              </w:rPr>
              <w:t>เป็นต้น</w:t>
            </w:r>
          </w:p>
        </w:tc>
        <w:tc>
          <w:tcPr>
            <w:tcW w:w="5027" w:type="dxa"/>
          </w:tcPr>
          <w:p w14:paraId="3DDC3EA1" w14:textId="38B9A107" w:rsidR="00214B8F" w:rsidRPr="00C71430" w:rsidRDefault="00214B8F" w:rsidP="006B390F">
            <w:pPr>
              <w:rPr>
                <w:rFonts w:ascii="Tahoma" w:hAnsi="Tahoma" w:cs="Tahoma"/>
              </w:rPr>
            </w:pPr>
            <w:r w:rsidRPr="00C71430">
              <w:rPr>
                <w:rFonts w:ascii="Tahoma" w:hAnsi="Tahoma" w:cs="Tahoma"/>
              </w:rPr>
              <w:t xml:space="preserve">Generate account balance report Classified by account type, formatted as All Account, and able to define Search criteria according to customer type such as individual customers, </w:t>
            </w:r>
            <w:r w:rsidR="00385FA1" w:rsidRPr="00C71430">
              <w:rPr>
                <w:rFonts w:ascii="Tahoma" w:hAnsi="Tahoma" w:cs="Tahoma"/>
              </w:rPr>
              <w:t>N</w:t>
            </w:r>
            <w:r w:rsidRPr="00C71430">
              <w:rPr>
                <w:rFonts w:ascii="Tahoma" w:hAnsi="Tahoma" w:cs="Tahoma"/>
              </w:rPr>
              <w:t>on</w:t>
            </w:r>
            <w:r w:rsidR="00385FA1" w:rsidRPr="00C71430">
              <w:rPr>
                <w:rFonts w:ascii="Tahoma" w:hAnsi="Tahoma" w:cs="Tahoma"/>
              </w:rPr>
              <w:t>-r</w:t>
            </w:r>
            <w:r w:rsidRPr="00C71430">
              <w:rPr>
                <w:rFonts w:ascii="Tahoma" w:hAnsi="Tahoma" w:cs="Tahoma"/>
              </w:rPr>
              <w:t>esident juristic persons, etc.</w:t>
            </w:r>
          </w:p>
        </w:tc>
      </w:tr>
    </w:tbl>
    <w:p w14:paraId="4897833F" w14:textId="77777777" w:rsidR="00214B8F" w:rsidRPr="00C71430" w:rsidRDefault="00214B8F" w:rsidP="00214B8F">
      <w:pPr>
        <w:rPr>
          <w:rFonts w:ascii="Tahoma" w:hAnsi="Tahoma" w:cs="Tahoma"/>
        </w:rPr>
      </w:pPr>
    </w:p>
    <w:p w14:paraId="007D275C" w14:textId="77777777" w:rsidR="00ED1461" w:rsidRPr="00C71430" w:rsidRDefault="00ED1461" w:rsidP="00ED1461">
      <w:pPr>
        <w:pStyle w:val="Heading3"/>
        <w:rPr>
          <w:rFonts w:ascii="Tahoma" w:hAnsi="Tahoma" w:cs="Tahoma"/>
        </w:rPr>
      </w:pPr>
      <w:bookmarkStart w:id="510" w:name="_Toc145230796"/>
      <w:bookmarkStart w:id="511" w:name="_Toc145231199"/>
      <w:r w:rsidRPr="00C71430">
        <w:rPr>
          <w:rFonts w:ascii="Tahoma" w:hAnsi="Tahoma" w:cs="Tahoma"/>
        </w:rPr>
        <w:t>Purpose</w:t>
      </w:r>
      <w:bookmarkEnd w:id="510"/>
      <w:bookmarkEnd w:id="511"/>
    </w:p>
    <w:p w14:paraId="26F7004B" w14:textId="1292287C" w:rsidR="00F63814" w:rsidRPr="00C71430" w:rsidRDefault="00F63814" w:rsidP="00F63814">
      <w:pPr>
        <w:ind w:firstLine="360"/>
        <w:rPr>
          <w:rFonts w:ascii="Tahoma" w:hAnsi="Tahoma" w:cs="Tahoma"/>
        </w:rPr>
      </w:pPr>
      <w:r w:rsidRPr="00C71430">
        <w:rPr>
          <w:rFonts w:ascii="Tahoma" w:hAnsi="Tahoma" w:cs="Tahoma"/>
        </w:rPr>
        <w:t>The purpose is to provide</w:t>
      </w:r>
      <w:r w:rsidRPr="00C71430">
        <w:rPr>
          <w:rFonts w:ascii="Tahoma" w:hAnsi="Tahoma" w:cs="Tahoma"/>
          <w:cs/>
        </w:rPr>
        <w:t xml:space="preserve"> </w:t>
      </w:r>
      <w:r w:rsidR="005704EE" w:rsidRPr="00C71430">
        <w:rPr>
          <w:rFonts w:ascii="Tahoma" w:hAnsi="Tahoma" w:cs="Tahoma"/>
        </w:rPr>
        <w:t xml:space="preserve">list of </w:t>
      </w:r>
      <w:r w:rsidRPr="00C71430">
        <w:rPr>
          <w:rFonts w:ascii="Tahoma" w:hAnsi="Tahoma" w:cs="Tahoma"/>
        </w:rPr>
        <w:t>account balance report by account type.</w:t>
      </w:r>
    </w:p>
    <w:p w14:paraId="5C5B98E9" w14:textId="77777777" w:rsidR="00ED1461" w:rsidRPr="00C71430" w:rsidRDefault="00ED1461" w:rsidP="00ED1461">
      <w:pPr>
        <w:pStyle w:val="Heading3"/>
        <w:rPr>
          <w:rFonts w:ascii="Tahoma" w:hAnsi="Tahoma" w:cs="Tahoma"/>
        </w:rPr>
      </w:pPr>
      <w:bookmarkStart w:id="512" w:name="_Toc145230797"/>
      <w:bookmarkStart w:id="513" w:name="_Toc145231200"/>
      <w:r w:rsidRPr="00C71430">
        <w:rPr>
          <w:rFonts w:ascii="Tahoma" w:hAnsi="Tahoma" w:cs="Tahoma"/>
        </w:rPr>
        <w:t>Background</w:t>
      </w:r>
      <w:bookmarkEnd w:id="512"/>
      <w:bookmarkEnd w:id="513"/>
    </w:p>
    <w:p w14:paraId="4B382477" w14:textId="75B14568" w:rsidR="00F63814" w:rsidRPr="00C71430" w:rsidRDefault="00077F58" w:rsidP="000374C1">
      <w:pPr>
        <w:pStyle w:val="ListParagraph"/>
        <w:numPr>
          <w:ilvl w:val="2"/>
          <w:numId w:val="20"/>
        </w:numPr>
        <w:ind w:left="1418" w:hanging="709"/>
        <w:jc w:val="both"/>
        <w:rPr>
          <w:rFonts w:ascii="Tahoma" w:hAnsi="Tahoma" w:cs="Tahoma"/>
          <w:lang w:bidi="ar-SA"/>
        </w:rPr>
      </w:pPr>
      <w:r w:rsidRPr="00C71430">
        <w:rPr>
          <w:rFonts w:ascii="Tahoma" w:hAnsi="Tahoma" w:cs="Tahoma"/>
        </w:rPr>
        <w:t xml:space="preserve"> </w:t>
      </w:r>
      <w:r w:rsidR="00F63814" w:rsidRPr="00C71430">
        <w:rPr>
          <w:rFonts w:ascii="Tahoma" w:hAnsi="Tahoma" w:cs="Tahoma"/>
        </w:rPr>
        <w:t>EXIM Current Business Practice (as-is)</w:t>
      </w:r>
    </w:p>
    <w:p w14:paraId="43DBCC5C" w14:textId="77777777" w:rsidR="00F63814" w:rsidRPr="00C71430" w:rsidRDefault="00F63814">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298A3032" w14:textId="77777777"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 xml:space="preserve">Auto-Generated after EOD </w:t>
      </w:r>
    </w:p>
    <w:p w14:paraId="12433673" w14:textId="67263A6A"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Daily and Monthly</w:t>
      </w:r>
    </w:p>
    <w:p w14:paraId="1875A227" w14:textId="77777777" w:rsidR="00077F58" w:rsidRPr="00C71430" w:rsidRDefault="00077F58" w:rsidP="00F63814">
      <w:pPr>
        <w:spacing w:after="240"/>
        <w:ind w:left="720"/>
        <w:rPr>
          <w:rFonts w:ascii="Tahoma" w:hAnsi="Tahoma" w:cs="Tahoma"/>
        </w:rPr>
      </w:pPr>
    </w:p>
    <w:p w14:paraId="2AEE4A73" w14:textId="1EFB3FC7" w:rsidR="00F63814" w:rsidRPr="00C71430" w:rsidRDefault="00F63814" w:rsidP="00F63814">
      <w:pPr>
        <w:spacing w:after="240"/>
        <w:ind w:left="720"/>
        <w:rPr>
          <w:rFonts w:ascii="Tahoma" w:hAnsi="Tahoma" w:cs="Tahoma"/>
        </w:rPr>
      </w:pPr>
      <w:r w:rsidRPr="00C71430">
        <w:rPr>
          <w:rFonts w:ascii="Tahoma" w:hAnsi="Tahoma" w:cs="Tahoma"/>
        </w:rPr>
        <w:t>1</w:t>
      </w:r>
      <w:r w:rsidR="00077F58" w:rsidRPr="00C71430">
        <w:rPr>
          <w:rFonts w:ascii="Tahoma" w:hAnsi="Tahoma" w:cs="Tahoma"/>
        </w:rPr>
        <w:t>9</w:t>
      </w:r>
      <w:r w:rsidRPr="00C71430">
        <w:rPr>
          <w:rFonts w:ascii="Tahoma" w:hAnsi="Tahoma" w:cs="Tahoma"/>
        </w:rPr>
        <w:t>.2.2 CBS9 Current Functionality</w:t>
      </w:r>
    </w:p>
    <w:p w14:paraId="37D4FB2A" w14:textId="114C7F35" w:rsidR="00B61139" w:rsidRPr="00C71430" w:rsidRDefault="00B61139">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5A6090A7" w14:textId="67AE7E08" w:rsidR="00596A2A" w:rsidRPr="00C71430" w:rsidRDefault="00596A2A">
      <w:pPr>
        <w:pStyle w:val="ListParagraph"/>
        <w:numPr>
          <w:ilvl w:val="0"/>
          <w:numId w:val="14"/>
        </w:numPr>
        <w:shd w:val="clear" w:color="auto" w:fill="FDFDFD"/>
        <w:ind w:left="1560" w:hanging="426"/>
        <w:rPr>
          <w:rFonts w:ascii="Tahoma" w:hAnsi="Tahoma" w:cs="Tahoma"/>
          <w:lang w:val="en"/>
        </w:rPr>
      </w:pPr>
      <w:r w:rsidRPr="00C71430">
        <w:rPr>
          <w:rFonts w:ascii="Tahoma" w:hAnsi="Tahoma" w:cs="Tahoma"/>
        </w:rPr>
        <w:t>Check for previous date criteria</w:t>
      </w:r>
    </w:p>
    <w:p w14:paraId="31093A79" w14:textId="7F56B85C" w:rsidR="00F63814" w:rsidRPr="00C71430" w:rsidRDefault="00F63814" w:rsidP="00F63814">
      <w:pPr>
        <w:rPr>
          <w:rFonts w:ascii="Tahoma" w:hAnsi="Tahoma" w:cs="Tahoma"/>
        </w:rPr>
      </w:pPr>
    </w:p>
    <w:p w14:paraId="41060E18" w14:textId="77777777" w:rsidR="00ED1461" w:rsidRPr="00C71430" w:rsidRDefault="00ED1461" w:rsidP="00ED1461">
      <w:pPr>
        <w:pStyle w:val="Heading3"/>
        <w:rPr>
          <w:rFonts w:ascii="Tahoma" w:hAnsi="Tahoma" w:cs="Tahoma"/>
        </w:rPr>
      </w:pPr>
      <w:bookmarkStart w:id="514" w:name="_Toc145230798"/>
      <w:bookmarkStart w:id="515" w:name="_Toc145231201"/>
      <w:r w:rsidRPr="00C71430">
        <w:rPr>
          <w:rFonts w:ascii="Tahoma" w:hAnsi="Tahoma" w:cs="Tahoma"/>
        </w:rPr>
        <w:lastRenderedPageBreak/>
        <w:t>Supported Sample Transaction and Case from Customer</w:t>
      </w:r>
      <w:bookmarkEnd w:id="514"/>
      <w:bookmarkEnd w:id="515"/>
    </w:p>
    <w:p w14:paraId="755F2915" w14:textId="77777777" w:rsidR="00F63814" w:rsidRPr="00C71430" w:rsidRDefault="00F63814" w:rsidP="00F63814">
      <w:pPr>
        <w:rPr>
          <w:rFonts w:ascii="Tahoma" w:hAnsi="Tahoma" w:cs="Tahoma"/>
        </w:rPr>
      </w:pPr>
    </w:p>
    <w:p w14:paraId="6A6791D4" w14:textId="0CDBB421" w:rsidR="00B432F3" w:rsidRPr="00C71430" w:rsidRDefault="00B432F3" w:rsidP="00B432F3">
      <w:pPr>
        <w:jc w:val="center"/>
        <w:rPr>
          <w:rFonts w:ascii="Tahoma" w:hAnsi="Tahoma" w:cs="Tahoma"/>
        </w:rPr>
      </w:pPr>
      <w:r w:rsidRPr="00C71430">
        <w:rPr>
          <w:rFonts w:ascii="Tahoma" w:hAnsi="Tahoma" w:cs="Tahoma"/>
          <w:noProof/>
          <w:lang w:val="en-SG" w:eastAsia="en-SG" w:bidi="ar-SA"/>
        </w:rPr>
        <w:drawing>
          <wp:inline distT="0" distB="0" distL="0" distR="0" wp14:anchorId="639A06B1" wp14:editId="036949EF">
            <wp:extent cx="3857549" cy="4008202"/>
            <wp:effectExtent l="19050" t="19050" r="10160" b="11430"/>
            <wp:docPr id="200476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5429" name=""/>
                    <pic:cNvPicPr/>
                  </pic:nvPicPr>
                  <pic:blipFill>
                    <a:blip r:embed="rId111"/>
                    <a:stretch>
                      <a:fillRect/>
                    </a:stretch>
                  </pic:blipFill>
                  <pic:spPr>
                    <a:xfrm>
                      <a:off x="0" y="0"/>
                      <a:ext cx="3876253" cy="4027636"/>
                    </a:xfrm>
                    <a:prstGeom prst="rect">
                      <a:avLst/>
                    </a:prstGeom>
                    <a:ln>
                      <a:solidFill>
                        <a:schemeClr val="bg2"/>
                      </a:solidFill>
                    </a:ln>
                  </pic:spPr>
                </pic:pic>
              </a:graphicData>
            </a:graphic>
          </wp:inline>
        </w:drawing>
      </w:r>
    </w:p>
    <w:p w14:paraId="3F4C105C" w14:textId="694EA91B" w:rsidR="00B432F3" w:rsidRPr="00C71430" w:rsidRDefault="00B432F3" w:rsidP="00B432F3">
      <w:pPr>
        <w:jc w:val="center"/>
        <w:rPr>
          <w:rFonts w:ascii="Tahoma" w:hAnsi="Tahoma" w:cs="Tahoma"/>
        </w:rPr>
      </w:pPr>
      <w:r w:rsidRPr="00C71430">
        <w:rPr>
          <w:rFonts w:ascii="Tahoma" w:hAnsi="Tahoma" w:cs="Tahoma"/>
          <w:noProof/>
          <w:lang w:val="en-SG" w:eastAsia="en-SG" w:bidi="ar-SA"/>
        </w:rPr>
        <w:drawing>
          <wp:inline distT="0" distB="0" distL="0" distR="0" wp14:anchorId="09BA5B36" wp14:editId="7FF57B49">
            <wp:extent cx="3859044" cy="3098598"/>
            <wp:effectExtent l="19050" t="19050" r="27305" b="26035"/>
            <wp:docPr id="6550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2443" name=""/>
                    <pic:cNvPicPr/>
                  </pic:nvPicPr>
                  <pic:blipFill>
                    <a:blip r:embed="rId112"/>
                    <a:stretch>
                      <a:fillRect/>
                    </a:stretch>
                  </pic:blipFill>
                  <pic:spPr>
                    <a:xfrm>
                      <a:off x="0" y="0"/>
                      <a:ext cx="3879301" cy="3114863"/>
                    </a:xfrm>
                    <a:prstGeom prst="rect">
                      <a:avLst/>
                    </a:prstGeom>
                    <a:ln>
                      <a:solidFill>
                        <a:schemeClr val="bg2"/>
                      </a:solidFill>
                    </a:ln>
                  </pic:spPr>
                </pic:pic>
              </a:graphicData>
            </a:graphic>
          </wp:inline>
        </w:drawing>
      </w:r>
    </w:p>
    <w:p w14:paraId="0EAF17CC" w14:textId="4AAFC328" w:rsidR="00F63814" w:rsidRPr="00C71430" w:rsidRDefault="00F63814" w:rsidP="001A1DC4">
      <w:pPr>
        <w:jc w:val="center"/>
        <w:rPr>
          <w:rFonts w:ascii="Tahoma" w:hAnsi="Tahoma" w:cs="Tahoma"/>
        </w:rPr>
      </w:pPr>
    </w:p>
    <w:p w14:paraId="35C97159" w14:textId="5F038553" w:rsidR="00B432F3" w:rsidRPr="00C71430" w:rsidRDefault="00B432F3" w:rsidP="001A1DC4">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251E9D64" wp14:editId="7F2B9CBD">
            <wp:extent cx="6390005" cy="2708275"/>
            <wp:effectExtent l="19050" t="19050" r="10795" b="15875"/>
            <wp:docPr id="209841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1533" name=""/>
                    <pic:cNvPicPr/>
                  </pic:nvPicPr>
                  <pic:blipFill>
                    <a:blip r:embed="rId113"/>
                    <a:stretch>
                      <a:fillRect/>
                    </a:stretch>
                  </pic:blipFill>
                  <pic:spPr>
                    <a:xfrm>
                      <a:off x="0" y="0"/>
                      <a:ext cx="6390005" cy="2708275"/>
                    </a:xfrm>
                    <a:prstGeom prst="rect">
                      <a:avLst/>
                    </a:prstGeom>
                    <a:ln>
                      <a:solidFill>
                        <a:schemeClr val="bg2"/>
                      </a:solidFill>
                    </a:ln>
                  </pic:spPr>
                </pic:pic>
              </a:graphicData>
            </a:graphic>
          </wp:inline>
        </w:drawing>
      </w:r>
    </w:p>
    <w:p w14:paraId="0CCB9EC2" w14:textId="77777777" w:rsidR="00B432F3" w:rsidRPr="00C71430" w:rsidRDefault="00B432F3" w:rsidP="001A1DC4">
      <w:pPr>
        <w:jc w:val="center"/>
        <w:rPr>
          <w:rFonts w:ascii="Tahoma" w:hAnsi="Tahoma" w:cs="Tahoma"/>
        </w:rPr>
      </w:pPr>
    </w:p>
    <w:p w14:paraId="1F3AF614" w14:textId="275BC989" w:rsidR="00B432F3" w:rsidRPr="00C71430" w:rsidRDefault="00B432F3" w:rsidP="001A1DC4">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74F4160" wp14:editId="2B185369">
            <wp:extent cx="6387465" cy="8535670"/>
            <wp:effectExtent l="19050" t="19050" r="13335" b="17780"/>
            <wp:docPr id="128445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55622" name=""/>
                    <pic:cNvPicPr/>
                  </pic:nvPicPr>
                  <pic:blipFill>
                    <a:blip r:embed="rId114"/>
                    <a:stretch>
                      <a:fillRect/>
                    </a:stretch>
                  </pic:blipFill>
                  <pic:spPr>
                    <a:xfrm>
                      <a:off x="0" y="0"/>
                      <a:ext cx="6387465" cy="8535670"/>
                    </a:xfrm>
                    <a:prstGeom prst="rect">
                      <a:avLst/>
                    </a:prstGeom>
                    <a:ln>
                      <a:solidFill>
                        <a:schemeClr val="bg2"/>
                      </a:solidFill>
                    </a:ln>
                  </pic:spPr>
                </pic:pic>
              </a:graphicData>
            </a:graphic>
          </wp:inline>
        </w:drawing>
      </w:r>
    </w:p>
    <w:p w14:paraId="685860A5" w14:textId="1CB3B7B9" w:rsidR="00B432F3" w:rsidRPr="00C71430" w:rsidRDefault="00B432F3" w:rsidP="001A1DC4">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359BED87" wp14:editId="0E9200DB">
            <wp:extent cx="6390005" cy="2292985"/>
            <wp:effectExtent l="19050" t="19050" r="10795" b="12065"/>
            <wp:docPr id="214018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83746" name=""/>
                    <pic:cNvPicPr/>
                  </pic:nvPicPr>
                  <pic:blipFill>
                    <a:blip r:embed="rId115"/>
                    <a:stretch>
                      <a:fillRect/>
                    </a:stretch>
                  </pic:blipFill>
                  <pic:spPr>
                    <a:xfrm>
                      <a:off x="0" y="0"/>
                      <a:ext cx="6390005" cy="2292985"/>
                    </a:xfrm>
                    <a:prstGeom prst="rect">
                      <a:avLst/>
                    </a:prstGeom>
                    <a:ln>
                      <a:solidFill>
                        <a:schemeClr val="bg2"/>
                      </a:solidFill>
                    </a:ln>
                  </pic:spPr>
                </pic:pic>
              </a:graphicData>
            </a:graphic>
          </wp:inline>
        </w:drawing>
      </w:r>
    </w:p>
    <w:p w14:paraId="20577FCB" w14:textId="77777777" w:rsidR="00ED1461" w:rsidRPr="00C71430" w:rsidRDefault="00ED1461" w:rsidP="00ED1461">
      <w:pPr>
        <w:pStyle w:val="Heading3"/>
        <w:rPr>
          <w:rFonts w:ascii="Tahoma" w:hAnsi="Tahoma" w:cs="Tahoma"/>
        </w:rPr>
      </w:pPr>
      <w:bookmarkStart w:id="516" w:name="_Toc145230799"/>
      <w:bookmarkStart w:id="517" w:name="_Toc145231202"/>
      <w:r w:rsidRPr="00C71430">
        <w:rPr>
          <w:rFonts w:ascii="Tahoma" w:hAnsi="Tahoma" w:cs="Tahoma"/>
        </w:rPr>
        <w:t>Menu Modification</w:t>
      </w:r>
      <w:bookmarkEnd w:id="516"/>
      <w:bookmarkEnd w:id="517"/>
    </w:p>
    <w:p w14:paraId="5A2BB08F" w14:textId="6928F16A" w:rsidR="00F63814" w:rsidRPr="00C71430" w:rsidRDefault="00F63814" w:rsidP="00F63814">
      <w:pPr>
        <w:ind w:left="360"/>
        <w:rPr>
          <w:rFonts w:ascii="Tahoma" w:hAnsi="Tahoma" w:cs="Tahoma"/>
        </w:rPr>
      </w:pPr>
      <w:r w:rsidRPr="00C71430">
        <w:rPr>
          <w:rFonts w:ascii="Tahoma" w:hAnsi="Tahoma" w:cs="Tahoma"/>
        </w:rPr>
        <w:t>Not Applicable.</w:t>
      </w:r>
    </w:p>
    <w:p w14:paraId="442AE945" w14:textId="77777777" w:rsidR="001A1DC4" w:rsidRPr="00C71430" w:rsidRDefault="001A1DC4" w:rsidP="00F63814">
      <w:pPr>
        <w:ind w:left="360"/>
        <w:rPr>
          <w:rFonts w:ascii="Tahoma" w:hAnsi="Tahoma" w:cs="Tahoma"/>
        </w:rPr>
      </w:pPr>
    </w:p>
    <w:p w14:paraId="57CE56C0" w14:textId="77777777" w:rsidR="00ED1461" w:rsidRPr="00C71430" w:rsidRDefault="00ED1461" w:rsidP="00ED1461">
      <w:pPr>
        <w:pStyle w:val="Heading3"/>
        <w:rPr>
          <w:rFonts w:ascii="Tahoma" w:hAnsi="Tahoma" w:cs="Tahoma"/>
        </w:rPr>
      </w:pPr>
      <w:bookmarkStart w:id="518" w:name="_Toc145230800"/>
      <w:bookmarkStart w:id="519" w:name="_Toc145231203"/>
      <w:r w:rsidRPr="00C71430">
        <w:rPr>
          <w:rFonts w:ascii="Tahoma" w:hAnsi="Tahoma" w:cs="Tahoma"/>
        </w:rPr>
        <w:t>Screen Layout and Data Sheet</w:t>
      </w:r>
      <w:bookmarkEnd w:id="518"/>
      <w:bookmarkEnd w:id="519"/>
    </w:p>
    <w:p w14:paraId="5353A3B1" w14:textId="339605F2" w:rsidR="00F63814" w:rsidRPr="00C71430" w:rsidRDefault="00F63814" w:rsidP="00F63814">
      <w:pPr>
        <w:ind w:firstLine="360"/>
        <w:rPr>
          <w:rFonts w:ascii="Tahoma" w:hAnsi="Tahoma" w:cs="Tahoma"/>
        </w:rPr>
      </w:pPr>
      <w:r w:rsidRPr="00C71430">
        <w:rPr>
          <w:rFonts w:ascii="Tahoma" w:hAnsi="Tahoma" w:cs="Tahoma"/>
        </w:rPr>
        <w:t>Not Applicable.</w:t>
      </w:r>
    </w:p>
    <w:p w14:paraId="176C3CB9" w14:textId="77777777" w:rsidR="001A1DC4" w:rsidRPr="00C71430" w:rsidRDefault="001A1DC4" w:rsidP="00F63814">
      <w:pPr>
        <w:ind w:firstLine="360"/>
        <w:rPr>
          <w:rFonts w:ascii="Tahoma" w:hAnsi="Tahoma" w:cs="Tahoma"/>
        </w:rPr>
      </w:pPr>
    </w:p>
    <w:p w14:paraId="21E2F2F2" w14:textId="77777777" w:rsidR="00ED1461" w:rsidRPr="00C71430" w:rsidRDefault="00ED1461" w:rsidP="00ED1461">
      <w:pPr>
        <w:pStyle w:val="Heading3"/>
        <w:rPr>
          <w:rFonts w:ascii="Tahoma" w:hAnsi="Tahoma" w:cs="Tahoma"/>
        </w:rPr>
      </w:pPr>
      <w:bookmarkStart w:id="520" w:name="_Toc145230801"/>
      <w:bookmarkStart w:id="521" w:name="_Toc145231204"/>
      <w:r w:rsidRPr="00C71430">
        <w:rPr>
          <w:rFonts w:ascii="Tahoma" w:hAnsi="Tahoma" w:cs="Tahoma"/>
        </w:rPr>
        <w:t>Business Rule / Business Logic</w:t>
      </w:r>
      <w:bookmarkEnd w:id="520"/>
      <w:bookmarkEnd w:id="521"/>
    </w:p>
    <w:p w14:paraId="33C02EC4" w14:textId="714CF668" w:rsidR="00F63814" w:rsidRPr="00C71430" w:rsidRDefault="000058DF">
      <w:pPr>
        <w:pStyle w:val="ListParagraph"/>
        <w:numPr>
          <w:ilvl w:val="0"/>
          <w:numId w:val="13"/>
        </w:numPr>
        <w:shd w:val="clear" w:color="auto" w:fill="FDFDFD"/>
        <w:ind w:left="1418" w:hanging="284"/>
        <w:rPr>
          <w:rFonts w:ascii="Tahoma" w:hAnsi="Tahoma" w:cs="Tahoma"/>
        </w:rPr>
      </w:pPr>
      <w:r w:rsidRPr="00C71430">
        <w:rPr>
          <w:rFonts w:ascii="Tahoma" w:hAnsi="Tahoma" w:cs="Tahoma"/>
        </w:rPr>
        <w:t>System generate</w:t>
      </w:r>
      <w:r w:rsidR="00EE64D3" w:rsidRPr="00C71430">
        <w:rPr>
          <w:rFonts w:ascii="Tahoma" w:hAnsi="Tahoma" w:cs="Tahoma"/>
        </w:rPr>
        <w:t>s</w:t>
      </w:r>
      <w:r w:rsidRPr="00C71430">
        <w:rPr>
          <w:rFonts w:ascii="Tahoma" w:hAnsi="Tahoma" w:cs="Tahoma"/>
        </w:rPr>
        <w:t xml:space="preserve"> </w:t>
      </w:r>
      <w:r w:rsidR="005704EE" w:rsidRPr="00C71430">
        <w:rPr>
          <w:rFonts w:ascii="Tahoma" w:hAnsi="Tahoma" w:cs="Tahoma"/>
        </w:rPr>
        <w:t xml:space="preserve">list of </w:t>
      </w:r>
      <w:r w:rsidRPr="00C71430">
        <w:rPr>
          <w:rFonts w:ascii="Tahoma" w:hAnsi="Tahoma" w:cs="Tahoma"/>
        </w:rPr>
        <w:t xml:space="preserve">account balance report by account type. </w:t>
      </w:r>
    </w:p>
    <w:p w14:paraId="5D79149B" w14:textId="1E798FC7" w:rsidR="00D221EF" w:rsidRPr="00C71430" w:rsidRDefault="00D221EF" w:rsidP="00D221EF">
      <w:pPr>
        <w:pStyle w:val="ListParagraph"/>
        <w:numPr>
          <w:ilvl w:val="0"/>
          <w:numId w:val="13"/>
        </w:numPr>
        <w:jc w:val="both"/>
        <w:rPr>
          <w:rFonts w:ascii="Tahoma" w:hAnsi="Tahoma" w:cs="Tahoma"/>
        </w:rPr>
      </w:pPr>
      <w:r w:rsidRPr="00C71430">
        <w:rPr>
          <w:rFonts w:ascii="Tahoma" w:hAnsi="Tahoma" w:cs="Tahoma"/>
        </w:rPr>
        <w:t xml:space="preserve">Auto-Generated after </w:t>
      </w:r>
      <w:proofErr w:type="gramStart"/>
      <w:r w:rsidRPr="00C71430">
        <w:rPr>
          <w:rFonts w:ascii="Tahoma" w:hAnsi="Tahoma" w:cs="Tahoma"/>
        </w:rPr>
        <w:t xml:space="preserve">EOD </w:t>
      </w:r>
      <w:r w:rsidR="009D730F" w:rsidRPr="00C71430">
        <w:rPr>
          <w:rFonts w:ascii="Tahoma" w:hAnsi="Tahoma" w:cs="Tahoma"/>
        </w:rPr>
        <w:t>.</w:t>
      </w:r>
      <w:proofErr w:type="gramEnd"/>
    </w:p>
    <w:p w14:paraId="09185DFF" w14:textId="5C615EAA" w:rsidR="00D221EF" w:rsidRPr="00C71430" w:rsidRDefault="00D221EF" w:rsidP="00D221EF">
      <w:pPr>
        <w:pStyle w:val="ListParagraph"/>
        <w:numPr>
          <w:ilvl w:val="0"/>
          <w:numId w:val="13"/>
        </w:numPr>
        <w:jc w:val="both"/>
        <w:rPr>
          <w:rFonts w:ascii="Tahoma" w:hAnsi="Tahoma" w:cs="Tahoma"/>
        </w:rPr>
      </w:pPr>
      <w:r w:rsidRPr="00C71430">
        <w:rPr>
          <w:rFonts w:ascii="Tahoma" w:hAnsi="Tahoma" w:cs="Tahoma"/>
        </w:rPr>
        <w:t>Daily and Monthly</w:t>
      </w:r>
      <w:r w:rsidR="009D730F" w:rsidRPr="00C71430">
        <w:rPr>
          <w:rFonts w:ascii="Tahoma" w:hAnsi="Tahoma" w:cs="Tahoma"/>
        </w:rPr>
        <w:t>.</w:t>
      </w:r>
    </w:p>
    <w:p w14:paraId="0ED4142F" w14:textId="445A6F01" w:rsidR="00D221EF" w:rsidRPr="00C71430" w:rsidRDefault="00D221EF" w:rsidP="00D221EF">
      <w:pPr>
        <w:pStyle w:val="ListParagraph"/>
        <w:numPr>
          <w:ilvl w:val="0"/>
          <w:numId w:val="13"/>
        </w:numPr>
        <w:jc w:val="both"/>
        <w:rPr>
          <w:rFonts w:ascii="Tahoma" w:hAnsi="Tahoma" w:cs="Tahoma"/>
        </w:rPr>
      </w:pPr>
      <w:r w:rsidRPr="00C71430">
        <w:rPr>
          <w:rFonts w:ascii="Tahoma" w:hAnsi="Tahoma" w:cs="Tahoma"/>
        </w:rPr>
        <w:t>Require historical data</w:t>
      </w:r>
      <w:r w:rsidR="009D730F" w:rsidRPr="00C71430">
        <w:rPr>
          <w:rFonts w:ascii="Tahoma" w:hAnsi="Tahoma" w:cs="Tahoma"/>
        </w:rPr>
        <w:t>.</w:t>
      </w:r>
    </w:p>
    <w:p w14:paraId="495809AA" w14:textId="77777777" w:rsidR="00F63814" w:rsidRPr="00C71430" w:rsidRDefault="00F63814" w:rsidP="00F63814">
      <w:pPr>
        <w:rPr>
          <w:rFonts w:ascii="Tahoma" w:hAnsi="Tahoma" w:cs="Tahoma"/>
        </w:rPr>
      </w:pPr>
    </w:p>
    <w:p w14:paraId="1A8EF6AC" w14:textId="77777777" w:rsidR="00ED1461" w:rsidRPr="00C71430" w:rsidRDefault="00ED1461" w:rsidP="00ED1461">
      <w:pPr>
        <w:pStyle w:val="Heading3"/>
        <w:rPr>
          <w:rFonts w:ascii="Tahoma" w:hAnsi="Tahoma" w:cs="Tahoma"/>
        </w:rPr>
      </w:pPr>
      <w:bookmarkStart w:id="522" w:name="_Toc145230802"/>
      <w:bookmarkStart w:id="523" w:name="_Toc145231205"/>
      <w:r w:rsidRPr="00C71430">
        <w:rPr>
          <w:rFonts w:ascii="Tahoma" w:hAnsi="Tahoma" w:cs="Tahoma"/>
        </w:rPr>
        <w:t>To-be Process</w:t>
      </w:r>
      <w:bookmarkEnd w:id="522"/>
      <w:bookmarkEnd w:id="523"/>
    </w:p>
    <w:p w14:paraId="4B41C2D4" w14:textId="1E338508" w:rsidR="00F63814" w:rsidRPr="00C71430" w:rsidRDefault="00F63814" w:rsidP="00F63814">
      <w:pPr>
        <w:ind w:left="360"/>
        <w:rPr>
          <w:rFonts w:ascii="Tahoma" w:hAnsi="Tahoma" w:cs="Tahoma"/>
        </w:rPr>
      </w:pPr>
      <w:r w:rsidRPr="00C71430">
        <w:rPr>
          <w:rFonts w:ascii="Tahoma" w:hAnsi="Tahoma" w:cs="Tahoma"/>
        </w:rPr>
        <w:t xml:space="preserve">The system retrieves the </w:t>
      </w:r>
      <w:r w:rsidR="000058DF" w:rsidRPr="00C71430">
        <w:rPr>
          <w:rFonts w:ascii="Tahoma" w:hAnsi="Tahoma" w:cs="Tahoma"/>
        </w:rPr>
        <w:t xml:space="preserve">account balance by account type </w:t>
      </w:r>
      <w:r w:rsidRPr="00C71430">
        <w:rPr>
          <w:rFonts w:ascii="Tahoma" w:hAnsi="Tahoma" w:cs="Tahoma"/>
        </w:rPr>
        <w:t>which can be separated by client branch.</w:t>
      </w:r>
    </w:p>
    <w:p w14:paraId="34DC1688" w14:textId="77777777" w:rsidR="00F63814" w:rsidRPr="00C71430" w:rsidRDefault="00F63814" w:rsidP="00F63814">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F63814" w:rsidRPr="00C71430" w14:paraId="2C2819BE" w14:textId="77777777" w:rsidTr="001A1DC4">
        <w:trPr>
          <w:jc w:val="center"/>
        </w:trPr>
        <w:tc>
          <w:tcPr>
            <w:tcW w:w="3103" w:type="dxa"/>
            <w:shd w:val="clear" w:color="auto" w:fill="C8E0E9" w:themeFill="accent6" w:themeFillTint="33"/>
          </w:tcPr>
          <w:p w14:paraId="7A593F3C" w14:textId="77777777" w:rsidR="00F63814" w:rsidRPr="00C71430" w:rsidRDefault="00F63814" w:rsidP="006B390F">
            <w:pPr>
              <w:rPr>
                <w:rFonts w:ascii="Tahoma" w:hAnsi="Tahoma" w:cs="Tahoma"/>
              </w:rPr>
            </w:pPr>
            <w:r w:rsidRPr="00C71430">
              <w:rPr>
                <w:rFonts w:ascii="Tahoma" w:hAnsi="Tahoma" w:cs="Tahoma"/>
              </w:rPr>
              <w:t>Paper size</w:t>
            </w:r>
          </w:p>
        </w:tc>
        <w:tc>
          <w:tcPr>
            <w:tcW w:w="6230" w:type="dxa"/>
          </w:tcPr>
          <w:p w14:paraId="4CDBED36" w14:textId="77777777" w:rsidR="00F63814" w:rsidRPr="00C71430" w:rsidRDefault="00F63814" w:rsidP="006B390F">
            <w:pPr>
              <w:rPr>
                <w:rFonts w:ascii="Tahoma" w:hAnsi="Tahoma" w:cs="Tahoma"/>
              </w:rPr>
            </w:pPr>
            <w:r w:rsidRPr="00C71430">
              <w:rPr>
                <w:rFonts w:ascii="Tahoma" w:hAnsi="Tahoma" w:cs="Tahoma"/>
              </w:rPr>
              <w:t>A4</w:t>
            </w:r>
          </w:p>
        </w:tc>
      </w:tr>
      <w:tr w:rsidR="00F63814" w:rsidRPr="00C71430" w14:paraId="438D3D2E" w14:textId="77777777" w:rsidTr="001A1DC4">
        <w:trPr>
          <w:jc w:val="center"/>
        </w:trPr>
        <w:tc>
          <w:tcPr>
            <w:tcW w:w="3103" w:type="dxa"/>
            <w:shd w:val="clear" w:color="auto" w:fill="C8E0E9" w:themeFill="accent6" w:themeFillTint="33"/>
          </w:tcPr>
          <w:p w14:paraId="12858A7F" w14:textId="77777777" w:rsidR="00F63814" w:rsidRPr="00C71430" w:rsidRDefault="00F63814" w:rsidP="006B390F">
            <w:pPr>
              <w:rPr>
                <w:rFonts w:ascii="Tahoma" w:hAnsi="Tahoma" w:cs="Tahoma"/>
              </w:rPr>
            </w:pPr>
            <w:r w:rsidRPr="00C71430">
              <w:rPr>
                <w:rFonts w:ascii="Tahoma" w:hAnsi="Tahoma" w:cs="Tahoma"/>
              </w:rPr>
              <w:t>Searching criteria</w:t>
            </w:r>
          </w:p>
        </w:tc>
        <w:tc>
          <w:tcPr>
            <w:tcW w:w="6230" w:type="dxa"/>
          </w:tcPr>
          <w:p w14:paraId="281EE03D" w14:textId="5A5A94D1" w:rsidR="00F63814" w:rsidRPr="00C71430" w:rsidRDefault="00F63814" w:rsidP="006B390F">
            <w:pPr>
              <w:rPr>
                <w:rFonts w:ascii="Tahoma" w:hAnsi="Tahoma" w:cs="Tahoma"/>
              </w:rPr>
            </w:pPr>
            <w:r w:rsidRPr="00C71430">
              <w:rPr>
                <w:rFonts w:ascii="Tahoma" w:hAnsi="Tahoma" w:cs="Tahoma"/>
              </w:rPr>
              <w:t xml:space="preserve">Branch code, Account </w:t>
            </w:r>
            <w:r w:rsidR="000058DF" w:rsidRPr="00C71430">
              <w:rPr>
                <w:rFonts w:ascii="Tahoma" w:hAnsi="Tahoma" w:cs="Tahoma"/>
              </w:rPr>
              <w:t>type</w:t>
            </w:r>
            <w:r w:rsidR="00544EA8" w:rsidRPr="00C71430">
              <w:rPr>
                <w:rFonts w:ascii="Tahoma" w:hAnsi="Tahoma" w:cs="Tahoma"/>
              </w:rPr>
              <w:t xml:space="preserve">, </w:t>
            </w:r>
            <w:r w:rsidR="00544EA8" w:rsidRPr="00C71430">
              <w:rPr>
                <w:rFonts w:ascii="Tahoma" w:hAnsi="Tahoma" w:cs="Tahoma"/>
                <w:color w:val="FF0000"/>
              </w:rPr>
              <w:t>Date</w:t>
            </w:r>
          </w:p>
        </w:tc>
      </w:tr>
    </w:tbl>
    <w:p w14:paraId="1471F7EB" w14:textId="77777777" w:rsidR="001A1DC4" w:rsidRPr="00C71430" w:rsidRDefault="001A1DC4" w:rsidP="001A1DC4">
      <w:pPr>
        <w:rPr>
          <w:rFonts w:ascii="Tahoma" w:hAnsi="Tahoma" w:cs="Tahoma"/>
        </w:rPr>
      </w:pPr>
    </w:p>
    <w:p w14:paraId="7999E645" w14:textId="257F01BA" w:rsidR="00ED1461" w:rsidRPr="00C71430" w:rsidRDefault="00ED1461" w:rsidP="00ED1461">
      <w:pPr>
        <w:pStyle w:val="Heading3"/>
        <w:rPr>
          <w:rFonts w:ascii="Tahoma" w:hAnsi="Tahoma" w:cs="Tahoma"/>
        </w:rPr>
      </w:pPr>
      <w:bookmarkStart w:id="524" w:name="_Toc145230803"/>
      <w:bookmarkStart w:id="525" w:name="_Toc145231206"/>
      <w:r w:rsidRPr="00C71430">
        <w:rPr>
          <w:rFonts w:ascii="Tahoma" w:hAnsi="Tahoma" w:cs="Tahoma"/>
        </w:rPr>
        <w:t>File / API Layout and Data Sheet</w:t>
      </w:r>
      <w:bookmarkEnd w:id="524"/>
      <w:bookmarkEnd w:id="525"/>
    </w:p>
    <w:p w14:paraId="59861FD7" w14:textId="09807278" w:rsidR="00F63814" w:rsidRPr="00C71430" w:rsidRDefault="00F63814" w:rsidP="00F63814">
      <w:pPr>
        <w:ind w:firstLine="360"/>
        <w:rPr>
          <w:rFonts w:ascii="Tahoma" w:hAnsi="Tahoma" w:cs="Tahoma"/>
        </w:rPr>
      </w:pPr>
      <w:r w:rsidRPr="00C71430">
        <w:rPr>
          <w:rFonts w:ascii="Tahoma" w:hAnsi="Tahoma" w:cs="Tahoma"/>
        </w:rPr>
        <w:t>Not Applicable.</w:t>
      </w:r>
    </w:p>
    <w:p w14:paraId="244E5E28" w14:textId="77777777" w:rsidR="001A1DC4" w:rsidRPr="00C71430" w:rsidRDefault="001A1DC4" w:rsidP="00F63814">
      <w:pPr>
        <w:ind w:firstLine="360"/>
        <w:rPr>
          <w:rFonts w:ascii="Tahoma" w:hAnsi="Tahoma" w:cs="Tahoma"/>
        </w:rPr>
      </w:pPr>
    </w:p>
    <w:p w14:paraId="2EBB6CAC" w14:textId="77777777" w:rsidR="002C5104" w:rsidRPr="00C71430" w:rsidRDefault="002C5104" w:rsidP="00F63814">
      <w:pPr>
        <w:ind w:firstLine="360"/>
        <w:rPr>
          <w:rFonts w:ascii="Tahoma" w:hAnsi="Tahoma" w:cs="Tahoma"/>
        </w:rPr>
      </w:pPr>
    </w:p>
    <w:p w14:paraId="25E6B22E" w14:textId="77777777" w:rsidR="002C5104" w:rsidRPr="00C71430" w:rsidRDefault="002C5104" w:rsidP="00F63814">
      <w:pPr>
        <w:ind w:firstLine="360"/>
        <w:rPr>
          <w:rFonts w:ascii="Tahoma" w:hAnsi="Tahoma" w:cs="Tahoma"/>
        </w:rPr>
      </w:pPr>
    </w:p>
    <w:p w14:paraId="2023D157" w14:textId="77777777" w:rsidR="00ED1461" w:rsidRPr="00C71430" w:rsidRDefault="00ED1461" w:rsidP="00ED1461">
      <w:pPr>
        <w:pStyle w:val="Heading3"/>
        <w:rPr>
          <w:rFonts w:ascii="Tahoma" w:hAnsi="Tahoma" w:cs="Tahoma"/>
        </w:rPr>
      </w:pPr>
      <w:bookmarkStart w:id="526" w:name="_Toc145230804"/>
      <w:bookmarkStart w:id="527" w:name="_Toc145231207"/>
      <w:r w:rsidRPr="00C71430">
        <w:rPr>
          <w:rFonts w:ascii="Tahoma" w:hAnsi="Tahoma" w:cs="Tahoma"/>
        </w:rPr>
        <w:lastRenderedPageBreak/>
        <w:t>Report Layout and Data Sheet</w:t>
      </w:r>
      <w:bookmarkEnd w:id="526"/>
      <w:bookmarkEnd w:id="527"/>
    </w:p>
    <w:p w14:paraId="5D3AE1CD" w14:textId="77777777" w:rsidR="00F63814" w:rsidRPr="00C71430" w:rsidRDefault="00F63814" w:rsidP="00F63814">
      <w:pPr>
        <w:rPr>
          <w:rFonts w:ascii="Tahoma" w:hAnsi="Tahoma" w:cs="Tahoma"/>
        </w:rPr>
      </w:pPr>
    </w:p>
    <w:tbl>
      <w:tblPr>
        <w:tblStyle w:val="TableGrid"/>
        <w:tblW w:w="0" w:type="auto"/>
        <w:tblLook w:val="04A0" w:firstRow="1" w:lastRow="0" w:firstColumn="1" w:lastColumn="0" w:noHBand="0" w:noVBand="1"/>
      </w:tblPr>
      <w:tblGrid>
        <w:gridCol w:w="3539"/>
        <w:gridCol w:w="6514"/>
      </w:tblGrid>
      <w:tr w:rsidR="001A1DC4" w:rsidRPr="00C71430" w14:paraId="1EFF893C" w14:textId="77777777" w:rsidTr="001A1DC4">
        <w:tc>
          <w:tcPr>
            <w:tcW w:w="3539" w:type="dxa"/>
            <w:shd w:val="clear" w:color="auto" w:fill="D9D9D9" w:themeFill="background1" w:themeFillShade="D9"/>
          </w:tcPr>
          <w:p w14:paraId="15083082" w14:textId="77777777" w:rsidR="001A1DC4" w:rsidRPr="00C71430" w:rsidRDefault="001A1DC4" w:rsidP="001A1DC4">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7639B5C7" w14:textId="77777777" w:rsidR="001A1DC4" w:rsidRPr="00C71430" w:rsidRDefault="001A1DC4" w:rsidP="001A1DC4">
            <w:pPr>
              <w:jc w:val="center"/>
              <w:rPr>
                <w:rFonts w:ascii="Tahoma" w:hAnsi="Tahoma" w:cs="Tahoma"/>
              </w:rPr>
            </w:pPr>
            <w:r w:rsidRPr="00C71430">
              <w:rPr>
                <w:rFonts w:ascii="Tahoma" w:hAnsi="Tahoma" w:cs="Tahoma"/>
              </w:rPr>
              <w:t>Description</w:t>
            </w:r>
          </w:p>
        </w:tc>
      </w:tr>
      <w:tr w:rsidR="001A1DC4" w:rsidRPr="00C71430" w14:paraId="3AC93D15" w14:textId="77777777" w:rsidTr="006B390F">
        <w:tc>
          <w:tcPr>
            <w:tcW w:w="10053" w:type="dxa"/>
            <w:gridSpan w:val="2"/>
            <w:shd w:val="clear" w:color="auto" w:fill="C8E0E9" w:themeFill="accent6" w:themeFillTint="33"/>
          </w:tcPr>
          <w:p w14:paraId="5F7C334F" w14:textId="43A28AE6" w:rsidR="001A1DC4" w:rsidRPr="00C71430" w:rsidRDefault="001A1DC4" w:rsidP="006B390F">
            <w:pPr>
              <w:rPr>
                <w:rFonts w:ascii="Tahoma" w:hAnsi="Tahoma" w:cs="Tahoma"/>
              </w:rPr>
            </w:pPr>
            <w:r w:rsidRPr="00C71430">
              <w:rPr>
                <w:rFonts w:ascii="Tahoma" w:hAnsi="Tahoma" w:cs="Tahoma"/>
              </w:rPr>
              <w:t>Header</w:t>
            </w:r>
          </w:p>
        </w:tc>
      </w:tr>
      <w:tr w:rsidR="00FF5450" w:rsidRPr="00C71430" w14:paraId="624C504C" w14:textId="77777777" w:rsidTr="006B390F">
        <w:tc>
          <w:tcPr>
            <w:tcW w:w="3539" w:type="dxa"/>
          </w:tcPr>
          <w:p w14:paraId="5539313C" w14:textId="4B2E9CC8" w:rsidR="00FF5450" w:rsidRPr="00C71430" w:rsidRDefault="00FF5450" w:rsidP="00FF5450">
            <w:pPr>
              <w:rPr>
                <w:rFonts w:ascii="Tahoma" w:hAnsi="Tahoma" w:cs="Tahoma"/>
              </w:rPr>
            </w:pPr>
            <w:r w:rsidRPr="00C71430">
              <w:rPr>
                <w:rFonts w:ascii="Tahoma" w:hAnsi="Tahoma" w:cs="Tahoma"/>
              </w:rPr>
              <w:t>As At</w:t>
            </w:r>
          </w:p>
        </w:tc>
        <w:tc>
          <w:tcPr>
            <w:tcW w:w="6514" w:type="dxa"/>
          </w:tcPr>
          <w:p w14:paraId="0E22A623" w14:textId="327A4091" w:rsidR="00FF5450" w:rsidRPr="00C71430" w:rsidRDefault="00FF5450" w:rsidP="00FF5450">
            <w:pPr>
              <w:rPr>
                <w:rFonts w:ascii="Tahoma" w:hAnsi="Tahoma" w:cs="Tahoma"/>
              </w:rPr>
            </w:pPr>
            <w:r w:rsidRPr="00C71430">
              <w:rPr>
                <w:rFonts w:ascii="Tahoma" w:hAnsi="Tahoma" w:cs="Tahoma"/>
              </w:rPr>
              <w:t xml:space="preserve">Display as of date </w:t>
            </w:r>
          </w:p>
        </w:tc>
      </w:tr>
      <w:tr w:rsidR="00FF5450" w:rsidRPr="00C71430" w14:paraId="4D4B2027" w14:textId="77777777" w:rsidTr="006B390F">
        <w:tc>
          <w:tcPr>
            <w:tcW w:w="3539" w:type="dxa"/>
          </w:tcPr>
          <w:p w14:paraId="24B16DAB" w14:textId="77777777" w:rsidR="00FF5450" w:rsidRPr="00C71430" w:rsidRDefault="00FF5450" w:rsidP="00FF5450">
            <w:pPr>
              <w:rPr>
                <w:rFonts w:ascii="Tahoma" w:hAnsi="Tahoma" w:cs="Tahoma"/>
              </w:rPr>
            </w:pPr>
            <w:r w:rsidRPr="00C71430">
              <w:rPr>
                <w:rFonts w:ascii="Tahoma" w:hAnsi="Tahoma" w:cs="Tahoma"/>
              </w:rPr>
              <w:t>Page</w:t>
            </w:r>
          </w:p>
        </w:tc>
        <w:tc>
          <w:tcPr>
            <w:tcW w:w="6514" w:type="dxa"/>
          </w:tcPr>
          <w:p w14:paraId="45C90ED7" w14:textId="170BC96E" w:rsidR="00FF5450" w:rsidRPr="00C71430" w:rsidRDefault="00FF5450" w:rsidP="00FF5450">
            <w:pPr>
              <w:rPr>
                <w:rFonts w:ascii="Tahoma" w:hAnsi="Tahoma" w:cs="Tahoma"/>
              </w:rPr>
            </w:pPr>
            <w:r w:rsidRPr="00C71430">
              <w:rPr>
                <w:rFonts w:ascii="Tahoma" w:hAnsi="Tahoma" w:cs="Tahoma"/>
              </w:rPr>
              <w:t>Display number of page</w:t>
            </w:r>
          </w:p>
        </w:tc>
      </w:tr>
      <w:tr w:rsidR="00FF5450" w:rsidRPr="00C71430" w14:paraId="3F2BE9B6" w14:textId="77777777" w:rsidTr="006B390F">
        <w:tc>
          <w:tcPr>
            <w:tcW w:w="3539" w:type="dxa"/>
          </w:tcPr>
          <w:p w14:paraId="47A9DCF9" w14:textId="3191E14A" w:rsidR="00FF5450" w:rsidRPr="00C71430" w:rsidRDefault="00FF5450" w:rsidP="00FF5450">
            <w:pPr>
              <w:rPr>
                <w:rFonts w:ascii="Tahoma" w:hAnsi="Tahoma" w:cs="Tahoma"/>
              </w:rPr>
            </w:pPr>
            <w:r w:rsidRPr="00C71430">
              <w:rPr>
                <w:rFonts w:ascii="Tahoma" w:hAnsi="Tahoma" w:cs="Tahoma"/>
              </w:rPr>
              <w:t>Printed date</w:t>
            </w:r>
          </w:p>
        </w:tc>
        <w:tc>
          <w:tcPr>
            <w:tcW w:w="6514" w:type="dxa"/>
          </w:tcPr>
          <w:p w14:paraId="5A8F1BD7" w14:textId="3A3B30C4" w:rsidR="00FF5450" w:rsidRPr="00C71430" w:rsidRDefault="00FF5450" w:rsidP="00FF5450">
            <w:pPr>
              <w:rPr>
                <w:rFonts w:ascii="Tahoma" w:hAnsi="Tahoma" w:cs="Tahoma"/>
              </w:rPr>
            </w:pPr>
            <w:r w:rsidRPr="00C71430">
              <w:rPr>
                <w:rFonts w:ascii="Tahoma" w:hAnsi="Tahoma" w:cs="Tahoma"/>
              </w:rPr>
              <w:t>Display printed date</w:t>
            </w:r>
          </w:p>
        </w:tc>
      </w:tr>
      <w:tr w:rsidR="00FF5450" w:rsidRPr="00C71430" w14:paraId="4F3AC25F" w14:textId="77777777" w:rsidTr="006B390F">
        <w:tc>
          <w:tcPr>
            <w:tcW w:w="3539" w:type="dxa"/>
          </w:tcPr>
          <w:p w14:paraId="3ECC9620" w14:textId="7F16CED8" w:rsidR="00FF5450" w:rsidRPr="00C71430" w:rsidRDefault="00FF5450" w:rsidP="00FF5450">
            <w:pPr>
              <w:rPr>
                <w:rFonts w:ascii="Tahoma" w:hAnsi="Tahoma" w:cs="Tahoma"/>
              </w:rPr>
            </w:pPr>
            <w:r w:rsidRPr="00C71430">
              <w:rPr>
                <w:rFonts w:ascii="Tahoma" w:hAnsi="Tahoma" w:cs="Tahoma"/>
              </w:rPr>
              <w:t>Printed time</w:t>
            </w:r>
          </w:p>
        </w:tc>
        <w:tc>
          <w:tcPr>
            <w:tcW w:w="6514" w:type="dxa"/>
          </w:tcPr>
          <w:p w14:paraId="49A80E55" w14:textId="0BCAA4B3" w:rsidR="00FF5450" w:rsidRPr="00C71430" w:rsidRDefault="00FF5450" w:rsidP="00FF5450">
            <w:pPr>
              <w:rPr>
                <w:rFonts w:ascii="Tahoma" w:hAnsi="Tahoma" w:cs="Tahoma"/>
              </w:rPr>
            </w:pPr>
            <w:r w:rsidRPr="00C71430">
              <w:rPr>
                <w:rFonts w:ascii="Tahoma" w:hAnsi="Tahoma" w:cs="Tahoma"/>
              </w:rPr>
              <w:t>Display printed time</w:t>
            </w:r>
          </w:p>
        </w:tc>
      </w:tr>
      <w:tr w:rsidR="00FF5450" w:rsidRPr="00C71430" w14:paraId="4416861F" w14:textId="77777777" w:rsidTr="006B390F">
        <w:tc>
          <w:tcPr>
            <w:tcW w:w="3539" w:type="dxa"/>
          </w:tcPr>
          <w:p w14:paraId="0384CB8E" w14:textId="3D09A9FD" w:rsidR="00FF5450" w:rsidRPr="00C71430" w:rsidRDefault="00FF5450" w:rsidP="00FF5450">
            <w:pPr>
              <w:rPr>
                <w:rFonts w:ascii="Tahoma" w:hAnsi="Tahoma" w:cs="Tahoma"/>
              </w:rPr>
            </w:pPr>
            <w:r w:rsidRPr="00C71430">
              <w:rPr>
                <w:rFonts w:ascii="Tahoma" w:hAnsi="Tahoma" w:cs="Tahoma"/>
              </w:rPr>
              <w:t>Printed by</w:t>
            </w:r>
          </w:p>
        </w:tc>
        <w:tc>
          <w:tcPr>
            <w:tcW w:w="6514" w:type="dxa"/>
          </w:tcPr>
          <w:p w14:paraId="1881BC03" w14:textId="781D242A" w:rsidR="00FF5450" w:rsidRPr="00C71430" w:rsidRDefault="00FF5450" w:rsidP="00FF5450">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FF5450" w:rsidRPr="00C71430" w14:paraId="7D4F7E3C" w14:textId="77777777" w:rsidTr="006B390F">
        <w:tc>
          <w:tcPr>
            <w:tcW w:w="10053" w:type="dxa"/>
            <w:gridSpan w:val="2"/>
            <w:shd w:val="clear" w:color="auto" w:fill="C8E0E9" w:themeFill="accent6" w:themeFillTint="33"/>
          </w:tcPr>
          <w:p w14:paraId="3D478F41" w14:textId="1B183262" w:rsidR="00FF5450" w:rsidRPr="00C71430" w:rsidRDefault="00FF5450" w:rsidP="00FF5450">
            <w:pPr>
              <w:rPr>
                <w:rFonts w:ascii="Tahoma" w:hAnsi="Tahoma" w:cs="Tahoma"/>
              </w:rPr>
            </w:pPr>
            <w:r w:rsidRPr="00C71430">
              <w:rPr>
                <w:rFonts w:ascii="Tahoma" w:hAnsi="Tahoma" w:cs="Tahoma"/>
              </w:rPr>
              <w:t>Detail</w:t>
            </w:r>
          </w:p>
        </w:tc>
      </w:tr>
      <w:tr w:rsidR="00FF5450" w:rsidRPr="00C71430" w14:paraId="60ED5EC2" w14:textId="77777777" w:rsidTr="006B390F">
        <w:tc>
          <w:tcPr>
            <w:tcW w:w="3539" w:type="dxa"/>
          </w:tcPr>
          <w:p w14:paraId="6DAACAE4" w14:textId="5A29ABA8" w:rsidR="00FF5450" w:rsidRPr="00C71430" w:rsidRDefault="00FF5450" w:rsidP="00FF5450">
            <w:pPr>
              <w:rPr>
                <w:rFonts w:ascii="Tahoma" w:hAnsi="Tahoma" w:cs="Tahoma"/>
              </w:rPr>
            </w:pPr>
            <w:r w:rsidRPr="00C71430">
              <w:rPr>
                <w:rFonts w:ascii="Tahoma" w:hAnsi="Tahoma" w:cs="Tahoma"/>
                <w:cs/>
              </w:rPr>
              <w:t xml:space="preserve">สาขา </w:t>
            </w:r>
            <w:r w:rsidRPr="00C71430">
              <w:rPr>
                <w:rFonts w:ascii="Tahoma" w:hAnsi="Tahoma" w:cs="Tahoma"/>
              </w:rPr>
              <w:t>(Branch)</w:t>
            </w:r>
          </w:p>
        </w:tc>
        <w:tc>
          <w:tcPr>
            <w:tcW w:w="6514" w:type="dxa"/>
          </w:tcPr>
          <w:p w14:paraId="4C3679D9" w14:textId="790848F3" w:rsidR="00FF5450" w:rsidRPr="00C71430" w:rsidRDefault="00FF5450" w:rsidP="00FF5450">
            <w:pPr>
              <w:rPr>
                <w:rFonts w:ascii="Tahoma" w:hAnsi="Tahoma" w:cs="Tahoma"/>
              </w:rPr>
            </w:pPr>
            <w:r w:rsidRPr="00C71430">
              <w:rPr>
                <w:rFonts w:ascii="Tahoma" w:hAnsi="Tahoma" w:cs="Tahoma"/>
              </w:rPr>
              <w:t>Display customer branch</w:t>
            </w:r>
          </w:p>
        </w:tc>
      </w:tr>
      <w:tr w:rsidR="00FF5450" w:rsidRPr="00C71430" w14:paraId="079295E3" w14:textId="77777777" w:rsidTr="006B390F">
        <w:tc>
          <w:tcPr>
            <w:tcW w:w="3539" w:type="dxa"/>
          </w:tcPr>
          <w:p w14:paraId="4CC4C4AE" w14:textId="74BE1E79" w:rsidR="00FF5450" w:rsidRPr="00C71430" w:rsidRDefault="00FF5450" w:rsidP="00FF5450">
            <w:pPr>
              <w:rPr>
                <w:rFonts w:ascii="Tahoma" w:hAnsi="Tahoma" w:cs="Tahoma"/>
              </w:rPr>
            </w:pPr>
            <w:r w:rsidRPr="00C71430">
              <w:rPr>
                <w:rFonts w:ascii="Tahoma" w:hAnsi="Tahoma" w:cs="Tahoma"/>
                <w:cs/>
              </w:rPr>
              <w:t xml:space="preserve">ประเภทบัญชี </w:t>
            </w:r>
            <w:r w:rsidRPr="00C71430">
              <w:rPr>
                <w:rFonts w:ascii="Tahoma" w:hAnsi="Tahoma" w:cs="Tahoma"/>
              </w:rPr>
              <w:t xml:space="preserve">(Account type) </w:t>
            </w:r>
          </w:p>
        </w:tc>
        <w:tc>
          <w:tcPr>
            <w:tcW w:w="6514" w:type="dxa"/>
          </w:tcPr>
          <w:p w14:paraId="33BA27B8" w14:textId="6F29C180" w:rsidR="00FF5450" w:rsidRPr="00C71430" w:rsidRDefault="00FF5450" w:rsidP="00FF5450">
            <w:pPr>
              <w:rPr>
                <w:rFonts w:ascii="Tahoma" w:hAnsi="Tahoma" w:cs="Tahoma"/>
              </w:rPr>
            </w:pPr>
            <w:r w:rsidRPr="00C71430">
              <w:rPr>
                <w:rFonts w:ascii="Tahoma" w:hAnsi="Tahoma" w:cs="Tahoma"/>
              </w:rPr>
              <w:t>Display account type</w:t>
            </w:r>
          </w:p>
        </w:tc>
      </w:tr>
      <w:tr w:rsidR="00FF5450" w:rsidRPr="00C71430" w14:paraId="13109BF9" w14:textId="77777777" w:rsidTr="006B390F">
        <w:tc>
          <w:tcPr>
            <w:tcW w:w="3539" w:type="dxa"/>
          </w:tcPr>
          <w:p w14:paraId="0D592C05" w14:textId="2A2F505E" w:rsidR="00FF5450" w:rsidRPr="00C71430" w:rsidRDefault="00FF5450" w:rsidP="00FF5450">
            <w:pPr>
              <w:rPr>
                <w:rFonts w:ascii="Tahoma" w:hAnsi="Tahoma" w:cs="Tahoma"/>
              </w:rPr>
            </w:pPr>
            <w:r w:rsidRPr="00C71430">
              <w:rPr>
                <w:rFonts w:ascii="Tahoma" w:hAnsi="Tahoma" w:cs="Tahoma"/>
                <w:cs/>
              </w:rPr>
              <w:t xml:space="preserve">ลำดับ </w:t>
            </w:r>
            <w:r w:rsidRPr="00C71430">
              <w:rPr>
                <w:rFonts w:ascii="Tahoma" w:hAnsi="Tahoma" w:cs="Tahoma"/>
              </w:rPr>
              <w:t>(No.)</w:t>
            </w:r>
          </w:p>
        </w:tc>
        <w:tc>
          <w:tcPr>
            <w:tcW w:w="6514" w:type="dxa"/>
          </w:tcPr>
          <w:p w14:paraId="30FA72BD" w14:textId="570EC8D8" w:rsidR="00FF5450" w:rsidRPr="00C71430" w:rsidRDefault="00FF5450" w:rsidP="00FF5450">
            <w:pPr>
              <w:rPr>
                <w:rFonts w:ascii="Tahoma" w:hAnsi="Tahoma" w:cs="Tahoma"/>
              </w:rPr>
            </w:pPr>
            <w:r w:rsidRPr="00C71430">
              <w:rPr>
                <w:rFonts w:ascii="Tahoma" w:hAnsi="Tahoma" w:cs="Tahoma"/>
              </w:rPr>
              <w:t>Display sequential of transaction</w:t>
            </w:r>
          </w:p>
        </w:tc>
      </w:tr>
      <w:tr w:rsidR="00FF5450" w:rsidRPr="00C71430" w14:paraId="27570B0E" w14:textId="77777777" w:rsidTr="006B390F">
        <w:tc>
          <w:tcPr>
            <w:tcW w:w="3539" w:type="dxa"/>
          </w:tcPr>
          <w:p w14:paraId="7F3C54BA" w14:textId="76862B41" w:rsidR="00FF5450" w:rsidRPr="00C71430" w:rsidRDefault="00FF5450" w:rsidP="00FF5450">
            <w:pPr>
              <w:rPr>
                <w:rFonts w:ascii="Tahoma" w:hAnsi="Tahoma" w:cs="Tahoma"/>
              </w:rPr>
            </w:pPr>
            <w:r w:rsidRPr="00C71430">
              <w:rPr>
                <w:rFonts w:ascii="Tahoma" w:hAnsi="Tahoma" w:cs="Tahoma"/>
                <w:cs/>
              </w:rPr>
              <w:t xml:space="preserve">รหัสบัญชี </w:t>
            </w:r>
            <w:r w:rsidRPr="00C71430">
              <w:rPr>
                <w:rFonts w:ascii="Tahoma" w:hAnsi="Tahoma" w:cs="Tahoma"/>
              </w:rPr>
              <w:t>(Account number)</w:t>
            </w:r>
          </w:p>
        </w:tc>
        <w:tc>
          <w:tcPr>
            <w:tcW w:w="6514" w:type="dxa"/>
          </w:tcPr>
          <w:p w14:paraId="488B6964" w14:textId="163E57A8" w:rsidR="00FF5450" w:rsidRPr="00C71430" w:rsidRDefault="00FF5450" w:rsidP="00FF5450">
            <w:pPr>
              <w:rPr>
                <w:rFonts w:ascii="Tahoma" w:hAnsi="Tahoma" w:cs="Tahoma"/>
              </w:rPr>
            </w:pPr>
            <w:r w:rsidRPr="00C71430">
              <w:rPr>
                <w:rFonts w:ascii="Tahoma" w:hAnsi="Tahoma" w:cs="Tahoma"/>
              </w:rPr>
              <w:t>Display account number</w:t>
            </w:r>
          </w:p>
        </w:tc>
      </w:tr>
      <w:tr w:rsidR="00FF5450" w:rsidRPr="00C71430" w14:paraId="52BD266D" w14:textId="77777777" w:rsidTr="006B390F">
        <w:tc>
          <w:tcPr>
            <w:tcW w:w="3539" w:type="dxa"/>
          </w:tcPr>
          <w:p w14:paraId="514FD6E0" w14:textId="64C57742" w:rsidR="00FF5450" w:rsidRPr="00C71430" w:rsidRDefault="00FF5450" w:rsidP="00FF5450">
            <w:pPr>
              <w:rPr>
                <w:rFonts w:ascii="Tahoma" w:hAnsi="Tahoma" w:cs="Tahoma"/>
              </w:rPr>
            </w:pPr>
            <w:r w:rsidRPr="00C71430">
              <w:rPr>
                <w:rFonts w:ascii="Tahoma" w:hAnsi="Tahoma" w:cs="Tahoma"/>
                <w:cs/>
              </w:rPr>
              <w:t xml:space="preserve">ชื่อบัญชี </w:t>
            </w:r>
            <w:r w:rsidRPr="00C71430">
              <w:rPr>
                <w:rFonts w:ascii="Tahoma" w:hAnsi="Tahoma" w:cs="Tahoma"/>
              </w:rPr>
              <w:t>(Account name)</w:t>
            </w:r>
          </w:p>
        </w:tc>
        <w:tc>
          <w:tcPr>
            <w:tcW w:w="6514" w:type="dxa"/>
          </w:tcPr>
          <w:p w14:paraId="7EF33174" w14:textId="7E025B43" w:rsidR="00FF5450" w:rsidRPr="00C71430" w:rsidRDefault="00FF5450" w:rsidP="00FF5450">
            <w:pPr>
              <w:rPr>
                <w:rFonts w:ascii="Tahoma" w:hAnsi="Tahoma" w:cs="Tahoma"/>
              </w:rPr>
            </w:pPr>
            <w:r w:rsidRPr="00C71430">
              <w:rPr>
                <w:rFonts w:ascii="Tahoma" w:hAnsi="Tahoma" w:cs="Tahoma"/>
              </w:rPr>
              <w:t>Display account name</w:t>
            </w:r>
          </w:p>
        </w:tc>
      </w:tr>
      <w:tr w:rsidR="00FF5450" w:rsidRPr="00C71430" w14:paraId="5DEAA030" w14:textId="77777777" w:rsidTr="006B390F">
        <w:tc>
          <w:tcPr>
            <w:tcW w:w="3539" w:type="dxa"/>
          </w:tcPr>
          <w:p w14:paraId="3D780408" w14:textId="7F14892D" w:rsidR="00FF5450" w:rsidRPr="00C71430" w:rsidRDefault="00FF5450" w:rsidP="00FF5450">
            <w:pPr>
              <w:rPr>
                <w:rFonts w:ascii="Tahoma" w:hAnsi="Tahoma" w:cs="Tahoma"/>
              </w:rPr>
            </w:pPr>
            <w:r w:rsidRPr="00C71430">
              <w:rPr>
                <w:rFonts w:ascii="Tahoma" w:hAnsi="Tahoma" w:cs="Tahoma"/>
                <w:cs/>
              </w:rPr>
              <w:t xml:space="preserve">ยอดคงเหลือ </w:t>
            </w:r>
            <w:r w:rsidRPr="00C71430">
              <w:rPr>
                <w:rFonts w:ascii="Tahoma" w:hAnsi="Tahoma" w:cs="Tahoma"/>
              </w:rPr>
              <w:t>(Account balance)</w:t>
            </w:r>
          </w:p>
        </w:tc>
        <w:tc>
          <w:tcPr>
            <w:tcW w:w="6514" w:type="dxa"/>
          </w:tcPr>
          <w:p w14:paraId="403F77FB" w14:textId="594702C3" w:rsidR="00FF5450" w:rsidRPr="00C71430" w:rsidRDefault="00FF5450" w:rsidP="00FF5450">
            <w:pPr>
              <w:rPr>
                <w:rFonts w:ascii="Tahoma" w:hAnsi="Tahoma" w:cs="Tahoma"/>
              </w:rPr>
            </w:pPr>
            <w:r w:rsidRPr="00C71430">
              <w:rPr>
                <w:rFonts w:ascii="Tahoma" w:hAnsi="Tahoma" w:cs="Tahoma"/>
              </w:rPr>
              <w:t>Display account balance</w:t>
            </w:r>
          </w:p>
        </w:tc>
      </w:tr>
      <w:tr w:rsidR="00FF5450" w:rsidRPr="00C71430" w14:paraId="78D6D575" w14:textId="77777777" w:rsidTr="006B390F">
        <w:tc>
          <w:tcPr>
            <w:tcW w:w="3539" w:type="dxa"/>
          </w:tcPr>
          <w:p w14:paraId="0D1040A2" w14:textId="76D46FB5" w:rsidR="00FF5450" w:rsidRPr="00C71430" w:rsidRDefault="00FF5450" w:rsidP="00FF5450">
            <w:pPr>
              <w:rPr>
                <w:rFonts w:ascii="Tahoma" w:hAnsi="Tahoma" w:cs="Tahoma"/>
              </w:rPr>
            </w:pPr>
            <w:r w:rsidRPr="00C71430">
              <w:rPr>
                <w:rFonts w:ascii="Tahoma" w:hAnsi="Tahoma" w:cs="Tahoma"/>
                <w:cs/>
              </w:rPr>
              <w:t xml:space="preserve">วงเงินเครดิต </w:t>
            </w:r>
            <w:r w:rsidRPr="00C71430">
              <w:rPr>
                <w:rFonts w:ascii="Tahoma" w:hAnsi="Tahoma" w:cs="Tahoma"/>
              </w:rPr>
              <w:t>(Credit limits)</w:t>
            </w:r>
          </w:p>
        </w:tc>
        <w:tc>
          <w:tcPr>
            <w:tcW w:w="6514" w:type="dxa"/>
          </w:tcPr>
          <w:p w14:paraId="438C4F9B" w14:textId="61B0E8D2" w:rsidR="00FF5450" w:rsidRPr="00C71430" w:rsidRDefault="00FF5450" w:rsidP="00FF5450">
            <w:pPr>
              <w:rPr>
                <w:rFonts w:ascii="Tahoma" w:hAnsi="Tahoma" w:cs="Tahoma"/>
              </w:rPr>
            </w:pPr>
            <w:r w:rsidRPr="00C71430">
              <w:rPr>
                <w:rFonts w:ascii="Tahoma" w:hAnsi="Tahoma" w:cs="Tahoma"/>
              </w:rPr>
              <w:t>Display credit limits</w:t>
            </w:r>
          </w:p>
        </w:tc>
      </w:tr>
      <w:tr w:rsidR="00FF5450" w:rsidRPr="00C71430" w14:paraId="72612CD1" w14:textId="77777777" w:rsidTr="006B390F">
        <w:tc>
          <w:tcPr>
            <w:tcW w:w="3539" w:type="dxa"/>
          </w:tcPr>
          <w:p w14:paraId="421AED2D" w14:textId="0EACA342" w:rsidR="00FF5450" w:rsidRPr="00C71430" w:rsidRDefault="00FF5450" w:rsidP="00FF5450">
            <w:pPr>
              <w:rPr>
                <w:rFonts w:ascii="Tahoma" w:hAnsi="Tahoma" w:cs="Tahoma"/>
                <w:cs/>
              </w:rPr>
            </w:pPr>
            <w:r w:rsidRPr="00C71430">
              <w:rPr>
                <w:rFonts w:ascii="Tahoma" w:hAnsi="Tahoma" w:cs="Tahoma"/>
              </w:rPr>
              <w:t>Misc</w:t>
            </w:r>
          </w:p>
        </w:tc>
        <w:tc>
          <w:tcPr>
            <w:tcW w:w="6514" w:type="dxa"/>
          </w:tcPr>
          <w:p w14:paraId="1E09A08E" w14:textId="72C54C65" w:rsidR="00FF5450" w:rsidRPr="00C71430" w:rsidRDefault="00FF5450" w:rsidP="00FF5450">
            <w:pPr>
              <w:rPr>
                <w:rFonts w:ascii="Tahoma" w:hAnsi="Tahoma" w:cs="Tahoma"/>
              </w:rPr>
            </w:pPr>
            <w:r w:rsidRPr="00C71430">
              <w:rPr>
                <w:rFonts w:ascii="Tahoma" w:hAnsi="Tahoma" w:cs="Tahoma"/>
              </w:rPr>
              <w:t xml:space="preserve">Display </w:t>
            </w:r>
            <w:proofErr w:type="spellStart"/>
            <w:r w:rsidRPr="00C71430">
              <w:rPr>
                <w:rFonts w:ascii="Tahoma" w:hAnsi="Tahoma" w:cs="Tahoma"/>
              </w:rPr>
              <w:t>misc</w:t>
            </w:r>
            <w:proofErr w:type="spellEnd"/>
          </w:p>
        </w:tc>
      </w:tr>
      <w:tr w:rsidR="00FF5450" w:rsidRPr="00C71430" w14:paraId="03AB4A36" w14:textId="77777777" w:rsidTr="006B390F">
        <w:tc>
          <w:tcPr>
            <w:tcW w:w="3539" w:type="dxa"/>
          </w:tcPr>
          <w:p w14:paraId="43489025" w14:textId="3C48C998" w:rsidR="00FF5450" w:rsidRPr="00C71430" w:rsidRDefault="00FF5450" w:rsidP="00FF5450">
            <w:pPr>
              <w:rPr>
                <w:rFonts w:ascii="Tahoma" w:hAnsi="Tahoma" w:cs="Tahoma"/>
              </w:rPr>
            </w:pPr>
            <w:r w:rsidRPr="00C71430">
              <w:rPr>
                <w:rFonts w:ascii="Tahoma" w:hAnsi="Tahoma" w:cs="Tahoma"/>
              </w:rPr>
              <w:t>Summary</w:t>
            </w:r>
          </w:p>
        </w:tc>
        <w:tc>
          <w:tcPr>
            <w:tcW w:w="6514" w:type="dxa"/>
          </w:tcPr>
          <w:p w14:paraId="51CEC012" w14:textId="1DE19A69" w:rsidR="00FF5450" w:rsidRPr="00C71430" w:rsidRDefault="00FF5450" w:rsidP="00FF5450">
            <w:pPr>
              <w:rPr>
                <w:rFonts w:ascii="Tahoma" w:hAnsi="Tahoma" w:cs="Tahoma"/>
              </w:rPr>
            </w:pPr>
            <w:r w:rsidRPr="00C71430">
              <w:rPr>
                <w:rFonts w:ascii="Tahoma" w:hAnsi="Tahoma" w:cs="Tahoma"/>
              </w:rPr>
              <w:t>Display summary</w:t>
            </w:r>
          </w:p>
        </w:tc>
      </w:tr>
    </w:tbl>
    <w:p w14:paraId="481627F8" w14:textId="77777777" w:rsidR="001A1DC4" w:rsidRPr="00C71430" w:rsidRDefault="001A1DC4" w:rsidP="00F63814">
      <w:pPr>
        <w:rPr>
          <w:rFonts w:ascii="Tahoma" w:hAnsi="Tahoma" w:cs="Tahoma"/>
        </w:rPr>
      </w:pPr>
    </w:p>
    <w:p w14:paraId="66B1C706" w14:textId="77777777" w:rsidR="00544EA8" w:rsidRPr="00C71430" w:rsidRDefault="00544EA8" w:rsidP="00F63814">
      <w:pPr>
        <w:rPr>
          <w:rFonts w:ascii="Tahoma" w:hAnsi="Tahoma" w:cs="Tahoma"/>
        </w:rPr>
      </w:pPr>
    </w:p>
    <w:p w14:paraId="0CBDF14B" w14:textId="21DF0A89" w:rsidR="00544EA8" w:rsidRPr="00C71430" w:rsidRDefault="00544EA8" w:rsidP="00544EA8">
      <w:pPr>
        <w:pStyle w:val="ListParagraph"/>
        <w:ind w:left="90"/>
        <w:rPr>
          <w:rFonts w:ascii="Tahoma" w:hAnsi="Tahoma" w:cs="Tahoma"/>
          <w:color w:val="FF0000"/>
        </w:rPr>
      </w:pPr>
      <w:r w:rsidRPr="00C71430">
        <w:rPr>
          <w:rFonts w:ascii="Tahoma" w:hAnsi="Tahoma" w:cs="Tahoma"/>
          <w:color w:val="FF0000"/>
        </w:rPr>
        <w:t>Example FCD and TD report shown as exemplified in “19.3 Supported Sample Transaction and Case from Customer”</w:t>
      </w:r>
    </w:p>
    <w:p w14:paraId="097FF3F0" w14:textId="77777777" w:rsidR="00544EA8" w:rsidRPr="00C71430" w:rsidRDefault="00544EA8" w:rsidP="00F63814">
      <w:pPr>
        <w:rPr>
          <w:rFonts w:ascii="Tahoma" w:hAnsi="Tahoma" w:cs="Tahoma"/>
        </w:rPr>
      </w:pPr>
    </w:p>
    <w:p w14:paraId="35123C14" w14:textId="5FFBEF30" w:rsidR="002030AE" w:rsidRPr="00C71430" w:rsidRDefault="00AC1E1E" w:rsidP="00B432F3">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59E95A1E" wp14:editId="07BAC4ED">
            <wp:extent cx="5200650" cy="7357097"/>
            <wp:effectExtent l="19050" t="19050" r="19050" b="15875"/>
            <wp:docPr id="18482354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00913" cy="7357470"/>
                    </a:xfrm>
                    <a:prstGeom prst="rect">
                      <a:avLst/>
                    </a:prstGeom>
                    <a:noFill/>
                    <a:ln>
                      <a:solidFill>
                        <a:schemeClr val="bg2"/>
                      </a:solidFill>
                    </a:ln>
                  </pic:spPr>
                </pic:pic>
              </a:graphicData>
            </a:graphic>
          </wp:inline>
        </w:drawing>
      </w:r>
    </w:p>
    <w:p w14:paraId="1D2C8C40" w14:textId="77777777" w:rsidR="00544EA8" w:rsidRPr="00C71430" w:rsidRDefault="00544EA8" w:rsidP="00B432F3">
      <w:pPr>
        <w:jc w:val="center"/>
        <w:rPr>
          <w:rFonts w:ascii="Tahoma" w:hAnsi="Tahoma" w:cs="Tahoma"/>
        </w:rPr>
      </w:pPr>
    </w:p>
    <w:p w14:paraId="29109F0C" w14:textId="1922BC37" w:rsidR="00ED1461" w:rsidRPr="00C71430" w:rsidRDefault="00ED1461" w:rsidP="00ED1461">
      <w:pPr>
        <w:pStyle w:val="Heading3"/>
        <w:rPr>
          <w:rFonts w:ascii="Tahoma" w:hAnsi="Tahoma" w:cs="Tahoma"/>
        </w:rPr>
      </w:pPr>
      <w:bookmarkStart w:id="528" w:name="_Toc145230805"/>
      <w:bookmarkStart w:id="529" w:name="_Toc145231208"/>
      <w:r w:rsidRPr="00C71430">
        <w:rPr>
          <w:rFonts w:ascii="Tahoma" w:hAnsi="Tahoma" w:cs="Tahoma"/>
        </w:rPr>
        <w:t>Additional Impacts</w:t>
      </w:r>
      <w:bookmarkEnd w:id="528"/>
      <w:bookmarkEnd w:id="529"/>
    </w:p>
    <w:p w14:paraId="36D8B1E7" w14:textId="036B4A2F" w:rsidR="00ED1461" w:rsidRPr="00C71430" w:rsidRDefault="00F63814" w:rsidP="00F63814">
      <w:pPr>
        <w:ind w:firstLine="360"/>
        <w:rPr>
          <w:rFonts w:ascii="Tahoma" w:hAnsi="Tahoma" w:cs="Tahoma"/>
        </w:rPr>
      </w:pPr>
      <w:r w:rsidRPr="00C71430">
        <w:rPr>
          <w:rFonts w:ascii="Tahoma" w:hAnsi="Tahoma" w:cs="Tahoma"/>
        </w:rPr>
        <w:t>Not Applicable.</w:t>
      </w:r>
    </w:p>
    <w:p w14:paraId="6148EF05" w14:textId="77777777" w:rsidR="00F63814" w:rsidRPr="00C71430" w:rsidRDefault="00F63814" w:rsidP="00ED1461">
      <w:pPr>
        <w:rPr>
          <w:rFonts w:ascii="Tahoma" w:hAnsi="Tahoma" w:cs="Tahoma"/>
        </w:rPr>
      </w:pPr>
    </w:p>
    <w:p w14:paraId="55C5CA5F" w14:textId="1E771888" w:rsidR="00ED1461" w:rsidRPr="00C71430" w:rsidRDefault="00ED1461" w:rsidP="00ED1461">
      <w:pPr>
        <w:pStyle w:val="Heading2"/>
        <w:rPr>
          <w:rFonts w:ascii="Tahoma" w:hAnsi="Tahoma" w:cs="Tahoma"/>
        </w:rPr>
      </w:pPr>
      <w:bookmarkStart w:id="530" w:name="_Toc145230806"/>
      <w:bookmarkStart w:id="531" w:name="_Toc145231209"/>
      <w:r w:rsidRPr="00C71430">
        <w:rPr>
          <w:rFonts w:ascii="Tahoma" w:hAnsi="Tahoma" w:cs="Tahoma"/>
        </w:rPr>
        <w:lastRenderedPageBreak/>
        <w:t>Overdraft Account Report</w:t>
      </w:r>
      <w:bookmarkEnd w:id="530"/>
      <w:bookmarkEnd w:id="531"/>
    </w:p>
    <w:p w14:paraId="77B7EFB5" w14:textId="77777777" w:rsidR="00214B8F" w:rsidRPr="00C71430" w:rsidRDefault="00214B8F" w:rsidP="00214B8F">
      <w:pPr>
        <w:rPr>
          <w:rFonts w:ascii="Tahoma" w:hAnsi="Tahoma" w:cs="Tahoma"/>
        </w:rPr>
      </w:pPr>
    </w:p>
    <w:tbl>
      <w:tblPr>
        <w:tblStyle w:val="TableGrid"/>
        <w:tblW w:w="0" w:type="auto"/>
        <w:tblLook w:val="04A0" w:firstRow="1" w:lastRow="0" w:firstColumn="1" w:lastColumn="0" w:noHBand="0" w:noVBand="1"/>
      </w:tblPr>
      <w:tblGrid>
        <w:gridCol w:w="5305"/>
        <w:gridCol w:w="4748"/>
      </w:tblGrid>
      <w:tr w:rsidR="00214B8F" w:rsidRPr="00C71430" w14:paraId="41347403" w14:textId="77777777" w:rsidTr="006B390F">
        <w:tc>
          <w:tcPr>
            <w:tcW w:w="5026" w:type="dxa"/>
          </w:tcPr>
          <w:p w14:paraId="46763844" w14:textId="3640BF27" w:rsidR="00214B8F" w:rsidRPr="00C71430" w:rsidRDefault="009B70FD" w:rsidP="006B390F">
            <w:pPr>
              <w:rPr>
                <w:rFonts w:ascii="Tahoma" w:hAnsi="Tahoma" w:cs="Tahoma"/>
              </w:rPr>
            </w:pPr>
            <w:r w:rsidRPr="00C71430">
              <w:rPr>
                <w:rFonts w:ascii="Tahoma" w:hAnsi="Tahoma" w:cs="Tahoma"/>
              </w:rPr>
              <w:t xml:space="preserve">DPS-86 </w:t>
            </w:r>
            <w:r w:rsidR="00214B8F" w:rsidRPr="00C71430">
              <w:rPr>
                <w:rFonts w:ascii="Tahoma" w:hAnsi="Tahoma" w:cs="Tahoma"/>
                <w:cs/>
              </w:rPr>
              <w:t xml:space="preserve">สร้างรายงานบัญชีกระแสรายวันที่เป็นหนี้เบิกเกินบัญชี รูปแบบเป็น </w:t>
            </w:r>
            <w:r w:rsidR="00214B8F" w:rsidRPr="00C71430">
              <w:rPr>
                <w:rFonts w:ascii="Tahoma" w:hAnsi="Tahoma" w:cs="Tahoma"/>
              </w:rPr>
              <w:t>All Account</w:t>
            </w:r>
          </w:p>
        </w:tc>
        <w:tc>
          <w:tcPr>
            <w:tcW w:w="5027" w:type="dxa"/>
          </w:tcPr>
          <w:p w14:paraId="22FF56F9" w14:textId="77777777" w:rsidR="00214B8F" w:rsidRPr="00C71430" w:rsidRDefault="00214B8F" w:rsidP="006B390F">
            <w:pPr>
              <w:rPr>
                <w:rFonts w:ascii="Tahoma" w:hAnsi="Tahoma" w:cs="Tahoma"/>
              </w:rPr>
            </w:pPr>
            <w:r w:rsidRPr="00C71430">
              <w:rPr>
                <w:rFonts w:ascii="Tahoma" w:hAnsi="Tahoma" w:cs="Tahoma"/>
              </w:rPr>
              <w:t>Generate overdraft account report formatted as All Account</w:t>
            </w:r>
          </w:p>
          <w:p w14:paraId="40596996" w14:textId="77777777" w:rsidR="0050092F" w:rsidRPr="00C71430" w:rsidRDefault="0050092F" w:rsidP="006B390F">
            <w:pPr>
              <w:rPr>
                <w:rFonts w:ascii="Tahoma" w:hAnsi="Tahoma" w:cs="Tahoma"/>
              </w:rPr>
            </w:pPr>
          </w:p>
        </w:tc>
      </w:tr>
    </w:tbl>
    <w:p w14:paraId="7611C9CB" w14:textId="77777777" w:rsidR="0050092F" w:rsidRPr="00C71430" w:rsidRDefault="0050092F" w:rsidP="0050092F">
      <w:pPr>
        <w:rPr>
          <w:rFonts w:ascii="Tahoma" w:hAnsi="Tahoma" w:cs="Tahoma"/>
        </w:rPr>
      </w:pPr>
    </w:p>
    <w:p w14:paraId="4F0840B6" w14:textId="1EF69DD5" w:rsidR="00ED1461" w:rsidRPr="00C71430" w:rsidRDefault="00ED1461" w:rsidP="00ED1461">
      <w:pPr>
        <w:pStyle w:val="Heading3"/>
        <w:rPr>
          <w:rFonts w:ascii="Tahoma" w:hAnsi="Tahoma" w:cs="Tahoma"/>
        </w:rPr>
      </w:pPr>
      <w:bookmarkStart w:id="532" w:name="_Toc145230807"/>
      <w:bookmarkStart w:id="533" w:name="_Toc145231210"/>
      <w:r w:rsidRPr="00C71430">
        <w:rPr>
          <w:rFonts w:ascii="Tahoma" w:hAnsi="Tahoma" w:cs="Tahoma"/>
        </w:rPr>
        <w:t>Purpose</w:t>
      </w:r>
      <w:bookmarkEnd w:id="532"/>
      <w:bookmarkEnd w:id="533"/>
    </w:p>
    <w:p w14:paraId="25046A3B" w14:textId="79E60D63" w:rsidR="002C7EC2" w:rsidRPr="00C71430" w:rsidRDefault="002C7EC2" w:rsidP="002C7EC2">
      <w:pPr>
        <w:ind w:firstLine="360"/>
        <w:rPr>
          <w:rFonts w:ascii="Tahoma" w:hAnsi="Tahoma" w:cs="Tahoma"/>
        </w:rPr>
      </w:pPr>
      <w:r w:rsidRPr="00C71430">
        <w:rPr>
          <w:rFonts w:ascii="Tahoma" w:hAnsi="Tahoma" w:cs="Tahoma"/>
        </w:rPr>
        <w:t>The purpose is to provide</w:t>
      </w:r>
      <w:r w:rsidRPr="00C71430">
        <w:rPr>
          <w:rFonts w:ascii="Tahoma" w:hAnsi="Tahoma" w:cs="Tahoma"/>
          <w:cs/>
        </w:rPr>
        <w:t xml:space="preserve"> </w:t>
      </w:r>
      <w:r w:rsidRPr="00C71430">
        <w:rPr>
          <w:rFonts w:ascii="Tahoma" w:hAnsi="Tahoma" w:cs="Tahoma"/>
        </w:rPr>
        <w:t xml:space="preserve">Overdraft report </w:t>
      </w:r>
      <w:r w:rsidR="00EE64D3" w:rsidRPr="00C71430">
        <w:rPr>
          <w:rFonts w:ascii="Tahoma" w:hAnsi="Tahoma" w:cs="Tahoma"/>
        </w:rPr>
        <w:t>with limits and without limits.</w:t>
      </w:r>
    </w:p>
    <w:p w14:paraId="52EE7BD1" w14:textId="77777777" w:rsidR="00EE64D3" w:rsidRPr="00C71430" w:rsidRDefault="00EE64D3" w:rsidP="002C7EC2">
      <w:pPr>
        <w:ind w:firstLine="360"/>
        <w:rPr>
          <w:rFonts w:ascii="Tahoma" w:hAnsi="Tahoma" w:cs="Tahoma"/>
        </w:rPr>
      </w:pPr>
    </w:p>
    <w:p w14:paraId="0AA76E0C" w14:textId="77777777" w:rsidR="00ED1461" w:rsidRPr="00C71430" w:rsidRDefault="00ED1461" w:rsidP="00ED1461">
      <w:pPr>
        <w:pStyle w:val="Heading3"/>
        <w:rPr>
          <w:rFonts w:ascii="Tahoma" w:hAnsi="Tahoma" w:cs="Tahoma"/>
        </w:rPr>
      </w:pPr>
      <w:bookmarkStart w:id="534" w:name="_Toc145230808"/>
      <w:bookmarkStart w:id="535" w:name="_Toc145231211"/>
      <w:r w:rsidRPr="00C71430">
        <w:rPr>
          <w:rFonts w:ascii="Tahoma" w:hAnsi="Tahoma" w:cs="Tahoma"/>
        </w:rPr>
        <w:t>Background</w:t>
      </w:r>
      <w:bookmarkEnd w:id="534"/>
      <w:bookmarkEnd w:id="535"/>
    </w:p>
    <w:p w14:paraId="228004BE" w14:textId="4C9658C6" w:rsidR="00EE64D3" w:rsidRPr="00C71430" w:rsidRDefault="00645C56" w:rsidP="000374C1">
      <w:pPr>
        <w:pStyle w:val="ListParagraph"/>
        <w:numPr>
          <w:ilvl w:val="2"/>
          <w:numId w:val="28"/>
        </w:numPr>
        <w:ind w:left="1418" w:hanging="709"/>
        <w:jc w:val="both"/>
        <w:rPr>
          <w:rFonts w:ascii="Tahoma" w:hAnsi="Tahoma" w:cs="Tahoma"/>
          <w:lang w:bidi="ar-SA"/>
        </w:rPr>
      </w:pPr>
      <w:r w:rsidRPr="00C71430">
        <w:rPr>
          <w:rFonts w:ascii="Tahoma" w:hAnsi="Tahoma" w:cs="Tahoma"/>
        </w:rPr>
        <w:t xml:space="preserve"> </w:t>
      </w:r>
      <w:r w:rsidR="00EE64D3" w:rsidRPr="00C71430">
        <w:rPr>
          <w:rFonts w:ascii="Tahoma" w:hAnsi="Tahoma" w:cs="Tahoma"/>
        </w:rPr>
        <w:t>EXIM Current Business Practice (as-is)</w:t>
      </w:r>
    </w:p>
    <w:p w14:paraId="2442BAE0" w14:textId="77777777" w:rsidR="00EE64D3" w:rsidRPr="00C71430" w:rsidRDefault="00EE64D3">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01BA58FF" w14:textId="77777777"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 xml:space="preserve">Auto-Generated after EOD </w:t>
      </w:r>
    </w:p>
    <w:p w14:paraId="39780242" w14:textId="23EC092F" w:rsidR="00D43F90" w:rsidRPr="00C71430" w:rsidRDefault="00D43F90">
      <w:pPr>
        <w:pStyle w:val="ListParagraph"/>
        <w:numPr>
          <w:ilvl w:val="0"/>
          <w:numId w:val="14"/>
        </w:numPr>
        <w:ind w:left="1560" w:hanging="426"/>
        <w:jc w:val="both"/>
        <w:rPr>
          <w:rFonts w:ascii="Tahoma" w:hAnsi="Tahoma" w:cs="Tahoma"/>
        </w:rPr>
      </w:pPr>
      <w:r w:rsidRPr="00C71430">
        <w:rPr>
          <w:rFonts w:ascii="Tahoma" w:hAnsi="Tahoma" w:cs="Tahoma"/>
        </w:rPr>
        <w:t>Daily and Monthly</w:t>
      </w:r>
    </w:p>
    <w:p w14:paraId="2F07F2A7" w14:textId="77777777" w:rsidR="00EE64D3" w:rsidRPr="00C71430" w:rsidRDefault="00EE64D3" w:rsidP="00EE64D3">
      <w:pPr>
        <w:rPr>
          <w:rFonts w:ascii="Tahoma" w:hAnsi="Tahoma" w:cs="Tahoma"/>
        </w:rPr>
      </w:pPr>
    </w:p>
    <w:p w14:paraId="5EF4AAE3" w14:textId="187930DB" w:rsidR="00EE64D3" w:rsidRPr="00C71430" w:rsidRDefault="00645C56" w:rsidP="00EE64D3">
      <w:pPr>
        <w:spacing w:after="240"/>
        <w:ind w:left="720"/>
        <w:rPr>
          <w:rFonts w:ascii="Tahoma" w:hAnsi="Tahoma" w:cs="Tahoma"/>
        </w:rPr>
      </w:pPr>
      <w:r w:rsidRPr="00C71430">
        <w:rPr>
          <w:rFonts w:ascii="Tahoma" w:hAnsi="Tahoma" w:cs="Tahoma"/>
        </w:rPr>
        <w:t>20</w:t>
      </w:r>
      <w:r w:rsidR="00EE64D3" w:rsidRPr="00C71430">
        <w:rPr>
          <w:rFonts w:ascii="Tahoma" w:hAnsi="Tahoma" w:cs="Tahoma"/>
        </w:rPr>
        <w:t>.2.2 CBS9 Current Functionality</w:t>
      </w:r>
    </w:p>
    <w:p w14:paraId="4D71C526" w14:textId="20A51574" w:rsidR="00645C56" w:rsidRPr="00C71430" w:rsidRDefault="00645C56">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120940D7" w14:textId="77777777" w:rsidR="002C7EC2" w:rsidRPr="00C71430" w:rsidRDefault="002C7EC2" w:rsidP="002C7EC2">
      <w:pPr>
        <w:rPr>
          <w:rFonts w:ascii="Tahoma" w:hAnsi="Tahoma" w:cs="Tahoma"/>
          <w:lang w:val="en"/>
        </w:rPr>
      </w:pPr>
    </w:p>
    <w:p w14:paraId="5435735D" w14:textId="77777777" w:rsidR="00ED1461" w:rsidRPr="00C71430" w:rsidRDefault="00ED1461" w:rsidP="00ED1461">
      <w:pPr>
        <w:pStyle w:val="Heading3"/>
        <w:rPr>
          <w:rFonts w:ascii="Tahoma" w:hAnsi="Tahoma" w:cs="Tahoma"/>
        </w:rPr>
      </w:pPr>
      <w:bookmarkStart w:id="536" w:name="_Toc145230809"/>
      <w:bookmarkStart w:id="537" w:name="_Toc145231212"/>
      <w:r w:rsidRPr="00C71430">
        <w:rPr>
          <w:rFonts w:ascii="Tahoma" w:hAnsi="Tahoma" w:cs="Tahoma"/>
        </w:rPr>
        <w:t>Supported Sample Transaction and Case from Customer</w:t>
      </w:r>
      <w:bookmarkEnd w:id="536"/>
      <w:bookmarkEnd w:id="537"/>
    </w:p>
    <w:p w14:paraId="4ACAE416" w14:textId="2354262D" w:rsidR="00EE64D3" w:rsidRPr="00C71430" w:rsidRDefault="00EE64D3" w:rsidP="00EE64D3">
      <w:pPr>
        <w:rPr>
          <w:rFonts w:ascii="Tahoma" w:hAnsi="Tahoma" w:cs="Tahoma"/>
        </w:rPr>
      </w:pPr>
      <w:r w:rsidRPr="00C71430">
        <w:rPr>
          <w:rFonts w:ascii="Tahoma" w:hAnsi="Tahoma" w:cs="Tahoma"/>
          <w:noProof/>
          <w:lang w:val="en-SG" w:eastAsia="en-SG" w:bidi="ar-SA"/>
        </w:rPr>
        <w:drawing>
          <wp:inline distT="0" distB="0" distL="0" distR="0" wp14:anchorId="6E496390" wp14:editId="72FA6090">
            <wp:extent cx="6390005" cy="2903220"/>
            <wp:effectExtent l="19050" t="19050" r="10795" b="11430"/>
            <wp:docPr id="1277916938" name="Picture 127791693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0A33EB-8982-26C2-ABB3-B874E323E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0A33EB-8982-26C2-ABB3-B874E323EBD1}"/>
                        </a:ext>
                      </a:extLst>
                    </pic:cNvPr>
                    <pic:cNvPicPr>
                      <a:picLocks noChangeAspect="1"/>
                    </pic:cNvPicPr>
                  </pic:nvPicPr>
                  <pic:blipFill>
                    <a:blip r:embed="rId117"/>
                    <a:stretch>
                      <a:fillRect/>
                    </a:stretch>
                  </pic:blipFill>
                  <pic:spPr>
                    <a:xfrm>
                      <a:off x="0" y="0"/>
                      <a:ext cx="6390005" cy="2903220"/>
                    </a:xfrm>
                    <a:prstGeom prst="rect">
                      <a:avLst/>
                    </a:prstGeom>
                    <a:ln>
                      <a:solidFill>
                        <a:schemeClr val="bg1">
                          <a:lumMod val="85000"/>
                        </a:schemeClr>
                      </a:solidFill>
                    </a:ln>
                  </pic:spPr>
                </pic:pic>
              </a:graphicData>
            </a:graphic>
          </wp:inline>
        </w:drawing>
      </w:r>
    </w:p>
    <w:p w14:paraId="54A918B8" w14:textId="64B6663C" w:rsidR="00EE64D3" w:rsidRPr="00C71430" w:rsidRDefault="00EE64D3" w:rsidP="00EE64D3">
      <w:pPr>
        <w:rPr>
          <w:rFonts w:ascii="Tahoma" w:hAnsi="Tahoma" w:cs="Tahoma"/>
        </w:rPr>
      </w:pPr>
      <w:r w:rsidRPr="00C71430">
        <w:rPr>
          <w:rFonts w:ascii="Tahoma" w:hAnsi="Tahoma" w:cs="Tahoma"/>
          <w:noProof/>
          <w:lang w:val="en-SG" w:eastAsia="en-SG" w:bidi="ar-SA"/>
        </w:rPr>
        <w:lastRenderedPageBreak/>
        <w:drawing>
          <wp:inline distT="0" distB="0" distL="0" distR="0" wp14:anchorId="447CF406" wp14:editId="59833424">
            <wp:extent cx="6390005" cy="3898265"/>
            <wp:effectExtent l="19050" t="19050" r="10795" b="26035"/>
            <wp:docPr id="469214375" name="Picture 46921437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DCC713-15FD-436C-A6B6-01B03686E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DCC713-15FD-436C-A6B6-01B03686EBFE}"/>
                        </a:ext>
                      </a:extLst>
                    </pic:cNvPr>
                    <pic:cNvPicPr>
                      <a:picLocks noChangeAspect="1"/>
                    </pic:cNvPicPr>
                  </pic:nvPicPr>
                  <pic:blipFill>
                    <a:blip r:embed="rId118"/>
                    <a:stretch>
                      <a:fillRect/>
                    </a:stretch>
                  </pic:blipFill>
                  <pic:spPr>
                    <a:xfrm>
                      <a:off x="0" y="0"/>
                      <a:ext cx="6390005" cy="3898265"/>
                    </a:xfrm>
                    <a:prstGeom prst="rect">
                      <a:avLst/>
                    </a:prstGeom>
                    <a:ln>
                      <a:solidFill>
                        <a:schemeClr val="bg1">
                          <a:lumMod val="85000"/>
                        </a:schemeClr>
                      </a:solidFill>
                    </a:ln>
                  </pic:spPr>
                </pic:pic>
              </a:graphicData>
            </a:graphic>
          </wp:inline>
        </w:drawing>
      </w:r>
    </w:p>
    <w:p w14:paraId="3DA37E0E" w14:textId="77777777" w:rsidR="00BF6D43" w:rsidRPr="00C71430" w:rsidRDefault="00BF6D43" w:rsidP="00EE64D3">
      <w:pPr>
        <w:rPr>
          <w:rFonts w:ascii="Tahoma" w:hAnsi="Tahoma" w:cs="Tahoma"/>
        </w:rPr>
      </w:pPr>
    </w:p>
    <w:p w14:paraId="219788AF" w14:textId="77777777" w:rsidR="00ED1461" w:rsidRPr="00C71430" w:rsidRDefault="00ED1461" w:rsidP="00ED1461">
      <w:pPr>
        <w:pStyle w:val="Heading3"/>
        <w:rPr>
          <w:rFonts w:ascii="Tahoma" w:hAnsi="Tahoma" w:cs="Tahoma"/>
        </w:rPr>
      </w:pPr>
      <w:bookmarkStart w:id="538" w:name="_Toc145230810"/>
      <w:bookmarkStart w:id="539" w:name="_Toc145231213"/>
      <w:r w:rsidRPr="00C71430">
        <w:rPr>
          <w:rFonts w:ascii="Tahoma" w:hAnsi="Tahoma" w:cs="Tahoma"/>
        </w:rPr>
        <w:t>Menu Modification</w:t>
      </w:r>
      <w:bookmarkEnd w:id="538"/>
      <w:bookmarkEnd w:id="539"/>
    </w:p>
    <w:p w14:paraId="189195DB" w14:textId="736338BB" w:rsidR="00EE64D3" w:rsidRPr="00C71430" w:rsidRDefault="00EE64D3" w:rsidP="00EE64D3">
      <w:pPr>
        <w:ind w:firstLine="360"/>
        <w:rPr>
          <w:rFonts w:ascii="Tahoma" w:hAnsi="Tahoma" w:cs="Tahoma"/>
        </w:rPr>
      </w:pPr>
      <w:r w:rsidRPr="00C71430">
        <w:rPr>
          <w:rFonts w:ascii="Tahoma" w:hAnsi="Tahoma" w:cs="Tahoma"/>
        </w:rPr>
        <w:t>Not Applicable.</w:t>
      </w:r>
    </w:p>
    <w:p w14:paraId="4D636981" w14:textId="77777777" w:rsidR="00ED1461" w:rsidRPr="00C71430" w:rsidRDefault="00ED1461" w:rsidP="00ED1461">
      <w:pPr>
        <w:pStyle w:val="Heading3"/>
        <w:rPr>
          <w:rFonts w:ascii="Tahoma" w:hAnsi="Tahoma" w:cs="Tahoma"/>
        </w:rPr>
      </w:pPr>
      <w:bookmarkStart w:id="540" w:name="_Toc145230811"/>
      <w:bookmarkStart w:id="541" w:name="_Toc145231214"/>
      <w:r w:rsidRPr="00C71430">
        <w:rPr>
          <w:rFonts w:ascii="Tahoma" w:hAnsi="Tahoma" w:cs="Tahoma"/>
        </w:rPr>
        <w:t>Screen Layout and Data Sheet</w:t>
      </w:r>
      <w:bookmarkEnd w:id="540"/>
      <w:bookmarkEnd w:id="541"/>
    </w:p>
    <w:p w14:paraId="270346B7" w14:textId="77777777" w:rsidR="00EE64D3" w:rsidRPr="00C71430" w:rsidRDefault="00EE64D3" w:rsidP="00EE64D3">
      <w:pPr>
        <w:ind w:firstLine="360"/>
        <w:rPr>
          <w:rFonts w:ascii="Tahoma" w:hAnsi="Tahoma" w:cs="Tahoma"/>
        </w:rPr>
      </w:pPr>
      <w:r w:rsidRPr="00C71430">
        <w:rPr>
          <w:rFonts w:ascii="Tahoma" w:hAnsi="Tahoma" w:cs="Tahoma"/>
        </w:rPr>
        <w:t>Not Applicable.</w:t>
      </w:r>
    </w:p>
    <w:p w14:paraId="2B5CED2B" w14:textId="77777777" w:rsidR="00EE64D3" w:rsidRPr="00C71430" w:rsidRDefault="00EE64D3" w:rsidP="00EE64D3">
      <w:pPr>
        <w:rPr>
          <w:rFonts w:ascii="Tahoma" w:hAnsi="Tahoma" w:cs="Tahoma"/>
        </w:rPr>
      </w:pPr>
    </w:p>
    <w:p w14:paraId="79D36216" w14:textId="77777777" w:rsidR="00ED1461" w:rsidRPr="00C71430" w:rsidRDefault="00ED1461" w:rsidP="00ED1461">
      <w:pPr>
        <w:pStyle w:val="Heading3"/>
        <w:rPr>
          <w:rFonts w:ascii="Tahoma" w:hAnsi="Tahoma" w:cs="Tahoma"/>
        </w:rPr>
      </w:pPr>
      <w:bookmarkStart w:id="542" w:name="_Toc145230812"/>
      <w:bookmarkStart w:id="543" w:name="_Toc145231215"/>
      <w:r w:rsidRPr="00C71430">
        <w:rPr>
          <w:rFonts w:ascii="Tahoma" w:hAnsi="Tahoma" w:cs="Tahoma"/>
        </w:rPr>
        <w:t>Business Rule / Business Logic</w:t>
      </w:r>
      <w:bookmarkEnd w:id="542"/>
      <w:bookmarkEnd w:id="543"/>
    </w:p>
    <w:p w14:paraId="3F03448C" w14:textId="06BBB030" w:rsidR="00EE64D3" w:rsidRPr="00C71430" w:rsidRDefault="00EE64D3">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w:t>
      </w:r>
      <w:r w:rsidR="00B67BEA" w:rsidRPr="00C71430">
        <w:rPr>
          <w:rFonts w:ascii="Tahoma" w:hAnsi="Tahoma" w:cs="Tahoma"/>
        </w:rPr>
        <w:t>provide</w:t>
      </w:r>
      <w:r w:rsidRPr="00C71430">
        <w:rPr>
          <w:rFonts w:ascii="Tahoma" w:hAnsi="Tahoma" w:cs="Tahoma"/>
        </w:rPr>
        <w:t xml:space="preserve"> Overdraft report with limits and without limits.</w:t>
      </w:r>
    </w:p>
    <w:p w14:paraId="5BD862F6" w14:textId="457A8E65" w:rsidR="00460029" w:rsidRPr="00C71430" w:rsidRDefault="00460029">
      <w:pPr>
        <w:pStyle w:val="ListParagraph"/>
        <w:numPr>
          <w:ilvl w:val="0"/>
          <w:numId w:val="13"/>
        </w:numPr>
        <w:shd w:val="clear" w:color="auto" w:fill="FDFDFD"/>
        <w:ind w:left="1418" w:hanging="284"/>
        <w:rPr>
          <w:rFonts w:ascii="Tahoma" w:hAnsi="Tahoma" w:cs="Tahoma"/>
        </w:rPr>
      </w:pPr>
      <w:r w:rsidRPr="00C71430">
        <w:rPr>
          <w:rFonts w:ascii="Tahoma" w:hAnsi="Tahoma" w:cs="Tahoma"/>
        </w:rPr>
        <w:t>With limit</w:t>
      </w:r>
      <w:r w:rsidR="00F660D0" w:rsidRPr="00C71430">
        <w:rPr>
          <w:rFonts w:ascii="Tahoma" w:hAnsi="Tahoma" w:cs="Tahoma"/>
        </w:rPr>
        <w:t xml:space="preserve">, there are 2 groups : customers stop interest and regular customers </w:t>
      </w:r>
      <w:r w:rsidRPr="00C71430">
        <w:rPr>
          <w:rFonts w:ascii="Tahoma" w:hAnsi="Tahoma" w:cs="Tahoma"/>
        </w:rPr>
        <w:t xml:space="preserve"> </w:t>
      </w:r>
    </w:p>
    <w:p w14:paraId="5B07D53B" w14:textId="6962C913" w:rsidR="00E45494" w:rsidRPr="00C71430" w:rsidRDefault="00E45494">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Auto-Generated after EOD</w:t>
      </w:r>
      <w:r w:rsidR="00B67BEA" w:rsidRPr="00C71430">
        <w:rPr>
          <w:rFonts w:ascii="Tahoma" w:hAnsi="Tahoma" w:cs="Tahoma"/>
        </w:rPr>
        <w:t>.</w:t>
      </w:r>
    </w:p>
    <w:p w14:paraId="7122037A" w14:textId="68BF1FE0" w:rsidR="00C6243A" w:rsidRPr="00C71430" w:rsidRDefault="00C6243A">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p>
    <w:p w14:paraId="3D66D93B" w14:textId="77777777" w:rsidR="00ED1461" w:rsidRPr="00C71430" w:rsidRDefault="00ED1461" w:rsidP="00ED1461">
      <w:pPr>
        <w:pStyle w:val="Heading3"/>
        <w:rPr>
          <w:rFonts w:ascii="Tahoma" w:hAnsi="Tahoma" w:cs="Tahoma"/>
        </w:rPr>
      </w:pPr>
      <w:bookmarkStart w:id="544" w:name="_Toc145230813"/>
      <w:bookmarkStart w:id="545" w:name="_Toc145231216"/>
      <w:r w:rsidRPr="00C71430">
        <w:rPr>
          <w:rFonts w:ascii="Tahoma" w:hAnsi="Tahoma" w:cs="Tahoma"/>
        </w:rPr>
        <w:t>To-be Process</w:t>
      </w:r>
      <w:bookmarkEnd w:id="544"/>
      <w:bookmarkEnd w:id="545"/>
    </w:p>
    <w:p w14:paraId="7665C3F8" w14:textId="1B9FE160" w:rsidR="00EE64D3" w:rsidRPr="00C71430" w:rsidRDefault="00EE64D3" w:rsidP="00EE64D3">
      <w:pPr>
        <w:ind w:left="360"/>
        <w:rPr>
          <w:rFonts w:ascii="Tahoma" w:hAnsi="Tahoma" w:cs="Tahoma"/>
        </w:rPr>
      </w:pPr>
      <w:r w:rsidRPr="00C71430">
        <w:rPr>
          <w:rFonts w:ascii="Tahoma" w:hAnsi="Tahoma" w:cs="Tahoma"/>
        </w:rPr>
        <w:t xml:space="preserve">The system retrieves the Overdraft </w:t>
      </w:r>
      <w:r w:rsidR="00C326A8" w:rsidRPr="00C71430">
        <w:rPr>
          <w:rFonts w:ascii="Tahoma" w:hAnsi="Tahoma" w:cs="Tahoma"/>
          <w:color w:val="FF0000"/>
        </w:rPr>
        <w:t>outstanding balance</w:t>
      </w:r>
      <w:r w:rsidRPr="00C71430">
        <w:rPr>
          <w:rFonts w:ascii="Tahoma" w:hAnsi="Tahoma" w:cs="Tahoma"/>
        </w:rPr>
        <w:t xml:space="preserve"> with limits and with</w:t>
      </w:r>
      <w:r w:rsidR="00C326A8" w:rsidRPr="00C71430">
        <w:rPr>
          <w:rFonts w:ascii="Tahoma" w:hAnsi="Tahoma" w:cs="Tahoma"/>
        </w:rPr>
        <w:t>out</w:t>
      </w:r>
      <w:r w:rsidRPr="00C71430">
        <w:rPr>
          <w:rFonts w:ascii="Tahoma" w:hAnsi="Tahoma" w:cs="Tahoma"/>
        </w:rPr>
        <w:t xml:space="preserve"> limits which can be separated by client branch and account type.</w:t>
      </w:r>
    </w:p>
    <w:p w14:paraId="391BEF64" w14:textId="77777777" w:rsidR="00EE64D3" w:rsidRPr="00C71430" w:rsidRDefault="00EE64D3" w:rsidP="00EE64D3">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EE64D3" w:rsidRPr="00C71430" w14:paraId="6221C1C5" w14:textId="77777777" w:rsidTr="006B390F">
        <w:trPr>
          <w:jc w:val="center"/>
        </w:trPr>
        <w:tc>
          <w:tcPr>
            <w:tcW w:w="3103" w:type="dxa"/>
            <w:shd w:val="clear" w:color="auto" w:fill="CCECFF"/>
          </w:tcPr>
          <w:p w14:paraId="7FBB9130" w14:textId="77777777" w:rsidR="00EE64D3" w:rsidRPr="00C71430" w:rsidRDefault="00EE64D3" w:rsidP="006B390F">
            <w:pPr>
              <w:rPr>
                <w:rFonts w:ascii="Tahoma" w:hAnsi="Tahoma" w:cs="Tahoma"/>
              </w:rPr>
            </w:pPr>
            <w:r w:rsidRPr="00C71430">
              <w:rPr>
                <w:rFonts w:ascii="Tahoma" w:hAnsi="Tahoma" w:cs="Tahoma"/>
              </w:rPr>
              <w:t>Paper size</w:t>
            </w:r>
          </w:p>
        </w:tc>
        <w:tc>
          <w:tcPr>
            <w:tcW w:w="6230" w:type="dxa"/>
          </w:tcPr>
          <w:p w14:paraId="59BDD1AD" w14:textId="77777777" w:rsidR="00EE64D3" w:rsidRPr="00C71430" w:rsidRDefault="00EE64D3" w:rsidP="006B390F">
            <w:pPr>
              <w:rPr>
                <w:rFonts w:ascii="Tahoma" w:hAnsi="Tahoma" w:cs="Tahoma"/>
              </w:rPr>
            </w:pPr>
            <w:r w:rsidRPr="00C71430">
              <w:rPr>
                <w:rFonts w:ascii="Tahoma" w:hAnsi="Tahoma" w:cs="Tahoma"/>
              </w:rPr>
              <w:t>A4</w:t>
            </w:r>
          </w:p>
        </w:tc>
      </w:tr>
      <w:tr w:rsidR="00E45494" w:rsidRPr="00C71430" w14:paraId="08EC217C" w14:textId="77777777" w:rsidTr="006B390F">
        <w:trPr>
          <w:jc w:val="center"/>
        </w:trPr>
        <w:tc>
          <w:tcPr>
            <w:tcW w:w="3103" w:type="dxa"/>
            <w:shd w:val="clear" w:color="auto" w:fill="CCECFF"/>
          </w:tcPr>
          <w:p w14:paraId="17538B9C" w14:textId="07E6FAFE" w:rsidR="00E45494" w:rsidRPr="00C71430" w:rsidRDefault="00E45494" w:rsidP="006B390F">
            <w:pPr>
              <w:rPr>
                <w:rFonts w:ascii="Tahoma" w:hAnsi="Tahoma" w:cs="Tahoma"/>
              </w:rPr>
            </w:pPr>
            <w:r w:rsidRPr="00C71430">
              <w:rPr>
                <w:rFonts w:ascii="Tahoma" w:hAnsi="Tahoma" w:cs="Tahoma"/>
              </w:rPr>
              <w:t>Reprinting require</w:t>
            </w:r>
          </w:p>
        </w:tc>
        <w:tc>
          <w:tcPr>
            <w:tcW w:w="6230" w:type="dxa"/>
          </w:tcPr>
          <w:p w14:paraId="7B1FAAE6" w14:textId="5E97FD8D" w:rsidR="00E45494" w:rsidRPr="00C71430" w:rsidRDefault="00E45494" w:rsidP="006B390F">
            <w:pPr>
              <w:rPr>
                <w:rFonts w:ascii="Tahoma" w:hAnsi="Tahoma" w:cs="Tahoma"/>
              </w:rPr>
            </w:pPr>
            <w:r w:rsidRPr="00C71430">
              <w:rPr>
                <w:rFonts w:ascii="Tahoma" w:hAnsi="Tahoma" w:cs="Tahoma"/>
              </w:rPr>
              <w:t>Yes</w:t>
            </w:r>
          </w:p>
        </w:tc>
      </w:tr>
      <w:tr w:rsidR="00EE64D3" w:rsidRPr="00C71430" w14:paraId="20C9B1A0" w14:textId="77777777" w:rsidTr="006B390F">
        <w:trPr>
          <w:jc w:val="center"/>
        </w:trPr>
        <w:tc>
          <w:tcPr>
            <w:tcW w:w="3103" w:type="dxa"/>
            <w:shd w:val="clear" w:color="auto" w:fill="CCECFF"/>
          </w:tcPr>
          <w:p w14:paraId="7941FAC1" w14:textId="77777777" w:rsidR="00EE64D3" w:rsidRPr="00C71430" w:rsidRDefault="00EE64D3" w:rsidP="006B390F">
            <w:pPr>
              <w:rPr>
                <w:rFonts w:ascii="Tahoma" w:hAnsi="Tahoma" w:cs="Tahoma"/>
              </w:rPr>
            </w:pPr>
            <w:r w:rsidRPr="00C71430">
              <w:rPr>
                <w:rFonts w:ascii="Tahoma" w:hAnsi="Tahoma" w:cs="Tahoma"/>
              </w:rPr>
              <w:t>Searching criteria</w:t>
            </w:r>
          </w:p>
        </w:tc>
        <w:tc>
          <w:tcPr>
            <w:tcW w:w="6230" w:type="dxa"/>
          </w:tcPr>
          <w:p w14:paraId="733DB15A" w14:textId="17EEB36A" w:rsidR="00F660D0" w:rsidRPr="00C71430" w:rsidRDefault="00EE64D3" w:rsidP="006B390F">
            <w:pPr>
              <w:rPr>
                <w:rFonts w:ascii="Tahoma" w:hAnsi="Tahoma" w:cs="Tahoma"/>
              </w:rPr>
            </w:pPr>
            <w:r w:rsidRPr="00C71430">
              <w:rPr>
                <w:rFonts w:ascii="Tahoma" w:hAnsi="Tahoma" w:cs="Tahoma"/>
              </w:rPr>
              <w:t xml:space="preserve">Branch code, Account </w:t>
            </w:r>
            <w:r w:rsidR="00F973DF" w:rsidRPr="00C71430">
              <w:rPr>
                <w:rFonts w:ascii="Tahoma" w:hAnsi="Tahoma" w:cs="Tahoma"/>
              </w:rPr>
              <w:t>type</w:t>
            </w:r>
            <w:r w:rsidR="00F660D0" w:rsidRPr="00C71430">
              <w:rPr>
                <w:rFonts w:ascii="Tahoma" w:hAnsi="Tahoma" w:cs="Tahoma"/>
              </w:rPr>
              <w:t xml:space="preserve">, </w:t>
            </w:r>
            <w:r w:rsidR="00E45494" w:rsidRPr="00C71430">
              <w:rPr>
                <w:rFonts w:ascii="Tahoma" w:hAnsi="Tahoma" w:cs="Tahoma"/>
              </w:rPr>
              <w:t>Date, Account No.</w:t>
            </w:r>
          </w:p>
        </w:tc>
      </w:tr>
    </w:tbl>
    <w:p w14:paraId="6DE4D85F" w14:textId="77777777" w:rsidR="00EE64D3" w:rsidRPr="00C71430" w:rsidRDefault="00EE64D3" w:rsidP="00EE64D3">
      <w:pPr>
        <w:rPr>
          <w:rFonts w:ascii="Tahoma" w:hAnsi="Tahoma" w:cs="Tahoma"/>
        </w:rPr>
      </w:pPr>
    </w:p>
    <w:p w14:paraId="2DA8945C" w14:textId="77777777" w:rsidR="00ED1461" w:rsidRPr="00C71430" w:rsidRDefault="00ED1461" w:rsidP="00ED1461">
      <w:pPr>
        <w:pStyle w:val="Heading3"/>
        <w:rPr>
          <w:rFonts w:ascii="Tahoma" w:hAnsi="Tahoma" w:cs="Tahoma"/>
        </w:rPr>
      </w:pPr>
      <w:bookmarkStart w:id="546" w:name="_Toc145230814"/>
      <w:bookmarkStart w:id="547" w:name="_Toc145231217"/>
      <w:r w:rsidRPr="00C71430">
        <w:rPr>
          <w:rFonts w:ascii="Tahoma" w:hAnsi="Tahoma" w:cs="Tahoma"/>
        </w:rPr>
        <w:lastRenderedPageBreak/>
        <w:t>File / API Layout and Data Sheet</w:t>
      </w:r>
      <w:bookmarkEnd w:id="546"/>
      <w:bookmarkEnd w:id="547"/>
    </w:p>
    <w:p w14:paraId="08991476" w14:textId="71C438D5" w:rsidR="00F973DF" w:rsidRPr="00C71430" w:rsidRDefault="00F973DF" w:rsidP="00F973DF">
      <w:pPr>
        <w:ind w:left="360"/>
        <w:rPr>
          <w:rFonts w:ascii="Tahoma" w:hAnsi="Tahoma" w:cs="Tahoma"/>
        </w:rPr>
      </w:pPr>
      <w:r w:rsidRPr="00C71430">
        <w:rPr>
          <w:rFonts w:ascii="Tahoma" w:hAnsi="Tahoma" w:cs="Tahoma"/>
        </w:rPr>
        <w:t>Not Applicable.</w:t>
      </w:r>
    </w:p>
    <w:p w14:paraId="375064CA" w14:textId="77777777" w:rsidR="00ED1461" w:rsidRPr="00C71430" w:rsidRDefault="00ED1461" w:rsidP="00ED1461">
      <w:pPr>
        <w:pStyle w:val="Heading3"/>
        <w:rPr>
          <w:rFonts w:ascii="Tahoma" w:hAnsi="Tahoma" w:cs="Tahoma"/>
        </w:rPr>
      </w:pPr>
      <w:bookmarkStart w:id="548" w:name="_Toc145230815"/>
      <w:bookmarkStart w:id="549" w:name="_Toc145231218"/>
      <w:r w:rsidRPr="00C71430">
        <w:rPr>
          <w:rFonts w:ascii="Tahoma" w:hAnsi="Tahoma" w:cs="Tahoma"/>
        </w:rPr>
        <w:t>Report Layout and Data Sheet</w:t>
      </w:r>
      <w:bookmarkEnd w:id="548"/>
      <w:bookmarkEnd w:id="549"/>
    </w:p>
    <w:p w14:paraId="62DB5A51" w14:textId="658E4D75" w:rsidR="00460029" w:rsidRPr="00C71430" w:rsidRDefault="00460029" w:rsidP="00E45494">
      <w:pPr>
        <w:pStyle w:val="Heading4"/>
        <w:tabs>
          <w:tab w:val="left" w:pos="1440"/>
        </w:tabs>
        <w:rPr>
          <w:rFonts w:ascii="Tahoma" w:hAnsi="Tahoma" w:cs="Tahoma"/>
        </w:rPr>
      </w:pPr>
      <w:bookmarkStart w:id="550" w:name="_Toc145230816"/>
      <w:bookmarkStart w:id="551" w:name="_Toc145231219"/>
      <w:r w:rsidRPr="00C71430">
        <w:rPr>
          <w:rFonts w:ascii="Tahoma" w:hAnsi="Tahoma" w:cs="Tahoma"/>
        </w:rPr>
        <w:t>Overdraft without limit</w:t>
      </w:r>
      <w:bookmarkEnd w:id="550"/>
      <w:bookmarkEnd w:id="551"/>
    </w:p>
    <w:p w14:paraId="73E64DCD" w14:textId="77777777" w:rsidR="00460029" w:rsidRPr="00C71430" w:rsidRDefault="00460029" w:rsidP="00460029">
      <w:pPr>
        <w:pStyle w:val="ListParagraph"/>
        <w:ind w:left="2138"/>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460029" w:rsidRPr="00C71430" w14:paraId="4D9844F0" w14:textId="77777777" w:rsidTr="006B390F">
        <w:trPr>
          <w:gridAfter w:val="1"/>
          <w:wAfter w:w="12" w:type="dxa"/>
          <w:tblHeader/>
        </w:trPr>
        <w:tc>
          <w:tcPr>
            <w:tcW w:w="3823" w:type="dxa"/>
            <w:shd w:val="clear" w:color="auto" w:fill="D9D9D9" w:themeFill="background1" w:themeFillShade="D9"/>
          </w:tcPr>
          <w:p w14:paraId="7CB34FD2" w14:textId="77777777" w:rsidR="00460029" w:rsidRPr="00C71430" w:rsidRDefault="00460029"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060A20C8" w14:textId="77777777" w:rsidR="00460029" w:rsidRPr="00C71430" w:rsidRDefault="00460029" w:rsidP="006B390F">
            <w:pPr>
              <w:jc w:val="center"/>
              <w:rPr>
                <w:rFonts w:ascii="Tahoma" w:hAnsi="Tahoma" w:cs="Tahoma"/>
              </w:rPr>
            </w:pPr>
            <w:r w:rsidRPr="00C71430">
              <w:rPr>
                <w:rFonts w:ascii="Tahoma" w:hAnsi="Tahoma" w:cs="Tahoma"/>
              </w:rPr>
              <w:t>Description</w:t>
            </w:r>
          </w:p>
        </w:tc>
      </w:tr>
      <w:tr w:rsidR="00460029" w:rsidRPr="00C71430" w14:paraId="4F93B811" w14:textId="77777777" w:rsidTr="006B390F">
        <w:tc>
          <w:tcPr>
            <w:tcW w:w="10349" w:type="dxa"/>
            <w:gridSpan w:val="3"/>
            <w:shd w:val="clear" w:color="auto" w:fill="C8E0E9" w:themeFill="accent6" w:themeFillTint="33"/>
          </w:tcPr>
          <w:p w14:paraId="65999270" w14:textId="77777777" w:rsidR="00460029" w:rsidRPr="00C71430" w:rsidRDefault="00460029" w:rsidP="006B390F">
            <w:pPr>
              <w:rPr>
                <w:rFonts w:ascii="Tahoma" w:hAnsi="Tahoma" w:cs="Tahoma"/>
              </w:rPr>
            </w:pPr>
            <w:r w:rsidRPr="00C71430">
              <w:rPr>
                <w:rFonts w:ascii="Tahoma" w:hAnsi="Tahoma" w:cs="Tahoma"/>
              </w:rPr>
              <w:t>Header</w:t>
            </w:r>
          </w:p>
        </w:tc>
      </w:tr>
      <w:tr w:rsidR="00E45494" w:rsidRPr="00C71430" w14:paraId="4606518A" w14:textId="77777777" w:rsidTr="006B390F">
        <w:trPr>
          <w:gridAfter w:val="1"/>
          <w:wAfter w:w="12" w:type="dxa"/>
        </w:trPr>
        <w:tc>
          <w:tcPr>
            <w:tcW w:w="3823" w:type="dxa"/>
          </w:tcPr>
          <w:p w14:paraId="710934CC" w14:textId="77777777" w:rsidR="00E45494" w:rsidRPr="00C71430" w:rsidRDefault="00E45494" w:rsidP="00E45494">
            <w:pPr>
              <w:rPr>
                <w:rFonts w:ascii="Tahoma" w:hAnsi="Tahoma" w:cs="Tahoma"/>
              </w:rPr>
            </w:pPr>
            <w:r w:rsidRPr="00C71430">
              <w:rPr>
                <w:rFonts w:ascii="Tahoma" w:hAnsi="Tahoma" w:cs="Tahoma"/>
              </w:rPr>
              <w:t>As At</w:t>
            </w:r>
          </w:p>
        </w:tc>
        <w:tc>
          <w:tcPr>
            <w:tcW w:w="6514" w:type="dxa"/>
          </w:tcPr>
          <w:p w14:paraId="093B6109" w14:textId="456BDDC2" w:rsidR="00E45494" w:rsidRPr="00C71430" w:rsidRDefault="00E45494" w:rsidP="00E45494">
            <w:pPr>
              <w:rPr>
                <w:rFonts w:ascii="Tahoma" w:hAnsi="Tahoma" w:cs="Tahoma"/>
              </w:rPr>
            </w:pPr>
            <w:r w:rsidRPr="00C71430">
              <w:rPr>
                <w:rFonts w:ascii="Tahoma" w:hAnsi="Tahoma" w:cs="Tahoma"/>
              </w:rPr>
              <w:t xml:space="preserve">Display as of date </w:t>
            </w:r>
          </w:p>
        </w:tc>
      </w:tr>
      <w:tr w:rsidR="00E45494" w:rsidRPr="00C71430" w14:paraId="3157797F" w14:textId="77777777" w:rsidTr="006B390F">
        <w:trPr>
          <w:gridAfter w:val="1"/>
          <w:wAfter w:w="12" w:type="dxa"/>
        </w:trPr>
        <w:tc>
          <w:tcPr>
            <w:tcW w:w="3823" w:type="dxa"/>
          </w:tcPr>
          <w:p w14:paraId="7B72E89B" w14:textId="77777777" w:rsidR="00E45494" w:rsidRPr="00C71430" w:rsidRDefault="00E45494" w:rsidP="00E45494">
            <w:pPr>
              <w:rPr>
                <w:rFonts w:ascii="Tahoma" w:hAnsi="Tahoma" w:cs="Tahoma"/>
              </w:rPr>
            </w:pPr>
            <w:r w:rsidRPr="00C71430">
              <w:rPr>
                <w:rFonts w:ascii="Tahoma" w:hAnsi="Tahoma" w:cs="Tahoma"/>
              </w:rPr>
              <w:t>Page</w:t>
            </w:r>
          </w:p>
        </w:tc>
        <w:tc>
          <w:tcPr>
            <w:tcW w:w="6514" w:type="dxa"/>
          </w:tcPr>
          <w:p w14:paraId="02527B79" w14:textId="5627256E" w:rsidR="00E45494" w:rsidRPr="00C71430" w:rsidRDefault="00E45494" w:rsidP="00E45494">
            <w:pPr>
              <w:rPr>
                <w:rFonts w:ascii="Tahoma" w:hAnsi="Tahoma" w:cs="Tahoma"/>
              </w:rPr>
            </w:pPr>
            <w:r w:rsidRPr="00C71430">
              <w:rPr>
                <w:rFonts w:ascii="Tahoma" w:hAnsi="Tahoma" w:cs="Tahoma"/>
              </w:rPr>
              <w:t>Display number of page</w:t>
            </w:r>
          </w:p>
        </w:tc>
      </w:tr>
      <w:tr w:rsidR="00E45494" w:rsidRPr="00C71430" w14:paraId="29C34476" w14:textId="77777777" w:rsidTr="006B390F">
        <w:trPr>
          <w:gridAfter w:val="1"/>
          <w:wAfter w:w="12" w:type="dxa"/>
        </w:trPr>
        <w:tc>
          <w:tcPr>
            <w:tcW w:w="3823" w:type="dxa"/>
          </w:tcPr>
          <w:p w14:paraId="03DCBAE2" w14:textId="77777777" w:rsidR="00E45494" w:rsidRPr="00C71430" w:rsidRDefault="00E45494" w:rsidP="00E45494">
            <w:pPr>
              <w:rPr>
                <w:rFonts w:ascii="Tahoma" w:hAnsi="Tahoma" w:cs="Tahoma"/>
              </w:rPr>
            </w:pPr>
            <w:r w:rsidRPr="00C71430">
              <w:rPr>
                <w:rFonts w:ascii="Tahoma" w:hAnsi="Tahoma" w:cs="Tahoma"/>
              </w:rPr>
              <w:t>Printed date</w:t>
            </w:r>
          </w:p>
        </w:tc>
        <w:tc>
          <w:tcPr>
            <w:tcW w:w="6514" w:type="dxa"/>
          </w:tcPr>
          <w:p w14:paraId="45FA2DFE" w14:textId="36D3D184" w:rsidR="00E45494" w:rsidRPr="00C71430" w:rsidRDefault="00E45494" w:rsidP="00E45494">
            <w:pPr>
              <w:rPr>
                <w:rFonts w:ascii="Tahoma" w:hAnsi="Tahoma" w:cs="Tahoma"/>
              </w:rPr>
            </w:pPr>
            <w:r w:rsidRPr="00C71430">
              <w:rPr>
                <w:rFonts w:ascii="Tahoma" w:hAnsi="Tahoma" w:cs="Tahoma"/>
              </w:rPr>
              <w:t>Display printed date</w:t>
            </w:r>
          </w:p>
        </w:tc>
      </w:tr>
      <w:tr w:rsidR="00E45494" w:rsidRPr="00C71430" w14:paraId="1BB0D6D2" w14:textId="77777777" w:rsidTr="006B390F">
        <w:trPr>
          <w:gridAfter w:val="1"/>
          <w:wAfter w:w="12" w:type="dxa"/>
        </w:trPr>
        <w:tc>
          <w:tcPr>
            <w:tcW w:w="3823" w:type="dxa"/>
          </w:tcPr>
          <w:p w14:paraId="43263EE1" w14:textId="77777777" w:rsidR="00E45494" w:rsidRPr="00C71430" w:rsidRDefault="00E45494" w:rsidP="00E45494">
            <w:pPr>
              <w:rPr>
                <w:rFonts w:ascii="Tahoma" w:hAnsi="Tahoma" w:cs="Tahoma"/>
              </w:rPr>
            </w:pPr>
            <w:r w:rsidRPr="00C71430">
              <w:rPr>
                <w:rFonts w:ascii="Tahoma" w:hAnsi="Tahoma" w:cs="Tahoma"/>
              </w:rPr>
              <w:t>Printed time</w:t>
            </w:r>
          </w:p>
        </w:tc>
        <w:tc>
          <w:tcPr>
            <w:tcW w:w="6514" w:type="dxa"/>
          </w:tcPr>
          <w:p w14:paraId="2D4719AD" w14:textId="771985A6" w:rsidR="00E45494" w:rsidRPr="00C71430" w:rsidRDefault="00E45494" w:rsidP="00E45494">
            <w:pPr>
              <w:rPr>
                <w:rFonts w:ascii="Tahoma" w:hAnsi="Tahoma" w:cs="Tahoma"/>
              </w:rPr>
            </w:pPr>
            <w:r w:rsidRPr="00C71430">
              <w:rPr>
                <w:rFonts w:ascii="Tahoma" w:hAnsi="Tahoma" w:cs="Tahoma"/>
              </w:rPr>
              <w:t>Display printed time</w:t>
            </w:r>
          </w:p>
        </w:tc>
      </w:tr>
      <w:tr w:rsidR="00E45494" w:rsidRPr="00C71430" w14:paraId="07F2A8DD" w14:textId="77777777" w:rsidTr="006B390F">
        <w:trPr>
          <w:gridAfter w:val="1"/>
          <w:wAfter w:w="12" w:type="dxa"/>
        </w:trPr>
        <w:tc>
          <w:tcPr>
            <w:tcW w:w="3823" w:type="dxa"/>
          </w:tcPr>
          <w:p w14:paraId="6A2DE903" w14:textId="77777777" w:rsidR="00E45494" w:rsidRPr="00C71430" w:rsidRDefault="00E45494" w:rsidP="00E45494">
            <w:pPr>
              <w:rPr>
                <w:rFonts w:ascii="Tahoma" w:hAnsi="Tahoma" w:cs="Tahoma"/>
              </w:rPr>
            </w:pPr>
            <w:r w:rsidRPr="00C71430">
              <w:rPr>
                <w:rFonts w:ascii="Tahoma" w:hAnsi="Tahoma" w:cs="Tahoma"/>
              </w:rPr>
              <w:t>Printed by</w:t>
            </w:r>
          </w:p>
        </w:tc>
        <w:tc>
          <w:tcPr>
            <w:tcW w:w="6514" w:type="dxa"/>
          </w:tcPr>
          <w:p w14:paraId="7E51172A" w14:textId="29292333" w:rsidR="00E45494" w:rsidRPr="00C71430" w:rsidRDefault="00E45494" w:rsidP="00E45494">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E45494" w:rsidRPr="00C71430" w14:paraId="011879E6" w14:textId="77777777" w:rsidTr="006B390F">
        <w:tc>
          <w:tcPr>
            <w:tcW w:w="10349" w:type="dxa"/>
            <w:gridSpan w:val="3"/>
            <w:shd w:val="clear" w:color="auto" w:fill="C8E0E9" w:themeFill="accent6" w:themeFillTint="33"/>
          </w:tcPr>
          <w:p w14:paraId="0344CA7B" w14:textId="77777777" w:rsidR="00E45494" w:rsidRPr="00C71430" w:rsidRDefault="00E45494" w:rsidP="00E45494">
            <w:pPr>
              <w:rPr>
                <w:rFonts w:ascii="Tahoma" w:hAnsi="Tahoma" w:cs="Tahoma"/>
              </w:rPr>
            </w:pPr>
            <w:r w:rsidRPr="00C71430">
              <w:rPr>
                <w:rFonts w:ascii="Tahoma" w:hAnsi="Tahoma" w:cs="Tahoma"/>
              </w:rPr>
              <w:t xml:space="preserve">Detail </w:t>
            </w:r>
          </w:p>
        </w:tc>
      </w:tr>
      <w:tr w:rsidR="00E45494" w:rsidRPr="00C71430" w14:paraId="1C4E2B6A" w14:textId="77777777" w:rsidTr="006B390F">
        <w:trPr>
          <w:gridAfter w:val="1"/>
          <w:wAfter w:w="12" w:type="dxa"/>
        </w:trPr>
        <w:tc>
          <w:tcPr>
            <w:tcW w:w="3823" w:type="dxa"/>
          </w:tcPr>
          <w:p w14:paraId="23091C4A" w14:textId="77777777" w:rsidR="00E45494" w:rsidRPr="00C71430" w:rsidRDefault="00E45494" w:rsidP="00E45494">
            <w:pPr>
              <w:rPr>
                <w:rFonts w:ascii="Tahoma" w:hAnsi="Tahoma" w:cs="Tahoma"/>
              </w:rPr>
            </w:pPr>
            <w:r w:rsidRPr="00C71430">
              <w:rPr>
                <w:rFonts w:ascii="Tahoma" w:hAnsi="Tahoma" w:cs="Tahoma"/>
              </w:rPr>
              <w:t>Branch</w:t>
            </w:r>
          </w:p>
        </w:tc>
        <w:tc>
          <w:tcPr>
            <w:tcW w:w="6514" w:type="dxa"/>
          </w:tcPr>
          <w:p w14:paraId="2F8F020B" w14:textId="1AFDC703" w:rsidR="00E45494" w:rsidRPr="00C71430" w:rsidRDefault="00E45494" w:rsidP="00E45494">
            <w:pPr>
              <w:rPr>
                <w:rFonts w:ascii="Tahoma" w:hAnsi="Tahoma" w:cs="Tahoma"/>
              </w:rPr>
            </w:pPr>
            <w:r w:rsidRPr="00C71430">
              <w:rPr>
                <w:rFonts w:ascii="Tahoma" w:hAnsi="Tahoma" w:cs="Tahoma"/>
              </w:rPr>
              <w:t>Display customer branch</w:t>
            </w:r>
          </w:p>
        </w:tc>
      </w:tr>
      <w:tr w:rsidR="00E45494" w:rsidRPr="00C71430" w14:paraId="79633DDB" w14:textId="77777777" w:rsidTr="006B390F">
        <w:trPr>
          <w:gridAfter w:val="1"/>
          <w:wAfter w:w="12" w:type="dxa"/>
        </w:trPr>
        <w:tc>
          <w:tcPr>
            <w:tcW w:w="3823" w:type="dxa"/>
          </w:tcPr>
          <w:p w14:paraId="7DE4414E" w14:textId="47360548" w:rsidR="00E45494" w:rsidRPr="00C71430" w:rsidRDefault="00E45494" w:rsidP="00E45494">
            <w:pPr>
              <w:rPr>
                <w:rFonts w:ascii="Tahoma" w:hAnsi="Tahoma" w:cs="Tahoma"/>
              </w:rPr>
            </w:pPr>
            <w:r w:rsidRPr="00C71430">
              <w:rPr>
                <w:rFonts w:ascii="Tahoma" w:hAnsi="Tahoma" w:cs="Tahoma"/>
              </w:rPr>
              <w:t>Account type</w:t>
            </w:r>
          </w:p>
        </w:tc>
        <w:tc>
          <w:tcPr>
            <w:tcW w:w="6514" w:type="dxa"/>
          </w:tcPr>
          <w:p w14:paraId="38AA53F2" w14:textId="741509BB" w:rsidR="00E45494" w:rsidRPr="00C71430" w:rsidRDefault="00E45494" w:rsidP="00E45494">
            <w:pPr>
              <w:rPr>
                <w:rFonts w:ascii="Tahoma" w:hAnsi="Tahoma" w:cs="Tahoma"/>
              </w:rPr>
            </w:pPr>
            <w:r w:rsidRPr="00C71430">
              <w:rPr>
                <w:rFonts w:ascii="Tahoma" w:hAnsi="Tahoma" w:cs="Tahoma"/>
              </w:rPr>
              <w:t>Display account type</w:t>
            </w:r>
          </w:p>
        </w:tc>
      </w:tr>
      <w:tr w:rsidR="00E45494" w:rsidRPr="00C71430" w14:paraId="4A804888" w14:textId="77777777" w:rsidTr="006B390F">
        <w:trPr>
          <w:gridAfter w:val="1"/>
          <w:wAfter w:w="12" w:type="dxa"/>
        </w:trPr>
        <w:tc>
          <w:tcPr>
            <w:tcW w:w="3823" w:type="dxa"/>
          </w:tcPr>
          <w:p w14:paraId="6F48FDAE" w14:textId="2BA1DFB4" w:rsidR="00E45494" w:rsidRPr="00C71430" w:rsidRDefault="00E45494" w:rsidP="00E45494">
            <w:pPr>
              <w:rPr>
                <w:rFonts w:ascii="Tahoma" w:hAnsi="Tahoma" w:cs="Tahoma"/>
              </w:rPr>
            </w:pPr>
            <w:r w:rsidRPr="00C71430">
              <w:rPr>
                <w:rFonts w:ascii="Tahoma" w:hAnsi="Tahoma" w:cs="Tahoma"/>
              </w:rPr>
              <w:t>SEQ No.</w:t>
            </w:r>
          </w:p>
        </w:tc>
        <w:tc>
          <w:tcPr>
            <w:tcW w:w="6514" w:type="dxa"/>
          </w:tcPr>
          <w:p w14:paraId="5E38F79E" w14:textId="705FEDFB" w:rsidR="00E45494" w:rsidRPr="00C71430" w:rsidRDefault="00E45494" w:rsidP="00E45494">
            <w:pPr>
              <w:rPr>
                <w:rFonts w:ascii="Tahoma" w:hAnsi="Tahoma" w:cs="Tahoma"/>
              </w:rPr>
            </w:pPr>
            <w:r w:rsidRPr="00C71430">
              <w:rPr>
                <w:rFonts w:ascii="Tahoma" w:hAnsi="Tahoma" w:cs="Tahoma"/>
              </w:rPr>
              <w:t>Display sequential of transaction</w:t>
            </w:r>
          </w:p>
        </w:tc>
      </w:tr>
      <w:tr w:rsidR="00E45494" w:rsidRPr="00C71430" w14:paraId="07BF7FD4" w14:textId="77777777" w:rsidTr="006B390F">
        <w:trPr>
          <w:gridAfter w:val="1"/>
          <w:wAfter w:w="12" w:type="dxa"/>
        </w:trPr>
        <w:tc>
          <w:tcPr>
            <w:tcW w:w="3823" w:type="dxa"/>
          </w:tcPr>
          <w:p w14:paraId="366B64F8" w14:textId="01F17CC8" w:rsidR="00E45494" w:rsidRPr="00C71430" w:rsidRDefault="00E45494" w:rsidP="00E45494">
            <w:pPr>
              <w:rPr>
                <w:rFonts w:ascii="Tahoma" w:hAnsi="Tahoma" w:cs="Tahoma"/>
                <w:cs/>
              </w:rPr>
            </w:pPr>
            <w:r w:rsidRPr="00C71430">
              <w:rPr>
                <w:rFonts w:ascii="Tahoma" w:hAnsi="Tahoma" w:cs="Tahoma"/>
              </w:rPr>
              <w:t>Account No.</w:t>
            </w:r>
          </w:p>
        </w:tc>
        <w:tc>
          <w:tcPr>
            <w:tcW w:w="6514" w:type="dxa"/>
          </w:tcPr>
          <w:p w14:paraId="510D5695" w14:textId="0321F7AF" w:rsidR="00E45494" w:rsidRPr="00C71430" w:rsidRDefault="00E45494" w:rsidP="00E45494">
            <w:pPr>
              <w:rPr>
                <w:rFonts w:ascii="Tahoma" w:hAnsi="Tahoma" w:cs="Tahoma"/>
              </w:rPr>
            </w:pPr>
            <w:r w:rsidRPr="00C71430">
              <w:rPr>
                <w:rFonts w:ascii="Tahoma" w:hAnsi="Tahoma" w:cs="Tahoma"/>
              </w:rPr>
              <w:t>Display account number</w:t>
            </w:r>
          </w:p>
        </w:tc>
      </w:tr>
      <w:tr w:rsidR="00E45494" w:rsidRPr="00C71430" w14:paraId="1590FC66" w14:textId="77777777" w:rsidTr="006B390F">
        <w:trPr>
          <w:gridAfter w:val="1"/>
          <w:wAfter w:w="12" w:type="dxa"/>
        </w:trPr>
        <w:tc>
          <w:tcPr>
            <w:tcW w:w="3823" w:type="dxa"/>
          </w:tcPr>
          <w:p w14:paraId="0F8B2CF4" w14:textId="77777777" w:rsidR="00E45494" w:rsidRPr="00C71430" w:rsidRDefault="00E45494" w:rsidP="00E45494">
            <w:pPr>
              <w:rPr>
                <w:rFonts w:ascii="Tahoma" w:hAnsi="Tahoma" w:cs="Tahoma"/>
                <w:cs/>
              </w:rPr>
            </w:pPr>
            <w:r w:rsidRPr="00C71430">
              <w:rPr>
                <w:rFonts w:ascii="Tahoma" w:hAnsi="Tahoma" w:cs="Tahoma"/>
              </w:rPr>
              <w:t>Account Name</w:t>
            </w:r>
          </w:p>
        </w:tc>
        <w:tc>
          <w:tcPr>
            <w:tcW w:w="6514" w:type="dxa"/>
          </w:tcPr>
          <w:p w14:paraId="69484BCE" w14:textId="5FDA2957" w:rsidR="00E45494" w:rsidRPr="00C71430" w:rsidRDefault="00E45494" w:rsidP="00E45494">
            <w:pPr>
              <w:rPr>
                <w:rFonts w:ascii="Tahoma" w:hAnsi="Tahoma" w:cs="Tahoma"/>
              </w:rPr>
            </w:pPr>
            <w:r w:rsidRPr="00C71430">
              <w:rPr>
                <w:rFonts w:ascii="Tahoma" w:hAnsi="Tahoma" w:cs="Tahoma"/>
              </w:rPr>
              <w:t>Display account name</w:t>
            </w:r>
          </w:p>
        </w:tc>
      </w:tr>
      <w:tr w:rsidR="00E45494" w:rsidRPr="00C71430" w14:paraId="12DFF6C2" w14:textId="77777777" w:rsidTr="006B390F">
        <w:trPr>
          <w:gridAfter w:val="1"/>
          <w:wAfter w:w="12" w:type="dxa"/>
        </w:trPr>
        <w:tc>
          <w:tcPr>
            <w:tcW w:w="3823" w:type="dxa"/>
          </w:tcPr>
          <w:p w14:paraId="762F915E" w14:textId="77777777" w:rsidR="00E45494" w:rsidRPr="00C71430" w:rsidRDefault="00E45494" w:rsidP="00E45494">
            <w:pPr>
              <w:rPr>
                <w:rFonts w:ascii="Tahoma" w:hAnsi="Tahoma" w:cs="Tahoma"/>
              </w:rPr>
            </w:pPr>
            <w:r w:rsidRPr="00C71430">
              <w:rPr>
                <w:rFonts w:ascii="Tahoma" w:hAnsi="Tahoma" w:cs="Tahoma"/>
              </w:rPr>
              <w:t>Outstanding Balance</w:t>
            </w:r>
          </w:p>
        </w:tc>
        <w:tc>
          <w:tcPr>
            <w:tcW w:w="6514" w:type="dxa"/>
          </w:tcPr>
          <w:p w14:paraId="19E8CBD2" w14:textId="636EE00B" w:rsidR="00E45494" w:rsidRPr="00C71430" w:rsidRDefault="00E45494" w:rsidP="00E45494">
            <w:pPr>
              <w:rPr>
                <w:rFonts w:ascii="Tahoma" w:hAnsi="Tahoma" w:cs="Tahoma"/>
              </w:rPr>
            </w:pPr>
            <w:r w:rsidRPr="00C71430">
              <w:rPr>
                <w:rFonts w:ascii="Tahoma" w:hAnsi="Tahoma" w:cs="Tahoma"/>
              </w:rPr>
              <w:t>Display outstanding balance</w:t>
            </w:r>
          </w:p>
        </w:tc>
      </w:tr>
      <w:tr w:rsidR="00E45494" w:rsidRPr="00C71430" w14:paraId="633411DE" w14:textId="77777777" w:rsidTr="006B390F">
        <w:trPr>
          <w:gridAfter w:val="1"/>
          <w:wAfter w:w="12" w:type="dxa"/>
        </w:trPr>
        <w:tc>
          <w:tcPr>
            <w:tcW w:w="3823" w:type="dxa"/>
          </w:tcPr>
          <w:p w14:paraId="350A1E2F" w14:textId="77777777" w:rsidR="00E45494" w:rsidRPr="00C71430" w:rsidRDefault="00E45494" w:rsidP="00E45494">
            <w:pPr>
              <w:rPr>
                <w:rFonts w:ascii="Tahoma" w:hAnsi="Tahoma" w:cs="Tahoma"/>
              </w:rPr>
            </w:pPr>
            <w:r w:rsidRPr="00C71430">
              <w:rPr>
                <w:rFonts w:ascii="Tahoma" w:hAnsi="Tahoma" w:cs="Tahoma"/>
              </w:rPr>
              <w:t>Credit Limit</w:t>
            </w:r>
          </w:p>
        </w:tc>
        <w:tc>
          <w:tcPr>
            <w:tcW w:w="6514" w:type="dxa"/>
          </w:tcPr>
          <w:p w14:paraId="262E6A18" w14:textId="47DCC14E" w:rsidR="00E45494" w:rsidRPr="00C71430" w:rsidRDefault="00E45494" w:rsidP="00E45494">
            <w:pPr>
              <w:rPr>
                <w:rFonts w:ascii="Tahoma" w:hAnsi="Tahoma" w:cs="Tahoma"/>
              </w:rPr>
            </w:pPr>
            <w:r w:rsidRPr="00C71430">
              <w:rPr>
                <w:rFonts w:ascii="Tahoma" w:hAnsi="Tahoma" w:cs="Tahoma"/>
              </w:rPr>
              <w:t>Display credit limit</w:t>
            </w:r>
          </w:p>
          <w:p w14:paraId="6034C345" w14:textId="78F006D3" w:rsidR="00E45494" w:rsidRPr="00C71430" w:rsidRDefault="00643500" w:rsidP="00643500">
            <w:pPr>
              <w:rPr>
                <w:rFonts w:ascii="Tahoma" w:hAnsi="Tahoma" w:cs="Tahoma"/>
              </w:rPr>
            </w:pPr>
            <w:r w:rsidRPr="00C71430">
              <w:rPr>
                <w:rFonts w:ascii="Tahoma" w:hAnsi="Tahoma" w:cs="Tahoma"/>
                <w:lang w:val="en"/>
              </w:rPr>
              <w:t>I</w:t>
            </w:r>
            <w:r w:rsidRPr="00C71430">
              <w:rPr>
                <w:rFonts w:ascii="Tahoma" w:hAnsi="Tahoma" w:cs="Tahoma"/>
              </w:rPr>
              <w:t xml:space="preserve">n case of </w:t>
            </w:r>
            <w:r w:rsidR="00E45494" w:rsidRPr="00C71430">
              <w:rPr>
                <w:rStyle w:val="ts-alignment-element"/>
                <w:rFonts w:ascii="Tahoma" w:hAnsi="Tahoma" w:cs="Tahoma"/>
                <w:lang w:val="en"/>
              </w:rPr>
              <w:t>short</w:t>
            </w:r>
            <w:r w:rsidR="00E45494" w:rsidRPr="00C71430">
              <w:rPr>
                <w:rFonts w:ascii="Tahoma" w:hAnsi="Tahoma" w:cs="Tahoma"/>
                <w:lang w:val="en"/>
              </w:rPr>
              <w:t xml:space="preserve"> </w:t>
            </w:r>
            <w:r w:rsidR="00E45494" w:rsidRPr="00C71430">
              <w:rPr>
                <w:rStyle w:val="ts-alignment-element"/>
                <w:rFonts w:ascii="Tahoma" w:hAnsi="Tahoma" w:cs="Tahoma"/>
                <w:lang w:val="en"/>
              </w:rPr>
              <w:t>OD</w:t>
            </w:r>
            <w:r w:rsidR="00E45494" w:rsidRPr="00C71430">
              <w:rPr>
                <w:rFonts w:ascii="Tahoma" w:hAnsi="Tahoma" w:cs="Tahoma"/>
                <w:lang w:val="en"/>
              </w:rPr>
              <w:t xml:space="preserve">, </w:t>
            </w:r>
            <w:r w:rsidR="00E45494" w:rsidRPr="00C71430">
              <w:rPr>
                <w:rStyle w:val="ts-alignment-element"/>
                <w:rFonts w:ascii="Tahoma" w:hAnsi="Tahoma" w:cs="Tahoma"/>
                <w:lang w:val="en"/>
              </w:rPr>
              <w:t>do</w:t>
            </w:r>
            <w:r w:rsidR="00E45494" w:rsidRPr="00C71430">
              <w:rPr>
                <w:rFonts w:ascii="Tahoma" w:hAnsi="Tahoma" w:cs="Tahoma"/>
                <w:lang w:val="en"/>
              </w:rPr>
              <w:t xml:space="preserve"> </w:t>
            </w:r>
            <w:r w:rsidR="00E45494" w:rsidRPr="00C71430">
              <w:rPr>
                <w:rStyle w:val="ts-alignment-element"/>
                <w:rFonts w:ascii="Tahoma" w:hAnsi="Tahoma" w:cs="Tahoma"/>
                <w:lang w:val="en"/>
              </w:rPr>
              <w:t>not</w:t>
            </w:r>
            <w:r w:rsidR="00E45494" w:rsidRPr="00C71430">
              <w:rPr>
                <w:rFonts w:ascii="Tahoma" w:hAnsi="Tahoma" w:cs="Tahoma"/>
                <w:lang w:val="en"/>
              </w:rPr>
              <w:t xml:space="preserve"> </w:t>
            </w:r>
            <w:r w:rsidR="00E45494" w:rsidRPr="00C71430">
              <w:rPr>
                <w:rStyle w:val="ts-alignment-element"/>
                <w:rFonts w:ascii="Tahoma" w:hAnsi="Tahoma" w:cs="Tahoma"/>
                <w:lang w:val="en"/>
              </w:rPr>
              <w:t>show</w:t>
            </w:r>
            <w:r w:rsidR="00E45494" w:rsidRPr="00C71430">
              <w:rPr>
                <w:rFonts w:ascii="Tahoma" w:hAnsi="Tahoma" w:cs="Tahoma"/>
                <w:lang w:val="en"/>
              </w:rPr>
              <w:t xml:space="preserve"> </w:t>
            </w:r>
            <w:r w:rsidR="00E45494" w:rsidRPr="00C71430">
              <w:rPr>
                <w:rStyle w:val="ts-alignment-element"/>
                <w:rFonts w:ascii="Tahoma" w:hAnsi="Tahoma" w:cs="Tahoma"/>
                <w:lang w:val="en"/>
              </w:rPr>
              <w:t>credit</w:t>
            </w:r>
            <w:r w:rsidR="00E45494" w:rsidRPr="00C71430">
              <w:rPr>
                <w:rFonts w:ascii="Tahoma" w:hAnsi="Tahoma" w:cs="Tahoma"/>
                <w:lang w:val="en"/>
              </w:rPr>
              <w:t xml:space="preserve"> </w:t>
            </w:r>
            <w:r w:rsidR="00E45494" w:rsidRPr="00C71430">
              <w:rPr>
                <w:rStyle w:val="ts-alignment-element"/>
                <w:rFonts w:ascii="Tahoma" w:hAnsi="Tahoma" w:cs="Tahoma"/>
                <w:lang w:val="en"/>
              </w:rPr>
              <w:t>limit</w:t>
            </w:r>
            <w:r w:rsidRPr="00C71430">
              <w:rPr>
                <w:rStyle w:val="ts-alignment-element"/>
                <w:rFonts w:ascii="Tahoma" w:hAnsi="Tahoma" w:cs="Tahoma"/>
                <w:lang w:val="en"/>
              </w:rPr>
              <w:t xml:space="preserve"> </w:t>
            </w:r>
            <w:r w:rsidRPr="00C71430">
              <w:rPr>
                <w:rFonts w:ascii="Tahoma" w:hAnsi="Tahoma" w:cs="Tahoma"/>
                <w:lang w:val="en"/>
              </w:rPr>
              <w:t>a</w:t>
            </w:r>
            <w:r w:rsidRPr="00C71430">
              <w:rPr>
                <w:rFonts w:ascii="Tahoma" w:hAnsi="Tahoma" w:cs="Tahoma"/>
              </w:rPr>
              <w:t>mount.</w:t>
            </w:r>
          </w:p>
        </w:tc>
      </w:tr>
      <w:tr w:rsidR="00E45494" w:rsidRPr="00C71430" w14:paraId="073C4E1A" w14:textId="77777777" w:rsidTr="006B390F">
        <w:trPr>
          <w:gridAfter w:val="1"/>
          <w:wAfter w:w="12" w:type="dxa"/>
        </w:trPr>
        <w:tc>
          <w:tcPr>
            <w:tcW w:w="3823" w:type="dxa"/>
          </w:tcPr>
          <w:p w14:paraId="5F9E6FC0" w14:textId="1E5B28AD" w:rsidR="00E45494" w:rsidRPr="00C71430" w:rsidRDefault="00E45494" w:rsidP="00E45494">
            <w:pPr>
              <w:rPr>
                <w:rFonts w:ascii="Tahoma" w:hAnsi="Tahoma" w:cs="Tahoma"/>
              </w:rPr>
            </w:pPr>
            <w:r w:rsidRPr="00C71430">
              <w:rPr>
                <w:rFonts w:ascii="Tahoma" w:hAnsi="Tahoma" w:cs="Tahoma"/>
              </w:rPr>
              <w:t>Available Balance</w:t>
            </w:r>
          </w:p>
        </w:tc>
        <w:tc>
          <w:tcPr>
            <w:tcW w:w="6514" w:type="dxa"/>
          </w:tcPr>
          <w:p w14:paraId="5C320D7D" w14:textId="32F787AE" w:rsidR="00E45494" w:rsidRPr="00C71430" w:rsidRDefault="00643500" w:rsidP="00E45494">
            <w:pPr>
              <w:rPr>
                <w:rFonts w:ascii="Tahoma" w:hAnsi="Tahoma" w:cs="Tahoma"/>
              </w:rPr>
            </w:pPr>
            <w:r w:rsidRPr="00C71430">
              <w:rPr>
                <w:rFonts w:ascii="Tahoma" w:hAnsi="Tahoma" w:cs="Tahoma"/>
              </w:rPr>
              <w:t>Display available balance</w:t>
            </w:r>
          </w:p>
        </w:tc>
      </w:tr>
      <w:tr w:rsidR="00C326A8" w:rsidRPr="00C71430" w14:paraId="3B565045" w14:textId="77777777" w:rsidTr="006B390F">
        <w:trPr>
          <w:gridAfter w:val="1"/>
          <w:wAfter w:w="12" w:type="dxa"/>
        </w:trPr>
        <w:tc>
          <w:tcPr>
            <w:tcW w:w="3823" w:type="dxa"/>
          </w:tcPr>
          <w:p w14:paraId="77BA37C2" w14:textId="1B779698" w:rsidR="00C326A8" w:rsidRPr="00C71430" w:rsidRDefault="00C326A8" w:rsidP="00C326A8">
            <w:pPr>
              <w:rPr>
                <w:rFonts w:ascii="Tahoma" w:hAnsi="Tahoma" w:cs="Tahoma"/>
                <w:color w:val="FF0000"/>
              </w:rPr>
            </w:pPr>
            <w:r w:rsidRPr="00C71430">
              <w:rPr>
                <w:rFonts w:ascii="Tahoma" w:hAnsi="Tahoma" w:cs="Tahoma"/>
                <w:color w:val="FF0000"/>
              </w:rPr>
              <w:t>Total</w:t>
            </w:r>
          </w:p>
        </w:tc>
        <w:tc>
          <w:tcPr>
            <w:tcW w:w="6514" w:type="dxa"/>
          </w:tcPr>
          <w:p w14:paraId="3DFA031D" w14:textId="55D8FD6A" w:rsidR="00C326A8" w:rsidRPr="00C71430" w:rsidRDefault="00C326A8" w:rsidP="00C326A8">
            <w:pPr>
              <w:rPr>
                <w:rFonts w:ascii="Tahoma" w:hAnsi="Tahoma" w:cs="Tahoma"/>
                <w:color w:val="FF0000"/>
              </w:rPr>
            </w:pPr>
            <w:r w:rsidRPr="00C71430">
              <w:rPr>
                <w:rFonts w:ascii="Tahoma" w:hAnsi="Tahoma" w:cs="Tahoma"/>
                <w:color w:val="FF0000"/>
              </w:rPr>
              <w:t>Display total balance of each group</w:t>
            </w:r>
          </w:p>
        </w:tc>
      </w:tr>
      <w:tr w:rsidR="00C326A8" w:rsidRPr="00C71430" w14:paraId="5C66D829" w14:textId="77777777" w:rsidTr="006B390F">
        <w:trPr>
          <w:gridAfter w:val="1"/>
          <w:wAfter w:w="12" w:type="dxa"/>
        </w:trPr>
        <w:tc>
          <w:tcPr>
            <w:tcW w:w="3823" w:type="dxa"/>
          </w:tcPr>
          <w:p w14:paraId="11BC7D35" w14:textId="007EAE31" w:rsidR="00C326A8" w:rsidRPr="00C71430" w:rsidRDefault="00C326A8" w:rsidP="00C326A8">
            <w:pPr>
              <w:rPr>
                <w:rFonts w:ascii="Tahoma" w:hAnsi="Tahoma" w:cs="Tahoma"/>
                <w:color w:val="FF0000"/>
              </w:rPr>
            </w:pPr>
            <w:r w:rsidRPr="00C71430">
              <w:rPr>
                <w:rFonts w:ascii="Tahoma" w:hAnsi="Tahoma" w:cs="Tahoma"/>
                <w:color w:val="FF0000"/>
              </w:rPr>
              <w:t>Grand total</w:t>
            </w:r>
          </w:p>
        </w:tc>
        <w:tc>
          <w:tcPr>
            <w:tcW w:w="6514" w:type="dxa"/>
          </w:tcPr>
          <w:p w14:paraId="071C1BE5" w14:textId="16ED49BF" w:rsidR="00C326A8" w:rsidRPr="00C71430" w:rsidRDefault="00C326A8" w:rsidP="00C326A8">
            <w:pPr>
              <w:rPr>
                <w:rFonts w:ascii="Tahoma" w:hAnsi="Tahoma" w:cs="Tahoma"/>
                <w:color w:val="FF0000"/>
              </w:rPr>
            </w:pPr>
            <w:r w:rsidRPr="00C71430">
              <w:rPr>
                <w:rFonts w:ascii="Tahoma" w:hAnsi="Tahoma" w:cs="Tahoma"/>
                <w:color w:val="FF0000"/>
              </w:rPr>
              <w:t xml:space="preserve">Display grand total consolidate all </w:t>
            </w:r>
          </w:p>
        </w:tc>
      </w:tr>
    </w:tbl>
    <w:p w14:paraId="68E212D6" w14:textId="77777777" w:rsidR="00460029" w:rsidRPr="00C71430" w:rsidRDefault="00460029" w:rsidP="00460029">
      <w:pPr>
        <w:pStyle w:val="ListParagraph"/>
        <w:ind w:left="2138"/>
        <w:rPr>
          <w:rFonts w:ascii="Tahoma" w:hAnsi="Tahoma" w:cs="Tahoma"/>
        </w:rPr>
      </w:pPr>
    </w:p>
    <w:p w14:paraId="19551837" w14:textId="77777777" w:rsidR="00460029" w:rsidRPr="00C71430" w:rsidRDefault="00460029" w:rsidP="00460029">
      <w:pPr>
        <w:pStyle w:val="ListParagraph"/>
        <w:ind w:left="2138"/>
        <w:rPr>
          <w:rFonts w:ascii="Tahoma" w:hAnsi="Tahoma" w:cs="Tahoma"/>
        </w:rPr>
      </w:pPr>
    </w:p>
    <w:p w14:paraId="1CF937B5" w14:textId="01110BCE" w:rsidR="00460029" w:rsidRPr="00C71430" w:rsidRDefault="00F660D0" w:rsidP="00460029">
      <w:pPr>
        <w:pStyle w:val="ListParagraph"/>
        <w:ind w:left="2138" w:hanging="1996"/>
        <w:rPr>
          <w:rFonts w:ascii="Tahoma" w:hAnsi="Tahoma" w:cs="Tahoma"/>
        </w:rPr>
      </w:pPr>
      <w:r w:rsidRPr="00C71430">
        <w:rPr>
          <w:rFonts w:ascii="Tahoma" w:hAnsi="Tahoma" w:cs="Tahoma"/>
          <w:noProof/>
          <w:lang w:val="en-SG" w:eastAsia="en-SG" w:bidi="ar-SA"/>
        </w:rPr>
        <w:lastRenderedPageBreak/>
        <w:drawing>
          <wp:inline distT="0" distB="0" distL="0" distR="0" wp14:anchorId="13985FBE" wp14:editId="5495ED77">
            <wp:extent cx="6390005" cy="3381375"/>
            <wp:effectExtent l="19050" t="19050" r="10795" b="28575"/>
            <wp:docPr id="17981990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90005" cy="3381375"/>
                    </a:xfrm>
                    <a:prstGeom prst="rect">
                      <a:avLst/>
                    </a:prstGeom>
                    <a:noFill/>
                    <a:ln>
                      <a:solidFill>
                        <a:schemeClr val="bg1">
                          <a:lumMod val="85000"/>
                        </a:schemeClr>
                      </a:solidFill>
                    </a:ln>
                  </pic:spPr>
                </pic:pic>
              </a:graphicData>
            </a:graphic>
          </wp:inline>
        </w:drawing>
      </w:r>
    </w:p>
    <w:p w14:paraId="1747B66A" w14:textId="6BDEB983" w:rsidR="00460029" w:rsidRPr="00C71430" w:rsidRDefault="00460029" w:rsidP="00643500">
      <w:pPr>
        <w:pStyle w:val="Heading4"/>
        <w:rPr>
          <w:rFonts w:ascii="Tahoma" w:hAnsi="Tahoma" w:cs="Tahoma"/>
        </w:rPr>
      </w:pPr>
      <w:bookmarkStart w:id="552" w:name="_Toc145230817"/>
      <w:bookmarkStart w:id="553" w:name="_Toc145231220"/>
      <w:r w:rsidRPr="00C71430">
        <w:rPr>
          <w:rFonts w:ascii="Tahoma" w:hAnsi="Tahoma" w:cs="Tahoma"/>
        </w:rPr>
        <w:t>With limit</w:t>
      </w:r>
      <w:bookmarkEnd w:id="552"/>
      <w:bookmarkEnd w:id="553"/>
    </w:p>
    <w:p w14:paraId="72383FE8" w14:textId="77777777" w:rsidR="00460029" w:rsidRPr="00C71430" w:rsidRDefault="00460029" w:rsidP="00460029">
      <w:pPr>
        <w:pStyle w:val="ListParagraph"/>
        <w:ind w:left="2138"/>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643500" w:rsidRPr="00C71430" w14:paraId="1305E8BF" w14:textId="77777777" w:rsidTr="006B390F">
        <w:trPr>
          <w:gridAfter w:val="1"/>
          <w:wAfter w:w="12" w:type="dxa"/>
          <w:tblHeader/>
        </w:trPr>
        <w:tc>
          <w:tcPr>
            <w:tcW w:w="3823" w:type="dxa"/>
            <w:shd w:val="clear" w:color="auto" w:fill="D9D9D9" w:themeFill="background1" w:themeFillShade="D9"/>
          </w:tcPr>
          <w:p w14:paraId="149DC3B7" w14:textId="77777777" w:rsidR="00643500" w:rsidRPr="00C71430" w:rsidRDefault="00643500"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0369F5C3" w14:textId="77777777" w:rsidR="00643500" w:rsidRPr="00C71430" w:rsidRDefault="00643500" w:rsidP="006B390F">
            <w:pPr>
              <w:jc w:val="center"/>
              <w:rPr>
                <w:rFonts w:ascii="Tahoma" w:hAnsi="Tahoma" w:cs="Tahoma"/>
              </w:rPr>
            </w:pPr>
            <w:r w:rsidRPr="00C71430">
              <w:rPr>
                <w:rFonts w:ascii="Tahoma" w:hAnsi="Tahoma" w:cs="Tahoma"/>
              </w:rPr>
              <w:t>Description</w:t>
            </w:r>
          </w:p>
        </w:tc>
      </w:tr>
      <w:tr w:rsidR="00643500" w:rsidRPr="00C71430" w14:paraId="03587325" w14:textId="77777777" w:rsidTr="006B390F">
        <w:tc>
          <w:tcPr>
            <w:tcW w:w="10349" w:type="dxa"/>
            <w:gridSpan w:val="3"/>
            <w:shd w:val="clear" w:color="auto" w:fill="C8E0E9" w:themeFill="accent6" w:themeFillTint="33"/>
          </w:tcPr>
          <w:p w14:paraId="64BEB5FC" w14:textId="77777777" w:rsidR="00643500" w:rsidRPr="00C71430" w:rsidRDefault="00643500" w:rsidP="006B390F">
            <w:pPr>
              <w:rPr>
                <w:rFonts w:ascii="Tahoma" w:hAnsi="Tahoma" w:cs="Tahoma"/>
              </w:rPr>
            </w:pPr>
            <w:r w:rsidRPr="00C71430">
              <w:rPr>
                <w:rFonts w:ascii="Tahoma" w:hAnsi="Tahoma" w:cs="Tahoma"/>
              </w:rPr>
              <w:t>Header</w:t>
            </w:r>
          </w:p>
        </w:tc>
      </w:tr>
      <w:tr w:rsidR="00643500" w:rsidRPr="00C71430" w14:paraId="71D033D9" w14:textId="77777777" w:rsidTr="006B390F">
        <w:trPr>
          <w:gridAfter w:val="1"/>
          <w:wAfter w:w="12" w:type="dxa"/>
        </w:trPr>
        <w:tc>
          <w:tcPr>
            <w:tcW w:w="3823" w:type="dxa"/>
          </w:tcPr>
          <w:p w14:paraId="734609D0" w14:textId="77777777" w:rsidR="00643500" w:rsidRPr="00C71430" w:rsidRDefault="00643500" w:rsidP="006B390F">
            <w:pPr>
              <w:rPr>
                <w:rFonts w:ascii="Tahoma" w:hAnsi="Tahoma" w:cs="Tahoma"/>
              </w:rPr>
            </w:pPr>
            <w:r w:rsidRPr="00C71430">
              <w:rPr>
                <w:rFonts w:ascii="Tahoma" w:hAnsi="Tahoma" w:cs="Tahoma"/>
              </w:rPr>
              <w:t>As At</w:t>
            </w:r>
          </w:p>
        </w:tc>
        <w:tc>
          <w:tcPr>
            <w:tcW w:w="6514" w:type="dxa"/>
          </w:tcPr>
          <w:p w14:paraId="60F35351" w14:textId="77777777" w:rsidR="00643500" w:rsidRPr="00C71430" w:rsidRDefault="00643500" w:rsidP="006B390F">
            <w:pPr>
              <w:rPr>
                <w:rFonts w:ascii="Tahoma" w:hAnsi="Tahoma" w:cs="Tahoma"/>
              </w:rPr>
            </w:pPr>
            <w:r w:rsidRPr="00C71430">
              <w:rPr>
                <w:rFonts w:ascii="Tahoma" w:hAnsi="Tahoma" w:cs="Tahoma"/>
              </w:rPr>
              <w:t xml:space="preserve">Display as of date </w:t>
            </w:r>
          </w:p>
        </w:tc>
      </w:tr>
      <w:tr w:rsidR="00643500" w:rsidRPr="00C71430" w14:paraId="6DA5FAD8" w14:textId="77777777" w:rsidTr="006B390F">
        <w:trPr>
          <w:gridAfter w:val="1"/>
          <w:wAfter w:w="12" w:type="dxa"/>
        </w:trPr>
        <w:tc>
          <w:tcPr>
            <w:tcW w:w="3823" w:type="dxa"/>
          </w:tcPr>
          <w:p w14:paraId="5B61FB79" w14:textId="77777777" w:rsidR="00643500" w:rsidRPr="00C71430" w:rsidRDefault="00643500" w:rsidP="006B390F">
            <w:pPr>
              <w:rPr>
                <w:rFonts w:ascii="Tahoma" w:hAnsi="Tahoma" w:cs="Tahoma"/>
              </w:rPr>
            </w:pPr>
            <w:r w:rsidRPr="00C71430">
              <w:rPr>
                <w:rFonts w:ascii="Tahoma" w:hAnsi="Tahoma" w:cs="Tahoma"/>
              </w:rPr>
              <w:t>Page</w:t>
            </w:r>
          </w:p>
        </w:tc>
        <w:tc>
          <w:tcPr>
            <w:tcW w:w="6514" w:type="dxa"/>
          </w:tcPr>
          <w:p w14:paraId="58F943AC" w14:textId="77777777" w:rsidR="00643500" w:rsidRPr="00C71430" w:rsidRDefault="00643500" w:rsidP="006B390F">
            <w:pPr>
              <w:rPr>
                <w:rFonts w:ascii="Tahoma" w:hAnsi="Tahoma" w:cs="Tahoma"/>
              </w:rPr>
            </w:pPr>
            <w:r w:rsidRPr="00C71430">
              <w:rPr>
                <w:rFonts w:ascii="Tahoma" w:hAnsi="Tahoma" w:cs="Tahoma"/>
              </w:rPr>
              <w:t>Display number of page</w:t>
            </w:r>
          </w:p>
        </w:tc>
      </w:tr>
      <w:tr w:rsidR="00643500" w:rsidRPr="00C71430" w14:paraId="7C12819E" w14:textId="77777777" w:rsidTr="006B390F">
        <w:trPr>
          <w:gridAfter w:val="1"/>
          <w:wAfter w:w="12" w:type="dxa"/>
        </w:trPr>
        <w:tc>
          <w:tcPr>
            <w:tcW w:w="3823" w:type="dxa"/>
          </w:tcPr>
          <w:p w14:paraId="139516C0" w14:textId="77777777" w:rsidR="00643500" w:rsidRPr="00C71430" w:rsidRDefault="00643500" w:rsidP="006B390F">
            <w:pPr>
              <w:rPr>
                <w:rFonts w:ascii="Tahoma" w:hAnsi="Tahoma" w:cs="Tahoma"/>
              </w:rPr>
            </w:pPr>
            <w:r w:rsidRPr="00C71430">
              <w:rPr>
                <w:rFonts w:ascii="Tahoma" w:hAnsi="Tahoma" w:cs="Tahoma"/>
              </w:rPr>
              <w:t>Printed date</w:t>
            </w:r>
          </w:p>
        </w:tc>
        <w:tc>
          <w:tcPr>
            <w:tcW w:w="6514" w:type="dxa"/>
          </w:tcPr>
          <w:p w14:paraId="599674FA" w14:textId="77777777" w:rsidR="00643500" w:rsidRPr="00C71430" w:rsidRDefault="00643500" w:rsidP="006B390F">
            <w:pPr>
              <w:rPr>
                <w:rFonts w:ascii="Tahoma" w:hAnsi="Tahoma" w:cs="Tahoma"/>
              </w:rPr>
            </w:pPr>
            <w:r w:rsidRPr="00C71430">
              <w:rPr>
                <w:rFonts w:ascii="Tahoma" w:hAnsi="Tahoma" w:cs="Tahoma"/>
              </w:rPr>
              <w:t>Display printed date</w:t>
            </w:r>
          </w:p>
        </w:tc>
      </w:tr>
      <w:tr w:rsidR="00643500" w:rsidRPr="00C71430" w14:paraId="7B8D9DEC" w14:textId="77777777" w:rsidTr="006B390F">
        <w:trPr>
          <w:gridAfter w:val="1"/>
          <w:wAfter w:w="12" w:type="dxa"/>
        </w:trPr>
        <w:tc>
          <w:tcPr>
            <w:tcW w:w="3823" w:type="dxa"/>
          </w:tcPr>
          <w:p w14:paraId="6D0392B1" w14:textId="77777777" w:rsidR="00643500" w:rsidRPr="00C71430" w:rsidRDefault="00643500" w:rsidP="006B390F">
            <w:pPr>
              <w:rPr>
                <w:rFonts w:ascii="Tahoma" w:hAnsi="Tahoma" w:cs="Tahoma"/>
              </w:rPr>
            </w:pPr>
            <w:r w:rsidRPr="00C71430">
              <w:rPr>
                <w:rFonts w:ascii="Tahoma" w:hAnsi="Tahoma" w:cs="Tahoma"/>
              </w:rPr>
              <w:t>Printed time</w:t>
            </w:r>
          </w:p>
        </w:tc>
        <w:tc>
          <w:tcPr>
            <w:tcW w:w="6514" w:type="dxa"/>
          </w:tcPr>
          <w:p w14:paraId="3D1F79BA" w14:textId="77777777" w:rsidR="00643500" w:rsidRPr="00C71430" w:rsidRDefault="00643500" w:rsidP="006B390F">
            <w:pPr>
              <w:rPr>
                <w:rFonts w:ascii="Tahoma" w:hAnsi="Tahoma" w:cs="Tahoma"/>
              </w:rPr>
            </w:pPr>
            <w:r w:rsidRPr="00C71430">
              <w:rPr>
                <w:rFonts w:ascii="Tahoma" w:hAnsi="Tahoma" w:cs="Tahoma"/>
              </w:rPr>
              <w:t>Display printed time</w:t>
            </w:r>
          </w:p>
        </w:tc>
      </w:tr>
      <w:tr w:rsidR="00643500" w:rsidRPr="00C71430" w14:paraId="472F7EC9" w14:textId="77777777" w:rsidTr="006B390F">
        <w:trPr>
          <w:gridAfter w:val="1"/>
          <w:wAfter w:w="12" w:type="dxa"/>
        </w:trPr>
        <w:tc>
          <w:tcPr>
            <w:tcW w:w="3823" w:type="dxa"/>
          </w:tcPr>
          <w:p w14:paraId="02F06046" w14:textId="77777777" w:rsidR="00643500" w:rsidRPr="00C71430" w:rsidRDefault="00643500" w:rsidP="006B390F">
            <w:pPr>
              <w:rPr>
                <w:rFonts w:ascii="Tahoma" w:hAnsi="Tahoma" w:cs="Tahoma"/>
              </w:rPr>
            </w:pPr>
            <w:r w:rsidRPr="00C71430">
              <w:rPr>
                <w:rFonts w:ascii="Tahoma" w:hAnsi="Tahoma" w:cs="Tahoma"/>
              </w:rPr>
              <w:t>Printed by</w:t>
            </w:r>
          </w:p>
        </w:tc>
        <w:tc>
          <w:tcPr>
            <w:tcW w:w="6514" w:type="dxa"/>
          </w:tcPr>
          <w:p w14:paraId="5AAA0285" w14:textId="77777777" w:rsidR="00643500" w:rsidRPr="00C71430" w:rsidRDefault="00643500" w:rsidP="006B390F">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643500" w:rsidRPr="00C71430" w14:paraId="5223217F" w14:textId="77777777" w:rsidTr="006B390F">
        <w:tc>
          <w:tcPr>
            <w:tcW w:w="10349" w:type="dxa"/>
            <w:gridSpan w:val="3"/>
            <w:shd w:val="clear" w:color="auto" w:fill="C8E0E9" w:themeFill="accent6" w:themeFillTint="33"/>
          </w:tcPr>
          <w:p w14:paraId="041FC708" w14:textId="77777777" w:rsidR="00643500" w:rsidRPr="00C71430" w:rsidRDefault="00643500" w:rsidP="006B390F">
            <w:pPr>
              <w:rPr>
                <w:rFonts w:ascii="Tahoma" w:hAnsi="Tahoma" w:cs="Tahoma"/>
              </w:rPr>
            </w:pPr>
            <w:r w:rsidRPr="00C71430">
              <w:rPr>
                <w:rFonts w:ascii="Tahoma" w:hAnsi="Tahoma" w:cs="Tahoma"/>
              </w:rPr>
              <w:t xml:space="preserve">Detail </w:t>
            </w:r>
          </w:p>
        </w:tc>
      </w:tr>
      <w:tr w:rsidR="00643500" w:rsidRPr="00C71430" w14:paraId="00055788" w14:textId="77777777" w:rsidTr="006B390F">
        <w:trPr>
          <w:gridAfter w:val="1"/>
          <w:wAfter w:w="12" w:type="dxa"/>
        </w:trPr>
        <w:tc>
          <w:tcPr>
            <w:tcW w:w="3823" w:type="dxa"/>
          </w:tcPr>
          <w:p w14:paraId="28C8E9B1" w14:textId="77777777" w:rsidR="00643500" w:rsidRPr="00C71430" w:rsidRDefault="00643500" w:rsidP="006B390F">
            <w:pPr>
              <w:rPr>
                <w:rFonts w:ascii="Tahoma" w:hAnsi="Tahoma" w:cs="Tahoma"/>
              </w:rPr>
            </w:pPr>
            <w:r w:rsidRPr="00C71430">
              <w:rPr>
                <w:rFonts w:ascii="Tahoma" w:hAnsi="Tahoma" w:cs="Tahoma"/>
              </w:rPr>
              <w:t>Branch</w:t>
            </w:r>
          </w:p>
        </w:tc>
        <w:tc>
          <w:tcPr>
            <w:tcW w:w="6514" w:type="dxa"/>
          </w:tcPr>
          <w:p w14:paraId="3EB9FC00" w14:textId="77777777" w:rsidR="00643500" w:rsidRPr="00C71430" w:rsidRDefault="00643500" w:rsidP="006B390F">
            <w:pPr>
              <w:rPr>
                <w:rFonts w:ascii="Tahoma" w:hAnsi="Tahoma" w:cs="Tahoma"/>
              </w:rPr>
            </w:pPr>
            <w:r w:rsidRPr="00C71430">
              <w:rPr>
                <w:rFonts w:ascii="Tahoma" w:hAnsi="Tahoma" w:cs="Tahoma"/>
              </w:rPr>
              <w:t>Display customer branch</w:t>
            </w:r>
          </w:p>
        </w:tc>
      </w:tr>
      <w:tr w:rsidR="00643500" w:rsidRPr="00C71430" w14:paraId="1C1D67EF" w14:textId="77777777" w:rsidTr="006B390F">
        <w:trPr>
          <w:gridAfter w:val="1"/>
          <w:wAfter w:w="12" w:type="dxa"/>
        </w:trPr>
        <w:tc>
          <w:tcPr>
            <w:tcW w:w="3823" w:type="dxa"/>
          </w:tcPr>
          <w:p w14:paraId="67FBB37A" w14:textId="77777777" w:rsidR="00643500" w:rsidRPr="00C71430" w:rsidRDefault="00643500" w:rsidP="006B390F">
            <w:pPr>
              <w:rPr>
                <w:rFonts w:ascii="Tahoma" w:hAnsi="Tahoma" w:cs="Tahoma"/>
              </w:rPr>
            </w:pPr>
            <w:r w:rsidRPr="00C71430">
              <w:rPr>
                <w:rFonts w:ascii="Tahoma" w:hAnsi="Tahoma" w:cs="Tahoma"/>
              </w:rPr>
              <w:t>Account type</w:t>
            </w:r>
          </w:p>
        </w:tc>
        <w:tc>
          <w:tcPr>
            <w:tcW w:w="6514" w:type="dxa"/>
          </w:tcPr>
          <w:p w14:paraId="3E213C91" w14:textId="77777777" w:rsidR="00643500" w:rsidRPr="00C71430" w:rsidRDefault="00643500" w:rsidP="006B390F">
            <w:pPr>
              <w:rPr>
                <w:rFonts w:ascii="Tahoma" w:hAnsi="Tahoma" w:cs="Tahoma"/>
              </w:rPr>
            </w:pPr>
            <w:r w:rsidRPr="00C71430">
              <w:rPr>
                <w:rFonts w:ascii="Tahoma" w:hAnsi="Tahoma" w:cs="Tahoma"/>
              </w:rPr>
              <w:t>Display account type</w:t>
            </w:r>
          </w:p>
        </w:tc>
      </w:tr>
      <w:tr w:rsidR="00643500" w:rsidRPr="00C71430" w14:paraId="59764240" w14:textId="77777777" w:rsidTr="006B390F">
        <w:trPr>
          <w:gridAfter w:val="1"/>
          <w:wAfter w:w="12" w:type="dxa"/>
        </w:trPr>
        <w:tc>
          <w:tcPr>
            <w:tcW w:w="3823" w:type="dxa"/>
          </w:tcPr>
          <w:p w14:paraId="2F290CD3" w14:textId="77777777" w:rsidR="00643500" w:rsidRPr="00C71430" w:rsidRDefault="00643500" w:rsidP="006B390F">
            <w:pPr>
              <w:rPr>
                <w:rFonts w:ascii="Tahoma" w:hAnsi="Tahoma" w:cs="Tahoma"/>
              </w:rPr>
            </w:pPr>
            <w:r w:rsidRPr="00C71430">
              <w:rPr>
                <w:rFonts w:ascii="Tahoma" w:hAnsi="Tahoma" w:cs="Tahoma"/>
              </w:rPr>
              <w:t>SEQ No.</w:t>
            </w:r>
          </w:p>
        </w:tc>
        <w:tc>
          <w:tcPr>
            <w:tcW w:w="6514" w:type="dxa"/>
          </w:tcPr>
          <w:p w14:paraId="54DDBBB0" w14:textId="77777777" w:rsidR="00643500" w:rsidRPr="00C71430" w:rsidRDefault="00643500" w:rsidP="006B390F">
            <w:pPr>
              <w:rPr>
                <w:rFonts w:ascii="Tahoma" w:hAnsi="Tahoma" w:cs="Tahoma"/>
              </w:rPr>
            </w:pPr>
            <w:r w:rsidRPr="00C71430">
              <w:rPr>
                <w:rFonts w:ascii="Tahoma" w:hAnsi="Tahoma" w:cs="Tahoma"/>
              </w:rPr>
              <w:t>Display sequential of transaction</w:t>
            </w:r>
          </w:p>
        </w:tc>
      </w:tr>
      <w:tr w:rsidR="00643500" w:rsidRPr="00C71430" w14:paraId="36B7046E" w14:textId="77777777" w:rsidTr="006B390F">
        <w:trPr>
          <w:gridAfter w:val="1"/>
          <w:wAfter w:w="12" w:type="dxa"/>
        </w:trPr>
        <w:tc>
          <w:tcPr>
            <w:tcW w:w="3823" w:type="dxa"/>
          </w:tcPr>
          <w:p w14:paraId="28D87FFF" w14:textId="77777777" w:rsidR="00643500" w:rsidRPr="00C71430" w:rsidRDefault="00643500" w:rsidP="006B390F">
            <w:pPr>
              <w:rPr>
                <w:rFonts w:ascii="Tahoma" w:hAnsi="Tahoma" w:cs="Tahoma"/>
                <w:cs/>
              </w:rPr>
            </w:pPr>
            <w:r w:rsidRPr="00C71430">
              <w:rPr>
                <w:rFonts w:ascii="Tahoma" w:hAnsi="Tahoma" w:cs="Tahoma"/>
              </w:rPr>
              <w:t>Account No.</w:t>
            </w:r>
          </w:p>
        </w:tc>
        <w:tc>
          <w:tcPr>
            <w:tcW w:w="6514" w:type="dxa"/>
          </w:tcPr>
          <w:p w14:paraId="14B31EF3" w14:textId="77777777" w:rsidR="00643500" w:rsidRPr="00C71430" w:rsidRDefault="00643500" w:rsidP="006B390F">
            <w:pPr>
              <w:rPr>
                <w:rFonts w:ascii="Tahoma" w:hAnsi="Tahoma" w:cs="Tahoma"/>
              </w:rPr>
            </w:pPr>
            <w:r w:rsidRPr="00C71430">
              <w:rPr>
                <w:rFonts w:ascii="Tahoma" w:hAnsi="Tahoma" w:cs="Tahoma"/>
              </w:rPr>
              <w:t>Display account number</w:t>
            </w:r>
          </w:p>
        </w:tc>
      </w:tr>
      <w:tr w:rsidR="00643500" w:rsidRPr="00C71430" w14:paraId="2470E832" w14:textId="77777777" w:rsidTr="006B390F">
        <w:trPr>
          <w:gridAfter w:val="1"/>
          <w:wAfter w:w="12" w:type="dxa"/>
        </w:trPr>
        <w:tc>
          <w:tcPr>
            <w:tcW w:w="3823" w:type="dxa"/>
          </w:tcPr>
          <w:p w14:paraId="2631B3A0" w14:textId="77777777" w:rsidR="00643500" w:rsidRPr="00C71430" w:rsidRDefault="00643500" w:rsidP="006B390F">
            <w:pPr>
              <w:rPr>
                <w:rFonts w:ascii="Tahoma" w:hAnsi="Tahoma" w:cs="Tahoma"/>
                <w:cs/>
              </w:rPr>
            </w:pPr>
            <w:r w:rsidRPr="00C71430">
              <w:rPr>
                <w:rFonts w:ascii="Tahoma" w:hAnsi="Tahoma" w:cs="Tahoma"/>
              </w:rPr>
              <w:t>Account Name</w:t>
            </w:r>
          </w:p>
        </w:tc>
        <w:tc>
          <w:tcPr>
            <w:tcW w:w="6514" w:type="dxa"/>
          </w:tcPr>
          <w:p w14:paraId="5BC4B56C" w14:textId="77777777" w:rsidR="00643500" w:rsidRPr="00C71430" w:rsidRDefault="00643500" w:rsidP="006B390F">
            <w:pPr>
              <w:rPr>
                <w:rFonts w:ascii="Tahoma" w:hAnsi="Tahoma" w:cs="Tahoma"/>
              </w:rPr>
            </w:pPr>
            <w:r w:rsidRPr="00C71430">
              <w:rPr>
                <w:rFonts w:ascii="Tahoma" w:hAnsi="Tahoma" w:cs="Tahoma"/>
              </w:rPr>
              <w:t>Display account name</w:t>
            </w:r>
          </w:p>
        </w:tc>
      </w:tr>
      <w:tr w:rsidR="00643500" w:rsidRPr="00C71430" w14:paraId="49BEF77C" w14:textId="77777777" w:rsidTr="006B390F">
        <w:trPr>
          <w:gridAfter w:val="1"/>
          <w:wAfter w:w="12" w:type="dxa"/>
        </w:trPr>
        <w:tc>
          <w:tcPr>
            <w:tcW w:w="3823" w:type="dxa"/>
          </w:tcPr>
          <w:p w14:paraId="1A889896" w14:textId="77777777" w:rsidR="00643500" w:rsidRPr="00C71430" w:rsidRDefault="00643500" w:rsidP="006B390F">
            <w:pPr>
              <w:rPr>
                <w:rFonts w:ascii="Tahoma" w:hAnsi="Tahoma" w:cs="Tahoma"/>
              </w:rPr>
            </w:pPr>
            <w:r w:rsidRPr="00C71430">
              <w:rPr>
                <w:rFonts w:ascii="Tahoma" w:hAnsi="Tahoma" w:cs="Tahoma"/>
              </w:rPr>
              <w:t>Outstanding Balance</w:t>
            </w:r>
          </w:p>
        </w:tc>
        <w:tc>
          <w:tcPr>
            <w:tcW w:w="6514" w:type="dxa"/>
          </w:tcPr>
          <w:p w14:paraId="055284D8" w14:textId="77777777" w:rsidR="00643500" w:rsidRPr="00C71430" w:rsidRDefault="00643500" w:rsidP="006B390F">
            <w:pPr>
              <w:rPr>
                <w:rFonts w:ascii="Tahoma" w:hAnsi="Tahoma" w:cs="Tahoma"/>
              </w:rPr>
            </w:pPr>
            <w:r w:rsidRPr="00C71430">
              <w:rPr>
                <w:rFonts w:ascii="Tahoma" w:hAnsi="Tahoma" w:cs="Tahoma"/>
              </w:rPr>
              <w:t>Display outstanding balance</w:t>
            </w:r>
          </w:p>
        </w:tc>
      </w:tr>
      <w:tr w:rsidR="00643500" w:rsidRPr="00C71430" w14:paraId="18AA290E" w14:textId="77777777" w:rsidTr="006B390F">
        <w:trPr>
          <w:gridAfter w:val="1"/>
          <w:wAfter w:w="12" w:type="dxa"/>
        </w:trPr>
        <w:tc>
          <w:tcPr>
            <w:tcW w:w="3823" w:type="dxa"/>
          </w:tcPr>
          <w:p w14:paraId="3E291F8C" w14:textId="77777777" w:rsidR="00643500" w:rsidRPr="00C71430" w:rsidRDefault="00643500" w:rsidP="006B390F">
            <w:pPr>
              <w:rPr>
                <w:rFonts w:ascii="Tahoma" w:hAnsi="Tahoma" w:cs="Tahoma"/>
              </w:rPr>
            </w:pPr>
            <w:r w:rsidRPr="00C71430">
              <w:rPr>
                <w:rFonts w:ascii="Tahoma" w:hAnsi="Tahoma" w:cs="Tahoma"/>
              </w:rPr>
              <w:t>Credit Limit</w:t>
            </w:r>
          </w:p>
        </w:tc>
        <w:tc>
          <w:tcPr>
            <w:tcW w:w="6514" w:type="dxa"/>
          </w:tcPr>
          <w:p w14:paraId="457AF231" w14:textId="2C1CC43D" w:rsidR="00643500" w:rsidRPr="00C71430" w:rsidRDefault="00643500" w:rsidP="00643500">
            <w:pPr>
              <w:rPr>
                <w:rFonts w:ascii="Tahoma" w:hAnsi="Tahoma" w:cs="Tahoma"/>
              </w:rPr>
            </w:pPr>
            <w:r w:rsidRPr="00C71430">
              <w:rPr>
                <w:rFonts w:ascii="Tahoma" w:hAnsi="Tahoma" w:cs="Tahoma"/>
              </w:rPr>
              <w:t>Display credit limit</w:t>
            </w:r>
          </w:p>
        </w:tc>
      </w:tr>
      <w:tr w:rsidR="00643500" w:rsidRPr="00C71430" w14:paraId="7D9FFA18" w14:textId="77777777" w:rsidTr="006B390F">
        <w:trPr>
          <w:gridAfter w:val="1"/>
          <w:wAfter w:w="12" w:type="dxa"/>
        </w:trPr>
        <w:tc>
          <w:tcPr>
            <w:tcW w:w="3823" w:type="dxa"/>
          </w:tcPr>
          <w:p w14:paraId="52F5BD1A" w14:textId="77777777" w:rsidR="00643500" w:rsidRPr="00C71430" w:rsidRDefault="00643500" w:rsidP="006B390F">
            <w:pPr>
              <w:rPr>
                <w:rFonts w:ascii="Tahoma" w:hAnsi="Tahoma" w:cs="Tahoma"/>
              </w:rPr>
            </w:pPr>
            <w:r w:rsidRPr="00C71430">
              <w:rPr>
                <w:rFonts w:ascii="Tahoma" w:hAnsi="Tahoma" w:cs="Tahoma"/>
              </w:rPr>
              <w:t>Available Balance</w:t>
            </w:r>
          </w:p>
        </w:tc>
        <w:tc>
          <w:tcPr>
            <w:tcW w:w="6514" w:type="dxa"/>
          </w:tcPr>
          <w:p w14:paraId="38645F12" w14:textId="77777777" w:rsidR="00643500" w:rsidRPr="00C71430" w:rsidRDefault="00643500" w:rsidP="006B390F">
            <w:pPr>
              <w:rPr>
                <w:rFonts w:ascii="Tahoma" w:hAnsi="Tahoma" w:cs="Tahoma"/>
              </w:rPr>
            </w:pPr>
            <w:r w:rsidRPr="00C71430">
              <w:rPr>
                <w:rFonts w:ascii="Tahoma" w:hAnsi="Tahoma" w:cs="Tahoma"/>
              </w:rPr>
              <w:t>Display available balance</w:t>
            </w:r>
          </w:p>
        </w:tc>
      </w:tr>
      <w:tr w:rsidR="00C326A8" w:rsidRPr="00C71430" w14:paraId="30A841B8" w14:textId="77777777" w:rsidTr="006B390F">
        <w:trPr>
          <w:gridAfter w:val="1"/>
          <w:wAfter w:w="12" w:type="dxa"/>
        </w:trPr>
        <w:tc>
          <w:tcPr>
            <w:tcW w:w="3823" w:type="dxa"/>
          </w:tcPr>
          <w:p w14:paraId="4DE1B99D" w14:textId="2B44EDFB" w:rsidR="00C326A8" w:rsidRPr="00C71430" w:rsidRDefault="00C326A8" w:rsidP="00C326A8">
            <w:pPr>
              <w:rPr>
                <w:rFonts w:ascii="Tahoma" w:hAnsi="Tahoma" w:cs="Tahoma"/>
                <w:color w:val="FF0000"/>
              </w:rPr>
            </w:pPr>
            <w:r w:rsidRPr="00C71430">
              <w:rPr>
                <w:rFonts w:ascii="Tahoma" w:hAnsi="Tahoma" w:cs="Tahoma"/>
                <w:color w:val="FF0000"/>
              </w:rPr>
              <w:t>Total</w:t>
            </w:r>
          </w:p>
        </w:tc>
        <w:tc>
          <w:tcPr>
            <w:tcW w:w="6514" w:type="dxa"/>
          </w:tcPr>
          <w:p w14:paraId="679A9739" w14:textId="0E6A847D" w:rsidR="00C326A8" w:rsidRPr="00C71430" w:rsidRDefault="00C326A8" w:rsidP="00C326A8">
            <w:pPr>
              <w:rPr>
                <w:rFonts w:ascii="Tahoma" w:hAnsi="Tahoma" w:cs="Tahoma"/>
                <w:color w:val="FF0000"/>
              </w:rPr>
            </w:pPr>
            <w:r w:rsidRPr="00C71430">
              <w:rPr>
                <w:rFonts w:ascii="Tahoma" w:hAnsi="Tahoma" w:cs="Tahoma"/>
                <w:color w:val="FF0000"/>
              </w:rPr>
              <w:t>Display total balance of each group</w:t>
            </w:r>
          </w:p>
        </w:tc>
      </w:tr>
      <w:tr w:rsidR="00C326A8" w:rsidRPr="00C71430" w14:paraId="68872DE6" w14:textId="77777777" w:rsidTr="006B390F">
        <w:trPr>
          <w:gridAfter w:val="1"/>
          <w:wAfter w:w="12" w:type="dxa"/>
        </w:trPr>
        <w:tc>
          <w:tcPr>
            <w:tcW w:w="3823" w:type="dxa"/>
          </w:tcPr>
          <w:p w14:paraId="0B24EF38" w14:textId="27695BC5" w:rsidR="00C326A8" w:rsidRPr="00C71430" w:rsidRDefault="00C326A8" w:rsidP="00C326A8">
            <w:pPr>
              <w:rPr>
                <w:rFonts w:ascii="Tahoma" w:hAnsi="Tahoma" w:cs="Tahoma"/>
                <w:color w:val="FF0000"/>
              </w:rPr>
            </w:pPr>
            <w:r w:rsidRPr="00C71430">
              <w:rPr>
                <w:rFonts w:ascii="Tahoma" w:hAnsi="Tahoma" w:cs="Tahoma"/>
                <w:color w:val="FF0000"/>
              </w:rPr>
              <w:t>Grand total</w:t>
            </w:r>
          </w:p>
        </w:tc>
        <w:tc>
          <w:tcPr>
            <w:tcW w:w="6514" w:type="dxa"/>
          </w:tcPr>
          <w:p w14:paraId="22F9E9B3" w14:textId="0FF25C6D" w:rsidR="00C326A8" w:rsidRPr="00C71430" w:rsidRDefault="00C326A8" w:rsidP="00C326A8">
            <w:pPr>
              <w:rPr>
                <w:rFonts w:ascii="Tahoma" w:hAnsi="Tahoma" w:cs="Tahoma"/>
                <w:color w:val="FF0000"/>
              </w:rPr>
            </w:pPr>
            <w:r w:rsidRPr="00C71430">
              <w:rPr>
                <w:rFonts w:ascii="Tahoma" w:hAnsi="Tahoma" w:cs="Tahoma"/>
                <w:color w:val="FF0000"/>
              </w:rPr>
              <w:t xml:space="preserve">Display grand total consolidate all </w:t>
            </w:r>
          </w:p>
        </w:tc>
      </w:tr>
    </w:tbl>
    <w:p w14:paraId="6EA6EB4C" w14:textId="77777777" w:rsidR="00643500" w:rsidRPr="00C71430" w:rsidRDefault="00643500" w:rsidP="00460029">
      <w:pPr>
        <w:pStyle w:val="ListParagraph"/>
        <w:ind w:left="2138"/>
        <w:rPr>
          <w:rFonts w:ascii="Tahoma" w:hAnsi="Tahoma" w:cs="Tahoma"/>
        </w:rPr>
      </w:pPr>
    </w:p>
    <w:p w14:paraId="7113AB03" w14:textId="6064D4E7" w:rsidR="002030AE" w:rsidRPr="00C71430" w:rsidRDefault="002030AE" w:rsidP="002030AE">
      <w:pPr>
        <w:rPr>
          <w:rFonts w:ascii="Tahoma" w:hAnsi="Tahoma" w:cs="Tahoma"/>
        </w:rPr>
      </w:pPr>
      <w:r w:rsidRPr="00C71430">
        <w:rPr>
          <w:rFonts w:ascii="Tahoma" w:hAnsi="Tahoma" w:cs="Tahoma"/>
          <w:noProof/>
          <w:lang w:val="en-SG" w:eastAsia="en-SG" w:bidi="ar-SA"/>
        </w:rPr>
        <w:lastRenderedPageBreak/>
        <w:drawing>
          <wp:inline distT="0" distB="0" distL="0" distR="0" wp14:anchorId="17488BF2" wp14:editId="5B9B5FE8">
            <wp:extent cx="6390005" cy="5831840"/>
            <wp:effectExtent l="19050" t="19050" r="10795" b="16510"/>
            <wp:docPr id="503961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0005" cy="5831840"/>
                    </a:xfrm>
                    <a:prstGeom prst="rect">
                      <a:avLst/>
                    </a:prstGeom>
                    <a:noFill/>
                    <a:ln>
                      <a:solidFill>
                        <a:schemeClr val="bg1">
                          <a:lumMod val="85000"/>
                        </a:schemeClr>
                      </a:solidFill>
                    </a:ln>
                  </pic:spPr>
                </pic:pic>
              </a:graphicData>
            </a:graphic>
          </wp:inline>
        </w:drawing>
      </w:r>
    </w:p>
    <w:p w14:paraId="0C97310E" w14:textId="77777777" w:rsidR="008D3289" w:rsidRPr="00C71430" w:rsidRDefault="008D3289" w:rsidP="002030AE">
      <w:pPr>
        <w:rPr>
          <w:rFonts w:ascii="Tahoma" w:hAnsi="Tahoma" w:cs="Tahoma"/>
        </w:rPr>
      </w:pPr>
    </w:p>
    <w:p w14:paraId="453BF986" w14:textId="77777777" w:rsidR="00F973DF" w:rsidRPr="00C71430" w:rsidRDefault="00F973DF" w:rsidP="002030AE">
      <w:pPr>
        <w:rPr>
          <w:rFonts w:ascii="Tahoma" w:hAnsi="Tahoma" w:cs="Tahoma"/>
        </w:rPr>
      </w:pPr>
    </w:p>
    <w:p w14:paraId="20F179EE" w14:textId="22376B48" w:rsidR="00ED1461" w:rsidRPr="00C71430" w:rsidRDefault="00ED1461" w:rsidP="00ED1461">
      <w:pPr>
        <w:pStyle w:val="Heading3"/>
        <w:rPr>
          <w:rFonts w:ascii="Tahoma" w:hAnsi="Tahoma" w:cs="Tahoma"/>
        </w:rPr>
      </w:pPr>
      <w:bookmarkStart w:id="554" w:name="_Toc145230818"/>
      <w:bookmarkStart w:id="555" w:name="_Toc145231221"/>
      <w:r w:rsidRPr="00C71430">
        <w:rPr>
          <w:rFonts w:ascii="Tahoma" w:hAnsi="Tahoma" w:cs="Tahoma"/>
        </w:rPr>
        <w:t>Additional Impacts</w:t>
      </w:r>
      <w:bookmarkEnd w:id="554"/>
      <w:bookmarkEnd w:id="555"/>
    </w:p>
    <w:p w14:paraId="128163AC" w14:textId="77777777" w:rsidR="00F973DF" w:rsidRPr="00C71430" w:rsidRDefault="00F973DF" w:rsidP="00F973DF">
      <w:pPr>
        <w:ind w:left="360"/>
        <w:rPr>
          <w:rFonts w:ascii="Tahoma" w:hAnsi="Tahoma" w:cs="Tahoma"/>
        </w:rPr>
      </w:pPr>
      <w:r w:rsidRPr="00C71430">
        <w:rPr>
          <w:rFonts w:ascii="Tahoma" w:hAnsi="Tahoma" w:cs="Tahoma"/>
        </w:rPr>
        <w:t>Not Applicable.</w:t>
      </w:r>
    </w:p>
    <w:p w14:paraId="0ECE4139" w14:textId="77777777" w:rsidR="00ED1461" w:rsidRPr="00C71430" w:rsidRDefault="00ED1461" w:rsidP="00ED1461">
      <w:pPr>
        <w:rPr>
          <w:rFonts w:ascii="Tahoma" w:hAnsi="Tahoma" w:cs="Tahoma"/>
        </w:rPr>
      </w:pPr>
    </w:p>
    <w:p w14:paraId="0D5E2DF4" w14:textId="77777777" w:rsidR="0050092F" w:rsidRPr="00C71430" w:rsidRDefault="0050092F" w:rsidP="00ED1461">
      <w:pPr>
        <w:rPr>
          <w:rFonts w:ascii="Tahoma" w:hAnsi="Tahoma" w:cs="Tahoma"/>
        </w:rPr>
      </w:pPr>
    </w:p>
    <w:p w14:paraId="673BE26B" w14:textId="77777777" w:rsidR="0050092F" w:rsidRPr="00C71430" w:rsidRDefault="0050092F" w:rsidP="00ED1461">
      <w:pPr>
        <w:rPr>
          <w:rFonts w:ascii="Tahoma" w:hAnsi="Tahoma" w:cs="Tahoma"/>
        </w:rPr>
      </w:pPr>
    </w:p>
    <w:p w14:paraId="2471B15B" w14:textId="77777777" w:rsidR="0050092F" w:rsidRPr="00C71430" w:rsidRDefault="0050092F" w:rsidP="00ED1461">
      <w:pPr>
        <w:rPr>
          <w:rFonts w:ascii="Tahoma" w:hAnsi="Tahoma" w:cs="Tahoma"/>
        </w:rPr>
      </w:pPr>
    </w:p>
    <w:p w14:paraId="78F18A3B" w14:textId="77777777" w:rsidR="0050092F" w:rsidRPr="00C71430" w:rsidRDefault="0050092F" w:rsidP="00ED1461">
      <w:pPr>
        <w:rPr>
          <w:rFonts w:ascii="Tahoma" w:hAnsi="Tahoma" w:cs="Tahoma"/>
        </w:rPr>
      </w:pPr>
    </w:p>
    <w:p w14:paraId="6D8E7F15" w14:textId="77777777" w:rsidR="0050092F" w:rsidRPr="00C71430" w:rsidRDefault="0050092F" w:rsidP="00ED1461">
      <w:pPr>
        <w:rPr>
          <w:rFonts w:ascii="Tahoma" w:hAnsi="Tahoma" w:cs="Tahoma"/>
        </w:rPr>
      </w:pPr>
    </w:p>
    <w:p w14:paraId="51AF2F3F" w14:textId="42E04B23" w:rsidR="0050092F" w:rsidRPr="00C71430" w:rsidRDefault="0050092F" w:rsidP="0050092F">
      <w:pPr>
        <w:pStyle w:val="Heading2"/>
        <w:rPr>
          <w:rFonts w:ascii="Tahoma" w:hAnsi="Tahoma" w:cs="Tahoma"/>
        </w:rPr>
      </w:pPr>
      <w:bookmarkStart w:id="556" w:name="_Toc145230819"/>
      <w:bookmarkStart w:id="557" w:name="_Toc145231222"/>
      <w:r w:rsidRPr="00C71430">
        <w:rPr>
          <w:rFonts w:ascii="Tahoma" w:hAnsi="Tahoma" w:cs="Tahoma"/>
        </w:rPr>
        <w:lastRenderedPageBreak/>
        <w:t>Overdraft Account Summary Report</w:t>
      </w:r>
      <w:bookmarkEnd w:id="556"/>
      <w:bookmarkEnd w:id="557"/>
    </w:p>
    <w:p w14:paraId="48B465E5" w14:textId="77777777" w:rsidR="0050092F" w:rsidRPr="00C71430" w:rsidRDefault="0050092F" w:rsidP="0050092F">
      <w:pPr>
        <w:rPr>
          <w:rFonts w:ascii="Tahoma" w:hAnsi="Tahoma" w:cs="Tahoma"/>
        </w:rPr>
      </w:pPr>
    </w:p>
    <w:tbl>
      <w:tblPr>
        <w:tblStyle w:val="TableGrid"/>
        <w:tblW w:w="0" w:type="auto"/>
        <w:tblLook w:val="04A0" w:firstRow="1" w:lastRow="0" w:firstColumn="1" w:lastColumn="0" w:noHBand="0" w:noVBand="1"/>
      </w:tblPr>
      <w:tblGrid>
        <w:gridCol w:w="5154"/>
        <w:gridCol w:w="4899"/>
      </w:tblGrid>
      <w:tr w:rsidR="0050092F" w:rsidRPr="00C71430" w14:paraId="230F203F" w14:textId="77777777" w:rsidTr="006B390F">
        <w:tc>
          <w:tcPr>
            <w:tcW w:w="5026" w:type="dxa"/>
          </w:tcPr>
          <w:p w14:paraId="64065CC5" w14:textId="77777777" w:rsidR="0050092F" w:rsidRPr="00C71430" w:rsidRDefault="0050092F" w:rsidP="006B390F">
            <w:pPr>
              <w:rPr>
                <w:rFonts w:ascii="Tahoma" w:hAnsi="Tahoma" w:cs="Tahoma"/>
              </w:rPr>
            </w:pPr>
            <w:r w:rsidRPr="00C71430">
              <w:rPr>
                <w:rFonts w:ascii="Tahoma" w:hAnsi="Tahoma" w:cs="Tahoma"/>
              </w:rPr>
              <w:t xml:space="preserve">DPS-87 </w:t>
            </w:r>
            <w:r w:rsidRPr="00C71430">
              <w:rPr>
                <w:rFonts w:ascii="Tahoma" w:hAnsi="Tahoma" w:cs="Tahoma"/>
                <w:cs/>
              </w:rPr>
              <w:t>กรณีบัญชีเป็นหนี้เบิกเกินบัญชี ตั้งแต่ 3 เดือน หรือ 90 วัน ระบบสามารถสร้างรายงานเฉพาะบัญชีตามเงื่อนไขนี้ ได้</w:t>
            </w:r>
          </w:p>
        </w:tc>
        <w:tc>
          <w:tcPr>
            <w:tcW w:w="5027" w:type="dxa"/>
          </w:tcPr>
          <w:p w14:paraId="6321CF00" w14:textId="77777777" w:rsidR="0050092F" w:rsidRPr="00C71430" w:rsidRDefault="0050092F" w:rsidP="006B390F">
            <w:pPr>
              <w:rPr>
                <w:rFonts w:ascii="Tahoma" w:hAnsi="Tahoma" w:cs="Tahoma"/>
              </w:rPr>
            </w:pPr>
            <w:r w:rsidRPr="00C71430">
              <w:rPr>
                <w:rFonts w:ascii="Tahoma" w:hAnsi="Tahoma" w:cs="Tahoma"/>
              </w:rPr>
              <w:t>In case of the account is overdraft from 3 months or 90 days, the system can generate a report for only the account under this condition.</w:t>
            </w:r>
          </w:p>
        </w:tc>
      </w:tr>
    </w:tbl>
    <w:p w14:paraId="1654E449" w14:textId="3E54BDCC" w:rsidR="0050092F" w:rsidRPr="00C71430" w:rsidRDefault="0050092F" w:rsidP="0050092F">
      <w:pPr>
        <w:rPr>
          <w:rFonts w:ascii="Tahoma" w:hAnsi="Tahoma" w:cs="Tahoma"/>
          <w:cs/>
        </w:rPr>
      </w:pPr>
    </w:p>
    <w:p w14:paraId="51C67E5D" w14:textId="77777777" w:rsidR="0050092F" w:rsidRPr="00C71430" w:rsidRDefault="0050092F" w:rsidP="0050092F">
      <w:pPr>
        <w:pStyle w:val="Heading3"/>
        <w:rPr>
          <w:rFonts w:ascii="Tahoma" w:hAnsi="Tahoma" w:cs="Tahoma"/>
        </w:rPr>
      </w:pPr>
      <w:bookmarkStart w:id="558" w:name="_Toc145230820"/>
      <w:bookmarkStart w:id="559" w:name="_Toc145231223"/>
      <w:r w:rsidRPr="00C71430">
        <w:rPr>
          <w:rFonts w:ascii="Tahoma" w:hAnsi="Tahoma" w:cs="Tahoma"/>
        </w:rPr>
        <w:t>Purpose</w:t>
      </w:r>
      <w:bookmarkEnd w:id="558"/>
      <w:bookmarkEnd w:id="559"/>
    </w:p>
    <w:p w14:paraId="46EA9851" w14:textId="08E444D6" w:rsidR="0050092F" w:rsidRPr="00C71430" w:rsidRDefault="0050092F" w:rsidP="0050092F">
      <w:pPr>
        <w:ind w:firstLine="360"/>
        <w:rPr>
          <w:rFonts w:ascii="Tahoma" w:hAnsi="Tahoma" w:cs="Tahoma"/>
        </w:rPr>
      </w:pPr>
      <w:r w:rsidRPr="00C71430">
        <w:rPr>
          <w:rFonts w:ascii="Tahoma" w:hAnsi="Tahoma" w:cs="Tahoma"/>
        </w:rPr>
        <w:t>The purpose is to provide</w:t>
      </w:r>
      <w:r w:rsidRPr="00C71430">
        <w:rPr>
          <w:rFonts w:ascii="Tahoma" w:hAnsi="Tahoma" w:cs="Tahoma"/>
          <w:cs/>
        </w:rPr>
        <w:t xml:space="preserve"> </w:t>
      </w:r>
      <w:r w:rsidRPr="00C71430">
        <w:rPr>
          <w:rFonts w:ascii="Tahoma" w:hAnsi="Tahoma" w:cs="Tahoma"/>
        </w:rPr>
        <w:t xml:space="preserve">Overdraft </w:t>
      </w:r>
      <w:r w:rsidR="00B67BEA" w:rsidRPr="00C71430">
        <w:rPr>
          <w:rFonts w:ascii="Tahoma" w:hAnsi="Tahoma" w:cs="Tahoma"/>
        </w:rPr>
        <w:t xml:space="preserve">outstanding summary </w:t>
      </w:r>
      <w:r w:rsidRPr="00C71430">
        <w:rPr>
          <w:rFonts w:ascii="Tahoma" w:hAnsi="Tahoma" w:cs="Tahoma"/>
        </w:rPr>
        <w:t>report.</w:t>
      </w:r>
    </w:p>
    <w:p w14:paraId="30E22FCC" w14:textId="77777777" w:rsidR="0050092F" w:rsidRPr="00C71430" w:rsidRDefault="0050092F" w:rsidP="0050092F">
      <w:pPr>
        <w:ind w:firstLine="360"/>
        <w:rPr>
          <w:rFonts w:ascii="Tahoma" w:hAnsi="Tahoma" w:cs="Tahoma"/>
        </w:rPr>
      </w:pPr>
    </w:p>
    <w:p w14:paraId="70506CD0" w14:textId="77777777" w:rsidR="0050092F" w:rsidRPr="00C71430" w:rsidRDefault="0050092F" w:rsidP="0050092F">
      <w:pPr>
        <w:pStyle w:val="Heading3"/>
        <w:rPr>
          <w:rFonts w:ascii="Tahoma" w:hAnsi="Tahoma" w:cs="Tahoma"/>
        </w:rPr>
      </w:pPr>
      <w:bookmarkStart w:id="560" w:name="_Toc145230821"/>
      <w:bookmarkStart w:id="561" w:name="_Toc145231224"/>
      <w:r w:rsidRPr="00C71430">
        <w:rPr>
          <w:rFonts w:ascii="Tahoma" w:hAnsi="Tahoma" w:cs="Tahoma"/>
        </w:rPr>
        <w:t>Background</w:t>
      </w:r>
      <w:bookmarkEnd w:id="560"/>
      <w:bookmarkEnd w:id="561"/>
    </w:p>
    <w:p w14:paraId="586B613F" w14:textId="4924CAB3" w:rsidR="0050092F" w:rsidRPr="00C71430" w:rsidRDefault="0050092F" w:rsidP="000374C1">
      <w:pPr>
        <w:pStyle w:val="ListParagraph"/>
        <w:numPr>
          <w:ilvl w:val="2"/>
          <w:numId w:val="37"/>
        </w:numPr>
        <w:ind w:left="1440"/>
        <w:jc w:val="both"/>
        <w:rPr>
          <w:rFonts w:ascii="Tahoma" w:hAnsi="Tahoma" w:cs="Tahoma"/>
          <w:lang w:bidi="ar-SA"/>
        </w:rPr>
      </w:pPr>
      <w:r w:rsidRPr="00C71430">
        <w:rPr>
          <w:rFonts w:ascii="Tahoma" w:hAnsi="Tahoma" w:cs="Tahoma"/>
        </w:rPr>
        <w:t xml:space="preserve"> EXIM Current Business Practice (as-is)</w:t>
      </w:r>
    </w:p>
    <w:p w14:paraId="2A7E8721" w14:textId="77777777" w:rsidR="0050092F" w:rsidRPr="00C71430" w:rsidRDefault="0050092F" w:rsidP="0050092F">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5312BD47" w14:textId="62E550E0" w:rsidR="0050092F" w:rsidRPr="00C71430" w:rsidRDefault="0050092F" w:rsidP="0050092F">
      <w:pPr>
        <w:pStyle w:val="ListParagraph"/>
        <w:numPr>
          <w:ilvl w:val="0"/>
          <w:numId w:val="14"/>
        </w:numPr>
        <w:ind w:left="1560" w:hanging="426"/>
        <w:jc w:val="both"/>
        <w:rPr>
          <w:rFonts w:ascii="Tahoma" w:hAnsi="Tahoma" w:cs="Tahoma"/>
        </w:rPr>
      </w:pPr>
      <w:r w:rsidRPr="00C71430">
        <w:rPr>
          <w:rFonts w:ascii="Tahoma" w:hAnsi="Tahoma" w:cs="Tahoma"/>
        </w:rPr>
        <w:t>Online report.</w:t>
      </w:r>
    </w:p>
    <w:p w14:paraId="009AB09D" w14:textId="77777777" w:rsidR="0050092F" w:rsidRPr="00C71430" w:rsidRDefault="0050092F" w:rsidP="0050092F">
      <w:pPr>
        <w:rPr>
          <w:rFonts w:ascii="Tahoma" w:hAnsi="Tahoma" w:cs="Tahoma"/>
        </w:rPr>
      </w:pPr>
    </w:p>
    <w:p w14:paraId="49763899" w14:textId="67DDC178" w:rsidR="0050092F" w:rsidRPr="00C71430" w:rsidRDefault="0050092F" w:rsidP="0050092F">
      <w:pPr>
        <w:spacing w:after="240"/>
        <w:ind w:left="720"/>
        <w:rPr>
          <w:rFonts w:ascii="Tahoma" w:hAnsi="Tahoma" w:cs="Tahoma"/>
        </w:rPr>
      </w:pPr>
      <w:r w:rsidRPr="00C71430">
        <w:rPr>
          <w:rFonts w:ascii="Tahoma" w:hAnsi="Tahoma" w:cs="Tahoma"/>
        </w:rPr>
        <w:t>2</w:t>
      </w:r>
      <w:r w:rsidR="00B67BEA" w:rsidRPr="00C71430">
        <w:rPr>
          <w:rFonts w:ascii="Tahoma" w:hAnsi="Tahoma" w:cs="Tahoma"/>
        </w:rPr>
        <w:t>1</w:t>
      </w:r>
      <w:r w:rsidRPr="00C71430">
        <w:rPr>
          <w:rFonts w:ascii="Tahoma" w:hAnsi="Tahoma" w:cs="Tahoma"/>
        </w:rPr>
        <w:t>.2.2 CBS9 Current Functionality</w:t>
      </w:r>
    </w:p>
    <w:p w14:paraId="57661CF3" w14:textId="77777777" w:rsidR="0050092F" w:rsidRPr="00C71430" w:rsidRDefault="0050092F" w:rsidP="0050092F">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037173A4" w14:textId="77777777" w:rsidR="0050092F" w:rsidRPr="00C71430" w:rsidRDefault="0050092F" w:rsidP="0050092F">
      <w:pPr>
        <w:rPr>
          <w:rFonts w:ascii="Tahoma" w:hAnsi="Tahoma" w:cs="Tahoma"/>
          <w:lang w:val="en"/>
        </w:rPr>
      </w:pPr>
    </w:p>
    <w:p w14:paraId="326E1A7E" w14:textId="77777777" w:rsidR="0050092F" w:rsidRPr="00C71430" w:rsidRDefault="0050092F" w:rsidP="0050092F">
      <w:pPr>
        <w:pStyle w:val="Heading3"/>
        <w:rPr>
          <w:rFonts w:ascii="Tahoma" w:hAnsi="Tahoma" w:cs="Tahoma"/>
        </w:rPr>
      </w:pPr>
      <w:bookmarkStart w:id="562" w:name="_Toc145230822"/>
      <w:bookmarkStart w:id="563" w:name="_Toc145231225"/>
      <w:r w:rsidRPr="00C71430">
        <w:rPr>
          <w:rFonts w:ascii="Tahoma" w:hAnsi="Tahoma" w:cs="Tahoma"/>
        </w:rPr>
        <w:t>Supported Sample Transaction and Case from Customer</w:t>
      </w:r>
      <w:bookmarkEnd w:id="562"/>
      <w:bookmarkEnd w:id="563"/>
    </w:p>
    <w:p w14:paraId="2E547389" w14:textId="77777777" w:rsidR="0050092F" w:rsidRPr="00C71430" w:rsidRDefault="0050092F" w:rsidP="0050092F">
      <w:pPr>
        <w:rPr>
          <w:rFonts w:ascii="Tahoma" w:hAnsi="Tahoma" w:cs="Tahoma"/>
        </w:rPr>
      </w:pPr>
    </w:p>
    <w:p w14:paraId="78E11187" w14:textId="77777777" w:rsidR="0050092F" w:rsidRPr="00C71430" w:rsidRDefault="0050092F" w:rsidP="0050092F">
      <w:pPr>
        <w:rPr>
          <w:rFonts w:ascii="Tahoma" w:hAnsi="Tahoma" w:cs="Tahoma"/>
        </w:rPr>
      </w:pPr>
      <w:r w:rsidRPr="00C71430">
        <w:rPr>
          <w:rFonts w:ascii="Tahoma" w:hAnsi="Tahoma" w:cs="Tahoma"/>
          <w:noProof/>
          <w:lang w:val="en-SG" w:eastAsia="en-SG" w:bidi="ar-SA"/>
        </w:rPr>
        <w:drawing>
          <wp:inline distT="0" distB="0" distL="0" distR="0" wp14:anchorId="64CCD978" wp14:editId="21BFCE2D">
            <wp:extent cx="6390005" cy="1587500"/>
            <wp:effectExtent l="19050" t="19050" r="10795" b="12700"/>
            <wp:docPr id="1723185729" name="Picture 172318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19548" name=""/>
                    <pic:cNvPicPr/>
                  </pic:nvPicPr>
                  <pic:blipFill>
                    <a:blip r:embed="rId121"/>
                    <a:stretch>
                      <a:fillRect/>
                    </a:stretch>
                  </pic:blipFill>
                  <pic:spPr>
                    <a:xfrm>
                      <a:off x="0" y="0"/>
                      <a:ext cx="6390005" cy="1587500"/>
                    </a:xfrm>
                    <a:prstGeom prst="rect">
                      <a:avLst/>
                    </a:prstGeom>
                    <a:ln>
                      <a:solidFill>
                        <a:schemeClr val="bg2"/>
                      </a:solidFill>
                    </a:ln>
                  </pic:spPr>
                </pic:pic>
              </a:graphicData>
            </a:graphic>
          </wp:inline>
        </w:drawing>
      </w:r>
    </w:p>
    <w:p w14:paraId="6D6A622C" w14:textId="77777777" w:rsidR="0050092F" w:rsidRPr="00C71430" w:rsidRDefault="0050092F" w:rsidP="0050092F">
      <w:pPr>
        <w:pStyle w:val="Heading3"/>
        <w:rPr>
          <w:rFonts w:ascii="Tahoma" w:hAnsi="Tahoma" w:cs="Tahoma"/>
        </w:rPr>
      </w:pPr>
      <w:bookmarkStart w:id="564" w:name="_Toc145230823"/>
      <w:bookmarkStart w:id="565" w:name="_Toc145231226"/>
      <w:r w:rsidRPr="00C71430">
        <w:rPr>
          <w:rFonts w:ascii="Tahoma" w:hAnsi="Tahoma" w:cs="Tahoma"/>
        </w:rPr>
        <w:t>Menu Modification</w:t>
      </w:r>
      <w:bookmarkEnd w:id="564"/>
      <w:bookmarkEnd w:id="565"/>
    </w:p>
    <w:p w14:paraId="25453530" w14:textId="77777777" w:rsidR="0050092F" w:rsidRPr="00C71430" w:rsidRDefault="0050092F" w:rsidP="0050092F">
      <w:pPr>
        <w:ind w:firstLine="360"/>
        <w:rPr>
          <w:rFonts w:ascii="Tahoma" w:hAnsi="Tahoma" w:cs="Tahoma"/>
        </w:rPr>
      </w:pPr>
      <w:r w:rsidRPr="00C71430">
        <w:rPr>
          <w:rFonts w:ascii="Tahoma" w:hAnsi="Tahoma" w:cs="Tahoma"/>
        </w:rPr>
        <w:t>Not Applicable.</w:t>
      </w:r>
    </w:p>
    <w:p w14:paraId="6B162802" w14:textId="77777777" w:rsidR="0050092F" w:rsidRPr="00C71430" w:rsidRDefault="0050092F" w:rsidP="0050092F">
      <w:pPr>
        <w:pStyle w:val="Heading3"/>
        <w:rPr>
          <w:rFonts w:ascii="Tahoma" w:hAnsi="Tahoma" w:cs="Tahoma"/>
        </w:rPr>
      </w:pPr>
      <w:bookmarkStart w:id="566" w:name="_Toc145230824"/>
      <w:bookmarkStart w:id="567" w:name="_Toc145231227"/>
      <w:r w:rsidRPr="00C71430">
        <w:rPr>
          <w:rFonts w:ascii="Tahoma" w:hAnsi="Tahoma" w:cs="Tahoma"/>
        </w:rPr>
        <w:t>Screen Layout and Data Sheet</w:t>
      </w:r>
      <w:bookmarkEnd w:id="566"/>
      <w:bookmarkEnd w:id="567"/>
    </w:p>
    <w:p w14:paraId="4C09D00F" w14:textId="77777777" w:rsidR="0050092F" w:rsidRPr="00C71430" w:rsidRDefault="0050092F" w:rsidP="0050092F">
      <w:pPr>
        <w:ind w:firstLine="360"/>
        <w:rPr>
          <w:rFonts w:ascii="Tahoma" w:hAnsi="Tahoma" w:cs="Tahoma"/>
        </w:rPr>
      </w:pPr>
      <w:r w:rsidRPr="00C71430">
        <w:rPr>
          <w:rFonts w:ascii="Tahoma" w:hAnsi="Tahoma" w:cs="Tahoma"/>
        </w:rPr>
        <w:t>Not Applicable.</w:t>
      </w:r>
    </w:p>
    <w:p w14:paraId="2F7FA8B1" w14:textId="77777777" w:rsidR="0050092F" w:rsidRPr="00C71430" w:rsidRDefault="0050092F" w:rsidP="0050092F">
      <w:pPr>
        <w:rPr>
          <w:rFonts w:ascii="Tahoma" w:hAnsi="Tahoma" w:cs="Tahoma"/>
        </w:rPr>
      </w:pPr>
    </w:p>
    <w:p w14:paraId="4F774E97" w14:textId="77777777" w:rsidR="0050092F" w:rsidRPr="00C71430" w:rsidRDefault="0050092F" w:rsidP="0050092F">
      <w:pPr>
        <w:pStyle w:val="Heading3"/>
        <w:rPr>
          <w:rFonts w:ascii="Tahoma" w:hAnsi="Tahoma" w:cs="Tahoma"/>
        </w:rPr>
      </w:pPr>
      <w:bookmarkStart w:id="568" w:name="_Toc145230825"/>
      <w:bookmarkStart w:id="569" w:name="_Toc145231228"/>
      <w:r w:rsidRPr="00C71430">
        <w:rPr>
          <w:rFonts w:ascii="Tahoma" w:hAnsi="Tahoma" w:cs="Tahoma"/>
        </w:rPr>
        <w:t>Business Rule / Business Logic</w:t>
      </w:r>
      <w:bookmarkEnd w:id="568"/>
      <w:bookmarkEnd w:id="569"/>
    </w:p>
    <w:p w14:paraId="2F0ECADA" w14:textId="1D747B87" w:rsidR="0050092F" w:rsidRPr="00C71430" w:rsidRDefault="0050092F" w:rsidP="0050092F">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w:t>
      </w:r>
      <w:r w:rsidR="00B67BEA" w:rsidRPr="00C71430">
        <w:rPr>
          <w:rFonts w:ascii="Tahoma" w:hAnsi="Tahoma" w:cs="Tahoma"/>
        </w:rPr>
        <w:t>provide</w:t>
      </w:r>
      <w:r w:rsidRPr="00C71430">
        <w:rPr>
          <w:rFonts w:ascii="Tahoma" w:hAnsi="Tahoma" w:cs="Tahoma"/>
        </w:rPr>
        <w:t xml:space="preserve"> Overdraft </w:t>
      </w:r>
      <w:r w:rsidR="00B67BEA" w:rsidRPr="00C71430">
        <w:rPr>
          <w:rFonts w:ascii="Tahoma" w:hAnsi="Tahoma" w:cs="Tahoma"/>
        </w:rPr>
        <w:t xml:space="preserve">outstanding summary of 6 months </w:t>
      </w:r>
      <w:r w:rsidRPr="00C71430">
        <w:rPr>
          <w:rFonts w:ascii="Tahoma" w:hAnsi="Tahoma" w:cs="Tahoma"/>
        </w:rPr>
        <w:t>report.</w:t>
      </w:r>
    </w:p>
    <w:p w14:paraId="4DE38F29" w14:textId="06F98F54" w:rsidR="0050092F" w:rsidRPr="00C71430" w:rsidRDefault="00B67BEA" w:rsidP="0050092F">
      <w:pPr>
        <w:pStyle w:val="ListParagraph"/>
        <w:numPr>
          <w:ilvl w:val="0"/>
          <w:numId w:val="13"/>
        </w:numPr>
        <w:shd w:val="clear" w:color="auto" w:fill="FDFDFD"/>
        <w:ind w:left="1418" w:hanging="284"/>
        <w:rPr>
          <w:rFonts w:ascii="Tahoma" w:hAnsi="Tahoma" w:cs="Tahoma"/>
        </w:rPr>
      </w:pPr>
      <w:r w:rsidRPr="00C71430">
        <w:rPr>
          <w:rFonts w:ascii="Tahoma" w:hAnsi="Tahoma" w:cs="Tahoma"/>
        </w:rPr>
        <w:lastRenderedPageBreak/>
        <w:t>Online report.</w:t>
      </w:r>
    </w:p>
    <w:p w14:paraId="2DF7EF43" w14:textId="77777777" w:rsidR="0050092F" w:rsidRPr="00C71430" w:rsidRDefault="0050092F" w:rsidP="0050092F">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p>
    <w:p w14:paraId="6D719EF2" w14:textId="77777777" w:rsidR="00B67BEA" w:rsidRPr="00C71430" w:rsidRDefault="00B67BEA" w:rsidP="00B67BEA">
      <w:pPr>
        <w:pStyle w:val="ListParagraph"/>
        <w:shd w:val="clear" w:color="auto" w:fill="FDFDFD"/>
        <w:ind w:left="1418"/>
        <w:rPr>
          <w:rFonts w:ascii="Tahoma" w:hAnsi="Tahoma" w:cs="Tahoma"/>
        </w:rPr>
      </w:pPr>
    </w:p>
    <w:p w14:paraId="1BA2AF3D" w14:textId="77777777" w:rsidR="0050092F" w:rsidRPr="00C71430" w:rsidRDefault="0050092F" w:rsidP="0050092F">
      <w:pPr>
        <w:pStyle w:val="Heading3"/>
        <w:rPr>
          <w:rFonts w:ascii="Tahoma" w:hAnsi="Tahoma" w:cs="Tahoma"/>
        </w:rPr>
      </w:pPr>
      <w:bookmarkStart w:id="570" w:name="_Toc145230826"/>
      <w:bookmarkStart w:id="571" w:name="_Toc145231229"/>
      <w:r w:rsidRPr="00C71430">
        <w:rPr>
          <w:rFonts w:ascii="Tahoma" w:hAnsi="Tahoma" w:cs="Tahoma"/>
        </w:rPr>
        <w:t>To-be Process</w:t>
      </w:r>
      <w:bookmarkEnd w:id="570"/>
      <w:bookmarkEnd w:id="571"/>
    </w:p>
    <w:p w14:paraId="4B297F17" w14:textId="30323A74" w:rsidR="0050092F" w:rsidRPr="00C71430" w:rsidRDefault="0050092F" w:rsidP="0050092F">
      <w:pPr>
        <w:ind w:left="360"/>
        <w:rPr>
          <w:rFonts w:ascii="Tahoma" w:hAnsi="Tahoma" w:cs="Tahoma"/>
        </w:rPr>
      </w:pPr>
      <w:r w:rsidRPr="00C71430">
        <w:rPr>
          <w:rFonts w:ascii="Tahoma" w:hAnsi="Tahoma" w:cs="Tahoma"/>
        </w:rPr>
        <w:t xml:space="preserve">The system retrieves the Overdraft </w:t>
      </w:r>
      <w:r w:rsidR="00C326A8" w:rsidRPr="00C71430">
        <w:rPr>
          <w:rFonts w:ascii="Tahoma" w:hAnsi="Tahoma" w:cs="Tahoma"/>
          <w:color w:val="FF0000"/>
        </w:rPr>
        <w:t>balance</w:t>
      </w:r>
      <w:r w:rsidRPr="00C71430">
        <w:rPr>
          <w:rFonts w:ascii="Tahoma" w:hAnsi="Tahoma" w:cs="Tahoma"/>
        </w:rPr>
        <w:t xml:space="preserve"> with limits and with</w:t>
      </w:r>
      <w:r w:rsidR="00C326A8" w:rsidRPr="00C71430">
        <w:rPr>
          <w:rFonts w:ascii="Tahoma" w:hAnsi="Tahoma" w:cs="Tahoma"/>
        </w:rPr>
        <w:t>out</w:t>
      </w:r>
      <w:r w:rsidRPr="00C71430">
        <w:rPr>
          <w:rFonts w:ascii="Tahoma" w:hAnsi="Tahoma" w:cs="Tahoma"/>
        </w:rPr>
        <w:t xml:space="preserve"> limits which can be separated by client branch and account type.</w:t>
      </w:r>
    </w:p>
    <w:p w14:paraId="11FD7D95" w14:textId="77777777" w:rsidR="0050092F" w:rsidRPr="00C71430" w:rsidRDefault="0050092F" w:rsidP="0050092F">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50092F" w:rsidRPr="00C71430" w14:paraId="26719E82" w14:textId="77777777" w:rsidTr="006B390F">
        <w:trPr>
          <w:jc w:val="center"/>
        </w:trPr>
        <w:tc>
          <w:tcPr>
            <w:tcW w:w="3103" w:type="dxa"/>
            <w:shd w:val="clear" w:color="auto" w:fill="CCECFF"/>
          </w:tcPr>
          <w:p w14:paraId="44C78A01" w14:textId="77777777" w:rsidR="0050092F" w:rsidRPr="00C71430" w:rsidRDefault="0050092F" w:rsidP="006B390F">
            <w:pPr>
              <w:rPr>
                <w:rFonts w:ascii="Tahoma" w:hAnsi="Tahoma" w:cs="Tahoma"/>
              </w:rPr>
            </w:pPr>
            <w:r w:rsidRPr="00C71430">
              <w:rPr>
                <w:rFonts w:ascii="Tahoma" w:hAnsi="Tahoma" w:cs="Tahoma"/>
              </w:rPr>
              <w:t>Paper size</w:t>
            </w:r>
          </w:p>
        </w:tc>
        <w:tc>
          <w:tcPr>
            <w:tcW w:w="6230" w:type="dxa"/>
          </w:tcPr>
          <w:p w14:paraId="36063024" w14:textId="77777777" w:rsidR="0050092F" w:rsidRPr="00C71430" w:rsidRDefault="0050092F" w:rsidP="006B390F">
            <w:pPr>
              <w:rPr>
                <w:rFonts w:ascii="Tahoma" w:hAnsi="Tahoma" w:cs="Tahoma"/>
              </w:rPr>
            </w:pPr>
            <w:r w:rsidRPr="00C71430">
              <w:rPr>
                <w:rFonts w:ascii="Tahoma" w:hAnsi="Tahoma" w:cs="Tahoma"/>
              </w:rPr>
              <w:t>A4</w:t>
            </w:r>
          </w:p>
        </w:tc>
      </w:tr>
      <w:tr w:rsidR="0050092F" w:rsidRPr="00C71430" w14:paraId="4475A1EF" w14:textId="77777777" w:rsidTr="006B390F">
        <w:trPr>
          <w:jc w:val="center"/>
        </w:trPr>
        <w:tc>
          <w:tcPr>
            <w:tcW w:w="3103" w:type="dxa"/>
            <w:shd w:val="clear" w:color="auto" w:fill="CCECFF"/>
          </w:tcPr>
          <w:p w14:paraId="6FDABB5D" w14:textId="77777777" w:rsidR="0050092F" w:rsidRPr="00C71430" w:rsidRDefault="0050092F" w:rsidP="006B390F">
            <w:pPr>
              <w:rPr>
                <w:rFonts w:ascii="Tahoma" w:hAnsi="Tahoma" w:cs="Tahoma"/>
              </w:rPr>
            </w:pPr>
            <w:r w:rsidRPr="00C71430">
              <w:rPr>
                <w:rFonts w:ascii="Tahoma" w:hAnsi="Tahoma" w:cs="Tahoma"/>
              </w:rPr>
              <w:t>Reprinting require</w:t>
            </w:r>
          </w:p>
        </w:tc>
        <w:tc>
          <w:tcPr>
            <w:tcW w:w="6230" w:type="dxa"/>
          </w:tcPr>
          <w:p w14:paraId="3552CC55" w14:textId="77777777" w:rsidR="0050092F" w:rsidRPr="00C71430" w:rsidRDefault="0050092F" w:rsidP="006B390F">
            <w:pPr>
              <w:rPr>
                <w:rFonts w:ascii="Tahoma" w:hAnsi="Tahoma" w:cs="Tahoma"/>
              </w:rPr>
            </w:pPr>
            <w:r w:rsidRPr="00C71430">
              <w:rPr>
                <w:rFonts w:ascii="Tahoma" w:hAnsi="Tahoma" w:cs="Tahoma"/>
              </w:rPr>
              <w:t>Yes</w:t>
            </w:r>
          </w:p>
        </w:tc>
      </w:tr>
      <w:tr w:rsidR="0050092F" w:rsidRPr="00C71430" w14:paraId="2AFB4BDA" w14:textId="77777777" w:rsidTr="006B390F">
        <w:trPr>
          <w:jc w:val="center"/>
        </w:trPr>
        <w:tc>
          <w:tcPr>
            <w:tcW w:w="3103" w:type="dxa"/>
            <w:shd w:val="clear" w:color="auto" w:fill="CCECFF"/>
          </w:tcPr>
          <w:p w14:paraId="6FD22B7B" w14:textId="77777777" w:rsidR="0050092F" w:rsidRPr="00C71430" w:rsidRDefault="0050092F" w:rsidP="006B390F">
            <w:pPr>
              <w:rPr>
                <w:rFonts w:ascii="Tahoma" w:hAnsi="Tahoma" w:cs="Tahoma"/>
              </w:rPr>
            </w:pPr>
            <w:r w:rsidRPr="00C71430">
              <w:rPr>
                <w:rFonts w:ascii="Tahoma" w:hAnsi="Tahoma" w:cs="Tahoma"/>
              </w:rPr>
              <w:t>Searching criteria</w:t>
            </w:r>
          </w:p>
        </w:tc>
        <w:tc>
          <w:tcPr>
            <w:tcW w:w="6230" w:type="dxa"/>
          </w:tcPr>
          <w:p w14:paraId="6CDB0FD5" w14:textId="77777777" w:rsidR="0050092F" w:rsidRPr="00C71430" w:rsidRDefault="0050092F" w:rsidP="006B390F">
            <w:pPr>
              <w:rPr>
                <w:rFonts w:ascii="Tahoma" w:hAnsi="Tahoma" w:cs="Tahoma"/>
              </w:rPr>
            </w:pPr>
            <w:r w:rsidRPr="00C71430">
              <w:rPr>
                <w:rFonts w:ascii="Tahoma" w:hAnsi="Tahoma" w:cs="Tahoma"/>
              </w:rPr>
              <w:t>Branch code, Account type, Date, Account No.</w:t>
            </w:r>
          </w:p>
        </w:tc>
      </w:tr>
    </w:tbl>
    <w:p w14:paraId="0599AC36" w14:textId="77777777" w:rsidR="0050092F" w:rsidRPr="00C71430" w:rsidRDefault="0050092F" w:rsidP="0050092F">
      <w:pPr>
        <w:rPr>
          <w:rFonts w:ascii="Tahoma" w:hAnsi="Tahoma" w:cs="Tahoma"/>
        </w:rPr>
      </w:pPr>
    </w:p>
    <w:p w14:paraId="73704810" w14:textId="77777777" w:rsidR="0050092F" w:rsidRPr="00C71430" w:rsidRDefault="0050092F" w:rsidP="0050092F">
      <w:pPr>
        <w:pStyle w:val="Heading3"/>
        <w:rPr>
          <w:rFonts w:ascii="Tahoma" w:hAnsi="Tahoma" w:cs="Tahoma"/>
        </w:rPr>
      </w:pPr>
      <w:bookmarkStart w:id="572" w:name="_Toc145230827"/>
      <w:bookmarkStart w:id="573" w:name="_Toc145231230"/>
      <w:r w:rsidRPr="00C71430">
        <w:rPr>
          <w:rFonts w:ascii="Tahoma" w:hAnsi="Tahoma" w:cs="Tahoma"/>
        </w:rPr>
        <w:t>File / API Layout and Data Sheet</w:t>
      </w:r>
      <w:bookmarkEnd w:id="572"/>
      <w:bookmarkEnd w:id="573"/>
    </w:p>
    <w:p w14:paraId="358993B6" w14:textId="77777777" w:rsidR="0050092F" w:rsidRPr="00C71430" w:rsidRDefault="0050092F" w:rsidP="0050092F">
      <w:pPr>
        <w:ind w:left="360"/>
        <w:rPr>
          <w:rFonts w:ascii="Tahoma" w:hAnsi="Tahoma" w:cs="Tahoma"/>
        </w:rPr>
      </w:pPr>
      <w:r w:rsidRPr="00C71430">
        <w:rPr>
          <w:rFonts w:ascii="Tahoma" w:hAnsi="Tahoma" w:cs="Tahoma"/>
        </w:rPr>
        <w:t>Not Applicable.</w:t>
      </w:r>
    </w:p>
    <w:p w14:paraId="79F4775E" w14:textId="77777777" w:rsidR="0050092F" w:rsidRPr="00C71430" w:rsidRDefault="0050092F" w:rsidP="0050092F">
      <w:pPr>
        <w:pStyle w:val="Heading3"/>
        <w:rPr>
          <w:rFonts w:ascii="Tahoma" w:hAnsi="Tahoma" w:cs="Tahoma"/>
        </w:rPr>
      </w:pPr>
      <w:bookmarkStart w:id="574" w:name="_Toc145230828"/>
      <w:bookmarkStart w:id="575" w:name="_Toc145231231"/>
      <w:r w:rsidRPr="00C71430">
        <w:rPr>
          <w:rFonts w:ascii="Tahoma" w:hAnsi="Tahoma" w:cs="Tahoma"/>
        </w:rPr>
        <w:t>Report Layout and Data Sheet</w:t>
      </w:r>
      <w:bookmarkEnd w:id="574"/>
      <w:bookmarkEnd w:id="575"/>
    </w:p>
    <w:p w14:paraId="32945194" w14:textId="77777777" w:rsidR="0050092F" w:rsidRPr="00C71430" w:rsidRDefault="0050092F" w:rsidP="0050092F">
      <w:pPr>
        <w:pStyle w:val="Heading4"/>
        <w:tabs>
          <w:tab w:val="left" w:pos="1440"/>
        </w:tabs>
        <w:rPr>
          <w:rFonts w:ascii="Tahoma" w:hAnsi="Tahoma" w:cs="Tahoma"/>
        </w:rPr>
      </w:pPr>
      <w:bookmarkStart w:id="576" w:name="_Toc145230829"/>
      <w:bookmarkStart w:id="577" w:name="_Toc145231232"/>
      <w:r w:rsidRPr="00C71430">
        <w:rPr>
          <w:rFonts w:ascii="Tahoma" w:hAnsi="Tahoma" w:cs="Tahoma"/>
        </w:rPr>
        <w:t>Overdraft without limit</w:t>
      </w:r>
      <w:bookmarkEnd w:id="576"/>
      <w:bookmarkEnd w:id="577"/>
    </w:p>
    <w:p w14:paraId="7F0A5B20" w14:textId="77777777" w:rsidR="0050092F" w:rsidRPr="00C71430" w:rsidRDefault="0050092F" w:rsidP="0050092F">
      <w:pPr>
        <w:pStyle w:val="ListParagraph"/>
        <w:ind w:left="2138"/>
        <w:rPr>
          <w:rFonts w:ascii="Tahoma" w:hAnsi="Tahoma" w:cs="Tahoma"/>
        </w:rPr>
      </w:pPr>
    </w:p>
    <w:p w14:paraId="346FF225" w14:textId="77777777" w:rsidR="0050092F" w:rsidRPr="00C71430" w:rsidRDefault="0050092F" w:rsidP="0050092F">
      <w:pPr>
        <w:rPr>
          <w:rFonts w:ascii="Tahoma" w:hAnsi="Tahoma" w:cs="Tahoma"/>
        </w:rPr>
      </w:pPr>
      <w:r w:rsidRPr="00C71430">
        <w:rPr>
          <w:rFonts w:ascii="Tahoma" w:hAnsi="Tahoma" w:cs="Tahoma"/>
          <w:noProof/>
          <w:lang w:val="en-SG" w:eastAsia="en-SG" w:bidi="ar-SA"/>
        </w:rPr>
        <w:drawing>
          <wp:inline distT="0" distB="0" distL="0" distR="0" wp14:anchorId="49F2EC23" wp14:editId="0759E6C4">
            <wp:extent cx="6390005" cy="1587500"/>
            <wp:effectExtent l="19050" t="19050" r="10795" b="12700"/>
            <wp:docPr id="309933621" name="Picture 30993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19548" name=""/>
                    <pic:cNvPicPr/>
                  </pic:nvPicPr>
                  <pic:blipFill>
                    <a:blip r:embed="rId121"/>
                    <a:stretch>
                      <a:fillRect/>
                    </a:stretch>
                  </pic:blipFill>
                  <pic:spPr>
                    <a:xfrm>
                      <a:off x="0" y="0"/>
                      <a:ext cx="6390005" cy="1587500"/>
                    </a:xfrm>
                    <a:prstGeom prst="rect">
                      <a:avLst/>
                    </a:prstGeom>
                    <a:ln>
                      <a:solidFill>
                        <a:schemeClr val="bg2"/>
                      </a:solidFill>
                    </a:ln>
                  </pic:spPr>
                </pic:pic>
              </a:graphicData>
            </a:graphic>
          </wp:inline>
        </w:drawing>
      </w:r>
    </w:p>
    <w:p w14:paraId="45A93F52" w14:textId="77777777" w:rsidR="0050092F" w:rsidRPr="00C71430" w:rsidRDefault="0050092F" w:rsidP="0050092F">
      <w:pPr>
        <w:rPr>
          <w:rFonts w:ascii="Tahoma" w:hAnsi="Tahoma" w:cs="Tahoma"/>
        </w:rPr>
      </w:pPr>
    </w:p>
    <w:p w14:paraId="08EF0A61" w14:textId="77777777" w:rsidR="0050092F" w:rsidRPr="00C71430" w:rsidRDefault="0050092F" w:rsidP="0050092F">
      <w:pPr>
        <w:pStyle w:val="Heading3"/>
        <w:rPr>
          <w:rFonts w:ascii="Tahoma" w:hAnsi="Tahoma" w:cs="Tahoma"/>
        </w:rPr>
      </w:pPr>
      <w:bookmarkStart w:id="578" w:name="_Toc145230830"/>
      <w:bookmarkStart w:id="579" w:name="_Toc145231233"/>
      <w:r w:rsidRPr="00C71430">
        <w:rPr>
          <w:rFonts w:ascii="Tahoma" w:hAnsi="Tahoma" w:cs="Tahoma"/>
        </w:rPr>
        <w:t>Additional Impacts</w:t>
      </w:r>
      <w:bookmarkEnd w:id="578"/>
      <w:bookmarkEnd w:id="579"/>
    </w:p>
    <w:p w14:paraId="556DD9B1" w14:textId="77777777" w:rsidR="0050092F" w:rsidRPr="00C71430" w:rsidRDefault="0050092F" w:rsidP="0050092F">
      <w:pPr>
        <w:ind w:left="360"/>
        <w:rPr>
          <w:rFonts w:ascii="Tahoma" w:hAnsi="Tahoma" w:cs="Tahoma"/>
        </w:rPr>
      </w:pPr>
      <w:r w:rsidRPr="00C71430">
        <w:rPr>
          <w:rFonts w:ascii="Tahoma" w:hAnsi="Tahoma" w:cs="Tahoma"/>
        </w:rPr>
        <w:t>Not Applicable.</w:t>
      </w:r>
    </w:p>
    <w:p w14:paraId="081C2A20" w14:textId="77777777" w:rsidR="00735C01" w:rsidRPr="00C71430" w:rsidRDefault="00735C01" w:rsidP="00ED1461">
      <w:pPr>
        <w:rPr>
          <w:rFonts w:ascii="Tahoma" w:hAnsi="Tahoma" w:cs="Tahoma"/>
        </w:rPr>
      </w:pPr>
    </w:p>
    <w:p w14:paraId="134579BE" w14:textId="2B9D68A8" w:rsidR="00E044E7" w:rsidRPr="00C71430" w:rsidRDefault="00E044E7" w:rsidP="00E044E7">
      <w:pPr>
        <w:pStyle w:val="Heading2"/>
        <w:rPr>
          <w:rFonts w:ascii="Tahoma" w:hAnsi="Tahoma" w:cs="Tahoma"/>
        </w:rPr>
      </w:pPr>
      <w:bookmarkStart w:id="580" w:name="_Toc145230831"/>
      <w:bookmarkStart w:id="581" w:name="_Toc145231234"/>
      <w:r w:rsidRPr="00C71430">
        <w:rPr>
          <w:rFonts w:ascii="Tahoma" w:hAnsi="Tahoma" w:cs="Tahoma"/>
        </w:rPr>
        <w:t>Inactive Account Report</w:t>
      </w:r>
      <w:bookmarkEnd w:id="580"/>
      <w:bookmarkEnd w:id="581"/>
    </w:p>
    <w:p w14:paraId="4119D012" w14:textId="77777777" w:rsidR="00214B8F" w:rsidRPr="00C71430" w:rsidRDefault="00214B8F" w:rsidP="00214B8F">
      <w:pPr>
        <w:rPr>
          <w:rFonts w:ascii="Tahoma" w:hAnsi="Tahoma" w:cs="Tahoma"/>
        </w:rPr>
      </w:pPr>
    </w:p>
    <w:tbl>
      <w:tblPr>
        <w:tblStyle w:val="TableGrid"/>
        <w:tblW w:w="0" w:type="auto"/>
        <w:tblLook w:val="04A0" w:firstRow="1" w:lastRow="0" w:firstColumn="1" w:lastColumn="0" w:noHBand="0" w:noVBand="1"/>
      </w:tblPr>
      <w:tblGrid>
        <w:gridCol w:w="6337"/>
        <w:gridCol w:w="3716"/>
      </w:tblGrid>
      <w:tr w:rsidR="00214B8F" w:rsidRPr="00C71430" w14:paraId="6549C5F2" w14:textId="77777777" w:rsidTr="006B390F">
        <w:tc>
          <w:tcPr>
            <w:tcW w:w="5026" w:type="dxa"/>
          </w:tcPr>
          <w:p w14:paraId="4A1EA18B" w14:textId="7D316603" w:rsidR="00214B8F" w:rsidRPr="00C71430" w:rsidRDefault="009B70FD" w:rsidP="00636E95">
            <w:pPr>
              <w:rPr>
                <w:rFonts w:ascii="Tahoma" w:hAnsi="Tahoma" w:cs="Tahoma"/>
              </w:rPr>
            </w:pPr>
            <w:r w:rsidRPr="00C71430">
              <w:rPr>
                <w:rFonts w:ascii="Tahoma" w:hAnsi="Tahoma" w:cs="Tahoma"/>
              </w:rPr>
              <w:t xml:space="preserve">DPS-88 </w:t>
            </w:r>
            <w:r w:rsidR="00214B8F" w:rsidRPr="00C71430">
              <w:rPr>
                <w:rFonts w:ascii="Tahoma" w:hAnsi="Tahoma" w:cs="Tahoma"/>
                <w:cs/>
              </w:rPr>
              <w:t xml:space="preserve">ระบบสามารถสร้างและเรียกดูรายงานบัญชีที่ </w:t>
            </w:r>
            <w:r w:rsidR="00214B8F" w:rsidRPr="00C71430">
              <w:rPr>
                <w:rFonts w:ascii="Tahoma" w:hAnsi="Tahoma" w:cs="Tahoma"/>
              </w:rPr>
              <w:t xml:space="preserve">Inactive </w:t>
            </w:r>
            <w:r w:rsidR="00214B8F" w:rsidRPr="00C71430">
              <w:rPr>
                <w:rFonts w:ascii="Tahoma" w:hAnsi="Tahoma" w:cs="Tahoma"/>
                <w:cs/>
              </w:rPr>
              <w:t>โดยสามารถกำหนดเงื่อนไขในช่วงระยะเวลาที่กำหนดได้ในระบบ และสามารถสั่งพิมพ์ออกมาเป็นรูปแบบไฟล์นามสกุล .</w:t>
            </w:r>
            <w:r w:rsidR="00214B8F" w:rsidRPr="00C71430">
              <w:rPr>
                <w:rFonts w:ascii="Tahoma" w:hAnsi="Tahoma" w:cs="Tahoma"/>
              </w:rPr>
              <w:t xml:space="preserve">Txt </w:t>
            </w:r>
            <w:r w:rsidR="00214B8F" w:rsidRPr="00C71430">
              <w:rPr>
                <w:rFonts w:ascii="Tahoma" w:hAnsi="Tahoma" w:cs="Tahoma"/>
                <w:cs/>
              </w:rPr>
              <w:t>หรือ .</w:t>
            </w:r>
            <w:r w:rsidR="00214B8F" w:rsidRPr="00C71430">
              <w:rPr>
                <w:rFonts w:ascii="Tahoma" w:hAnsi="Tahoma" w:cs="Tahoma"/>
              </w:rPr>
              <w:t xml:space="preserve">CSV </w:t>
            </w:r>
            <w:r w:rsidR="00214B8F" w:rsidRPr="00C71430">
              <w:rPr>
                <w:rFonts w:ascii="Tahoma" w:hAnsi="Tahoma" w:cs="Tahoma"/>
                <w:cs/>
              </w:rPr>
              <w:t>ได้</w:t>
            </w:r>
          </w:p>
        </w:tc>
        <w:tc>
          <w:tcPr>
            <w:tcW w:w="5027" w:type="dxa"/>
          </w:tcPr>
          <w:p w14:paraId="1428336E" w14:textId="77777777" w:rsidR="00214B8F" w:rsidRPr="00C71430" w:rsidRDefault="00214B8F" w:rsidP="006B390F">
            <w:pPr>
              <w:rPr>
                <w:rFonts w:ascii="Tahoma" w:hAnsi="Tahoma" w:cs="Tahoma"/>
              </w:rPr>
            </w:pPr>
            <w:r w:rsidRPr="00C71430">
              <w:rPr>
                <w:rFonts w:ascii="Tahoma" w:hAnsi="Tahoma" w:cs="Tahoma"/>
              </w:rPr>
              <w:t>The system can generate and retrieve reports on Inactive accounts. Conditions can be set for a specified period of time in the system. and can be printed out as a file extension of .Txt or .CSV</w:t>
            </w:r>
          </w:p>
        </w:tc>
      </w:tr>
    </w:tbl>
    <w:p w14:paraId="1B96D8D1" w14:textId="77777777" w:rsidR="00214B8F" w:rsidRPr="00C71430" w:rsidRDefault="00214B8F" w:rsidP="00214B8F">
      <w:pPr>
        <w:rPr>
          <w:rFonts w:ascii="Tahoma" w:hAnsi="Tahoma" w:cs="Tahoma"/>
        </w:rPr>
      </w:pPr>
    </w:p>
    <w:p w14:paraId="267DA7A0" w14:textId="77777777" w:rsidR="00E044E7" w:rsidRPr="00C71430" w:rsidRDefault="00E044E7" w:rsidP="00E044E7">
      <w:pPr>
        <w:pStyle w:val="Heading3"/>
        <w:rPr>
          <w:rFonts w:ascii="Tahoma" w:hAnsi="Tahoma" w:cs="Tahoma"/>
        </w:rPr>
      </w:pPr>
      <w:bookmarkStart w:id="582" w:name="_Toc145230832"/>
      <w:bookmarkStart w:id="583" w:name="_Toc145231235"/>
      <w:r w:rsidRPr="00C71430">
        <w:rPr>
          <w:rFonts w:ascii="Tahoma" w:hAnsi="Tahoma" w:cs="Tahoma"/>
        </w:rPr>
        <w:t>Purpose</w:t>
      </w:r>
      <w:bookmarkEnd w:id="582"/>
      <w:bookmarkEnd w:id="583"/>
    </w:p>
    <w:p w14:paraId="692C416F" w14:textId="19364819" w:rsidR="00184D50" w:rsidRPr="00C71430" w:rsidRDefault="00184D50" w:rsidP="00184D50">
      <w:pPr>
        <w:ind w:firstLine="360"/>
        <w:rPr>
          <w:rFonts w:ascii="Tahoma" w:hAnsi="Tahoma" w:cs="Tahoma"/>
        </w:rPr>
      </w:pPr>
      <w:r w:rsidRPr="00C71430">
        <w:rPr>
          <w:rFonts w:ascii="Tahoma" w:hAnsi="Tahoma" w:cs="Tahoma"/>
        </w:rPr>
        <w:t>The purpose is to provide</w:t>
      </w:r>
      <w:r w:rsidRPr="00C71430">
        <w:rPr>
          <w:rFonts w:ascii="Tahoma" w:hAnsi="Tahoma" w:cs="Tahoma"/>
          <w:cs/>
        </w:rPr>
        <w:t xml:space="preserve"> </w:t>
      </w:r>
      <w:r w:rsidRPr="00C71430">
        <w:rPr>
          <w:rFonts w:ascii="Tahoma" w:hAnsi="Tahoma" w:cs="Tahoma"/>
        </w:rPr>
        <w:t>Inactive account</w:t>
      </w:r>
      <w:r w:rsidR="00313BA3" w:rsidRPr="00C71430">
        <w:rPr>
          <w:rFonts w:ascii="Tahoma" w:hAnsi="Tahoma" w:cs="Tahoma"/>
        </w:rPr>
        <w:t xml:space="preserve"> report</w:t>
      </w:r>
      <w:r w:rsidRPr="00C71430">
        <w:rPr>
          <w:rFonts w:ascii="Tahoma" w:hAnsi="Tahoma" w:cs="Tahoma"/>
        </w:rPr>
        <w:t>.</w:t>
      </w:r>
    </w:p>
    <w:p w14:paraId="1B7AA4A1" w14:textId="77777777" w:rsidR="00184D50" w:rsidRPr="00C71430" w:rsidRDefault="00184D50" w:rsidP="00184D50">
      <w:pPr>
        <w:rPr>
          <w:rFonts w:ascii="Tahoma" w:hAnsi="Tahoma" w:cs="Tahoma"/>
        </w:rPr>
      </w:pPr>
    </w:p>
    <w:p w14:paraId="3D946005" w14:textId="77777777" w:rsidR="00E044E7" w:rsidRPr="00C71430" w:rsidRDefault="00E044E7" w:rsidP="00E044E7">
      <w:pPr>
        <w:pStyle w:val="Heading3"/>
        <w:rPr>
          <w:rFonts w:ascii="Tahoma" w:hAnsi="Tahoma" w:cs="Tahoma"/>
        </w:rPr>
      </w:pPr>
      <w:bookmarkStart w:id="584" w:name="_Toc145230833"/>
      <w:bookmarkStart w:id="585" w:name="_Toc145231236"/>
      <w:r w:rsidRPr="00C71430">
        <w:rPr>
          <w:rFonts w:ascii="Tahoma" w:hAnsi="Tahoma" w:cs="Tahoma"/>
        </w:rPr>
        <w:t>Background</w:t>
      </w:r>
      <w:bookmarkEnd w:id="584"/>
      <w:bookmarkEnd w:id="585"/>
    </w:p>
    <w:p w14:paraId="5207E99B" w14:textId="2A96D46B" w:rsidR="00D43F90" w:rsidRPr="00C71430" w:rsidRDefault="00D43F90" w:rsidP="000374C1">
      <w:pPr>
        <w:pStyle w:val="ListParagraph"/>
        <w:numPr>
          <w:ilvl w:val="2"/>
          <w:numId w:val="38"/>
        </w:numPr>
        <w:ind w:left="1440"/>
        <w:jc w:val="both"/>
        <w:rPr>
          <w:rFonts w:ascii="Tahoma" w:hAnsi="Tahoma" w:cs="Tahoma"/>
          <w:lang w:bidi="ar-SA"/>
        </w:rPr>
      </w:pPr>
      <w:r w:rsidRPr="00C71430">
        <w:rPr>
          <w:rFonts w:ascii="Tahoma" w:hAnsi="Tahoma" w:cs="Tahoma"/>
        </w:rPr>
        <w:t>EXIM Current Business Practice (as-is)</w:t>
      </w:r>
    </w:p>
    <w:p w14:paraId="1499C810" w14:textId="77777777" w:rsidR="00D43F90" w:rsidRPr="00C71430" w:rsidRDefault="00D43F90" w:rsidP="00D43F90">
      <w:pPr>
        <w:pStyle w:val="ListParagraph"/>
        <w:numPr>
          <w:ilvl w:val="0"/>
          <w:numId w:val="14"/>
        </w:numPr>
        <w:ind w:left="1560" w:hanging="480"/>
        <w:jc w:val="both"/>
        <w:rPr>
          <w:rFonts w:ascii="Tahoma" w:hAnsi="Tahoma" w:cs="Tahoma"/>
        </w:rPr>
      </w:pPr>
      <w:r w:rsidRPr="00C71430">
        <w:rPr>
          <w:rFonts w:ascii="Tahoma" w:hAnsi="Tahoma" w:cs="Tahoma"/>
        </w:rPr>
        <w:t xml:space="preserve">As is report produced by AS/400. </w:t>
      </w:r>
    </w:p>
    <w:p w14:paraId="30F22854" w14:textId="73E5510C" w:rsidR="00D43F90" w:rsidRPr="00C71430" w:rsidRDefault="00D43F90" w:rsidP="00D43F90">
      <w:pPr>
        <w:pStyle w:val="ListParagraph"/>
        <w:numPr>
          <w:ilvl w:val="0"/>
          <w:numId w:val="14"/>
        </w:numPr>
        <w:ind w:left="1530" w:hanging="450"/>
        <w:rPr>
          <w:rFonts w:ascii="Tahoma" w:hAnsi="Tahoma" w:cs="Tahoma"/>
        </w:rPr>
      </w:pPr>
      <w:r w:rsidRPr="00C71430">
        <w:rPr>
          <w:rFonts w:ascii="Tahoma" w:hAnsi="Tahoma" w:cs="Tahoma"/>
        </w:rPr>
        <w:t>Online, On request</w:t>
      </w:r>
    </w:p>
    <w:p w14:paraId="66CDCA7D" w14:textId="77777777" w:rsidR="00B67BEA" w:rsidRPr="00C71430" w:rsidRDefault="00B67BEA" w:rsidP="00B67BEA">
      <w:pPr>
        <w:pStyle w:val="ListParagraph"/>
        <w:ind w:left="1530"/>
        <w:rPr>
          <w:rFonts w:ascii="Tahoma" w:hAnsi="Tahoma" w:cs="Tahoma"/>
        </w:rPr>
      </w:pPr>
    </w:p>
    <w:p w14:paraId="3E259992" w14:textId="268DCBD9" w:rsidR="00B67BEA" w:rsidRPr="00C71430" w:rsidRDefault="00B67BEA" w:rsidP="00B67BEA">
      <w:pPr>
        <w:spacing w:after="240"/>
        <w:ind w:left="720"/>
        <w:rPr>
          <w:rFonts w:ascii="Tahoma" w:hAnsi="Tahoma" w:cs="Tahoma"/>
        </w:rPr>
      </w:pPr>
      <w:r w:rsidRPr="00C71430">
        <w:rPr>
          <w:rFonts w:ascii="Tahoma" w:hAnsi="Tahoma" w:cs="Tahoma"/>
        </w:rPr>
        <w:t>22.2.2 CBS9 Current Functionality</w:t>
      </w:r>
    </w:p>
    <w:p w14:paraId="43814683" w14:textId="77777777" w:rsidR="00B67BEA" w:rsidRPr="00C71430" w:rsidRDefault="00B67BEA" w:rsidP="00B67BEA">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5F8F0F82" w14:textId="77777777" w:rsidR="00B67BEA" w:rsidRPr="00C71430" w:rsidRDefault="00B67BEA" w:rsidP="00B67BEA">
      <w:pPr>
        <w:ind w:left="1080"/>
        <w:rPr>
          <w:rFonts w:ascii="Tahoma" w:hAnsi="Tahoma" w:cs="Tahoma"/>
        </w:rPr>
      </w:pPr>
    </w:p>
    <w:p w14:paraId="003470D1" w14:textId="77777777" w:rsidR="00E044E7" w:rsidRPr="00C71430" w:rsidRDefault="00E044E7" w:rsidP="00E044E7">
      <w:pPr>
        <w:pStyle w:val="Heading3"/>
        <w:rPr>
          <w:rFonts w:ascii="Tahoma" w:hAnsi="Tahoma" w:cs="Tahoma"/>
        </w:rPr>
      </w:pPr>
      <w:bookmarkStart w:id="586" w:name="_Toc145230834"/>
      <w:bookmarkStart w:id="587" w:name="_Toc145231237"/>
      <w:r w:rsidRPr="00C71430">
        <w:rPr>
          <w:rFonts w:ascii="Tahoma" w:hAnsi="Tahoma" w:cs="Tahoma"/>
        </w:rPr>
        <w:t>Supported Sample Transaction and Case from Customer</w:t>
      </w:r>
      <w:bookmarkEnd w:id="586"/>
      <w:bookmarkEnd w:id="587"/>
    </w:p>
    <w:p w14:paraId="14F53E04" w14:textId="77777777" w:rsidR="00E15F4A" w:rsidRPr="00C71430" w:rsidRDefault="00E15F4A" w:rsidP="00E15F4A">
      <w:pPr>
        <w:rPr>
          <w:rFonts w:ascii="Tahoma" w:hAnsi="Tahoma" w:cs="Tahoma"/>
        </w:rPr>
      </w:pPr>
    </w:p>
    <w:p w14:paraId="00AFC577" w14:textId="38D8EF1F" w:rsidR="003947D7" w:rsidRPr="00C71430" w:rsidRDefault="003947D7" w:rsidP="003947D7">
      <w:pPr>
        <w:rPr>
          <w:rFonts w:ascii="Tahoma" w:hAnsi="Tahoma" w:cs="Tahoma"/>
        </w:rPr>
      </w:pPr>
      <w:r w:rsidRPr="00C71430">
        <w:rPr>
          <w:rFonts w:ascii="Tahoma" w:hAnsi="Tahoma" w:cs="Tahoma"/>
          <w:noProof/>
          <w:lang w:val="en-SG" w:eastAsia="en-SG" w:bidi="ar-SA"/>
        </w:rPr>
        <w:drawing>
          <wp:inline distT="0" distB="0" distL="0" distR="0" wp14:anchorId="755A5180" wp14:editId="5A7183DC">
            <wp:extent cx="6390005" cy="4054475"/>
            <wp:effectExtent l="19050" t="19050" r="10795" b="22225"/>
            <wp:docPr id="11644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8038" name=""/>
                    <pic:cNvPicPr/>
                  </pic:nvPicPr>
                  <pic:blipFill>
                    <a:blip r:embed="rId122"/>
                    <a:stretch>
                      <a:fillRect/>
                    </a:stretch>
                  </pic:blipFill>
                  <pic:spPr>
                    <a:xfrm>
                      <a:off x="0" y="0"/>
                      <a:ext cx="6390005" cy="4054475"/>
                    </a:xfrm>
                    <a:prstGeom prst="rect">
                      <a:avLst/>
                    </a:prstGeom>
                    <a:ln>
                      <a:solidFill>
                        <a:schemeClr val="bg1">
                          <a:lumMod val="85000"/>
                        </a:schemeClr>
                      </a:solidFill>
                    </a:ln>
                  </pic:spPr>
                </pic:pic>
              </a:graphicData>
            </a:graphic>
          </wp:inline>
        </w:drawing>
      </w:r>
    </w:p>
    <w:p w14:paraId="31D65DB5" w14:textId="565E1E16" w:rsidR="00636845" w:rsidRPr="00C71430" w:rsidRDefault="00636845" w:rsidP="003947D7">
      <w:pPr>
        <w:rPr>
          <w:rFonts w:ascii="Tahoma" w:hAnsi="Tahoma" w:cs="Tahoma"/>
        </w:rPr>
      </w:pPr>
      <w:r w:rsidRPr="00C71430">
        <w:rPr>
          <w:rFonts w:ascii="Tahoma" w:hAnsi="Tahoma" w:cs="Tahoma"/>
        </w:rPr>
        <w:t>Dormant account</w:t>
      </w:r>
    </w:p>
    <w:p w14:paraId="55F0CF68" w14:textId="77777777" w:rsidR="003947D7" w:rsidRPr="00C71430" w:rsidRDefault="003947D7" w:rsidP="003947D7">
      <w:pPr>
        <w:rPr>
          <w:rFonts w:ascii="Tahoma" w:hAnsi="Tahoma" w:cs="Tahoma"/>
        </w:rPr>
      </w:pPr>
    </w:p>
    <w:p w14:paraId="2A786B4A" w14:textId="406DDD26" w:rsidR="003947D7" w:rsidRPr="00C71430" w:rsidRDefault="003947D7" w:rsidP="003947D7">
      <w:pPr>
        <w:rPr>
          <w:rFonts w:ascii="Tahoma" w:hAnsi="Tahoma" w:cs="Tahoma"/>
        </w:rPr>
      </w:pPr>
      <w:r w:rsidRPr="00C71430">
        <w:rPr>
          <w:rFonts w:ascii="Tahoma" w:hAnsi="Tahoma" w:cs="Tahoma"/>
          <w:noProof/>
          <w:lang w:val="en-SG" w:eastAsia="en-SG" w:bidi="ar-SA"/>
        </w:rPr>
        <w:lastRenderedPageBreak/>
        <w:drawing>
          <wp:inline distT="0" distB="0" distL="0" distR="0" wp14:anchorId="51C9CAFA" wp14:editId="4182E165">
            <wp:extent cx="6390005" cy="2815590"/>
            <wp:effectExtent l="19050" t="19050" r="10795" b="22860"/>
            <wp:docPr id="3454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16931" name=""/>
                    <pic:cNvPicPr/>
                  </pic:nvPicPr>
                  <pic:blipFill>
                    <a:blip r:embed="rId123"/>
                    <a:stretch>
                      <a:fillRect/>
                    </a:stretch>
                  </pic:blipFill>
                  <pic:spPr>
                    <a:xfrm>
                      <a:off x="0" y="0"/>
                      <a:ext cx="6390005" cy="2815590"/>
                    </a:xfrm>
                    <a:prstGeom prst="rect">
                      <a:avLst/>
                    </a:prstGeom>
                    <a:ln>
                      <a:solidFill>
                        <a:schemeClr val="bg1">
                          <a:lumMod val="85000"/>
                        </a:schemeClr>
                      </a:solidFill>
                    </a:ln>
                  </pic:spPr>
                </pic:pic>
              </a:graphicData>
            </a:graphic>
          </wp:inline>
        </w:drawing>
      </w:r>
    </w:p>
    <w:p w14:paraId="543AB151" w14:textId="77777777" w:rsidR="00636845" w:rsidRPr="00C71430" w:rsidRDefault="00636845" w:rsidP="003947D7">
      <w:pPr>
        <w:rPr>
          <w:rFonts w:ascii="Tahoma" w:hAnsi="Tahoma" w:cs="Tahoma"/>
        </w:rPr>
      </w:pPr>
    </w:p>
    <w:p w14:paraId="76D8C2F6" w14:textId="77777777" w:rsidR="00E044E7" w:rsidRPr="00C71430" w:rsidRDefault="00E044E7" w:rsidP="00E044E7">
      <w:pPr>
        <w:pStyle w:val="Heading3"/>
        <w:rPr>
          <w:rFonts w:ascii="Tahoma" w:hAnsi="Tahoma" w:cs="Tahoma"/>
        </w:rPr>
      </w:pPr>
      <w:bookmarkStart w:id="588" w:name="_Toc145230835"/>
      <w:bookmarkStart w:id="589" w:name="_Toc145231238"/>
      <w:r w:rsidRPr="00C71430">
        <w:rPr>
          <w:rFonts w:ascii="Tahoma" w:hAnsi="Tahoma" w:cs="Tahoma"/>
        </w:rPr>
        <w:t>Menu Modification</w:t>
      </w:r>
      <w:bookmarkEnd w:id="588"/>
      <w:bookmarkEnd w:id="589"/>
    </w:p>
    <w:p w14:paraId="6600C224" w14:textId="77777777" w:rsidR="00313BA3" w:rsidRPr="00C71430" w:rsidRDefault="00313BA3" w:rsidP="00313BA3">
      <w:pPr>
        <w:ind w:left="360"/>
        <w:rPr>
          <w:rFonts w:ascii="Tahoma" w:hAnsi="Tahoma" w:cs="Tahoma"/>
        </w:rPr>
      </w:pPr>
      <w:r w:rsidRPr="00C71430">
        <w:rPr>
          <w:rFonts w:ascii="Tahoma" w:hAnsi="Tahoma" w:cs="Tahoma"/>
        </w:rPr>
        <w:t>Not Applicable.</w:t>
      </w:r>
    </w:p>
    <w:p w14:paraId="71410243" w14:textId="77777777" w:rsidR="00313BA3" w:rsidRPr="00C71430" w:rsidRDefault="00313BA3" w:rsidP="00313BA3">
      <w:pPr>
        <w:rPr>
          <w:rFonts w:ascii="Tahoma" w:hAnsi="Tahoma" w:cs="Tahoma"/>
        </w:rPr>
      </w:pPr>
    </w:p>
    <w:p w14:paraId="74BC4AAE" w14:textId="77777777" w:rsidR="00E044E7" w:rsidRPr="00C71430" w:rsidRDefault="00E044E7" w:rsidP="00E044E7">
      <w:pPr>
        <w:pStyle w:val="Heading3"/>
        <w:rPr>
          <w:rFonts w:ascii="Tahoma" w:hAnsi="Tahoma" w:cs="Tahoma"/>
        </w:rPr>
      </w:pPr>
      <w:bookmarkStart w:id="590" w:name="_Toc145230836"/>
      <w:bookmarkStart w:id="591" w:name="_Toc145231239"/>
      <w:r w:rsidRPr="00C71430">
        <w:rPr>
          <w:rFonts w:ascii="Tahoma" w:hAnsi="Tahoma" w:cs="Tahoma"/>
        </w:rPr>
        <w:t>Screen Layout and Data Sheet</w:t>
      </w:r>
      <w:bookmarkEnd w:id="590"/>
      <w:bookmarkEnd w:id="591"/>
    </w:p>
    <w:p w14:paraId="750B0DB7" w14:textId="77777777" w:rsidR="00313BA3" w:rsidRPr="00C71430" w:rsidRDefault="00313BA3" w:rsidP="00313BA3">
      <w:pPr>
        <w:ind w:left="360"/>
        <w:rPr>
          <w:rFonts w:ascii="Tahoma" w:hAnsi="Tahoma" w:cs="Tahoma"/>
        </w:rPr>
      </w:pPr>
      <w:r w:rsidRPr="00C71430">
        <w:rPr>
          <w:rFonts w:ascii="Tahoma" w:hAnsi="Tahoma" w:cs="Tahoma"/>
        </w:rPr>
        <w:t>Not Applicable.</w:t>
      </w:r>
    </w:p>
    <w:p w14:paraId="0F742062" w14:textId="77777777" w:rsidR="00313BA3" w:rsidRPr="00C71430" w:rsidRDefault="00313BA3" w:rsidP="00313BA3">
      <w:pPr>
        <w:rPr>
          <w:rFonts w:ascii="Tahoma" w:hAnsi="Tahoma" w:cs="Tahoma"/>
        </w:rPr>
      </w:pPr>
    </w:p>
    <w:p w14:paraId="7689F26A" w14:textId="77777777" w:rsidR="00E044E7" w:rsidRPr="00C71430" w:rsidRDefault="00E044E7" w:rsidP="00E044E7">
      <w:pPr>
        <w:pStyle w:val="Heading3"/>
        <w:rPr>
          <w:rFonts w:ascii="Tahoma" w:hAnsi="Tahoma" w:cs="Tahoma"/>
        </w:rPr>
      </w:pPr>
      <w:bookmarkStart w:id="592" w:name="_Toc145230837"/>
      <w:bookmarkStart w:id="593" w:name="_Toc145231240"/>
      <w:r w:rsidRPr="00C71430">
        <w:rPr>
          <w:rFonts w:ascii="Tahoma" w:hAnsi="Tahoma" w:cs="Tahoma"/>
        </w:rPr>
        <w:t>Business Rule / Business Logic</w:t>
      </w:r>
      <w:bookmarkEnd w:id="592"/>
      <w:bookmarkEnd w:id="593"/>
    </w:p>
    <w:p w14:paraId="373E3EC9" w14:textId="4BD453E2" w:rsidR="00FB6771" w:rsidRPr="00C71430" w:rsidRDefault="00FB6771" w:rsidP="000374C1">
      <w:pPr>
        <w:pStyle w:val="ListParagraph"/>
        <w:numPr>
          <w:ilvl w:val="0"/>
          <w:numId w:val="35"/>
        </w:numPr>
        <w:ind w:left="1440"/>
        <w:rPr>
          <w:rFonts w:ascii="Tahoma" w:hAnsi="Tahoma" w:cs="Tahoma"/>
          <w:color w:val="FF0000"/>
        </w:rPr>
      </w:pPr>
      <w:r w:rsidRPr="00C71430">
        <w:rPr>
          <w:rFonts w:ascii="Tahoma" w:hAnsi="Tahoma" w:cs="Tahoma"/>
          <w:color w:val="FF0000"/>
        </w:rPr>
        <w:t xml:space="preserve">Create 2 reports on EOD Process with all dormant account and dormant account with include AMLO rating </w:t>
      </w:r>
      <w:r w:rsidR="00681BBF" w:rsidRPr="00C71430">
        <w:rPr>
          <w:rFonts w:ascii="Tahoma" w:hAnsi="Tahoma" w:cs="Tahoma"/>
          <w:color w:val="FF0000"/>
          <w:highlight w:val="yellow"/>
        </w:rPr>
        <w:t>exclude</w:t>
      </w:r>
      <w:r w:rsidR="00681BBF" w:rsidRPr="00C71430">
        <w:rPr>
          <w:rFonts w:ascii="Tahoma" w:hAnsi="Tahoma" w:cs="Tahoma"/>
          <w:color w:val="FF0000"/>
        </w:rPr>
        <w:t xml:space="preserve"> </w:t>
      </w:r>
      <w:r w:rsidRPr="00C71430">
        <w:rPr>
          <w:rFonts w:ascii="Tahoma" w:hAnsi="Tahoma" w:cs="Tahoma"/>
          <w:color w:val="FF0000"/>
        </w:rPr>
        <w:t xml:space="preserve">A1 and </w:t>
      </w:r>
      <w:r w:rsidR="00681BBF" w:rsidRPr="00C71430">
        <w:rPr>
          <w:rFonts w:ascii="Tahoma" w:hAnsi="Tahoma" w:cs="Tahoma"/>
          <w:color w:val="FF0000"/>
          <w:highlight w:val="yellow"/>
        </w:rPr>
        <w:t>without</w:t>
      </w:r>
      <w:r w:rsidRPr="00C71430">
        <w:rPr>
          <w:rFonts w:ascii="Tahoma" w:hAnsi="Tahoma" w:cs="Tahoma"/>
          <w:color w:val="FF0000"/>
        </w:rPr>
        <w:t xml:space="preserve"> limit. (All Credit limit of the customer).</w:t>
      </w:r>
    </w:p>
    <w:p w14:paraId="37BA780D" w14:textId="1019577E" w:rsidR="00313BA3" w:rsidRPr="00C71430" w:rsidRDefault="00313BA3" w:rsidP="000374C1">
      <w:pPr>
        <w:pStyle w:val="ListParagraph"/>
        <w:numPr>
          <w:ilvl w:val="0"/>
          <w:numId w:val="35"/>
        </w:numPr>
        <w:ind w:firstLine="360"/>
        <w:rPr>
          <w:rFonts w:ascii="Tahoma" w:hAnsi="Tahoma" w:cs="Tahoma"/>
        </w:rPr>
      </w:pPr>
      <w:r w:rsidRPr="00C71430">
        <w:rPr>
          <w:rFonts w:ascii="Tahoma" w:hAnsi="Tahoma" w:cs="Tahoma"/>
        </w:rPr>
        <w:t>Online report</w:t>
      </w:r>
      <w:r w:rsidR="00722163" w:rsidRPr="00C71430">
        <w:rPr>
          <w:rFonts w:ascii="Tahoma" w:hAnsi="Tahoma" w:cs="Tahoma"/>
        </w:rPr>
        <w:t>.</w:t>
      </w:r>
    </w:p>
    <w:p w14:paraId="103E3FF5" w14:textId="168FAE10" w:rsidR="00722163" w:rsidRPr="00C71430" w:rsidRDefault="00722163" w:rsidP="000374C1">
      <w:pPr>
        <w:pStyle w:val="ListParagraph"/>
        <w:numPr>
          <w:ilvl w:val="0"/>
          <w:numId w:val="35"/>
        </w:numPr>
        <w:ind w:firstLine="360"/>
        <w:rPr>
          <w:rFonts w:ascii="Tahoma" w:hAnsi="Tahoma" w:cs="Tahoma"/>
        </w:rPr>
      </w:pPr>
      <w:r w:rsidRPr="00C71430">
        <w:rPr>
          <w:rFonts w:ascii="Tahoma" w:hAnsi="Tahoma" w:cs="Tahoma"/>
        </w:rPr>
        <w:t>Require historical data.</w:t>
      </w:r>
    </w:p>
    <w:p w14:paraId="2525BA6E" w14:textId="77777777" w:rsidR="00E044E7" w:rsidRPr="00C71430" w:rsidRDefault="00E044E7" w:rsidP="00E044E7">
      <w:pPr>
        <w:pStyle w:val="Heading3"/>
        <w:rPr>
          <w:rFonts w:ascii="Tahoma" w:hAnsi="Tahoma" w:cs="Tahoma"/>
        </w:rPr>
      </w:pPr>
      <w:bookmarkStart w:id="594" w:name="_Toc145230838"/>
      <w:bookmarkStart w:id="595" w:name="_Toc145231241"/>
      <w:r w:rsidRPr="00C71430">
        <w:rPr>
          <w:rFonts w:ascii="Tahoma" w:hAnsi="Tahoma" w:cs="Tahoma"/>
        </w:rPr>
        <w:t>To-be Process</w:t>
      </w:r>
      <w:bookmarkEnd w:id="594"/>
      <w:bookmarkEnd w:id="595"/>
    </w:p>
    <w:p w14:paraId="06729007" w14:textId="412EB108" w:rsidR="00722163" w:rsidRPr="00C71430" w:rsidRDefault="00722163" w:rsidP="00722163">
      <w:pPr>
        <w:ind w:left="360"/>
        <w:rPr>
          <w:rFonts w:ascii="Tahoma" w:hAnsi="Tahoma" w:cs="Tahoma"/>
        </w:rPr>
      </w:pPr>
      <w:r w:rsidRPr="00C71430">
        <w:rPr>
          <w:rFonts w:ascii="Tahoma" w:hAnsi="Tahoma" w:cs="Tahoma"/>
        </w:rPr>
        <w:t xml:space="preserve">The system retrieves dormant account and dormant account which is </w:t>
      </w:r>
      <w:r w:rsidR="00681BBF" w:rsidRPr="00C71430">
        <w:rPr>
          <w:rFonts w:ascii="Tahoma" w:hAnsi="Tahoma" w:cs="Tahoma"/>
          <w:highlight w:val="yellow"/>
        </w:rPr>
        <w:t>without</w:t>
      </w:r>
      <w:r w:rsidRPr="00C71430">
        <w:rPr>
          <w:rFonts w:ascii="Tahoma" w:hAnsi="Tahoma" w:cs="Tahoma"/>
        </w:rPr>
        <w:t xml:space="preserve"> limit</w:t>
      </w:r>
      <w:r w:rsidR="00FB6771" w:rsidRPr="00C71430">
        <w:rPr>
          <w:rFonts w:ascii="Tahoma" w:hAnsi="Tahoma" w:cs="Tahoma"/>
        </w:rPr>
        <w:t xml:space="preserve"> </w:t>
      </w:r>
      <w:r w:rsidR="00FB6771" w:rsidRPr="00C71430">
        <w:rPr>
          <w:rFonts w:ascii="Tahoma" w:hAnsi="Tahoma" w:cs="Tahoma"/>
          <w:color w:val="FF0000"/>
        </w:rPr>
        <w:t xml:space="preserve">and AMLO rating </w:t>
      </w:r>
      <w:r w:rsidR="00681BBF" w:rsidRPr="00C71430">
        <w:rPr>
          <w:rFonts w:ascii="Tahoma" w:hAnsi="Tahoma" w:cs="Tahoma"/>
          <w:color w:val="FF0000"/>
          <w:highlight w:val="yellow"/>
        </w:rPr>
        <w:t>exclude</w:t>
      </w:r>
      <w:r w:rsidR="00681BBF" w:rsidRPr="00C71430">
        <w:rPr>
          <w:rFonts w:ascii="Tahoma" w:hAnsi="Tahoma" w:cs="Tahoma"/>
          <w:color w:val="FF0000"/>
        </w:rPr>
        <w:t xml:space="preserve"> </w:t>
      </w:r>
      <w:r w:rsidR="00FB6771" w:rsidRPr="00C71430">
        <w:rPr>
          <w:rFonts w:ascii="Tahoma" w:hAnsi="Tahoma" w:cs="Tahoma"/>
          <w:color w:val="FF0000"/>
        </w:rPr>
        <w:t>A1</w:t>
      </w:r>
      <w:r w:rsidRPr="00C71430">
        <w:rPr>
          <w:rFonts w:ascii="Tahoma" w:hAnsi="Tahoma" w:cs="Tahoma"/>
        </w:rPr>
        <w:t xml:space="preserve">. </w:t>
      </w:r>
    </w:p>
    <w:p w14:paraId="740C0FE7" w14:textId="77777777" w:rsidR="00722163" w:rsidRPr="00C71430" w:rsidRDefault="00722163" w:rsidP="00722163">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722163" w:rsidRPr="00C71430" w14:paraId="321E4B33" w14:textId="77777777" w:rsidTr="006B390F">
        <w:trPr>
          <w:jc w:val="center"/>
        </w:trPr>
        <w:tc>
          <w:tcPr>
            <w:tcW w:w="3103" w:type="dxa"/>
            <w:shd w:val="clear" w:color="auto" w:fill="CCECFF"/>
          </w:tcPr>
          <w:p w14:paraId="0DCB11B0" w14:textId="77777777" w:rsidR="00722163" w:rsidRPr="00C71430" w:rsidRDefault="00722163" w:rsidP="006B390F">
            <w:pPr>
              <w:rPr>
                <w:rFonts w:ascii="Tahoma" w:hAnsi="Tahoma" w:cs="Tahoma"/>
              </w:rPr>
            </w:pPr>
            <w:r w:rsidRPr="00C71430">
              <w:rPr>
                <w:rFonts w:ascii="Tahoma" w:hAnsi="Tahoma" w:cs="Tahoma"/>
              </w:rPr>
              <w:t>Paper size</w:t>
            </w:r>
          </w:p>
        </w:tc>
        <w:tc>
          <w:tcPr>
            <w:tcW w:w="6230" w:type="dxa"/>
          </w:tcPr>
          <w:p w14:paraId="42723314" w14:textId="77777777" w:rsidR="00722163" w:rsidRPr="00C71430" w:rsidRDefault="00722163" w:rsidP="006B390F">
            <w:pPr>
              <w:rPr>
                <w:rFonts w:ascii="Tahoma" w:hAnsi="Tahoma" w:cs="Tahoma"/>
              </w:rPr>
            </w:pPr>
            <w:r w:rsidRPr="00C71430">
              <w:rPr>
                <w:rFonts w:ascii="Tahoma" w:hAnsi="Tahoma" w:cs="Tahoma"/>
              </w:rPr>
              <w:t>A4</w:t>
            </w:r>
          </w:p>
        </w:tc>
      </w:tr>
      <w:tr w:rsidR="00722163" w:rsidRPr="00C71430" w14:paraId="6DEFCB8E" w14:textId="77777777" w:rsidTr="006B390F">
        <w:trPr>
          <w:jc w:val="center"/>
        </w:trPr>
        <w:tc>
          <w:tcPr>
            <w:tcW w:w="3103" w:type="dxa"/>
            <w:shd w:val="clear" w:color="auto" w:fill="CCECFF"/>
          </w:tcPr>
          <w:p w14:paraId="4F37C190" w14:textId="77777777" w:rsidR="00722163" w:rsidRPr="00C71430" w:rsidRDefault="00722163" w:rsidP="006B390F">
            <w:pPr>
              <w:rPr>
                <w:rFonts w:ascii="Tahoma" w:hAnsi="Tahoma" w:cs="Tahoma"/>
              </w:rPr>
            </w:pPr>
            <w:r w:rsidRPr="00C71430">
              <w:rPr>
                <w:rFonts w:ascii="Tahoma" w:hAnsi="Tahoma" w:cs="Tahoma"/>
              </w:rPr>
              <w:t>Reprinting require</w:t>
            </w:r>
          </w:p>
        </w:tc>
        <w:tc>
          <w:tcPr>
            <w:tcW w:w="6230" w:type="dxa"/>
          </w:tcPr>
          <w:p w14:paraId="29098994" w14:textId="77777777" w:rsidR="00722163" w:rsidRPr="00C71430" w:rsidRDefault="00722163" w:rsidP="006B390F">
            <w:pPr>
              <w:rPr>
                <w:rFonts w:ascii="Tahoma" w:hAnsi="Tahoma" w:cs="Tahoma"/>
              </w:rPr>
            </w:pPr>
            <w:r w:rsidRPr="00C71430">
              <w:rPr>
                <w:rFonts w:ascii="Tahoma" w:hAnsi="Tahoma" w:cs="Tahoma"/>
              </w:rPr>
              <w:t>Yes</w:t>
            </w:r>
          </w:p>
        </w:tc>
      </w:tr>
      <w:tr w:rsidR="00722163" w:rsidRPr="00C71430" w14:paraId="0D49EFCB" w14:textId="77777777" w:rsidTr="006B390F">
        <w:trPr>
          <w:jc w:val="center"/>
        </w:trPr>
        <w:tc>
          <w:tcPr>
            <w:tcW w:w="3103" w:type="dxa"/>
            <w:shd w:val="clear" w:color="auto" w:fill="CCECFF"/>
          </w:tcPr>
          <w:p w14:paraId="2360E9CB" w14:textId="77777777" w:rsidR="00722163" w:rsidRPr="00C71430" w:rsidRDefault="00722163" w:rsidP="006B390F">
            <w:pPr>
              <w:rPr>
                <w:rFonts w:ascii="Tahoma" w:hAnsi="Tahoma" w:cs="Tahoma"/>
              </w:rPr>
            </w:pPr>
            <w:r w:rsidRPr="00C71430">
              <w:rPr>
                <w:rFonts w:ascii="Tahoma" w:hAnsi="Tahoma" w:cs="Tahoma"/>
              </w:rPr>
              <w:t>Searching criteria</w:t>
            </w:r>
          </w:p>
        </w:tc>
        <w:tc>
          <w:tcPr>
            <w:tcW w:w="6230" w:type="dxa"/>
          </w:tcPr>
          <w:p w14:paraId="57F5D71A" w14:textId="2A3F6A01" w:rsidR="00722163" w:rsidRPr="00C71430" w:rsidRDefault="00722163" w:rsidP="006B390F">
            <w:pPr>
              <w:rPr>
                <w:rFonts w:ascii="Tahoma" w:hAnsi="Tahoma" w:cs="Tahoma"/>
              </w:rPr>
            </w:pPr>
            <w:r w:rsidRPr="00C71430">
              <w:rPr>
                <w:rFonts w:ascii="Tahoma" w:hAnsi="Tahoma" w:cs="Tahoma"/>
              </w:rPr>
              <w:t>Branch code, Date, Account No., Restraint code</w:t>
            </w:r>
            <w:r w:rsidR="00FB6771" w:rsidRPr="00C71430">
              <w:rPr>
                <w:rFonts w:ascii="Tahoma" w:hAnsi="Tahoma" w:cs="Tahoma"/>
              </w:rPr>
              <w:t xml:space="preserve">, </w:t>
            </w:r>
            <w:r w:rsidR="00FB6771" w:rsidRPr="00C71430">
              <w:rPr>
                <w:rFonts w:ascii="Tahoma" w:hAnsi="Tahoma" w:cs="Tahoma"/>
                <w:color w:val="FF0000"/>
              </w:rPr>
              <w:t>Account type</w:t>
            </w:r>
          </w:p>
        </w:tc>
      </w:tr>
    </w:tbl>
    <w:p w14:paraId="6880EF13" w14:textId="77777777" w:rsidR="00722163" w:rsidRPr="00C71430" w:rsidRDefault="00722163" w:rsidP="00722163">
      <w:pPr>
        <w:rPr>
          <w:rFonts w:ascii="Tahoma" w:hAnsi="Tahoma" w:cs="Tahoma"/>
        </w:rPr>
      </w:pPr>
    </w:p>
    <w:p w14:paraId="6C642C93" w14:textId="77777777" w:rsidR="00313BA3" w:rsidRPr="00C71430" w:rsidRDefault="00313BA3" w:rsidP="00313BA3">
      <w:pPr>
        <w:rPr>
          <w:rFonts w:ascii="Tahoma" w:hAnsi="Tahoma" w:cs="Tahoma"/>
        </w:rPr>
      </w:pPr>
    </w:p>
    <w:p w14:paraId="336DD36C" w14:textId="77777777" w:rsidR="00E044E7" w:rsidRPr="00C71430" w:rsidRDefault="00E044E7" w:rsidP="00E044E7">
      <w:pPr>
        <w:pStyle w:val="Heading3"/>
        <w:rPr>
          <w:rFonts w:ascii="Tahoma" w:hAnsi="Tahoma" w:cs="Tahoma"/>
        </w:rPr>
      </w:pPr>
      <w:bookmarkStart w:id="596" w:name="_Toc145230839"/>
      <w:bookmarkStart w:id="597" w:name="_Toc145231242"/>
      <w:r w:rsidRPr="00C71430">
        <w:rPr>
          <w:rFonts w:ascii="Tahoma" w:hAnsi="Tahoma" w:cs="Tahoma"/>
        </w:rPr>
        <w:lastRenderedPageBreak/>
        <w:t>File / API Layout and Data Sheet</w:t>
      </w:r>
      <w:bookmarkEnd w:id="596"/>
      <w:bookmarkEnd w:id="597"/>
    </w:p>
    <w:p w14:paraId="649E9EEF" w14:textId="77777777" w:rsidR="00313BA3" w:rsidRPr="00C71430" w:rsidRDefault="00313BA3" w:rsidP="00313BA3">
      <w:pPr>
        <w:ind w:left="360"/>
        <w:rPr>
          <w:rFonts w:ascii="Tahoma" w:hAnsi="Tahoma" w:cs="Tahoma"/>
        </w:rPr>
      </w:pPr>
      <w:r w:rsidRPr="00C71430">
        <w:rPr>
          <w:rFonts w:ascii="Tahoma" w:hAnsi="Tahoma" w:cs="Tahoma"/>
        </w:rPr>
        <w:t>Not Applicable.</w:t>
      </w:r>
    </w:p>
    <w:p w14:paraId="094FCDFF" w14:textId="77777777" w:rsidR="00313BA3" w:rsidRPr="00C71430" w:rsidRDefault="00313BA3" w:rsidP="00313BA3">
      <w:pPr>
        <w:rPr>
          <w:rFonts w:ascii="Tahoma" w:hAnsi="Tahoma" w:cs="Tahoma"/>
        </w:rPr>
      </w:pPr>
    </w:p>
    <w:p w14:paraId="17549853" w14:textId="77777777" w:rsidR="00E044E7" w:rsidRPr="00C71430" w:rsidRDefault="00E044E7" w:rsidP="00E044E7">
      <w:pPr>
        <w:pStyle w:val="Heading3"/>
        <w:rPr>
          <w:rFonts w:ascii="Tahoma" w:hAnsi="Tahoma" w:cs="Tahoma"/>
        </w:rPr>
      </w:pPr>
      <w:bookmarkStart w:id="598" w:name="_Toc145230840"/>
      <w:bookmarkStart w:id="599" w:name="_Toc145231243"/>
      <w:r w:rsidRPr="00C71430">
        <w:rPr>
          <w:rFonts w:ascii="Tahoma" w:hAnsi="Tahoma" w:cs="Tahoma"/>
        </w:rPr>
        <w:t>Report Layout and Data Sheet</w:t>
      </w:r>
      <w:bookmarkEnd w:id="598"/>
      <w:bookmarkEnd w:id="599"/>
    </w:p>
    <w:p w14:paraId="6A12C014" w14:textId="2C14C2EA" w:rsidR="00D62A65" w:rsidRPr="00C71430" w:rsidRDefault="00EE75ED" w:rsidP="00313BA3">
      <w:pPr>
        <w:pStyle w:val="Heading4"/>
        <w:rPr>
          <w:rFonts w:ascii="Tahoma" w:hAnsi="Tahoma" w:cs="Tahoma"/>
        </w:rPr>
      </w:pPr>
      <w:bookmarkStart w:id="600" w:name="_Toc145230841"/>
      <w:bookmarkStart w:id="601" w:name="_Toc145231244"/>
      <w:r w:rsidRPr="00C71430">
        <w:rPr>
          <w:rFonts w:ascii="Tahoma" w:hAnsi="Tahoma" w:cs="Tahoma"/>
        </w:rPr>
        <w:t>Inactive account with</w:t>
      </w:r>
      <w:r w:rsidR="00FB6771" w:rsidRPr="00C71430">
        <w:rPr>
          <w:rFonts w:ascii="Tahoma" w:hAnsi="Tahoma" w:cs="Tahoma"/>
        </w:rPr>
        <w:t xml:space="preserve"> </w:t>
      </w:r>
      <w:r w:rsidR="00FB6771" w:rsidRPr="00C71430">
        <w:rPr>
          <w:rFonts w:ascii="Tahoma" w:hAnsi="Tahoma" w:cs="Tahoma"/>
          <w:color w:val="FF0000"/>
        </w:rPr>
        <w:t>all credit</w:t>
      </w:r>
      <w:r w:rsidRPr="00C71430">
        <w:rPr>
          <w:rFonts w:ascii="Tahoma" w:hAnsi="Tahoma" w:cs="Tahoma"/>
        </w:rPr>
        <w:t xml:space="preserve"> limits</w:t>
      </w:r>
      <w:r w:rsidR="00BF0F30" w:rsidRPr="00C71430">
        <w:rPr>
          <w:rFonts w:ascii="Tahoma" w:hAnsi="Tahoma" w:cs="Tahoma"/>
        </w:rPr>
        <w:t xml:space="preserve"> </w:t>
      </w:r>
      <w:r w:rsidR="00FB6771" w:rsidRPr="00C71430">
        <w:rPr>
          <w:rFonts w:ascii="Tahoma" w:hAnsi="Tahoma" w:cs="Tahoma"/>
          <w:color w:val="FF0000"/>
        </w:rPr>
        <w:t xml:space="preserve">and without limits </w:t>
      </w:r>
      <w:r w:rsidR="00BF0F30" w:rsidRPr="00C71430">
        <w:rPr>
          <w:rFonts w:ascii="Tahoma" w:hAnsi="Tahoma" w:cs="Tahoma"/>
        </w:rPr>
        <w:t>(Dormant account)</w:t>
      </w:r>
      <w:bookmarkEnd w:id="600"/>
      <w:bookmarkEnd w:id="601"/>
    </w:p>
    <w:p w14:paraId="6C48F4A2" w14:textId="77777777" w:rsidR="00EE75ED" w:rsidRPr="00C71430" w:rsidRDefault="00EE75ED" w:rsidP="00D62A65">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D62A65" w:rsidRPr="00C71430" w14:paraId="7055CB67" w14:textId="77777777" w:rsidTr="006B390F">
        <w:trPr>
          <w:gridAfter w:val="1"/>
          <w:wAfter w:w="12" w:type="dxa"/>
          <w:tblHeader/>
        </w:trPr>
        <w:tc>
          <w:tcPr>
            <w:tcW w:w="3823" w:type="dxa"/>
            <w:shd w:val="clear" w:color="auto" w:fill="D9D9D9" w:themeFill="background1" w:themeFillShade="D9"/>
          </w:tcPr>
          <w:p w14:paraId="12FE0A8E" w14:textId="77777777" w:rsidR="00D62A65" w:rsidRPr="00C71430" w:rsidRDefault="00D62A65"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36E7A947" w14:textId="77777777" w:rsidR="00D62A65" w:rsidRPr="00C71430" w:rsidRDefault="00D62A65" w:rsidP="006B390F">
            <w:pPr>
              <w:jc w:val="center"/>
              <w:rPr>
                <w:rFonts w:ascii="Tahoma" w:hAnsi="Tahoma" w:cs="Tahoma"/>
              </w:rPr>
            </w:pPr>
            <w:r w:rsidRPr="00C71430">
              <w:rPr>
                <w:rFonts w:ascii="Tahoma" w:hAnsi="Tahoma" w:cs="Tahoma"/>
              </w:rPr>
              <w:t>Description</w:t>
            </w:r>
          </w:p>
        </w:tc>
      </w:tr>
      <w:tr w:rsidR="00D62A65" w:rsidRPr="00C71430" w14:paraId="292EDDF7" w14:textId="77777777" w:rsidTr="006B390F">
        <w:tc>
          <w:tcPr>
            <w:tcW w:w="10349" w:type="dxa"/>
            <w:gridSpan w:val="3"/>
            <w:shd w:val="clear" w:color="auto" w:fill="C8E0E9" w:themeFill="accent6" w:themeFillTint="33"/>
          </w:tcPr>
          <w:p w14:paraId="26691A9E" w14:textId="77777777" w:rsidR="00D62A65" w:rsidRPr="00C71430" w:rsidRDefault="00D62A65" w:rsidP="006B390F">
            <w:pPr>
              <w:rPr>
                <w:rFonts w:ascii="Tahoma" w:hAnsi="Tahoma" w:cs="Tahoma"/>
              </w:rPr>
            </w:pPr>
            <w:r w:rsidRPr="00C71430">
              <w:rPr>
                <w:rFonts w:ascii="Tahoma" w:hAnsi="Tahoma" w:cs="Tahoma"/>
              </w:rPr>
              <w:t>Header</w:t>
            </w:r>
          </w:p>
        </w:tc>
      </w:tr>
      <w:tr w:rsidR="00722163" w:rsidRPr="00C71430" w14:paraId="6F94B7FB" w14:textId="77777777" w:rsidTr="006B390F">
        <w:trPr>
          <w:gridAfter w:val="1"/>
          <w:wAfter w:w="12" w:type="dxa"/>
        </w:trPr>
        <w:tc>
          <w:tcPr>
            <w:tcW w:w="3823" w:type="dxa"/>
          </w:tcPr>
          <w:p w14:paraId="060619E9" w14:textId="61FA5890" w:rsidR="00722163" w:rsidRPr="00C71430" w:rsidRDefault="00722163" w:rsidP="00722163">
            <w:pPr>
              <w:rPr>
                <w:rFonts w:ascii="Tahoma" w:hAnsi="Tahoma" w:cs="Tahoma"/>
              </w:rPr>
            </w:pPr>
            <w:r w:rsidRPr="00C71430">
              <w:rPr>
                <w:rFonts w:ascii="Tahoma" w:hAnsi="Tahoma" w:cs="Tahoma"/>
              </w:rPr>
              <w:t>As At</w:t>
            </w:r>
          </w:p>
        </w:tc>
        <w:tc>
          <w:tcPr>
            <w:tcW w:w="6514" w:type="dxa"/>
          </w:tcPr>
          <w:p w14:paraId="331CB691" w14:textId="0C245666" w:rsidR="00722163" w:rsidRPr="00C71430" w:rsidRDefault="00722163" w:rsidP="00722163">
            <w:pPr>
              <w:rPr>
                <w:rFonts w:ascii="Tahoma" w:hAnsi="Tahoma" w:cs="Tahoma"/>
              </w:rPr>
            </w:pPr>
            <w:r w:rsidRPr="00C71430">
              <w:rPr>
                <w:rFonts w:ascii="Tahoma" w:hAnsi="Tahoma" w:cs="Tahoma"/>
              </w:rPr>
              <w:t xml:space="preserve">Display as of date </w:t>
            </w:r>
          </w:p>
        </w:tc>
      </w:tr>
      <w:tr w:rsidR="00722163" w:rsidRPr="00C71430" w14:paraId="731D96D9" w14:textId="77777777" w:rsidTr="006B390F">
        <w:trPr>
          <w:gridAfter w:val="1"/>
          <w:wAfter w:w="12" w:type="dxa"/>
        </w:trPr>
        <w:tc>
          <w:tcPr>
            <w:tcW w:w="3823" w:type="dxa"/>
          </w:tcPr>
          <w:p w14:paraId="37631A2F" w14:textId="77777777" w:rsidR="00722163" w:rsidRPr="00C71430" w:rsidRDefault="00722163" w:rsidP="00722163">
            <w:pPr>
              <w:rPr>
                <w:rFonts w:ascii="Tahoma" w:hAnsi="Tahoma" w:cs="Tahoma"/>
              </w:rPr>
            </w:pPr>
            <w:r w:rsidRPr="00C71430">
              <w:rPr>
                <w:rFonts w:ascii="Tahoma" w:hAnsi="Tahoma" w:cs="Tahoma"/>
              </w:rPr>
              <w:t>Page</w:t>
            </w:r>
          </w:p>
        </w:tc>
        <w:tc>
          <w:tcPr>
            <w:tcW w:w="6514" w:type="dxa"/>
          </w:tcPr>
          <w:p w14:paraId="6FF05C9B" w14:textId="69133FD9" w:rsidR="00722163" w:rsidRPr="00C71430" w:rsidRDefault="00722163" w:rsidP="00722163">
            <w:pPr>
              <w:rPr>
                <w:rFonts w:ascii="Tahoma" w:hAnsi="Tahoma" w:cs="Tahoma"/>
              </w:rPr>
            </w:pPr>
            <w:r w:rsidRPr="00C71430">
              <w:rPr>
                <w:rFonts w:ascii="Tahoma" w:hAnsi="Tahoma" w:cs="Tahoma"/>
              </w:rPr>
              <w:t>Display number of page</w:t>
            </w:r>
          </w:p>
        </w:tc>
      </w:tr>
      <w:tr w:rsidR="00722163" w:rsidRPr="00C71430" w14:paraId="4D130D6F" w14:textId="77777777" w:rsidTr="006B390F">
        <w:trPr>
          <w:gridAfter w:val="1"/>
          <w:wAfter w:w="12" w:type="dxa"/>
        </w:trPr>
        <w:tc>
          <w:tcPr>
            <w:tcW w:w="3823" w:type="dxa"/>
          </w:tcPr>
          <w:p w14:paraId="5130FC71" w14:textId="77777777" w:rsidR="00722163" w:rsidRPr="00C71430" w:rsidRDefault="00722163" w:rsidP="00722163">
            <w:pPr>
              <w:rPr>
                <w:rFonts w:ascii="Tahoma" w:hAnsi="Tahoma" w:cs="Tahoma"/>
              </w:rPr>
            </w:pPr>
            <w:r w:rsidRPr="00C71430">
              <w:rPr>
                <w:rFonts w:ascii="Tahoma" w:hAnsi="Tahoma" w:cs="Tahoma"/>
              </w:rPr>
              <w:t>Printed date</w:t>
            </w:r>
          </w:p>
        </w:tc>
        <w:tc>
          <w:tcPr>
            <w:tcW w:w="6514" w:type="dxa"/>
          </w:tcPr>
          <w:p w14:paraId="5F514D65" w14:textId="22855BE6" w:rsidR="00722163" w:rsidRPr="00C71430" w:rsidRDefault="00722163" w:rsidP="00722163">
            <w:pPr>
              <w:rPr>
                <w:rFonts w:ascii="Tahoma" w:hAnsi="Tahoma" w:cs="Tahoma"/>
              </w:rPr>
            </w:pPr>
            <w:r w:rsidRPr="00C71430">
              <w:rPr>
                <w:rFonts w:ascii="Tahoma" w:hAnsi="Tahoma" w:cs="Tahoma"/>
              </w:rPr>
              <w:t>Display printed date</w:t>
            </w:r>
          </w:p>
        </w:tc>
      </w:tr>
      <w:tr w:rsidR="00722163" w:rsidRPr="00C71430" w14:paraId="028E37F1" w14:textId="77777777" w:rsidTr="006B390F">
        <w:trPr>
          <w:gridAfter w:val="1"/>
          <w:wAfter w:w="12" w:type="dxa"/>
        </w:trPr>
        <w:tc>
          <w:tcPr>
            <w:tcW w:w="3823" w:type="dxa"/>
          </w:tcPr>
          <w:p w14:paraId="6EF72AD2" w14:textId="77777777" w:rsidR="00722163" w:rsidRPr="00C71430" w:rsidRDefault="00722163" w:rsidP="00722163">
            <w:pPr>
              <w:rPr>
                <w:rFonts w:ascii="Tahoma" w:hAnsi="Tahoma" w:cs="Tahoma"/>
              </w:rPr>
            </w:pPr>
            <w:r w:rsidRPr="00C71430">
              <w:rPr>
                <w:rFonts w:ascii="Tahoma" w:hAnsi="Tahoma" w:cs="Tahoma"/>
              </w:rPr>
              <w:t>Printed time</w:t>
            </w:r>
          </w:p>
        </w:tc>
        <w:tc>
          <w:tcPr>
            <w:tcW w:w="6514" w:type="dxa"/>
          </w:tcPr>
          <w:p w14:paraId="1B32AFC7" w14:textId="712347E4" w:rsidR="00722163" w:rsidRPr="00C71430" w:rsidRDefault="00722163" w:rsidP="00722163">
            <w:pPr>
              <w:rPr>
                <w:rFonts w:ascii="Tahoma" w:hAnsi="Tahoma" w:cs="Tahoma"/>
              </w:rPr>
            </w:pPr>
            <w:r w:rsidRPr="00C71430">
              <w:rPr>
                <w:rFonts w:ascii="Tahoma" w:hAnsi="Tahoma" w:cs="Tahoma"/>
              </w:rPr>
              <w:t>Display printed time</w:t>
            </w:r>
          </w:p>
        </w:tc>
      </w:tr>
      <w:tr w:rsidR="00722163" w:rsidRPr="00C71430" w14:paraId="68AF0ACD" w14:textId="77777777" w:rsidTr="006B390F">
        <w:trPr>
          <w:gridAfter w:val="1"/>
          <w:wAfter w:w="12" w:type="dxa"/>
        </w:trPr>
        <w:tc>
          <w:tcPr>
            <w:tcW w:w="3823" w:type="dxa"/>
          </w:tcPr>
          <w:p w14:paraId="2504D971" w14:textId="77777777" w:rsidR="00722163" w:rsidRPr="00C71430" w:rsidRDefault="00722163" w:rsidP="00722163">
            <w:pPr>
              <w:rPr>
                <w:rFonts w:ascii="Tahoma" w:hAnsi="Tahoma" w:cs="Tahoma"/>
              </w:rPr>
            </w:pPr>
            <w:r w:rsidRPr="00C71430">
              <w:rPr>
                <w:rFonts w:ascii="Tahoma" w:hAnsi="Tahoma" w:cs="Tahoma"/>
              </w:rPr>
              <w:t>Printed by</w:t>
            </w:r>
          </w:p>
        </w:tc>
        <w:tc>
          <w:tcPr>
            <w:tcW w:w="6514" w:type="dxa"/>
          </w:tcPr>
          <w:p w14:paraId="46168311" w14:textId="7189DEA6" w:rsidR="00722163" w:rsidRPr="00C71430" w:rsidRDefault="00722163" w:rsidP="00722163">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722163" w:rsidRPr="00C71430" w14:paraId="549D44E5" w14:textId="77777777" w:rsidTr="006B390F">
        <w:tc>
          <w:tcPr>
            <w:tcW w:w="10349" w:type="dxa"/>
            <w:gridSpan w:val="3"/>
            <w:shd w:val="clear" w:color="auto" w:fill="C8E0E9" w:themeFill="accent6" w:themeFillTint="33"/>
          </w:tcPr>
          <w:p w14:paraId="1E3E3C55" w14:textId="77777777" w:rsidR="00722163" w:rsidRPr="00C71430" w:rsidRDefault="00722163" w:rsidP="00722163">
            <w:pPr>
              <w:rPr>
                <w:rFonts w:ascii="Tahoma" w:hAnsi="Tahoma" w:cs="Tahoma"/>
              </w:rPr>
            </w:pPr>
            <w:r w:rsidRPr="00C71430">
              <w:rPr>
                <w:rFonts w:ascii="Tahoma" w:hAnsi="Tahoma" w:cs="Tahoma"/>
              </w:rPr>
              <w:t xml:space="preserve">Detail </w:t>
            </w:r>
          </w:p>
        </w:tc>
      </w:tr>
      <w:tr w:rsidR="00722163" w:rsidRPr="00C71430" w14:paraId="4F63387E" w14:textId="77777777" w:rsidTr="006B390F">
        <w:trPr>
          <w:gridAfter w:val="1"/>
          <w:wAfter w:w="12" w:type="dxa"/>
        </w:trPr>
        <w:tc>
          <w:tcPr>
            <w:tcW w:w="3823" w:type="dxa"/>
          </w:tcPr>
          <w:p w14:paraId="3068F1FD" w14:textId="77777777" w:rsidR="00722163" w:rsidRPr="00C71430" w:rsidRDefault="00722163" w:rsidP="00722163">
            <w:pPr>
              <w:rPr>
                <w:rFonts w:ascii="Tahoma" w:hAnsi="Tahoma" w:cs="Tahoma"/>
              </w:rPr>
            </w:pPr>
            <w:r w:rsidRPr="00C71430">
              <w:rPr>
                <w:rFonts w:ascii="Tahoma" w:hAnsi="Tahoma" w:cs="Tahoma"/>
              </w:rPr>
              <w:t>Branch</w:t>
            </w:r>
          </w:p>
        </w:tc>
        <w:tc>
          <w:tcPr>
            <w:tcW w:w="6514" w:type="dxa"/>
          </w:tcPr>
          <w:p w14:paraId="451846DC" w14:textId="69CB2A84" w:rsidR="00722163" w:rsidRPr="00C71430" w:rsidRDefault="00722163" w:rsidP="00722163">
            <w:pPr>
              <w:rPr>
                <w:rFonts w:ascii="Tahoma" w:hAnsi="Tahoma" w:cs="Tahoma"/>
              </w:rPr>
            </w:pPr>
            <w:r w:rsidRPr="00C71430">
              <w:rPr>
                <w:rFonts w:ascii="Tahoma" w:hAnsi="Tahoma" w:cs="Tahoma"/>
              </w:rPr>
              <w:t>Display customer branch</w:t>
            </w:r>
          </w:p>
        </w:tc>
      </w:tr>
      <w:tr w:rsidR="00722163" w:rsidRPr="00C71430" w14:paraId="5EBC6EBD" w14:textId="77777777" w:rsidTr="006B390F">
        <w:trPr>
          <w:gridAfter w:val="1"/>
          <w:wAfter w:w="12" w:type="dxa"/>
        </w:trPr>
        <w:tc>
          <w:tcPr>
            <w:tcW w:w="3823" w:type="dxa"/>
          </w:tcPr>
          <w:p w14:paraId="2C7B1A0F" w14:textId="1F302256" w:rsidR="00722163" w:rsidRPr="00C71430" w:rsidRDefault="00722163" w:rsidP="00722163">
            <w:pPr>
              <w:rPr>
                <w:rFonts w:ascii="Tahoma" w:hAnsi="Tahoma" w:cs="Tahoma"/>
              </w:rPr>
            </w:pPr>
            <w:r w:rsidRPr="00C71430">
              <w:rPr>
                <w:rFonts w:ascii="Tahoma" w:hAnsi="Tahoma" w:cs="Tahoma"/>
              </w:rPr>
              <w:t>Misc Code</w:t>
            </w:r>
          </w:p>
        </w:tc>
        <w:tc>
          <w:tcPr>
            <w:tcW w:w="6514" w:type="dxa"/>
          </w:tcPr>
          <w:p w14:paraId="09A37497" w14:textId="18FD0211" w:rsidR="00722163" w:rsidRPr="00C71430" w:rsidRDefault="00722163" w:rsidP="00722163">
            <w:pPr>
              <w:rPr>
                <w:rFonts w:ascii="Tahoma" w:hAnsi="Tahoma" w:cs="Tahoma"/>
              </w:rPr>
            </w:pPr>
            <w:r w:rsidRPr="00C71430">
              <w:rPr>
                <w:rFonts w:ascii="Tahoma" w:hAnsi="Tahoma" w:cs="Tahoma"/>
              </w:rPr>
              <w:t>Display Restraint</w:t>
            </w:r>
          </w:p>
        </w:tc>
      </w:tr>
      <w:tr w:rsidR="00722163" w:rsidRPr="00C71430" w14:paraId="71C4E361" w14:textId="77777777" w:rsidTr="006B390F">
        <w:trPr>
          <w:gridAfter w:val="1"/>
          <w:wAfter w:w="12" w:type="dxa"/>
        </w:trPr>
        <w:tc>
          <w:tcPr>
            <w:tcW w:w="3823" w:type="dxa"/>
          </w:tcPr>
          <w:p w14:paraId="7DF1371A" w14:textId="794ABC30" w:rsidR="00722163" w:rsidRPr="00C71430" w:rsidRDefault="00722163" w:rsidP="00722163">
            <w:pPr>
              <w:rPr>
                <w:rFonts w:ascii="Tahoma" w:hAnsi="Tahoma" w:cs="Tahoma"/>
              </w:rPr>
            </w:pPr>
            <w:r w:rsidRPr="00C71430">
              <w:rPr>
                <w:rFonts w:ascii="Tahoma" w:hAnsi="Tahoma" w:cs="Tahoma"/>
              </w:rPr>
              <w:t>SEQ NO.</w:t>
            </w:r>
          </w:p>
        </w:tc>
        <w:tc>
          <w:tcPr>
            <w:tcW w:w="6514" w:type="dxa"/>
          </w:tcPr>
          <w:p w14:paraId="29DBD69C" w14:textId="1D9875D5" w:rsidR="00722163" w:rsidRPr="00C71430" w:rsidRDefault="00722163" w:rsidP="00722163">
            <w:pPr>
              <w:rPr>
                <w:rFonts w:ascii="Tahoma" w:hAnsi="Tahoma" w:cs="Tahoma"/>
              </w:rPr>
            </w:pPr>
            <w:r w:rsidRPr="00C71430">
              <w:rPr>
                <w:rFonts w:ascii="Tahoma" w:hAnsi="Tahoma" w:cs="Tahoma"/>
              </w:rPr>
              <w:t>Display sequential of transaction</w:t>
            </w:r>
          </w:p>
        </w:tc>
      </w:tr>
      <w:tr w:rsidR="00722163" w:rsidRPr="00C71430" w14:paraId="471514FA" w14:textId="77777777" w:rsidTr="006B390F">
        <w:trPr>
          <w:gridAfter w:val="1"/>
          <w:wAfter w:w="12" w:type="dxa"/>
        </w:trPr>
        <w:tc>
          <w:tcPr>
            <w:tcW w:w="3823" w:type="dxa"/>
          </w:tcPr>
          <w:p w14:paraId="2953EFBC" w14:textId="09EA1D06" w:rsidR="00722163" w:rsidRPr="00C71430" w:rsidRDefault="00722163" w:rsidP="00722163">
            <w:pPr>
              <w:rPr>
                <w:rFonts w:ascii="Tahoma" w:hAnsi="Tahoma" w:cs="Tahoma"/>
                <w:cs/>
              </w:rPr>
            </w:pPr>
            <w:r w:rsidRPr="00C71430">
              <w:rPr>
                <w:rFonts w:ascii="Tahoma" w:hAnsi="Tahoma" w:cs="Tahoma"/>
              </w:rPr>
              <w:t>Account NO.</w:t>
            </w:r>
          </w:p>
        </w:tc>
        <w:tc>
          <w:tcPr>
            <w:tcW w:w="6514" w:type="dxa"/>
          </w:tcPr>
          <w:p w14:paraId="1420BD91" w14:textId="59F9F11D" w:rsidR="00722163" w:rsidRPr="00C71430" w:rsidRDefault="00722163" w:rsidP="00722163">
            <w:pPr>
              <w:rPr>
                <w:rFonts w:ascii="Tahoma" w:hAnsi="Tahoma" w:cs="Tahoma"/>
              </w:rPr>
            </w:pPr>
            <w:r w:rsidRPr="00C71430">
              <w:rPr>
                <w:rFonts w:ascii="Tahoma" w:hAnsi="Tahoma" w:cs="Tahoma"/>
              </w:rPr>
              <w:t>Display account number</w:t>
            </w:r>
          </w:p>
        </w:tc>
      </w:tr>
      <w:tr w:rsidR="00722163" w:rsidRPr="00C71430" w14:paraId="3D2D117B" w14:textId="77777777" w:rsidTr="006B390F">
        <w:trPr>
          <w:gridAfter w:val="1"/>
          <w:wAfter w:w="12" w:type="dxa"/>
        </w:trPr>
        <w:tc>
          <w:tcPr>
            <w:tcW w:w="3823" w:type="dxa"/>
          </w:tcPr>
          <w:p w14:paraId="0ED2A898" w14:textId="0705BBB7" w:rsidR="00722163" w:rsidRPr="00C71430" w:rsidRDefault="00722163" w:rsidP="00722163">
            <w:pPr>
              <w:rPr>
                <w:rFonts w:ascii="Tahoma" w:hAnsi="Tahoma" w:cs="Tahoma"/>
              </w:rPr>
            </w:pPr>
            <w:r w:rsidRPr="00C71430">
              <w:rPr>
                <w:rFonts w:ascii="Tahoma" w:hAnsi="Tahoma" w:cs="Tahoma"/>
              </w:rPr>
              <w:t>AMLO Rating</w:t>
            </w:r>
          </w:p>
        </w:tc>
        <w:tc>
          <w:tcPr>
            <w:tcW w:w="6514" w:type="dxa"/>
          </w:tcPr>
          <w:p w14:paraId="429A86AA" w14:textId="1000453D" w:rsidR="00722163" w:rsidRPr="00C71430" w:rsidRDefault="00722163" w:rsidP="00722163">
            <w:pPr>
              <w:rPr>
                <w:rFonts w:ascii="Tahoma" w:hAnsi="Tahoma" w:cs="Tahoma"/>
              </w:rPr>
            </w:pPr>
            <w:r w:rsidRPr="00C71430">
              <w:rPr>
                <w:rFonts w:ascii="Tahoma" w:hAnsi="Tahoma" w:cs="Tahoma"/>
              </w:rPr>
              <w:t>Display AMLO rating</w:t>
            </w:r>
          </w:p>
        </w:tc>
      </w:tr>
      <w:tr w:rsidR="00722163" w:rsidRPr="00C71430" w14:paraId="699B3693" w14:textId="77777777" w:rsidTr="006B390F">
        <w:trPr>
          <w:gridAfter w:val="1"/>
          <w:wAfter w:w="12" w:type="dxa"/>
        </w:trPr>
        <w:tc>
          <w:tcPr>
            <w:tcW w:w="3823" w:type="dxa"/>
          </w:tcPr>
          <w:p w14:paraId="050480D7" w14:textId="62B90BF3" w:rsidR="00722163" w:rsidRPr="00C71430" w:rsidRDefault="00722163" w:rsidP="00722163">
            <w:pPr>
              <w:rPr>
                <w:rFonts w:ascii="Tahoma" w:hAnsi="Tahoma" w:cs="Tahoma"/>
                <w:cs/>
              </w:rPr>
            </w:pPr>
            <w:r w:rsidRPr="00C71430">
              <w:rPr>
                <w:rFonts w:ascii="Tahoma" w:hAnsi="Tahoma" w:cs="Tahoma"/>
              </w:rPr>
              <w:t>Account Name</w:t>
            </w:r>
          </w:p>
        </w:tc>
        <w:tc>
          <w:tcPr>
            <w:tcW w:w="6514" w:type="dxa"/>
          </w:tcPr>
          <w:p w14:paraId="18CF73D3" w14:textId="238B591E" w:rsidR="00722163" w:rsidRPr="00C71430" w:rsidRDefault="00722163" w:rsidP="00722163">
            <w:pPr>
              <w:rPr>
                <w:rFonts w:ascii="Tahoma" w:hAnsi="Tahoma" w:cs="Tahoma"/>
              </w:rPr>
            </w:pPr>
            <w:r w:rsidRPr="00C71430">
              <w:rPr>
                <w:rFonts w:ascii="Tahoma" w:hAnsi="Tahoma" w:cs="Tahoma"/>
              </w:rPr>
              <w:t>Display account name</w:t>
            </w:r>
          </w:p>
        </w:tc>
      </w:tr>
      <w:tr w:rsidR="00722163" w:rsidRPr="00C71430" w14:paraId="6430A0EF" w14:textId="77777777" w:rsidTr="006B390F">
        <w:trPr>
          <w:gridAfter w:val="1"/>
          <w:wAfter w:w="12" w:type="dxa"/>
        </w:trPr>
        <w:tc>
          <w:tcPr>
            <w:tcW w:w="3823" w:type="dxa"/>
          </w:tcPr>
          <w:p w14:paraId="028985D7" w14:textId="2412DA0D" w:rsidR="00722163" w:rsidRPr="00C71430" w:rsidRDefault="00722163" w:rsidP="00722163">
            <w:pPr>
              <w:rPr>
                <w:rFonts w:ascii="Tahoma" w:hAnsi="Tahoma" w:cs="Tahoma"/>
              </w:rPr>
            </w:pPr>
            <w:r w:rsidRPr="00C71430">
              <w:rPr>
                <w:rFonts w:ascii="Tahoma" w:hAnsi="Tahoma" w:cs="Tahoma"/>
              </w:rPr>
              <w:t>Outstanding Balance</w:t>
            </w:r>
          </w:p>
        </w:tc>
        <w:tc>
          <w:tcPr>
            <w:tcW w:w="6514" w:type="dxa"/>
          </w:tcPr>
          <w:p w14:paraId="70E033D0" w14:textId="513D6A26" w:rsidR="00722163" w:rsidRPr="00C71430" w:rsidRDefault="00722163" w:rsidP="00722163">
            <w:pPr>
              <w:rPr>
                <w:rFonts w:ascii="Tahoma" w:hAnsi="Tahoma" w:cs="Tahoma"/>
              </w:rPr>
            </w:pPr>
            <w:r w:rsidRPr="00C71430">
              <w:rPr>
                <w:rFonts w:ascii="Tahoma" w:hAnsi="Tahoma" w:cs="Tahoma"/>
              </w:rPr>
              <w:t>Display outstanding balance</w:t>
            </w:r>
          </w:p>
        </w:tc>
      </w:tr>
      <w:tr w:rsidR="00722163" w:rsidRPr="00C71430" w14:paraId="13B59C66" w14:textId="77777777" w:rsidTr="006B390F">
        <w:trPr>
          <w:gridAfter w:val="1"/>
          <w:wAfter w:w="12" w:type="dxa"/>
        </w:trPr>
        <w:tc>
          <w:tcPr>
            <w:tcW w:w="3823" w:type="dxa"/>
          </w:tcPr>
          <w:p w14:paraId="19F9FD2E" w14:textId="22FD75DB" w:rsidR="00722163" w:rsidRPr="00C71430" w:rsidRDefault="00722163" w:rsidP="00722163">
            <w:pPr>
              <w:rPr>
                <w:rFonts w:ascii="Tahoma" w:hAnsi="Tahoma" w:cs="Tahoma"/>
              </w:rPr>
            </w:pPr>
            <w:r w:rsidRPr="00C71430">
              <w:rPr>
                <w:rFonts w:ascii="Tahoma" w:hAnsi="Tahoma" w:cs="Tahoma"/>
              </w:rPr>
              <w:t>Credit Limit</w:t>
            </w:r>
          </w:p>
        </w:tc>
        <w:tc>
          <w:tcPr>
            <w:tcW w:w="6514" w:type="dxa"/>
          </w:tcPr>
          <w:p w14:paraId="26728DC6" w14:textId="2820BCE2" w:rsidR="00722163" w:rsidRPr="00C71430" w:rsidRDefault="00722163" w:rsidP="00722163">
            <w:pPr>
              <w:rPr>
                <w:rFonts w:ascii="Tahoma" w:hAnsi="Tahoma" w:cs="Tahoma"/>
              </w:rPr>
            </w:pPr>
            <w:r w:rsidRPr="00C71430">
              <w:rPr>
                <w:rFonts w:ascii="Tahoma" w:hAnsi="Tahoma" w:cs="Tahoma"/>
              </w:rPr>
              <w:t>Display credit limit</w:t>
            </w:r>
            <w:r w:rsidR="00FB6771" w:rsidRPr="00C71430">
              <w:rPr>
                <w:rFonts w:ascii="Tahoma" w:hAnsi="Tahoma" w:cs="Tahoma"/>
              </w:rPr>
              <w:t xml:space="preserve"> / </w:t>
            </w:r>
            <w:r w:rsidR="00FB6771" w:rsidRPr="00C71430">
              <w:rPr>
                <w:rFonts w:ascii="Tahoma" w:hAnsi="Tahoma" w:cs="Tahoma"/>
                <w:color w:val="FF0000"/>
              </w:rPr>
              <w:t>no credit limit</w:t>
            </w:r>
          </w:p>
        </w:tc>
      </w:tr>
      <w:tr w:rsidR="00722163" w:rsidRPr="00C71430" w14:paraId="0BD4459B" w14:textId="77777777" w:rsidTr="006B390F">
        <w:trPr>
          <w:gridAfter w:val="1"/>
          <w:wAfter w:w="12" w:type="dxa"/>
        </w:trPr>
        <w:tc>
          <w:tcPr>
            <w:tcW w:w="3823" w:type="dxa"/>
          </w:tcPr>
          <w:p w14:paraId="389AD0A9" w14:textId="5F1486F0" w:rsidR="00722163" w:rsidRPr="00C71430" w:rsidRDefault="00722163" w:rsidP="00722163">
            <w:pPr>
              <w:rPr>
                <w:rFonts w:ascii="Tahoma" w:hAnsi="Tahoma" w:cs="Tahoma"/>
              </w:rPr>
            </w:pPr>
            <w:r w:rsidRPr="00C71430">
              <w:rPr>
                <w:rFonts w:ascii="Tahoma" w:hAnsi="Tahoma" w:cs="Tahoma"/>
              </w:rPr>
              <w:t>Last DEP./WITHDRAW</w:t>
            </w:r>
          </w:p>
        </w:tc>
        <w:tc>
          <w:tcPr>
            <w:tcW w:w="6514" w:type="dxa"/>
          </w:tcPr>
          <w:p w14:paraId="2643A316" w14:textId="0A5771C7" w:rsidR="00722163" w:rsidRPr="00C71430" w:rsidRDefault="00722163" w:rsidP="00722163">
            <w:pPr>
              <w:rPr>
                <w:rFonts w:ascii="Tahoma" w:hAnsi="Tahoma" w:cs="Tahoma"/>
              </w:rPr>
            </w:pPr>
            <w:r w:rsidRPr="00C71430">
              <w:rPr>
                <w:rFonts w:ascii="Tahoma" w:hAnsi="Tahoma" w:cs="Tahoma"/>
              </w:rPr>
              <w:t>Display date of last deposit/withdraw</w:t>
            </w:r>
          </w:p>
        </w:tc>
      </w:tr>
      <w:tr w:rsidR="008B3897" w:rsidRPr="00C71430" w14:paraId="16CA802B" w14:textId="77777777" w:rsidTr="006B390F">
        <w:trPr>
          <w:gridAfter w:val="1"/>
          <w:wAfter w:w="12" w:type="dxa"/>
        </w:trPr>
        <w:tc>
          <w:tcPr>
            <w:tcW w:w="3823" w:type="dxa"/>
          </w:tcPr>
          <w:p w14:paraId="52B617E8" w14:textId="4DD7F801" w:rsidR="008B3897" w:rsidRPr="00C71430" w:rsidRDefault="008B3897" w:rsidP="00722163">
            <w:pPr>
              <w:rPr>
                <w:rFonts w:ascii="Tahoma" w:hAnsi="Tahoma" w:cs="Tahoma"/>
              </w:rPr>
            </w:pPr>
            <w:r w:rsidRPr="00C71430">
              <w:rPr>
                <w:rFonts w:ascii="Tahoma" w:hAnsi="Tahoma" w:cs="Tahoma"/>
              </w:rPr>
              <w:t>Total C/A</w:t>
            </w:r>
          </w:p>
        </w:tc>
        <w:tc>
          <w:tcPr>
            <w:tcW w:w="6514" w:type="dxa"/>
          </w:tcPr>
          <w:p w14:paraId="2EBFFFF1" w14:textId="6659E99F" w:rsidR="008B3897" w:rsidRPr="00C71430" w:rsidRDefault="008B3897" w:rsidP="00722163">
            <w:pPr>
              <w:rPr>
                <w:rFonts w:ascii="Tahoma" w:hAnsi="Tahoma" w:cs="Tahoma"/>
              </w:rPr>
            </w:pPr>
            <w:r w:rsidRPr="00C71430">
              <w:rPr>
                <w:rFonts w:ascii="Tahoma" w:hAnsi="Tahoma" w:cs="Tahoma"/>
              </w:rPr>
              <w:t>Display total number of current account and total outstanding balance</w:t>
            </w:r>
          </w:p>
        </w:tc>
      </w:tr>
      <w:tr w:rsidR="008B3897" w:rsidRPr="00C71430" w14:paraId="7F23733C" w14:textId="77777777" w:rsidTr="006B390F">
        <w:trPr>
          <w:gridAfter w:val="1"/>
          <w:wAfter w:w="12" w:type="dxa"/>
        </w:trPr>
        <w:tc>
          <w:tcPr>
            <w:tcW w:w="3823" w:type="dxa"/>
          </w:tcPr>
          <w:p w14:paraId="4B0B6AE8" w14:textId="19B0D4EF" w:rsidR="008B3897" w:rsidRPr="00C71430" w:rsidRDefault="008B3897" w:rsidP="00722163">
            <w:pPr>
              <w:rPr>
                <w:rFonts w:ascii="Tahoma" w:hAnsi="Tahoma" w:cs="Tahoma"/>
              </w:rPr>
            </w:pPr>
            <w:r w:rsidRPr="00C71430">
              <w:rPr>
                <w:rFonts w:ascii="Tahoma" w:hAnsi="Tahoma" w:cs="Tahoma"/>
              </w:rPr>
              <w:t>Total S/A</w:t>
            </w:r>
          </w:p>
        </w:tc>
        <w:tc>
          <w:tcPr>
            <w:tcW w:w="6514" w:type="dxa"/>
          </w:tcPr>
          <w:p w14:paraId="101134CE" w14:textId="15F34A66" w:rsidR="008B3897" w:rsidRPr="00C71430" w:rsidRDefault="008B3897" w:rsidP="00722163">
            <w:pPr>
              <w:rPr>
                <w:rFonts w:ascii="Tahoma" w:hAnsi="Tahoma" w:cs="Tahoma"/>
              </w:rPr>
            </w:pPr>
            <w:r w:rsidRPr="00C71430">
              <w:rPr>
                <w:rFonts w:ascii="Tahoma" w:hAnsi="Tahoma" w:cs="Tahoma"/>
              </w:rPr>
              <w:t>Display total number of saving account and total outstanding balance</w:t>
            </w:r>
          </w:p>
        </w:tc>
      </w:tr>
    </w:tbl>
    <w:p w14:paraId="2F66BA19" w14:textId="77777777" w:rsidR="00D62A65" w:rsidRPr="00C71430" w:rsidRDefault="00D62A65" w:rsidP="00D62A65">
      <w:pPr>
        <w:rPr>
          <w:rFonts w:ascii="Tahoma" w:hAnsi="Tahoma" w:cs="Tahoma"/>
        </w:rPr>
      </w:pPr>
    </w:p>
    <w:p w14:paraId="1A36BDC0" w14:textId="1B099585" w:rsidR="002030AE" w:rsidRPr="00C71430" w:rsidRDefault="00BF0F30" w:rsidP="00BF0F30">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5079D0BE" wp14:editId="0AD93FDC">
            <wp:extent cx="5892800" cy="3423949"/>
            <wp:effectExtent l="19050" t="19050" r="12700" b="24130"/>
            <wp:docPr id="19431769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95256" cy="3425376"/>
                    </a:xfrm>
                    <a:prstGeom prst="rect">
                      <a:avLst/>
                    </a:prstGeom>
                    <a:noFill/>
                    <a:ln>
                      <a:solidFill>
                        <a:schemeClr val="bg2"/>
                      </a:solidFill>
                    </a:ln>
                  </pic:spPr>
                </pic:pic>
              </a:graphicData>
            </a:graphic>
          </wp:inline>
        </w:drawing>
      </w:r>
    </w:p>
    <w:p w14:paraId="6C2A351E" w14:textId="67483E92" w:rsidR="00184D50" w:rsidRPr="00C71430" w:rsidRDefault="00EE75ED" w:rsidP="00313BA3">
      <w:pPr>
        <w:pStyle w:val="Heading4"/>
        <w:rPr>
          <w:rFonts w:ascii="Tahoma" w:hAnsi="Tahoma" w:cs="Tahoma"/>
        </w:rPr>
      </w:pPr>
      <w:bookmarkStart w:id="602" w:name="_Toc145230842"/>
      <w:bookmarkStart w:id="603" w:name="_Toc145231245"/>
      <w:r w:rsidRPr="00C71430">
        <w:rPr>
          <w:rFonts w:ascii="Tahoma" w:hAnsi="Tahoma" w:cs="Tahoma"/>
        </w:rPr>
        <w:t>Inactive account without limit</w:t>
      </w:r>
      <w:bookmarkEnd w:id="602"/>
      <w:bookmarkEnd w:id="603"/>
      <w:r w:rsidR="00BF0F30" w:rsidRPr="00C71430">
        <w:rPr>
          <w:rFonts w:ascii="Tahoma" w:hAnsi="Tahoma" w:cs="Tahoma"/>
        </w:rPr>
        <w:t xml:space="preserve"> </w:t>
      </w:r>
    </w:p>
    <w:p w14:paraId="319828C0" w14:textId="77777777" w:rsidR="00EE75ED" w:rsidRPr="00C71430" w:rsidRDefault="00EE75ED" w:rsidP="00EE75ED">
      <w:pPr>
        <w:pStyle w:val="ListParagraph"/>
        <w:ind w:left="2138"/>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BF0F30" w:rsidRPr="00C71430" w14:paraId="6A73C532" w14:textId="77777777" w:rsidTr="006B390F">
        <w:trPr>
          <w:gridAfter w:val="1"/>
          <w:wAfter w:w="12" w:type="dxa"/>
          <w:tblHeader/>
        </w:trPr>
        <w:tc>
          <w:tcPr>
            <w:tcW w:w="3823" w:type="dxa"/>
            <w:shd w:val="clear" w:color="auto" w:fill="D9D9D9" w:themeFill="background1" w:themeFillShade="D9"/>
          </w:tcPr>
          <w:p w14:paraId="63E2F2E0" w14:textId="77777777" w:rsidR="00BF0F30" w:rsidRPr="00C71430" w:rsidRDefault="00BF0F30"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148C6E65" w14:textId="77777777" w:rsidR="00BF0F30" w:rsidRPr="00C71430" w:rsidRDefault="00BF0F30" w:rsidP="006B390F">
            <w:pPr>
              <w:jc w:val="center"/>
              <w:rPr>
                <w:rFonts w:ascii="Tahoma" w:hAnsi="Tahoma" w:cs="Tahoma"/>
              </w:rPr>
            </w:pPr>
            <w:r w:rsidRPr="00C71430">
              <w:rPr>
                <w:rFonts w:ascii="Tahoma" w:hAnsi="Tahoma" w:cs="Tahoma"/>
              </w:rPr>
              <w:t>Description</w:t>
            </w:r>
          </w:p>
        </w:tc>
      </w:tr>
      <w:tr w:rsidR="00BF0F30" w:rsidRPr="00C71430" w14:paraId="03FC21CF" w14:textId="77777777" w:rsidTr="006B390F">
        <w:tc>
          <w:tcPr>
            <w:tcW w:w="10349" w:type="dxa"/>
            <w:gridSpan w:val="3"/>
            <w:shd w:val="clear" w:color="auto" w:fill="C8E0E9" w:themeFill="accent6" w:themeFillTint="33"/>
          </w:tcPr>
          <w:p w14:paraId="76610B51" w14:textId="77777777" w:rsidR="00BF0F30" w:rsidRPr="00C71430" w:rsidRDefault="00BF0F30" w:rsidP="006B390F">
            <w:pPr>
              <w:rPr>
                <w:rFonts w:ascii="Tahoma" w:hAnsi="Tahoma" w:cs="Tahoma"/>
              </w:rPr>
            </w:pPr>
            <w:r w:rsidRPr="00C71430">
              <w:rPr>
                <w:rFonts w:ascii="Tahoma" w:hAnsi="Tahoma" w:cs="Tahoma"/>
              </w:rPr>
              <w:t>Header</w:t>
            </w:r>
          </w:p>
        </w:tc>
      </w:tr>
      <w:tr w:rsidR="00BF0F30" w:rsidRPr="00C71430" w14:paraId="57933EAA" w14:textId="77777777" w:rsidTr="006B390F">
        <w:trPr>
          <w:gridAfter w:val="1"/>
          <w:wAfter w:w="12" w:type="dxa"/>
        </w:trPr>
        <w:tc>
          <w:tcPr>
            <w:tcW w:w="3823" w:type="dxa"/>
          </w:tcPr>
          <w:p w14:paraId="7AA9AD94" w14:textId="77777777" w:rsidR="00BF0F30" w:rsidRPr="00C71430" w:rsidRDefault="00BF0F30" w:rsidP="006B390F">
            <w:pPr>
              <w:rPr>
                <w:rFonts w:ascii="Tahoma" w:hAnsi="Tahoma" w:cs="Tahoma"/>
              </w:rPr>
            </w:pPr>
            <w:r w:rsidRPr="00C71430">
              <w:rPr>
                <w:rFonts w:ascii="Tahoma" w:hAnsi="Tahoma" w:cs="Tahoma"/>
              </w:rPr>
              <w:t>As At</w:t>
            </w:r>
          </w:p>
        </w:tc>
        <w:tc>
          <w:tcPr>
            <w:tcW w:w="6514" w:type="dxa"/>
          </w:tcPr>
          <w:p w14:paraId="5A750D7C" w14:textId="77777777" w:rsidR="00BF0F30" w:rsidRPr="00C71430" w:rsidRDefault="00BF0F30" w:rsidP="006B390F">
            <w:pPr>
              <w:rPr>
                <w:rFonts w:ascii="Tahoma" w:hAnsi="Tahoma" w:cs="Tahoma"/>
              </w:rPr>
            </w:pPr>
            <w:r w:rsidRPr="00C71430">
              <w:rPr>
                <w:rFonts w:ascii="Tahoma" w:hAnsi="Tahoma" w:cs="Tahoma"/>
              </w:rPr>
              <w:t xml:space="preserve">Display as of date </w:t>
            </w:r>
          </w:p>
        </w:tc>
      </w:tr>
      <w:tr w:rsidR="00BF0F30" w:rsidRPr="00C71430" w14:paraId="71EE98AC" w14:textId="77777777" w:rsidTr="006B390F">
        <w:trPr>
          <w:gridAfter w:val="1"/>
          <w:wAfter w:w="12" w:type="dxa"/>
        </w:trPr>
        <w:tc>
          <w:tcPr>
            <w:tcW w:w="3823" w:type="dxa"/>
          </w:tcPr>
          <w:p w14:paraId="46D7D9D2" w14:textId="77777777" w:rsidR="00BF0F30" w:rsidRPr="00C71430" w:rsidRDefault="00BF0F30" w:rsidP="006B390F">
            <w:pPr>
              <w:rPr>
                <w:rFonts w:ascii="Tahoma" w:hAnsi="Tahoma" w:cs="Tahoma"/>
              </w:rPr>
            </w:pPr>
            <w:r w:rsidRPr="00C71430">
              <w:rPr>
                <w:rFonts w:ascii="Tahoma" w:hAnsi="Tahoma" w:cs="Tahoma"/>
              </w:rPr>
              <w:t>Page</w:t>
            </w:r>
          </w:p>
        </w:tc>
        <w:tc>
          <w:tcPr>
            <w:tcW w:w="6514" w:type="dxa"/>
          </w:tcPr>
          <w:p w14:paraId="61CC33DD" w14:textId="77777777" w:rsidR="00BF0F30" w:rsidRPr="00C71430" w:rsidRDefault="00BF0F30" w:rsidP="006B390F">
            <w:pPr>
              <w:rPr>
                <w:rFonts w:ascii="Tahoma" w:hAnsi="Tahoma" w:cs="Tahoma"/>
              </w:rPr>
            </w:pPr>
            <w:r w:rsidRPr="00C71430">
              <w:rPr>
                <w:rFonts w:ascii="Tahoma" w:hAnsi="Tahoma" w:cs="Tahoma"/>
              </w:rPr>
              <w:t>Display number of page</w:t>
            </w:r>
          </w:p>
        </w:tc>
      </w:tr>
      <w:tr w:rsidR="00BF0F30" w:rsidRPr="00C71430" w14:paraId="0F306C3E" w14:textId="77777777" w:rsidTr="006B390F">
        <w:trPr>
          <w:gridAfter w:val="1"/>
          <w:wAfter w:w="12" w:type="dxa"/>
        </w:trPr>
        <w:tc>
          <w:tcPr>
            <w:tcW w:w="3823" w:type="dxa"/>
          </w:tcPr>
          <w:p w14:paraId="6963F432" w14:textId="77777777" w:rsidR="00BF0F30" w:rsidRPr="00C71430" w:rsidRDefault="00BF0F30" w:rsidP="006B390F">
            <w:pPr>
              <w:rPr>
                <w:rFonts w:ascii="Tahoma" w:hAnsi="Tahoma" w:cs="Tahoma"/>
              </w:rPr>
            </w:pPr>
            <w:r w:rsidRPr="00C71430">
              <w:rPr>
                <w:rFonts w:ascii="Tahoma" w:hAnsi="Tahoma" w:cs="Tahoma"/>
              </w:rPr>
              <w:t>Printed date</w:t>
            </w:r>
          </w:p>
        </w:tc>
        <w:tc>
          <w:tcPr>
            <w:tcW w:w="6514" w:type="dxa"/>
          </w:tcPr>
          <w:p w14:paraId="3A9C09CA" w14:textId="77777777" w:rsidR="00BF0F30" w:rsidRPr="00C71430" w:rsidRDefault="00BF0F30" w:rsidP="006B390F">
            <w:pPr>
              <w:rPr>
                <w:rFonts w:ascii="Tahoma" w:hAnsi="Tahoma" w:cs="Tahoma"/>
              </w:rPr>
            </w:pPr>
            <w:r w:rsidRPr="00C71430">
              <w:rPr>
                <w:rFonts w:ascii="Tahoma" w:hAnsi="Tahoma" w:cs="Tahoma"/>
              </w:rPr>
              <w:t>Display printed date</w:t>
            </w:r>
          </w:p>
        </w:tc>
      </w:tr>
      <w:tr w:rsidR="00BF0F30" w:rsidRPr="00C71430" w14:paraId="184C3E6A" w14:textId="77777777" w:rsidTr="006B390F">
        <w:trPr>
          <w:gridAfter w:val="1"/>
          <w:wAfter w:w="12" w:type="dxa"/>
        </w:trPr>
        <w:tc>
          <w:tcPr>
            <w:tcW w:w="3823" w:type="dxa"/>
          </w:tcPr>
          <w:p w14:paraId="4FB5428A" w14:textId="77777777" w:rsidR="00BF0F30" w:rsidRPr="00C71430" w:rsidRDefault="00BF0F30" w:rsidP="006B390F">
            <w:pPr>
              <w:rPr>
                <w:rFonts w:ascii="Tahoma" w:hAnsi="Tahoma" w:cs="Tahoma"/>
              </w:rPr>
            </w:pPr>
            <w:r w:rsidRPr="00C71430">
              <w:rPr>
                <w:rFonts w:ascii="Tahoma" w:hAnsi="Tahoma" w:cs="Tahoma"/>
              </w:rPr>
              <w:t>Printed time</w:t>
            </w:r>
          </w:p>
        </w:tc>
        <w:tc>
          <w:tcPr>
            <w:tcW w:w="6514" w:type="dxa"/>
          </w:tcPr>
          <w:p w14:paraId="77C694ED" w14:textId="77777777" w:rsidR="00BF0F30" w:rsidRPr="00C71430" w:rsidRDefault="00BF0F30" w:rsidP="006B390F">
            <w:pPr>
              <w:rPr>
                <w:rFonts w:ascii="Tahoma" w:hAnsi="Tahoma" w:cs="Tahoma"/>
              </w:rPr>
            </w:pPr>
            <w:r w:rsidRPr="00C71430">
              <w:rPr>
                <w:rFonts w:ascii="Tahoma" w:hAnsi="Tahoma" w:cs="Tahoma"/>
              </w:rPr>
              <w:t>Display printed time</w:t>
            </w:r>
          </w:p>
        </w:tc>
      </w:tr>
      <w:tr w:rsidR="00BF0F30" w:rsidRPr="00C71430" w14:paraId="568ADC3A" w14:textId="77777777" w:rsidTr="006B390F">
        <w:trPr>
          <w:gridAfter w:val="1"/>
          <w:wAfter w:w="12" w:type="dxa"/>
        </w:trPr>
        <w:tc>
          <w:tcPr>
            <w:tcW w:w="3823" w:type="dxa"/>
          </w:tcPr>
          <w:p w14:paraId="400314CA" w14:textId="77777777" w:rsidR="00BF0F30" w:rsidRPr="00C71430" w:rsidRDefault="00BF0F30" w:rsidP="006B390F">
            <w:pPr>
              <w:rPr>
                <w:rFonts w:ascii="Tahoma" w:hAnsi="Tahoma" w:cs="Tahoma"/>
              </w:rPr>
            </w:pPr>
            <w:r w:rsidRPr="00C71430">
              <w:rPr>
                <w:rFonts w:ascii="Tahoma" w:hAnsi="Tahoma" w:cs="Tahoma"/>
              </w:rPr>
              <w:t>Printed by</w:t>
            </w:r>
          </w:p>
        </w:tc>
        <w:tc>
          <w:tcPr>
            <w:tcW w:w="6514" w:type="dxa"/>
          </w:tcPr>
          <w:p w14:paraId="514170A2" w14:textId="77777777" w:rsidR="00BF0F30" w:rsidRPr="00C71430" w:rsidRDefault="00BF0F30" w:rsidP="006B390F">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BF0F30" w:rsidRPr="00C71430" w14:paraId="444FC802" w14:textId="77777777" w:rsidTr="006B390F">
        <w:tc>
          <w:tcPr>
            <w:tcW w:w="10349" w:type="dxa"/>
            <w:gridSpan w:val="3"/>
            <w:shd w:val="clear" w:color="auto" w:fill="C8E0E9" w:themeFill="accent6" w:themeFillTint="33"/>
          </w:tcPr>
          <w:p w14:paraId="282F940F" w14:textId="77777777" w:rsidR="00BF0F30" w:rsidRPr="00C71430" w:rsidRDefault="00BF0F30" w:rsidP="006B390F">
            <w:pPr>
              <w:rPr>
                <w:rFonts w:ascii="Tahoma" w:hAnsi="Tahoma" w:cs="Tahoma"/>
              </w:rPr>
            </w:pPr>
            <w:r w:rsidRPr="00C71430">
              <w:rPr>
                <w:rFonts w:ascii="Tahoma" w:hAnsi="Tahoma" w:cs="Tahoma"/>
              </w:rPr>
              <w:t xml:space="preserve">Detail </w:t>
            </w:r>
          </w:p>
        </w:tc>
      </w:tr>
      <w:tr w:rsidR="00BF0F30" w:rsidRPr="00C71430" w14:paraId="43F36476" w14:textId="77777777" w:rsidTr="006B390F">
        <w:trPr>
          <w:gridAfter w:val="1"/>
          <w:wAfter w:w="12" w:type="dxa"/>
        </w:trPr>
        <w:tc>
          <w:tcPr>
            <w:tcW w:w="3823" w:type="dxa"/>
          </w:tcPr>
          <w:p w14:paraId="43B8D649" w14:textId="77777777" w:rsidR="00BF0F30" w:rsidRPr="00C71430" w:rsidRDefault="00BF0F30" w:rsidP="006B390F">
            <w:pPr>
              <w:rPr>
                <w:rFonts w:ascii="Tahoma" w:hAnsi="Tahoma" w:cs="Tahoma"/>
              </w:rPr>
            </w:pPr>
            <w:r w:rsidRPr="00C71430">
              <w:rPr>
                <w:rFonts w:ascii="Tahoma" w:hAnsi="Tahoma" w:cs="Tahoma"/>
              </w:rPr>
              <w:t>Branch</w:t>
            </w:r>
          </w:p>
        </w:tc>
        <w:tc>
          <w:tcPr>
            <w:tcW w:w="6514" w:type="dxa"/>
          </w:tcPr>
          <w:p w14:paraId="25017507" w14:textId="77777777" w:rsidR="00BF0F30" w:rsidRPr="00C71430" w:rsidRDefault="00BF0F30" w:rsidP="006B390F">
            <w:pPr>
              <w:rPr>
                <w:rFonts w:ascii="Tahoma" w:hAnsi="Tahoma" w:cs="Tahoma"/>
              </w:rPr>
            </w:pPr>
            <w:r w:rsidRPr="00C71430">
              <w:rPr>
                <w:rFonts w:ascii="Tahoma" w:hAnsi="Tahoma" w:cs="Tahoma"/>
              </w:rPr>
              <w:t>Display customer branch</w:t>
            </w:r>
          </w:p>
        </w:tc>
      </w:tr>
      <w:tr w:rsidR="00BF0F30" w:rsidRPr="00C71430" w14:paraId="1FD898C2" w14:textId="77777777" w:rsidTr="006B390F">
        <w:trPr>
          <w:gridAfter w:val="1"/>
          <w:wAfter w:w="12" w:type="dxa"/>
        </w:trPr>
        <w:tc>
          <w:tcPr>
            <w:tcW w:w="3823" w:type="dxa"/>
          </w:tcPr>
          <w:p w14:paraId="6B61D151" w14:textId="77777777" w:rsidR="00BF0F30" w:rsidRPr="00C71430" w:rsidRDefault="00BF0F30" w:rsidP="006B390F">
            <w:pPr>
              <w:rPr>
                <w:rFonts w:ascii="Tahoma" w:hAnsi="Tahoma" w:cs="Tahoma"/>
              </w:rPr>
            </w:pPr>
            <w:r w:rsidRPr="00C71430">
              <w:rPr>
                <w:rFonts w:ascii="Tahoma" w:hAnsi="Tahoma" w:cs="Tahoma"/>
              </w:rPr>
              <w:t>Misc Code</w:t>
            </w:r>
          </w:p>
        </w:tc>
        <w:tc>
          <w:tcPr>
            <w:tcW w:w="6514" w:type="dxa"/>
          </w:tcPr>
          <w:p w14:paraId="22A7F116" w14:textId="77777777" w:rsidR="00BF0F30" w:rsidRPr="00C71430" w:rsidRDefault="00BF0F30" w:rsidP="006B390F">
            <w:pPr>
              <w:rPr>
                <w:rFonts w:ascii="Tahoma" w:hAnsi="Tahoma" w:cs="Tahoma"/>
              </w:rPr>
            </w:pPr>
            <w:r w:rsidRPr="00C71430">
              <w:rPr>
                <w:rFonts w:ascii="Tahoma" w:hAnsi="Tahoma" w:cs="Tahoma"/>
              </w:rPr>
              <w:t>Display Restraint</w:t>
            </w:r>
          </w:p>
        </w:tc>
      </w:tr>
      <w:tr w:rsidR="00BF0F30" w:rsidRPr="00C71430" w14:paraId="26F11B33" w14:textId="77777777" w:rsidTr="006B390F">
        <w:trPr>
          <w:gridAfter w:val="1"/>
          <w:wAfter w:w="12" w:type="dxa"/>
        </w:trPr>
        <w:tc>
          <w:tcPr>
            <w:tcW w:w="3823" w:type="dxa"/>
          </w:tcPr>
          <w:p w14:paraId="5369140E" w14:textId="77777777" w:rsidR="00BF0F30" w:rsidRPr="00C71430" w:rsidRDefault="00BF0F30" w:rsidP="006B390F">
            <w:pPr>
              <w:rPr>
                <w:rFonts w:ascii="Tahoma" w:hAnsi="Tahoma" w:cs="Tahoma"/>
              </w:rPr>
            </w:pPr>
            <w:r w:rsidRPr="00C71430">
              <w:rPr>
                <w:rFonts w:ascii="Tahoma" w:hAnsi="Tahoma" w:cs="Tahoma"/>
              </w:rPr>
              <w:t>SEQ NO.</w:t>
            </w:r>
          </w:p>
        </w:tc>
        <w:tc>
          <w:tcPr>
            <w:tcW w:w="6514" w:type="dxa"/>
          </w:tcPr>
          <w:p w14:paraId="0133452A" w14:textId="77777777" w:rsidR="00BF0F30" w:rsidRPr="00C71430" w:rsidRDefault="00BF0F30" w:rsidP="006B390F">
            <w:pPr>
              <w:rPr>
                <w:rFonts w:ascii="Tahoma" w:hAnsi="Tahoma" w:cs="Tahoma"/>
              </w:rPr>
            </w:pPr>
            <w:r w:rsidRPr="00C71430">
              <w:rPr>
                <w:rFonts w:ascii="Tahoma" w:hAnsi="Tahoma" w:cs="Tahoma"/>
              </w:rPr>
              <w:t>Display sequential of transaction</w:t>
            </w:r>
          </w:p>
        </w:tc>
      </w:tr>
      <w:tr w:rsidR="00BF0F30" w:rsidRPr="00C71430" w14:paraId="2F769572" w14:textId="77777777" w:rsidTr="006B390F">
        <w:trPr>
          <w:gridAfter w:val="1"/>
          <w:wAfter w:w="12" w:type="dxa"/>
        </w:trPr>
        <w:tc>
          <w:tcPr>
            <w:tcW w:w="3823" w:type="dxa"/>
          </w:tcPr>
          <w:p w14:paraId="0AAD3D30" w14:textId="77777777" w:rsidR="00BF0F30" w:rsidRPr="00C71430" w:rsidRDefault="00BF0F30" w:rsidP="006B390F">
            <w:pPr>
              <w:rPr>
                <w:rFonts w:ascii="Tahoma" w:hAnsi="Tahoma" w:cs="Tahoma"/>
                <w:cs/>
              </w:rPr>
            </w:pPr>
            <w:r w:rsidRPr="00C71430">
              <w:rPr>
                <w:rFonts w:ascii="Tahoma" w:hAnsi="Tahoma" w:cs="Tahoma"/>
              </w:rPr>
              <w:t>Account NO.</w:t>
            </w:r>
          </w:p>
        </w:tc>
        <w:tc>
          <w:tcPr>
            <w:tcW w:w="6514" w:type="dxa"/>
          </w:tcPr>
          <w:p w14:paraId="33110842" w14:textId="77777777" w:rsidR="00BF0F30" w:rsidRPr="00C71430" w:rsidRDefault="00BF0F30" w:rsidP="006B390F">
            <w:pPr>
              <w:rPr>
                <w:rFonts w:ascii="Tahoma" w:hAnsi="Tahoma" w:cs="Tahoma"/>
              </w:rPr>
            </w:pPr>
            <w:r w:rsidRPr="00C71430">
              <w:rPr>
                <w:rFonts w:ascii="Tahoma" w:hAnsi="Tahoma" w:cs="Tahoma"/>
              </w:rPr>
              <w:t>Display account number</w:t>
            </w:r>
          </w:p>
        </w:tc>
      </w:tr>
      <w:tr w:rsidR="00BF0F30" w:rsidRPr="00C71430" w14:paraId="5BAA4C7D" w14:textId="77777777" w:rsidTr="006B390F">
        <w:trPr>
          <w:gridAfter w:val="1"/>
          <w:wAfter w:w="12" w:type="dxa"/>
        </w:trPr>
        <w:tc>
          <w:tcPr>
            <w:tcW w:w="3823" w:type="dxa"/>
          </w:tcPr>
          <w:p w14:paraId="735000DA" w14:textId="77777777" w:rsidR="00BF0F30" w:rsidRPr="00C71430" w:rsidRDefault="00BF0F30" w:rsidP="006B390F">
            <w:pPr>
              <w:rPr>
                <w:rFonts w:ascii="Tahoma" w:hAnsi="Tahoma" w:cs="Tahoma"/>
              </w:rPr>
            </w:pPr>
            <w:r w:rsidRPr="00C71430">
              <w:rPr>
                <w:rFonts w:ascii="Tahoma" w:hAnsi="Tahoma" w:cs="Tahoma"/>
              </w:rPr>
              <w:t>AMLO Rating</w:t>
            </w:r>
          </w:p>
        </w:tc>
        <w:tc>
          <w:tcPr>
            <w:tcW w:w="6514" w:type="dxa"/>
          </w:tcPr>
          <w:p w14:paraId="5F3DA9DC" w14:textId="77777777" w:rsidR="00BF0F30" w:rsidRPr="00C71430" w:rsidRDefault="00BF0F30" w:rsidP="006B390F">
            <w:pPr>
              <w:rPr>
                <w:rFonts w:ascii="Tahoma" w:hAnsi="Tahoma" w:cs="Tahoma"/>
              </w:rPr>
            </w:pPr>
            <w:r w:rsidRPr="00C71430">
              <w:rPr>
                <w:rFonts w:ascii="Tahoma" w:hAnsi="Tahoma" w:cs="Tahoma"/>
              </w:rPr>
              <w:t>Display AMLO rating</w:t>
            </w:r>
          </w:p>
        </w:tc>
      </w:tr>
      <w:tr w:rsidR="00BF0F30" w:rsidRPr="00C71430" w14:paraId="1E748037" w14:textId="77777777" w:rsidTr="006B390F">
        <w:trPr>
          <w:gridAfter w:val="1"/>
          <w:wAfter w:w="12" w:type="dxa"/>
        </w:trPr>
        <w:tc>
          <w:tcPr>
            <w:tcW w:w="3823" w:type="dxa"/>
          </w:tcPr>
          <w:p w14:paraId="2F454302" w14:textId="77777777" w:rsidR="00BF0F30" w:rsidRPr="00C71430" w:rsidRDefault="00BF0F30" w:rsidP="006B390F">
            <w:pPr>
              <w:rPr>
                <w:rFonts w:ascii="Tahoma" w:hAnsi="Tahoma" w:cs="Tahoma"/>
                <w:cs/>
              </w:rPr>
            </w:pPr>
            <w:r w:rsidRPr="00C71430">
              <w:rPr>
                <w:rFonts w:ascii="Tahoma" w:hAnsi="Tahoma" w:cs="Tahoma"/>
              </w:rPr>
              <w:t>Account Name</w:t>
            </w:r>
          </w:p>
        </w:tc>
        <w:tc>
          <w:tcPr>
            <w:tcW w:w="6514" w:type="dxa"/>
          </w:tcPr>
          <w:p w14:paraId="0F287746" w14:textId="77777777" w:rsidR="00BF0F30" w:rsidRPr="00C71430" w:rsidRDefault="00BF0F30" w:rsidP="006B390F">
            <w:pPr>
              <w:rPr>
                <w:rFonts w:ascii="Tahoma" w:hAnsi="Tahoma" w:cs="Tahoma"/>
              </w:rPr>
            </w:pPr>
            <w:r w:rsidRPr="00C71430">
              <w:rPr>
                <w:rFonts w:ascii="Tahoma" w:hAnsi="Tahoma" w:cs="Tahoma"/>
              </w:rPr>
              <w:t>Display account name</w:t>
            </w:r>
          </w:p>
        </w:tc>
      </w:tr>
      <w:tr w:rsidR="00BF0F30" w:rsidRPr="00C71430" w14:paraId="30C17E15" w14:textId="77777777" w:rsidTr="006B390F">
        <w:trPr>
          <w:gridAfter w:val="1"/>
          <w:wAfter w:w="12" w:type="dxa"/>
        </w:trPr>
        <w:tc>
          <w:tcPr>
            <w:tcW w:w="3823" w:type="dxa"/>
          </w:tcPr>
          <w:p w14:paraId="766771E7" w14:textId="77777777" w:rsidR="00BF0F30" w:rsidRPr="00C71430" w:rsidRDefault="00BF0F30" w:rsidP="006B390F">
            <w:pPr>
              <w:rPr>
                <w:rFonts w:ascii="Tahoma" w:hAnsi="Tahoma" w:cs="Tahoma"/>
              </w:rPr>
            </w:pPr>
            <w:r w:rsidRPr="00C71430">
              <w:rPr>
                <w:rFonts w:ascii="Tahoma" w:hAnsi="Tahoma" w:cs="Tahoma"/>
              </w:rPr>
              <w:t>Outstanding Balance</w:t>
            </w:r>
          </w:p>
        </w:tc>
        <w:tc>
          <w:tcPr>
            <w:tcW w:w="6514" w:type="dxa"/>
          </w:tcPr>
          <w:p w14:paraId="7989A666" w14:textId="77777777" w:rsidR="00BF0F30" w:rsidRPr="00C71430" w:rsidRDefault="00BF0F30" w:rsidP="006B390F">
            <w:pPr>
              <w:rPr>
                <w:rFonts w:ascii="Tahoma" w:hAnsi="Tahoma" w:cs="Tahoma"/>
              </w:rPr>
            </w:pPr>
            <w:r w:rsidRPr="00C71430">
              <w:rPr>
                <w:rFonts w:ascii="Tahoma" w:hAnsi="Tahoma" w:cs="Tahoma"/>
              </w:rPr>
              <w:t>Display outstanding balance</w:t>
            </w:r>
          </w:p>
        </w:tc>
      </w:tr>
      <w:tr w:rsidR="00BF0F30" w:rsidRPr="00C71430" w14:paraId="65A3E5A6" w14:textId="77777777" w:rsidTr="006B390F">
        <w:trPr>
          <w:gridAfter w:val="1"/>
          <w:wAfter w:w="12" w:type="dxa"/>
        </w:trPr>
        <w:tc>
          <w:tcPr>
            <w:tcW w:w="3823" w:type="dxa"/>
          </w:tcPr>
          <w:p w14:paraId="0A0EBC2E" w14:textId="77777777" w:rsidR="00BF0F30" w:rsidRPr="00C71430" w:rsidRDefault="00BF0F30" w:rsidP="006B390F">
            <w:pPr>
              <w:rPr>
                <w:rFonts w:ascii="Tahoma" w:hAnsi="Tahoma" w:cs="Tahoma"/>
              </w:rPr>
            </w:pPr>
            <w:r w:rsidRPr="00C71430">
              <w:rPr>
                <w:rFonts w:ascii="Tahoma" w:hAnsi="Tahoma" w:cs="Tahoma"/>
              </w:rPr>
              <w:t>Credit Limit</w:t>
            </w:r>
          </w:p>
        </w:tc>
        <w:tc>
          <w:tcPr>
            <w:tcW w:w="6514" w:type="dxa"/>
          </w:tcPr>
          <w:p w14:paraId="7255EE4D" w14:textId="1E60D1F6" w:rsidR="00BF0F30" w:rsidRPr="00C71430" w:rsidRDefault="00BF0F30" w:rsidP="006B390F">
            <w:pPr>
              <w:rPr>
                <w:rFonts w:ascii="Tahoma" w:hAnsi="Tahoma" w:cs="Tahoma"/>
              </w:rPr>
            </w:pPr>
            <w:r w:rsidRPr="00C71430">
              <w:rPr>
                <w:rFonts w:ascii="Tahoma" w:hAnsi="Tahoma" w:cs="Tahoma"/>
              </w:rPr>
              <w:t>Display credit limit (no limit)</w:t>
            </w:r>
          </w:p>
        </w:tc>
      </w:tr>
      <w:tr w:rsidR="00BF0F30" w:rsidRPr="00C71430" w14:paraId="125AE698" w14:textId="77777777" w:rsidTr="006B390F">
        <w:trPr>
          <w:gridAfter w:val="1"/>
          <w:wAfter w:w="12" w:type="dxa"/>
        </w:trPr>
        <w:tc>
          <w:tcPr>
            <w:tcW w:w="3823" w:type="dxa"/>
          </w:tcPr>
          <w:p w14:paraId="5BADFDE0" w14:textId="77777777" w:rsidR="00BF0F30" w:rsidRPr="00C71430" w:rsidRDefault="00BF0F30" w:rsidP="006B390F">
            <w:pPr>
              <w:rPr>
                <w:rFonts w:ascii="Tahoma" w:hAnsi="Tahoma" w:cs="Tahoma"/>
              </w:rPr>
            </w:pPr>
            <w:r w:rsidRPr="00C71430">
              <w:rPr>
                <w:rFonts w:ascii="Tahoma" w:hAnsi="Tahoma" w:cs="Tahoma"/>
              </w:rPr>
              <w:t>Last DEP./WITHDRAW</w:t>
            </w:r>
          </w:p>
        </w:tc>
        <w:tc>
          <w:tcPr>
            <w:tcW w:w="6514" w:type="dxa"/>
          </w:tcPr>
          <w:p w14:paraId="3CF15BC8" w14:textId="77777777" w:rsidR="00BF0F30" w:rsidRPr="00C71430" w:rsidRDefault="00BF0F30" w:rsidP="006B390F">
            <w:pPr>
              <w:rPr>
                <w:rFonts w:ascii="Tahoma" w:hAnsi="Tahoma" w:cs="Tahoma"/>
              </w:rPr>
            </w:pPr>
            <w:r w:rsidRPr="00C71430">
              <w:rPr>
                <w:rFonts w:ascii="Tahoma" w:hAnsi="Tahoma" w:cs="Tahoma"/>
              </w:rPr>
              <w:t>Display date of last deposit/withdraw</w:t>
            </w:r>
          </w:p>
        </w:tc>
      </w:tr>
      <w:tr w:rsidR="00BF0F30" w:rsidRPr="00C71430" w14:paraId="621128DE" w14:textId="77777777" w:rsidTr="006B390F">
        <w:trPr>
          <w:gridAfter w:val="1"/>
          <w:wAfter w:w="12" w:type="dxa"/>
        </w:trPr>
        <w:tc>
          <w:tcPr>
            <w:tcW w:w="3823" w:type="dxa"/>
          </w:tcPr>
          <w:p w14:paraId="444D0E04" w14:textId="77777777" w:rsidR="00BF0F30" w:rsidRPr="00C71430" w:rsidRDefault="00BF0F30" w:rsidP="006B390F">
            <w:pPr>
              <w:rPr>
                <w:rFonts w:ascii="Tahoma" w:hAnsi="Tahoma" w:cs="Tahoma"/>
              </w:rPr>
            </w:pPr>
            <w:r w:rsidRPr="00C71430">
              <w:rPr>
                <w:rFonts w:ascii="Tahoma" w:hAnsi="Tahoma" w:cs="Tahoma"/>
              </w:rPr>
              <w:t>Total C/A</w:t>
            </w:r>
          </w:p>
        </w:tc>
        <w:tc>
          <w:tcPr>
            <w:tcW w:w="6514" w:type="dxa"/>
          </w:tcPr>
          <w:p w14:paraId="5B1F7D27" w14:textId="77777777" w:rsidR="00BF0F30" w:rsidRPr="00C71430" w:rsidRDefault="00BF0F30" w:rsidP="006B390F">
            <w:pPr>
              <w:rPr>
                <w:rFonts w:ascii="Tahoma" w:hAnsi="Tahoma" w:cs="Tahoma"/>
              </w:rPr>
            </w:pPr>
            <w:r w:rsidRPr="00C71430">
              <w:rPr>
                <w:rFonts w:ascii="Tahoma" w:hAnsi="Tahoma" w:cs="Tahoma"/>
              </w:rPr>
              <w:t>Display total number of current account and total outstanding balance</w:t>
            </w:r>
          </w:p>
        </w:tc>
      </w:tr>
      <w:tr w:rsidR="00BF0F30" w:rsidRPr="00C71430" w14:paraId="5A684826" w14:textId="77777777" w:rsidTr="006B390F">
        <w:trPr>
          <w:gridAfter w:val="1"/>
          <w:wAfter w:w="12" w:type="dxa"/>
        </w:trPr>
        <w:tc>
          <w:tcPr>
            <w:tcW w:w="3823" w:type="dxa"/>
          </w:tcPr>
          <w:p w14:paraId="4759B579" w14:textId="77777777" w:rsidR="00BF0F30" w:rsidRPr="00C71430" w:rsidRDefault="00BF0F30" w:rsidP="006B390F">
            <w:pPr>
              <w:rPr>
                <w:rFonts w:ascii="Tahoma" w:hAnsi="Tahoma" w:cs="Tahoma"/>
              </w:rPr>
            </w:pPr>
            <w:r w:rsidRPr="00C71430">
              <w:rPr>
                <w:rFonts w:ascii="Tahoma" w:hAnsi="Tahoma" w:cs="Tahoma"/>
              </w:rPr>
              <w:t>Total S/A</w:t>
            </w:r>
          </w:p>
        </w:tc>
        <w:tc>
          <w:tcPr>
            <w:tcW w:w="6514" w:type="dxa"/>
          </w:tcPr>
          <w:p w14:paraId="5793C137" w14:textId="77777777" w:rsidR="00BF0F30" w:rsidRPr="00C71430" w:rsidRDefault="00BF0F30" w:rsidP="006B390F">
            <w:pPr>
              <w:rPr>
                <w:rFonts w:ascii="Tahoma" w:hAnsi="Tahoma" w:cs="Tahoma"/>
              </w:rPr>
            </w:pPr>
            <w:r w:rsidRPr="00C71430">
              <w:rPr>
                <w:rFonts w:ascii="Tahoma" w:hAnsi="Tahoma" w:cs="Tahoma"/>
              </w:rPr>
              <w:t>Display total number of saving account and total outstanding balance</w:t>
            </w:r>
          </w:p>
        </w:tc>
      </w:tr>
    </w:tbl>
    <w:p w14:paraId="458DD582" w14:textId="77777777" w:rsidR="00EE75ED" w:rsidRPr="00C71430" w:rsidRDefault="00EE75ED" w:rsidP="00EE75ED">
      <w:pPr>
        <w:pStyle w:val="ListParagraph"/>
        <w:ind w:left="2138"/>
        <w:rPr>
          <w:rFonts w:ascii="Tahoma" w:hAnsi="Tahoma" w:cs="Tahoma"/>
        </w:rPr>
      </w:pPr>
    </w:p>
    <w:p w14:paraId="2FD1D62D" w14:textId="31D967CF" w:rsidR="00184D50" w:rsidRPr="00C71430" w:rsidRDefault="00735C01" w:rsidP="00735C01">
      <w:pPr>
        <w:ind w:firstLine="142"/>
        <w:jc w:val="center"/>
        <w:rPr>
          <w:rFonts w:ascii="Tahoma" w:hAnsi="Tahoma" w:cs="Tahoma"/>
          <w:cs/>
        </w:rPr>
      </w:pPr>
      <w:r w:rsidRPr="00C71430">
        <w:rPr>
          <w:rFonts w:ascii="Tahoma" w:hAnsi="Tahoma" w:cs="Tahoma"/>
          <w:noProof/>
          <w:cs/>
          <w:lang w:val="en-SG" w:eastAsia="en-SG" w:bidi="ar-SA"/>
        </w:rPr>
        <w:lastRenderedPageBreak/>
        <w:drawing>
          <wp:inline distT="0" distB="0" distL="0" distR="0" wp14:anchorId="6EC1B721" wp14:editId="5AC869AC">
            <wp:extent cx="6390005" cy="2893060"/>
            <wp:effectExtent l="19050" t="19050" r="10795" b="21590"/>
            <wp:docPr id="773272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0005" cy="2893060"/>
                    </a:xfrm>
                    <a:prstGeom prst="rect">
                      <a:avLst/>
                    </a:prstGeom>
                    <a:noFill/>
                    <a:ln>
                      <a:solidFill>
                        <a:schemeClr val="bg1">
                          <a:lumMod val="85000"/>
                        </a:schemeClr>
                      </a:solidFill>
                    </a:ln>
                  </pic:spPr>
                </pic:pic>
              </a:graphicData>
            </a:graphic>
          </wp:inline>
        </w:drawing>
      </w:r>
    </w:p>
    <w:p w14:paraId="272A6ABD" w14:textId="23646393" w:rsidR="00E044E7" w:rsidRPr="00C71430" w:rsidRDefault="00E044E7" w:rsidP="00E044E7">
      <w:pPr>
        <w:pStyle w:val="Heading3"/>
        <w:rPr>
          <w:rFonts w:ascii="Tahoma" w:hAnsi="Tahoma" w:cs="Tahoma"/>
        </w:rPr>
      </w:pPr>
      <w:bookmarkStart w:id="604" w:name="_Toc145230843"/>
      <w:bookmarkStart w:id="605" w:name="_Toc145231246"/>
      <w:r w:rsidRPr="00C71430">
        <w:rPr>
          <w:rFonts w:ascii="Tahoma" w:hAnsi="Tahoma" w:cs="Tahoma"/>
        </w:rPr>
        <w:t>Additional Impacts</w:t>
      </w:r>
      <w:bookmarkEnd w:id="604"/>
      <w:bookmarkEnd w:id="605"/>
    </w:p>
    <w:p w14:paraId="1C18EB0C" w14:textId="77777777" w:rsidR="00BF0F30" w:rsidRPr="00C71430" w:rsidRDefault="00BF0F30" w:rsidP="00BF0F30">
      <w:pPr>
        <w:ind w:left="360"/>
        <w:rPr>
          <w:rFonts w:ascii="Tahoma" w:hAnsi="Tahoma" w:cs="Tahoma"/>
        </w:rPr>
      </w:pPr>
      <w:r w:rsidRPr="00C71430">
        <w:rPr>
          <w:rFonts w:ascii="Tahoma" w:hAnsi="Tahoma" w:cs="Tahoma"/>
        </w:rPr>
        <w:t>Not Applicable.</w:t>
      </w:r>
    </w:p>
    <w:p w14:paraId="628D33B1" w14:textId="77777777" w:rsidR="00E044E7" w:rsidRPr="00C71430" w:rsidRDefault="00E044E7" w:rsidP="00E044E7">
      <w:pPr>
        <w:rPr>
          <w:rFonts w:ascii="Tahoma" w:hAnsi="Tahoma" w:cs="Tahoma"/>
        </w:rPr>
      </w:pPr>
    </w:p>
    <w:p w14:paraId="015A1142" w14:textId="651E04DB" w:rsidR="00E044E7" w:rsidRPr="00C71430" w:rsidRDefault="00504A48" w:rsidP="00E044E7">
      <w:pPr>
        <w:pStyle w:val="Heading2"/>
        <w:rPr>
          <w:rFonts w:ascii="Tahoma" w:hAnsi="Tahoma" w:cs="Tahoma"/>
        </w:rPr>
      </w:pPr>
      <w:r w:rsidRPr="00C71430">
        <w:rPr>
          <w:rFonts w:ascii="Tahoma" w:hAnsi="Tahoma" w:cs="Tahoma"/>
        </w:rPr>
        <w:t xml:space="preserve"> </w:t>
      </w:r>
      <w:bookmarkStart w:id="606" w:name="_Toc145230844"/>
      <w:bookmarkStart w:id="607" w:name="_Toc145231247"/>
      <w:r w:rsidR="00E044E7" w:rsidRPr="00C71430">
        <w:rPr>
          <w:rFonts w:ascii="Tahoma" w:hAnsi="Tahoma" w:cs="Tahoma"/>
        </w:rPr>
        <w:t>50</w:t>
      </w:r>
      <w:r w:rsidR="00E15BF5" w:rsidRPr="00C71430">
        <w:rPr>
          <w:rFonts w:ascii="Tahoma" w:hAnsi="Tahoma" w:cs="Tahoma"/>
          <w:cs/>
        </w:rPr>
        <w:t xml:space="preserve"> </w:t>
      </w:r>
      <w:r w:rsidR="00E15BF5" w:rsidRPr="00C71430">
        <w:rPr>
          <w:rFonts w:ascii="Tahoma" w:hAnsi="Tahoma" w:cs="Tahoma"/>
        </w:rPr>
        <w:t>bis Withholding Tax</w:t>
      </w:r>
      <w:bookmarkEnd w:id="606"/>
      <w:bookmarkEnd w:id="607"/>
    </w:p>
    <w:p w14:paraId="19A0FF85"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026"/>
        <w:gridCol w:w="5027"/>
      </w:tblGrid>
      <w:tr w:rsidR="00636E95" w:rsidRPr="00C71430" w14:paraId="72ACDCAA" w14:textId="77777777" w:rsidTr="006B390F">
        <w:tc>
          <w:tcPr>
            <w:tcW w:w="5026" w:type="dxa"/>
          </w:tcPr>
          <w:p w14:paraId="53A43B34" w14:textId="1F02101B" w:rsidR="00636E95" w:rsidRPr="00C71430" w:rsidRDefault="009B70FD" w:rsidP="006B390F">
            <w:pPr>
              <w:rPr>
                <w:rFonts w:ascii="Tahoma" w:hAnsi="Tahoma" w:cs="Tahoma"/>
              </w:rPr>
            </w:pPr>
            <w:r w:rsidRPr="00C71430">
              <w:rPr>
                <w:rFonts w:ascii="Tahoma" w:hAnsi="Tahoma" w:cs="Tahoma"/>
              </w:rPr>
              <w:t xml:space="preserve">DPS-89 </w:t>
            </w:r>
            <w:r w:rsidR="00636E95" w:rsidRPr="00C71430">
              <w:rPr>
                <w:rFonts w:ascii="Tahoma" w:hAnsi="Tahoma" w:cs="Tahoma"/>
                <w:cs/>
              </w:rPr>
              <w:t xml:space="preserve">สามารถออกใบภาษีหัก ณ ที่จ่ายเมื่อมีการหักภาษีจากดอกเบี้ย เช่น </w:t>
            </w:r>
            <w:r w:rsidR="00636E95" w:rsidRPr="00C71430">
              <w:rPr>
                <w:rFonts w:ascii="Tahoma" w:hAnsi="Tahoma" w:cs="Tahoma"/>
              </w:rPr>
              <w:t xml:space="preserve">WHT, </w:t>
            </w:r>
            <w:r w:rsidR="00636E95" w:rsidRPr="00C71430">
              <w:rPr>
                <w:rFonts w:ascii="Tahoma" w:hAnsi="Tahoma" w:cs="Tahoma"/>
                <w:cs/>
              </w:rPr>
              <w:t>50ทวิ</w:t>
            </w:r>
          </w:p>
        </w:tc>
        <w:tc>
          <w:tcPr>
            <w:tcW w:w="5027" w:type="dxa"/>
          </w:tcPr>
          <w:p w14:paraId="5E8014DA" w14:textId="7AD29AE5" w:rsidR="00636E95" w:rsidRPr="00C71430" w:rsidRDefault="00636E95" w:rsidP="006B390F">
            <w:pPr>
              <w:rPr>
                <w:rFonts w:ascii="Tahoma" w:hAnsi="Tahoma" w:cs="Tahoma"/>
              </w:rPr>
            </w:pPr>
            <w:r w:rsidRPr="00C71430">
              <w:rPr>
                <w:rFonts w:ascii="Tahoma" w:hAnsi="Tahoma" w:cs="Tahoma"/>
              </w:rPr>
              <w:t xml:space="preserve">Able to issue withholding tax slip when tax is deducted from interest, </w:t>
            </w:r>
            <w:proofErr w:type="spellStart"/>
            <w:r w:rsidRPr="00C71430">
              <w:rPr>
                <w:rFonts w:ascii="Tahoma" w:hAnsi="Tahoma" w:cs="Tahoma"/>
              </w:rPr>
              <w:t>eg</w:t>
            </w:r>
            <w:proofErr w:type="spellEnd"/>
            <w:r w:rsidRPr="00C71430">
              <w:rPr>
                <w:rFonts w:ascii="Tahoma" w:hAnsi="Tahoma" w:cs="Tahoma"/>
              </w:rPr>
              <w:t xml:space="preserve"> WHT, 50bis.</w:t>
            </w:r>
          </w:p>
        </w:tc>
      </w:tr>
    </w:tbl>
    <w:p w14:paraId="0A15973E" w14:textId="77777777" w:rsidR="00636E95" w:rsidRPr="00C71430" w:rsidRDefault="00636E95" w:rsidP="00636E95">
      <w:pPr>
        <w:rPr>
          <w:rFonts w:ascii="Tahoma" w:hAnsi="Tahoma" w:cs="Tahoma"/>
          <w:cs/>
        </w:rPr>
      </w:pPr>
    </w:p>
    <w:p w14:paraId="03A40F5A" w14:textId="77777777" w:rsidR="00E044E7" w:rsidRPr="00C71430" w:rsidRDefault="00E044E7" w:rsidP="00E044E7">
      <w:pPr>
        <w:pStyle w:val="Heading3"/>
        <w:rPr>
          <w:rFonts w:ascii="Tahoma" w:hAnsi="Tahoma" w:cs="Tahoma"/>
        </w:rPr>
      </w:pPr>
      <w:bookmarkStart w:id="608" w:name="_Toc145230845"/>
      <w:bookmarkStart w:id="609" w:name="_Toc145231248"/>
      <w:r w:rsidRPr="00C71430">
        <w:rPr>
          <w:rFonts w:ascii="Tahoma" w:hAnsi="Tahoma" w:cs="Tahoma"/>
        </w:rPr>
        <w:t>Purpose</w:t>
      </w:r>
      <w:bookmarkEnd w:id="608"/>
      <w:bookmarkEnd w:id="609"/>
    </w:p>
    <w:p w14:paraId="125DAC09" w14:textId="4EB13032" w:rsidR="00E15BF5" w:rsidRPr="00C71430" w:rsidRDefault="00E15BF5" w:rsidP="00E15BF5">
      <w:pPr>
        <w:ind w:left="360"/>
        <w:rPr>
          <w:rFonts w:ascii="Tahoma" w:hAnsi="Tahoma" w:cs="Tahoma"/>
        </w:rPr>
      </w:pPr>
      <w:r w:rsidRPr="00C71430">
        <w:rPr>
          <w:rFonts w:ascii="Tahoma" w:hAnsi="Tahoma" w:cs="Tahoma"/>
        </w:rPr>
        <w:t>The purpose is to provide 50 bis Withholding tax when tax is deducted from interest payable.</w:t>
      </w:r>
    </w:p>
    <w:p w14:paraId="24FE5FE0" w14:textId="77777777" w:rsidR="002E0983" w:rsidRPr="00C71430" w:rsidRDefault="002E0983" w:rsidP="00E15BF5">
      <w:pPr>
        <w:ind w:left="360"/>
        <w:rPr>
          <w:rFonts w:ascii="Tahoma" w:hAnsi="Tahoma" w:cs="Tahoma"/>
        </w:rPr>
      </w:pPr>
    </w:p>
    <w:p w14:paraId="47ED9FE0" w14:textId="77777777" w:rsidR="00E044E7" w:rsidRPr="00C71430" w:rsidRDefault="00E044E7" w:rsidP="00E044E7">
      <w:pPr>
        <w:pStyle w:val="Heading3"/>
        <w:rPr>
          <w:rFonts w:ascii="Tahoma" w:hAnsi="Tahoma" w:cs="Tahoma"/>
        </w:rPr>
      </w:pPr>
      <w:bookmarkStart w:id="610" w:name="_Toc145230846"/>
      <w:bookmarkStart w:id="611" w:name="_Toc145231249"/>
      <w:r w:rsidRPr="00C71430">
        <w:rPr>
          <w:rFonts w:ascii="Tahoma" w:hAnsi="Tahoma" w:cs="Tahoma"/>
        </w:rPr>
        <w:t>Background</w:t>
      </w:r>
      <w:bookmarkEnd w:id="610"/>
      <w:bookmarkEnd w:id="611"/>
    </w:p>
    <w:p w14:paraId="6DBB4B02" w14:textId="6FF72B38" w:rsidR="00E15BF5" w:rsidRPr="00C71430" w:rsidRDefault="00E15BF5" w:rsidP="000374C1">
      <w:pPr>
        <w:pStyle w:val="ListParagraph"/>
        <w:numPr>
          <w:ilvl w:val="2"/>
          <w:numId w:val="39"/>
        </w:numPr>
        <w:ind w:left="1530" w:hanging="810"/>
        <w:jc w:val="both"/>
        <w:rPr>
          <w:rFonts w:ascii="Tahoma" w:hAnsi="Tahoma" w:cs="Tahoma"/>
          <w:lang w:bidi="ar-SA"/>
        </w:rPr>
      </w:pPr>
      <w:r w:rsidRPr="00C71430">
        <w:rPr>
          <w:rFonts w:ascii="Tahoma" w:hAnsi="Tahoma" w:cs="Tahoma"/>
        </w:rPr>
        <w:t>EXIM Current Business Practice (as-is)</w:t>
      </w:r>
    </w:p>
    <w:p w14:paraId="45398230" w14:textId="77777777" w:rsidR="00E15BF5" w:rsidRPr="00C71430" w:rsidRDefault="00E15BF5">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58E40641" w14:textId="6A7BA194"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Auto- Generated Monthly</w:t>
      </w:r>
    </w:p>
    <w:p w14:paraId="4A444C05" w14:textId="77777777" w:rsidR="00E15BF5" w:rsidRPr="00C71430" w:rsidRDefault="00E15BF5" w:rsidP="00E15BF5">
      <w:pPr>
        <w:rPr>
          <w:rFonts w:ascii="Tahoma" w:hAnsi="Tahoma" w:cs="Tahoma"/>
        </w:rPr>
      </w:pPr>
    </w:p>
    <w:p w14:paraId="39253AD4" w14:textId="03056423" w:rsidR="00E15BF5" w:rsidRPr="00C71430" w:rsidRDefault="00B67BEA" w:rsidP="00E15BF5">
      <w:pPr>
        <w:spacing w:after="240"/>
        <w:ind w:left="720"/>
        <w:rPr>
          <w:rFonts w:ascii="Tahoma" w:hAnsi="Tahoma" w:cs="Tahoma"/>
        </w:rPr>
      </w:pPr>
      <w:r w:rsidRPr="00C71430">
        <w:rPr>
          <w:rFonts w:ascii="Tahoma" w:hAnsi="Tahoma" w:cs="Tahoma"/>
        </w:rPr>
        <w:t>23</w:t>
      </w:r>
      <w:r w:rsidR="00E15BF5" w:rsidRPr="00C71430">
        <w:rPr>
          <w:rFonts w:ascii="Tahoma" w:hAnsi="Tahoma" w:cs="Tahoma"/>
        </w:rPr>
        <w:t>.2.2 CBS9 Current Functionality</w:t>
      </w:r>
    </w:p>
    <w:p w14:paraId="61A4EDCC" w14:textId="1DC8DD38" w:rsidR="00E15BF5" w:rsidRPr="00C71430" w:rsidRDefault="00F50743">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 xml:space="preserve">System </w:t>
      </w:r>
      <w:r w:rsidR="002E0983" w:rsidRPr="00C71430">
        <w:rPr>
          <w:rFonts w:ascii="Tahoma" w:hAnsi="Tahoma" w:cs="Tahoma"/>
        </w:rPr>
        <w:t xml:space="preserve">supports </w:t>
      </w:r>
      <w:r w:rsidRPr="00C71430">
        <w:rPr>
          <w:rFonts w:ascii="Tahoma" w:hAnsi="Tahoma" w:cs="Tahoma"/>
          <w:lang w:val="en"/>
        </w:rPr>
        <w:t>interest tax deduction</w:t>
      </w:r>
      <w:r w:rsidR="002E0983" w:rsidRPr="00C71430">
        <w:rPr>
          <w:rFonts w:ascii="Tahoma" w:hAnsi="Tahoma" w:cs="Tahoma"/>
          <w:lang w:val="en"/>
        </w:rPr>
        <w:t>.</w:t>
      </w:r>
      <w:r w:rsidRPr="00C71430">
        <w:rPr>
          <w:rFonts w:ascii="Tahoma" w:hAnsi="Tahoma" w:cs="Tahoma"/>
          <w:lang w:val="en"/>
        </w:rPr>
        <w:t xml:space="preserve"> </w:t>
      </w:r>
    </w:p>
    <w:p w14:paraId="09A1BA5C" w14:textId="764DC95C" w:rsidR="002E0983" w:rsidRPr="00C71430" w:rsidRDefault="002E0983">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 xml:space="preserve">50 bis Withholding tax form </w:t>
      </w:r>
      <w:r w:rsidRPr="00C71430">
        <w:rPr>
          <w:rFonts w:ascii="Tahoma" w:hAnsi="Tahoma" w:cs="Tahoma"/>
        </w:rPr>
        <w:t>will be create to new form.</w:t>
      </w:r>
    </w:p>
    <w:p w14:paraId="021B265A" w14:textId="77777777" w:rsidR="00E044E7" w:rsidRPr="00C71430" w:rsidRDefault="00E044E7" w:rsidP="00E044E7">
      <w:pPr>
        <w:pStyle w:val="Heading3"/>
        <w:rPr>
          <w:rFonts w:ascii="Tahoma" w:hAnsi="Tahoma" w:cs="Tahoma"/>
        </w:rPr>
      </w:pPr>
      <w:bookmarkStart w:id="612" w:name="_Toc145230847"/>
      <w:bookmarkStart w:id="613" w:name="_Toc145231250"/>
      <w:r w:rsidRPr="00C71430">
        <w:rPr>
          <w:rFonts w:ascii="Tahoma" w:hAnsi="Tahoma" w:cs="Tahoma"/>
        </w:rPr>
        <w:lastRenderedPageBreak/>
        <w:t>Supported Sample Transaction and Case from Customer</w:t>
      </w:r>
      <w:bookmarkEnd w:id="612"/>
      <w:bookmarkEnd w:id="613"/>
    </w:p>
    <w:p w14:paraId="1EC0C3EB" w14:textId="77777777" w:rsidR="002E0983" w:rsidRPr="00C71430" w:rsidRDefault="002E0983" w:rsidP="002E0983">
      <w:pPr>
        <w:rPr>
          <w:rFonts w:ascii="Tahoma" w:hAnsi="Tahoma" w:cs="Tahoma"/>
        </w:rPr>
      </w:pPr>
    </w:p>
    <w:p w14:paraId="634D8C34" w14:textId="320412F5" w:rsidR="00E15BF5" w:rsidRPr="00C71430" w:rsidRDefault="00E15BF5" w:rsidP="00E15BF5">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615819A4" wp14:editId="0BE186F2">
            <wp:extent cx="5214025" cy="8803784"/>
            <wp:effectExtent l="0" t="0" r="5715" b="0"/>
            <wp:docPr id="2" name="Picture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2E026A-EA32-DA00-FA48-80E902C12D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2E026A-EA32-DA00-FA48-80E902C12D5C}"/>
                        </a:ext>
                      </a:extLst>
                    </pic:cNvPr>
                    <pic:cNvPicPr>
                      <a:picLocks noChangeAspect="1"/>
                    </pic:cNvPicPr>
                  </pic:nvPicPr>
                  <pic:blipFill>
                    <a:blip r:embed="rId126"/>
                    <a:stretch>
                      <a:fillRect/>
                    </a:stretch>
                  </pic:blipFill>
                  <pic:spPr>
                    <a:xfrm>
                      <a:off x="0" y="0"/>
                      <a:ext cx="5289607" cy="8931403"/>
                    </a:xfrm>
                    <a:prstGeom prst="rect">
                      <a:avLst/>
                    </a:prstGeom>
                  </pic:spPr>
                </pic:pic>
              </a:graphicData>
            </a:graphic>
          </wp:inline>
        </w:drawing>
      </w:r>
    </w:p>
    <w:p w14:paraId="669AF33B" w14:textId="77777777" w:rsidR="00E044E7" w:rsidRPr="00C71430" w:rsidRDefault="00E044E7" w:rsidP="00E044E7">
      <w:pPr>
        <w:pStyle w:val="Heading3"/>
        <w:rPr>
          <w:rFonts w:ascii="Tahoma" w:hAnsi="Tahoma" w:cs="Tahoma"/>
        </w:rPr>
      </w:pPr>
      <w:bookmarkStart w:id="614" w:name="_Toc145230848"/>
      <w:bookmarkStart w:id="615" w:name="_Toc145231251"/>
      <w:r w:rsidRPr="00C71430">
        <w:rPr>
          <w:rFonts w:ascii="Tahoma" w:hAnsi="Tahoma" w:cs="Tahoma"/>
        </w:rPr>
        <w:lastRenderedPageBreak/>
        <w:t>Menu Modification</w:t>
      </w:r>
      <w:bookmarkEnd w:id="614"/>
      <w:bookmarkEnd w:id="615"/>
    </w:p>
    <w:p w14:paraId="403740F2" w14:textId="4CDE4846" w:rsidR="00E15BF5" w:rsidRPr="00C71430" w:rsidRDefault="00E15BF5" w:rsidP="00E15BF5">
      <w:pPr>
        <w:ind w:left="360"/>
        <w:rPr>
          <w:rFonts w:ascii="Tahoma" w:hAnsi="Tahoma" w:cs="Tahoma"/>
        </w:rPr>
      </w:pPr>
      <w:r w:rsidRPr="00C71430">
        <w:rPr>
          <w:rFonts w:ascii="Tahoma" w:hAnsi="Tahoma" w:cs="Tahoma"/>
        </w:rPr>
        <w:t>Not Applicable.</w:t>
      </w:r>
    </w:p>
    <w:p w14:paraId="6C441A71" w14:textId="77777777" w:rsidR="002E0983" w:rsidRPr="00C71430" w:rsidRDefault="002E0983" w:rsidP="00E15BF5">
      <w:pPr>
        <w:ind w:left="360"/>
        <w:rPr>
          <w:rFonts w:ascii="Tahoma" w:hAnsi="Tahoma" w:cs="Tahoma"/>
        </w:rPr>
      </w:pPr>
    </w:p>
    <w:p w14:paraId="6172028A" w14:textId="77777777" w:rsidR="00E044E7" w:rsidRPr="00C71430" w:rsidRDefault="00E044E7" w:rsidP="00E044E7">
      <w:pPr>
        <w:pStyle w:val="Heading3"/>
        <w:rPr>
          <w:rFonts w:ascii="Tahoma" w:hAnsi="Tahoma" w:cs="Tahoma"/>
        </w:rPr>
      </w:pPr>
      <w:bookmarkStart w:id="616" w:name="_Toc145230849"/>
      <w:bookmarkStart w:id="617" w:name="_Toc145231252"/>
      <w:r w:rsidRPr="00C71430">
        <w:rPr>
          <w:rFonts w:ascii="Tahoma" w:hAnsi="Tahoma" w:cs="Tahoma"/>
        </w:rPr>
        <w:t>Screen Layout and Data Sheet</w:t>
      </w:r>
      <w:bookmarkEnd w:id="616"/>
      <w:bookmarkEnd w:id="617"/>
    </w:p>
    <w:p w14:paraId="06BBC408" w14:textId="77777777" w:rsidR="00E15BF5" w:rsidRPr="00C71430" w:rsidRDefault="00E15BF5" w:rsidP="00E15BF5">
      <w:pPr>
        <w:ind w:left="360"/>
        <w:rPr>
          <w:rFonts w:ascii="Tahoma" w:hAnsi="Tahoma" w:cs="Tahoma"/>
        </w:rPr>
      </w:pPr>
      <w:r w:rsidRPr="00C71430">
        <w:rPr>
          <w:rFonts w:ascii="Tahoma" w:hAnsi="Tahoma" w:cs="Tahoma"/>
        </w:rPr>
        <w:t>Not Applicable.</w:t>
      </w:r>
    </w:p>
    <w:p w14:paraId="1E0D7E87" w14:textId="77777777" w:rsidR="00E15BF5" w:rsidRPr="00C71430" w:rsidRDefault="00E15BF5" w:rsidP="00E15BF5">
      <w:pPr>
        <w:rPr>
          <w:rFonts w:ascii="Tahoma" w:hAnsi="Tahoma" w:cs="Tahoma"/>
        </w:rPr>
      </w:pPr>
    </w:p>
    <w:p w14:paraId="6DD84C62" w14:textId="77777777" w:rsidR="00E044E7" w:rsidRPr="00C71430" w:rsidRDefault="00E044E7" w:rsidP="00E044E7">
      <w:pPr>
        <w:pStyle w:val="Heading3"/>
        <w:rPr>
          <w:rFonts w:ascii="Tahoma" w:hAnsi="Tahoma" w:cs="Tahoma"/>
        </w:rPr>
      </w:pPr>
      <w:bookmarkStart w:id="618" w:name="_Toc145230850"/>
      <w:bookmarkStart w:id="619" w:name="_Toc145231253"/>
      <w:r w:rsidRPr="00C71430">
        <w:rPr>
          <w:rFonts w:ascii="Tahoma" w:hAnsi="Tahoma" w:cs="Tahoma"/>
        </w:rPr>
        <w:t>Business Rule / Business Logic</w:t>
      </w:r>
      <w:bookmarkEnd w:id="618"/>
      <w:bookmarkEnd w:id="619"/>
    </w:p>
    <w:p w14:paraId="56EF3D19" w14:textId="41F76564" w:rsidR="00E15BF5" w:rsidRPr="00C71430" w:rsidRDefault="00E15BF5">
      <w:pPr>
        <w:pStyle w:val="ListParagraph"/>
        <w:numPr>
          <w:ilvl w:val="0"/>
          <w:numId w:val="13"/>
        </w:numPr>
        <w:shd w:val="clear" w:color="auto" w:fill="FDFDFD"/>
        <w:ind w:left="1418" w:hanging="284"/>
        <w:rPr>
          <w:rFonts w:ascii="Tahoma" w:hAnsi="Tahoma" w:cs="Tahoma"/>
        </w:rPr>
      </w:pPr>
      <w:r w:rsidRPr="00C71430">
        <w:rPr>
          <w:rFonts w:ascii="Tahoma" w:hAnsi="Tahoma" w:cs="Tahoma"/>
        </w:rPr>
        <w:t>System</w:t>
      </w:r>
      <w:r w:rsidR="002E0983" w:rsidRPr="00C71430">
        <w:rPr>
          <w:rFonts w:ascii="Tahoma" w:hAnsi="Tahoma" w:cs="Tahoma"/>
        </w:rPr>
        <w:t xml:space="preserve"> </w:t>
      </w:r>
      <w:r w:rsidR="00A53D4C" w:rsidRPr="00C71430">
        <w:rPr>
          <w:rFonts w:ascii="Tahoma" w:hAnsi="Tahoma" w:cs="Tahoma"/>
        </w:rPr>
        <w:t>generates</w:t>
      </w:r>
      <w:r w:rsidRPr="00C71430">
        <w:rPr>
          <w:rFonts w:ascii="Tahoma" w:hAnsi="Tahoma" w:cs="Tahoma"/>
        </w:rPr>
        <w:t xml:space="preserve"> 50 bis Withholding tax when tax is deducted from interest payable</w:t>
      </w:r>
      <w:r w:rsidR="00FB6771" w:rsidRPr="00C71430">
        <w:rPr>
          <w:rFonts w:ascii="Tahoma" w:hAnsi="Tahoma" w:cs="Tahoma"/>
        </w:rPr>
        <w:t xml:space="preserve"> </w:t>
      </w:r>
      <w:r w:rsidR="00FB6771" w:rsidRPr="00C71430">
        <w:rPr>
          <w:rFonts w:ascii="Tahoma" w:hAnsi="Tahoma" w:cs="Tahoma"/>
          <w:color w:val="FF0000"/>
        </w:rPr>
        <w:t>and also placed with authorize e-signatured</w:t>
      </w:r>
      <w:r w:rsidRPr="00C71430">
        <w:rPr>
          <w:rFonts w:ascii="Tahoma" w:hAnsi="Tahoma" w:cs="Tahoma"/>
        </w:rPr>
        <w:t>.</w:t>
      </w:r>
    </w:p>
    <w:p w14:paraId="50D5E176" w14:textId="5C283C0E" w:rsidR="00504A48" w:rsidRPr="00C71430" w:rsidRDefault="00504A48">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 monthly</w:t>
      </w:r>
    </w:p>
    <w:p w14:paraId="7EB795E0" w14:textId="3F379902" w:rsidR="00504A48" w:rsidRPr="00C71430" w:rsidRDefault="00504A48">
      <w:pPr>
        <w:pStyle w:val="ListParagraph"/>
        <w:numPr>
          <w:ilvl w:val="0"/>
          <w:numId w:val="13"/>
        </w:numPr>
        <w:shd w:val="clear" w:color="auto" w:fill="FDFDFD"/>
        <w:ind w:left="1418" w:hanging="284"/>
        <w:rPr>
          <w:rFonts w:ascii="Tahoma" w:hAnsi="Tahoma" w:cs="Tahoma"/>
        </w:rPr>
      </w:pPr>
      <w:r w:rsidRPr="00C71430">
        <w:rPr>
          <w:rFonts w:ascii="Tahoma" w:hAnsi="Tahoma" w:cs="Tahoma"/>
        </w:rPr>
        <w:t>Separate by account number</w:t>
      </w:r>
    </w:p>
    <w:p w14:paraId="636CBB27" w14:textId="19E3807D" w:rsidR="00FB6771" w:rsidRPr="00C71430" w:rsidRDefault="00FB6771">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Rep</w:t>
      </w:r>
      <w:r w:rsidR="001204B2" w:rsidRPr="00C71430">
        <w:rPr>
          <w:rFonts w:ascii="Tahoma" w:hAnsi="Tahoma" w:cs="Tahoma"/>
          <w:color w:val="FF0000"/>
        </w:rPr>
        <w:t>rinting require</w:t>
      </w:r>
    </w:p>
    <w:p w14:paraId="2457CA0E" w14:textId="77777777" w:rsidR="00E15BF5" w:rsidRPr="00C71430" w:rsidRDefault="00E15BF5" w:rsidP="00E15BF5">
      <w:pPr>
        <w:pStyle w:val="ListParagraph"/>
        <w:shd w:val="clear" w:color="auto" w:fill="FDFDFD"/>
        <w:ind w:left="1418"/>
        <w:rPr>
          <w:rFonts w:ascii="Tahoma" w:hAnsi="Tahoma" w:cs="Tahoma"/>
        </w:rPr>
      </w:pPr>
    </w:p>
    <w:p w14:paraId="1DF74D28" w14:textId="77777777" w:rsidR="00E044E7" w:rsidRPr="00C71430" w:rsidRDefault="00E044E7" w:rsidP="00E044E7">
      <w:pPr>
        <w:pStyle w:val="Heading3"/>
        <w:rPr>
          <w:rFonts w:ascii="Tahoma" w:hAnsi="Tahoma" w:cs="Tahoma"/>
        </w:rPr>
      </w:pPr>
      <w:bookmarkStart w:id="620" w:name="_Toc145230851"/>
      <w:bookmarkStart w:id="621" w:name="_Toc145231254"/>
      <w:r w:rsidRPr="00C71430">
        <w:rPr>
          <w:rFonts w:ascii="Tahoma" w:hAnsi="Tahoma" w:cs="Tahoma"/>
        </w:rPr>
        <w:t>To-be Process</w:t>
      </w:r>
      <w:bookmarkEnd w:id="620"/>
      <w:bookmarkEnd w:id="621"/>
    </w:p>
    <w:p w14:paraId="5BC9A482" w14:textId="1BB547E9" w:rsidR="00E15BF5" w:rsidRPr="00C71430" w:rsidRDefault="00A53D4C" w:rsidP="00E15BF5">
      <w:pPr>
        <w:ind w:left="360"/>
        <w:rPr>
          <w:rFonts w:ascii="Tahoma" w:hAnsi="Tahoma" w:cs="Tahoma"/>
        </w:rPr>
      </w:pPr>
      <w:r w:rsidRPr="00C71430">
        <w:rPr>
          <w:rFonts w:ascii="Tahoma" w:hAnsi="Tahoma" w:cs="Tahoma"/>
        </w:rPr>
        <w:t xml:space="preserve">Create new form for 50 bis Withholding tax and collect tax of the credit interest of account. </w:t>
      </w:r>
      <w:r w:rsidRPr="00C71430">
        <w:rPr>
          <w:rFonts w:ascii="Tahoma" w:hAnsi="Tahoma" w:cs="Tahoma"/>
        </w:rPr>
        <w:br/>
      </w:r>
    </w:p>
    <w:tbl>
      <w:tblPr>
        <w:tblStyle w:val="TableGrid"/>
        <w:tblW w:w="0" w:type="auto"/>
        <w:jc w:val="center"/>
        <w:tblLook w:val="04A0" w:firstRow="1" w:lastRow="0" w:firstColumn="1" w:lastColumn="0" w:noHBand="0" w:noVBand="1"/>
      </w:tblPr>
      <w:tblGrid>
        <w:gridCol w:w="3103"/>
        <w:gridCol w:w="6230"/>
      </w:tblGrid>
      <w:tr w:rsidR="00E15BF5" w:rsidRPr="00C71430" w14:paraId="0B734EDF" w14:textId="77777777" w:rsidTr="006B390F">
        <w:trPr>
          <w:jc w:val="center"/>
        </w:trPr>
        <w:tc>
          <w:tcPr>
            <w:tcW w:w="3103" w:type="dxa"/>
            <w:shd w:val="clear" w:color="auto" w:fill="CCECFF"/>
          </w:tcPr>
          <w:p w14:paraId="61B8F653" w14:textId="77777777" w:rsidR="00E15BF5" w:rsidRPr="00C71430" w:rsidRDefault="00E15BF5" w:rsidP="006B390F">
            <w:pPr>
              <w:rPr>
                <w:rFonts w:ascii="Tahoma" w:hAnsi="Tahoma" w:cs="Tahoma"/>
              </w:rPr>
            </w:pPr>
            <w:r w:rsidRPr="00C71430">
              <w:rPr>
                <w:rFonts w:ascii="Tahoma" w:hAnsi="Tahoma" w:cs="Tahoma"/>
              </w:rPr>
              <w:t>Paper size</w:t>
            </w:r>
          </w:p>
        </w:tc>
        <w:tc>
          <w:tcPr>
            <w:tcW w:w="6230" w:type="dxa"/>
          </w:tcPr>
          <w:p w14:paraId="0FCECBF6" w14:textId="77777777" w:rsidR="00E15BF5" w:rsidRPr="00C71430" w:rsidRDefault="00E15BF5" w:rsidP="006B390F">
            <w:pPr>
              <w:rPr>
                <w:rFonts w:ascii="Tahoma" w:hAnsi="Tahoma" w:cs="Tahoma"/>
              </w:rPr>
            </w:pPr>
            <w:r w:rsidRPr="00C71430">
              <w:rPr>
                <w:rFonts w:ascii="Tahoma" w:hAnsi="Tahoma" w:cs="Tahoma"/>
              </w:rPr>
              <w:t>A4</w:t>
            </w:r>
          </w:p>
        </w:tc>
      </w:tr>
      <w:tr w:rsidR="00E774FD" w:rsidRPr="00C71430" w14:paraId="4F5F04C2" w14:textId="77777777" w:rsidTr="006B390F">
        <w:trPr>
          <w:jc w:val="center"/>
        </w:trPr>
        <w:tc>
          <w:tcPr>
            <w:tcW w:w="3103" w:type="dxa"/>
            <w:shd w:val="clear" w:color="auto" w:fill="CCECFF"/>
          </w:tcPr>
          <w:p w14:paraId="1FCE1AF3" w14:textId="2438E6A4" w:rsidR="00E774FD" w:rsidRPr="00C71430" w:rsidRDefault="00E774FD" w:rsidP="006B390F">
            <w:pPr>
              <w:rPr>
                <w:rFonts w:ascii="Tahoma" w:hAnsi="Tahoma" w:cs="Tahoma"/>
              </w:rPr>
            </w:pPr>
            <w:r w:rsidRPr="00C71430">
              <w:rPr>
                <w:rFonts w:ascii="Tahoma" w:hAnsi="Tahoma" w:cs="Tahoma"/>
              </w:rPr>
              <w:t>Reprinting require</w:t>
            </w:r>
          </w:p>
        </w:tc>
        <w:tc>
          <w:tcPr>
            <w:tcW w:w="6230" w:type="dxa"/>
          </w:tcPr>
          <w:p w14:paraId="40EC96B9" w14:textId="5C4656FA" w:rsidR="00E774FD" w:rsidRPr="00C71430" w:rsidRDefault="00E774FD" w:rsidP="006B390F">
            <w:pPr>
              <w:rPr>
                <w:rFonts w:ascii="Tahoma" w:hAnsi="Tahoma" w:cs="Tahoma"/>
              </w:rPr>
            </w:pPr>
            <w:r w:rsidRPr="00C71430">
              <w:rPr>
                <w:rFonts w:ascii="Tahoma" w:hAnsi="Tahoma" w:cs="Tahoma"/>
              </w:rPr>
              <w:t>Yes</w:t>
            </w:r>
          </w:p>
        </w:tc>
      </w:tr>
      <w:tr w:rsidR="00E15BF5" w:rsidRPr="00C71430" w14:paraId="69F6782E" w14:textId="77777777" w:rsidTr="006B390F">
        <w:trPr>
          <w:jc w:val="center"/>
        </w:trPr>
        <w:tc>
          <w:tcPr>
            <w:tcW w:w="3103" w:type="dxa"/>
            <w:shd w:val="clear" w:color="auto" w:fill="CCECFF"/>
          </w:tcPr>
          <w:p w14:paraId="61A584D2" w14:textId="77777777" w:rsidR="00E15BF5" w:rsidRPr="00C71430" w:rsidRDefault="00E15BF5" w:rsidP="006B390F">
            <w:pPr>
              <w:rPr>
                <w:rFonts w:ascii="Tahoma" w:hAnsi="Tahoma" w:cs="Tahoma"/>
              </w:rPr>
            </w:pPr>
            <w:r w:rsidRPr="00C71430">
              <w:rPr>
                <w:rFonts w:ascii="Tahoma" w:hAnsi="Tahoma" w:cs="Tahoma"/>
              </w:rPr>
              <w:t>Searching criteria</w:t>
            </w:r>
          </w:p>
        </w:tc>
        <w:tc>
          <w:tcPr>
            <w:tcW w:w="6230" w:type="dxa"/>
          </w:tcPr>
          <w:p w14:paraId="25E554E4" w14:textId="62295409" w:rsidR="00E15BF5" w:rsidRPr="00C71430" w:rsidRDefault="00E774FD" w:rsidP="006B390F">
            <w:pPr>
              <w:rPr>
                <w:rFonts w:ascii="Tahoma" w:hAnsi="Tahoma" w:cs="Tahoma"/>
              </w:rPr>
            </w:pPr>
            <w:r w:rsidRPr="00C71430">
              <w:rPr>
                <w:rFonts w:ascii="Tahoma" w:hAnsi="Tahoma" w:cs="Tahoma"/>
              </w:rPr>
              <w:t>Customer ID</w:t>
            </w:r>
            <w:r w:rsidR="00EF3ECE" w:rsidRPr="00C71430">
              <w:rPr>
                <w:rFonts w:ascii="Tahoma" w:hAnsi="Tahoma" w:cs="Tahoma"/>
              </w:rPr>
              <w:t xml:space="preserve">, Account no, </w:t>
            </w:r>
            <w:r w:rsidR="00EF3ECE" w:rsidRPr="00C71430">
              <w:rPr>
                <w:rFonts w:ascii="Tahoma" w:hAnsi="Tahoma" w:cs="Tahoma"/>
                <w:color w:val="FF0000"/>
              </w:rPr>
              <w:t>Date</w:t>
            </w:r>
            <w:r w:rsidR="001204B2" w:rsidRPr="00C71430">
              <w:rPr>
                <w:rFonts w:ascii="Tahoma" w:hAnsi="Tahoma" w:cs="Tahoma"/>
                <w:color w:val="FF0000"/>
              </w:rPr>
              <w:t xml:space="preserve"> range</w:t>
            </w:r>
          </w:p>
        </w:tc>
      </w:tr>
    </w:tbl>
    <w:p w14:paraId="2F6D763F" w14:textId="77777777" w:rsidR="00E15BF5" w:rsidRPr="00C71430" w:rsidRDefault="00E15BF5" w:rsidP="00E15BF5">
      <w:pPr>
        <w:rPr>
          <w:rFonts w:ascii="Tahoma" w:hAnsi="Tahoma" w:cs="Tahoma"/>
        </w:rPr>
      </w:pPr>
    </w:p>
    <w:p w14:paraId="3357AD42" w14:textId="77777777" w:rsidR="00E044E7" w:rsidRPr="00C71430" w:rsidRDefault="00E044E7" w:rsidP="00E044E7">
      <w:pPr>
        <w:pStyle w:val="Heading3"/>
        <w:rPr>
          <w:rFonts w:ascii="Tahoma" w:hAnsi="Tahoma" w:cs="Tahoma"/>
        </w:rPr>
      </w:pPr>
      <w:bookmarkStart w:id="622" w:name="_Toc145230852"/>
      <w:bookmarkStart w:id="623" w:name="_Toc145231255"/>
      <w:r w:rsidRPr="00C71430">
        <w:rPr>
          <w:rFonts w:ascii="Tahoma" w:hAnsi="Tahoma" w:cs="Tahoma"/>
        </w:rPr>
        <w:t>File / API Layout and Data Sheet</w:t>
      </w:r>
      <w:bookmarkEnd w:id="622"/>
      <w:bookmarkEnd w:id="623"/>
    </w:p>
    <w:p w14:paraId="753877D8" w14:textId="400C0143" w:rsidR="00E15BF5" w:rsidRPr="00C71430" w:rsidRDefault="00E15BF5">
      <w:pPr>
        <w:pStyle w:val="ListParagraph"/>
        <w:numPr>
          <w:ilvl w:val="0"/>
          <w:numId w:val="13"/>
        </w:numPr>
        <w:shd w:val="clear" w:color="auto" w:fill="FDFDFD"/>
        <w:ind w:left="1418" w:hanging="284"/>
        <w:rPr>
          <w:rFonts w:ascii="Tahoma" w:hAnsi="Tahoma" w:cs="Tahoma"/>
        </w:rPr>
      </w:pPr>
      <w:r w:rsidRPr="00C71430">
        <w:rPr>
          <w:rFonts w:ascii="Tahoma" w:hAnsi="Tahoma" w:cs="Tahoma"/>
        </w:rPr>
        <w:t>Send to e-Service</w:t>
      </w:r>
      <w:r w:rsidR="00D67A4D" w:rsidRPr="00C71430">
        <w:rPr>
          <w:rFonts w:ascii="Tahoma" w:hAnsi="Tahoma" w:cs="Tahoma"/>
        </w:rPr>
        <w:t>s</w:t>
      </w:r>
      <w:r w:rsidRPr="00C71430">
        <w:rPr>
          <w:rFonts w:ascii="Tahoma" w:hAnsi="Tahoma" w:cs="Tahoma"/>
        </w:rPr>
        <w:t>.</w:t>
      </w:r>
    </w:p>
    <w:p w14:paraId="4BCCAAB9" w14:textId="77777777" w:rsidR="00E15BF5" w:rsidRPr="00C71430" w:rsidRDefault="00E15BF5" w:rsidP="00E15BF5">
      <w:pPr>
        <w:rPr>
          <w:rFonts w:ascii="Tahoma" w:hAnsi="Tahoma" w:cs="Tahoma"/>
        </w:rPr>
      </w:pPr>
    </w:p>
    <w:p w14:paraId="459E7985" w14:textId="77777777" w:rsidR="00E044E7" w:rsidRPr="00C71430" w:rsidRDefault="00E044E7" w:rsidP="00E044E7">
      <w:pPr>
        <w:pStyle w:val="Heading3"/>
        <w:rPr>
          <w:rFonts w:ascii="Tahoma" w:hAnsi="Tahoma" w:cs="Tahoma"/>
        </w:rPr>
      </w:pPr>
      <w:bookmarkStart w:id="624" w:name="_Toc145230853"/>
      <w:bookmarkStart w:id="625" w:name="_Toc145231256"/>
      <w:r w:rsidRPr="00C71430">
        <w:rPr>
          <w:rFonts w:ascii="Tahoma" w:hAnsi="Tahoma" w:cs="Tahoma"/>
        </w:rPr>
        <w:t>Report Layout and Data Sheet</w:t>
      </w:r>
      <w:bookmarkEnd w:id="624"/>
      <w:bookmarkEnd w:id="625"/>
    </w:p>
    <w:p w14:paraId="0B02CF28" w14:textId="77777777" w:rsidR="006763B1" w:rsidRPr="00C71430" w:rsidRDefault="006763B1" w:rsidP="00636845">
      <w:pPr>
        <w:ind w:left="1440"/>
        <w:rPr>
          <w:rFonts w:ascii="Tahoma" w:hAnsi="Tahoma" w:cs="Tahoma"/>
        </w:rPr>
      </w:pPr>
    </w:p>
    <w:tbl>
      <w:tblPr>
        <w:tblStyle w:val="TableGrid"/>
        <w:tblW w:w="10349" w:type="dxa"/>
        <w:tblLook w:val="04A0" w:firstRow="1" w:lastRow="0" w:firstColumn="1" w:lastColumn="0" w:noHBand="0" w:noVBand="1"/>
      </w:tblPr>
      <w:tblGrid>
        <w:gridCol w:w="4106"/>
        <w:gridCol w:w="6231"/>
        <w:gridCol w:w="12"/>
      </w:tblGrid>
      <w:tr w:rsidR="006763B1" w:rsidRPr="00C71430" w14:paraId="2E577302" w14:textId="77777777" w:rsidTr="00CE7D10">
        <w:trPr>
          <w:gridAfter w:val="1"/>
          <w:wAfter w:w="12" w:type="dxa"/>
          <w:tblHeader/>
        </w:trPr>
        <w:tc>
          <w:tcPr>
            <w:tcW w:w="4106" w:type="dxa"/>
            <w:shd w:val="clear" w:color="auto" w:fill="D9D9D9" w:themeFill="background1" w:themeFillShade="D9"/>
          </w:tcPr>
          <w:p w14:paraId="486C412F" w14:textId="77777777" w:rsidR="006763B1" w:rsidRPr="00C71430" w:rsidRDefault="006763B1" w:rsidP="006B390F">
            <w:pPr>
              <w:jc w:val="center"/>
              <w:rPr>
                <w:rFonts w:ascii="Tahoma" w:hAnsi="Tahoma" w:cs="Tahoma"/>
              </w:rPr>
            </w:pPr>
            <w:r w:rsidRPr="00C71430">
              <w:rPr>
                <w:rFonts w:ascii="Tahoma" w:hAnsi="Tahoma" w:cs="Tahoma"/>
              </w:rPr>
              <w:t>Report Field</w:t>
            </w:r>
          </w:p>
        </w:tc>
        <w:tc>
          <w:tcPr>
            <w:tcW w:w="6231" w:type="dxa"/>
            <w:shd w:val="clear" w:color="auto" w:fill="D9D9D9" w:themeFill="background1" w:themeFillShade="D9"/>
          </w:tcPr>
          <w:p w14:paraId="7C0D8941" w14:textId="77777777" w:rsidR="006763B1" w:rsidRPr="00C71430" w:rsidRDefault="006763B1" w:rsidP="006B390F">
            <w:pPr>
              <w:jc w:val="center"/>
              <w:rPr>
                <w:rFonts w:ascii="Tahoma" w:hAnsi="Tahoma" w:cs="Tahoma"/>
              </w:rPr>
            </w:pPr>
            <w:r w:rsidRPr="00C71430">
              <w:rPr>
                <w:rFonts w:ascii="Tahoma" w:hAnsi="Tahoma" w:cs="Tahoma"/>
              </w:rPr>
              <w:t>Description</w:t>
            </w:r>
          </w:p>
        </w:tc>
      </w:tr>
      <w:tr w:rsidR="006763B1" w:rsidRPr="00C71430" w14:paraId="1F04490B" w14:textId="77777777" w:rsidTr="006B390F">
        <w:tc>
          <w:tcPr>
            <w:tcW w:w="10349" w:type="dxa"/>
            <w:gridSpan w:val="3"/>
            <w:shd w:val="clear" w:color="auto" w:fill="C8E0E9" w:themeFill="accent6" w:themeFillTint="33"/>
          </w:tcPr>
          <w:p w14:paraId="6BE3D8E2" w14:textId="77777777" w:rsidR="006763B1" w:rsidRPr="00C71430" w:rsidRDefault="006763B1" w:rsidP="006B390F">
            <w:pPr>
              <w:rPr>
                <w:rFonts w:ascii="Tahoma" w:hAnsi="Tahoma" w:cs="Tahoma"/>
              </w:rPr>
            </w:pPr>
            <w:r w:rsidRPr="00C71430">
              <w:rPr>
                <w:rFonts w:ascii="Tahoma" w:hAnsi="Tahoma" w:cs="Tahoma"/>
              </w:rPr>
              <w:t>Header</w:t>
            </w:r>
          </w:p>
        </w:tc>
      </w:tr>
      <w:tr w:rsidR="006763B1" w:rsidRPr="00C71430" w14:paraId="6DC97CC5" w14:textId="77777777" w:rsidTr="00CE7D10">
        <w:trPr>
          <w:gridAfter w:val="1"/>
          <w:wAfter w:w="12" w:type="dxa"/>
        </w:trPr>
        <w:tc>
          <w:tcPr>
            <w:tcW w:w="4106" w:type="dxa"/>
          </w:tcPr>
          <w:p w14:paraId="63BBF579" w14:textId="18168814" w:rsidR="006763B1" w:rsidRPr="00C71430" w:rsidRDefault="006763B1" w:rsidP="006B390F">
            <w:pPr>
              <w:rPr>
                <w:rFonts w:ascii="Tahoma" w:hAnsi="Tahoma" w:cs="Tahoma"/>
              </w:rPr>
            </w:pPr>
            <w:r w:rsidRPr="00C71430">
              <w:rPr>
                <w:rFonts w:ascii="Tahoma" w:hAnsi="Tahoma" w:cs="Tahoma"/>
              </w:rPr>
              <w:t xml:space="preserve">Branch </w:t>
            </w:r>
            <w:r w:rsidR="00CE7D10" w:rsidRPr="00C71430">
              <w:rPr>
                <w:rFonts w:ascii="Tahoma" w:hAnsi="Tahoma" w:cs="Tahoma"/>
              </w:rPr>
              <w:t>n</w:t>
            </w:r>
            <w:r w:rsidRPr="00C71430">
              <w:rPr>
                <w:rFonts w:ascii="Tahoma" w:hAnsi="Tahoma" w:cs="Tahoma"/>
              </w:rPr>
              <w:t>ame</w:t>
            </w:r>
          </w:p>
        </w:tc>
        <w:tc>
          <w:tcPr>
            <w:tcW w:w="6231" w:type="dxa"/>
          </w:tcPr>
          <w:p w14:paraId="3CC507D0" w14:textId="0102308B" w:rsidR="006763B1" w:rsidRPr="00C71430" w:rsidRDefault="00363946" w:rsidP="006B390F">
            <w:pPr>
              <w:rPr>
                <w:rFonts w:ascii="Tahoma" w:hAnsi="Tahoma" w:cs="Tahoma"/>
              </w:rPr>
            </w:pPr>
            <w:r w:rsidRPr="00C71430">
              <w:rPr>
                <w:rFonts w:ascii="Tahoma" w:hAnsi="Tahoma" w:cs="Tahoma"/>
              </w:rPr>
              <w:t>Display customer branch</w:t>
            </w:r>
          </w:p>
        </w:tc>
      </w:tr>
      <w:tr w:rsidR="00CE7D10" w:rsidRPr="00C71430" w14:paraId="1B9E1345" w14:textId="77777777" w:rsidTr="00CE7D10">
        <w:trPr>
          <w:gridAfter w:val="1"/>
          <w:wAfter w:w="12" w:type="dxa"/>
        </w:trPr>
        <w:tc>
          <w:tcPr>
            <w:tcW w:w="4106" w:type="dxa"/>
          </w:tcPr>
          <w:p w14:paraId="2292EE5D" w14:textId="4BEB33F5" w:rsidR="00CE7D10" w:rsidRPr="00C71430" w:rsidRDefault="00CE7D10" w:rsidP="006B390F">
            <w:pPr>
              <w:rPr>
                <w:rFonts w:ascii="Tahoma" w:hAnsi="Tahoma" w:cs="Tahoma"/>
              </w:rPr>
            </w:pPr>
            <w:r w:rsidRPr="00C71430">
              <w:rPr>
                <w:rFonts w:ascii="Tahoma" w:hAnsi="Tahoma" w:cs="Tahoma"/>
              </w:rPr>
              <w:t>Branch address</w:t>
            </w:r>
          </w:p>
        </w:tc>
        <w:tc>
          <w:tcPr>
            <w:tcW w:w="6231" w:type="dxa"/>
          </w:tcPr>
          <w:p w14:paraId="79CF2A7E" w14:textId="43277AFA" w:rsidR="00CE7D10" w:rsidRPr="00C71430" w:rsidRDefault="00363946" w:rsidP="006B390F">
            <w:pPr>
              <w:rPr>
                <w:rFonts w:ascii="Tahoma" w:hAnsi="Tahoma" w:cs="Tahoma"/>
              </w:rPr>
            </w:pPr>
            <w:r w:rsidRPr="00C71430">
              <w:rPr>
                <w:rFonts w:ascii="Tahoma" w:hAnsi="Tahoma" w:cs="Tahoma"/>
              </w:rPr>
              <w:t>Display branch address</w:t>
            </w:r>
          </w:p>
        </w:tc>
      </w:tr>
      <w:tr w:rsidR="001204B2" w:rsidRPr="00C71430" w14:paraId="0150E4FA" w14:textId="77777777" w:rsidTr="00CE7D10">
        <w:trPr>
          <w:gridAfter w:val="1"/>
          <w:wAfter w:w="12" w:type="dxa"/>
        </w:trPr>
        <w:tc>
          <w:tcPr>
            <w:tcW w:w="4106" w:type="dxa"/>
          </w:tcPr>
          <w:p w14:paraId="23866B63" w14:textId="21249549" w:rsidR="001204B2" w:rsidRPr="00C71430" w:rsidRDefault="001204B2" w:rsidP="001204B2">
            <w:pPr>
              <w:rPr>
                <w:rFonts w:ascii="Tahoma" w:hAnsi="Tahoma" w:cs="Tahoma"/>
                <w:color w:val="FF0000"/>
              </w:rPr>
            </w:pPr>
            <w:r w:rsidRPr="00C71430">
              <w:rPr>
                <w:rFonts w:ascii="Tahoma" w:hAnsi="Tahoma" w:cs="Tahoma"/>
                <w:color w:val="FF0000"/>
                <w:cs/>
              </w:rPr>
              <w:t xml:space="preserve">เลขที่ / </w:t>
            </w:r>
            <w:r w:rsidRPr="00C71430">
              <w:rPr>
                <w:rFonts w:ascii="Tahoma" w:hAnsi="Tahoma" w:cs="Tahoma"/>
                <w:color w:val="FF0000"/>
              </w:rPr>
              <w:t>No.</w:t>
            </w:r>
          </w:p>
        </w:tc>
        <w:tc>
          <w:tcPr>
            <w:tcW w:w="6231" w:type="dxa"/>
          </w:tcPr>
          <w:p w14:paraId="76D26A9C" w14:textId="137FC36D" w:rsidR="001204B2" w:rsidRPr="00C71430" w:rsidRDefault="001204B2" w:rsidP="001204B2">
            <w:pPr>
              <w:rPr>
                <w:rFonts w:ascii="Tahoma" w:hAnsi="Tahoma" w:cs="Tahoma"/>
                <w:color w:val="FF0000"/>
              </w:rPr>
            </w:pPr>
            <w:r w:rsidRPr="00C71430">
              <w:rPr>
                <w:rFonts w:ascii="Tahoma" w:hAnsi="Tahoma" w:cs="Tahoma"/>
                <w:color w:val="FF0000"/>
              </w:rPr>
              <w:t>Display Running No. Ex. Customer HO : 01/0001 , Cust Rm4 : 03/0001 etc.</w:t>
            </w:r>
          </w:p>
        </w:tc>
      </w:tr>
      <w:tr w:rsidR="001204B2" w:rsidRPr="00C71430" w14:paraId="6CB8707C" w14:textId="77777777" w:rsidTr="00CE7D10">
        <w:trPr>
          <w:gridAfter w:val="1"/>
          <w:wAfter w:w="12" w:type="dxa"/>
        </w:trPr>
        <w:tc>
          <w:tcPr>
            <w:tcW w:w="4106" w:type="dxa"/>
          </w:tcPr>
          <w:p w14:paraId="65C472F9" w14:textId="2298ED54" w:rsidR="001204B2" w:rsidRPr="00C71430" w:rsidRDefault="001204B2" w:rsidP="001204B2">
            <w:pPr>
              <w:rPr>
                <w:rFonts w:ascii="Tahoma" w:hAnsi="Tahoma" w:cs="Tahoma"/>
              </w:rPr>
            </w:pPr>
            <w:r w:rsidRPr="00C71430">
              <w:rPr>
                <w:rFonts w:ascii="Tahoma" w:hAnsi="Tahoma" w:cs="Tahoma"/>
              </w:rPr>
              <w:t>Taxpayer ID</w:t>
            </w:r>
          </w:p>
        </w:tc>
        <w:tc>
          <w:tcPr>
            <w:tcW w:w="6231" w:type="dxa"/>
          </w:tcPr>
          <w:p w14:paraId="3C7B9964" w14:textId="76A31F36" w:rsidR="001204B2" w:rsidRPr="00C71430" w:rsidRDefault="001204B2" w:rsidP="001204B2">
            <w:pPr>
              <w:rPr>
                <w:rFonts w:ascii="Tahoma" w:hAnsi="Tahoma" w:cs="Tahoma"/>
              </w:rPr>
            </w:pPr>
            <w:r w:rsidRPr="00C71430">
              <w:rPr>
                <w:rFonts w:ascii="Tahoma" w:hAnsi="Tahoma" w:cs="Tahoma"/>
              </w:rPr>
              <w:t>Display EXIM tax ID</w:t>
            </w:r>
          </w:p>
        </w:tc>
      </w:tr>
      <w:tr w:rsidR="001204B2" w:rsidRPr="00C71430" w14:paraId="4C1F09C8" w14:textId="77777777" w:rsidTr="00CE7D10">
        <w:trPr>
          <w:gridAfter w:val="1"/>
          <w:wAfter w:w="12" w:type="dxa"/>
        </w:trPr>
        <w:tc>
          <w:tcPr>
            <w:tcW w:w="4106" w:type="dxa"/>
          </w:tcPr>
          <w:p w14:paraId="7AC0391C" w14:textId="4144D74A" w:rsidR="001204B2" w:rsidRPr="00C71430" w:rsidRDefault="001204B2" w:rsidP="001204B2">
            <w:pPr>
              <w:rPr>
                <w:rFonts w:ascii="Tahoma" w:hAnsi="Tahoma" w:cs="Tahoma"/>
              </w:rPr>
            </w:pPr>
            <w:r w:rsidRPr="00C71430">
              <w:rPr>
                <w:rFonts w:ascii="Tahoma" w:hAnsi="Tahoma" w:cs="Tahoma"/>
              </w:rPr>
              <w:t xml:space="preserve">Name </w:t>
            </w:r>
          </w:p>
        </w:tc>
        <w:tc>
          <w:tcPr>
            <w:tcW w:w="6231" w:type="dxa"/>
          </w:tcPr>
          <w:p w14:paraId="3B5BCEF3" w14:textId="1F9F491A" w:rsidR="001204B2" w:rsidRPr="00C71430" w:rsidRDefault="001204B2" w:rsidP="001204B2">
            <w:pPr>
              <w:rPr>
                <w:rFonts w:ascii="Tahoma" w:hAnsi="Tahoma" w:cs="Tahoma"/>
              </w:rPr>
            </w:pPr>
            <w:r w:rsidRPr="00C71430">
              <w:rPr>
                <w:rFonts w:ascii="Tahoma" w:hAnsi="Tahoma" w:cs="Tahoma"/>
              </w:rPr>
              <w:t>Display taxpayer name</w:t>
            </w:r>
          </w:p>
        </w:tc>
      </w:tr>
      <w:tr w:rsidR="001204B2" w:rsidRPr="00C71430" w14:paraId="3EEDE1FC" w14:textId="77777777" w:rsidTr="00CE7D10">
        <w:trPr>
          <w:gridAfter w:val="1"/>
          <w:wAfter w:w="12" w:type="dxa"/>
        </w:trPr>
        <w:tc>
          <w:tcPr>
            <w:tcW w:w="4106" w:type="dxa"/>
          </w:tcPr>
          <w:p w14:paraId="5DC71EC3" w14:textId="7675F7B1" w:rsidR="001204B2" w:rsidRPr="00C71430" w:rsidRDefault="001204B2" w:rsidP="001204B2">
            <w:pPr>
              <w:rPr>
                <w:rFonts w:ascii="Tahoma" w:hAnsi="Tahoma" w:cs="Tahoma"/>
              </w:rPr>
            </w:pPr>
            <w:r w:rsidRPr="00C71430">
              <w:rPr>
                <w:rFonts w:ascii="Tahoma" w:hAnsi="Tahoma" w:cs="Tahoma"/>
              </w:rPr>
              <w:t>Taxpayer address</w:t>
            </w:r>
          </w:p>
        </w:tc>
        <w:tc>
          <w:tcPr>
            <w:tcW w:w="6231" w:type="dxa"/>
          </w:tcPr>
          <w:p w14:paraId="3AF40844" w14:textId="2461B631" w:rsidR="001204B2" w:rsidRPr="00C71430" w:rsidRDefault="001204B2" w:rsidP="001204B2">
            <w:pPr>
              <w:rPr>
                <w:rFonts w:ascii="Tahoma" w:hAnsi="Tahoma" w:cs="Tahoma"/>
              </w:rPr>
            </w:pPr>
            <w:r w:rsidRPr="00C71430">
              <w:rPr>
                <w:rFonts w:ascii="Tahoma" w:hAnsi="Tahoma" w:cs="Tahoma"/>
              </w:rPr>
              <w:t>Display taxpayer address</w:t>
            </w:r>
          </w:p>
        </w:tc>
      </w:tr>
      <w:tr w:rsidR="001204B2" w:rsidRPr="00C71430" w14:paraId="5917DC11" w14:textId="77777777" w:rsidTr="00CE7D10">
        <w:trPr>
          <w:gridAfter w:val="1"/>
          <w:wAfter w:w="12" w:type="dxa"/>
        </w:trPr>
        <w:tc>
          <w:tcPr>
            <w:tcW w:w="4106" w:type="dxa"/>
          </w:tcPr>
          <w:p w14:paraId="4966C439" w14:textId="3734FD80" w:rsidR="001204B2" w:rsidRPr="00C71430" w:rsidRDefault="001204B2" w:rsidP="001204B2">
            <w:pPr>
              <w:rPr>
                <w:rFonts w:ascii="Tahoma" w:hAnsi="Tahoma" w:cs="Tahoma"/>
              </w:rPr>
            </w:pPr>
            <w:r w:rsidRPr="00C71430">
              <w:rPr>
                <w:rFonts w:ascii="Tahoma" w:hAnsi="Tahoma" w:cs="Tahoma"/>
              </w:rPr>
              <w:t>Customer ID</w:t>
            </w:r>
          </w:p>
        </w:tc>
        <w:tc>
          <w:tcPr>
            <w:tcW w:w="6231" w:type="dxa"/>
          </w:tcPr>
          <w:p w14:paraId="06828AEA" w14:textId="582227BD" w:rsidR="001204B2" w:rsidRPr="00C71430" w:rsidRDefault="001204B2" w:rsidP="001204B2">
            <w:pPr>
              <w:rPr>
                <w:rFonts w:ascii="Tahoma" w:hAnsi="Tahoma" w:cs="Tahoma"/>
              </w:rPr>
            </w:pPr>
            <w:r w:rsidRPr="00C71430">
              <w:rPr>
                <w:rFonts w:ascii="Tahoma" w:hAnsi="Tahoma" w:cs="Tahoma"/>
              </w:rPr>
              <w:t>Display customer ID</w:t>
            </w:r>
          </w:p>
        </w:tc>
      </w:tr>
      <w:tr w:rsidR="001204B2" w:rsidRPr="00C71430" w14:paraId="03F4CE67" w14:textId="77777777" w:rsidTr="00CE7D10">
        <w:trPr>
          <w:gridAfter w:val="1"/>
          <w:wAfter w:w="12" w:type="dxa"/>
        </w:trPr>
        <w:tc>
          <w:tcPr>
            <w:tcW w:w="4106" w:type="dxa"/>
          </w:tcPr>
          <w:p w14:paraId="2CA54080" w14:textId="7D2A04FD" w:rsidR="001204B2" w:rsidRPr="00C71430" w:rsidRDefault="001204B2" w:rsidP="001204B2">
            <w:pPr>
              <w:rPr>
                <w:rFonts w:ascii="Tahoma" w:hAnsi="Tahoma" w:cs="Tahoma"/>
              </w:rPr>
            </w:pPr>
            <w:r w:rsidRPr="00C71430">
              <w:rPr>
                <w:rFonts w:ascii="Tahoma" w:hAnsi="Tahoma" w:cs="Tahoma"/>
              </w:rPr>
              <w:t>Taxpayer ID</w:t>
            </w:r>
          </w:p>
        </w:tc>
        <w:tc>
          <w:tcPr>
            <w:tcW w:w="6231" w:type="dxa"/>
          </w:tcPr>
          <w:p w14:paraId="5AA841E5" w14:textId="06E1FC00" w:rsidR="001204B2" w:rsidRPr="00C71430" w:rsidRDefault="001204B2" w:rsidP="001204B2">
            <w:pPr>
              <w:rPr>
                <w:rFonts w:ascii="Tahoma" w:hAnsi="Tahoma" w:cs="Tahoma"/>
              </w:rPr>
            </w:pPr>
            <w:r w:rsidRPr="00C71430">
              <w:rPr>
                <w:rFonts w:ascii="Tahoma" w:hAnsi="Tahoma" w:cs="Tahoma"/>
              </w:rPr>
              <w:t>Display customer tax ID</w:t>
            </w:r>
          </w:p>
        </w:tc>
      </w:tr>
      <w:tr w:rsidR="001204B2" w:rsidRPr="00C71430" w14:paraId="64A4312C" w14:textId="77777777" w:rsidTr="006B390F">
        <w:tc>
          <w:tcPr>
            <w:tcW w:w="10349" w:type="dxa"/>
            <w:gridSpan w:val="3"/>
            <w:shd w:val="clear" w:color="auto" w:fill="C8E0E9" w:themeFill="accent6" w:themeFillTint="33"/>
          </w:tcPr>
          <w:p w14:paraId="47034CC0" w14:textId="3BDA141F" w:rsidR="001204B2" w:rsidRPr="00C71430" w:rsidRDefault="00487165" w:rsidP="001204B2">
            <w:pPr>
              <w:rPr>
                <w:rFonts w:ascii="Tahoma" w:hAnsi="Tahoma" w:cs="Tahoma"/>
              </w:rPr>
            </w:pPr>
            <w:r w:rsidRPr="00C71430">
              <w:rPr>
                <w:rFonts w:ascii="Tahoma" w:hAnsi="Tahoma" w:cs="Tahoma"/>
              </w:rPr>
              <w:t>Detail</w:t>
            </w:r>
          </w:p>
        </w:tc>
      </w:tr>
      <w:tr w:rsidR="001204B2" w:rsidRPr="00C71430" w14:paraId="02F5D15E" w14:textId="77777777" w:rsidTr="00CE7D10">
        <w:trPr>
          <w:gridAfter w:val="1"/>
          <w:wAfter w:w="12" w:type="dxa"/>
        </w:trPr>
        <w:tc>
          <w:tcPr>
            <w:tcW w:w="4106" w:type="dxa"/>
          </w:tcPr>
          <w:p w14:paraId="09FF5382" w14:textId="3C9ABFBE" w:rsidR="001204B2" w:rsidRPr="00C71430" w:rsidRDefault="001204B2" w:rsidP="001204B2">
            <w:pPr>
              <w:rPr>
                <w:rFonts w:ascii="Tahoma" w:hAnsi="Tahoma" w:cs="Tahoma"/>
              </w:rPr>
            </w:pPr>
            <w:r w:rsidRPr="00C71430">
              <w:rPr>
                <w:rFonts w:ascii="Tahoma" w:hAnsi="Tahoma" w:cs="Tahoma"/>
              </w:rPr>
              <w:t>Type of income</w:t>
            </w:r>
          </w:p>
        </w:tc>
        <w:tc>
          <w:tcPr>
            <w:tcW w:w="6231" w:type="dxa"/>
          </w:tcPr>
          <w:p w14:paraId="233352A2" w14:textId="1A3C968A" w:rsidR="001204B2" w:rsidRPr="00C71430" w:rsidRDefault="001204B2" w:rsidP="001204B2">
            <w:pPr>
              <w:rPr>
                <w:rFonts w:ascii="Tahoma" w:hAnsi="Tahoma" w:cs="Tahoma"/>
              </w:rPr>
            </w:pPr>
            <w:r w:rsidRPr="00C71430">
              <w:rPr>
                <w:rFonts w:ascii="Tahoma" w:hAnsi="Tahoma" w:cs="Tahoma"/>
              </w:rPr>
              <w:t>Display type of income (Interest)</w:t>
            </w:r>
          </w:p>
        </w:tc>
      </w:tr>
      <w:tr w:rsidR="001204B2" w:rsidRPr="00C71430" w14:paraId="65764B86" w14:textId="77777777" w:rsidTr="00CE7D10">
        <w:trPr>
          <w:gridAfter w:val="1"/>
          <w:wAfter w:w="12" w:type="dxa"/>
        </w:trPr>
        <w:tc>
          <w:tcPr>
            <w:tcW w:w="4106" w:type="dxa"/>
          </w:tcPr>
          <w:p w14:paraId="2B6DC5B0" w14:textId="2E19DC52" w:rsidR="001204B2" w:rsidRPr="00C71430" w:rsidRDefault="001204B2" w:rsidP="001204B2">
            <w:pPr>
              <w:rPr>
                <w:rFonts w:ascii="Tahoma" w:hAnsi="Tahoma" w:cs="Tahoma"/>
              </w:rPr>
            </w:pPr>
            <w:r w:rsidRPr="00C71430">
              <w:rPr>
                <w:rFonts w:ascii="Tahoma" w:hAnsi="Tahoma" w:cs="Tahoma"/>
              </w:rPr>
              <w:lastRenderedPageBreak/>
              <w:t>No</w:t>
            </w:r>
          </w:p>
        </w:tc>
        <w:tc>
          <w:tcPr>
            <w:tcW w:w="6231" w:type="dxa"/>
          </w:tcPr>
          <w:p w14:paraId="2D45AFCE" w14:textId="285C1C75" w:rsidR="001204B2" w:rsidRPr="00C71430" w:rsidRDefault="001204B2" w:rsidP="001204B2">
            <w:pPr>
              <w:rPr>
                <w:rFonts w:ascii="Tahoma" w:hAnsi="Tahoma" w:cs="Tahoma"/>
              </w:rPr>
            </w:pPr>
            <w:r w:rsidRPr="00C71430">
              <w:rPr>
                <w:rFonts w:ascii="Tahoma" w:hAnsi="Tahoma" w:cs="Tahoma"/>
              </w:rPr>
              <w:t>Display sequential of transaction</w:t>
            </w:r>
          </w:p>
        </w:tc>
      </w:tr>
      <w:tr w:rsidR="001204B2" w:rsidRPr="00C71430" w14:paraId="319A3D93" w14:textId="77777777" w:rsidTr="00CE7D10">
        <w:trPr>
          <w:gridAfter w:val="1"/>
          <w:wAfter w:w="12" w:type="dxa"/>
        </w:trPr>
        <w:tc>
          <w:tcPr>
            <w:tcW w:w="4106" w:type="dxa"/>
          </w:tcPr>
          <w:p w14:paraId="063C3DC8" w14:textId="64BAFCA6" w:rsidR="001204B2" w:rsidRPr="00C71430" w:rsidRDefault="001204B2" w:rsidP="001204B2">
            <w:pPr>
              <w:rPr>
                <w:rFonts w:ascii="Tahoma" w:hAnsi="Tahoma" w:cs="Tahoma"/>
              </w:rPr>
            </w:pPr>
            <w:r w:rsidRPr="00C71430">
              <w:rPr>
                <w:rFonts w:ascii="Tahoma" w:hAnsi="Tahoma" w:cs="Tahoma"/>
              </w:rPr>
              <w:t>Account no</w:t>
            </w:r>
          </w:p>
        </w:tc>
        <w:tc>
          <w:tcPr>
            <w:tcW w:w="6231" w:type="dxa"/>
          </w:tcPr>
          <w:p w14:paraId="475DDDE5" w14:textId="77777777" w:rsidR="001204B2" w:rsidRPr="00C71430" w:rsidRDefault="001204B2" w:rsidP="001204B2">
            <w:pPr>
              <w:rPr>
                <w:rFonts w:ascii="Tahoma" w:hAnsi="Tahoma" w:cs="Tahoma"/>
              </w:rPr>
            </w:pPr>
            <w:r w:rsidRPr="00C71430">
              <w:rPr>
                <w:rFonts w:ascii="Tahoma" w:hAnsi="Tahoma" w:cs="Tahoma"/>
              </w:rPr>
              <w:t>Display account number</w:t>
            </w:r>
          </w:p>
          <w:p w14:paraId="501ADCED" w14:textId="67856892" w:rsidR="001204B2" w:rsidRPr="00C71430" w:rsidRDefault="001204B2" w:rsidP="001204B2">
            <w:pPr>
              <w:rPr>
                <w:rFonts w:ascii="Tahoma" w:hAnsi="Tahoma" w:cs="Tahoma"/>
              </w:rPr>
            </w:pPr>
            <w:r w:rsidRPr="00C71430">
              <w:rPr>
                <w:rFonts w:ascii="Tahoma" w:hAnsi="Tahoma" w:cs="Tahoma"/>
              </w:rPr>
              <w:t xml:space="preserve">If TD account should display </w:t>
            </w:r>
            <w:r w:rsidRPr="00C71430">
              <w:rPr>
                <w:rFonts w:ascii="Tahoma" w:hAnsi="Tahoma" w:cs="Tahoma"/>
                <w:color w:val="FF0000"/>
              </w:rPr>
              <w:t xml:space="preserve">both main account number </w:t>
            </w:r>
            <w:r w:rsidRPr="00C71430">
              <w:rPr>
                <w:rFonts w:ascii="Tahoma" w:hAnsi="Tahoma" w:cs="Tahoma"/>
              </w:rPr>
              <w:t xml:space="preserve">and sub-account </w:t>
            </w:r>
          </w:p>
        </w:tc>
      </w:tr>
      <w:tr w:rsidR="001204B2" w:rsidRPr="00C71430" w14:paraId="2652BA7E" w14:textId="77777777" w:rsidTr="00CE7D10">
        <w:trPr>
          <w:gridAfter w:val="1"/>
          <w:wAfter w:w="12" w:type="dxa"/>
        </w:trPr>
        <w:tc>
          <w:tcPr>
            <w:tcW w:w="4106" w:type="dxa"/>
          </w:tcPr>
          <w:p w14:paraId="245AAE43" w14:textId="16675CFF" w:rsidR="001204B2" w:rsidRPr="00C71430" w:rsidRDefault="001204B2" w:rsidP="001204B2">
            <w:pPr>
              <w:rPr>
                <w:rFonts w:ascii="Tahoma" w:hAnsi="Tahoma" w:cs="Tahoma"/>
              </w:rPr>
            </w:pPr>
            <w:r w:rsidRPr="00C71430">
              <w:rPr>
                <w:rFonts w:ascii="Tahoma" w:hAnsi="Tahoma" w:cs="Tahoma"/>
              </w:rPr>
              <w:t>Date/Month/Year of tax paid</w:t>
            </w:r>
          </w:p>
        </w:tc>
        <w:tc>
          <w:tcPr>
            <w:tcW w:w="6231" w:type="dxa"/>
          </w:tcPr>
          <w:p w14:paraId="45DC0FB0" w14:textId="2CA8C84C" w:rsidR="001204B2" w:rsidRPr="00C71430" w:rsidRDefault="001204B2" w:rsidP="001204B2">
            <w:pPr>
              <w:rPr>
                <w:rFonts w:ascii="Tahoma" w:hAnsi="Tahoma" w:cs="Tahoma"/>
              </w:rPr>
            </w:pPr>
            <w:r w:rsidRPr="00C71430">
              <w:rPr>
                <w:rFonts w:ascii="Tahoma" w:hAnsi="Tahoma" w:cs="Tahoma"/>
              </w:rPr>
              <w:t>Display date of tax deduction</w:t>
            </w:r>
          </w:p>
        </w:tc>
      </w:tr>
      <w:tr w:rsidR="001204B2" w:rsidRPr="00C71430" w14:paraId="68947BD4" w14:textId="77777777" w:rsidTr="00CE7D10">
        <w:trPr>
          <w:gridAfter w:val="1"/>
          <w:wAfter w:w="12" w:type="dxa"/>
        </w:trPr>
        <w:tc>
          <w:tcPr>
            <w:tcW w:w="4106" w:type="dxa"/>
          </w:tcPr>
          <w:p w14:paraId="05390334" w14:textId="45B7F755" w:rsidR="001204B2" w:rsidRPr="00C71430" w:rsidRDefault="001204B2" w:rsidP="001204B2">
            <w:pPr>
              <w:rPr>
                <w:rFonts w:ascii="Tahoma" w:hAnsi="Tahoma" w:cs="Tahoma"/>
                <w:cs/>
              </w:rPr>
            </w:pPr>
            <w:r w:rsidRPr="00C71430">
              <w:rPr>
                <w:rFonts w:ascii="Tahoma" w:hAnsi="Tahoma" w:cs="Tahoma"/>
              </w:rPr>
              <w:t>Amount paid</w:t>
            </w:r>
          </w:p>
        </w:tc>
        <w:tc>
          <w:tcPr>
            <w:tcW w:w="6231" w:type="dxa"/>
          </w:tcPr>
          <w:p w14:paraId="6BEE6F13" w14:textId="3222F48E" w:rsidR="001204B2" w:rsidRPr="00C71430" w:rsidRDefault="001204B2" w:rsidP="001204B2">
            <w:pPr>
              <w:rPr>
                <w:rFonts w:ascii="Tahoma" w:hAnsi="Tahoma" w:cs="Tahoma"/>
              </w:rPr>
            </w:pPr>
            <w:r w:rsidRPr="00C71430">
              <w:rPr>
                <w:rFonts w:ascii="Tahoma" w:hAnsi="Tahoma" w:cs="Tahoma"/>
              </w:rPr>
              <w:t>Display amount paid</w:t>
            </w:r>
          </w:p>
          <w:p w14:paraId="773C8A59" w14:textId="6AA25DF7" w:rsidR="001204B2" w:rsidRPr="00C71430" w:rsidRDefault="001204B2" w:rsidP="001204B2">
            <w:pPr>
              <w:rPr>
                <w:rFonts w:ascii="Tahoma" w:hAnsi="Tahoma" w:cs="Tahoma"/>
              </w:rPr>
            </w:pPr>
            <w:r w:rsidRPr="00C71430">
              <w:rPr>
                <w:rFonts w:ascii="Tahoma" w:hAnsi="Tahoma" w:cs="Tahoma"/>
              </w:rPr>
              <w:t>Amount paid for</w:t>
            </w:r>
            <w:r w:rsidRPr="00C71430">
              <w:rPr>
                <w:rFonts w:ascii="Tahoma" w:hAnsi="Tahoma" w:cs="Tahoma"/>
                <w:cs/>
              </w:rPr>
              <w:t xml:space="preserve"> </w:t>
            </w:r>
            <w:r w:rsidRPr="00C71430">
              <w:rPr>
                <w:rFonts w:ascii="Tahoma" w:hAnsi="Tahoma" w:cs="Tahoma"/>
              </w:rPr>
              <w:t>FCY account , EXIM will check how to convert</w:t>
            </w:r>
          </w:p>
        </w:tc>
      </w:tr>
      <w:tr w:rsidR="001204B2" w:rsidRPr="00C71430" w14:paraId="238DD117" w14:textId="77777777" w:rsidTr="00CE7D10">
        <w:trPr>
          <w:gridAfter w:val="1"/>
          <w:wAfter w:w="12" w:type="dxa"/>
        </w:trPr>
        <w:tc>
          <w:tcPr>
            <w:tcW w:w="4106" w:type="dxa"/>
          </w:tcPr>
          <w:p w14:paraId="235F6BD4" w14:textId="7F5FD597" w:rsidR="001204B2" w:rsidRPr="00C71430" w:rsidRDefault="001204B2" w:rsidP="001204B2">
            <w:pPr>
              <w:rPr>
                <w:rFonts w:ascii="Tahoma" w:hAnsi="Tahoma" w:cs="Tahoma"/>
              </w:rPr>
            </w:pPr>
            <w:r w:rsidRPr="00C71430">
              <w:rPr>
                <w:rFonts w:ascii="Tahoma" w:hAnsi="Tahoma" w:cs="Tahoma"/>
              </w:rPr>
              <w:t>Tax withheld</w:t>
            </w:r>
          </w:p>
        </w:tc>
        <w:tc>
          <w:tcPr>
            <w:tcW w:w="6231" w:type="dxa"/>
          </w:tcPr>
          <w:p w14:paraId="1EB86881" w14:textId="3A8C0431" w:rsidR="001204B2" w:rsidRPr="00C71430" w:rsidRDefault="001204B2" w:rsidP="001204B2">
            <w:pPr>
              <w:rPr>
                <w:rFonts w:ascii="Tahoma" w:hAnsi="Tahoma" w:cs="Tahoma"/>
              </w:rPr>
            </w:pPr>
            <w:r w:rsidRPr="00C71430">
              <w:rPr>
                <w:rFonts w:ascii="Tahoma" w:hAnsi="Tahoma" w:cs="Tahoma"/>
              </w:rPr>
              <w:t>Display tax withheld</w:t>
            </w:r>
          </w:p>
        </w:tc>
      </w:tr>
      <w:tr w:rsidR="001204B2" w:rsidRPr="00C71430" w14:paraId="2F1B744E" w14:textId="77777777" w:rsidTr="00CE7D10">
        <w:trPr>
          <w:gridAfter w:val="1"/>
          <w:wAfter w:w="12" w:type="dxa"/>
        </w:trPr>
        <w:tc>
          <w:tcPr>
            <w:tcW w:w="4106" w:type="dxa"/>
          </w:tcPr>
          <w:p w14:paraId="7B7CC3A8" w14:textId="33DADE3A" w:rsidR="001204B2" w:rsidRPr="00C71430" w:rsidRDefault="001204B2" w:rsidP="001204B2">
            <w:pPr>
              <w:rPr>
                <w:rFonts w:ascii="Tahoma" w:hAnsi="Tahoma" w:cs="Tahoma"/>
              </w:rPr>
            </w:pPr>
            <w:r w:rsidRPr="00C71430">
              <w:rPr>
                <w:rFonts w:ascii="Tahoma" w:hAnsi="Tahoma" w:cs="Tahoma"/>
              </w:rPr>
              <w:t xml:space="preserve">Total </w:t>
            </w:r>
            <w:r w:rsidRPr="00C71430">
              <w:rPr>
                <w:rFonts w:ascii="Tahoma" w:hAnsi="Tahoma" w:cs="Tahoma"/>
                <w:color w:val="FF0000"/>
              </w:rPr>
              <w:t>amount paid and</w:t>
            </w:r>
            <w:r w:rsidRPr="00C71430">
              <w:rPr>
                <w:rFonts w:ascii="Tahoma" w:hAnsi="Tahoma" w:cs="Tahoma"/>
              </w:rPr>
              <w:t xml:space="preserve"> tax withheld</w:t>
            </w:r>
          </w:p>
        </w:tc>
        <w:tc>
          <w:tcPr>
            <w:tcW w:w="6231" w:type="dxa"/>
          </w:tcPr>
          <w:p w14:paraId="7C6AFA91" w14:textId="3641B9B2" w:rsidR="001204B2" w:rsidRPr="00C71430" w:rsidRDefault="001204B2" w:rsidP="001204B2">
            <w:pPr>
              <w:rPr>
                <w:rFonts w:ascii="Tahoma" w:hAnsi="Tahoma" w:cs="Tahoma"/>
              </w:rPr>
            </w:pPr>
            <w:r w:rsidRPr="00C71430">
              <w:rPr>
                <w:rFonts w:ascii="Tahoma" w:hAnsi="Tahoma" w:cs="Tahoma"/>
              </w:rPr>
              <w:t xml:space="preserve">Display </w:t>
            </w:r>
            <w:r w:rsidRPr="00C71430">
              <w:rPr>
                <w:rFonts w:ascii="Tahoma" w:hAnsi="Tahoma" w:cs="Tahoma"/>
                <w:color w:val="FF0000"/>
              </w:rPr>
              <w:t>amount paid /</w:t>
            </w:r>
            <w:r w:rsidRPr="00C71430">
              <w:rPr>
                <w:rFonts w:ascii="Tahoma" w:hAnsi="Tahoma" w:cs="Tahoma"/>
              </w:rPr>
              <w:t xml:space="preserve"> total tax withheld and amount in Thai letter</w:t>
            </w:r>
          </w:p>
        </w:tc>
      </w:tr>
      <w:tr w:rsidR="001204B2" w:rsidRPr="00C71430" w14:paraId="3F666754" w14:textId="77777777" w:rsidTr="00CE7D10">
        <w:trPr>
          <w:gridAfter w:val="1"/>
          <w:wAfter w:w="12" w:type="dxa"/>
        </w:trPr>
        <w:tc>
          <w:tcPr>
            <w:tcW w:w="4106" w:type="dxa"/>
          </w:tcPr>
          <w:p w14:paraId="129B29FD" w14:textId="57A526C6" w:rsidR="001204B2" w:rsidRPr="00C71430" w:rsidRDefault="001204B2" w:rsidP="001204B2">
            <w:pPr>
              <w:rPr>
                <w:rFonts w:ascii="Tahoma" w:hAnsi="Tahoma" w:cs="Tahoma"/>
                <w:cs/>
              </w:rPr>
            </w:pPr>
            <w:r w:rsidRPr="00C71430">
              <w:rPr>
                <w:rFonts w:ascii="Tahoma" w:hAnsi="Tahoma" w:cs="Tahoma"/>
              </w:rPr>
              <w:t>Date/Month/Year issuing tax certificate</w:t>
            </w:r>
          </w:p>
        </w:tc>
        <w:tc>
          <w:tcPr>
            <w:tcW w:w="6231" w:type="dxa"/>
          </w:tcPr>
          <w:p w14:paraId="65A67F16" w14:textId="5A72D423" w:rsidR="001204B2" w:rsidRPr="00C71430" w:rsidRDefault="001204B2" w:rsidP="001204B2">
            <w:pPr>
              <w:rPr>
                <w:rFonts w:ascii="Tahoma" w:hAnsi="Tahoma" w:cs="Tahoma"/>
              </w:rPr>
            </w:pPr>
            <w:r w:rsidRPr="00C71430">
              <w:rPr>
                <w:rFonts w:ascii="Tahoma" w:hAnsi="Tahoma" w:cs="Tahoma"/>
              </w:rPr>
              <w:t>Display date issuing</w:t>
            </w:r>
          </w:p>
        </w:tc>
      </w:tr>
    </w:tbl>
    <w:p w14:paraId="13C6B075" w14:textId="77777777" w:rsidR="006763B1" w:rsidRPr="00C71430" w:rsidRDefault="006763B1" w:rsidP="00636845">
      <w:pPr>
        <w:ind w:left="1440"/>
        <w:rPr>
          <w:rFonts w:ascii="Tahoma" w:hAnsi="Tahoma" w:cs="Tahoma"/>
          <w:cs/>
        </w:rPr>
      </w:pPr>
    </w:p>
    <w:p w14:paraId="335D8A00" w14:textId="244B6576" w:rsidR="002030AE" w:rsidRPr="00C71430" w:rsidRDefault="00363946" w:rsidP="00E774FD">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931EDAC" wp14:editId="1969E845">
            <wp:extent cx="5782230" cy="7854950"/>
            <wp:effectExtent l="0" t="0" r="0" b="0"/>
            <wp:docPr id="520758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85889" cy="7859921"/>
                    </a:xfrm>
                    <a:prstGeom prst="rect">
                      <a:avLst/>
                    </a:prstGeom>
                    <a:noFill/>
                    <a:ln>
                      <a:noFill/>
                    </a:ln>
                  </pic:spPr>
                </pic:pic>
              </a:graphicData>
            </a:graphic>
          </wp:inline>
        </w:drawing>
      </w:r>
      <w:r w:rsidR="006763B1" w:rsidRPr="00C71430">
        <w:rPr>
          <w:rFonts w:ascii="Tahoma" w:hAnsi="Tahoma" w:cs="Tahoma"/>
          <w:noProof/>
        </w:rPr>
        <w:t xml:space="preserve"> </w:t>
      </w:r>
    </w:p>
    <w:p w14:paraId="01B50235" w14:textId="6BA8B429" w:rsidR="00E044E7" w:rsidRPr="00C71430" w:rsidRDefault="00E044E7" w:rsidP="00E044E7">
      <w:pPr>
        <w:pStyle w:val="Heading3"/>
        <w:rPr>
          <w:rFonts w:ascii="Tahoma" w:hAnsi="Tahoma" w:cs="Tahoma"/>
        </w:rPr>
      </w:pPr>
      <w:bookmarkStart w:id="626" w:name="_Toc145230854"/>
      <w:bookmarkStart w:id="627" w:name="_Toc145231257"/>
      <w:r w:rsidRPr="00C71430">
        <w:rPr>
          <w:rFonts w:ascii="Tahoma" w:hAnsi="Tahoma" w:cs="Tahoma"/>
        </w:rPr>
        <w:t>Additional Impacts</w:t>
      </w:r>
      <w:bookmarkEnd w:id="626"/>
      <w:bookmarkEnd w:id="627"/>
    </w:p>
    <w:p w14:paraId="4A378729" w14:textId="77777777" w:rsidR="00E15BF5" w:rsidRPr="00C71430" w:rsidRDefault="00E15BF5" w:rsidP="00E15BF5">
      <w:pPr>
        <w:ind w:left="360"/>
        <w:rPr>
          <w:rFonts w:ascii="Tahoma" w:hAnsi="Tahoma" w:cs="Tahoma"/>
        </w:rPr>
      </w:pPr>
      <w:r w:rsidRPr="00C71430">
        <w:rPr>
          <w:rFonts w:ascii="Tahoma" w:hAnsi="Tahoma" w:cs="Tahoma"/>
        </w:rPr>
        <w:t>Not Applicable.</w:t>
      </w:r>
    </w:p>
    <w:p w14:paraId="2359B3DC" w14:textId="60049AE5" w:rsidR="00E044E7" w:rsidRPr="00C71430" w:rsidRDefault="00917EB1" w:rsidP="00E044E7">
      <w:pPr>
        <w:pStyle w:val="Heading2"/>
        <w:rPr>
          <w:rFonts w:ascii="Tahoma" w:hAnsi="Tahoma" w:cs="Tahoma"/>
        </w:rPr>
      </w:pPr>
      <w:bookmarkStart w:id="628" w:name="_Toc145230855"/>
      <w:bookmarkStart w:id="629" w:name="_Toc145231258"/>
      <w:r w:rsidRPr="00C71430">
        <w:rPr>
          <w:rFonts w:ascii="Tahoma" w:hAnsi="Tahoma" w:cs="Tahoma"/>
        </w:rPr>
        <w:lastRenderedPageBreak/>
        <w:t>PND Withholding Tax</w:t>
      </w:r>
      <w:bookmarkEnd w:id="628"/>
      <w:bookmarkEnd w:id="629"/>
    </w:p>
    <w:p w14:paraId="14416287"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289"/>
        <w:gridCol w:w="4764"/>
      </w:tblGrid>
      <w:tr w:rsidR="00636E95" w:rsidRPr="00C71430" w14:paraId="5E12E3C9" w14:textId="77777777" w:rsidTr="006B390F">
        <w:tc>
          <w:tcPr>
            <w:tcW w:w="5026" w:type="dxa"/>
          </w:tcPr>
          <w:p w14:paraId="1C9403CC" w14:textId="5CB01792" w:rsidR="00636E95" w:rsidRPr="00C71430" w:rsidRDefault="009B70FD" w:rsidP="006B390F">
            <w:pPr>
              <w:rPr>
                <w:rFonts w:ascii="Tahoma" w:hAnsi="Tahoma" w:cs="Tahoma"/>
              </w:rPr>
            </w:pPr>
            <w:r w:rsidRPr="00C71430">
              <w:rPr>
                <w:rFonts w:ascii="Tahoma" w:hAnsi="Tahoma" w:cs="Tahoma"/>
              </w:rPr>
              <w:t xml:space="preserve">DPS-90 </w:t>
            </w:r>
            <w:r w:rsidR="00636E95" w:rsidRPr="00C71430">
              <w:rPr>
                <w:rFonts w:ascii="Tahoma" w:hAnsi="Tahoma" w:cs="Tahoma"/>
                <w:cs/>
              </w:rPr>
              <w:t>สามารถสร้างรายงานแสดงข้อมูลดอกเบี้ยและภาษีหัก ณ ที่จ่าย เพื่อนำส่งจำนวนเงินภาษี เช่น ภงด. 2</w:t>
            </w:r>
            <w:r w:rsidR="00636E95" w:rsidRPr="00C71430">
              <w:rPr>
                <w:rFonts w:ascii="Tahoma" w:hAnsi="Tahoma" w:cs="Tahoma"/>
              </w:rPr>
              <w:t xml:space="preserve">, </w:t>
            </w:r>
            <w:r w:rsidR="00636E95" w:rsidRPr="00C71430">
              <w:rPr>
                <w:rFonts w:ascii="Tahoma" w:hAnsi="Tahoma" w:cs="Tahoma"/>
                <w:cs/>
              </w:rPr>
              <w:t>ภงด.2ก. ภงด 53 เป็นต้น</w:t>
            </w:r>
          </w:p>
        </w:tc>
        <w:tc>
          <w:tcPr>
            <w:tcW w:w="5027" w:type="dxa"/>
          </w:tcPr>
          <w:p w14:paraId="75627AEE" w14:textId="608FA7A7" w:rsidR="00636E95" w:rsidRPr="00C71430" w:rsidRDefault="00636E95" w:rsidP="006B390F">
            <w:pPr>
              <w:rPr>
                <w:rFonts w:ascii="Tahoma" w:hAnsi="Tahoma" w:cs="Tahoma"/>
              </w:rPr>
            </w:pPr>
            <w:r w:rsidRPr="00C71430">
              <w:rPr>
                <w:rFonts w:ascii="Tahoma" w:hAnsi="Tahoma" w:cs="Tahoma"/>
              </w:rPr>
              <w:t>Able to generate a report showing interest and withholding tax information to submit tax amounts such as PND. 2, PND. 2</w:t>
            </w:r>
            <w:r w:rsidR="008D3289" w:rsidRPr="00C71430">
              <w:rPr>
                <w:rFonts w:ascii="Tahoma" w:hAnsi="Tahoma" w:cs="Tahoma"/>
              </w:rPr>
              <w:t>A</w:t>
            </w:r>
            <w:r w:rsidRPr="00C71430">
              <w:rPr>
                <w:rFonts w:ascii="Tahoma" w:hAnsi="Tahoma" w:cs="Tahoma"/>
              </w:rPr>
              <w:t>, PND. 53, etc.</w:t>
            </w:r>
          </w:p>
        </w:tc>
      </w:tr>
    </w:tbl>
    <w:p w14:paraId="37F11427" w14:textId="77777777" w:rsidR="00636E95" w:rsidRPr="00C71430" w:rsidRDefault="00636E95" w:rsidP="00636E95">
      <w:pPr>
        <w:rPr>
          <w:rFonts w:ascii="Tahoma" w:hAnsi="Tahoma" w:cs="Tahoma"/>
        </w:rPr>
      </w:pPr>
    </w:p>
    <w:p w14:paraId="664AA5A4" w14:textId="77777777" w:rsidR="00E044E7" w:rsidRPr="00C71430" w:rsidRDefault="00E044E7" w:rsidP="00E044E7">
      <w:pPr>
        <w:pStyle w:val="Heading3"/>
        <w:rPr>
          <w:rFonts w:ascii="Tahoma" w:hAnsi="Tahoma" w:cs="Tahoma"/>
        </w:rPr>
      </w:pPr>
      <w:bookmarkStart w:id="630" w:name="_Toc145230856"/>
      <w:bookmarkStart w:id="631" w:name="_Toc145231259"/>
      <w:r w:rsidRPr="00C71430">
        <w:rPr>
          <w:rFonts w:ascii="Tahoma" w:hAnsi="Tahoma" w:cs="Tahoma"/>
        </w:rPr>
        <w:t>Purpose</w:t>
      </w:r>
      <w:bookmarkEnd w:id="630"/>
      <w:bookmarkEnd w:id="631"/>
    </w:p>
    <w:p w14:paraId="75AA8AD0" w14:textId="32840147" w:rsidR="009B19DA" w:rsidRPr="00C71430" w:rsidRDefault="009B19DA" w:rsidP="009B19DA">
      <w:pPr>
        <w:ind w:left="360"/>
        <w:rPr>
          <w:rFonts w:ascii="Tahoma" w:hAnsi="Tahoma" w:cs="Tahoma"/>
        </w:rPr>
      </w:pPr>
      <w:r w:rsidRPr="00C71430">
        <w:rPr>
          <w:rFonts w:ascii="Tahoma" w:hAnsi="Tahoma" w:cs="Tahoma"/>
        </w:rPr>
        <w:t>The purpose is to provide withholding tax information to submit tax amounts such as PND. 2, PND. 2</w:t>
      </w:r>
      <w:r w:rsidR="008D3289" w:rsidRPr="00C71430">
        <w:rPr>
          <w:rFonts w:ascii="Tahoma" w:hAnsi="Tahoma" w:cs="Tahoma"/>
        </w:rPr>
        <w:t>A</w:t>
      </w:r>
      <w:r w:rsidRPr="00C71430">
        <w:rPr>
          <w:rFonts w:ascii="Tahoma" w:hAnsi="Tahoma" w:cs="Tahoma"/>
        </w:rPr>
        <w:t>, PND. 53.</w:t>
      </w:r>
    </w:p>
    <w:p w14:paraId="05397E30" w14:textId="77777777" w:rsidR="009B19DA" w:rsidRPr="00C71430" w:rsidRDefault="009B19DA" w:rsidP="009B19DA">
      <w:pPr>
        <w:rPr>
          <w:rFonts w:ascii="Tahoma" w:hAnsi="Tahoma" w:cs="Tahoma"/>
        </w:rPr>
      </w:pPr>
    </w:p>
    <w:p w14:paraId="58C1775E" w14:textId="77777777" w:rsidR="00E044E7" w:rsidRPr="00C71430" w:rsidRDefault="00E044E7" w:rsidP="00E044E7">
      <w:pPr>
        <w:pStyle w:val="Heading3"/>
        <w:rPr>
          <w:rFonts w:ascii="Tahoma" w:hAnsi="Tahoma" w:cs="Tahoma"/>
        </w:rPr>
      </w:pPr>
      <w:bookmarkStart w:id="632" w:name="_Toc145230857"/>
      <w:bookmarkStart w:id="633" w:name="_Toc145231260"/>
      <w:r w:rsidRPr="00C71430">
        <w:rPr>
          <w:rFonts w:ascii="Tahoma" w:hAnsi="Tahoma" w:cs="Tahoma"/>
        </w:rPr>
        <w:t>Background</w:t>
      </w:r>
      <w:bookmarkEnd w:id="632"/>
      <w:bookmarkEnd w:id="633"/>
    </w:p>
    <w:p w14:paraId="2A8C8655" w14:textId="3A0F3E43" w:rsidR="00917EB1" w:rsidRPr="00C71430" w:rsidRDefault="00917EB1" w:rsidP="000374C1">
      <w:pPr>
        <w:pStyle w:val="ListParagraph"/>
        <w:numPr>
          <w:ilvl w:val="2"/>
          <w:numId w:val="40"/>
        </w:numPr>
        <w:ind w:left="1530" w:hanging="810"/>
        <w:jc w:val="both"/>
        <w:rPr>
          <w:rFonts w:ascii="Tahoma" w:hAnsi="Tahoma" w:cs="Tahoma"/>
          <w:lang w:bidi="ar-SA"/>
        </w:rPr>
      </w:pPr>
      <w:r w:rsidRPr="00C71430">
        <w:rPr>
          <w:rFonts w:ascii="Tahoma" w:hAnsi="Tahoma" w:cs="Tahoma"/>
        </w:rPr>
        <w:t>EXIM Current Business Practice (as-is)</w:t>
      </w:r>
    </w:p>
    <w:p w14:paraId="6C0A446A" w14:textId="77777777"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60EF9908" w14:textId="77777777"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Auto- Generated Monthly</w:t>
      </w:r>
    </w:p>
    <w:p w14:paraId="665E1EE2" w14:textId="77777777" w:rsidR="00B67BEA" w:rsidRPr="00C71430" w:rsidRDefault="00B67BEA" w:rsidP="00B67BEA">
      <w:pPr>
        <w:pStyle w:val="ListParagraph"/>
        <w:ind w:left="1560"/>
        <w:jc w:val="both"/>
        <w:rPr>
          <w:rFonts w:ascii="Tahoma" w:hAnsi="Tahoma" w:cs="Tahoma"/>
        </w:rPr>
      </w:pPr>
    </w:p>
    <w:p w14:paraId="56D4CB01" w14:textId="49605C43" w:rsidR="00B67BEA" w:rsidRPr="00C71430" w:rsidRDefault="00B67BEA" w:rsidP="00B67BEA">
      <w:pPr>
        <w:spacing w:after="240"/>
        <w:ind w:left="720"/>
        <w:rPr>
          <w:rFonts w:ascii="Tahoma" w:hAnsi="Tahoma" w:cs="Tahoma"/>
        </w:rPr>
      </w:pPr>
      <w:r w:rsidRPr="00C71430">
        <w:rPr>
          <w:rFonts w:ascii="Tahoma" w:hAnsi="Tahoma" w:cs="Tahoma"/>
        </w:rPr>
        <w:t>24.2.2 CBS9 Current Functionality</w:t>
      </w:r>
    </w:p>
    <w:p w14:paraId="3C7CD6CE" w14:textId="77777777" w:rsidR="00B67BEA" w:rsidRPr="00C71430" w:rsidRDefault="00B67BEA" w:rsidP="00B67BEA">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2C024E53" w14:textId="77777777" w:rsidR="00B67BEA" w:rsidRPr="00C71430" w:rsidRDefault="00B67BEA" w:rsidP="00B67BEA">
      <w:pPr>
        <w:pStyle w:val="ListParagraph"/>
        <w:ind w:left="1560"/>
        <w:jc w:val="both"/>
        <w:rPr>
          <w:rFonts w:ascii="Tahoma" w:hAnsi="Tahoma" w:cs="Tahoma"/>
        </w:rPr>
      </w:pPr>
    </w:p>
    <w:p w14:paraId="110D357B" w14:textId="77777777" w:rsidR="00E044E7" w:rsidRPr="00C71430" w:rsidRDefault="00E044E7" w:rsidP="00E044E7">
      <w:pPr>
        <w:pStyle w:val="Heading3"/>
        <w:rPr>
          <w:rFonts w:ascii="Tahoma" w:hAnsi="Tahoma" w:cs="Tahoma"/>
        </w:rPr>
      </w:pPr>
      <w:bookmarkStart w:id="634" w:name="_Toc145230858"/>
      <w:bookmarkStart w:id="635" w:name="_Toc145231261"/>
      <w:r w:rsidRPr="00C71430">
        <w:rPr>
          <w:rFonts w:ascii="Tahoma" w:hAnsi="Tahoma" w:cs="Tahoma"/>
        </w:rPr>
        <w:t>Supported Sample Transaction and Case from Customer</w:t>
      </w:r>
      <w:bookmarkEnd w:id="634"/>
      <w:bookmarkEnd w:id="635"/>
    </w:p>
    <w:p w14:paraId="298C6AA4" w14:textId="77777777" w:rsidR="009D730F" w:rsidRPr="00C71430" w:rsidRDefault="009D730F" w:rsidP="009D730F">
      <w:pPr>
        <w:rPr>
          <w:rFonts w:ascii="Tahoma" w:hAnsi="Tahoma" w:cs="Tahoma"/>
        </w:rPr>
      </w:pPr>
    </w:p>
    <w:p w14:paraId="55A8F040" w14:textId="5A2D6AAB" w:rsidR="006F0D8E" w:rsidRPr="00C71430" w:rsidRDefault="00CC254D" w:rsidP="006F0D8E">
      <w:pPr>
        <w:rPr>
          <w:rFonts w:ascii="Tahoma" w:hAnsi="Tahoma" w:cs="Tahoma"/>
        </w:rPr>
      </w:pPr>
      <w:r w:rsidRPr="00C71430">
        <w:rPr>
          <w:rFonts w:ascii="Tahoma" w:hAnsi="Tahoma" w:cs="Tahoma"/>
          <w:noProof/>
          <w:lang w:val="en-SG" w:eastAsia="en-SG" w:bidi="ar-SA"/>
        </w:rPr>
        <w:lastRenderedPageBreak/>
        <w:drawing>
          <wp:inline distT="0" distB="0" distL="0" distR="0" wp14:anchorId="1B61FECF" wp14:editId="4592490C">
            <wp:extent cx="6390005" cy="4234815"/>
            <wp:effectExtent l="0" t="0" r="0" b="0"/>
            <wp:docPr id="2764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5286" name=""/>
                    <pic:cNvPicPr/>
                  </pic:nvPicPr>
                  <pic:blipFill>
                    <a:blip r:embed="rId128"/>
                    <a:stretch>
                      <a:fillRect/>
                    </a:stretch>
                  </pic:blipFill>
                  <pic:spPr>
                    <a:xfrm>
                      <a:off x="0" y="0"/>
                      <a:ext cx="6390005" cy="4234815"/>
                    </a:xfrm>
                    <a:prstGeom prst="rect">
                      <a:avLst/>
                    </a:prstGeom>
                  </pic:spPr>
                </pic:pic>
              </a:graphicData>
            </a:graphic>
          </wp:inline>
        </w:drawing>
      </w:r>
    </w:p>
    <w:p w14:paraId="4F0C9F6C" w14:textId="77777777" w:rsidR="006F0D8E" w:rsidRPr="00C71430" w:rsidRDefault="006F0D8E" w:rsidP="006F0D8E">
      <w:pPr>
        <w:rPr>
          <w:rFonts w:ascii="Tahoma" w:hAnsi="Tahoma" w:cs="Tahoma"/>
        </w:rPr>
      </w:pPr>
    </w:p>
    <w:p w14:paraId="2D676C53" w14:textId="5E58253C" w:rsidR="006F0D8E" w:rsidRPr="00C71430" w:rsidRDefault="00FC7D33" w:rsidP="006F0D8E">
      <w:pPr>
        <w:rPr>
          <w:rFonts w:ascii="Tahoma" w:hAnsi="Tahoma" w:cs="Tahoma"/>
        </w:rPr>
      </w:pPr>
      <w:r w:rsidRPr="00C71430">
        <w:rPr>
          <w:rFonts w:ascii="Tahoma" w:hAnsi="Tahoma" w:cs="Tahoma"/>
          <w:noProof/>
          <w:lang w:val="en-SG" w:eastAsia="en-SG" w:bidi="ar-SA"/>
        </w:rPr>
        <w:lastRenderedPageBreak/>
        <w:drawing>
          <wp:inline distT="0" distB="0" distL="0" distR="0" wp14:anchorId="769958D1" wp14:editId="5BEA0F8A">
            <wp:extent cx="6390005" cy="4423410"/>
            <wp:effectExtent l="0" t="0" r="0" b="0"/>
            <wp:docPr id="135863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2811" name=""/>
                    <pic:cNvPicPr/>
                  </pic:nvPicPr>
                  <pic:blipFill>
                    <a:blip r:embed="rId129"/>
                    <a:stretch>
                      <a:fillRect/>
                    </a:stretch>
                  </pic:blipFill>
                  <pic:spPr>
                    <a:xfrm>
                      <a:off x="0" y="0"/>
                      <a:ext cx="6390005" cy="4423410"/>
                    </a:xfrm>
                    <a:prstGeom prst="rect">
                      <a:avLst/>
                    </a:prstGeom>
                  </pic:spPr>
                </pic:pic>
              </a:graphicData>
            </a:graphic>
          </wp:inline>
        </w:drawing>
      </w:r>
    </w:p>
    <w:p w14:paraId="6441055C" w14:textId="77777777" w:rsidR="009D730F" w:rsidRPr="00C71430" w:rsidRDefault="009D730F" w:rsidP="006F0D8E">
      <w:pPr>
        <w:rPr>
          <w:rFonts w:ascii="Tahoma" w:hAnsi="Tahoma" w:cs="Tahoma"/>
        </w:rPr>
      </w:pPr>
    </w:p>
    <w:p w14:paraId="5D014580" w14:textId="0F4DA50B" w:rsidR="009D730F" w:rsidRPr="00C71430" w:rsidRDefault="009D730F" w:rsidP="006F0D8E">
      <w:pPr>
        <w:rPr>
          <w:rFonts w:ascii="Tahoma" w:hAnsi="Tahoma" w:cs="Tahoma"/>
        </w:rPr>
      </w:pPr>
      <w:r w:rsidRPr="00C71430">
        <w:rPr>
          <w:rFonts w:ascii="Tahoma" w:hAnsi="Tahoma" w:cs="Tahoma"/>
          <w:noProof/>
          <w:lang w:val="en-SG" w:eastAsia="en-SG" w:bidi="ar-SA"/>
        </w:rPr>
        <w:lastRenderedPageBreak/>
        <w:drawing>
          <wp:inline distT="0" distB="0" distL="0" distR="0" wp14:anchorId="30C15EDB" wp14:editId="5297392A">
            <wp:extent cx="6390005" cy="4592955"/>
            <wp:effectExtent l="19050" t="19050" r="10795" b="17145"/>
            <wp:docPr id="1874690795" name="Picture 187469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2074" name=""/>
                    <pic:cNvPicPr/>
                  </pic:nvPicPr>
                  <pic:blipFill>
                    <a:blip r:embed="rId130"/>
                    <a:stretch>
                      <a:fillRect/>
                    </a:stretch>
                  </pic:blipFill>
                  <pic:spPr>
                    <a:xfrm>
                      <a:off x="0" y="0"/>
                      <a:ext cx="6390005" cy="4592955"/>
                    </a:xfrm>
                    <a:prstGeom prst="rect">
                      <a:avLst/>
                    </a:prstGeom>
                    <a:ln>
                      <a:solidFill>
                        <a:schemeClr val="bg1">
                          <a:lumMod val="85000"/>
                        </a:schemeClr>
                      </a:solidFill>
                    </a:ln>
                  </pic:spPr>
                </pic:pic>
              </a:graphicData>
            </a:graphic>
          </wp:inline>
        </w:drawing>
      </w:r>
    </w:p>
    <w:p w14:paraId="42C96B7A" w14:textId="77777777" w:rsidR="00E044E7" w:rsidRPr="00C71430" w:rsidRDefault="00E044E7" w:rsidP="00E044E7">
      <w:pPr>
        <w:pStyle w:val="Heading3"/>
        <w:rPr>
          <w:rFonts w:ascii="Tahoma" w:hAnsi="Tahoma" w:cs="Tahoma"/>
        </w:rPr>
      </w:pPr>
      <w:bookmarkStart w:id="636" w:name="_Toc145230859"/>
      <w:bookmarkStart w:id="637" w:name="_Toc145231262"/>
      <w:r w:rsidRPr="00C71430">
        <w:rPr>
          <w:rFonts w:ascii="Tahoma" w:hAnsi="Tahoma" w:cs="Tahoma"/>
        </w:rPr>
        <w:t>Menu Modification</w:t>
      </w:r>
      <w:bookmarkEnd w:id="636"/>
      <w:bookmarkEnd w:id="637"/>
    </w:p>
    <w:p w14:paraId="23BC3229" w14:textId="77777777" w:rsidR="003E6BE7" w:rsidRPr="00C71430" w:rsidRDefault="003E6BE7" w:rsidP="003E6BE7">
      <w:pPr>
        <w:ind w:left="360"/>
        <w:rPr>
          <w:rFonts w:ascii="Tahoma" w:hAnsi="Tahoma" w:cs="Tahoma"/>
        </w:rPr>
      </w:pPr>
      <w:r w:rsidRPr="00C71430">
        <w:rPr>
          <w:rFonts w:ascii="Tahoma" w:hAnsi="Tahoma" w:cs="Tahoma"/>
        </w:rPr>
        <w:t>Not Applicable.</w:t>
      </w:r>
    </w:p>
    <w:p w14:paraId="76B592A0" w14:textId="77777777" w:rsidR="003E6BE7" w:rsidRPr="00C71430" w:rsidRDefault="003E6BE7" w:rsidP="003E6BE7">
      <w:pPr>
        <w:rPr>
          <w:rFonts w:ascii="Tahoma" w:hAnsi="Tahoma" w:cs="Tahoma"/>
        </w:rPr>
      </w:pPr>
    </w:p>
    <w:p w14:paraId="442CFF36" w14:textId="77777777" w:rsidR="00E044E7" w:rsidRPr="00C71430" w:rsidRDefault="00E044E7" w:rsidP="00E044E7">
      <w:pPr>
        <w:pStyle w:val="Heading3"/>
        <w:rPr>
          <w:rFonts w:ascii="Tahoma" w:hAnsi="Tahoma" w:cs="Tahoma"/>
        </w:rPr>
      </w:pPr>
      <w:bookmarkStart w:id="638" w:name="_Toc145230860"/>
      <w:bookmarkStart w:id="639" w:name="_Toc145231263"/>
      <w:r w:rsidRPr="00C71430">
        <w:rPr>
          <w:rFonts w:ascii="Tahoma" w:hAnsi="Tahoma" w:cs="Tahoma"/>
        </w:rPr>
        <w:t>Screen Layout and Data Sheet</w:t>
      </w:r>
      <w:bookmarkEnd w:id="638"/>
      <w:bookmarkEnd w:id="639"/>
    </w:p>
    <w:p w14:paraId="583E9810" w14:textId="77777777" w:rsidR="003E6BE7" w:rsidRPr="00C71430" w:rsidRDefault="003E6BE7" w:rsidP="003E6BE7">
      <w:pPr>
        <w:ind w:left="360"/>
        <w:rPr>
          <w:rFonts w:ascii="Tahoma" w:hAnsi="Tahoma" w:cs="Tahoma"/>
        </w:rPr>
      </w:pPr>
      <w:r w:rsidRPr="00C71430">
        <w:rPr>
          <w:rFonts w:ascii="Tahoma" w:hAnsi="Tahoma" w:cs="Tahoma"/>
        </w:rPr>
        <w:t>Not Applicable.</w:t>
      </w:r>
    </w:p>
    <w:p w14:paraId="0C5FF4CA" w14:textId="77777777" w:rsidR="003E6BE7" w:rsidRPr="00C71430" w:rsidRDefault="003E6BE7" w:rsidP="003E6BE7">
      <w:pPr>
        <w:rPr>
          <w:rFonts w:ascii="Tahoma" w:hAnsi="Tahoma" w:cs="Tahoma"/>
        </w:rPr>
      </w:pPr>
    </w:p>
    <w:p w14:paraId="0D4796EF" w14:textId="77777777" w:rsidR="00E044E7" w:rsidRPr="00C71430" w:rsidRDefault="00E044E7" w:rsidP="00E044E7">
      <w:pPr>
        <w:pStyle w:val="Heading3"/>
        <w:rPr>
          <w:rFonts w:ascii="Tahoma" w:hAnsi="Tahoma" w:cs="Tahoma"/>
        </w:rPr>
      </w:pPr>
      <w:bookmarkStart w:id="640" w:name="_Toc145230861"/>
      <w:bookmarkStart w:id="641" w:name="_Toc145231264"/>
      <w:r w:rsidRPr="00C71430">
        <w:rPr>
          <w:rFonts w:ascii="Tahoma" w:hAnsi="Tahoma" w:cs="Tahoma"/>
        </w:rPr>
        <w:t>Business Rule / Business Logic</w:t>
      </w:r>
      <w:bookmarkEnd w:id="640"/>
      <w:bookmarkEnd w:id="641"/>
    </w:p>
    <w:p w14:paraId="119D5B02" w14:textId="4C71DEA9" w:rsidR="009B19DA" w:rsidRPr="00C71430" w:rsidRDefault="009B19DA" w:rsidP="006B390F">
      <w:pPr>
        <w:pStyle w:val="ListParagraph"/>
        <w:numPr>
          <w:ilvl w:val="0"/>
          <w:numId w:val="13"/>
        </w:numPr>
        <w:shd w:val="clear" w:color="auto" w:fill="FDFDFD"/>
        <w:ind w:left="1418" w:hanging="284"/>
        <w:rPr>
          <w:rFonts w:ascii="Tahoma" w:hAnsi="Tahoma" w:cs="Tahoma"/>
        </w:rPr>
      </w:pPr>
      <w:r w:rsidRPr="00C71430">
        <w:rPr>
          <w:rFonts w:ascii="Tahoma" w:hAnsi="Tahoma" w:cs="Tahoma"/>
        </w:rPr>
        <w:t>System generates PND. 2, PND. 2</w:t>
      </w:r>
      <w:r w:rsidR="008D3289" w:rsidRPr="00C71430">
        <w:rPr>
          <w:rFonts w:ascii="Tahoma" w:hAnsi="Tahoma" w:cs="Tahoma"/>
        </w:rPr>
        <w:t>A</w:t>
      </w:r>
      <w:r w:rsidRPr="00C71430">
        <w:rPr>
          <w:rFonts w:ascii="Tahoma" w:hAnsi="Tahoma" w:cs="Tahoma"/>
        </w:rPr>
        <w:t xml:space="preserve">, PND. 53. </w:t>
      </w:r>
    </w:p>
    <w:p w14:paraId="3BD9B938" w14:textId="6DB34650" w:rsidR="009B19DA" w:rsidRPr="00C71430" w:rsidRDefault="009B19DA" w:rsidP="006B390F">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 monthly</w:t>
      </w:r>
    </w:p>
    <w:p w14:paraId="2AA366F9" w14:textId="67F881F5" w:rsidR="009B19DA" w:rsidRPr="00C71430" w:rsidRDefault="009B19DA" w:rsidP="009B19DA">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Separate by </w:t>
      </w:r>
      <w:r w:rsidR="001204B2" w:rsidRPr="00C71430">
        <w:rPr>
          <w:rFonts w:ascii="Tahoma" w:hAnsi="Tahoma" w:cs="Tahoma"/>
        </w:rPr>
        <w:t xml:space="preserve">report </w:t>
      </w:r>
      <w:proofErr w:type="gramStart"/>
      <w:r w:rsidR="001204B2" w:rsidRPr="00C71430">
        <w:rPr>
          <w:rFonts w:ascii="Tahoma" w:hAnsi="Tahoma" w:cs="Tahoma"/>
        </w:rPr>
        <w:t>type :</w:t>
      </w:r>
      <w:proofErr w:type="gramEnd"/>
      <w:r w:rsidR="001204B2" w:rsidRPr="00C71430">
        <w:rPr>
          <w:rFonts w:ascii="Tahoma" w:hAnsi="Tahoma" w:cs="Tahoma"/>
        </w:rPr>
        <w:t xml:space="preserve"> </w:t>
      </w:r>
      <w:r w:rsidR="001204B2" w:rsidRPr="00C71430">
        <w:rPr>
          <w:rFonts w:ascii="Tahoma" w:hAnsi="Tahoma" w:cs="Tahoma"/>
          <w:color w:val="FF0000"/>
        </w:rPr>
        <w:t>PND. 2, PND. 2A, PND. 53.</w:t>
      </w:r>
    </w:p>
    <w:p w14:paraId="78D1E099" w14:textId="24DAE1C9" w:rsidR="001204B2" w:rsidRPr="00C71430" w:rsidRDefault="001204B2" w:rsidP="009B19DA">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Reprinting require</w:t>
      </w:r>
    </w:p>
    <w:p w14:paraId="37704831" w14:textId="77777777" w:rsidR="009B19DA" w:rsidRPr="00C71430" w:rsidRDefault="009B19DA" w:rsidP="009B19DA">
      <w:pPr>
        <w:rPr>
          <w:rFonts w:ascii="Tahoma" w:hAnsi="Tahoma" w:cs="Tahoma"/>
        </w:rPr>
      </w:pPr>
    </w:p>
    <w:p w14:paraId="0E75F9E9" w14:textId="77777777" w:rsidR="00E044E7" w:rsidRPr="00C71430" w:rsidRDefault="00E044E7" w:rsidP="00E044E7">
      <w:pPr>
        <w:pStyle w:val="Heading3"/>
        <w:rPr>
          <w:rFonts w:ascii="Tahoma" w:hAnsi="Tahoma" w:cs="Tahoma"/>
        </w:rPr>
      </w:pPr>
      <w:bookmarkStart w:id="642" w:name="_Toc145230862"/>
      <w:bookmarkStart w:id="643" w:name="_Toc145231265"/>
      <w:r w:rsidRPr="00C71430">
        <w:rPr>
          <w:rFonts w:ascii="Tahoma" w:hAnsi="Tahoma" w:cs="Tahoma"/>
        </w:rPr>
        <w:t>To-be Process</w:t>
      </w:r>
      <w:bookmarkEnd w:id="642"/>
      <w:bookmarkEnd w:id="643"/>
    </w:p>
    <w:p w14:paraId="048A811A" w14:textId="198F4D8B" w:rsidR="009B19DA" w:rsidRPr="00C71430" w:rsidRDefault="009B19DA" w:rsidP="009B19DA">
      <w:pPr>
        <w:ind w:left="360"/>
        <w:rPr>
          <w:rFonts w:ascii="Tahoma" w:hAnsi="Tahoma" w:cs="Tahoma"/>
        </w:rPr>
      </w:pPr>
      <w:r w:rsidRPr="00C71430">
        <w:rPr>
          <w:rFonts w:ascii="Tahoma" w:hAnsi="Tahoma" w:cs="Tahoma"/>
        </w:rPr>
        <w:t>Create new form for PND. 2, PND. 2</w:t>
      </w:r>
      <w:r w:rsidR="008D3289" w:rsidRPr="00C71430">
        <w:rPr>
          <w:rFonts w:ascii="Tahoma" w:hAnsi="Tahoma" w:cs="Tahoma"/>
        </w:rPr>
        <w:t>A</w:t>
      </w:r>
      <w:r w:rsidRPr="00C71430">
        <w:rPr>
          <w:rFonts w:ascii="Tahoma" w:hAnsi="Tahoma" w:cs="Tahoma"/>
        </w:rPr>
        <w:t xml:space="preserve">, PND. 53. </w:t>
      </w:r>
      <w:r w:rsidRPr="00C71430">
        <w:rPr>
          <w:rFonts w:ascii="Tahoma" w:hAnsi="Tahoma" w:cs="Tahoma"/>
        </w:rPr>
        <w:br/>
      </w:r>
    </w:p>
    <w:tbl>
      <w:tblPr>
        <w:tblStyle w:val="TableGrid"/>
        <w:tblW w:w="0" w:type="auto"/>
        <w:jc w:val="center"/>
        <w:tblLook w:val="04A0" w:firstRow="1" w:lastRow="0" w:firstColumn="1" w:lastColumn="0" w:noHBand="0" w:noVBand="1"/>
      </w:tblPr>
      <w:tblGrid>
        <w:gridCol w:w="3103"/>
        <w:gridCol w:w="6230"/>
      </w:tblGrid>
      <w:tr w:rsidR="009B19DA" w:rsidRPr="00C71430" w14:paraId="66B74349" w14:textId="77777777" w:rsidTr="006B390F">
        <w:trPr>
          <w:jc w:val="center"/>
        </w:trPr>
        <w:tc>
          <w:tcPr>
            <w:tcW w:w="3103" w:type="dxa"/>
            <w:shd w:val="clear" w:color="auto" w:fill="CCECFF"/>
          </w:tcPr>
          <w:p w14:paraId="50876822" w14:textId="77777777" w:rsidR="009B19DA" w:rsidRPr="00C71430" w:rsidRDefault="009B19DA" w:rsidP="006B390F">
            <w:pPr>
              <w:rPr>
                <w:rFonts w:ascii="Tahoma" w:hAnsi="Tahoma" w:cs="Tahoma"/>
              </w:rPr>
            </w:pPr>
            <w:r w:rsidRPr="00C71430">
              <w:rPr>
                <w:rFonts w:ascii="Tahoma" w:hAnsi="Tahoma" w:cs="Tahoma"/>
              </w:rPr>
              <w:lastRenderedPageBreak/>
              <w:t>Paper size</w:t>
            </w:r>
          </w:p>
        </w:tc>
        <w:tc>
          <w:tcPr>
            <w:tcW w:w="6230" w:type="dxa"/>
          </w:tcPr>
          <w:p w14:paraId="75B2C833" w14:textId="77777777" w:rsidR="009B19DA" w:rsidRPr="00C71430" w:rsidRDefault="009B19DA" w:rsidP="006B390F">
            <w:pPr>
              <w:rPr>
                <w:rFonts w:ascii="Tahoma" w:hAnsi="Tahoma" w:cs="Tahoma"/>
              </w:rPr>
            </w:pPr>
            <w:r w:rsidRPr="00C71430">
              <w:rPr>
                <w:rFonts w:ascii="Tahoma" w:hAnsi="Tahoma" w:cs="Tahoma"/>
              </w:rPr>
              <w:t>A4</w:t>
            </w:r>
          </w:p>
        </w:tc>
      </w:tr>
      <w:tr w:rsidR="009B19DA" w:rsidRPr="00C71430" w14:paraId="5C8BC398" w14:textId="77777777" w:rsidTr="006B390F">
        <w:trPr>
          <w:jc w:val="center"/>
        </w:trPr>
        <w:tc>
          <w:tcPr>
            <w:tcW w:w="3103" w:type="dxa"/>
            <w:shd w:val="clear" w:color="auto" w:fill="CCECFF"/>
          </w:tcPr>
          <w:p w14:paraId="1F9D43FA" w14:textId="77777777" w:rsidR="009B19DA" w:rsidRPr="00C71430" w:rsidRDefault="009B19DA" w:rsidP="006B390F">
            <w:pPr>
              <w:rPr>
                <w:rFonts w:ascii="Tahoma" w:hAnsi="Tahoma" w:cs="Tahoma"/>
              </w:rPr>
            </w:pPr>
            <w:r w:rsidRPr="00C71430">
              <w:rPr>
                <w:rFonts w:ascii="Tahoma" w:hAnsi="Tahoma" w:cs="Tahoma"/>
              </w:rPr>
              <w:t>Reprinting require</w:t>
            </w:r>
          </w:p>
        </w:tc>
        <w:tc>
          <w:tcPr>
            <w:tcW w:w="6230" w:type="dxa"/>
          </w:tcPr>
          <w:p w14:paraId="6F459C58" w14:textId="77777777" w:rsidR="009B19DA" w:rsidRPr="00C71430" w:rsidRDefault="009B19DA" w:rsidP="006B390F">
            <w:pPr>
              <w:rPr>
                <w:rFonts w:ascii="Tahoma" w:hAnsi="Tahoma" w:cs="Tahoma"/>
              </w:rPr>
            </w:pPr>
            <w:r w:rsidRPr="00C71430">
              <w:rPr>
                <w:rFonts w:ascii="Tahoma" w:hAnsi="Tahoma" w:cs="Tahoma"/>
              </w:rPr>
              <w:t>Yes</w:t>
            </w:r>
          </w:p>
        </w:tc>
      </w:tr>
      <w:tr w:rsidR="009B19DA" w:rsidRPr="00C71430" w14:paraId="25AE8FFF" w14:textId="77777777" w:rsidTr="006B390F">
        <w:trPr>
          <w:jc w:val="center"/>
        </w:trPr>
        <w:tc>
          <w:tcPr>
            <w:tcW w:w="3103" w:type="dxa"/>
            <w:shd w:val="clear" w:color="auto" w:fill="CCECFF"/>
          </w:tcPr>
          <w:p w14:paraId="78DB8026" w14:textId="77777777" w:rsidR="009B19DA" w:rsidRPr="00C71430" w:rsidRDefault="009B19DA" w:rsidP="006B390F">
            <w:pPr>
              <w:rPr>
                <w:rFonts w:ascii="Tahoma" w:hAnsi="Tahoma" w:cs="Tahoma"/>
              </w:rPr>
            </w:pPr>
            <w:r w:rsidRPr="00C71430">
              <w:rPr>
                <w:rFonts w:ascii="Tahoma" w:hAnsi="Tahoma" w:cs="Tahoma"/>
              </w:rPr>
              <w:t>Searching criteria</w:t>
            </w:r>
          </w:p>
        </w:tc>
        <w:tc>
          <w:tcPr>
            <w:tcW w:w="6230" w:type="dxa"/>
          </w:tcPr>
          <w:p w14:paraId="17D01B28" w14:textId="7155F340" w:rsidR="009B19DA" w:rsidRPr="00C71430" w:rsidRDefault="009B19DA" w:rsidP="006B390F">
            <w:pPr>
              <w:rPr>
                <w:rFonts w:ascii="Tahoma" w:hAnsi="Tahoma" w:cs="Tahoma"/>
              </w:rPr>
            </w:pPr>
            <w:r w:rsidRPr="00C71430">
              <w:rPr>
                <w:rFonts w:ascii="Tahoma" w:hAnsi="Tahoma" w:cs="Tahoma"/>
              </w:rPr>
              <w:t>Customer ID, Account no, Date</w:t>
            </w:r>
            <w:r w:rsidR="001204B2" w:rsidRPr="00C71430">
              <w:rPr>
                <w:rFonts w:ascii="Tahoma" w:hAnsi="Tahoma" w:cs="Tahoma"/>
              </w:rPr>
              <w:t xml:space="preserve">, </w:t>
            </w:r>
            <w:r w:rsidR="001204B2" w:rsidRPr="00C71430">
              <w:rPr>
                <w:rFonts w:ascii="Tahoma" w:hAnsi="Tahoma" w:cs="Tahoma"/>
                <w:color w:val="FF0000"/>
              </w:rPr>
              <w:t>Account type</w:t>
            </w:r>
          </w:p>
        </w:tc>
      </w:tr>
    </w:tbl>
    <w:p w14:paraId="34D6E189" w14:textId="77777777" w:rsidR="009B19DA" w:rsidRPr="00C71430" w:rsidRDefault="009B19DA" w:rsidP="009B19DA">
      <w:pPr>
        <w:rPr>
          <w:rFonts w:ascii="Tahoma" w:hAnsi="Tahoma" w:cs="Tahoma"/>
        </w:rPr>
      </w:pPr>
    </w:p>
    <w:p w14:paraId="5F012421" w14:textId="77777777" w:rsidR="00E044E7" w:rsidRPr="00C71430" w:rsidRDefault="00E044E7" w:rsidP="00E044E7">
      <w:pPr>
        <w:pStyle w:val="Heading3"/>
        <w:rPr>
          <w:rFonts w:ascii="Tahoma" w:hAnsi="Tahoma" w:cs="Tahoma"/>
        </w:rPr>
      </w:pPr>
      <w:bookmarkStart w:id="644" w:name="_Toc145230863"/>
      <w:bookmarkStart w:id="645" w:name="_Toc145231266"/>
      <w:r w:rsidRPr="00C71430">
        <w:rPr>
          <w:rFonts w:ascii="Tahoma" w:hAnsi="Tahoma" w:cs="Tahoma"/>
        </w:rPr>
        <w:t>File / API Layout and Data Sheet</w:t>
      </w:r>
      <w:bookmarkEnd w:id="644"/>
      <w:bookmarkEnd w:id="645"/>
    </w:p>
    <w:p w14:paraId="40321EFF" w14:textId="77777777" w:rsidR="003E6BE7" w:rsidRPr="00C71430" w:rsidRDefault="003E6BE7" w:rsidP="003E6BE7">
      <w:pPr>
        <w:ind w:left="360"/>
        <w:rPr>
          <w:rFonts w:ascii="Tahoma" w:hAnsi="Tahoma" w:cs="Tahoma"/>
        </w:rPr>
      </w:pPr>
      <w:r w:rsidRPr="00C71430">
        <w:rPr>
          <w:rFonts w:ascii="Tahoma" w:hAnsi="Tahoma" w:cs="Tahoma"/>
        </w:rPr>
        <w:t>Not Applicable.</w:t>
      </w:r>
    </w:p>
    <w:p w14:paraId="1B55A89C" w14:textId="77777777" w:rsidR="003E6BE7" w:rsidRPr="00C71430" w:rsidRDefault="003E6BE7" w:rsidP="003E6BE7">
      <w:pPr>
        <w:rPr>
          <w:rFonts w:ascii="Tahoma" w:hAnsi="Tahoma" w:cs="Tahoma"/>
        </w:rPr>
      </w:pPr>
    </w:p>
    <w:p w14:paraId="49D3E094" w14:textId="77777777" w:rsidR="00E044E7" w:rsidRPr="00C71430" w:rsidRDefault="00E044E7" w:rsidP="00E044E7">
      <w:pPr>
        <w:pStyle w:val="Heading3"/>
        <w:rPr>
          <w:rFonts w:ascii="Tahoma" w:hAnsi="Tahoma" w:cs="Tahoma"/>
        </w:rPr>
      </w:pPr>
      <w:bookmarkStart w:id="646" w:name="_Toc145230864"/>
      <w:bookmarkStart w:id="647" w:name="_Toc145231267"/>
      <w:r w:rsidRPr="00C71430">
        <w:rPr>
          <w:rFonts w:ascii="Tahoma" w:hAnsi="Tahoma" w:cs="Tahoma"/>
        </w:rPr>
        <w:t>Report Layout and Data Sheet</w:t>
      </w:r>
      <w:bookmarkEnd w:id="646"/>
      <w:bookmarkEnd w:id="647"/>
    </w:p>
    <w:p w14:paraId="45086DD0" w14:textId="77254AEC" w:rsidR="009669F8" w:rsidRPr="00C71430" w:rsidRDefault="009669F8" w:rsidP="003E6BE7">
      <w:pPr>
        <w:pStyle w:val="Heading4"/>
        <w:rPr>
          <w:rFonts w:ascii="Tahoma" w:hAnsi="Tahoma" w:cs="Tahoma"/>
        </w:rPr>
      </w:pPr>
      <w:bookmarkStart w:id="648" w:name="_Toc145230865"/>
      <w:bookmarkStart w:id="649" w:name="_Toc145231268"/>
      <w:r w:rsidRPr="00C71430">
        <w:rPr>
          <w:rFonts w:ascii="Tahoma" w:hAnsi="Tahoma" w:cs="Tahoma"/>
        </w:rPr>
        <w:t>Corporate</w:t>
      </w:r>
      <w:r w:rsidR="008D3289" w:rsidRPr="00C71430">
        <w:rPr>
          <w:rFonts w:ascii="Tahoma" w:hAnsi="Tahoma" w:cs="Tahoma"/>
        </w:rPr>
        <w:t xml:space="preserve"> (PND. 53)</w:t>
      </w:r>
      <w:bookmarkEnd w:id="648"/>
      <w:bookmarkEnd w:id="649"/>
    </w:p>
    <w:p w14:paraId="7FC2310D" w14:textId="0BAF9033" w:rsidR="00D62A65" w:rsidRPr="00C71430" w:rsidRDefault="00D62A65" w:rsidP="009669F8">
      <w:pPr>
        <w:rPr>
          <w:rFonts w:ascii="Tahoma" w:hAnsi="Tahoma" w:cs="Tahoma"/>
        </w:rPr>
      </w:pPr>
      <w:r w:rsidRPr="00C71430">
        <w:rPr>
          <w:rFonts w:ascii="Tahoma" w:hAnsi="Tahoma" w:cs="Tahoma"/>
          <w:noProof/>
          <w:lang w:val="en-SG" w:eastAsia="en-SG" w:bidi="ar-SA"/>
        </w:rPr>
        <w:drawing>
          <wp:inline distT="0" distB="0" distL="0" distR="0" wp14:anchorId="1D9C2F7F" wp14:editId="26E317D7">
            <wp:extent cx="6390005" cy="3105785"/>
            <wp:effectExtent l="0" t="0" r="0" b="0"/>
            <wp:docPr id="335936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90005" cy="3105785"/>
                    </a:xfrm>
                    <a:prstGeom prst="rect">
                      <a:avLst/>
                    </a:prstGeom>
                    <a:noFill/>
                    <a:ln>
                      <a:noFill/>
                    </a:ln>
                  </pic:spPr>
                </pic:pic>
              </a:graphicData>
            </a:graphic>
          </wp:inline>
        </w:drawing>
      </w:r>
    </w:p>
    <w:p w14:paraId="3B326D2D" w14:textId="77777777" w:rsidR="009669F8" w:rsidRPr="00C71430" w:rsidRDefault="009669F8" w:rsidP="009669F8">
      <w:pPr>
        <w:rPr>
          <w:rFonts w:ascii="Tahoma" w:hAnsi="Tahoma" w:cs="Tahoma"/>
        </w:rPr>
      </w:pPr>
    </w:p>
    <w:p w14:paraId="38A82F41" w14:textId="5ABB3F9A" w:rsidR="009669F8" w:rsidRPr="00C71430" w:rsidRDefault="009669F8" w:rsidP="003E6BE7">
      <w:pPr>
        <w:pStyle w:val="Heading4"/>
        <w:rPr>
          <w:rFonts w:ascii="Tahoma" w:hAnsi="Tahoma" w:cs="Tahoma"/>
        </w:rPr>
      </w:pPr>
      <w:bookmarkStart w:id="650" w:name="_Toc145230866"/>
      <w:bookmarkStart w:id="651" w:name="_Toc145231269"/>
      <w:r w:rsidRPr="00C71430">
        <w:rPr>
          <w:rFonts w:ascii="Tahoma" w:hAnsi="Tahoma" w:cs="Tahoma"/>
        </w:rPr>
        <w:lastRenderedPageBreak/>
        <w:t>Individual</w:t>
      </w:r>
      <w:r w:rsidR="008D3289" w:rsidRPr="00C71430">
        <w:rPr>
          <w:rFonts w:ascii="Tahoma" w:hAnsi="Tahoma" w:cs="Tahoma"/>
        </w:rPr>
        <w:t xml:space="preserve"> (PND. 2)</w:t>
      </w:r>
      <w:bookmarkEnd w:id="650"/>
      <w:bookmarkEnd w:id="651"/>
    </w:p>
    <w:p w14:paraId="03DFD748" w14:textId="3E69EE97" w:rsidR="00D62A65" w:rsidRPr="00C71430" w:rsidRDefault="00D62A65" w:rsidP="009B19DA">
      <w:pPr>
        <w:pStyle w:val="ListParagraph"/>
        <w:ind w:left="2138" w:hanging="1854"/>
        <w:jc w:val="center"/>
        <w:rPr>
          <w:rFonts w:ascii="Tahoma" w:hAnsi="Tahoma" w:cs="Tahoma"/>
        </w:rPr>
      </w:pPr>
      <w:r w:rsidRPr="00C71430">
        <w:rPr>
          <w:rFonts w:ascii="Tahoma" w:hAnsi="Tahoma" w:cs="Tahoma"/>
          <w:noProof/>
          <w:lang w:val="en-SG" w:eastAsia="en-SG" w:bidi="ar-SA"/>
        </w:rPr>
        <w:drawing>
          <wp:inline distT="0" distB="0" distL="0" distR="0" wp14:anchorId="29D90F5E" wp14:editId="42F22A7A">
            <wp:extent cx="5813054" cy="2792437"/>
            <wp:effectExtent l="0" t="0" r="0" b="0"/>
            <wp:docPr id="678791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22333" cy="2796895"/>
                    </a:xfrm>
                    <a:prstGeom prst="rect">
                      <a:avLst/>
                    </a:prstGeom>
                    <a:noFill/>
                    <a:ln>
                      <a:noFill/>
                    </a:ln>
                  </pic:spPr>
                </pic:pic>
              </a:graphicData>
            </a:graphic>
          </wp:inline>
        </w:drawing>
      </w:r>
    </w:p>
    <w:p w14:paraId="70B4E3C2" w14:textId="5FB2DD4F" w:rsidR="00636845" w:rsidRPr="00C71430" w:rsidRDefault="00636845" w:rsidP="008D3289">
      <w:pPr>
        <w:pStyle w:val="Heading4"/>
        <w:rPr>
          <w:rFonts w:ascii="Tahoma" w:hAnsi="Tahoma" w:cs="Tahoma"/>
        </w:rPr>
      </w:pPr>
      <w:bookmarkStart w:id="652" w:name="_Toc145230867"/>
      <w:bookmarkStart w:id="653" w:name="_Toc145231270"/>
      <w:r w:rsidRPr="00C71430">
        <w:rPr>
          <w:rFonts w:ascii="Tahoma" w:hAnsi="Tahoma" w:cs="Tahoma"/>
        </w:rPr>
        <w:t>Summary</w:t>
      </w:r>
      <w:r w:rsidR="008D3289" w:rsidRPr="00C71430">
        <w:rPr>
          <w:rFonts w:ascii="Tahoma" w:hAnsi="Tahoma" w:cs="Tahoma"/>
        </w:rPr>
        <w:t xml:space="preserve"> (PND. 2A)</w:t>
      </w:r>
      <w:bookmarkEnd w:id="652"/>
      <w:bookmarkEnd w:id="653"/>
    </w:p>
    <w:p w14:paraId="4FB6F700" w14:textId="03945C77" w:rsidR="008D3289" w:rsidRPr="00C71430" w:rsidRDefault="008D3289" w:rsidP="008D3289">
      <w:pPr>
        <w:rPr>
          <w:rFonts w:ascii="Tahoma" w:hAnsi="Tahoma" w:cs="Tahoma"/>
        </w:rPr>
      </w:pPr>
      <w:r w:rsidRPr="00C71430">
        <w:rPr>
          <w:rFonts w:ascii="Tahoma" w:hAnsi="Tahoma" w:cs="Tahoma"/>
          <w:noProof/>
          <w:lang w:val="en-SG" w:eastAsia="en-SG" w:bidi="ar-SA"/>
        </w:rPr>
        <w:drawing>
          <wp:inline distT="0" distB="0" distL="0" distR="0" wp14:anchorId="6DABE08C" wp14:editId="2EC1FAE3">
            <wp:extent cx="6390005" cy="4592955"/>
            <wp:effectExtent l="19050" t="19050" r="10795" b="17145"/>
            <wp:docPr id="186628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2074" name=""/>
                    <pic:cNvPicPr/>
                  </pic:nvPicPr>
                  <pic:blipFill>
                    <a:blip r:embed="rId130"/>
                    <a:stretch>
                      <a:fillRect/>
                    </a:stretch>
                  </pic:blipFill>
                  <pic:spPr>
                    <a:xfrm>
                      <a:off x="0" y="0"/>
                      <a:ext cx="6390005" cy="4592955"/>
                    </a:xfrm>
                    <a:prstGeom prst="rect">
                      <a:avLst/>
                    </a:prstGeom>
                    <a:ln>
                      <a:solidFill>
                        <a:schemeClr val="bg1">
                          <a:lumMod val="85000"/>
                        </a:schemeClr>
                      </a:solidFill>
                    </a:ln>
                  </pic:spPr>
                </pic:pic>
              </a:graphicData>
            </a:graphic>
          </wp:inline>
        </w:drawing>
      </w:r>
    </w:p>
    <w:p w14:paraId="5B986253" w14:textId="605B5864" w:rsidR="00E044E7" w:rsidRPr="00C71430" w:rsidRDefault="00E044E7" w:rsidP="00E044E7">
      <w:pPr>
        <w:pStyle w:val="Heading3"/>
        <w:rPr>
          <w:rFonts w:ascii="Tahoma" w:hAnsi="Tahoma" w:cs="Tahoma"/>
        </w:rPr>
      </w:pPr>
      <w:bookmarkStart w:id="654" w:name="_Toc145230868"/>
      <w:bookmarkStart w:id="655" w:name="_Toc145231271"/>
      <w:r w:rsidRPr="00C71430">
        <w:rPr>
          <w:rFonts w:ascii="Tahoma" w:hAnsi="Tahoma" w:cs="Tahoma"/>
        </w:rPr>
        <w:lastRenderedPageBreak/>
        <w:t>Additional Impacts</w:t>
      </w:r>
      <w:bookmarkEnd w:id="654"/>
      <w:bookmarkEnd w:id="655"/>
    </w:p>
    <w:p w14:paraId="4792B08B" w14:textId="77777777" w:rsidR="003E6BE7" w:rsidRPr="00C71430" w:rsidRDefault="003E6BE7" w:rsidP="003E6BE7">
      <w:pPr>
        <w:ind w:left="360"/>
        <w:rPr>
          <w:rFonts w:ascii="Tahoma" w:hAnsi="Tahoma" w:cs="Tahoma"/>
        </w:rPr>
      </w:pPr>
      <w:r w:rsidRPr="00C71430">
        <w:rPr>
          <w:rFonts w:ascii="Tahoma" w:hAnsi="Tahoma" w:cs="Tahoma"/>
        </w:rPr>
        <w:t>Not Applicable.</w:t>
      </w:r>
    </w:p>
    <w:p w14:paraId="5AE55CC4" w14:textId="77777777" w:rsidR="00E044E7" w:rsidRPr="00C71430" w:rsidRDefault="00E044E7" w:rsidP="00E044E7">
      <w:pPr>
        <w:rPr>
          <w:rFonts w:ascii="Tahoma" w:hAnsi="Tahoma" w:cs="Tahoma"/>
        </w:rPr>
      </w:pPr>
    </w:p>
    <w:p w14:paraId="18F87956" w14:textId="1CAACCD4" w:rsidR="00E044E7" w:rsidRPr="00C71430" w:rsidRDefault="00E044E7" w:rsidP="00E044E7">
      <w:pPr>
        <w:pStyle w:val="Heading2"/>
        <w:rPr>
          <w:rFonts w:ascii="Tahoma" w:hAnsi="Tahoma" w:cs="Tahoma"/>
        </w:rPr>
      </w:pPr>
      <w:bookmarkStart w:id="656" w:name="_Toc145230869"/>
      <w:bookmarkStart w:id="657" w:name="_Toc145231272"/>
      <w:r w:rsidRPr="00C71430">
        <w:rPr>
          <w:rFonts w:ascii="Tahoma" w:hAnsi="Tahoma" w:cs="Tahoma"/>
        </w:rPr>
        <w:t>With</w:t>
      </w:r>
      <w:r w:rsidR="002C63CE" w:rsidRPr="00C71430">
        <w:rPr>
          <w:rFonts w:ascii="Tahoma" w:hAnsi="Tahoma" w:cs="Tahoma"/>
        </w:rPr>
        <w:t>h</w:t>
      </w:r>
      <w:r w:rsidRPr="00C71430">
        <w:rPr>
          <w:rFonts w:ascii="Tahoma" w:hAnsi="Tahoma" w:cs="Tahoma"/>
        </w:rPr>
        <w:t>olding tax</w:t>
      </w:r>
      <w:bookmarkEnd w:id="656"/>
      <w:bookmarkEnd w:id="657"/>
    </w:p>
    <w:p w14:paraId="51004DFD"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627"/>
        <w:gridCol w:w="4426"/>
      </w:tblGrid>
      <w:tr w:rsidR="00636E95" w:rsidRPr="00C71430" w14:paraId="59FFFA65" w14:textId="77777777" w:rsidTr="006B390F">
        <w:tc>
          <w:tcPr>
            <w:tcW w:w="5026" w:type="dxa"/>
          </w:tcPr>
          <w:p w14:paraId="3DDA65A1" w14:textId="5E78913A" w:rsidR="00636E95" w:rsidRPr="00C71430" w:rsidRDefault="009B70FD" w:rsidP="006B390F">
            <w:pPr>
              <w:rPr>
                <w:rFonts w:ascii="Tahoma" w:hAnsi="Tahoma" w:cs="Tahoma"/>
              </w:rPr>
            </w:pPr>
            <w:r w:rsidRPr="00C71430">
              <w:rPr>
                <w:rFonts w:ascii="Tahoma" w:hAnsi="Tahoma" w:cs="Tahoma"/>
              </w:rPr>
              <w:t xml:space="preserve">DPS-91 </w:t>
            </w:r>
            <w:r w:rsidR="00636E95" w:rsidRPr="00C71430">
              <w:rPr>
                <w:rFonts w:ascii="Tahoma" w:hAnsi="Tahoma" w:cs="Tahoma"/>
                <w:cs/>
              </w:rPr>
              <w:t>สามารถสร้างรายงานนำส่งภาษีหัก ณ ที่จ่ายเพื่อใช้ประกอบการนำส่งค่าภาษีไปยังกรมสรรพากร โดยสามารถเรียกพิมพ์รายงานตามช่วงเวลาได้</w:t>
            </w:r>
          </w:p>
          <w:p w14:paraId="197E2BEB" w14:textId="2C64DE9D" w:rsidR="00636E95" w:rsidRPr="00C71430" w:rsidRDefault="00636E95" w:rsidP="006B390F">
            <w:pPr>
              <w:rPr>
                <w:rFonts w:ascii="Tahoma" w:hAnsi="Tahoma" w:cs="Tahoma"/>
              </w:rPr>
            </w:pPr>
          </w:p>
        </w:tc>
        <w:tc>
          <w:tcPr>
            <w:tcW w:w="5027" w:type="dxa"/>
          </w:tcPr>
          <w:p w14:paraId="18679D08" w14:textId="110F36B1" w:rsidR="00636E95" w:rsidRPr="00C71430" w:rsidRDefault="00636E95" w:rsidP="006B390F">
            <w:pPr>
              <w:rPr>
                <w:rFonts w:ascii="Tahoma" w:hAnsi="Tahoma" w:cs="Tahoma"/>
              </w:rPr>
            </w:pPr>
            <w:r w:rsidRPr="00C71430">
              <w:rPr>
                <w:rFonts w:ascii="Tahoma" w:hAnsi="Tahoma" w:cs="Tahoma"/>
              </w:rPr>
              <w:t>Able to generate withholding tax remittance report to support tax remittance to the Revenue Department which can print reports at intervals</w:t>
            </w:r>
          </w:p>
        </w:tc>
      </w:tr>
    </w:tbl>
    <w:p w14:paraId="4ABBC242" w14:textId="77777777" w:rsidR="00636E95" w:rsidRPr="00C71430" w:rsidRDefault="00636E95" w:rsidP="00636E95">
      <w:pPr>
        <w:rPr>
          <w:rFonts w:ascii="Tahoma" w:hAnsi="Tahoma" w:cs="Tahoma"/>
        </w:rPr>
      </w:pPr>
    </w:p>
    <w:p w14:paraId="1157F95E" w14:textId="77777777" w:rsidR="00E044E7" w:rsidRPr="00C71430" w:rsidRDefault="00E044E7" w:rsidP="00E044E7">
      <w:pPr>
        <w:pStyle w:val="Heading3"/>
        <w:rPr>
          <w:rFonts w:ascii="Tahoma" w:hAnsi="Tahoma" w:cs="Tahoma"/>
        </w:rPr>
      </w:pPr>
      <w:bookmarkStart w:id="658" w:name="_Toc145230870"/>
      <w:bookmarkStart w:id="659" w:name="_Toc145231273"/>
      <w:r w:rsidRPr="00C71430">
        <w:rPr>
          <w:rFonts w:ascii="Tahoma" w:hAnsi="Tahoma" w:cs="Tahoma"/>
        </w:rPr>
        <w:t>Purpose</w:t>
      </w:r>
      <w:bookmarkEnd w:id="658"/>
      <w:bookmarkEnd w:id="659"/>
    </w:p>
    <w:p w14:paraId="58081035" w14:textId="1C01F1D2" w:rsidR="00266AA0" w:rsidRPr="00C71430" w:rsidRDefault="00266AA0" w:rsidP="00266AA0">
      <w:pPr>
        <w:ind w:left="360"/>
        <w:rPr>
          <w:rFonts w:ascii="Tahoma" w:hAnsi="Tahoma" w:cs="Tahoma"/>
        </w:rPr>
      </w:pPr>
      <w:r w:rsidRPr="00C71430">
        <w:rPr>
          <w:rFonts w:ascii="Tahoma" w:hAnsi="Tahoma" w:cs="Tahoma"/>
        </w:rPr>
        <w:t>The purpose is to provide withholding tax report for revenue department.</w:t>
      </w:r>
    </w:p>
    <w:p w14:paraId="2147E713" w14:textId="77777777" w:rsidR="00AA4AFB" w:rsidRPr="00C71430" w:rsidRDefault="00AA4AFB" w:rsidP="00AA4AFB">
      <w:pPr>
        <w:rPr>
          <w:rFonts w:ascii="Tahoma" w:hAnsi="Tahoma" w:cs="Tahoma"/>
        </w:rPr>
      </w:pPr>
    </w:p>
    <w:p w14:paraId="77064477" w14:textId="77777777" w:rsidR="00E044E7" w:rsidRPr="00C71430" w:rsidRDefault="00E044E7" w:rsidP="00E044E7">
      <w:pPr>
        <w:pStyle w:val="Heading3"/>
        <w:rPr>
          <w:rFonts w:ascii="Tahoma" w:hAnsi="Tahoma" w:cs="Tahoma"/>
        </w:rPr>
      </w:pPr>
      <w:bookmarkStart w:id="660" w:name="_Toc145230871"/>
      <w:bookmarkStart w:id="661" w:name="_Toc145231274"/>
      <w:r w:rsidRPr="00C71430">
        <w:rPr>
          <w:rFonts w:ascii="Tahoma" w:hAnsi="Tahoma" w:cs="Tahoma"/>
        </w:rPr>
        <w:t>Background</w:t>
      </w:r>
      <w:bookmarkEnd w:id="660"/>
      <w:bookmarkEnd w:id="661"/>
    </w:p>
    <w:p w14:paraId="2E513D60" w14:textId="71EADC36" w:rsidR="00917EB1" w:rsidRPr="00C71430" w:rsidRDefault="00917EB1" w:rsidP="000374C1">
      <w:pPr>
        <w:pStyle w:val="ListParagraph"/>
        <w:numPr>
          <w:ilvl w:val="2"/>
          <w:numId w:val="41"/>
        </w:numPr>
        <w:ind w:left="1530" w:hanging="810"/>
        <w:jc w:val="both"/>
        <w:rPr>
          <w:rFonts w:ascii="Tahoma" w:hAnsi="Tahoma" w:cs="Tahoma"/>
          <w:lang w:bidi="ar-SA"/>
        </w:rPr>
      </w:pPr>
      <w:r w:rsidRPr="00C71430">
        <w:rPr>
          <w:rFonts w:ascii="Tahoma" w:hAnsi="Tahoma" w:cs="Tahoma"/>
        </w:rPr>
        <w:t>EXIM Current Business Practice (as-is)</w:t>
      </w:r>
    </w:p>
    <w:p w14:paraId="7DAC535A" w14:textId="77777777"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5706AED6" w14:textId="77777777"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Auto- Generated Monthly</w:t>
      </w:r>
    </w:p>
    <w:p w14:paraId="5FC0773D" w14:textId="77777777" w:rsidR="003E045A" w:rsidRPr="00C71430" w:rsidRDefault="003E045A" w:rsidP="003E045A">
      <w:pPr>
        <w:pStyle w:val="ListParagraph"/>
        <w:ind w:left="1560"/>
        <w:jc w:val="both"/>
        <w:rPr>
          <w:rFonts w:ascii="Tahoma" w:hAnsi="Tahoma" w:cs="Tahoma"/>
        </w:rPr>
      </w:pPr>
    </w:p>
    <w:p w14:paraId="09C881E9" w14:textId="44A832C8" w:rsidR="003E045A" w:rsidRPr="00C71430" w:rsidRDefault="003E045A" w:rsidP="003E045A">
      <w:pPr>
        <w:spacing w:after="240"/>
        <w:ind w:left="720"/>
        <w:rPr>
          <w:rFonts w:ascii="Tahoma" w:hAnsi="Tahoma" w:cs="Tahoma"/>
        </w:rPr>
      </w:pPr>
      <w:r w:rsidRPr="00C71430">
        <w:rPr>
          <w:rFonts w:ascii="Tahoma" w:hAnsi="Tahoma" w:cs="Tahoma"/>
        </w:rPr>
        <w:t>25.2.2 CBS9 Current Functionality</w:t>
      </w:r>
    </w:p>
    <w:p w14:paraId="6C2C744D" w14:textId="77777777" w:rsidR="003E045A" w:rsidRPr="00C71430" w:rsidRDefault="003E045A" w:rsidP="003E045A">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05D09951" w14:textId="77777777" w:rsidR="00AA4AFB" w:rsidRPr="00C71430" w:rsidRDefault="00AA4AFB" w:rsidP="00AA4AFB">
      <w:pPr>
        <w:rPr>
          <w:rFonts w:ascii="Tahoma" w:hAnsi="Tahoma" w:cs="Tahoma"/>
        </w:rPr>
      </w:pPr>
    </w:p>
    <w:p w14:paraId="467D87B6" w14:textId="77777777" w:rsidR="00E044E7" w:rsidRPr="00C71430" w:rsidRDefault="00E044E7" w:rsidP="00E044E7">
      <w:pPr>
        <w:pStyle w:val="Heading3"/>
        <w:rPr>
          <w:rFonts w:ascii="Tahoma" w:hAnsi="Tahoma" w:cs="Tahoma"/>
        </w:rPr>
      </w:pPr>
      <w:bookmarkStart w:id="662" w:name="_Toc145230872"/>
      <w:bookmarkStart w:id="663" w:name="_Toc145231275"/>
      <w:r w:rsidRPr="00C71430">
        <w:rPr>
          <w:rFonts w:ascii="Tahoma" w:hAnsi="Tahoma" w:cs="Tahoma"/>
        </w:rPr>
        <w:t>Supported Sample Transaction and Case from Customer</w:t>
      </w:r>
      <w:bookmarkEnd w:id="662"/>
      <w:bookmarkEnd w:id="663"/>
    </w:p>
    <w:p w14:paraId="0C566C75" w14:textId="77777777" w:rsidR="00CE014E" w:rsidRPr="00C71430" w:rsidRDefault="00CE014E" w:rsidP="00CE014E">
      <w:pPr>
        <w:rPr>
          <w:rFonts w:ascii="Tahoma" w:hAnsi="Tahoma" w:cs="Tahoma"/>
        </w:rPr>
      </w:pPr>
    </w:p>
    <w:p w14:paraId="03209E73" w14:textId="77777777" w:rsidR="00CE014E" w:rsidRPr="00C71430" w:rsidRDefault="00CE014E" w:rsidP="00CE014E">
      <w:pPr>
        <w:rPr>
          <w:rFonts w:ascii="Tahoma" w:hAnsi="Tahoma" w:cs="Tahoma"/>
        </w:rPr>
      </w:pPr>
    </w:p>
    <w:p w14:paraId="5C180A31" w14:textId="5002FB50" w:rsidR="00AA4AFB" w:rsidRPr="00C71430" w:rsidRDefault="00FC7D33" w:rsidP="00CE014E">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D701005" wp14:editId="6F234F21">
            <wp:extent cx="6032810" cy="4343623"/>
            <wp:effectExtent l="0" t="0" r="6350" b="0"/>
            <wp:docPr id="153960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8730" name=""/>
                    <pic:cNvPicPr/>
                  </pic:nvPicPr>
                  <pic:blipFill>
                    <a:blip r:embed="rId133"/>
                    <a:stretch>
                      <a:fillRect/>
                    </a:stretch>
                  </pic:blipFill>
                  <pic:spPr>
                    <a:xfrm>
                      <a:off x="0" y="0"/>
                      <a:ext cx="6032810" cy="4343623"/>
                    </a:xfrm>
                    <a:prstGeom prst="rect">
                      <a:avLst/>
                    </a:prstGeom>
                  </pic:spPr>
                </pic:pic>
              </a:graphicData>
            </a:graphic>
          </wp:inline>
        </w:drawing>
      </w:r>
    </w:p>
    <w:p w14:paraId="670EA3D9" w14:textId="77777777" w:rsidR="00CE014E" w:rsidRPr="00C71430" w:rsidRDefault="00CE014E" w:rsidP="00CE014E">
      <w:pPr>
        <w:jc w:val="center"/>
        <w:rPr>
          <w:rFonts w:ascii="Tahoma" w:hAnsi="Tahoma" w:cs="Tahoma"/>
        </w:rPr>
      </w:pPr>
    </w:p>
    <w:p w14:paraId="38BDC011" w14:textId="77777777" w:rsidR="00266AA0" w:rsidRPr="00C71430" w:rsidRDefault="00266AA0" w:rsidP="00AA4AFB">
      <w:pPr>
        <w:rPr>
          <w:rFonts w:ascii="Tahoma" w:hAnsi="Tahoma" w:cs="Tahoma"/>
        </w:rPr>
      </w:pPr>
    </w:p>
    <w:p w14:paraId="1D6B2EC8" w14:textId="2DD63D02" w:rsidR="00266AA0" w:rsidRPr="00C71430" w:rsidRDefault="00FC7D33" w:rsidP="00AA4AFB">
      <w:pPr>
        <w:rPr>
          <w:rFonts w:ascii="Tahoma" w:hAnsi="Tahoma" w:cs="Tahoma"/>
        </w:rPr>
      </w:pPr>
      <w:r w:rsidRPr="00C71430">
        <w:rPr>
          <w:rFonts w:ascii="Tahoma" w:hAnsi="Tahoma" w:cs="Tahoma"/>
          <w:noProof/>
          <w:lang w:val="en-SG" w:eastAsia="en-SG" w:bidi="ar-SA"/>
        </w:rPr>
        <w:drawing>
          <wp:inline distT="0" distB="0" distL="0" distR="0" wp14:anchorId="0EEF4920" wp14:editId="0CD50A79">
            <wp:extent cx="6089963" cy="3518081"/>
            <wp:effectExtent l="0" t="0" r="6350" b="6350"/>
            <wp:docPr id="11294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5752" name=""/>
                    <pic:cNvPicPr/>
                  </pic:nvPicPr>
                  <pic:blipFill>
                    <a:blip r:embed="rId134"/>
                    <a:stretch>
                      <a:fillRect/>
                    </a:stretch>
                  </pic:blipFill>
                  <pic:spPr>
                    <a:xfrm>
                      <a:off x="0" y="0"/>
                      <a:ext cx="6089963" cy="3518081"/>
                    </a:xfrm>
                    <a:prstGeom prst="rect">
                      <a:avLst/>
                    </a:prstGeom>
                  </pic:spPr>
                </pic:pic>
              </a:graphicData>
            </a:graphic>
          </wp:inline>
        </w:drawing>
      </w:r>
    </w:p>
    <w:p w14:paraId="713E8F6A" w14:textId="77777777" w:rsidR="00871854" w:rsidRPr="00C71430" w:rsidRDefault="00871854" w:rsidP="00AA4AFB">
      <w:pPr>
        <w:rPr>
          <w:rFonts w:ascii="Tahoma" w:hAnsi="Tahoma" w:cs="Tahoma"/>
        </w:rPr>
      </w:pPr>
    </w:p>
    <w:p w14:paraId="04546D60" w14:textId="58C5BAD9" w:rsidR="00871854" w:rsidRPr="00C71430" w:rsidRDefault="00871854" w:rsidP="00AA4AFB">
      <w:pPr>
        <w:rPr>
          <w:rFonts w:ascii="Tahoma" w:hAnsi="Tahoma" w:cs="Tahoma"/>
        </w:rPr>
      </w:pPr>
      <w:r w:rsidRPr="00C71430">
        <w:rPr>
          <w:rFonts w:ascii="Tahoma" w:hAnsi="Tahoma" w:cs="Tahoma"/>
          <w:noProof/>
          <w:lang w:val="en-SG" w:eastAsia="en-SG" w:bidi="ar-SA"/>
        </w:rPr>
        <w:lastRenderedPageBreak/>
        <w:drawing>
          <wp:inline distT="0" distB="0" distL="0" distR="0" wp14:anchorId="349E0D12" wp14:editId="702B5080">
            <wp:extent cx="6390005" cy="4799330"/>
            <wp:effectExtent l="19050" t="19050" r="10795" b="20320"/>
            <wp:docPr id="178492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141" name=""/>
                    <pic:cNvPicPr/>
                  </pic:nvPicPr>
                  <pic:blipFill>
                    <a:blip r:embed="rId135"/>
                    <a:stretch>
                      <a:fillRect/>
                    </a:stretch>
                  </pic:blipFill>
                  <pic:spPr>
                    <a:xfrm>
                      <a:off x="0" y="0"/>
                      <a:ext cx="6390005" cy="4799330"/>
                    </a:xfrm>
                    <a:prstGeom prst="rect">
                      <a:avLst/>
                    </a:prstGeom>
                    <a:ln>
                      <a:solidFill>
                        <a:schemeClr val="bg1">
                          <a:lumMod val="85000"/>
                        </a:schemeClr>
                      </a:solidFill>
                    </a:ln>
                  </pic:spPr>
                </pic:pic>
              </a:graphicData>
            </a:graphic>
          </wp:inline>
        </w:drawing>
      </w:r>
    </w:p>
    <w:p w14:paraId="58CC1BF8" w14:textId="77777777" w:rsidR="00E044E7" w:rsidRPr="00C71430" w:rsidRDefault="00E044E7" w:rsidP="00E044E7">
      <w:pPr>
        <w:pStyle w:val="Heading3"/>
        <w:rPr>
          <w:rFonts w:ascii="Tahoma" w:hAnsi="Tahoma" w:cs="Tahoma"/>
        </w:rPr>
      </w:pPr>
      <w:bookmarkStart w:id="664" w:name="_Toc145230873"/>
      <w:bookmarkStart w:id="665" w:name="_Toc145231276"/>
      <w:r w:rsidRPr="00C71430">
        <w:rPr>
          <w:rFonts w:ascii="Tahoma" w:hAnsi="Tahoma" w:cs="Tahoma"/>
        </w:rPr>
        <w:t>Menu Modification</w:t>
      </w:r>
      <w:bookmarkEnd w:id="664"/>
      <w:bookmarkEnd w:id="665"/>
    </w:p>
    <w:p w14:paraId="1F3E6C50" w14:textId="77777777" w:rsidR="00266AA0" w:rsidRPr="00C71430" w:rsidRDefault="00266AA0" w:rsidP="00266AA0">
      <w:pPr>
        <w:ind w:left="360"/>
        <w:rPr>
          <w:rFonts w:ascii="Tahoma" w:hAnsi="Tahoma" w:cs="Tahoma"/>
        </w:rPr>
      </w:pPr>
      <w:r w:rsidRPr="00C71430">
        <w:rPr>
          <w:rFonts w:ascii="Tahoma" w:hAnsi="Tahoma" w:cs="Tahoma"/>
        </w:rPr>
        <w:t>Not Applicable.</w:t>
      </w:r>
    </w:p>
    <w:p w14:paraId="5E773BCF" w14:textId="77777777" w:rsidR="00266AA0" w:rsidRPr="00C71430" w:rsidRDefault="00266AA0" w:rsidP="00266AA0">
      <w:pPr>
        <w:rPr>
          <w:rFonts w:ascii="Tahoma" w:hAnsi="Tahoma" w:cs="Tahoma"/>
        </w:rPr>
      </w:pPr>
    </w:p>
    <w:p w14:paraId="2959E48B" w14:textId="77777777" w:rsidR="00E044E7" w:rsidRPr="00C71430" w:rsidRDefault="00E044E7" w:rsidP="00E044E7">
      <w:pPr>
        <w:pStyle w:val="Heading3"/>
        <w:rPr>
          <w:rFonts w:ascii="Tahoma" w:hAnsi="Tahoma" w:cs="Tahoma"/>
        </w:rPr>
      </w:pPr>
      <w:bookmarkStart w:id="666" w:name="_Toc145230874"/>
      <w:bookmarkStart w:id="667" w:name="_Toc145231277"/>
      <w:r w:rsidRPr="00C71430">
        <w:rPr>
          <w:rFonts w:ascii="Tahoma" w:hAnsi="Tahoma" w:cs="Tahoma"/>
        </w:rPr>
        <w:t>Screen Layout and Data Sheet</w:t>
      </w:r>
      <w:bookmarkEnd w:id="666"/>
      <w:bookmarkEnd w:id="667"/>
    </w:p>
    <w:p w14:paraId="1E0923B7" w14:textId="77777777" w:rsidR="00266AA0" w:rsidRPr="00C71430" w:rsidRDefault="00266AA0" w:rsidP="00266AA0">
      <w:pPr>
        <w:ind w:left="360"/>
        <w:rPr>
          <w:rFonts w:ascii="Tahoma" w:hAnsi="Tahoma" w:cs="Tahoma"/>
        </w:rPr>
      </w:pPr>
      <w:r w:rsidRPr="00C71430">
        <w:rPr>
          <w:rFonts w:ascii="Tahoma" w:hAnsi="Tahoma" w:cs="Tahoma"/>
        </w:rPr>
        <w:t>Not Applicable.</w:t>
      </w:r>
    </w:p>
    <w:p w14:paraId="4FF2508D" w14:textId="77777777" w:rsidR="00266AA0" w:rsidRPr="00C71430" w:rsidRDefault="00266AA0" w:rsidP="00266AA0">
      <w:pPr>
        <w:rPr>
          <w:rFonts w:ascii="Tahoma" w:hAnsi="Tahoma" w:cs="Tahoma"/>
        </w:rPr>
      </w:pPr>
    </w:p>
    <w:p w14:paraId="78A16E1A" w14:textId="77777777" w:rsidR="00E044E7" w:rsidRPr="00C71430" w:rsidRDefault="00E044E7" w:rsidP="00E044E7">
      <w:pPr>
        <w:pStyle w:val="Heading3"/>
        <w:rPr>
          <w:rFonts w:ascii="Tahoma" w:hAnsi="Tahoma" w:cs="Tahoma"/>
        </w:rPr>
      </w:pPr>
      <w:bookmarkStart w:id="668" w:name="_Toc145230875"/>
      <w:bookmarkStart w:id="669" w:name="_Toc145231278"/>
      <w:r w:rsidRPr="00C71430">
        <w:rPr>
          <w:rFonts w:ascii="Tahoma" w:hAnsi="Tahoma" w:cs="Tahoma"/>
        </w:rPr>
        <w:t>Business Rule / Business Logic</w:t>
      </w:r>
      <w:bookmarkEnd w:id="668"/>
      <w:bookmarkEnd w:id="669"/>
    </w:p>
    <w:p w14:paraId="2A3D4192" w14:textId="77777777" w:rsidR="00266AA0" w:rsidRPr="00C71430" w:rsidRDefault="00266AA0" w:rsidP="00266AA0">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 monthly</w:t>
      </w:r>
    </w:p>
    <w:p w14:paraId="0B094CB8" w14:textId="2CAE5044" w:rsidR="00266AA0" w:rsidRPr="00C71430" w:rsidRDefault="00266AA0" w:rsidP="00266AA0">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Separate by </w:t>
      </w:r>
      <w:r w:rsidR="001204B2" w:rsidRPr="00C71430">
        <w:rPr>
          <w:rFonts w:ascii="Tahoma" w:hAnsi="Tahoma" w:cs="Tahoma"/>
        </w:rPr>
        <w:t xml:space="preserve">report </w:t>
      </w:r>
      <w:proofErr w:type="gramStart"/>
      <w:r w:rsidR="001204B2" w:rsidRPr="00C71430">
        <w:rPr>
          <w:rFonts w:ascii="Tahoma" w:hAnsi="Tahoma" w:cs="Tahoma"/>
        </w:rPr>
        <w:t>type :</w:t>
      </w:r>
      <w:proofErr w:type="gramEnd"/>
      <w:r w:rsidR="001204B2" w:rsidRPr="00C71430">
        <w:rPr>
          <w:rFonts w:ascii="Tahoma" w:hAnsi="Tahoma" w:cs="Tahoma"/>
        </w:rPr>
        <w:t xml:space="preserve">  </w:t>
      </w:r>
      <w:r w:rsidR="001204B2" w:rsidRPr="00C71430">
        <w:rPr>
          <w:rFonts w:ascii="Tahoma" w:hAnsi="Tahoma" w:cs="Tahoma"/>
          <w:color w:val="FF0000"/>
        </w:rPr>
        <w:t>Corporate (PND. 53), Individual (PND. 2), PND. 2A</w:t>
      </w:r>
      <w:r w:rsidR="001204B2" w:rsidRPr="00C71430">
        <w:rPr>
          <w:rFonts w:ascii="Tahoma" w:hAnsi="Tahoma" w:cs="Tahoma"/>
        </w:rPr>
        <w:t>.</w:t>
      </w:r>
    </w:p>
    <w:p w14:paraId="3C26490D" w14:textId="6E1341FD" w:rsidR="001204B2" w:rsidRPr="00C71430" w:rsidRDefault="001204B2" w:rsidP="00266AA0">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Summary interest payment and tax separate of each report by branch.</w:t>
      </w:r>
    </w:p>
    <w:p w14:paraId="098EC61A" w14:textId="3A21C243" w:rsidR="001204B2" w:rsidRPr="00C71430" w:rsidRDefault="001204B2" w:rsidP="00266AA0">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Reprinting require</w:t>
      </w:r>
    </w:p>
    <w:p w14:paraId="61872276" w14:textId="77777777" w:rsidR="00266AA0" w:rsidRPr="00C71430" w:rsidRDefault="00266AA0" w:rsidP="00266AA0">
      <w:pPr>
        <w:rPr>
          <w:rFonts w:ascii="Tahoma" w:hAnsi="Tahoma" w:cs="Tahoma"/>
        </w:rPr>
      </w:pPr>
    </w:p>
    <w:p w14:paraId="6409D1D5" w14:textId="77777777" w:rsidR="00E044E7" w:rsidRPr="00C71430" w:rsidRDefault="00E044E7" w:rsidP="00E044E7">
      <w:pPr>
        <w:pStyle w:val="Heading3"/>
        <w:rPr>
          <w:rFonts w:ascii="Tahoma" w:hAnsi="Tahoma" w:cs="Tahoma"/>
        </w:rPr>
      </w:pPr>
      <w:bookmarkStart w:id="670" w:name="_Toc145230876"/>
      <w:bookmarkStart w:id="671" w:name="_Toc145231279"/>
      <w:r w:rsidRPr="00C71430">
        <w:rPr>
          <w:rFonts w:ascii="Tahoma" w:hAnsi="Tahoma" w:cs="Tahoma"/>
        </w:rPr>
        <w:t>To-be Process</w:t>
      </w:r>
      <w:bookmarkEnd w:id="670"/>
      <w:bookmarkEnd w:id="671"/>
    </w:p>
    <w:p w14:paraId="14A4C034" w14:textId="6E2D91B3" w:rsidR="00266AA0" w:rsidRPr="00C71430" w:rsidRDefault="00266AA0" w:rsidP="00266AA0">
      <w:pPr>
        <w:ind w:left="360"/>
        <w:rPr>
          <w:rFonts w:ascii="Tahoma" w:hAnsi="Tahoma" w:cs="Tahoma"/>
        </w:rPr>
      </w:pPr>
      <w:r w:rsidRPr="00C71430">
        <w:rPr>
          <w:rFonts w:ascii="Tahoma" w:hAnsi="Tahoma" w:cs="Tahoma"/>
        </w:rPr>
        <w:t>Create withholding tax report for revenue department.</w:t>
      </w:r>
    </w:p>
    <w:p w14:paraId="018988DD" w14:textId="77777777" w:rsidR="00266AA0" w:rsidRPr="00C71430" w:rsidRDefault="00266AA0" w:rsidP="00266AA0">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266AA0" w:rsidRPr="00C71430" w14:paraId="136910FE" w14:textId="77777777" w:rsidTr="006B390F">
        <w:trPr>
          <w:jc w:val="center"/>
        </w:trPr>
        <w:tc>
          <w:tcPr>
            <w:tcW w:w="3103" w:type="dxa"/>
            <w:shd w:val="clear" w:color="auto" w:fill="CCECFF"/>
          </w:tcPr>
          <w:p w14:paraId="0F6E5992" w14:textId="77777777" w:rsidR="00266AA0" w:rsidRPr="00C71430" w:rsidRDefault="00266AA0" w:rsidP="006B390F">
            <w:pPr>
              <w:rPr>
                <w:rFonts w:ascii="Tahoma" w:hAnsi="Tahoma" w:cs="Tahoma"/>
              </w:rPr>
            </w:pPr>
            <w:r w:rsidRPr="00C71430">
              <w:rPr>
                <w:rFonts w:ascii="Tahoma" w:hAnsi="Tahoma" w:cs="Tahoma"/>
              </w:rPr>
              <w:t>Paper size</w:t>
            </w:r>
          </w:p>
        </w:tc>
        <w:tc>
          <w:tcPr>
            <w:tcW w:w="6230" w:type="dxa"/>
          </w:tcPr>
          <w:p w14:paraId="176EDEE1" w14:textId="77777777" w:rsidR="00266AA0" w:rsidRPr="00C71430" w:rsidRDefault="00266AA0" w:rsidP="006B390F">
            <w:pPr>
              <w:rPr>
                <w:rFonts w:ascii="Tahoma" w:hAnsi="Tahoma" w:cs="Tahoma"/>
              </w:rPr>
            </w:pPr>
            <w:r w:rsidRPr="00C71430">
              <w:rPr>
                <w:rFonts w:ascii="Tahoma" w:hAnsi="Tahoma" w:cs="Tahoma"/>
              </w:rPr>
              <w:t>A4</w:t>
            </w:r>
          </w:p>
        </w:tc>
      </w:tr>
      <w:tr w:rsidR="00266AA0" w:rsidRPr="00C71430" w14:paraId="071D9912" w14:textId="77777777" w:rsidTr="006B390F">
        <w:trPr>
          <w:jc w:val="center"/>
        </w:trPr>
        <w:tc>
          <w:tcPr>
            <w:tcW w:w="3103" w:type="dxa"/>
            <w:shd w:val="clear" w:color="auto" w:fill="CCECFF"/>
          </w:tcPr>
          <w:p w14:paraId="40BD9D0A" w14:textId="77777777" w:rsidR="00266AA0" w:rsidRPr="00C71430" w:rsidRDefault="00266AA0" w:rsidP="006B390F">
            <w:pPr>
              <w:rPr>
                <w:rFonts w:ascii="Tahoma" w:hAnsi="Tahoma" w:cs="Tahoma"/>
              </w:rPr>
            </w:pPr>
            <w:r w:rsidRPr="00C71430">
              <w:rPr>
                <w:rFonts w:ascii="Tahoma" w:hAnsi="Tahoma" w:cs="Tahoma"/>
              </w:rPr>
              <w:t>Reprinting require</w:t>
            </w:r>
          </w:p>
        </w:tc>
        <w:tc>
          <w:tcPr>
            <w:tcW w:w="6230" w:type="dxa"/>
          </w:tcPr>
          <w:p w14:paraId="453E6E63" w14:textId="77777777" w:rsidR="00266AA0" w:rsidRPr="00C71430" w:rsidRDefault="00266AA0" w:rsidP="006B390F">
            <w:pPr>
              <w:rPr>
                <w:rFonts w:ascii="Tahoma" w:hAnsi="Tahoma" w:cs="Tahoma"/>
              </w:rPr>
            </w:pPr>
            <w:r w:rsidRPr="00C71430">
              <w:rPr>
                <w:rFonts w:ascii="Tahoma" w:hAnsi="Tahoma" w:cs="Tahoma"/>
              </w:rPr>
              <w:t>Yes</w:t>
            </w:r>
          </w:p>
        </w:tc>
      </w:tr>
      <w:tr w:rsidR="00266AA0" w:rsidRPr="00C71430" w14:paraId="43672627" w14:textId="77777777" w:rsidTr="006B390F">
        <w:trPr>
          <w:jc w:val="center"/>
        </w:trPr>
        <w:tc>
          <w:tcPr>
            <w:tcW w:w="3103" w:type="dxa"/>
            <w:shd w:val="clear" w:color="auto" w:fill="CCECFF"/>
          </w:tcPr>
          <w:p w14:paraId="1585F77F" w14:textId="77777777" w:rsidR="00266AA0" w:rsidRPr="00C71430" w:rsidRDefault="00266AA0" w:rsidP="006B390F">
            <w:pPr>
              <w:rPr>
                <w:rFonts w:ascii="Tahoma" w:hAnsi="Tahoma" w:cs="Tahoma"/>
              </w:rPr>
            </w:pPr>
            <w:r w:rsidRPr="00C71430">
              <w:rPr>
                <w:rFonts w:ascii="Tahoma" w:hAnsi="Tahoma" w:cs="Tahoma"/>
              </w:rPr>
              <w:t>Searching criteria</w:t>
            </w:r>
          </w:p>
        </w:tc>
        <w:tc>
          <w:tcPr>
            <w:tcW w:w="6230" w:type="dxa"/>
          </w:tcPr>
          <w:p w14:paraId="4F748034" w14:textId="3E1230E8" w:rsidR="00266AA0" w:rsidRPr="00C71430" w:rsidRDefault="00266AA0" w:rsidP="006B390F">
            <w:pPr>
              <w:rPr>
                <w:rFonts w:ascii="Tahoma" w:hAnsi="Tahoma" w:cs="Tahoma"/>
              </w:rPr>
            </w:pPr>
            <w:r w:rsidRPr="00C71430">
              <w:rPr>
                <w:rFonts w:ascii="Tahoma" w:hAnsi="Tahoma" w:cs="Tahoma"/>
              </w:rPr>
              <w:t>Customer ID, Account type, Date</w:t>
            </w:r>
          </w:p>
        </w:tc>
      </w:tr>
    </w:tbl>
    <w:p w14:paraId="672F8925" w14:textId="77777777" w:rsidR="00266AA0" w:rsidRPr="00C71430" w:rsidRDefault="00266AA0" w:rsidP="00266AA0">
      <w:pPr>
        <w:rPr>
          <w:rFonts w:ascii="Tahoma" w:hAnsi="Tahoma" w:cs="Tahoma"/>
        </w:rPr>
      </w:pPr>
    </w:p>
    <w:p w14:paraId="08D4FEE4" w14:textId="77777777" w:rsidR="00266AA0" w:rsidRPr="00C71430" w:rsidRDefault="00266AA0" w:rsidP="006760C0">
      <w:pPr>
        <w:rPr>
          <w:rFonts w:ascii="Tahoma" w:hAnsi="Tahoma" w:cs="Tahoma"/>
        </w:rPr>
      </w:pPr>
    </w:p>
    <w:p w14:paraId="67C3B1EB" w14:textId="77777777" w:rsidR="00E044E7" w:rsidRPr="00C71430" w:rsidRDefault="00E044E7" w:rsidP="00E044E7">
      <w:pPr>
        <w:pStyle w:val="Heading3"/>
        <w:rPr>
          <w:rFonts w:ascii="Tahoma" w:hAnsi="Tahoma" w:cs="Tahoma"/>
        </w:rPr>
      </w:pPr>
      <w:bookmarkStart w:id="672" w:name="_Toc145230877"/>
      <w:bookmarkStart w:id="673" w:name="_Toc145231280"/>
      <w:r w:rsidRPr="00C71430">
        <w:rPr>
          <w:rFonts w:ascii="Tahoma" w:hAnsi="Tahoma" w:cs="Tahoma"/>
        </w:rPr>
        <w:t>File / API Layout and Data Sheet</w:t>
      </w:r>
      <w:bookmarkEnd w:id="672"/>
      <w:bookmarkEnd w:id="673"/>
    </w:p>
    <w:p w14:paraId="567D1400" w14:textId="77777777" w:rsidR="00AA4AFB" w:rsidRPr="00C71430" w:rsidRDefault="00AA4AFB" w:rsidP="00AA4AFB">
      <w:pPr>
        <w:rPr>
          <w:rFonts w:ascii="Tahoma" w:hAnsi="Tahoma" w:cs="Tahoma"/>
        </w:rPr>
      </w:pPr>
    </w:p>
    <w:p w14:paraId="598D6088" w14:textId="77777777" w:rsidR="00E044E7" w:rsidRPr="00C71430" w:rsidRDefault="00E044E7" w:rsidP="00E044E7">
      <w:pPr>
        <w:pStyle w:val="Heading3"/>
        <w:rPr>
          <w:rFonts w:ascii="Tahoma" w:hAnsi="Tahoma" w:cs="Tahoma"/>
        </w:rPr>
      </w:pPr>
      <w:bookmarkStart w:id="674" w:name="_Toc145230878"/>
      <w:bookmarkStart w:id="675" w:name="_Toc145231281"/>
      <w:r w:rsidRPr="00C71430">
        <w:rPr>
          <w:rFonts w:ascii="Tahoma" w:hAnsi="Tahoma" w:cs="Tahoma"/>
        </w:rPr>
        <w:t>Report Layout and Data Sheet</w:t>
      </w:r>
      <w:bookmarkEnd w:id="674"/>
      <w:bookmarkEnd w:id="675"/>
    </w:p>
    <w:p w14:paraId="117260C2" w14:textId="52292A37" w:rsidR="00AA4AFB" w:rsidRPr="00C71430" w:rsidRDefault="00AA4AFB" w:rsidP="00266AA0">
      <w:pPr>
        <w:pStyle w:val="Heading4"/>
        <w:rPr>
          <w:rFonts w:ascii="Tahoma" w:hAnsi="Tahoma" w:cs="Tahoma"/>
        </w:rPr>
      </w:pPr>
      <w:bookmarkStart w:id="676" w:name="_Toc145230879"/>
      <w:bookmarkStart w:id="677" w:name="_Toc145231282"/>
      <w:r w:rsidRPr="00C71430">
        <w:rPr>
          <w:rFonts w:ascii="Tahoma" w:hAnsi="Tahoma" w:cs="Tahoma"/>
        </w:rPr>
        <w:t>Corporate</w:t>
      </w:r>
      <w:bookmarkEnd w:id="676"/>
      <w:bookmarkEnd w:id="677"/>
    </w:p>
    <w:p w14:paraId="6D56D8AD" w14:textId="77777777" w:rsidR="00AA4AFB" w:rsidRPr="00C71430" w:rsidRDefault="00AA4AFB" w:rsidP="00AA4AFB">
      <w:pPr>
        <w:pStyle w:val="ListParagraph"/>
        <w:ind w:left="2138"/>
        <w:rPr>
          <w:rFonts w:ascii="Tahoma" w:hAnsi="Tahoma" w:cs="Tahoma"/>
        </w:rPr>
      </w:pPr>
    </w:p>
    <w:p w14:paraId="2ED6A110" w14:textId="453B0894" w:rsidR="00AA4AFB" w:rsidRPr="00C71430" w:rsidRDefault="00AA4AFB" w:rsidP="00AA4AFB">
      <w:pPr>
        <w:pStyle w:val="ListParagraph"/>
        <w:ind w:left="2138" w:hanging="2138"/>
        <w:jc w:val="center"/>
        <w:rPr>
          <w:rFonts w:ascii="Tahoma" w:hAnsi="Tahoma" w:cs="Tahoma"/>
        </w:rPr>
      </w:pPr>
      <w:r w:rsidRPr="00C71430">
        <w:rPr>
          <w:rFonts w:ascii="Tahoma" w:hAnsi="Tahoma" w:cs="Tahoma"/>
          <w:noProof/>
          <w:lang w:val="en-SG" w:eastAsia="en-SG" w:bidi="ar-SA"/>
        </w:rPr>
        <w:lastRenderedPageBreak/>
        <w:drawing>
          <wp:inline distT="0" distB="0" distL="0" distR="0" wp14:anchorId="04C4E724" wp14:editId="0CA8A1A7">
            <wp:extent cx="6390005" cy="6054725"/>
            <wp:effectExtent l="19050" t="19050" r="10795" b="22225"/>
            <wp:docPr id="1443934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90005" cy="6054725"/>
                    </a:xfrm>
                    <a:prstGeom prst="rect">
                      <a:avLst/>
                    </a:prstGeom>
                    <a:noFill/>
                    <a:ln>
                      <a:solidFill>
                        <a:schemeClr val="bg1">
                          <a:lumMod val="75000"/>
                        </a:schemeClr>
                      </a:solidFill>
                    </a:ln>
                  </pic:spPr>
                </pic:pic>
              </a:graphicData>
            </a:graphic>
          </wp:inline>
        </w:drawing>
      </w:r>
    </w:p>
    <w:p w14:paraId="5DCC1842" w14:textId="77777777" w:rsidR="00AA4AFB" w:rsidRPr="00C71430" w:rsidRDefault="00AA4AFB" w:rsidP="00AA4AFB">
      <w:pPr>
        <w:pStyle w:val="ListParagraph"/>
        <w:ind w:left="2138"/>
        <w:rPr>
          <w:rFonts w:ascii="Tahoma" w:hAnsi="Tahoma" w:cs="Tahoma"/>
        </w:rPr>
      </w:pPr>
    </w:p>
    <w:p w14:paraId="25A34E1D" w14:textId="537FC841" w:rsidR="00AA4AFB" w:rsidRPr="00C71430" w:rsidRDefault="00AA4AFB" w:rsidP="00266AA0">
      <w:pPr>
        <w:pStyle w:val="Heading4"/>
        <w:rPr>
          <w:rFonts w:ascii="Tahoma" w:hAnsi="Tahoma" w:cs="Tahoma"/>
        </w:rPr>
      </w:pPr>
      <w:bookmarkStart w:id="678" w:name="_Toc145230880"/>
      <w:bookmarkStart w:id="679" w:name="_Toc145231283"/>
      <w:r w:rsidRPr="00C71430">
        <w:rPr>
          <w:rFonts w:ascii="Tahoma" w:hAnsi="Tahoma" w:cs="Tahoma"/>
        </w:rPr>
        <w:t>Individual</w:t>
      </w:r>
      <w:bookmarkEnd w:id="678"/>
      <w:bookmarkEnd w:id="679"/>
    </w:p>
    <w:p w14:paraId="659AD99A" w14:textId="2222A2FA" w:rsidR="002030AE" w:rsidRPr="00C71430" w:rsidRDefault="002030AE" w:rsidP="002030AE">
      <w:pPr>
        <w:rPr>
          <w:rFonts w:ascii="Tahoma" w:hAnsi="Tahoma" w:cs="Tahoma"/>
        </w:rPr>
      </w:pPr>
    </w:p>
    <w:p w14:paraId="372B3CC4" w14:textId="77777777" w:rsidR="002030AE" w:rsidRPr="00C71430" w:rsidRDefault="002030AE" w:rsidP="002030AE">
      <w:pPr>
        <w:rPr>
          <w:rFonts w:ascii="Tahoma" w:hAnsi="Tahoma" w:cs="Tahoma"/>
        </w:rPr>
      </w:pPr>
    </w:p>
    <w:p w14:paraId="509D2F99" w14:textId="48986E10" w:rsidR="002030AE" w:rsidRPr="00C71430" w:rsidRDefault="002030AE" w:rsidP="002030AE">
      <w:pPr>
        <w:rPr>
          <w:rFonts w:ascii="Tahoma" w:hAnsi="Tahoma" w:cs="Tahoma"/>
        </w:rPr>
      </w:pPr>
      <w:r w:rsidRPr="00C71430">
        <w:rPr>
          <w:rFonts w:ascii="Tahoma" w:hAnsi="Tahoma" w:cs="Tahoma"/>
          <w:noProof/>
          <w:lang w:val="en-SG" w:eastAsia="en-SG" w:bidi="ar-SA"/>
        </w:rPr>
        <w:lastRenderedPageBreak/>
        <w:drawing>
          <wp:inline distT="0" distB="0" distL="0" distR="0" wp14:anchorId="1AC33667" wp14:editId="41C06E72">
            <wp:extent cx="6390005" cy="4880610"/>
            <wp:effectExtent l="19050" t="19050" r="10795" b="15240"/>
            <wp:docPr id="14768032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90005" cy="4880610"/>
                    </a:xfrm>
                    <a:prstGeom prst="rect">
                      <a:avLst/>
                    </a:prstGeom>
                    <a:noFill/>
                    <a:ln>
                      <a:solidFill>
                        <a:schemeClr val="bg1">
                          <a:lumMod val="75000"/>
                        </a:schemeClr>
                      </a:solidFill>
                    </a:ln>
                  </pic:spPr>
                </pic:pic>
              </a:graphicData>
            </a:graphic>
          </wp:inline>
        </w:drawing>
      </w:r>
    </w:p>
    <w:p w14:paraId="47C2F9E1" w14:textId="1FBD2B48" w:rsidR="00E044E7" w:rsidRPr="00C71430" w:rsidRDefault="00E044E7" w:rsidP="00E044E7">
      <w:pPr>
        <w:pStyle w:val="Heading3"/>
        <w:rPr>
          <w:rFonts w:ascii="Tahoma" w:hAnsi="Tahoma" w:cs="Tahoma"/>
        </w:rPr>
      </w:pPr>
      <w:bookmarkStart w:id="680" w:name="_Toc145230881"/>
      <w:bookmarkStart w:id="681" w:name="_Toc145231284"/>
      <w:r w:rsidRPr="00C71430">
        <w:rPr>
          <w:rFonts w:ascii="Tahoma" w:hAnsi="Tahoma" w:cs="Tahoma"/>
        </w:rPr>
        <w:t>Additional Impacts</w:t>
      </w:r>
      <w:bookmarkEnd w:id="680"/>
      <w:bookmarkEnd w:id="681"/>
    </w:p>
    <w:p w14:paraId="1C49F8F1" w14:textId="77777777" w:rsidR="00E044E7" w:rsidRPr="00C71430" w:rsidRDefault="00E044E7" w:rsidP="00E044E7">
      <w:pPr>
        <w:rPr>
          <w:rFonts w:ascii="Tahoma" w:hAnsi="Tahoma" w:cs="Tahoma"/>
        </w:rPr>
      </w:pPr>
    </w:p>
    <w:p w14:paraId="64B91888" w14:textId="53AF9087" w:rsidR="002860A8" w:rsidRPr="00C71430" w:rsidRDefault="00266AA0" w:rsidP="00266AA0">
      <w:pPr>
        <w:ind w:firstLine="360"/>
        <w:rPr>
          <w:rFonts w:ascii="Tahoma" w:hAnsi="Tahoma" w:cs="Tahoma"/>
        </w:rPr>
      </w:pPr>
      <w:r w:rsidRPr="00C71430">
        <w:rPr>
          <w:rFonts w:ascii="Tahoma" w:hAnsi="Tahoma" w:cs="Tahoma"/>
        </w:rPr>
        <w:t>Not Applicable.</w:t>
      </w:r>
    </w:p>
    <w:p w14:paraId="0C0A2620" w14:textId="77777777" w:rsidR="002860A8" w:rsidRPr="00C71430" w:rsidRDefault="002860A8" w:rsidP="00E044E7">
      <w:pPr>
        <w:rPr>
          <w:rFonts w:ascii="Tahoma" w:hAnsi="Tahoma" w:cs="Tahoma"/>
        </w:rPr>
      </w:pPr>
    </w:p>
    <w:p w14:paraId="5580C66F" w14:textId="77777777" w:rsidR="002860A8" w:rsidRPr="00C71430" w:rsidRDefault="002860A8" w:rsidP="00E044E7">
      <w:pPr>
        <w:rPr>
          <w:rFonts w:ascii="Tahoma" w:hAnsi="Tahoma" w:cs="Tahoma"/>
        </w:rPr>
      </w:pPr>
    </w:p>
    <w:p w14:paraId="5E3AE283" w14:textId="77777777" w:rsidR="002860A8" w:rsidRPr="00C71430" w:rsidRDefault="002860A8" w:rsidP="00E044E7">
      <w:pPr>
        <w:rPr>
          <w:rFonts w:ascii="Tahoma" w:hAnsi="Tahoma" w:cs="Tahoma"/>
        </w:rPr>
      </w:pPr>
    </w:p>
    <w:p w14:paraId="7637B591" w14:textId="77777777" w:rsidR="002860A8" w:rsidRPr="00C71430" w:rsidRDefault="002860A8" w:rsidP="00E044E7">
      <w:pPr>
        <w:rPr>
          <w:rFonts w:ascii="Tahoma" w:hAnsi="Tahoma" w:cs="Tahoma"/>
        </w:rPr>
      </w:pPr>
    </w:p>
    <w:p w14:paraId="71FE77A1" w14:textId="77777777" w:rsidR="002860A8" w:rsidRPr="00C71430" w:rsidRDefault="002860A8" w:rsidP="00E044E7">
      <w:pPr>
        <w:rPr>
          <w:rFonts w:ascii="Tahoma" w:hAnsi="Tahoma" w:cs="Tahoma"/>
        </w:rPr>
      </w:pPr>
    </w:p>
    <w:p w14:paraId="625278B8" w14:textId="77777777" w:rsidR="002860A8" w:rsidRPr="00C71430" w:rsidRDefault="002860A8" w:rsidP="00E044E7">
      <w:pPr>
        <w:rPr>
          <w:rFonts w:ascii="Tahoma" w:hAnsi="Tahoma" w:cs="Tahoma"/>
        </w:rPr>
      </w:pPr>
    </w:p>
    <w:p w14:paraId="52AA0BEC" w14:textId="77777777" w:rsidR="002860A8" w:rsidRPr="00C71430" w:rsidRDefault="002860A8" w:rsidP="00E044E7">
      <w:pPr>
        <w:rPr>
          <w:rFonts w:ascii="Tahoma" w:hAnsi="Tahoma" w:cs="Tahoma"/>
        </w:rPr>
      </w:pPr>
    </w:p>
    <w:p w14:paraId="0CD71515" w14:textId="77777777" w:rsidR="002860A8" w:rsidRPr="00C71430" w:rsidRDefault="002860A8" w:rsidP="00E044E7">
      <w:pPr>
        <w:rPr>
          <w:rFonts w:ascii="Tahoma" w:hAnsi="Tahoma" w:cs="Tahoma"/>
        </w:rPr>
      </w:pPr>
    </w:p>
    <w:p w14:paraId="783F5B6F" w14:textId="77777777" w:rsidR="002860A8" w:rsidRPr="00C71430" w:rsidRDefault="002860A8" w:rsidP="00E044E7">
      <w:pPr>
        <w:rPr>
          <w:rFonts w:ascii="Tahoma" w:hAnsi="Tahoma" w:cs="Tahoma"/>
        </w:rPr>
      </w:pPr>
    </w:p>
    <w:p w14:paraId="12433A84" w14:textId="77777777" w:rsidR="002860A8" w:rsidRPr="00C71430" w:rsidRDefault="002860A8" w:rsidP="00E044E7">
      <w:pPr>
        <w:rPr>
          <w:rFonts w:ascii="Tahoma" w:hAnsi="Tahoma" w:cs="Tahoma"/>
        </w:rPr>
      </w:pPr>
    </w:p>
    <w:p w14:paraId="26E7AB86" w14:textId="77777777" w:rsidR="002860A8" w:rsidRPr="00C71430" w:rsidRDefault="002860A8" w:rsidP="00E044E7">
      <w:pPr>
        <w:rPr>
          <w:rFonts w:ascii="Tahoma" w:hAnsi="Tahoma" w:cs="Tahoma"/>
        </w:rPr>
      </w:pPr>
    </w:p>
    <w:p w14:paraId="46C44796" w14:textId="77777777" w:rsidR="002860A8" w:rsidRPr="00C71430" w:rsidRDefault="002860A8" w:rsidP="00E044E7">
      <w:pPr>
        <w:rPr>
          <w:rFonts w:ascii="Tahoma" w:hAnsi="Tahoma" w:cs="Tahoma"/>
        </w:rPr>
      </w:pPr>
    </w:p>
    <w:p w14:paraId="1981EF19" w14:textId="184E7562" w:rsidR="00E044E7" w:rsidRPr="00C71430" w:rsidRDefault="00E044E7" w:rsidP="00E044E7">
      <w:pPr>
        <w:pStyle w:val="Heading2"/>
        <w:rPr>
          <w:rFonts w:ascii="Tahoma" w:hAnsi="Tahoma" w:cs="Tahoma"/>
        </w:rPr>
      </w:pPr>
      <w:bookmarkStart w:id="682" w:name="_Toc145230882"/>
      <w:bookmarkStart w:id="683" w:name="_Toc145231285"/>
      <w:r w:rsidRPr="00C71430">
        <w:rPr>
          <w:rFonts w:ascii="Tahoma" w:hAnsi="Tahoma" w:cs="Tahoma"/>
        </w:rPr>
        <w:lastRenderedPageBreak/>
        <w:t>Tax of Interest text file</w:t>
      </w:r>
      <w:bookmarkEnd w:id="682"/>
      <w:bookmarkEnd w:id="683"/>
    </w:p>
    <w:p w14:paraId="4F3F9944"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026"/>
        <w:gridCol w:w="5027"/>
      </w:tblGrid>
      <w:tr w:rsidR="00636E95" w:rsidRPr="00C71430" w14:paraId="2FAE3AE2" w14:textId="77777777" w:rsidTr="006B390F">
        <w:tc>
          <w:tcPr>
            <w:tcW w:w="5026" w:type="dxa"/>
          </w:tcPr>
          <w:p w14:paraId="7588E4AD" w14:textId="5D7B1D3D" w:rsidR="00636E95" w:rsidRPr="00C71430" w:rsidRDefault="009B70FD" w:rsidP="006B390F">
            <w:pPr>
              <w:rPr>
                <w:rFonts w:ascii="Tahoma" w:hAnsi="Tahoma" w:cs="Tahoma"/>
              </w:rPr>
            </w:pPr>
            <w:r w:rsidRPr="00C71430">
              <w:rPr>
                <w:rFonts w:ascii="Tahoma" w:hAnsi="Tahoma" w:cs="Tahoma"/>
              </w:rPr>
              <w:t xml:space="preserve">DPS-92 </w:t>
            </w:r>
            <w:r w:rsidR="00636E95" w:rsidRPr="00C71430">
              <w:rPr>
                <w:rFonts w:ascii="Tahoma" w:hAnsi="Tahoma" w:cs="Tahoma"/>
                <w:cs/>
              </w:rPr>
              <w:t xml:space="preserve">สามารถสร้างข้อมูลภาษีจากการจ่ายดอกเบี้ย ตามรูปแบบ ที่กรมสรรพากรกำหนด เช่น </w:t>
            </w:r>
            <w:r w:rsidR="00636E95" w:rsidRPr="00C71430">
              <w:rPr>
                <w:rFonts w:ascii="Tahoma" w:hAnsi="Tahoma" w:cs="Tahoma"/>
              </w:rPr>
              <w:t xml:space="preserve">Text File </w:t>
            </w:r>
            <w:r w:rsidR="00636E95" w:rsidRPr="00C71430">
              <w:rPr>
                <w:rFonts w:ascii="Tahoma" w:hAnsi="Tahoma" w:cs="Tahoma"/>
                <w:cs/>
              </w:rPr>
              <w:t xml:space="preserve">และสามารถนำข้อมูลไป </w:t>
            </w:r>
            <w:r w:rsidR="00636E95" w:rsidRPr="00C71430">
              <w:rPr>
                <w:rFonts w:ascii="Tahoma" w:hAnsi="Tahoma" w:cs="Tahoma"/>
              </w:rPr>
              <w:t xml:space="preserve">Upload </w:t>
            </w:r>
            <w:r w:rsidR="00636E95" w:rsidRPr="00C71430">
              <w:rPr>
                <w:rFonts w:ascii="Tahoma" w:hAnsi="Tahoma" w:cs="Tahoma"/>
                <w:cs/>
              </w:rPr>
              <w:t>เข้าระบบของสรรพากร โดยสามารถแยกตามประเภทลูกค้าได้ เช่น ภงด 2 ภงด 2 ก หรือ ภงด 53 เป็นต้น</w:t>
            </w:r>
          </w:p>
          <w:p w14:paraId="1FB9B417" w14:textId="77777777" w:rsidR="00636E95" w:rsidRPr="00C71430" w:rsidRDefault="00636E95" w:rsidP="006B390F">
            <w:pPr>
              <w:rPr>
                <w:rFonts w:ascii="Tahoma" w:hAnsi="Tahoma" w:cs="Tahoma"/>
              </w:rPr>
            </w:pPr>
            <w:r w:rsidRPr="00C71430">
              <w:rPr>
                <w:rFonts w:ascii="Tahoma" w:hAnsi="Tahoma" w:cs="Tahoma"/>
                <w:cs/>
              </w:rPr>
              <w:t xml:space="preserve"> อ้างอิงการสร้างข้อมูลภาษี ตาม </w:t>
            </w:r>
            <w:r w:rsidRPr="00C71430">
              <w:rPr>
                <w:rFonts w:ascii="Tahoma" w:hAnsi="Tahoma" w:cs="Tahoma"/>
              </w:rPr>
              <w:t>Tax/Localization Function G-</w:t>
            </w:r>
            <w:r w:rsidRPr="00C71430">
              <w:rPr>
                <w:rFonts w:ascii="Tahoma" w:hAnsi="Tahoma" w:cs="Tahoma"/>
                <w:cs/>
              </w:rPr>
              <w:t>67</w:t>
            </w:r>
          </w:p>
          <w:p w14:paraId="2656E9BD" w14:textId="494019C9" w:rsidR="00636E95" w:rsidRPr="00C71430" w:rsidRDefault="00636E95" w:rsidP="006B390F">
            <w:pPr>
              <w:rPr>
                <w:rFonts w:ascii="Tahoma" w:hAnsi="Tahoma" w:cs="Tahoma"/>
              </w:rPr>
            </w:pPr>
          </w:p>
        </w:tc>
        <w:tc>
          <w:tcPr>
            <w:tcW w:w="5027" w:type="dxa"/>
          </w:tcPr>
          <w:p w14:paraId="6F51C98E" w14:textId="36D1FD66" w:rsidR="00636E95" w:rsidRPr="00C71430" w:rsidRDefault="00636E95" w:rsidP="006B390F">
            <w:pPr>
              <w:rPr>
                <w:rFonts w:ascii="Tahoma" w:hAnsi="Tahoma" w:cs="Tahoma"/>
              </w:rPr>
            </w:pPr>
            <w:r w:rsidRPr="00C71430">
              <w:rPr>
                <w:rFonts w:ascii="Tahoma" w:hAnsi="Tahoma" w:cs="Tahoma"/>
              </w:rPr>
              <w:t>Can support the creation of tax information from interest payment according to the format specified by the Revenue Department such as Text File and can be uploaded into the revenue system which can be classified by customer type, such as PND 2, PND 2 Gor, or PND 53, etc.' Refer to tax data generation according to Tax/Localization Function G-67.</w:t>
            </w:r>
          </w:p>
        </w:tc>
      </w:tr>
    </w:tbl>
    <w:p w14:paraId="3427EEEA" w14:textId="77777777" w:rsidR="00636E95" w:rsidRPr="00C71430" w:rsidRDefault="00636E95" w:rsidP="00636E95">
      <w:pPr>
        <w:rPr>
          <w:rFonts w:ascii="Tahoma" w:hAnsi="Tahoma" w:cs="Tahoma"/>
        </w:rPr>
      </w:pPr>
    </w:p>
    <w:p w14:paraId="63A45A87" w14:textId="77777777" w:rsidR="00E044E7" w:rsidRPr="00C71430" w:rsidRDefault="00E044E7" w:rsidP="00E044E7">
      <w:pPr>
        <w:pStyle w:val="Heading3"/>
        <w:rPr>
          <w:rFonts w:ascii="Tahoma" w:hAnsi="Tahoma" w:cs="Tahoma"/>
        </w:rPr>
      </w:pPr>
      <w:bookmarkStart w:id="684" w:name="_Toc145230883"/>
      <w:bookmarkStart w:id="685" w:name="_Toc145231286"/>
      <w:r w:rsidRPr="00C71430">
        <w:rPr>
          <w:rFonts w:ascii="Tahoma" w:hAnsi="Tahoma" w:cs="Tahoma"/>
        </w:rPr>
        <w:t>Purpose</w:t>
      </w:r>
      <w:bookmarkEnd w:id="684"/>
      <w:bookmarkEnd w:id="685"/>
    </w:p>
    <w:p w14:paraId="5D9B8929" w14:textId="1AAD7532" w:rsidR="002860A8" w:rsidRPr="00C71430" w:rsidRDefault="002860A8" w:rsidP="002860A8">
      <w:pPr>
        <w:ind w:left="360"/>
        <w:rPr>
          <w:rFonts w:ascii="Tahoma" w:hAnsi="Tahoma" w:cs="Tahoma"/>
          <w:cs/>
        </w:rPr>
      </w:pPr>
      <w:r w:rsidRPr="00C71430">
        <w:rPr>
          <w:rFonts w:ascii="Tahoma" w:hAnsi="Tahoma" w:cs="Tahoma"/>
        </w:rPr>
        <w:t xml:space="preserve">The purpose is to provide tax information of interest </w:t>
      </w:r>
      <w:r w:rsidR="0095682D" w:rsidRPr="00C71430">
        <w:rPr>
          <w:rFonts w:ascii="Tahoma" w:hAnsi="Tahoma" w:cs="Tahoma"/>
        </w:rPr>
        <w:t>by text file format.</w:t>
      </w:r>
    </w:p>
    <w:p w14:paraId="40C4EBEC" w14:textId="77777777" w:rsidR="002860A8" w:rsidRPr="00C71430" w:rsidRDefault="002860A8" w:rsidP="002860A8">
      <w:pPr>
        <w:rPr>
          <w:rFonts w:ascii="Tahoma" w:hAnsi="Tahoma" w:cs="Tahoma"/>
        </w:rPr>
      </w:pPr>
    </w:p>
    <w:p w14:paraId="3331E0A9" w14:textId="77777777" w:rsidR="00E044E7" w:rsidRPr="00C71430" w:rsidRDefault="00E044E7" w:rsidP="00E044E7">
      <w:pPr>
        <w:pStyle w:val="Heading3"/>
        <w:rPr>
          <w:rFonts w:ascii="Tahoma" w:hAnsi="Tahoma" w:cs="Tahoma"/>
        </w:rPr>
      </w:pPr>
      <w:bookmarkStart w:id="686" w:name="_Toc145230884"/>
      <w:bookmarkStart w:id="687" w:name="_Toc145231287"/>
      <w:r w:rsidRPr="00C71430">
        <w:rPr>
          <w:rFonts w:ascii="Tahoma" w:hAnsi="Tahoma" w:cs="Tahoma"/>
        </w:rPr>
        <w:t>Background</w:t>
      </w:r>
      <w:bookmarkEnd w:id="686"/>
      <w:bookmarkEnd w:id="687"/>
    </w:p>
    <w:p w14:paraId="6FA8E946" w14:textId="77777777" w:rsidR="003E715A" w:rsidRPr="00C71430" w:rsidRDefault="003E715A" w:rsidP="003E715A">
      <w:pPr>
        <w:rPr>
          <w:rFonts w:ascii="Tahoma" w:hAnsi="Tahoma" w:cs="Tahoma"/>
        </w:rPr>
      </w:pPr>
    </w:p>
    <w:p w14:paraId="1B84714A" w14:textId="77777777" w:rsidR="00E044E7" w:rsidRPr="00C71430" w:rsidRDefault="00E044E7" w:rsidP="00E044E7">
      <w:pPr>
        <w:pStyle w:val="Heading3"/>
        <w:rPr>
          <w:rFonts w:ascii="Tahoma" w:hAnsi="Tahoma" w:cs="Tahoma"/>
        </w:rPr>
      </w:pPr>
      <w:bookmarkStart w:id="688" w:name="_Toc145230885"/>
      <w:bookmarkStart w:id="689" w:name="_Toc145231288"/>
      <w:r w:rsidRPr="00C71430">
        <w:rPr>
          <w:rFonts w:ascii="Tahoma" w:hAnsi="Tahoma" w:cs="Tahoma"/>
        </w:rPr>
        <w:t>Supported Sample Transaction and Case from Customer</w:t>
      </w:r>
      <w:bookmarkEnd w:id="688"/>
      <w:bookmarkEnd w:id="689"/>
    </w:p>
    <w:p w14:paraId="4604CEA4" w14:textId="77777777" w:rsidR="0095682D" w:rsidRPr="00C71430" w:rsidRDefault="0095682D" w:rsidP="0095682D">
      <w:pPr>
        <w:rPr>
          <w:rFonts w:ascii="Tahoma" w:hAnsi="Tahoma" w:cs="Tahoma"/>
        </w:rPr>
      </w:pPr>
    </w:p>
    <w:p w14:paraId="3CCADC89" w14:textId="06E80CE1" w:rsidR="0095682D" w:rsidRPr="00C71430" w:rsidRDefault="00FC7D33" w:rsidP="0095682D">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0F42C4BF" wp14:editId="0F827EEC">
            <wp:extent cx="4483330" cy="4400776"/>
            <wp:effectExtent l="0" t="0" r="0" b="0"/>
            <wp:docPr id="209338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9844" name=""/>
                    <pic:cNvPicPr/>
                  </pic:nvPicPr>
                  <pic:blipFill>
                    <a:blip r:embed="rId138"/>
                    <a:stretch>
                      <a:fillRect/>
                    </a:stretch>
                  </pic:blipFill>
                  <pic:spPr>
                    <a:xfrm>
                      <a:off x="0" y="0"/>
                      <a:ext cx="4483330" cy="4400776"/>
                    </a:xfrm>
                    <a:prstGeom prst="rect">
                      <a:avLst/>
                    </a:prstGeom>
                  </pic:spPr>
                </pic:pic>
              </a:graphicData>
            </a:graphic>
          </wp:inline>
        </w:drawing>
      </w:r>
    </w:p>
    <w:p w14:paraId="7E0EAFC1" w14:textId="0CA7045D" w:rsidR="0095682D" w:rsidRPr="00C71430" w:rsidRDefault="0095682D" w:rsidP="0095682D">
      <w:pPr>
        <w:jc w:val="center"/>
        <w:rPr>
          <w:rFonts w:ascii="Tahoma" w:hAnsi="Tahoma" w:cs="Tahoma"/>
        </w:rPr>
      </w:pPr>
      <w:r w:rsidRPr="00C71430">
        <w:rPr>
          <w:rFonts w:ascii="Tahoma" w:hAnsi="Tahoma" w:cs="Tahoma"/>
          <w:noProof/>
          <w:lang w:val="en-SG" w:eastAsia="en-SG" w:bidi="ar-SA"/>
        </w:rPr>
        <w:drawing>
          <wp:inline distT="0" distB="0" distL="0" distR="0" wp14:anchorId="7E5F0FB1" wp14:editId="0D8A804D">
            <wp:extent cx="6299524" cy="2330570"/>
            <wp:effectExtent l="19050" t="19050" r="25400" b="12700"/>
            <wp:docPr id="14832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72898" name=""/>
                    <pic:cNvPicPr/>
                  </pic:nvPicPr>
                  <pic:blipFill>
                    <a:blip r:embed="rId139"/>
                    <a:stretch>
                      <a:fillRect/>
                    </a:stretch>
                  </pic:blipFill>
                  <pic:spPr>
                    <a:xfrm>
                      <a:off x="0" y="0"/>
                      <a:ext cx="6299524" cy="2330570"/>
                    </a:xfrm>
                    <a:prstGeom prst="rect">
                      <a:avLst/>
                    </a:prstGeom>
                    <a:ln>
                      <a:solidFill>
                        <a:schemeClr val="bg1">
                          <a:lumMod val="85000"/>
                        </a:schemeClr>
                      </a:solidFill>
                    </a:ln>
                  </pic:spPr>
                </pic:pic>
              </a:graphicData>
            </a:graphic>
          </wp:inline>
        </w:drawing>
      </w:r>
    </w:p>
    <w:p w14:paraId="5095EACF" w14:textId="77777777" w:rsidR="00871D42" w:rsidRPr="00C71430" w:rsidRDefault="00871D42" w:rsidP="0095682D">
      <w:pPr>
        <w:jc w:val="center"/>
        <w:rPr>
          <w:rFonts w:ascii="Tahoma" w:hAnsi="Tahoma" w:cs="Tahoma"/>
        </w:rPr>
      </w:pPr>
    </w:p>
    <w:p w14:paraId="0CFAD478" w14:textId="042F176A" w:rsidR="00871D42" w:rsidRPr="00C71430" w:rsidRDefault="00FC7D33" w:rsidP="0095682D">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1DA1F196" wp14:editId="68BDC42F">
            <wp:extent cx="5315223" cy="4388076"/>
            <wp:effectExtent l="0" t="0" r="0" b="0"/>
            <wp:docPr id="12959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6521" name=""/>
                    <pic:cNvPicPr/>
                  </pic:nvPicPr>
                  <pic:blipFill>
                    <a:blip r:embed="rId140"/>
                    <a:stretch>
                      <a:fillRect/>
                    </a:stretch>
                  </pic:blipFill>
                  <pic:spPr>
                    <a:xfrm>
                      <a:off x="0" y="0"/>
                      <a:ext cx="5315223" cy="4388076"/>
                    </a:xfrm>
                    <a:prstGeom prst="rect">
                      <a:avLst/>
                    </a:prstGeom>
                  </pic:spPr>
                </pic:pic>
              </a:graphicData>
            </a:graphic>
          </wp:inline>
        </w:drawing>
      </w:r>
    </w:p>
    <w:p w14:paraId="408F82E5" w14:textId="77777777" w:rsidR="00871D42" w:rsidRPr="00C71430" w:rsidRDefault="00871D42" w:rsidP="0095682D">
      <w:pPr>
        <w:jc w:val="center"/>
        <w:rPr>
          <w:rFonts w:ascii="Tahoma" w:hAnsi="Tahoma" w:cs="Tahoma"/>
        </w:rPr>
      </w:pPr>
    </w:p>
    <w:p w14:paraId="74D608F0" w14:textId="7E96A60F" w:rsidR="00871D42" w:rsidRPr="00C71430" w:rsidRDefault="00FC7D33" w:rsidP="0095682D">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746D8209" wp14:editId="28228563">
            <wp:extent cx="5990590" cy="8535670"/>
            <wp:effectExtent l="0" t="0" r="0" b="0"/>
            <wp:docPr id="133140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6347" name=""/>
                    <pic:cNvPicPr/>
                  </pic:nvPicPr>
                  <pic:blipFill>
                    <a:blip r:embed="rId141"/>
                    <a:stretch>
                      <a:fillRect/>
                    </a:stretch>
                  </pic:blipFill>
                  <pic:spPr>
                    <a:xfrm>
                      <a:off x="0" y="0"/>
                      <a:ext cx="5990590" cy="8535670"/>
                    </a:xfrm>
                    <a:prstGeom prst="rect">
                      <a:avLst/>
                    </a:prstGeom>
                  </pic:spPr>
                </pic:pic>
              </a:graphicData>
            </a:graphic>
          </wp:inline>
        </w:drawing>
      </w:r>
    </w:p>
    <w:p w14:paraId="42FAD8B5" w14:textId="77777777" w:rsidR="00E044E7" w:rsidRPr="00C71430" w:rsidRDefault="00E044E7" w:rsidP="00E044E7">
      <w:pPr>
        <w:pStyle w:val="Heading3"/>
        <w:rPr>
          <w:rFonts w:ascii="Tahoma" w:hAnsi="Tahoma" w:cs="Tahoma"/>
        </w:rPr>
      </w:pPr>
      <w:bookmarkStart w:id="690" w:name="_Toc145230886"/>
      <w:bookmarkStart w:id="691" w:name="_Toc145231289"/>
      <w:r w:rsidRPr="00C71430">
        <w:rPr>
          <w:rFonts w:ascii="Tahoma" w:hAnsi="Tahoma" w:cs="Tahoma"/>
        </w:rPr>
        <w:lastRenderedPageBreak/>
        <w:t>Menu Modification</w:t>
      </w:r>
      <w:bookmarkEnd w:id="690"/>
      <w:bookmarkEnd w:id="691"/>
    </w:p>
    <w:p w14:paraId="68778385" w14:textId="77777777" w:rsidR="003E715A" w:rsidRPr="00C71430" w:rsidRDefault="003E715A" w:rsidP="003E715A">
      <w:pPr>
        <w:ind w:left="360"/>
        <w:rPr>
          <w:rFonts w:ascii="Tahoma" w:hAnsi="Tahoma" w:cs="Tahoma"/>
        </w:rPr>
      </w:pPr>
      <w:r w:rsidRPr="00C71430">
        <w:rPr>
          <w:rFonts w:ascii="Tahoma" w:hAnsi="Tahoma" w:cs="Tahoma"/>
        </w:rPr>
        <w:t>Not Applicable.</w:t>
      </w:r>
    </w:p>
    <w:p w14:paraId="24DF9E2F" w14:textId="77777777" w:rsidR="003E715A" w:rsidRPr="00C71430" w:rsidRDefault="003E715A" w:rsidP="003E715A">
      <w:pPr>
        <w:rPr>
          <w:rFonts w:ascii="Tahoma" w:hAnsi="Tahoma" w:cs="Tahoma"/>
        </w:rPr>
      </w:pPr>
    </w:p>
    <w:p w14:paraId="2C5873C4" w14:textId="77777777" w:rsidR="00E044E7" w:rsidRPr="00C71430" w:rsidRDefault="00E044E7" w:rsidP="00E044E7">
      <w:pPr>
        <w:pStyle w:val="Heading3"/>
        <w:rPr>
          <w:rFonts w:ascii="Tahoma" w:hAnsi="Tahoma" w:cs="Tahoma"/>
        </w:rPr>
      </w:pPr>
      <w:bookmarkStart w:id="692" w:name="_Toc145230887"/>
      <w:bookmarkStart w:id="693" w:name="_Toc145231290"/>
      <w:r w:rsidRPr="00C71430">
        <w:rPr>
          <w:rFonts w:ascii="Tahoma" w:hAnsi="Tahoma" w:cs="Tahoma"/>
        </w:rPr>
        <w:t>Screen Layout and Data Sheet</w:t>
      </w:r>
      <w:bookmarkEnd w:id="692"/>
      <w:bookmarkEnd w:id="693"/>
    </w:p>
    <w:p w14:paraId="322B64D9" w14:textId="77777777" w:rsidR="003E715A" w:rsidRPr="00C71430" w:rsidRDefault="003E715A" w:rsidP="003E715A">
      <w:pPr>
        <w:ind w:left="360"/>
        <w:rPr>
          <w:rFonts w:ascii="Tahoma" w:hAnsi="Tahoma" w:cs="Tahoma"/>
        </w:rPr>
      </w:pPr>
      <w:r w:rsidRPr="00C71430">
        <w:rPr>
          <w:rFonts w:ascii="Tahoma" w:hAnsi="Tahoma" w:cs="Tahoma"/>
        </w:rPr>
        <w:t>Not Applicable.</w:t>
      </w:r>
    </w:p>
    <w:p w14:paraId="53B3C222" w14:textId="77777777" w:rsidR="003E715A" w:rsidRPr="00C71430" w:rsidRDefault="003E715A" w:rsidP="003E715A">
      <w:pPr>
        <w:rPr>
          <w:rFonts w:ascii="Tahoma" w:hAnsi="Tahoma" w:cs="Tahoma"/>
        </w:rPr>
      </w:pPr>
    </w:p>
    <w:p w14:paraId="585E0224" w14:textId="77777777" w:rsidR="00E044E7" w:rsidRPr="00C71430" w:rsidRDefault="00E044E7" w:rsidP="00E044E7">
      <w:pPr>
        <w:pStyle w:val="Heading3"/>
        <w:rPr>
          <w:rFonts w:ascii="Tahoma" w:hAnsi="Tahoma" w:cs="Tahoma"/>
        </w:rPr>
      </w:pPr>
      <w:bookmarkStart w:id="694" w:name="_Toc145230888"/>
      <w:bookmarkStart w:id="695" w:name="_Toc145231291"/>
      <w:r w:rsidRPr="00C71430">
        <w:rPr>
          <w:rFonts w:ascii="Tahoma" w:hAnsi="Tahoma" w:cs="Tahoma"/>
        </w:rPr>
        <w:t>Business Rule / Business Logic</w:t>
      </w:r>
      <w:bookmarkEnd w:id="694"/>
      <w:bookmarkEnd w:id="695"/>
    </w:p>
    <w:p w14:paraId="631DA0C5" w14:textId="1728016C" w:rsidR="003E715A" w:rsidRPr="00C71430" w:rsidRDefault="003E715A" w:rsidP="003E715A">
      <w:pPr>
        <w:pStyle w:val="ListParagraph"/>
        <w:numPr>
          <w:ilvl w:val="0"/>
          <w:numId w:val="13"/>
        </w:numPr>
        <w:shd w:val="clear" w:color="auto" w:fill="FDFDFD"/>
        <w:ind w:left="1418" w:hanging="284"/>
        <w:rPr>
          <w:rFonts w:ascii="Tahoma" w:hAnsi="Tahoma" w:cs="Tahoma"/>
        </w:rPr>
      </w:pPr>
      <w:r w:rsidRPr="00C71430">
        <w:rPr>
          <w:rFonts w:ascii="Tahoma" w:hAnsi="Tahoma" w:cs="Tahoma"/>
        </w:rPr>
        <w:t>System generates PND. 2, PND. 2, PND. 53. In text file</w:t>
      </w:r>
      <w:r w:rsidR="00B910A4" w:rsidRPr="00C71430">
        <w:rPr>
          <w:rFonts w:ascii="Tahoma" w:hAnsi="Tahoma" w:cs="Tahoma"/>
        </w:rPr>
        <w:t xml:space="preserve"> </w:t>
      </w:r>
      <w:r w:rsidR="00B910A4" w:rsidRPr="00C71430">
        <w:rPr>
          <w:rFonts w:ascii="Tahoma" w:hAnsi="Tahoma" w:cs="Tahoma"/>
          <w:color w:val="FF0000"/>
        </w:rPr>
        <w:t>with the format of revenue department.</w:t>
      </w:r>
    </w:p>
    <w:p w14:paraId="02ADA03A" w14:textId="77777777" w:rsidR="003E715A" w:rsidRPr="00C71430" w:rsidRDefault="003E715A" w:rsidP="003E715A">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 monthly</w:t>
      </w:r>
    </w:p>
    <w:p w14:paraId="59E891CF" w14:textId="77777777" w:rsidR="003E715A" w:rsidRPr="00C71430" w:rsidRDefault="003E715A" w:rsidP="003E715A">
      <w:pPr>
        <w:pStyle w:val="ListParagraph"/>
        <w:numPr>
          <w:ilvl w:val="0"/>
          <w:numId w:val="13"/>
        </w:numPr>
        <w:shd w:val="clear" w:color="auto" w:fill="FDFDFD"/>
        <w:ind w:left="1418" w:hanging="284"/>
        <w:rPr>
          <w:rFonts w:ascii="Tahoma" w:hAnsi="Tahoma" w:cs="Tahoma"/>
        </w:rPr>
      </w:pPr>
      <w:r w:rsidRPr="00C71430">
        <w:rPr>
          <w:rFonts w:ascii="Tahoma" w:hAnsi="Tahoma" w:cs="Tahoma"/>
        </w:rPr>
        <w:t>Separate by account number</w:t>
      </w:r>
    </w:p>
    <w:p w14:paraId="755F450F" w14:textId="6B6E3F41" w:rsidR="003E715A" w:rsidRPr="00C71430" w:rsidRDefault="003E715A" w:rsidP="003E715A">
      <w:pPr>
        <w:rPr>
          <w:rFonts w:ascii="Tahoma" w:hAnsi="Tahoma" w:cs="Tahoma"/>
        </w:rPr>
      </w:pPr>
    </w:p>
    <w:p w14:paraId="2984F40C" w14:textId="77777777" w:rsidR="00E044E7" w:rsidRPr="00C71430" w:rsidRDefault="00E044E7" w:rsidP="00E044E7">
      <w:pPr>
        <w:pStyle w:val="Heading3"/>
        <w:rPr>
          <w:rFonts w:ascii="Tahoma" w:hAnsi="Tahoma" w:cs="Tahoma"/>
        </w:rPr>
      </w:pPr>
      <w:bookmarkStart w:id="696" w:name="_Toc145230889"/>
      <w:bookmarkStart w:id="697" w:name="_Toc145231292"/>
      <w:r w:rsidRPr="00C71430">
        <w:rPr>
          <w:rFonts w:ascii="Tahoma" w:hAnsi="Tahoma" w:cs="Tahoma"/>
        </w:rPr>
        <w:t>To-be Process</w:t>
      </w:r>
      <w:bookmarkEnd w:id="696"/>
      <w:bookmarkEnd w:id="697"/>
    </w:p>
    <w:p w14:paraId="200326BC" w14:textId="62371804" w:rsidR="00CE014E" w:rsidRPr="00C71430" w:rsidRDefault="00CE014E" w:rsidP="00CE014E">
      <w:pPr>
        <w:ind w:firstLine="360"/>
        <w:rPr>
          <w:rFonts w:ascii="Tahoma" w:hAnsi="Tahoma" w:cs="Tahoma"/>
        </w:rPr>
      </w:pPr>
      <w:r w:rsidRPr="00C71430">
        <w:rPr>
          <w:rFonts w:ascii="Tahoma" w:hAnsi="Tahoma" w:cs="Tahoma"/>
        </w:rPr>
        <w:t>Convert the report of PND. 2, PND. 2, PND. 53.  to text file.</w:t>
      </w:r>
    </w:p>
    <w:p w14:paraId="75E9B140" w14:textId="2907A82D" w:rsidR="003E715A" w:rsidRPr="00C71430" w:rsidRDefault="003E715A" w:rsidP="003E715A">
      <w:pPr>
        <w:rPr>
          <w:rFonts w:ascii="Tahoma" w:hAnsi="Tahoma" w:cs="Tahoma"/>
        </w:rPr>
      </w:pPr>
    </w:p>
    <w:p w14:paraId="6C934972" w14:textId="77777777" w:rsidR="00E044E7" w:rsidRPr="00C71430" w:rsidRDefault="00E044E7" w:rsidP="00E044E7">
      <w:pPr>
        <w:pStyle w:val="Heading3"/>
        <w:rPr>
          <w:rFonts w:ascii="Tahoma" w:hAnsi="Tahoma" w:cs="Tahoma"/>
        </w:rPr>
      </w:pPr>
      <w:bookmarkStart w:id="698" w:name="_Toc145230890"/>
      <w:bookmarkStart w:id="699" w:name="_Toc145231293"/>
      <w:r w:rsidRPr="00C71430">
        <w:rPr>
          <w:rFonts w:ascii="Tahoma" w:hAnsi="Tahoma" w:cs="Tahoma"/>
        </w:rPr>
        <w:t>File / API Layout and Data Sheet</w:t>
      </w:r>
      <w:bookmarkEnd w:id="698"/>
      <w:bookmarkEnd w:id="699"/>
    </w:p>
    <w:p w14:paraId="72B8ECAF" w14:textId="77777777" w:rsidR="003E715A" w:rsidRPr="00C71430" w:rsidRDefault="003E715A" w:rsidP="003E715A">
      <w:pPr>
        <w:ind w:left="360"/>
        <w:rPr>
          <w:rFonts w:ascii="Tahoma" w:hAnsi="Tahoma" w:cs="Tahoma"/>
        </w:rPr>
      </w:pPr>
      <w:r w:rsidRPr="00C71430">
        <w:rPr>
          <w:rFonts w:ascii="Tahoma" w:hAnsi="Tahoma" w:cs="Tahoma"/>
        </w:rPr>
        <w:t>Not Applicable.</w:t>
      </w:r>
    </w:p>
    <w:p w14:paraId="3F672310" w14:textId="77777777" w:rsidR="003E715A" w:rsidRPr="00C71430" w:rsidRDefault="003E715A" w:rsidP="003E715A">
      <w:pPr>
        <w:rPr>
          <w:rFonts w:ascii="Tahoma" w:hAnsi="Tahoma" w:cs="Tahoma"/>
        </w:rPr>
      </w:pPr>
    </w:p>
    <w:p w14:paraId="6975997E" w14:textId="77777777" w:rsidR="00E044E7" w:rsidRPr="00C71430" w:rsidRDefault="00E044E7" w:rsidP="00E044E7">
      <w:pPr>
        <w:pStyle w:val="Heading3"/>
        <w:rPr>
          <w:rFonts w:ascii="Tahoma" w:hAnsi="Tahoma" w:cs="Tahoma"/>
        </w:rPr>
      </w:pPr>
      <w:bookmarkStart w:id="700" w:name="_Toc145230891"/>
      <w:bookmarkStart w:id="701" w:name="_Toc145231294"/>
      <w:r w:rsidRPr="00C71430">
        <w:rPr>
          <w:rFonts w:ascii="Tahoma" w:hAnsi="Tahoma" w:cs="Tahoma"/>
        </w:rPr>
        <w:t>Report Layout and Data Sheet</w:t>
      </w:r>
      <w:bookmarkEnd w:id="700"/>
      <w:bookmarkEnd w:id="701"/>
    </w:p>
    <w:p w14:paraId="01A963DB" w14:textId="77777777" w:rsidR="003E715A" w:rsidRPr="00C71430" w:rsidRDefault="003E715A" w:rsidP="003E715A">
      <w:pPr>
        <w:ind w:left="360"/>
        <w:rPr>
          <w:rFonts w:ascii="Tahoma" w:hAnsi="Tahoma" w:cs="Tahoma"/>
        </w:rPr>
      </w:pPr>
      <w:r w:rsidRPr="00C71430">
        <w:rPr>
          <w:rFonts w:ascii="Tahoma" w:hAnsi="Tahoma" w:cs="Tahoma"/>
        </w:rPr>
        <w:t>Not Applicable.</w:t>
      </w:r>
    </w:p>
    <w:p w14:paraId="762B7D9C" w14:textId="77777777" w:rsidR="003E715A" w:rsidRPr="00C71430" w:rsidRDefault="003E715A" w:rsidP="003E715A">
      <w:pPr>
        <w:rPr>
          <w:rFonts w:ascii="Tahoma" w:hAnsi="Tahoma" w:cs="Tahoma"/>
        </w:rPr>
      </w:pPr>
    </w:p>
    <w:p w14:paraId="5316F4C5" w14:textId="5F8E5302" w:rsidR="00E044E7" w:rsidRPr="00C71430" w:rsidRDefault="00E044E7" w:rsidP="00E044E7">
      <w:pPr>
        <w:pStyle w:val="Heading3"/>
        <w:rPr>
          <w:rFonts w:ascii="Tahoma" w:hAnsi="Tahoma" w:cs="Tahoma"/>
        </w:rPr>
      </w:pPr>
      <w:bookmarkStart w:id="702" w:name="_Toc145230892"/>
      <w:bookmarkStart w:id="703" w:name="_Toc145231295"/>
      <w:r w:rsidRPr="00C71430">
        <w:rPr>
          <w:rFonts w:ascii="Tahoma" w:hAnsi="Tahoma" w:cs="Tahoma"/>
        </w:rPr>
        <w:t>Additional Impacts</w:t>
      </w:r>
      <w:bookmarkEnd w:id="702"/>
      <w:bookmarkEnd w:id="703"/>
    </w:p>
    <w:p w14:paraId="7D7EB9C3" w14:textId="77777777" w:rsidR="003E715A" w:rsidRPr="00C71430" w:rsidRDefault="003E715A" w:rsidP="003E715A">
      <w:pPr>
        <w:ind w:left="360"/>
        <w:rPr>
          <w:rFonts w:ascii="Tahoma" w:hAnsi="Tahoma" w:cs="Tahoma"/>
        </w:rPr>
      </w:pPr>
      <w:r w:rsidRPr="00C71430">
        <w:rPr>
          <w:rFonts w:ascii="Tahoma" w:hAnsi="Tahoma" w:cs="Tahoma"/>
        </w:rPr>
        <w:t>Not Applicable.</w:t>
      </w:r>
    </w:p>
    <w:p w14:paraId="7233773C" w14:textId="77777777" w:rsidR="00B52BEA" w:rsidRPr="00C71430" w:rsidRDefault="00B52BEA" w:rsidP="00E044E7">
      <w:pPr>
        <w:rPr>
          <w:rFonts w:ascii="Tahoma" w:hAnsi="Tahoma" w:cs="Tahoma"/>
        </w:rPr>
      </w:pPr>
    </w:p>
    <w:p w14:paraId="261BBCAE" w14:textId="77777777" w:rsidR="00B52BEA" w:rsidRPr="00C71430" w:rsidRDefault="00B52BEA" w:rsidP="00E044E7">
      <w:pPr>
        <w:rPr>
          <w:rFonts w:ascii="Tahoma" w:hAnsi="Tahoma" w:cs="Tahoma"/>
        </w:rPr>
      </w:pPr>
    </w:p>
    <w:p w14:paraId="47B63D8E" w14:textId="77777777" w:rsidR="00B52BEA" w:rsidRPr="00C71430" w:rsidRDefault="00B52BEA" w:rsidP="00E044E7">
      <w:pPr>
        <w:rPr>
          <w:rFonts w:ascii="Tahoma" w:hAnsi="Tahoma" w:cs="Tahoma"/>
        </w:rPr>
      </w:pPr>
    </w:p>
    <w:p w14:paraId="3E5BF8ED" w14:textId="77777777" w:rsidR="00B52BEA" w:rsidRPr="00C71430" w:rsidRDefault="00B52BEA" w:rsidP="00E044E7">
      <w:pPr>
        <w:rPr>
          <w:rFonts w:ascii="Tahoma" w:hAnsi="Tahoma" w:cs="Tahoma"/>
        </w:rPr>
      </w:pPr>
    </w:p>
    <w:p w14:paraId="309A9865" w14:textId="77777777" w:rsidR="00B52BEA" w:rsidRPr="00C71430" w:rsidRDefault="00B52BEA" w:rsidP="00E044E7">
      <w:pPr>
        <w:rPr>
          <w:rFonts w:ascii="Tahoma" w:hAnsi="Tahoma" w:cs="Tahoma"/>
        </w:rPr>
      </w:pPr>
    </w:p>
    <w:p w14:paraId="3056DB5D" w14:textId="77777777" w:rsidR="00B52BEA" w:rsidRPr="00C71430" w:rsidRDefault="00B52BEA" w:rsidP="00E044E7">
      <w:pPr>
        <w:rPr>
          <w:rFonts w:ascii="Tahoma" w:hAnsi="Tahoma" w:cs="Tahoma"/>
        </w:rPr>
      </w:pPr>
    </w:p>
    <w:p w14:paraId="238E7D2E" w14:textId="77777777" w:rsidR="00B52BEA" w:rsidRPr="00C71430" w:rsidRDefault="00B52BEA" w:rsidP="00E044E7">
      <w:pPr>
        <w:rPr>
          <w:rFonts w:ascii="Tahoma" w:hAnsi="Tahoma" w:cs="Tahoma"/>
        </w:rPr>
      </w:pPr>
    </w:p>
    <w:p w14:paraId="2EA456A0" w14:textId="77777777" w:rsidR="00B52BEA" w:rsidRPr="00C71430" w:rsidRDefault="00B52BEA" w:rsidP="00E044E7">
      <w:pPr>
        <w:rPr>
          <w:rFonts w:ascii="Tahoma" w:hAnsi="Tahoma" w:cs="Tahoma"/>
        </w:rPr>
      </w:pPr>
    </w:p>
    <w:p w14:paraId="6FFB1616" w14:textId="77777777" w:rsidR="00B52BEA" w:rsidRPr="00C71430" w:rsidRDefault="00B52BEA" w:rsidP="00E044E7">
      <w:pPr>
        <w:rPr>
          <w:rFonts w:ascii="Tahoma" w:hAnsi="Tahoma" w:cs="Tahoma"/>
        </w:rPr>
      </w:pPr>
    </w:p>
    <w:p w14:paraId="4C262865" w14:textId="77777777" w:rsidR="00B52BEA" w:rsidRPr="00C71430" w:rsidRDefault="00B52BEA" w:rsidP="00E044E7">
      <w:pPr>
        <w:rPr>
          <w:rFonts w:ascii="Tahoma" w:hAnsi="Tahoma" w:cs="Tahoma"/>
        </w:rPr>
      </w:pPr>
    </w:p>
    <w:p w14:paraId="7600DDD4" w14:textId="77777777" w:rsidR="00B52BEA" w:rsidRPr="00C71430" w:rsidRDefault="00B52BEA" w:rsidP="00E044E7">
      <w:pPr>
        <w:rPr>
          <w:rFonts w:ascii="Tahoma" w:hAnsi="Tahoma" w:cs="Tahoma"/>
        </w:rPr>
      </w:pPr>
    </w:p>
    <w:p w14:paraId="4ACA5AAB" w14:textId="77777777" w:rsidR="00B52BEA" w:rsidRPr="00C71430" w:rsidRDefault="00B52BEA" w:rsidP="00E044E7">
      <w:pPr>
        <w:rPr>
          <w:rFonts w:ascii="Tahoma" w:hAnsi="Tahoma" w:cs="Tahoma"/>
        </w:rPr>
      </w:pPr>
    </w:p>
    <w:p w14:paraId="66053342" w14:textId="77777777" w:rsidR="00B52BEA" w:rsidRPr="00C71430" w:rsidRDefault="00B52BEA" w:rsidP="00E044E7">
      <w:pPr>
        <w:rPr>
          <w:rFonts w:ascii="Tahoma" w:hAnsi="Tahoma" w:cs="Tahoma"/>
        </w:rPr>
      </w:pPr>
    </w:p>
    <w:p w14:paraId="788B8807" w14:textId="77777777" w:rsidR="00B52BEA" w:rsidRPr="00C71430" w:rsidRDefault="00B52BEA" w:rsidP="00E044E7">
      <w:pPr>
        <w:rPr>
          <w:rFonts w:ascii="Tahoma" w:hAnsi="Tahoma" w:cs="Tahoma"/>
        </w:rPr>
      </w:pPr>
    </w:p>
    <w:p w14:paraId="543115A0" w14:textId="7F41D37D" w:rsidR="00E044E7" w:rsidRPr="00C71430" w:rsidRDefault="00E044E7" w:rsidP="00E044E7">
      <w:pPr>
        <w:pStyle w:val="Heading2"/>
        <w:rPr>
          <w:rFonts w:ascii="Tahoma" w:hAnsi="Tahoma" w:cs="Tahoma"/>
        </w:rPr>
      </w:pPr>
      <w:bookmarkStart w:id="704" w:name="_Toc145230893"/>
      <w:bookmarkStart w:id="705" w:name="_Toc145231296"/>
      <w:r w:rsidRPr="00C71430">
        <w:rPr>
          <w:rFonts w:ascii="Tahoma" w:hAnsi="Tahoma" w:cs="Tahoma"/>
        </w:rPr>
        <w:lastRenderedPageBreak/>
        <w:t>Overdraft Limit Report</w:t>
      </w:r>
      <w:bookmarkEnd w:id="704"/>
      <w:bookmarkEnd w:id="705"/>
    </w:p>
    <w:p w14:paraId="6597FC1A"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026"/>
        <w:gridCol w:w="5027"/>
      </w:tblGrid>
      <w:tr w:rsidR="00636E95" w:rsidRPr="00C71430" w14:paraId="35F1238F" w14:textId="77777777" w:rsidTr="006B390F">
        <w:tc>
          <w:tcPr>
            <w:tcW w:w="5026" w:type="dxa"/>
          </w:tcPr>
          <w:p w14:paraId="43DD2E42" w14:textId="1D05DB0B" w:rsidR="00636E95" w:rsidRPr="00C71430" w:rsidRDefault="009B70FD" w:rsidP="00636E95">
            <w:pPr>
              <w:rPr>
                <w:rFonts w:ascii="Tahoma" w:hAnsi="Tahoma" w:cs="Tahoma"/>
              </w:rPr>
            </w:pPr>
            <w:r w:rsidRPr="00C71430">
              <w:rPr>
                <w:rFonts w:ascii="Tahoma" w:hAnsi="Tahoma" w:cs="Tahoma"/>
              </w:rPr>
              <w:t xml:space="preserve">DPS-93 </w:t>
            </w:r>
            <w:r w:rsidR="00636E95" w:rsidRPr="00C71430">
              <w:rPr>
                <w:rFonts w:ascii="Tahoma" w:hAnsi="Tahoma" w:cs="Tahoma"/>
                <w:cs/>
              </w:rPr>
              <w:t xml:space="preserve">สร้างรายงานวงเงินเบิกเกินบัญชี รูปแบบเป็น </w:t>
            </w:r>
            <w:r w:rsidR="00636E95" w:rsidRPr="00C71430">
              <w:rPr>
                <w:rFonts w:ascii="Tahoma" w:hAnsi="Tahoma" w:cs="Tahoma"/>
              </w:rPr>
              <w:t xml:space="preserve">All Account </w:t>
            </w:r>
            <w:r w:rsidR="00636E95" w:rsidRPr="00C71430">
              <w:rPr>
                <w:rFonts w:ascii="Tahoma" w:hAnsi="Tahoma" w:cs="Tahoma"/>
                <w:cs/>
              </w:rPr>
              <w:t>โดยแสดงข้อมูลอย่างน้อย เช่น จำนวนเงินตามวงเงิน ยอดเงินเบิกเกินบัญชีใช้ไป และจำนวนเงินคงค้างตามวงเงิน เป็นต้น</w:t>
            </w:r>
          </w:p>
        </w:tc>
        <w:tc>
          <w:tcPr>
            <w:tcW w:w="5027" w:type="dxa"/>
          </w:tcPr>
          <w:p w14:paraId="1744655B" w14:textId="77777777" w:rsidR="00636E95" w:rsidRPr="00C71430" w:rsidRDefault="00636E95" w:rsidP="006B390F">
            <w:pPr>
              <w:rPr>
                <w:rFonts w:ascii="Tahoma" w:hAnsi="Tahoma" w:cs="Tahoma"/>
              </w:rPr>
            </w:pPr>
            <w:r w:rsidRPr="00C71430">
              <w:rPr>
                <w:rFonts w:ascii="Tahoma" w:hAnsi="Tahoma" w:cs="Tahoma"/>
              </w:rPr>
              <w:t>Create an overdraft limit report, formatted as All Account, showing at least information such as the limit amount. Overdraft balance used and the outstanding amount according to the limit, etc.</w:t>
            </w:r>
          </w:p>
        </w:tc>
      </w:tr>
    </w:tbl>
    <w:p w14:paraId="6A079FC4" w14:textId="77777777" w:rsidR="00636E95" w:rsidRPr="00C71430" w:rsidRDefault="00636E95" w:rsidP="00636E95">
      <w:pPr>
        <w:rPr>
          <w:rFonts w:ascii="Tahoma" w:hAnsi="Tahoma" w:cs="Tahoma"/>
        </w:rPr>
      </w:pPr>
    </w:p>
    <w:p w14:paraId="0D983014" w14:textId="77777777" w:rsidR="00E044E7" w:rsidRPr="00C71430" w:rsidRDefault="00E044E7" w:rsidP="00E044E7">
      <w:pPr>
        <w:pStyle w:val="Heading3"/>
        <w:rPr>
          <w:rFonts w:ascii="Tahoma" w:hAnsi="Tahoma" w:cs="Tahoma"/>
        </w:rPr>
      </w:pPr>
      <w:bookmarkStart w:id="706" w:name="_Toc145230894"/>
      <w:bookmarkStart w:id="707" w:name="_Toc145231297"/>
      <w:r w:rsidRPr="00C71430">
        <w:rPr>
          <w:rFonts w:ascii="Tahoma" w:hAnsi="Tahoma" w:cs="Tahoma"/>
        </w:rPr>
        <w:t>Purpose</w:t>
      </w:r>
      <w:bookmarkEnd w:id="706"/>
      <w:bookmarkEnd w:id="707"/>
    </w:p>
    <w:p w14:paraId="2F84FDAB" w14:textId="708B490D" w:rsidR="002176B9" w:rsidRPr="00C71430" w:rsidRDefault="002176B9" w:rsidP="002176B9">
      <w:pPr>
        <w:ind w:left="360"/>
        <w:rPr>
          <w:rFonts w:ascii="Tahoma" w:hAnsi="Tahoma" w:cs="Tahoma"/>
          <w:cs/>
        </w:rPr>
      </w:pPr>
      <w:r w:rsidRPr="00C71430">
        <w:rPr>
          <w:rFonts w:ascii="Tahoma" w:hAnsi="Tahoma" w:cs="Tahoma"/>
        </w:rPr>
        <w:t>The purpose is to provide Overdraft report to display limits amount, usage amount and limits outstanding.</w:t>
      </w:r>
    </w:p>
    <w:p w14:paraId="1E36F939" w14:textId="77777777" w:rsidR="002176B9" w:rsidRPr="00C71430" w:rsidRDefault="002176B9" w:rsidP="002176B9">
      <w:pPr>
        <w:rPr>
          <w:rFonts w:ascii="Tahoma" w:hAnsi="Tahoma" w:cs="Tahoma"/>
        </w:rPr>
      </w:pPr>
    </w:p>
    <w:p w14:paraId="22791974" w14:textId="77777777" w:rsidR="00E044E7" w:rsidRPr="00C71430" w:rsidRDefault="00E044E7" w:rsidP="00E044E7">
      <w:pPr>
        <w:pStyle w:val="Heading3"/>
        <w:rPr>
          <w:rFonts w:ascii="Tahoma" w:hAnsi="Tahoma" w:cs="Tahoma"/>
        </w:rPr>
      </w:pPr>
      <w:bookmarkStart w:id="708" w:name="_Toc145230895"/>
      <w:bookmarkStart w:id="709" w:name="_Toc145231298"/>
      <w:r w:rsidRPr="00C71430">
        <w:rPr>
          <w:rFonts w:ascii="Tahoma" w:hAnsi="Tahoma" w:cs="Tahoma"/>
        </w:rPr>
        <w:t>Background</w:t>
      </w:r>
      <w:bookmarkEnd w:id="708"/>
      <w:bookmarkEnd w:id="709"/>
    </w:p>
    <w:p w14:paraId="147AC479" w14:textId="505F07A1" w:rsidR="00C703E2" w:rsidRPr="00C71430" w:rsidRDefault="00C703E2" w:rsidP="000374C1">
      <w:pPr>
        <w:pStyle w:val="ListParagraph"/>
        <w:numPr>
          <w:ilvl w:val="2"/>
          <w:numId w:val="42"/>
        </w:numPr>
        <w:ind w:left="1530" w:hanging="810"/>
        <w:jc w:val="both"/>
        <w:rPr>
          <w:rFonts w:ascii="Tahoma" w:hAnsi="Tahoma" w:cs="Tahoma"/>
          <w:lang w:bidi="ar-SA"/>
        </w:rPr>
      </w:pPr>
      <w:r w:rsidRPr="00C71430">
        <w:rPr>
          <w:rFonts w:ascii="Tahoma" w:hAnsi="Tahoma" w:cs="Tahoma"/>
        </w:rPr>
        <w:t>EXIM Current Business Practice (as-is)</w:t>
      </w:r>
    </w:p>
    <w:p w14:paraId="44D022D5" w14:textId="77777777" w:rsidR="00C703E2" w:rsidRPr="00C71430" w:rsidRDefault="00C703E2">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7EAE2CDB" w14:textId="77777777"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Auto-Generated after EOD</w:t>
      </w:r>
    </w:p>
    <w:p w14:paraId="02F47FCA" w14:textId="3A52EB79"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Daily report</w:t>
      </w:r>
    </w:p>
    <w:p w14:paraId="7FD52D27" w14:textId="77777777" w:rsidR="00C703E2" w:rsidRPr="00C71430" w:rsidRDefault="00C703E2" w:rsidP="00C703E2">
      <w:pPr>
        <w:rPr>
          <w:rFonts w:ascii="Tahoma" w:hAnsi="Tahoma" w:cs="Tahoma"/>
        </w:rPr>
      </w:pPr>
    </w:p>
    <w:p w14:paraId="303220F6" w14:textId="128F1066" w:rsidR="00C703E2" w:rsidRPr="00C71430" w:rsidRDefault="00895964" w:rsidP="00C703E2">
      <w:pPr>
        <w:spacing w:after="240"/>
        <w:ind w:left="720"/>
        <w:rPr>
          <w:rFonts w:ascii="Tahoma" w:hAnsi="Tahoma" w:cs="Tahoma"/>
        </w:rPr>
      </w:pPr>
      <w:r w:rsidRPr="00C71430">
        <w:rPr>
          <w:rFonts w:ascii="Tahoma" w:hAnsi="Tahoma" w:cs="Tahoma"/>
        </w:rPr>
        <w:t>27</w:t>
      </w:r>
      <w:r w:rsidR="00C703E2" w:rsidRPr="00C71430">
        <w:rPr>
          <w:rFonts w:ascii="Tahoma" w:hAnsi="Tahoma" w:cs="Tahoma"/>
        </w:rPr>
        <w:t>.2.2 CBS9 Current Functionality</w:t>
      </w:r>
    </w:p>
    <w:p w14:paraId="649F227E" w14:textId="47FB2C17" w:rsidR="002C63CE" w:rsidRPr="00C71430" w:rsidRDefault="002C63CE">
      <w:pPr>
        <w:pStyle w:val="ListParagraph"/>
        <w:numPr>
          <w:ilvl w:val="0"/>
          <w:numId w:val="14"/>
        </w:numPr>
        <w:shd w:val="clear" w:color="auto" w:fill="FDFDFD"/>
        <w:ind w:left="1560" w:hanging="426"/>
        <w:rPr>
          <w:rFonts w:ascii="Tahoma" w:hAnsi="Tahoma" w:cs="Tahoma"/>
          <w:lang w:val="en"/>
        </w:rPr>
      </w:pPr>
      <w:r w:rsidRPr="00C71430">
        <w:rPr>
          <w:rFonts w:ascii="Tahoma" w:hAnsi="Tahoma" w:cs="Tahoma"/>
          <w:lang w:val="en"/>
        </w:rPr>
        <w:t>Checking CBS9 report.</w:t>
      </w:r>
    </w:p>
    <w:p w14:paraId="4C988136" w14:textId="77777777" w:rsidR="002176B9" w:rsidRPr="00C71430" w:rsidRDefault="002176B9" w:rsidP="002176B9">
      <w:pPr>
        <w:rPr>
          <w:rFonts w:ascii="Tahoma" w:hAnsi="Tahoma" w:cs="Tahoma"/>
          <w:lang w:val="en"/>
        </w:rPr>
      </w:pPr>
    </w:p>
    <w:p w14:paraId="1AD234BC" w14:textId="77777777" w:rsidR="00E044E7" w:rsidRPr="00C71430" w:rsidRDefault="00E044E7" w:rsidP="00E044E7">
      <w:pPr>
        <w:pStyle w:val="Heading3"/>
        <w:rPr>
          <w:rFonts w:ascii="Tahoma" w:hAnsi="Tahoma" w:cs="Tahoma"/>
        </w:rPr>
      </w:pPr>
      <w:bookmarkStart w:id="710" w:name="_Toc145230896"/>
      <w:bookmarkStart w:id="711" w:name="_Toc145231299"/>
      <w:r w:rsidRPr="00C71430">
        <w:rPr>
          <w:rFonts w:ascii="Tahoma" w:hAnsi="Tahoma" w:cs="Tahoma"/>
        </w:rPr>
        <w:t>Supported Sample Transaction and Case from Customer</w:t>
      </w:r>
      <w:bookmarkEnd w:id="710"/>
      <w:bookmarkEnd w:id="711"/>
    </w:p>
    <w:p w14:paraId="4231AC44" w14:textId="77777777" w:rsidR="00895964" w:rsidRPr="00C71430" w:rsidRDefault="00895964" w:rsidP="00895964">
      <w:pPr>
        <w:rPr>
          <w:rFonts w:ascii="Tahoma" w:hAnsi="Tahoma" w:cs="Tahoma"/>
        </w:rPr>
      </w:pPr>
    </w:p>
    <w:p w14:paraId="74F5D599" w14:textId="0C6B49AB" w:rsidR="00C703E2" w:rsidRPr="00C71430" w:rsidRDefault="00C703E2" w:rsidP="00897F37">
      <w:pPr>
        <w:jc w:val="center"/>
        <w:rPr>
          <w:rFonts w:ascii="Tahoma" w:hAnsi="Tahoma" w:cs="Tahoma"/>
        </w:rPr>
      </w:pPr>
      <w:r w:rsidRPr="00C71430">
        <w:rPr>
          <w:rFonts w:ascii="Tahoma" w:hAnsi="Tahoma" w:cs="Tahoma"/>
          <w:noProof/>
          <w:lang w:val="en-SG" w:eastAsia="en-SG" w:bidi="ar-SA"/>
        </w:rPr>
        <w:drawing>
          <wp:inline distT="0" distB="0" distL="0" distR="0" wp14:anchorId="0AF5E39D" wp14:editId="75345FE5">
            <wp:extent cx="5690437" cy="3155950"/>
            <wp:effectExtent l="19050" t="19050" r="24765" b="25400"/>
            <wp:docPr id="17489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3785" name=""/>
                    <pic:cNvPicPr/>
                  </pic:nvPicPr>
                  <pic:blipFill>
                    <a:blip r:embed="rId142"/>
                    <a:stretch>
                      <a:fillRect/>
                    </a:stretch>
                  </pic:blipFill>
                  <pic:spPr>
                    <a:xfrm>
                      <a:off x="0" y="0"/>
                      <a:ext cx="5699009" cy="3160704"/>
                    </a:xfrm>
                    <a:prstGeom prst="rect">
                      <a:avLst/>
                    </a:prstGeom>
                    <a:ln>
                      <a:solidFill>
                        <a:schemeClr val="bg1">
                          <a:lumMod val="85000"/>
                        </a:schemeClr>
                      </a:solidFill>
                    </a:ln>
                  </pic:spPr>
                </pic:pic>
              </a:graphicData>
            </a:graphic>
          </wp:inline>
        </w:drawing>
      </w:r>
    </w:p>
    <w:p w14:paraId="0D3DCF9D" w14:textId="77777777" w:rsidR="00E044E7" w:rsidRPr="00C71430" w:rsidRDefault="00E044E7" w:rsidP="00E044E7">
      <w:pPr>
        <w:pStyle w:val="Heading3"/>
        <w:rPr>
          <w:rFonts w:ascii="Tahoma" w:hAnsi="Tahoma" w:cs="Tahoma"/>
        </w:rPr>
      </w:pPr>
      <w:bookmarkStart w:id="712" w:name="_Toc145230897"/>
      <w:bookmarkStart w:id="713" w:name="_Toc145231300"/>
      <w:r w:rsidRPr="00C71430">
        <w:rPr>
          <w:rFonts w:ascii="Tahoma" w:hAnsi="Tahoma" w:cs="Tahoma"/>
        </w:rPr>
        <w:lastRenderedPageBreak/>
        <w:t>Menu Modification</w:t>
      </w:r>
      <w:bookmarkEnd w:id="712"/>
      <w:bookmarkEnd w:id="713"/>
    </w:p>
    <w:p w14:paraId="4EE9089D" w14:textId="03541EB5" w:rsidR="00C703E2" w:rsidRPr="00C71430" w:rsidRDefault="00C703E2" w:rsidP="00C703E2">
      <w:pPr>
        <w:ind w:firstLine="360"/>
        <w:rPr>
          <w:rFonts w:ascii="Tahoma" w:hAnsi="Tahoma" w:cs="Tahoma"/>
        </w:rPr>
      </w:pPr>
      <w:r w:rsidRPr="00C71430">
        <w:rPr>
          <w:rFonts w:ascii="Tahoma" w:hAnsi="Tahoma" w:cs="Tahoma"/>
        </w:rPr>
        <w:t>Not Applicable.</w:t>
      </w:r>
    </w:p>
    <w:p w14:paraId="1141392D" w14:textId="77777777" w:rsidR="00C703E2" w:rsidRPr="00C71430" w:rsidRDefault="00C703E2" w:rsidP="00C703E2">
      <w:pPr>
        <w:ind w:firstLine="360"/>
        <w:rPr>
          <w:rFonts w:ascii="Tahoma" w:hAnsi="Tahoma" w:cs="Tahoma"/>
        </w:rPr>
      </w:pPr>
    </w:p>
    <w:p w14:paraId="1752802C" w14:textId="77777777" w:rsidR="00E044E7" w:rsidRPr="00C71430" w:rsidRDefault="00E044E7" w:rsidP="00E044E7">
      <w:pPr>
        <w:pStyle w:val="Heading3"/>
        <w:rPr>
          <w:rFonts w:ascii="Tahoma" w:hAnsi="Tahoma" w:cs="Tahoma"/>
        </w:rPr>
      </w:pPr>
      <w:bookmarkStart w:id="714" w:name="_Toc145230898"/>
      <w:bookmarkStart w:id="715" w:name="_Toc145231301"/>
      <w:r w:rsidRPr="00C71430">
        <w:rPr>
          <w:rFonts w:ascii="Tahoma" w:hAnsi="Tahoma" w:cs="Tahoma"/>
        </w:rPr>
        <w:t>Screen Layout and Data Sheet</w:t>
      </w:r>
      <w:bookmarkEnd w:id="714"/>
      <w:bookmarkEnd w:id="715"/>
    </w:p>
    <w:p w14:paraId="7BBC0032" w14:textId="77777777" w:rsidR="00C703E2" w:rsidRPr="00C71430" w:rsidRDefault="00C703E2" w:rsidP="00C703E2">
      <w:pPr>
        <w:ind w:firstLine="360"/>
        <w:rPr>
          <w:rFonts w:ascii="Tahoma" w:hAnsi="Tahoma" w:cs="Tahoma"/>
        </w:rPr>
      </w:pPr>
      <w:r w:rsidRPr="00C71430">
        <w:rPr>
          <w:rFonts w:ascii="Tahoma" w:hAnsi="Tahoma" w:cs="Tahoma"/>
        </w:rPr>
        <w:t>Not Applicable.</w:t>
      </w:r>
    </w:p>
    <w:p w14:paraId="4526C763" w14:textId="77777777" w:rsidR="00C703E2" w:rsidRPr="00C71430" w:rsidRDefault="00C703E2" w:rsidP="00C703E2">
      <w:pPr>
        <w:rPr>
          <w:rFonts w:ascii="Tahoma" w:hAnsi="Tahoma" w:cs="Tahoma"/>
        </w:rPr>
      </w:pPr>
    </w:p>
    <w:p w14:paraId="530BCC0F" w14:textId="77777777" w:rsidR="00E044E7" w:rsidRPr="00C71430" w:rsidRDefault="00E044E7" w:rsidP="00E044E7">
      <w:pPr>
        <w:pStyle w:val="Heading3"/>
        <w:rPr>
          <w:rFonts w:ascii="Tahoma" w:hAnsi="Tahoma" w:cs="Tahoma"/>
        </w:rPr>
      </w:pPr>
      <w:bookmarkStart w:id="716" w:name="_Toc145230899"/>
      <w:bookmarkStart w:id="717" w:name="_Toc145231302"/>
      <w:r w:rsidRPr="00C71430">
        <w:rPr>
          <w:rFonts w:ascii="Tahoma" w:hAnsi="Tahoma" w:cs="Tahoma"/>
        </w:rPr>
        <w:t>Business Rule / Business Logic</w:t>
      </w:r>
      <w:bookmarkEnd w:id="716"/>
      <w:bookmarkEnd w:id="717"/>
    </w:p>
    <w:p w14:paraId="69A2BFD8" w14:textId="77777777" w:rsidR="006760C0" w:rsidRPr="00C71430" w:rsidRDefault="006760C0" w:rsidP="006760C0">
      <w:pPr>
        <w:pStyle w:val="ListParagraph"/>
        <w:numPr>
          <w:ilvl w:val="0"/>
          <w:numId w:val="14"/>
        </w:numPr>
        <w:ind w:left="1560" w:hanging="426"/>
        <w:jc w:val="both"/>
        <w:rPr>
          <w:rFonts w:ascii="Tahoma" w:hAnsi="Tahoma" w:cs="Tahoma"/>
        </w:rPr>
      </w:pPr>
      <w:r w:rsidRPr="00C71430">
        <w:rPr>
          <w:rFonts w:ascii="Tahoma" w:hAnsi="Tahoma" w:cs="Tahoma"/>
        </w:rPr>
        <w:t>Auto-Generated after EOD</w:t>
      </w:r>
    </w:p>
    <w:p w14:paraId="4EA8BD6F" w14:textId="1F3A7057" w:rsidR="006760C0" w:rsidRPr="00C71430" w:rsidRDefault="006760C0" w:rsidP="006760C0">
      <w:pPr>
        <w:pStyle w:val="ListParagraph"/>
        <w:numPr>
          <w:ilvl w:val="0"/>
          <w:numId w:val="14"/>
        </w:numPr>
        <w:ind w:left="1560" w:hanging="426"/>
        <w:jc w:val="both"/>
        <w:rPr>
          <w:rFonts w:ascii="Tahoma" w:hAnsi="Tahoma" w:cs="Tahoma"/>
        </w:rPr>
      </w:pPr>
      <w:r w:rsidRPr="00C71430">
        <w:rPr>
          <w:rFonts w:ascii="Tahoma" w:hAnsi="Tahoma" w:cs="Tahoma"/>
        </w:rPr>
        <w:t>Require historical data</w:t>
      </w:r>
    </w:p>
    <w:p w14:paraId="7F4E8D32" w14:textId="19357EF5" w:rsidR="006760C0" w:rsidRPr="00C71430" w:rsidRDefault="006760C0" w:rsidP="006760C0">
      <w:pPr>
        <w:pStyle w:val="ListParagraph"/>
        <w:numPr>
          <w:ilvl w:val="0"/>
          <w:numId w:val="14"/>
        </w:numPr>
        <w:ind w:left="1560" w:hanging="426"/>
        <w:jc w:val="both"/>
        <w:rPr>
          <w:rFonts w:ascii="Tahoma" w:hAnsi="Tahoma" w:cs="Tahoma"/>
        </w:rPr>
      </w:pPr>
      <w:r w:rsidRPr="00C71430">
        <w:rPr>
          <w:rFonts w:ascii="Tahoma" w:hAnsi="Tahoma" w:cs="Tahoma"/>
        </w:rPr>
        <w:t>Exclude short OD</w:t>
      </w:r>
    </w:p>
    <w:p w14:paraId="75FC42FC" w14:textId="77777777" w:rsidR="006760C0" w:rsidRPr="00C71430" w:rsidRDefault="006760C0" w:rsidP="006760C0">
      <w:pPr>
        <w:rPr>
          <w:rFonts w:ascii="Tahoma" w:hAnsi="Tahoma" w:cs="Tahoma"/>
        </w:rPr>
      </w:pPr>
    </w:p>
    <w:p w14:paraId="06A03E82" w14:textId="77777777" w:rsidR="00E044E7" w:rsidRPr="00C71430" w:rsidRDefault="00E044E7" w:rsidP="00E044E7">
      <w:pPr>
        <w:pStyle w:val="Heading3"/>
        <w:rPr>
          <w:rFonts w:ascii="Tahoma" w:hAnsi="Tahoma" w:cs="Tahoma"/>
        </w:rPr>
      </w:pPr>
      <w:bookmarkStart w:id="718" w:name="_Toc145230900"/>
      <w:bookmarkStart w:id="719" w:name="_Toc145231303"/>
      <w:r w:rsidRPr="00C71430">
        <w:rPr>
          <w:rFonts w:ascii="Tahoma" w:hAnsi="Tahoma" w:cs="Tahoma"/>
        </w:rPr>
        <w:t>To-be Process</w:t>
      </w:r>
      <w:bookmarkEnd w:id="718"/>
      <w:bookmarkEnd w:id="719"/>
    </w:p>
    <w:p w14:paraId="1D5B13AB" w14:textId="1181D4CF" w:rsidR="000F3635" w:rsidRPr="00C71430" w:rsidRDefault="002C323C" w:rsidP="002C323C">
      <w:pPr>
        <w:ind w:left="360"/>
        <w:rPr>
          <w:rFonts w:ascii="Tahoma" w:hAnsi="Tahoma" w:cs="Tahoma"/>
        </w:rPr>
      </w:pPr>
      <w:r w:rsidRPr="00C71430">
        <w:rPr>
          <w:rFonts w:ascii="Tahoma" w:hAnsi="Tahoma" w:cs="Tahoma"/>
        </w:rPr>
        <w:t xml:space="preserve">The system retrieves </w:t>
      </w:r>
      <w:r w:rsidR="000F3635" w:rsidRPr="00C71430">
        <w:rPr>
          <w:rFonts w:ascii="Tahoma" w:hAnsi="Tahoma" w:cs="Tahoma"/>
        </w:rPr>
        <w:t xml:space="preserve">limits amount, usage amount and limits outstanding for all account. </w:t>
      </w:r>
    </w:p>
    <w:p w14:paraId="69469BB2" w14:textId="77777777" w:rsidR="002C323C" w:rsidRPr="00C71430" w:rsidRDefault="002C323C" w:rsidP="002C323C">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2C323C" w:rsidRPr="00C71430" w14:paraId="495F807D" w14:textId="77777777" w:rsidTr="006B390F">
        <w:trPr>
          <w:jc w:val="center"/>
        </w:trPr>
        <w:tc>
          <w:tcPr>
            <w:tcW w:w="3103" w:type="dxa"/>
            <w:shd w:val="clear" w:color="auto" w:fill="CCECFF"/>
          </w:tcPr>
          <w:p w14:paraId="54CFD891" w14:textId="77777777" w:rsidR="002C323C" w:rsidRPr="00C71430" w:rsidRDefault="002C323C" w:rsidP="006B390F">
            <w:pPr>
              <w:rPr>
                <w:rFonts w:ascii="Tahoma" w:hAnsi="Tahoma" w:cs="Tahoma"/>
              </w:rPr>
            </w:pPr>
            <w:r w:rsidRPr="00C71430">
              <w:rPr>
                <w:rFonts w:ascii="Tahoma" w:hAnsi="Tahoma" w:cs="Tahoma"/>
              </w:rPr>
              <w:t>Paper size</w:t>
            </w:r>
          </w:p>
        </w:tc>
        <w:tc>
          <w:tcPr>
            <w:tcW w:w="6230" w:type="dxa"/>
          </w:tcPr>
          <w:p w14:paraId="44B40639" w14:textId="77777777" w:rsidR="002C323C" w:rsidRPr="00C71430" w:rsidRDefault="002C323C" w:rsidP="006B390F">
            <w:pPr>
              <w:rPr>
                <w:rFonts w:ascii="Tahoma" w:hAnsi="Tahoma" w:cs="Tahoma"/>
              </w:rPr>
            </w:pPr>
            <w:r w:rsidRPr="00C71430">
              <w:rPr>
                <w:rFonts w:ascii="Tahoma" w:hAnsi="Tahoma" w:cs="Tahoma"/>
              </w:rPr>
              <w:t>A4</w:t>
            </w:r>
          </w:p>
        </w:tc>
      </w:tr>
      <w:tr w:rsidR="002C323C" w:rsidRPr="00C71430" w14:paraId="2E14F778" w14:textId="77777777" w:rsidTr="006B390F">
        <w:trPr>
          <w:jc w:val="center"/>
        </w:trPr>
        <w:tc>
          <w:tcPr>
            <w:tcW w:w="3103" w:type="dxa"/>
            <w:shd w:val="clear" w:color="auto" w:fill="CCECFF"/>
          </w:tcPr>
          <w:p w14:paraId="6FD115B2" w14:textId="77777777" w:rsidR="002C323C" w:rsidRPr="00C71430" w:rsidRDefault="002C323C" w:rsidP="006B390F">
            <w:pPr>
              <w:rPr>
                <w:rFonts w:ascii="Tahoma" w:hAnsi="Tahoma" w:cs="Tahoma"/>
              </w:rPr>
            </w:pPr>
            <w:r w:rsidRPr="00C71430">
              <w:rPr>
                <w:rFonts w:ascii="Tahoma" w:hAnsi="Tahoma" w:cs="Tahoma"/>
              </w:rPr>
              <w:t>Reprinting require</w:t>
            </w:r>
          </w:p>
        </w:tc>
        <w:tc>
          <w:tcPr>
            <w:tcW w:w="6230" w:type="dxa"/>
          </w:tcPr>
          <w:p w14:paraId="433A4925" w14:textId="77777777" w:rsidR="002C323C" w:rsidRPr="00C71430" w:rsidRDefault="002C323C" w:rsidP="006B390F">
            <w:pPr>
              <w:rPr>
                <w:rFonts w:ascii="Tahoma" w:hAnsi="Tahoma" w:cs="Tahoma"/>
              </w:rPr>
            </w:pPr>
            <w:r w:rsidRPr="00C71430">
              <w:rPr>
                <w:rFonts w:ascii="Tahoma" w:hAnsi="Tahoma" w:cs="Tahoma"/>
              </w:rPr>
              <w:t>Yes</w:t>
            </w:r>
          </w:p>
        </w:tc>
      </w:tr>
      <w:tr w:rsidR="002C323C" w:rsidRPr="00C71430" w14:paraId="516D32C4" w14:textId="77777777" w:rsidTr="006B390F">
        <w:trPr>
          <w:jc w:val="center"/>
        </w:trPr>
        <w:tc>
          <w:tcPr>
            <w:tcW w:w="3103" w:type="dxa"/>
            <w:shd w:val="clear" w:color="auto" w:fill="CCECFF"/>
          </w:tcPr>
          <w:p w14:paraId="75668710" w14:textId="77777777" w:rsidR="002C323C" w:rsidRPr="00C71430" w:rsidRDefault="002C323C" w:rsidP="006B390F">
            <w:pPr>
              <w:rPr>
                <w:rFonts w:ascii="Tahoma" w:hAnsi="Tahoma" w:cs="Tahoma"/>
              </w:rPr>
            </w:pPr>
            <w:r w:rsidRPr="00C71430">
              <w:rPr>
                <w:rFonts w:ascii="Tahoma" w:hAnsi="Tahoma" w:cs="Tahoma"/>
              </w:rPr>
              <w:t>Searching criteria</w:t>
            </w:r>
          </w:p>
        </w:tc>
        <w:tc>
          <w:tcPr>
            <w:tcW w:w="6230" w:type="dxa"/>
          </w:tcPr>
          <w:p w14:paraId="79587429" w14:textId="2343DF2F" w:rsidR="002C323C" w:rsidRPr="00C71430" w:rsidRDefault="002C323C" w:rsidP="006B390F">
            <w:pPr>
              <w:rPr>
                <w:rFonts w:ascii="Tahoma" w:hAnsi="Tahoma" w:cs="Tahoma"/>
              </w:rPr>
            </w:pPr>
            <w:r w:rsidRPr="00C71430">
              <w:rPr>
                <w:rFonts w:ascii="Tahoma" w:hAnsi="Tahoma" w:cs="Tahoma"/>
              </w:rPr>
              <w:t>Client branch, Date, Account type, Account no</w:t>
            </w:r>
          </w:p>
        </w:tc>
      </w:tr>
    </w:tbl>
    <w:p w14:paraId="4C8AB9A6" w14:textId="77777777" w:rsidR="00E044E7" w:rsidRPr="00C71430" w:rsidRDefault="00E044E7" w:rsidP="00E044E7">
      <w:pPr>
        <w:pStyle w:val="Heading3"/>
        <w:rPr>
          <w:rFonts w:ascii="Tahoma" w:hAnsi="Tahoma" w:cs="Tahoma"/>
        </w:rPr>
      </w:pPr>
      <w:bookmarkStart w:id="720" w:name="_Toc145230901"/>
      <w:bookmarkStart w:id="721" w:name="_Toc145231304"/>
      <w:r w:rsidRPr="00C71430">
        <w:rPr>
          <w:rFonts w:ascii="Tahoma" w:hAnsi="Tahoma" w:cs="Tahoma"/>
        </w:rPr>
        <w:t>File / API Layout and Data Sheet</w:t>
      </w:r>
      <w:bookmarkEnd w:id="720"/>
      <w:bookmarkEnd w:id="721"/>
    </w:p>
    <w:p w14:paraId="564787A3" w14:textId="77777777" w:rsidR="00C703E2" w:rsidRPr="00C71430" w:rsidRDefault="00C703E2" w:rsidP="00C703E2">
      <w:pPr>
        <w:ind w:firstLine="360"/>
        <w:rPr>
          <w:rFonts w:ascii="Tahoma" w:hAnsi="Tahoma" w:cs="Tahoma"/>
        </w:rPr>
      </w:pPr>
      <w:r w:rsidRPr="00C71430">
        <w:rPr>
          <w:rFonts w:ascii="Tahoma" w:hAnsi="Tahoma" w:cs="Tahoma"/>
        </w:rPr>
        <w:t>Not Applicable.</w:t>
      </w:r>
    </w:p>
    <w:p w14:paraId="0100E688" w14:textId="77777777" w:rsidR="00E044E7" w:rsidRPr="00C71430" w:rsidRDefault="00E044E7" w:rsidP="00E044E7">
      <w:pPr>
        <w:pStyle w:val="Heading3"/>
        <w:rPr>
          <w:rFonts w:ascii="Tahoma" w:hAnsi="Tahoma" w:cs="Tahoma"/>
        </w:rPr>
      </w:pPr>
      <w:bookmarkStart w:id="722" w:name="_Toc145230902"/>
      <w:bookmarkStart w:id="723" w:name="_Toc145231305"/>
      <w:r w:rsidRPr="00C71430">
        <w:rPr>
          <w:rFonts w:ascii="Tahoma" w:hAnsi="Tahoma" w:cs="Tahoma"/>
        </w:rPr>
        <w:t>Report Layout and Data Sheet</w:t>
      </w:r>
      <w:bookmarkEnd w:id="722"/>
      <w:bookmarkEnd w:id="723"/>
    </w:p>
    <w:p w14:paraId="57517028" w14:textId="77777777" w:rsidR="00895964" w:rsidRPr="00C71430" w:rsidRDefault="00895964" w:rsidP="00895964">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895964" w:rsidRPr="00C71430" w14:paraId="744A6DF6" w14:textId="77777777" w:rsidTr="006B390F">
        <w:trPr>
          <w:gridAfter w:val="1"/>
          <w:wAfter w:w="12" w:type="dxa"/>
          <w:tblHeader/>
        </w:trPr>
        <w:tc>
          <w:tcPr>
            <w:tcW w:w="3823" w:type="dxa"/>
            <w:shd w:val="clear" w:color="auto" w:fill="D9D9D9" w:themeFill="background1" w:themeFillShade="D9"/>
          </w:tcPr>
          <w:p w14:paraId="32CEB6AB" w14:textId="77777777" w:rsidR="00895964" w:rsidRPr="00C71430" w:rsidRDefault="00895964"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3F4279E0" w14:textId="77777777" w:rsidR="00895964" w:rsidRPr="00C71430" w:rsidRDefault="00895964" w:rsidP="006B390F">
            <w:pPr>
              <w:jc w:val="center"/>
              <w:rPr>
                <w:rFonts w:ascii="Tahoma" w:hAnsi="Tahoma" w:cs="Tahoma"/>
              </w:rPr>
            </w:pPr>
            <w:r w:rsidRPr="00C71430">
              <w:rPr>
                <w:rFonts w:ascii="Tahoma" w:hAnsi="Tahoma" w:cs="Tahoma"/>
              </w:rPr>
              <w:t>Description</w:t>
            </w:r>
          </w:p>
        </w:tc>
      </w:tr>
      <w:tr w:rsidR="00895964" w:rsidRPr="00C71430" w14:paraId="74C609ED" w14:textId="77777777" w:rsidTr="006B390F">
        <w:tc>
          <w:tcPr>
            <w:tcW w:w="10349" w:type="dxa"/>
            <w:gridSpan w:val="3"/>
            <w:shd w:val="clear" w:color="auto" w:fill="C8E0E9" w:themeFill="accent6" w:themeFillTint="33"/>
          </w:tcPr>
          <w:p w14:paraId="666967F5" w14:textId="77777777" w:rsidR="00895964" w:rsidRPr="00C71430" w:rsidRDefault="00895964" w:rsidP="006B390F">
            <w:pPr>
              <w:rPr>
                <w:rFonts w:ascii="Tahoma" w:hAnsi="Tahoma" w:cs="Tahoma"/>
              </w:rPr>
            </w:pPr>
            <w:r w:rsidRPr="00C71430">
              <w:rPr>
                <w:rFonts w:ascii="Tahoma" w:hAnsi="Tahoma" w:cs="Tahoma"/>
              </w:rPr>
              <w:t>Header</w:t>
            </w:r>
          </w:p>
        </w:tc>
      </w:tr>
      <w:tr w:rsidR="000F3635" w:rsidRPr="00C71430" w14:paraId="69E48CC1" w14:textId="77777777" w:rsidTr="006B390F">
        <w:trPr>
          <w:gridAfter w:val="1"/>
          <w:wAfter w:w="12" w:type="dxa"/>
        </w:trPr>
        <w:tc>
          <w:tcPr>
            <w:tcW w:w="3823" w:type="dxa"/>
          </w:tcPr>
          <w:p w14:paraId="6C77C6D3" w14:textId="76DA28D9" w:rsidR="000F3635" w:rsidRPr="00C71430" w:rsidRDefault="000F3635" w:rsidP="000F3635">
            <w:pPr>
              <w:rPr>
                <w:rFonts w:ascii="Tahoma" w:hAnsi="Tahoma" w:cs="Tahoma"/>
              </w:rPr>
            </w:pPr>
            <w:r w:rsidRPr="00C71430">
              <w:rPr>
                <w:rFonts w:ascii="Tahoma" w:hAnsi="Tahoma" w:cs="Tahoma"/>
              </w:rPr>
              <w:t>As At</w:t>
            </w:r>
          </w:p>
        </w:tc>
        <w:tc>
          <w:tcPr>
            <w:tcW w:w="6514" w:type="dxa"/>
          </w:tcPr>
          <w:p w14:paraId="4A138510" w14:textId="663BAD0F" w:rsidR="000F3635" w:rsidRPr="00C71430" w:rsidRDefault="000F3635" w:rsidP="000F3635">
            <w:pPr>
              <w:rPr>
                <w:rFonts w:ascii="Tahoma" w:hAnsi="Tahoma" w:cs="Tahoma"/>
              </w:rPr>
            </w:pPr>
            <w:r w:rsidRPr="00C71430">
              <w:rPr>
                <w:rFonts w:ascii="Tahoma" w:hAnsi="Tahoma" w:cs="Tahoma"/>
              </w:rPr>
              <w:t xml:space="preserve">Display as of date </w:t>
            </w:r>
          </w:p>
        </w:tc>
      </w:tr>
      <w:tr w:rsidR="000F3635" w:rsidRPr="00C71430" w14:paraId="5ACB3C64" w14:textId="77777777" w:rsidTr="006B390F">
        <w:trPr>
          <w:gridAfter w:val="1"/>
          <w:wAfter w:w="12" w:type="dxa"/>
        </w:trPr>
        <w:tc>
          <w:tcPr>
            <w:tcW w:w="3823" w:type="dxa"/>
          </w:tcPr>
          <w:p w14:paraId="7FF8AF10" w14:textId="77777777" w:rsidR="000F3635" w:rsidRPr="00C71430" w:rsidRDefault="000F3635" w:rsidP="000F3635">
            <w:pPr>
              <w:rPr>
                <w:rFonts w:ascii="Tahoma" w:hAnsi="Tahoma" w:cs="Tahoma"/>
              </w:rPr>
            </w:pPr>
            <w:r w:rsidRPr="00C71430">
              <w:rPr>
                <w:rFonts w:ascii="Tahoma" w:hAnsi="Tahoma" w:cs="Tahoma"/>
              </w:rPr>
              <w:t>Page</w:t>
            </w:r>
          </w:p>
        </w:tc>
        <w:tc>
          <w:tcPr>
            <w:tcW w:w="6514" w:type="dxa"/>
          </w:tcPr>
          <w:p w14:paraId="0260E8AF" w14:textId="1A6B1907" w:rsidR="000F3635" w:rsidRPr="00C71430" w:rsidRDefault="000F3635" w:rsidP="000F3635">
            <w:pPr>
              <w:rPr>
                <w:rFonts w:ascii="Tahoma" w:hAnsi="Tahoma" w:cs="Tahoma"/>
              </w:rPr>
            </w:pPr>
            <w:r w:rsidRPr="00C71430">
              <w:rPr>
                <w:rFonts w:ascii="Tahoma" w:hAnsi="Tahoma" w:cs="Tahoma"/>
              </w:rPr>
              <w:t>Display number of page</w:t>
            </w:r>
          </w:p>
        </w:tc>
      </w:tr>
      <w:tr w:rsidR="000F3635" w:rsidRPr="00C71430" w14:paraId="79F79905" w14:textId="77777777" w:rsidTr="006B390F">
        <w:trPr>
          <w:gridAfter w:val="1"/>
          <w:wAfter w:w="12" w:type="dxa"/>
        </w:trPr>
        <w:tc>
          <w:tcPr>
            <w:tcW w:w="3823" w:type="dxa"/>
          </w:tcPr>
          <w:p w14:paraId="41D8B8B9" w14:textId="77777777" w:rsidR="000F3635" w:rsidRPr="00C71430" w:rsidRDefault="000F3635" w:rsidP="000F3635">
            <w:pPr>
              <w:rPr>
                <w:rFonts w:ascii="Tahoma" w:hAnsi="Tahoma" w:cs="Tahoma"/>
              </w:rPr>
            </w:pPr>
            <w:r w:rsidRPr="00C71430">
              <w:rPr>
                <w:rFonts w:ascii="Tahoma" w:hAnsi="Tahoma" w:cs="Tahoma"/>
              </w:rPr>
              <w:t>Printed date</w:t>
            </w:r>
          </w:p>
        </w:tc>
        <w:tc>
          <w:tcPr>
            <w:tcW w:w="6514" w:type="dxa"/>
          </w:tcPr>
          <w:p w14:paraId="32336D5F" w14:textId="19ABEFB2" w:rsidR="000F3635" w:rsidRPr="00C71430" w:rsidRDefault="000F3635" w:rsidP="000F3635">
            <w:pPr>
              <w:rPr>
                <w:rFonts w:ascii="Tahoma" w:hAnsi="Tahoma" w:cs="Tahoma"/>
              </w:rPr>
            </w:pPr>
            <w:r w:rsidRPr="00C71430">
              <w:rPr>
                <w:rFonts w:ascii="Tahoma" w:hAnsi="Tahoma" w:cs="Tahoma"/>
              </w:rPr>
              <w:t>Display printed date</w:t>
            </w:r>
          </w:p>
        </w:tc>
      </w:tr>
      <w:tr w:rsidR="000F3635" w:rsidRPr="00C71430" w14:paraId="215A9BF0" w14:textId="77777777" w:rsidTr="006B390F">
        <w:trPr>
          <w:gridAfter w:val="1"/>
          <w:wAfter w:w="12" w:type="dxa"/>
        </w:trPr>
        <w:tc>
          <w:tcPr>
            <w:tcW w:w="3823" w:type="dxa"/>
          </w:tcPr>
          <w:p w14:paraId="2AB647E8" w14:textId="77777777" w:rsidR="000F3635" w:rsidRPr="00C71430" w:rsidRDefault="000F3635" w:rsidP="000F3635">
            <w:pPr>
              <w:rPr>
                <w:rFonts w:ascii="Tahoma" w:hAnsi="Tahoma" w:cs="Tahoma"/>
              </w:rPr>
            </w:pPr>
            <w:r w:rsidRPr="00C71430">
              <w:rPr>
                <w:rFonts w:ascii="Tahoma" w:hAnsi="Tahoma" w:cs="Tahoma"/>
              </w:rPr>
              <w:t>Printed time</w:t>
            </w:r>
          </w:p>
        </w:tc>
        <w:tc>
          <w:tcPr>
            <w:tcW w:w="6514" w:type="dxa"/>
          </w:tcPr>
          <w:p w14:paraId="2DF1691F" w14:textId="74174472" w:rsidR="000F3635" w:rsidRPr="00C71430" w:rsidRDefault="000F3635" w:rsidP="000F3635">
            <w:pPr>
              <w:rPr>
                <w:rFonts w:ascii="Tahoma" w:hAnsi="Tahoma" w:cs="Tahoma"/>
              </w:rPr>
            </w:pPr>
            <w:r w:rsidRPr="00C71430">
              <w:rPr>
                <w:rFonts w:ascii="Tahoma" w:hAnsi="Tahoma" w:cs="Tahoma"/>
              </w:rPr>
              <w:t>Display printed time</w:t>
            </w:r>
          </w:p>
        </w:tc>
      </w:tr>
      <w:tr w:rsidR="000F3635" w:rsidRPr="00C71430" w14:paraId="5F169A01" w14:textId="77777777" w:rsidTr="006B390F">
        <w:trPr>
          <w:gridAfter w:val="1"/>
          <w:wAfter w:w="12" w:type="dxa"/>
        </w:trPr>
        <w:tc>
          <w:tcPr>
            <w:tcW w:w="3823" w:type="dxa"/>
          </w:tcPr>
          <w:p w14:paraId="2C1CF937" w14:textId="77777777" w:rsidR="000F3635" w:rsidRPr="00C71430" w:rsidRDefault="000F3635" w:rsidP="000F3635">
            <w:pPr>
              <w:rPr>
                <w:rFonts w:ascii="Tahoma" w:hAnsi="Tahoma" w:cs="Tahoma"/>
              </w:rPr>
            </w:pPr>
            <w:r w:rsidRPr="00C71430">
              <w:rPr>
                <w:rFonts w:ascii="Tahoma" w:hAnsi="Tahoma" w:cs="Tahoma"/>
              </w:rPr>
              <w:t>Printed by</w:t>
            </w:r>
          </w:p>
        </w:tc>
        <w:tc>
          <w:tcPr>
            <w:tcW w:w="6514" w:type="dxa"/>
          </w:tcPr>
          <w:p w14:paraId="6E918134" w14:textId="3BA9BFE0" w:rsidR="000F3635" w:rsidRPr="00C71430" w:rsidRDefault="000F3635" w:rsidP="000F3635">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0F3635" w:rsidRPr="00C71430" w14:paraId="1EED5C25" w14:textId="77777777" w:rsidTr="006B390F">
        <w:tc>
          <w:tcPr>
            <w:tcW w:w="10349" w:type="dxa"/>
            <w:gridSpan w:val="3"/>
            <w:shd w:val="clear" w:color="auto" w:fill="C8E0E9" w:themeFill="accent6" w:themeFillTint="33"/>
          </w:tcPr>
          <w:p w14:paraId="011F0AC8" w14:textId="77777777" w:rsidR="000F3635" w:rsidRPr="00C71430" w:rsidRDefault="000F3635" w:rsidP="000F3635">
            <w:pPr>
              <w:rPr>
                <w:rFonts w:ascii="Tahoma" w:hAnsi="Tahoma" w:cs="Tahoma"/>
              </w:rPr>
            </w:pPr>
            <w:r w:rsidRPr="00C71430">
              <w:rPr>
                <w:rFonts w:ascii="Tahoma" w:hAnsi="Tahoma" w:cs="Tahoma"/>
              </w:rPr>
              <w:t xml:space="preserve">Detail </w:t>
            </w:r>
          </w:p>
        </w:tc>
      </w:tr>
      <w:tr w:rsidR="000F3635" w:rsidRPr="00C71430" w14:paraId="3E582455" w14:textId="77777777" w:rsidTr="006B390F">
        <w:trPr>
          <w:gridAfter w:val="1"/>
          <w:wAfter w:w="12" w:type="dxa"/>
        </w:trPr>
        <w:tc>
          <w:tcPr>
            <w:tcW w:w="3823" w:type="dxa"/>
          </w:tcPr>
          <w:p w14:paraId="12F4C7D8" w14:textId="1B23DAFC" w:rsidR="000F3635" w:rsidRPr="00C71430" w:rsidRDefault="000F3635" w:rsidP="000F3635">
            <w:pPr>
              <w:rPr>
                <w:rFonts w:ascii="Tahoma" w:hAnsi="Tahoma" w:cs="Tahoma"/>
              </w:rPr>
            </w:pPr>
            <w:r w:rsidRPr="00C71430">
              <w:rPr>
                <w:rFonts w:ascii="Tahoma" w:hAnsi="Tahoma" w:cs="Tahoma"/>
              </w:rPr>
              <w:t>Branch</w:t>
            </w:r>
          </w:p>
        </w:tc>
        <w:tc>
          <w:tcPr>
            <w:tcW w:w="6514" w:type="dxa"/>
          </w:tcPr>
          <w:p w14:paraId="53A364A0" w14:textId="00AAF04A" w:rsidR="000F3635" w:rsidRPr="00C71430" w:rsidRDefault="000F3635" w:rsidP="000F3635">
            <w:pPr>
              <w:rPr>
                <w:rFonts w:ascii="Tahoma" w:hAnsi="Tahoma" w:cs="Tahoma"/>
              </w:rPr>
            </w:pPr>
            <w:r w:rsidRPr="00C71430">
              <w:rPr>
                <w:rFonts w:ascii="Tahoma" w:hAnsi="Tahoma" w:cs="Tahoma"/>
              </w:rPr>
              <w:t>Display customer branch</w:t>
            </w:r>
          </w:p>
        </w:tc>
      </w:tr>
      <w:tr w:rsidR="000F3635" w:rsidRPr="00C71430" w14:paraId="777AB286" w14:textId="77777777" w:rsidTr="006B390F">
        <w:trPr>
          <w:gridAfter w:val="1"/>
          <w:wAfter w:w="12" w:type="dxa"/>
        </w:trPr>
        <w:tc>
          <w:tcPr>
            <w:tcW w:w="3823" w:type="dxa"/>
          </w:tcPr>
          <w:p w14:paraId="2A41E141" w14:textId="2C9C674A" w:rsidR="000F3635" w:rsidRPr="00C71430" w:rsidRDefault="000F3635" w:rsidP="000F3635">
            <w:pPr>
              <w:rPr>
                <w:rFonts w:ascii="Tahoma" w:hAnsi="Tahoma" w:cs="Tahoma"/>
              </w:rPr>
            </w:pPr>
            <w:r w:rsidRPr="00C71430">
              <w:rPr>
                <w:rFonts w:ascii="Tahoma" w:hAnsi="Tahoma" w:cs="Tahoma"/>
              </w:rPr>
              <w:t>Account type</w:t>
            </w:r>
          </w:p>
        </w:tc>
        <w:tc>
          <w:tcPr>
            <w:tcW w:w="6514" w:type="dxa"/>
          </w:tcPr>
          <w:p w14:paraId="3C6B326F" w14:textId="35395E9E" w:rsidR="000F3635" w:rsidRPr="00C71430" w:rsidRDefault="000F3635" w:rsidP="000F3635">
            <w:pPr>
              <w:rPr>
                <w:rFonts w:ascii="Tahoma" w:hAnsi="Tahoma" w:cs="Tahoma"/>
              </w:rPr>
            </w:pPr>
            <w:r w:rsidRPr="00C71430">
              <w:rPr>
                <w:rFonts w:ascii="Tahoma" w:hAnsi="Tahoma" w:cs="Tahoma"/>
              </w:rPr>
              <w:t>Display account type</w:t>
            </w:r>
          </w:p>
        </w:tc>
      </w:tr>
      <w:tr w:rsidR="000F3635" w:rsidRPr="00C71430" w14:paraId="33295A4B" w14:textId="77777777" w:rsidTr="006B390F">
        <w:trPr>
          <w:gridAfter w:val="1"/>
          <w:wAfter w:w="12" w:type="dxa"/>
        </w:trPr>
        <w:tc>
          <w:tcPr>
            <w:tcW w:w="3823" w:type="dxa"/>
          </w:tcPr>
          <w:p w14:paraId="0299C604" w14:textId="5D55577C" w:rsidR="000F3635" w:rsidRPr="00C71430" w:rsidRDefault="000F3635" w:rsidP="000F3635">
            <w:pPr>
              <w:rPr>
                <w:rFonts w:ascii="Tahoma" w:hAnsi="Tahoma" w:cs="Tahoma"/>
              </w:rPr>
            </w:pPr>
            <w:r w:rsidRPr="00C71430">
              <w:rPr>
                <w:rFonts w:ascii="Tahoma" w:hAnsi="Tahoma" w:cs="Tahoma"/>
              </w:rPr>
              <w:t>SEQ</w:t>
            </w:r>
          </w:p>
        </w:tc>
        <w:tc>
          <w:tcPr>
            <w:tcW w:w="6514" w:type="dxa"/>
          </w:tcPr>
          <w:p w14:paraId="604E33E2" w14:textId="5142196A" w:rsidR="000F3635" w:rsidRPr="00C71430" w:rsidRDefault="00101B2E" w:rsidP="000F3635">
            <w:pPr>
              <w:rPr>
                <w:rFonts w:ascii="Tahoma" w:hAnsi="Tahoma" w:cs="Tahoma"/>
              </w:rPr>
            </w:pPr>
            <w:r w:rsidRPr="00C71430">
              <w:rPr>
                <w:rFonts w:ascii="Tahoma" w:hAnsi="Tahoma" w:cs="Tahoma"/>
              </w:rPr>
              <w:t>Display sequential of transaction</w:t>
            </w:r>
          </w:p>
        </w:tc>
      </w:tr>
      <w:tr w:rsidR="000F3635" w:rsidRPr="00C71430" w14:paraId="48E1FE89" w14:textId="77777777" w:rsidTr="006B390F">
        <w:trPr>
          <w:gridAfter w:val="1"/>
          <w:wAfter w:w="12" w:type="dxa"/>
        </w:trPr>
        <w:tc>
          <w:tcPr>
            <w:tcW w:w="3823" w:type="dxa"/>
          </w:tcPr>
          <w:p w14:paraId="567696B6" w14:textId="79D6BEEB" w:rsidR="000F3635" w:rsidRPr="00C71430" w:rsidRDefault="000F3635" w:rsidP="000F3635">
            <w:pPr>
              <w:rPr>
                <w:rFonts w:ascii="Tahoma" w:hAnsi="Tahoma" w:cs="Tahoma"/>
                <w:cs/>
              </w:rPr>
            </w:pPr>
            <w:r w:rsidRPr="00C71430">
              <w:rPr>
                <w:rFonts w:ascii="Tahoma" w:hAnsi="Tahoma" w:cs="Tahoma"/>
              </w:rPr>
              <w:t>Account N</w:t>
            </w:r>
            <w:r w:rsidR="00101B2E" w:rsidRPr="00C71430">
              <w:rPr>
                <w:rFonts w:ascii="Tahoma" w:hAnsi="Tahoma" w:cs="Tahoma"/>
              </w:rPr>
              <w:t>O.</w:t>
            </w:r>
          </w:p>
        </w:tc>
        <w:tc>
          <w:tcPr>
            <w:tcW w:w="6514" w:type="dxa"/>
          </w:tcPr>
          <w:p w14:paraId="1E80A90C" w14:textId="223D15DD" w:rsidR="000F3635" w:rsidRPr="00C71430" w:rsidRDefault="00101B2E" w:rsidP="000F3635">
            <w:pPr>
              <w:rPr>
                <w:rFonts w:ascii="Tahoma" w:hAnsi="Tahoma" w:cs="Tahoma"/>
              </w:rPr>
            </w:pPr>
            <w:r w:rsidRPr="00C71430">
              <w:rPr>
                <w:rFonts w:ascii="Tahoma" w:hAnsi="Tahoma" w:cs="Tahoma"/>
              </w:rPr>
              <w:t>Display account number</w:t>
            </w:r>
          </w:p>
        </w:tc>
      </w:tr>
      <w:tr w:rsidR="000F3635" w:rsidRPr="00C71430" w14:paraId="4CFF5954" w14:textId="77777777" w:rsidTr="006B390F">
        <w:trPr>
          <w:gridAfter w:val="1"/>
          <w:wAfter w:w="12" w:type="dxa"/>
        </w:trPr>
        <w:tc>
          <w:tcPr>
            <w:tcW w:w="3823" w:type="dxa"/>
          </w:tcPr>
          <w:p w14:paraId="20EEAB0F" w14:textId="77777777" w:rsidR="000F3635" w:rsidRPr="00C71430" w:rsidRDefault="000F3635" w:rsidP="000F3635">
            <w:pPr>
              <w:rPr>
                <w:rFonts w:ascii="Tahoma" w:hAnsi="Tahoma" w:cs="Tahoma"/>
              </w:rPr>
            </w:pPr>
            <w:r w:rsidRPr="00C71430">
              <w:rPr>
                <w:rFonts w:ascii="Tahoma" w:hAnsi="Tahoma" w:cs="Tahoma"/>
              </w:rPr>
              <w:t>Account Name</w:t>
            </w:r>
          </w:p>
        </w:tc>
        <w:tc>
          <w:tcPr>
            <w:tcW w:w="6514" w:type="dxa"/>
          </w:tcPr>
          <w:p w14:paraId="7F251764" w14:textId="1CFF0F18" w:rsidR="000F3635" w:rsidRPr="00C71430" w:rsidRDefault="00101B2E" w:rsidP="000F3635">
            <w:pPr>
              <w:rPr>
                <w:rFonts w:ascii="Tahoma" w:hAnsi="Tahoma" w:cs="Tahoma"/>
              </w:rPr>
            </w:pPr>
            <w:r w:rsidRPr="00C71430">
              <w:rPr>
                <w:rFonts w:ascii="Tahoma" w:hAnsi="Tahoma" w:cs="Tahoma"/>
              </w:rPr>
              <w:t>Display account name</w:t>
            </w:r>
          </w:p>
        </w:tc>
      </w:tr>
      <w:tr w:rsidR="000F3635" w:rsidRPr="00C71430" w14:paraId="1612202B" w14:textId="77777777" w:rsidTr="006B390F">
        <w:trPr>
          <w:gridAfter w:val="1"/>
          <w:wAfter w:w="12" w:type="dxa"/>
        </w:trPr>
        <w:tc>
          <w:tcPr>
            <w:tcW w:w="3823" w:type="dxa"/>
          </w:tcPr>
          <w:p w14:paraId="7B12CB0C" w14:textId="77777777" w:rsidR="000F3635" w:rsidRPr="00C71430" w:rsidRDefault="000F3635" w:rsidP="000F3635">
            <w:pPr>
              <w:rPr>
                <w:rFonts w:ascii="Tahoma" w:hAnsi="Tahoma" w:cs="Tahoma"/>
                <w:cs/>
              </w:rPr>
            </w:pPr>
            <w:r w:rsidRPr="00C71430">
              <w:rPr>
                <w:rFonts w:ascii="Tahoma" w:hAnsi="Tahoma" w:cs="Tahoma"/>
              </w:rPr>
              <w:t>Outstanding Balance</w:t>
            </w:r>
          </w:p>
        </w:tc>
        <w:tc>
          <w:tcPr>
            <w:tcW w:w="6514" w:type="dxa"/>
          </w:tcPr>
          <w:p w14:paraId="1B047BE7" w14:textId="4C5B1B60" w:rsidR="000F3635" w:rsidRPr="00C71430" w:rsidRDefault="00101B2E" w:rsidP="000F3635">
            <w:pPr>
              <w:rPr>
                <w:rFonts w:ascii="Tahoma" w:hAnsi="Tahoma" w:cs="Tahoma"/>
              </w:rPr>
            </w:pPr>
            <w:r w:rsidRPr="00C71430">
              <w:rPr>
                <w:rFonts w:ascii="Tahoma" w:hAnsi="Tahoma" w:cs="Tahoma"/>
              </w:rPr>
              <w:t>Display outstanding balance</w:t>
            </w:r>
          </w:p>
        </w:tc>
      </w:tr>
      <w:tr w:rsidR="000F3635" w:rsidRPr="00C71430" w14:paraId="5A79FB8B" w14:textId="77777777" w:rsidTr="006B390F">
        <w:trPr>
          <w:gridAfter w:val="1"/>
          <w:wAfter w:w="12" w:type="dxa"/>
        </w:trPr>
        <w:tc>
          <w:tcPr>
            <w:tcW w:w="3823" w:type="dxa"/>
          </w:tcPr>
          <w:p w14:paraId="5068BD87" w14:textId="0C092A94" w:rsidR="000F3635" w:rsidRPr="00C71430" w:rsidRDefault="000F3635" w:rsidP="000F3635">
            <w:pPr>
              <w:rPr>
                <w:rFonts w:ascii="Tahoma" w:hAnsi="Tahoma" w:cs="Tahoma"/>
              </w:rPr>
            </w:pPr>
            <w:r w:rsidRPr="00C71430">
              <w:rPr>
                <w:rFonts w:ascii="Tahoma" w:hAnsi="Tahoma" w:cs="Tahoma"/>
              </w:rPr>
              <w:t>Credit Limit</w:t>
            </w:r>
          </w:p>
        </w:tc>
        <w:tc>
          <w:tcPr>
            <w:tcW w:w="6514" w:type="dxa"/>
          </w:tcPr>
          <w:p w14:paraId="5D3BCED0" w14:textId="36DCCF9F" w:rsidR="000F3635" w:rsidRPr="00C71430" w:rsidRDefault="00101B2E" w:rsidP="000F3635">
            <w:pPr>
              <w:rPr>
                <w:rFonts w:ascii="Tahoma" w:hAnsi="Tahoma" w:cs="Tahoma"/>
              </w:rPr>
            </w:pPr>
            <w:r w:rsidRPr="00C71430">
              <w:rPr>
                <w:rFonts w:ascii="Tahoma" w:hAnsi="Tahoma" w:cs="Tahoma"/>
              </w:rPr>
              <w:t>Display credit limit</w:t>
            </w:r>
          </w:p>
        </w:tc>
      </w:tr>
      <w:tr w:rsidR="000F3635" w:rsidRPr="00C71430" w14:paraId="7EBE6398" w14:textId="77777777" w:rsidTr="006B390F">
        <w:trPr>
          <w:gridAfter w:val="1"/>
          <w:wAfter w:w="12" w:type="dxa"/>
        </w:trPr>
        <w:tc>
          <w:tcPr>
            <w:tcW w:w="3823" w:type="dxa"/>
          </w:tcPr>
          <w:p w14:paraId="14B3F89D" w14:textId="21174FF6" w:rsidR="000F3635" w:rsidRPr="00C71430" w:rsidRDefault="000F3635" w:rsidP="000F3635">
            <w:pPr>
              <w:rPr>
                <w:rFonts w:ascii="Tahoma" w:hAnsi="Tahoma" w:cs="Tahoma"/>
              </w:rPr>
            </w:pPr>
            <w:r w:rsidRPr="00C71430">
              <w:rPr>
                <w:rFonts w:ascii="Tahoma" w:hAnsi="Tahoma" w:cs="Tahoma"/>
              </w:rPr>
              <w:t>Available Balance</w:t>
            </w:r>
          </w:p>
        </w:tc>
        <w:tc>
          <w:tcPr>
            <w:tcW w:w="6514" w:type="dxa"/>
          </w:tcPr>
          <w:p w14:paraId="57554ED7" w14:textId="030489A5" w:rsidR="000F3635" w:rsidRPr="00C71430" w:rsidRDefault="00101B2E" w:rsidP="000F3635">
            <w:pPr>
              <w:rPr>
                <w:rFonts w:ascii="Tahoma" w:hAnsi="Tahoma" w:cs="Tahoma"/>
              </w:rPr>
            </w:pPr>
            <w:r w:rsidRPr="00C71430">
              <w:rPr>
                <w:rFonts w:ascii="Tahoma" w:hAnsi="Tahoma" w:cs="Tahoma"/>
              </w:rPr>
              <w:t>Display available balance</w:t>
            </w:r>
          </w:p>
        </w:tc>
      </w:tr>
      <w:tr w:rsidR="00B910A4" w:rsidRPr="00C71430" w14:paraId="50681723" w14:textId="77777777" w:rsidTr="006B390F">
        <w:trPr>
          <w:gridAfter w:val="1"/>
          <w:wAfter w:w="12" w:type="dxa"/>
        </w:trPr>
        <w:tc>
          <w:tcPr>
            <w:tcW w:w="3823" w:type="dxa"/>
          </w:tcPr>
          <w:p w14:paraId="01AA6D18" w14:textId="56632A75" w:rsidR="00B910A4" w:rsidRPr="00C71430" w:rsidRDefault="00B910A4" w:rsidP="00B910A4">
            <w:pPr>
              <w:rPr>
                <w:rFonts w:ascii="Tahoma" w:hAnsi="Tahoma" w:cs="Tahoma"/>
                <w:color w:val="FF0000"/>
              </w:rPr>
            </w:pPr>
            <w:r w:rsidRPr="00C71430">
              <w:rPr>
                <w:rFonts w:ascii="Tahoma" w:hAnsi="Tahoma" w:cs="Tahoma"/>
                <w:color w:val="FF0000"/>
              </w:rPr>
              <w:t>Total</w:t>
            </w:r>
          </w:p>
        </w:tc>
        <w:tc>
          <w:tcPr>
            <w:tcW w:w="6514" w:type="dxa"/>
          </w:tcPr>
          <w:p w14:paraId="0227EAD1" w14:textId="35609FD9" w:rsidR="00B910A4" w:rsidRPr="00C71430" w:rsidRDefault="00B910A4" w:rsidP="00B910A4">
            <w:pPr>
              <w:rPr>
                <w:rFonts w:ascii="Tahoma" w:hAnsi="Tahoma" w:cs="Tahoma"/>
                <w:color w:val="FF0000"/>
              </w:rPr>
            </w:pPr>
            <w:r w:rsidRPr="00C71430">
              <w:rPr>
                <w:rFonts w:ascii="Tahoma" w:hAnsi="Tahoma" w:cs="Tahoma"/>
                <w:color w:val="FF0000"/>
              </w:rPr>
              <w:t>Display total balance of each group</w:t>
            </w:r>
          </w:p>
        </w:tc>
      </w:tr>
      <w:tr w:rsidR="00B910A4" w:rsidRPr="00C71430" w14:paraId="4FD93F7F" w14:textId="77777777" w:rsidTr="006B390F">
        <w:trPr>
          <w:gridAfter w:val="1"/>
          <w:wAfter w:w="12" w:type="dxa"/>
        </w:trPr>
        <w:tc>
          <w:tcPr>
            <w:tcW w:w="3823" w:type="dxa"/>
          </w:tcPr>
          <w:p w14:paraId="0808AF09" w14:textId="56E11D66" w:rsidR="00B910A4" w:rsidRPr="00C71430" w:rsidRDefault="00B910A4" w:rsidP="00B910A4">
            <w:pPr>
              <w:rPr>
                <w:rFonts w:ascii="Tahoma" w:hAnsi="Tahoma" w:cs="Tahoma"/>
                <w:color w:val="FF0000"/>
              </w:rPr>
            </w:pPr>
            <w:r w:rsidRPr="00C71430">
              <w:rPr>
                <w:rFonts w:ascii="Tahoma" w:hAnsi="Tahoma" w:cs="Tahoma"/>
                <w:color w:val="FF0000"/>
              </w:rPr>
              <w:lastRenderedPageBreak/>
              <w:t>Grand total</w:t>
            </w:r>
          </w:p>
        </w:tc>
        <w:tc>
          <w:tcPr>
            <w:tcW w:w="6514" w:type="dxa"/>
          </w:tcPr>
          <w:p w14:paraId="502FABA9" w14:textId="1531BC88" w:rsidR="00B910A4" w:rsidRPr="00C71430" w:rsidRDefault="00B910A4" w:rsidP="00B910A4">
            <w:pPr>
              <w:rPr>
                <w:rFonts w:ascii="Tahoma" w:hAnsi="Tahoma" w:cs="Tahoma"/>
                <w:color w:val="FF0000"/>
              </w:rPr>
            </w:pPr>
            <w:r w:rsidRPr="00C71430">
              <w:rPr>
                <w:rFonts w:ascii="Tahoma" w:hAnsi="Tahoma" w:cs="Tahoma"/>
                <w:color w:val="FF0000"/>
              </w:rPr>
              <w:t xml:space="preserve">Display grand total consolidate all </w:t>
            </w:r>
          </w:p>
        </w:tc>
      </w:tr>
    </w:tbl>
    <w:p w14:paraId="276D9A8C" w14:textId="77777777" w:rsidR="00895964" w:rsidRPr="00C71430" w:rsidRDefault="00895964" w:rsidP="00895964">
      <w:pPr>
        <w:rPr>
          <w:rFonts w:ascii="Tahoma" w:hAnsi="Tahoma" w:cs="Tahoma"/>
        </w:rPr>
      </w:pPr>
    </w:p>
    <w:p w14:paraId="716CA304" w14:textId="6FB6C1E4" w:rsidR="002030AE" w:rsidRPr="00C71430" w:rsidRDefault="002030AE" w:rsidP="002030AE">
      <w:pPr>
        <w:rPr>
          <w:rFonts w:ascii="Tahoma" w:hAnsi="Tahoma" w:cs="Tahoma"/>
        </w:rPr>
      </w:pPr>
      <w:r w:rsidRPr="00C71430">
        <w:rPr>
          <w:rFonts w:ascii="Tahoma" w:hAnsi="Tahoma" w:cs="Tahoma"/>
          <w:noProof/>
          <w:lang w:val="en-SG" w:eastAsia="en-SG" w:bidi="ar-SA"/>
        </w:rPr>
        <w:drawing>
          <wp:inline distT="0" distB="0" distL="0" distR="0" wp14:anchorId="51394854" wp14:editId="0F2705F8">
            <wp:extent cx="6390005" cy="6296025"/>
            <wp:effectExtent l="19050" t="19050" r="10795" b="28575"/>
            <wp:docPr id="120320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90005" cy="6296025"/>
                    </a:xfrm>
                    <a:prstGeom prst="rect">
                      <a:avLst/>
                    </a:prstGeom>
                    <a:noFill/>
                    <a:ln>
                      <a:solidFill>
                        <a:schemeClr val="bg1">
                          <a:lumMod val="75000"/>
                        </a:schemeClr>
                      </a:solidFill>
                    </a:ln>
                  </pic:spPr>
                </pic:pic>
              </a:graphicData>
            </a:graphic>
          </wp:inline>
        </w:drawing>
      </w:r>
    </w:p>
    <w:p w14:paraId="7E6A970D" w14:textId="77777777" w:rsidR="004058B6" w:rsidRPr="00C71430" w:rsidRDefault="004058B6" w:rsidP="002030AE">
      <w:pPr>
        <w:rPr>
          <w:rFonts w:ascii="Tahoma" w:hAnsi="Tahoma" w:cs="Tahoma"/>
        </w:rPr>
      </w:pPr>
    </w:p>
    <w:p w14:paraId="02F231FE" w14:textId="14867EA9" w:rsidR="00B13638" w:rsidRPr="00C71430" w:rsidRDefault="00B13638" w:rsidP="00463F19">
      <w:pPr>
        <w:pStyle w:val="ListParagraph"/>
        <w:rPr>
          <w:rFonts w:ascii="Tahoma" w:hAnsi="Tahoma" w:cs="Tahoma"/>
        </w:rPr>
      </w:pPr>
    </w:p>
    <w:p w14:paraId="1C530DD1" w14:textId="1A989EFD" w:rsidR="00E044E7" w:rsidRPr="00C71430" w:rsidRDefault="00E044E7" w:rsidP="00E044E7">
      <w:pPr>
        <w:pStyle w:val="Heading3"/>
        <w:rPr>
          <w:rFonts w:ascii="Tahoma" w:hAnsi="Tahoma" w:cs="Tahoma"/>
        </w:rPr>
      </w:pPr>
      <w:bookmarkStart w:id="724" w:name="_Toc145230903"/>
      <w:bookmarkStart w:id="725" w:name="_Toc145231306"/>
      <w:r w:rsidRPr="00C71430">
        <w:rPr>
          <w:rFonts w:ascii="Tahoma" w:hAnsi="Tahoma" w:cs="Tahoma"/>
        </w:rPr>
        <w:t>Additional Impacts</w:t>
      </w:r>
      <w:bookmarkEnd w:id="724"/>
      <w:bookmarkEnd w:id="725"/>
    </w:p>
    <w:p w14:paraId="5BFC5471" w14:textId="77777777" w:rsidR="00C703E2" w:rsidRPr="00C71430" w:rsidRDefault="00C703E2" w:rsidP="00C703E2">
      <w:pPr>
        <w:ind w:firstLine="360"/>
        <w:rPr>
          <w:rFonts w:ascii="Tahoma" w:hAnsi="Tahoma" w:cs="Tahoma"/>
        </w:rPr>
      </w:pPr>
      <w:r w:rsidRPr="00C71430">
        <w:rPr>
          <w:rFonts w:ascii="Tahoma" w:hAnsi="Tahoma" w:cs="Tahoma"/>
        </w:rPr>
        <w:t>Not Applicable.</w:t>
      </w:r>
    </w:p>
    <w:p w14:paraId="499B0ADB" w14:textId="77777777" w:rsidR="00C703E2" w:rsidRPr="00C71430" w:rsidRDefault="00C703E2" w:rsidP="00C703E2">
      <w:pPr>
        <w:rPr>
          <w:rFonts w:ascii="Tahoma" w:hAnsi="Tahoma" w:cs="Tahoma"/>
        </w:rPr>
      </w:pPr>
    </w:p>
    <w:p w14:paraId="723DD381" w14:textId="77777777" w:rsidR="00E044E7" w:rsidRPr="00C71430" w:rsidRDefault="00E044E7" w:rsidP="00E044E7">
      <w:pPr>
        <w:rPr>
          <w:rFonts w:ascii="Tahoma" w:hAnsi="Tahoma" w:cs="Tahoma"/>
        </w:rPr>
      </w:pPr>
    </w:p>
    <w:p w14:paraId="24AC89A0" w14:textId="77777777" w:rsidR="00A23267" w:rsidRPr="00C71430" w:rsidRDefault="00A23267" w:rsidP="00E044E7">
      <w:pPr>
        <w:rPr>
          <w:rFonts w:ascii="Tahoma" w:hAnsi="Tahoma" w:cs="Tahoma"/>
        </w:rPr>
      </w:pPr>
    </w:p>
    <w:p w14:paraId="044B461F" w14:textId="4BC87E4B" w:rsidR="00E044E7" w:rsidRPr="00C71430" w:rsidRDefault="00E044E7" w:rsidP="00E044E7">
      <w:pPr>
        <w:pStyle w:val="Heading2"/>
        <w:rPr>
          <w:rFonts w:ascii="Tahoma" w:hAnsi="Tahoma" w:cs="Tahoma"/>
        </w:rPr>
      </w:pPr>
      <w:bookmarkStart w:id="726" w:name="_Toc145230904"/>
      <w:bookmarkStart w:id="727" w:name="_Toc145231307"/>
      <w:r w:rsidRPr="00C71430">
        <w:rPr>
          <w:rFonts w:ascii="Tahoma" w:hAnsi="Tahoma" w:cs="Tahoma"/>
        </w:rPr>
        <w:lastRenderedPageBreak/>
        <w:t xml:space="preserve">Account </w:t>
      </w:r>
      <w:r w:rsidR="004326D6" w:rsidRPr="00C71430">
        <w:rPr>
          <w:rFonts w:ascii="Tahoma" w:hAnsi="Tahoma" w:cs="Tahoma"/>
        </w:rPr>
        <w:t>O</w:t>
      </w:r>
      <w:r w:rsidRPr="00C71430">
        <w:rPr>
          <w:rFonts w:ascii="Tahoma" w:hAnsi="Tahoma" w:cs="Tahoma"/>
        </w:rPr>
        <w:t>pening Report</w:t>
      </w:r>
      <w:bookmarkEnd w:id="726"/>
      <w:bookmarkEnd w:id="727"/>
    </w:p>
    <w:p w14:paraId="04487B1D"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5026"/>
        <w:gridCol w:w="5027"/>
      </w:tblGrid>
      <w:tr w:rsidR="00636E95" w:rsidRPr="00C71430" w14:paraId="7A4BB563" w14:textId="77777777" w:rsidTr="006B390F">
        <w:tc>
          <w:tcPr>
            <w:tcW w:w="5026" w:type="dxa"/>
          </w:tcPr>
          <w:p w14:paraId="30F741A3" w14:textId="73583B39" w:rsidR="00636E95" w:rsidRPr="00C71430" w:rsidRDefault="009B70FD" w:rsidP="00636E95">
            <w:pPr>
              <w:rPr>
                <w:rFonts w:ascii="Tahoma" w:hAnsi="Tahoma" w:cs="Tahoma"/>
              </w:rPr>
            </w:pPr>
            <w:r w:rsidRPr="00C71430">
              <w:rPr>
                <w:rFonts w:ascii="Tahoma" w:hAnsi="Tahoma" w:cs="Tahoma"/>
              </w:rPr>
              <w:t xml:space="preserve">DPS-94 </w:t>
            </w:r>
            <w:r w:rsidR="00636E95" w:rsidRPr="00C71430">
              <w:rPr>
                <w:rFonts w:ascii="Tahoma" w:hAnsi="Tahoma" w:cs="Tahoma"/>
                <w:cs/>
              </w:rPr>
              <w:t>สามารถสร้างรายงานต่าง ๆ ที่เกี่ยวข้อง เช่น ปริมาณการเปิดบัญชีตามประเภทบัญชี และรายพนักงาน</w:t>
            </w:r>
            <w:r w:rsidR="00636E95" w:rsidRPr="00C71430">
              <w:rPr>
                <w:rFonts w:ascii="Tahoma" w:hAnsi="Tahoma" w:cs="Tahoma"/>
              </w:rPr>
              <w:t xml:space="preserve">, </w:t>
            </w:r>
            <w:r w:rsidR="00636E95" w:rsidRPr="00C71430">
              <w:rPr>
                <w:rFonts w:ascii="Tahoma" w:hAnsi="Tahoma" w:cs="Tahoma"/>
                <w:cs/>
              </w:rPr>
              <w:t>รายงานบัญชีที่ไม่มีวงเงินสินเชื่อ</w:t>
            </w:r>
          </w:p>
        </w:tc>
        <w:tc>
          <w:tcPr>
            <w:tcW w:w="5027" w:type="dxa"/>
          </w:tcPr>
          <w:p w14:paraId="189DD6F2" w14:textId="77777777" w:rsidR="00636E95" w:rsidRPr="00C71430" w:rsidRDefault="00636E95" w:rsidP="006B390F">
            <w:pPr>
              <w:rPr>
                <w:rFonts w:ascii="Tahoma" w:hAnsi="Tahoma" w:cs="Tahoma"/>
                <w:lang w:val="en"/>
              </w:rPr>
            </w:pPr>
            <w:r w:rsidRPr="00C71430">
              <w:rPr>
                <w:rFonts w:ascii="Tahoma" w:hAnsi="Tahoma" w:cs="Tahoma"/>
                <w:lang w:val="en"/>
              </w:rPr>
              <w:t>Able to generate various related report such as account opening by account type and marketing, report for accounts without credit limit</w:t>
            </w:r>
          </w:p>
        </w:tc>
      </w:tr>
    </w:tbl>
    <w:p w14:paraId="1AE6C8F9" w14:textId="77777777" w:rsidR="00636E95" w:rsidRPr="00C71430" w:rsidRDefault="00636E95" w:rsidP="00636E95">
      <w:pPr>
        <w:rPr>
          <w:rFonts w:ascii="Tahoma" w:hAnsi="Tahoma" w:cs="Tahoma"/>
        </w:rPr>
      </w:pPr>
    </w:p>
    <w:p w14:paraId="032084A2" w14:textId="77777777" w:rsidR="00E044E7" w:rsidRPr="00C71430" w:rsidRDefault="00E044E7" w:rsidP="00E044E7">
      <w:pPr>
        <w:pStyle w:val="Heading3"/>
        <w:rPr>
          <w:rFonts w:ascii="Tahoma" w:hAnsi="Tahoma" w:cs="Tahoma"/>
        </w:rPr>
      </w:pPr>
      <w:bookmarkStart w:id="728" w:name="_Toc145230905"/>
      <w:bookmarkStart w:id="729" w:name="_Toc145231308"/>
      <w:r w:rsidRPr="00C71430">
        <w:rPr>
          <w:rFonts w:ascii="Tahoma" w:hAnsi="Tahoma" w:cs="Tahoma"/>
        </w:rPr>
        <w:t>Purpose</w:t>
      </w:r>
      <w:bookmarkEnd w:id="728"/>
      <w:bookmarkEnd w:id="729"/>
    </w:p>
    <w:p w14:paraId="7F5B93E1" w14:textId="3EC9AE9F" w:rsidR="00A23267" w:rsidRPr="00C71430" w:rsidRDefault="004326D6" w:rsidP="004326D6">
      <w:pPr>
        <w:ind w:left="360"/>
        <w:rPr>
          <w:rFonts w:ascii="Tahoma" w:hAnsi="Tahoma" w:cs="Tahoma"/>
        </w:rPr>
      </w:pPr>
      <w:r w:rsidRPr="00C71430">
        <w:rPr>
          <w:rFonts w:ascii="Tahoma" w:hAnsi="Tahoma" w:cs="Tahoma"/>
        </w:rPr>
        <w:t>The purpose of this report to support account opening and account without limits.</w:t>
      </w:r>
    </w:p>
    <w:p w14:paraId="6E3EEDBE" w14:textId="77777777" w:rsidR="004326D6" w:rsidRPr="00C71430" w:rsidRDefault="004326D6" w:rsidP="004326D6">
      <w:pPr>
        <w:ind w:left="360"/>
        <w:rPr>
          <w:rFonts w:ascii="Tahoma" w:hAnsi="Tahoma" w:cs="Tahoma"/>
        </w:rPr>
      </w:pPr>
    </w:p>
    <w:p w14:paraId="118CE6D6" w14:textId="77777777" w:rsidR="00E044E7" w:rsidRPr="00C71430" w:rsidRDefault="00E044E7" w:rsidP="00E044E7">
      <w:pPr>
        <w:pStyle w:val="Heading3"/>
        <w:rPr>
          <w:rFonts w:ascii="Tahoma" w:hAnsi="Tahoma" w:cs="Tahoma"/>
        </w:rPr>
      </w:pPr>
      <w:bookmarkStart w:id="730" w:name="_Toc145230906"/>
      <w:bookmarkStart w:id="731" w:name="_Toc145231309"/>
      <w:r w:rsidRPr="00C71430">
        <w:rPr>
          <w:rFonts w:ascii="Tahoma" w:hAnsi="Tahoma" w:cs="Tahoma"/>
        </w:rPr>
        <w:t>Background</w:t>
      </w:r>
      <w:bookmarkEnd w:id="730"/>
      <w:bookmarkEnd w:id="731"/>
    </w:p>
    <w:p w14:paraId="7AF37DB6" w14:textId="33031D90" w:rsidR="004326D6" w:rsidRPr="00C71430" w:rsidRDefault="00895964" w:rsidP="000374C1">
      <w:pPr>
        <w:pStyle w:val="ListParagraph"/>
        <w:numPr>
          <w:ilvl w:val="2"/>
          <w:numId w:val="30"/>
        </w:numPr>
        <w:ind w:left="1418" w:hanging="709"/>
        <w:jc w:val="both"/>
        <w:rPr>
          <w:rFonts w:ascii="Tahoma" w:hAnsi="Tahoma" w:cs="Tahoma"/>
          <w:lang w:bidi="ar-SA"/>
        </w:rPr>
      </w:pPr>
      <w:r w:rsidRPr="00C71430">
        <w:rPr>
          <w:rFonts w:ascii="Tahoma" w:hAnsi="Tahoma" w:cs="Tahoma"/>
        </w:rPr>
        <w:t xml:space="preserve"> </w:t>
      </w:r>
      <w:r w:rsidR="004326D6" w:rsidRPr="00C71430">
        <w:rPr>
          <w:rFonts w:ascii="Tahoma" w:hAnsi="Tahoma" w:cs="Tahoma"/>
        </w:rPr>
        <w:t>EXIM Current Business Practice (as-is)</w:t>
      </w:r>
    </w:p>
    <w:p w14:paraId="6A2ABB02" w14:textId="77777777" w:rsidR="004326D6" w:rsidRPr="00C71430" w:rsidRDefault="004326D6">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63E0F175" w14:textId="66064BB3"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Online report</w:t>
      </w:r>
    </w:p>
    <w:p w14:paraId="4FE12512" w14:textId="77777777" w:rsidR="004326D6" w:rsidRPr="00C71430" w:rsidRDefault="004326D6" w:rsidP="004326D6">
      <w:pPr>
        <w:rPr>
          <w:rFonts w:ascii="Tahoma" w:hAnsi="Tahoma" w:cs="Tahoma"/>
        </w:rPr>
      </w:pPr>
    </w:p>
    <w:p w14:paraId="0B5801BA" w14:textId="6DD277A5" w:rsidR="004326D6" w:rsidRPr="00C71430" w:rsidRDefault="004326D6" w:rsidP="004326D6">
      <w:pPr>
        <w:spacing w:after="240"/>
        <w:ind w:left="720"/>
        <w:rPr>
          <w:rFonts w:ascii="Tahoma" w:hAnsi="Tahoma" w:cs="Tahoma"/>
        </w:rPr>
      </w:pPr>
      <w:r w:rsidRPr="00C71430">
        <w:rPr>
          <w:rFonts w:ascii="Tahoma" w:hAnsi="Tahoma" w:cs="Tahoma"/>
        </w:rPr>
        <w:t>2</w:t>
      </w:r>
      <w:r w:rsidR="00895964" w:rsidRPr="00C71430">
        <w:rPr>
          <w:rFonts w:ascii="Tahoma" w:hAnsi="Tahoma" w:cs="Tahoma"/>
        </w:rPr>
        <w:t>8</w:t>
      </w:r>
      <w:r w:rsidRPr="00C71430">
        <w:rPr>
          <w:rFonts w:ascii="Tahoma" w:hAnsi="Tahoma" w:cs="Tahoma"/>
        </w:rPr>
        <w:t xml:space="preserve">.2.2 </w:t>
      </w:r>
      <w:r w:rsidR="00895964" w:rsidRPr="00C71430">
        <w:rPr>
          <w:rFonts w:ascii="Tahoma" w:hAnsi="Tahoma" w:cs="Tahoma"/>
        </w:rPr>
        <w:t>CBS9</w:t>
      </w:r>
      <w:r w:rsidRPr="00C71430">
        <w:rPr>
          <w:rFonts w:ascii="Tahoma" w:hAnsi="Tahoma" w:cs="Tahoma"/>
        </w:rPr>
        <w:t xml:space="preserve"> Current Functionality</w:t>
      </w:r>
    </w:p>
    <w:p w14:paraId="16515C29" w14:textId="77777777" w:rsidR="00895964" w:rsidRPr="00C71430" w:rsidRDefault="00895964">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1E67FC93" w14:textId="43CD10A0" w:rsidR="00895964" w:rsidRPr="00C71430" w:rsidRDefault="00463F19">
      <w:pPr>
        <w:pStyle w:val="ListParagraph"/>
        <w:numPr>
          <w:ilvl w:val="0"/>
          <w:numId w:val="14"/>
        </w:numPr>
        <w:shd w:val="clear" w:color="auto" w:fill="FDFDFD"/>
        <w:ind w:left="1560" w:hanging="426"/>
        <w:rPr>
          <w:rFonts w:ascii="Tahoma" w:hAnsi="Tahoma" w:cs="Tahoma"/>
          <w:lang w:val="en"/>
        </w:rPr>
      </w:pPr>
      <w:r w:rsidRPr="00C71430">
        <w:rPr>
          <w:rFonts w:ascii="Tahoma" w:hAnsi="Tahoma" w:cs="Tahoma"/>
        </w:rPr>
        <w:t>Account opening report by account type</w:t>
      </w:r>
    </w:p>
    <w:p w14:paraId="2E747069" w14:textId="69D9BC23" w:rsidR="00463F19" w:rsidRPr="00C71430" w:rsidRDefault="00463F19">
      <w:pPr>
        <w:pStyle w:val="ListParagraph"/>
        <w:numPr>
          <w:ilvl w:val="0"/>
          <w:numId w:val="14"/>
        </w:numPr>
        <w:shd w:val="clear" w:color="auto" w:fill="FDFDFD"/>
        <w:ind w:left="1560" w:hanging="426"/>
        <w:rPr>
          <w:rFonts w:ascii="Tahoma" w:hAnsi="Tahoma" w:cs="Tahoma"/>
          <w:lang w:val="en"/>
        </w:rPr>
      </w:pPr>
      <w:r w:rsidRPr="00C71430">
        <w:rPr>
          <w:rFonts w:ascii="Tahoma" w:hAnsi="Tahoma" w:cs="Tahoma"/>
        </w:rPr>
        <w:t>Account closure report</w:t>
      </w:r>
    </w:p>
    <w:p w14:paraId="65806B1F" w14:textId="77777777" w:rsidR="00E044E7" w:rsidRPr="00C71430" w:rsidRDefault="00E044E7" w:rsidP="00E044E7">
      <w:pPr>
        <w:pStyle w:val="Heading3"/>
        <w:rPr>
          <w:rFonts w:ascii="Tahoma" w:hAnsi="Tahoma" w:cs="Tahoma"/>
        </w:rPr>
      </w:pPr>
      <w:bookmarkStart w:id="732" w:name="_Toc145230907"/>
      <w:bookmarkStart w:id="733" w:name="_Toc145231310"/>
      <w:r w:rsidRPr="00C71430">
        <w:rPr>
          <w:rFonts w:ascii="Tahoma" w:hAnsi="Tahoma" w:cs="Tahoma"/>
        </w:rPr>
        <w:t>Supported Sample Transaction and Case from Customer</w:t>
      </w:r>
      <w:bookmarkEnd w:id="732"/>
      <w:bookmarkEnd w:id="733"/>
    </w:p>
    <w:p w14:paraId="45D50DBD" w14:textId="7A586921" w:rsidR="004326D6" w:rsidRPr="00C71430" w:rsidRDefault="005E6413" w:rsidP="004326D6">
      <w:pPr>
        <w:rPr>
          <w:rFonts w:ascii="Tahoma" w:hAnsi="Tahoma" w:cs="Tahoma"/>
        </w:rPr>
      </w:pPr>
      <w:r w:rsidRPr="00C71430">
        <w:rPr>
          <w:rFonts w:ascii="Tahoma" w:hAnsi="Tahoma" w:cs="Tahoma"/>
          <w:noProof/>
          <w:lang w:val="en-SG" w:eastAsia="en-SG" w:bidi="ar-SA"/>
        </w:rPr>
        <w:drawing>
          <wp:inline distT="0" distB="0" distL="0" distR="0" wp14:anchorId="2CC6153E" wp14:editId="11D070C7">
            <wp:extent cx="6390005" cy="806450"/>
            <wp:effectExtent l="19050" t="19050" r="10795" b="12700"/>
            <wp:docPr id="17584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030" name=""/>
                    <pic:cNvPicPr/>
                  </pic:nvPicPr>
                  <pic:blipFill>
                    <a:blip r:embed="rId144"/>
                    <a:stretch>
                      <a:fillRect/>
                    </a:stretch>
                  </pic:blipFill>
                  <pic:spPr>
                    <a:xfrm>
                      <a:off x="0" y="0"/>
                      <a:ext cx="6390005" cy="806450"/>
                    </a:xfrm>
                    <a:prstGeom prst="rect">
                      <a:avLst/>
                    </a:prstGeom>
                    <a:ln>
                      <a:solidFill>
                        <a:schemeClr val="bg1">
                          <a:lumMod val="85000"/>
                        </a:schemeClr>
                      </a:solidFill>
                    </a:ln>
                  </pic:spPr>
                </pic:pic>
              </a:graphicData>
            </a:graphic>
          </wp:inline>
        </w:drawing>
      </w:r>
    </w:p>
    <w:p w14:paraId="32600949" w14:textId="2FFBA678" w:rsidR="00003539" w:rsidRPr="00C71430" w:rsidRDefault="00003539" w:rsidP="004326D6">
      <w:pPr>
        <w:rPr>
          <w:rFonts w:ascii="Tahoma" w:hAnsi="Tahoma" w:cs="Tahoma"/>
        </w:rPr>
      </w:pPr>
      <w:proofErr w:type="gramStart"/>
      <w:r w:rsidRPr="00C71430">
        <w:rPr>
          <w:rFonts w:ascii="Tahoma" w:hAnsi="Tahoma" w:cs="Tahoma"/>
        </w:rPr>
        <w:t>Limit :</w:t>
      </w:r>
      <w:proofErr w:type="gramEnd"/>
      <w:r w:rsidRPr="00C71430">
        <w:rPr>
          <w:rFonts w:ascii="Tahoma" w:hAnsi="Tahoma" w:cs="Tahoma"/>
        </w:rPr>
        <w:t xml:space="preserve"> Customer level</w:t>
      </w:r>
    </w:p>
    <w:p w14:paraId="642E1C8A" w14:textId="5809B6E5" w:rsidR="00877FA4" w:rsidRPr="00C71430" w:rsidRDefault="00877FA4" w:rsidP="004326D6">
      <w:pPr>
        <w:rPr>
          <w:rFonts w:ascii="Tahoma" w:hAnsi="Tahoma" w:cs="Tahoma"/>
        </w:rPr>
      </w:pPr>
    </w:p>
    <w:p w14:paraId="07BA4417" w14:textId="6AB70E23" w:rsidR="00877FA4" w:rsidRPr="00C71430" w:rsidRDefault="00877FA4" w:rsidP="004326D6">
      <w:pPr>
        <w:rPr>
          <w:rFonts w:ascii="Tahoma" w:hAnsi="Tahoma" w:cs="Tahoma"/>
        </w:rPr>
      </w:pPr>
      <w:r w:rsidRPr="00C71430">
        <w:rPr>
          <w:rFonts w:ascii="Tahoma" w:hAnsi="Tahoma" w:cs="Tahoma"/>
          <w:noProof/>
          <w:lang w:val="en-SG" w:eastAsia="en-SG" w:bidi="ar-SA"/>
        </w:rPr>
        <w:lastRenderedPageBreak/>
        <w:drawing>
          <wp:inline distT="0" distB="0" distL="0" distR="0" wp14:anchorId="0BA633CD" wp14:editId="021E0636">
            <wp:extent cx="5534025" cy="597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4025" cy="5972175"/>
                    </a:xfrm>
                    <a:prstGeom prst="rect">
                      <a:avLst/>
                    </a:prstGeom>
                  </pic:spPr>
                </pic:pic>
              </a:graphicData>
            </a:graphic>
          </wp:inline>
        </w:drawing>
      </w:r>
    </w:p>
    <w:p w14:paraId="4F450932" w14:textId="77777777" w:rsidR="00DB525D" w:rsidRPr="00C71430" w:rsidRDefault="00DB525D" w:rsidP="004326D6">
      <w:pPr>
        <w:rPr>
          <w:rFonts w:ascii="Tahoma" w:hAnsi="Tahoma" w:cs="Tahoma"/>
        </w:rPr>
      </w:pPr>
    </w:p>
    <w:p w14:paraId="3D10C12C" w14:textId="35DBA458" w:rsidR="00DB525D" w:rsidRPr="00C71430" w:rsidRDefault="00DB525D" w:rsidP="004326D6">
      <w:pPr>
        <w:rPr>
          <w:rFonts w:ascii="Tahoma" w:hAnsi="Tahoma" w:cs="Tahoma"/>
        </w:rPr>
      </w:pPr>
      <w:r w:rsidRPr="00C71430">
        <w:rPr>
          <w:rFonts w:ascii="Tahoma" w:hAnsi="Tahoma" w:cs="Tahoma"/>
          <w:noProof/>
          <w:lang w:val="en-SG" w:eastAsia="en-SG" w:bidi="ar-SA"/>
        </w:rPr>
        <w:lastRenderedPageBreak/>
        <w:drawing>
          <wp:inline distT="0" distB="0" distL="0" distR="0" wp14:anchorId="463CA78C" wp14:editId="18A864A6">
            <wp:extent cx="6390005" cy="6054090"/>
            <wp:effectExtent l="19050" t="19050" r="10795" b="22860"/>
            <wp:docPr id="20856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890" name=""/>
                    <pic:cNvPicPr/>
                  </pic:nvPicPr>
                  <pic:blipFill>
                    <a:blip r:embed="rId146"/>
                    <a:stretch>
                      <a:fillRect/>
                    </a:stretch>
                  </pic:blipFill>
                  <pic:spPr>
                    <a:xfrm>
                      <a:off x="0" y="0"/>
                      <a:ext cx="6390005" cy="6054090"/>
                    </a:xfrm>
                    <a:prstGeom prst="rect">
                      <a:avLst/>
                    </a:prstGeom>
                    <a:ln>
                      <a:solidFill>
                        <a:schemeClr val="bg2"/>
                      </a:solidFill>
                    </a:ln>
                  </pic:spPr>
                </pic:pic>
              </a:graphicData>
            </a:graphic>
          </wp:inline>
        </w:drawing>
      </w:r>
    </w:p>
    <w:p w14:paraId="5A0EC2E4" w14:textId="77777777" w:rsidR="00DB525D" w:rsidRPr="00C71430" w:rsidRDefault="00DB525D" w:rsidP="004326D6">
      <w:pPr>
        <w:rPr>
          <w:rFonts w:ascii="Tahoma" w:hAnsi="Tahoma" w:cs="Tahoma"/>
        </w:rPr>
      </w:pPr>
    </w:p>
    <w:p w14:paraId="4B1856AC" w14:textId="5BDCA718" w:rsidR="00DB525D" w:rsidRPr="00C71430" w:rsidRDefault="00DB525D" w:rsidP="004326D6">
      <w:pPr>
        <w:rPr>
          <w:rFonts w:ascii="Tahoma" w:hAnsi="Tahoma" w:cs="Tahoma"/>
        </w:rPr>
      </w:pPr>
      <w:r w:rsidRPr="00C71430">
        <w:rPr>
          <w:rFonts w:ascii="Tahoma" w:hAnsi="Tahoma" w:cs="Tahoma"/>
          <w:noProof/>
          <w:lang w:val="en-SG" w:eastAsia="en-SG" w:bidi="ar-SA"/>
        </w:rPr>
        <w:lastRenderedPageBreak/>
        <w:drawing>
          <wp:inline distT="0" distB="0" distL="0" distR="0" wp14:anchorId="3B032041" wp14:editId="3D67D12C">
            <wp:extent cx="6390005" cy="2437130"/>
            <wp:effectExtent l="19050" t="19050" r="10795" b="20320"/>
            <wp:docPr id="157824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41893" name=""/>
                    <pic:cNvPicPr/>
                  </pic:nvPicPr>
                  <pic:blipFill>
                    <a:blip r:embed="rId147"/>
                    <a:stretch>
                      <a:fillRect/>
                    </a:stretch>
                  </pic:blipFill>
                  <pic:spPr>
                    <a:xfrm>
                      <a:off x="0" y="0"/>
                      <a:ext cx="6390005" cy="2437130"/>
                    </a:xfrm>
                    <a:prstGeom prst="rect">
                      <a:avLst/>
                    </a:prstGeom>
                    <a:ln>
                      <a:solidFill>
                        <a:schemeClr val="bg2"/>
                      </a:solidFill>
                    </a:ln>
                  </pic:spPr>
                </pic:pic>
              </a:graphicData>
            </a:graphic>
          </wp:inline>
        </w:drawing>
      </w:r>
    </w:p>
    <w:p w14:paraId="1B7CDCBD" w14:textId="77777777" w:rsidR="00DB525D" w:rsidRPr="00C71430" w:rsidRDefault="00DB525D" w:rsidP="004326D6">
      <w:pPr>
        <w:rPr>
          <w:rFonts w:ascii="Tahoma" w:hAnsi="Tahoma" w:cs="Tahoma"/>
        </w:rPr>
      </w:pPr>
    </w:p>
    <w:p w14:paraId="15AD1349" w14:textId="38766D76" w:rsidR="00DB525D" w:rsidRPr="00C71430" w:rsidRDefault="00B432F3" w:rsidP="004326D6">
      <w:pPr>
        <w:rPr>
          <w:rFonts w:ascii="Tahoma" w:hAnsi="Tahoma" w:cs="Tahoma"/>
        </w:rPr>
      </w:pPr>
      <w:r w:rsidRPr="00C71430">
        <w:rPr>
          <w:rFonts w:ascii="Tahoma" w:hAnsi="Tahoma" w:cs="Tahoma"/>
          <w:noProof/>
          <w:lang w:val="en-SG" w:eastAsia="en-SG" w:bidi="ar-SA"/>
        </w:rPr>
        <w:drawing>
          <wp:inline distT="0" distB="0" distL="0" distR="0" wp14:anchorId="7A37C507" wp14:editId="3AF0205C">
            <wp:extent cx="6390005" cy="4835525"/>
            <wp:effectExtent l="19050" t="19050" r="10795" b="22225"/>
            <wp:docPr id="41001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15358" name=""/>
                    <pic:cNvPicPr/>
                  </pic:nvPicPr>
                  <pic:blipFill>
                    <a:blip r:embed="rId148"/>
                    <a:stretch>
                      <a:fillRect/>
                    </a:stretch>
                  </pic:blipFill>
                  <pic:spPr>
                    <a:xfrm>
                      <a:off x="0" y="0"/>
                      <a:ext cx="6390005" cy="4835525"/>
                    </a:xfrm>
                    <a:prstGeom prst="rect">
                      <a:avLst/>
                    </a:prstGeom>
                    <a:ln>
                      <a:solidFill>
                        <a:schemeClr val="bg2"/>
                      </a:solidFill>
                    </a:ln>
                  </pic:spPr>
                </pic:pic>
              </a:graphicData>
            </a:graphic>
          </wp:inline>
        </w:drawing>
      </w:r>
    </w:p>
    <w:p w14:paraId="32521A37" w14:textId="12C47B5D" w:rsidR="00877FA4" w:rsidRPr="00C71430" w:rsidRDefault="00877FA4" w:rsidP="004326D6">
      <w:pPr>
        <w:rPr>
          <w:rFonts w:ascii="Tahoma" w:hAnsi="Tahoma" w:cs="Tahoma"/>
        </w:rPr>
      </w:pPr>
    </w:p>
    <w:p w14:paraId="16BD47EC" w14:textId="5A39F300" w:rsidR="00877FA4" w:rsidRPr="00C71430" w:rsidRDefault="00877FA4" w:rsidP="004326D6">
      <w:pPr>
        <w:rPr>
          <w:rFonts w:ascii="Tahoma" w:hAnsi="Tahoma" w:cs="Tahoma"/>
        </w:rPr>
      </w:pPr>
    </w:p>
    <w:p w14:paraId="7C2C3358" w14:textId="77777777" w:rsidR="00877FA4" w:rsidRPr="00C71430" w:rsidRDefault="00877FA4" w:rsidP="004326D6">
      <w:pPr>
        <w:rPr>
          <w:rFonts w:ascii="Tahoma" w:hAnsi="Tahoma" w:cs="Tahoma"/>
        </w:rPr>
      </w:pPr>
    </w:p>
    <w:p w14:paraId="0A9A6AC4" w14:textId="77777777" w:rsidR="00E044E7" w:rsidRPr="00C71430" w:rsidRDefault="00E044E7" w:rsidP="00E044E7">
      <w:pPr>
        <w:pStyle w:val="Heading3"/>
        <w:rPr>
          <w:rFonts w:ascii="Tahoma" w:hAnsi="Tahoma" w:cs="Tahoma"/>
        </w:rPr>
      </w:pPr>
      <w:bookmarkStart w:id="734" w:name="_Toc145230908"/>
      <w:bookmarkStart w:id="735" w:name="_Toc145231311"/>
      <w:r w:rsidRPr="00C71430">
        <w:rPr>
          <w:rFonts w:ascii="Tahoma" w:hAnsi="Tahoma" w:cs="Tahoma"/>
        </w:rPr>
        <w:lastRenderedPageBreak/>
        <w:t>Menu Modification</w:t>
      </w:r>
      <w:bookmarkEnd w:id="734"/>
      <w:bookmarkEnd w:id="735"/>
    </w:p>
    <w:p w14:paraId="3C2DB026" w14:textId="1B4ECFB4" w:rsidR="005E6413" w:rsidRPr="00C71430" w:rsidRDefault="005E6413" w:rsidP="005E6413">
      <w:pPr>
        <w:ind w:firstLine="360"/>
        <w:rPr>
          <w:rFonts w:ascii="Tahoma" w:hAnsi="Tahoma" w:cs="Tahoma"/>
        </w:rPr>
      </w:pPr>
      <w:r w:rsidRPr="00C71430">
        <w:rPr>
          <w:rFonts w:ascii="Tahoma" w:hAnsi="Tahoma" w:cs="Tahoma"/>
        </w:rPr>
        <w:t>Not Applicable.</w:t>
      </w:r>
    </w:p>
    <w:p w14:paraId="6F0F1F95" w14:textId="0834B84B" w:rsidR="005E6413" w:rsidRPr="00C71430" w:rsidRDefault="005E6413" w:rsidP="005E6413">
      <w:pPr>
        <w:ind w:firstLine="360"/>
        <w:rPr>
          <w:rFonts w:ascii="Tahoma" w:hAnsi="Tahoma" w:cs="Tahoma"/>
          <w:cs/>
        </w:rPr>
      </w:pPr>
    </w:p>
    <w:p w14:paraId="60FEA742" w14:textId="77777777" w:rsidR="00E044E7" w:rsidRPr="00C71430" w:rsidRDefault="00E044E7" w:rsidP="00E044E7">
      <w:pPr>
        <w:pStyle w:val="Heading3"/>
        <w:rPr>
          <w:rFonts w:ascii="Tahoma" w:hAnsi="Tahoma" w:cs="Tahoma"/>
        </w:rPr>
      </w:pPr>
      <w:bookmarkStart w:id="736" w:name="_Toc145230909"/>
      <w:bookmarkStart w:id="737" w:name="_Toc145231312"/>
      <w:r w:rsidRPr="00C71430">
        <w:rPr>
          <w:rFonts w:ascii="Tahoma" w:hAnsi="Tahoma" w:cs="Tahoma"/>
        </w:rPr>
        <w:t>Screen Layout and Data Sheet</w:t>
      </w:r>
      <w:bookmarkEnd w:id="736"/>
      <w:bookmarkEnd w:id="737"/>
    </w:p>
    <w:p w14:paraId="00FC2B91" w14:textId="77777777" w:rsidR="005E6413" w:rsidRPr="00C71430" w:rsidRDefault="005E6413" w:rsidP="005E6413">
      <w:pPr>
        <w:ind w:firstLine="360"/>
        <w:rPr>
          <w:rFonts w:ascii="Tahoma" w:hAnsi="Tahoma" w:cs="Tahoma"/>
        </w:rPr>
      </w:pPr>
      <w:r w:rsidRPr="00C71430">
        <w:rPr>
          <w:rFonts w:ascii="Tahoma" w:hAnsi="Tahoma" w:cs="Tahoma"/>
        </w:rPr>
        <w:t>Not Applicable.</w:t>
      </w:r>
    </w:p>
    <w:p w14:paraId="4349CAF7" w14:textId="77777777" w:rsidR="005E6413" w:rsidRPr="00C71430" w:rsidRDefault="005E6413" w:rsidP="005E6413">
      <w:pPr>
        <w:ind w:left="360"/>
        <w:rPr>
          <w:rFonts w:ascii="Tahoma" w:hAnsi="Tahoma" w:cs="Tahoma"/>
        </w:rPr>
      </w:pPr>
    </w:p>
    <w:p w14:paraId="246388D0" w14:textId="77777777" w:rsidR="00E044E7" w:rsidRPr="00C71430" w:rsidRDefault="00E044E7" w:rsidP="00E044E7">
      <w:pPr>
        <w:pStyle w:val="Heading3"/>
        <w:rPr>
          <w:rFonts w:ascii="Tahoma" w:hAnsi="Tahoma" w:cs="Tahoma"/>
        </w:rPr>
      </w:pPr>
      <w:bookmarkStart w:id="738" w:name="_Toc145230910"/>
      <w:bookmarkStart w:id="739" w:name="_Toc145231313"/>
      <w:r w:rsidRPr="00C71430">
        <w:rPr>
          <w:rFonts w:ascii="Tahoma" w:hAnsi="Tahoma" w:cs="Tahoma"/>
        </w:rPr>
        <w:t>Business Rule / Business Logic</w:t>
      </w:r>
      <w:bookmarkEnd w:id="738"/>
      <w:bookmarkEnd w:id="739"/>
    </w:p>
    <w:p w14:paraId="5E4EC675" w14:textId="6F6A24E8" w:rsidR="004077B4" w:rsidRPr="00C71430" w:rsidRDefault="004077B4">
      <w:pPr>
        <w:pStyle w:val="ListParagraph"/>
        <w:numPr>
          <w:ilvl w:val="0"/>
          <w:numId w:val="13"/>
        </w:numPr>
        <w:shd w:val="clear" w:color="auto" w:fill="FDFDFD"/>
        <w:ind w:left="1418" w:hanging="284"/>
        <w:rPr>
          <w:rFonts w:ascii="Tahoma" w:hAnsi="Tahoma" w:cs="Tahoma"/>
        </w:rPr>
      </w:pPr>
      <w:r w:rsidRPr="00C71430">
        <w:rPr>
          <w:rFonts w:ascii="Tahoma" w:hAnsi="Tahoma" w:cs="Tahoma"/>
        </w:rPr>
        <w:t>System provide Account No Limit report by customer level.</w:t>
      </w:r>
    </w:p>
    <w:p w14:paraId="43DB119F" w14:textId="3BDA7BEE" w:rsidR="004077B4" w:rsidRPr="00C71430" w:rsidRDefault="004077B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rPr>
        <w:t xml:space="preserve">System provide summary of account statement </w:t>
      </w:r>
      <w:r w:rsidRPr="00C71430">
        <w:rPr>
          <w:rFonts w:ascii="Tahoma" w:hAnsi="Tahoma" w:cs="Tahoma"/>
          <w:color w:val="FF0000"/>
        </w:rPr>
        <w:t xml:space="preserve">by </w:t>
      </w:r>
      <w:r w:rsidR="00B910A4" w:rsidRPr="00C71430">
        <w:rPr>
          <w:rFonts w:ascii="Tahoma" w:hAnsi="Tahoma" w:cs="Tahoma"/>
          <w:color w:val="FF0000"/>
        </w:rPr>
        <w:t xml:space="preserve">account type and separate by </w:t>
      </w:r>
      <w:r w:rsidRPr="00C71430">
        <w:rPr>
          <w:rFonts w:ascii="Tahoma" w:hAnsi="Tahoma" w:cs="Tahoma"/>
          <w:color w:val="FF0000"/>
        </w:rPr>
        <w:t>currency.</w:t>
      </w:r>
    </w:p>
    <w:p w14:paraId="0D8D7A7B" w14:textId="5A54C60F" w:rsidR="004077B4" w:rsidRPr="00C71430" w:rsidRDefault="004077B4">
      <w:pPr>
        <w:pStyle w:val="ListParagraph"/>
        <w:numPr>
          <w:ilvl w:val="0"/>
          <w:numId w:val="13"/>
        </w:numPr>
        <w:shd w:val="clear" w:color="auto" w:fill="FDFDFD"/>
        <w:ind w:left="1418" w:hanging="284"/>
        <w:rPr>
          <w:rFonts w:ascii="Tahoma" w:hAnsi="Tahoma" w:cs="Tahoma"/>
        </w:rPr>
      </w:pPr>
      <w:r w:rsidRPr="00C71430">
        <w:rPr>
          <w:rFonts w:ascii="Tahoma" w:hAnsi="Tahoma" w:cs="Tahoma"/>
        </w:rPr>
        <w:t>System provide summary of account statement by fixed account.</w:t>
      </w:r>
    </w:p>
    <w:p w14:paraId="6C494506" w14:textId="53C05DD0" w:rsidR="004077B4" w:rsidRPr="00C71430" w:rsidRDefault="004077B4">
      <w:pPr>
        <w:pStyle w:val="ListParagraph"/>
        <w:numPr>
          <w:ilvl w:val="0"/>
          <w:numId w:val="13"/>
        </w:numPr>
        <w:shd w:val="clear" w:color="auto" w:fill="FDFDFD"/>
        <w:ind w:left="1418" w:hanging="284"/>
        <w:rPr>
          <w:rFonts w:ascii="Tahoma" w:hAnsi="Tahoma" w:cs="Tahoma"/>
        </w:rPr>
      </w:pPr>
      <w:r w:rsidRPr="00C71430">
        <w:rPr>
          <w:rFonts w:ascii="Tahoma" w:hAnsi="Tahoma" w:cs="Tahoma"/>
        </w:rPr>
        <w:t>System provide daily G/L transaction.</w:t>
      </w:r>
    </w:p>
    <w:p w14:paraId="3E8D4F73" w14:textId="26376EF5" w:rsidR="00B910A4" w:rsidRPr="00C71430" w:rsidRDefault="00B910A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System provide daily summary transaction.</w:t>
      </w:r>
    </w:p>
    <w:p w14:paraId="57EE6615" w14:textId="19B911C4" w:rsidR="005E6413" w:rsidRPr="00C71430" w:rsidRDefault="004077B4">
      <w:pPr>
        <w:pStyle w:val="ListParagraph"/>
        <w:numPr>
          <w:ilvl w:val="0"/>
          <w:numId w:val="13"/>
        </w:numPr>
        <w:shd w:val="clear" w:color="auto" w:fill="FDFDFD"/>
        <w:ind w:left="1418" w:hanging="284"/>
        <w:rPr>
          <w:rFonts w:ascii="Tahoma" w:hAnsi="Tahoma" w:cs="Tahoma"/>
        </w:rPr>
      </w:pPr>
      <w:r w:rsidRPr="00C71430">
        <w:rPr>
          <w:rFonts w:ascii="Tahoma" w:hAnsi="Tahoma" w:cs="Tahoma"/>
        </w:rPr>
        <w:t>Online report.</w:t>
      </w:r>
    </w:p>
    <w:p w14:paraId="1A47BC68" w14:textId="33BDA8D9" w:rsidR="004077B4" w:rsidRPr="00C71430" w:rsidRDefault="004077B4">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p>
    <w:p w14:paraId="3D7D0C13" w14:textId="77777777" w:rsidR="005E6413" w:rsidRPr="00C71430" w:rsidRDefault="005E6413" w:rsidP="005E6413">
      <w:pPr>
        <w:pStyle w:val="ListParagraph"/>
        <w:shd w:val="clear" w:color="auto" w:fill="FDFDFD"/>
        <w:ind w:left="1418"/>
        <w:rPr>
          <w:rFonts w:ascii="Tahoma" w:hAnsi="Tahoma" w:cs="Tahoma"/>
        </w:rPr>
      </w:pPr>
    </w:p>
    <w:p w14:paraId="19845461" w14:textId="77777777" w:rsidR="00E044E7" w:rsidRPr="00C71430" w:rsidRDefault="00E044E7" w:rsidP="00E044E7">
      <w:pPr>
        <w:pStyle w:val="Heading3"/>
        <w:rPr>
          <w:rFonts w:ascii="Tahoma" w:hAnsi="Tahoma" w:cs="Tahoma"/>
        </w:rPr>
      </w:pPr>
      <w:bookmarkStart w:id="740" w:name="_Toc145230911"/>
      <w:bookmarkStart w:id="741" w:name="_Toc145231314"/>
      <w:r w:rsidRPr="00C71430">
        <w:rPr>
          <w:rFonts w:ascii="Tahoma" w:hAnsi="Tahoma" w:cs="Tahoma"/>
        </w:rPr>
        <w:t>To-be Process</w:t>
      </w:r>
      <w:bookmarkEnd w:id="740"/>
      <w:bookmarkEnd w:id="741"/>
    </w:p>
    <w:p w14:paraId="56CDC2FE" w14:textId="4818D059" w:rsidR="005E6413" w:rsidRPr="00C71430" w:rsidRDefault="005E6413" w:rsidP="005E6413">
      <w:pPr>
        <w:ind w:left="360"/>
        <w:rPr>
          <w:rFonts w:ascii="Tahoma" w:hAnsi="Tahoma" w:cs="Tahoma"/>
        </w:rPr>
      </w:pPr>
      <w:r w:rsidRPr="00C71430">
        <w:rPr>
          <w:rFonts w:ascii="Tahoma" w:hAnsi="Tahoma" w:cs="Tahoma"/>
        </w:rPr>
        <w:t xml:space="preserve">The system retrieves the </w:t>
      </w:r>
      <w:r w:rsidR="005530B2" w:rsidRPr="00C71430">
        <w:rPr>
          <w:rFonts w:ascii="Tahoma" w:hAnsi="Tahoma" w:cs="Tahoma"/>
        </w:rPr>
        <w:t xml:space="preserve">list of </w:t>
      </w:r>
      <w:r w:rsidRPr="00C71430">
        <w:rPr>
          <w:rFonts w:ascii="Tahoma" w:hAnsi="Tahoma" w:cs="Tahoma"/>
        </w:rPr>
        <w:t>account opening</w:t>
      </w:r>
      <w:r w:rsidR="005530B2" w:rsidRPr="00C71430">
        <w:rPr>
          <w:rFonts w:ascii="Tahoma" w:hAnsi="Tahoma" w:cs="Tahoma"/>
        </w:rPr>
        <w:t>, account closure and account without limit</w:t>
      </w:r>
      <w:r w:rsidR="00B910A4" w:rsidRPr="00C71430">
        <w:rPr>
          <w:rFonts w:ascii="Tahoma" w:hAnsi="Tahoma" w:cs="Tahoma"/>
        </w:rPr>
        <w:t xml:space="preserve"> </w:t>
      </w:r>
      <w:r w:rsidR="00B910A4" w:rsidRPr="00C71430">
        <w:rPr>
          <w:rFonts w:ascii="Tahoma" w:hAnsi="Tahoma" w:cs="Tahoma"/>
          <w:color w:val="FF0000"/>
        </w:rPr>
        <w:t>and provide report refer to “28.6 Business Rule / Business Logic</w:t>
      </w:r>
      <w:r w:rsidR="005530B2" w:rsidRPr="00C71430">
        <w:rPr>
          <w:rFonts w:ascii="Tahoma" w:hAnsi="Tahoma" w:cs="Tahoma"/>
          <w:color w:val="FF0000"/>
        </w:rPr>
        <w:t>.</w:t>
      </w:r>
    </w:p>
    <w:p w14:paraId="2EBE6BD5" w14:textId="30203082" w:rsidR="005E6413" w:rsidRPr="00C71430" w:rsidRDefault="005E6413" w:rsidP="005E6413">
      <w:pPr>
        <w:ind w:left="360"/>
        <w:rPr>
          <w:rFonts w:ascii="Tahoma" w:hAnsi="Tahoma" w:cs="Tahoma"/>
          <w:cs/>
        </w:rPr>
      </w:pPr>
    </w:p>
    <w:tbl>
      <w:tblPr>
        <w:tblStyle w:val="TableGrid"/>
        <w:tblW w:w="0" w:type="auto"/>
        <w:jc w:val="center"/>
        <w:tblLook w:val="04A0" w:firstRow="1" w:lastRow="0" w:firstColumn="1" w:lastColumn="0" w:noHBand="0" w:noVBand="1"/>
      </w:tblPr>
      <w:tblGrid>
        <w:gridCol w:w="3103"/>
        <w:gridCol w:w="6230"/>
      </w:tblGrid>
      <w:tr w:rsidR="005E6413" w:rsidRPr="00C71430" w14:paraId="31B71D0D" w14:textId="77777777" w:rsidTr="006B390F">
        <w:trPr>
          <w:jc w:val="center"/>
        </w:trPr>
        <w:tc>
          <w:tcPr>
            <w:tcW w:w="3103" w:type="dxa"/>
            <w:shd w:val="clear" w:color="auto" w:fill="CCECFF"/>
          </w:tcPr>
          <w:p w14:paraId="5A3B90E3" w14:textId="77777777" w:rsidR="005E6413" w:rsidRPr="00C71430" w:rsidRDefault="005E6413" w:rsidP="006B390F">
            <w:pPr>
              <w:rPr>
                <w:rFonts w:ascii="Tahoma" w:hAnsi="Tahoma" w:cs="Tahoma"/>
              </w:rPr>
            </w:pPr>
            <w:r w:rsidRPr="00C71430">
              <w:rPr>
                <w:rFonts w:ascii="Tahoma" w:hAnsi="Tahoma" w:cs="Tahoma"/>
              </w:rPr>
              <w:t>Paper size</w:t>
            </w:r>
          </w:p>
        </w:tc>
        <w:tc>
          <w:tcPr>
            <w:tcW w:w="6230" w:type="dxa"/>
          </w:tcPr>
          <w:p w14:paraId="3A322B62" w14:textId="77777777" w:rsidR="005E6413" w:rsidRPr="00C71430" w:rsidRDefault="005E6413" w:rsidP="006B390F">
            <w:pPr>
              <w:rPr>
                <w:rFonts w:ascii="Tahoma" w:hAnsi="Tahoma" w:cs="Tahoma"/>
              </w:rPr>
            </w:pPr>
            <w:r w:rsidRPr="00C71430">
              <w:rPr>
                <w:rFonts w:ascii="Tahoma" w:hAnsi="Tahoma" w:cs="Tahoma"/>
              </w:rPr>
              <w:t>A4</w:t>
            </w:r>
          </w:p>
        </w:tc>
      </w:tr>
      <w:tr w:rsidR="005E6413" w:rsidRPr="00C71430" w14:paraId="122CAEFD" w14:textId="77777777" w:rsidTr="006B390F">
        <w:trPr>
          <w:jc w:val="center"/>
        </w:trPr>
        <w:tc>
          <w:tcPr>
            <w:tcW w:w="3103" w:type="dxa"/>
            <w:shd w:val="clear" w:color="auto" w:fill="CCECFF"/>
          </w:tcPr>
          <w:p w14:paraId="58E25C61" w14:textId="77777777" w:rsidR="005E6413" w:rsidRPr="00C71430" w:rsidRDefault="005E6413" w:rsidP="006B390F">
            <w:pPr>
              <w:rPr>
                <w:rFonts w:ascii="Tahoma" w:hAnsi="Tahoma" w:cs="Tahoma"/>
              </w:rPr>
            </w:pPr>
            <w:r w:rsidRPr="00C71430">
              <w:rPr>
                <w:rFonts w:ascii="Tahoma" w:hAnsi="Tahoma" w:cs="Tahoma"/>
              </w:rPr>
              <w:t>Reprinting require</w:t>
            </w:r>
          </w:p>
        </w:tc>
        <w:tc>
          <w:tcPr>
            <w:tcW w:w="6230" w:type="dxa"/>
          </w:tcPr>
          <w:p w14:paraId="7EFEDB36" w14:textId="77777777" w:rsidR="005E6413" w:rsidRPr="00C71430" w:rsidRDefault="005E6413" w:rsidP="006B390F">
            <w:pPr>
              <w:rPr>
                <w:rFonts w:ascii="Tahoma" w:hAnsi="Tahoma" w:cs="Tahoma"/>
              </w:rPr>
            </w:pPr>
            <w:r w:rsidRPr="00C71430">
              <w:rPr>
                <w:rFonts w:ascii="Tahoma" w:hAnsi="Tahoma" w:cs="Tahoma"/>
              </w:rPr>
              <w:t>Yes</w:t>
            </w:r>
          </w:p>
        </w:tc>
      </w:tr>
      <w:tr w:rsidR="005E6413" w:rsidRPr="00C71430" w14:paraId="51F4B3CD" w14:textId="77777777" w:rsidTr="006B390F">
        <w:trPr>
          <w:jc w:val="center"/>
        </w:trPr>
        <w:tc>
          <w:tcPr>
            <w:tcW w:w="3103" w:type="dxa"/>
            <w:shd w:val="clear" w:color="auto" w:fill="CCECFF"/>
          </w:tcPr>
          <w:p w14:paraId="5741E9DD" w14:textId="77777777" w:rsidR="005E6413" w:rsidRPr="00C71430" w:rsidRDefault="005E6413" w:rsidP="006B390F">
            <w:pPr>
              <w:rPr>
                <w:rFonts w:ascii="Tahoma" w:hAnsi="Tahoma" w:cs="Tahoma"/>
              </w:rPr>
            </w:pPr>
            <w:r w:rsidRPr="00C71430">
              <w:rPr>
                <w:rFonts w:ascii="Tahoma" w:hAnsi="Tahoma" w:cs="Tahoma"/>
              </w:rPr>
              <w:t>Searching criteria</w:t>
            </w:r>
          </w:p>
        </w:tc>
        <w:tc>
          <w:tcPr>
            <w:tcW w:w="6230" w:type="dxa"/>
          </w:tcPr>
          <w:p w14:paraId="16B5A7D7" w14:textId="35C54E15" w:rsidR="005E6413" w:rsidRPr="00C71430" w:rsidRDefault="005E6413" w:rsidP="006B390F">
            <w:pPr>
              <w:rPr>
                <w:rFonts w:ascii="Tahoma" w:hAnsi="Tahoma" w:cs="Tahoma"/>
              </w:rPr>
            </w:pPr>
            <w:r w:rsidRPr="00C71430">
              <w:rPr>
                <w:rFonts w:ascii="Tahoma" w:hAnsi="Tahoma" w:cs="Tahoma"/>
              </w:rPr>
              <w:t xml:space="preserve">Branch code, Account type, </w:t>
            </w:r>
            <w:r w:rsidR="004077B4" w:rsidRPr="00C71430">
              <w:rPr>
                <w:rFonts w:ascii="Tahoma" w:hAnsi="Tahoma" w:cs="Tahoma"/>
              </w:rPr>
              <w:t>Date</w:t>
            </w:r>
            <w:r w:rsidR="00B910A4" w:rsidRPr="00C71430">
              <w:rPr>
                <w:rFonts w:ascii="Tahoma" w:hAnsi="Tahoma" w:cs="Tahoma"/>
              </w:rPr>
              <w:t xml:space="preserve"> </w:t>
            </w:r>
            <w:r w:rsidR="00B910A4" w:rsidRPr="00C71430">
              <w:rPr>
                <w:rFonts w:ascii="Tahoma" w:hAnsi="Tahoma" w:cs="Tahoma"/>
                <w:color w:val="FF0000"/>
              </w:rPr>
              <w:t>range</w:t>
            </w:r>
            <w:r w:rsidR="004077B4" w:rsidRPr="00C71430">
              <w:rPr>
                <w:rFonts w:ascii="Tahoma" w:hAnsi="Tahoma" w:cs="Tahoma"/>
              </w:rPr>
              <w:t xml:space="preserve">, </w:t>
            </w:r>
            <w:r w:rsidRPr="00C71430">
              <w:rPr>
                <w:rFonts w:ascii="Tahoma" w:hAnsi="Tahoma" w:cs="Tahoma"/>
              </w:rPr>
              <w:t>Account no</w:t>
            </w:r>
            <w:r w:rsidR="00454307" w:rsidRPr="00C71430">
              <w:rPr>
                <w:rFonts w:ascii="Tahoma" w:hAnsi="Tahoma" w:cs="Tahoma"/>
              </w:rPr>
              <w:t>, Currency</w:t>
            </w:r>
          </w:p>
        </w:tc>
      </w:tr>
    </w:tbl>
    <w:p w14:paraId="33A2B15D" w14:textId="77777777" w:rsidR="005E6413" w:rsidRPr="00C71430" w:rsidRDefault="005E6413" w:rsidP="005E6413">
      <w:pPr>
        <w:rPr>
          <w:rFonts w:ascii="Tahoma" w:hAnsi="Tahoma" w:cs="Tahoma"/>
        </w:rPr>
      </w:pPr>
    </w:p>
    <w:p w14:paraId="04A5C54A" w14:textId="77777777" w:rsidR="00E044E7" w:rsidRPr="00C71430" w:rsidRDefault="00E044E7" w:rsidP="00E044E7">
      <w:pPr>
        <w:pStyle w:val="Heading3"/>
        <w:rPr>
          <w:rFonts w:ascii="Tahoma" w:hAnsi="Tahoma" w:cs="Tahoma"/>
        </w:rPr>
      </w:pPr>
      <w:bookmarkStart w:id="742" w:name="_Toc145230912"/>
      <w:bookmarkStart w:id="743" w:name="_Toc145231315"/>
      <w:r w:rsidRPr="00C71430">
        <w:rPr>
          <w:rFonts w:ascii="Tahoma" w:hAnsi="Tahoma" w:cs="Tahoma"/>
        </w:rPr>
        <w:t>File / API Layout and Data Sheet</w:t>
      </w:r>
      <w:bookmarkEnd w:id="742"/>
      <w:bookmarkEnd w:id="743"/>
    </w:p>
    <w:p w14:paraId="02F6A3AB" w14:textId="77777777" w:rsidR="005E6413" w:rsidRPr="00C71430" w:rsidRDefault="005E6413" w:rsidP="005E6413">
      <w:pPr>
        <w:ind w:firstLine="360"/>
        <w:rPr>
          <w:rFonts w:ascii="Tahoma" w:hAnsi="Tahoma" w:cs="Tahoma"/>
        </w:rPr>
      </w:pPr>
      <w:r w:rsidRPr="00C71430">
        <w:rPr>
          <w:rFonts w:ascii="Tahoma" w:hAnsi="Tahoma" w:cs="Tahoma"/>
        </w:rPr>
        <w:t>Not Applicable.</w:t>
      </w:r>
    </w:p>
    <w:p w14:paraId="064E3FEA" w14:textId="77777777" w:rsidR="005E6413" w:rsidRPr="00C71430" w:rsidRDefault="005E6413" w:rsidP="005E6413">
      <w:pPr>
        <w:ind w:left="360"/>
        <w:rPr>
          <w:rFonts w:ascii="Tahoma" w:hAnsi="Tahoma" w:cs="Tahoma"/>
        </w:rPr>
      </w:pPr>
    </w:p>
    <w:p w14:paraId="668E5643" w14:textId="77777777" w:rsidR="00E044E7" w:rsidRPr="00C71430" w:rsidRDefault="00E044E7" w:rsidP="00E044E7">
      <w:pPr>
        <w:pStyle w:val="Heading3"/>
        <w:rPr>
          <w:rFonts w:ascii="Tahoma" w:hAnsi="Tahoma" w:cs="Tahoma"/>
        </w:rPr>
      </w:pPr>
      <w:bookmarkStart w:id="744" w:name="_Toc145230913"/>
      <w:bookmarkStart w:id="745" w:name="_Toc145231316"/>
      <w:r w:rsidRPr="00C71430">
        <w:rPr>
          <w:rFonts w:ascii="Tahoma" w:hAnsi="Tahoma" w:cs="Tahoma"/>
        </w:rPr>
        <w:t>Report Layout and Data Sheet</w:t>
      </w:r>
      <w:bookmarkEnd w:id="744"/>
      <w:bookmarkEnd w:id="745"/>
    </w:p>
    <w:p w14:paraId="55D890F2" w14:textId="751B372A" w:rsidR="0057196B" w:rsidRPr="00C71430" w:rsidRDefault="0057196B" w:rsidP="0057196B">
      <w:pPr>
        <w:pStyle w:val="Heading4"/>
        <w:rPr>
          <w:rFonts w:ascii="Tahoma" w:hAnsi="Tahoma" w:cs="Tahoma"/>
        </w:rPr>
      </w:pPr>
      <w:bookmarkStart w:id="746" w:name="_Toc145230914"/>
      <w:bookmarkStart w:id="747" w:name="_Toc145231317"/>
      <w:r w:rsidRPr="00C71430">
        <w:rPr>
          <w:rFonts w:ascii="Tahoma" w:hAnsi="Tahoma" w:cs="Tahoma"/>
        </w:rPr>
        <w:t>Open</w:t>
      </w:r>
      <w:r w:rsidR="005530B2" w:rsidRPr="00C71430">
        <w:rPr>
          <w:rFonts w:ascii="Tahoma" w:hAnsi="Tahoma" w:cs="Tahoma"/>
        </w:rPr>
        <w:t>ed accounts report</w:t>
      </w:r>
      <w:bookmarkEnd w:id="746"/>
      <w:bookmarkEnd w:id="747"/>
    </w:p>
    <w:p w14:paraId="50C03F35" w14:textId="77777777" w:rsidR="0057196B" w:rsidRPr="00C71430" w:rsidRDefault="0057196B" w:rsidP="0057196B">
      <w:pPr>
        <w:rPr>
          <w:rFonts w:ascii="Tahoma" w:hAnsi="Tahoma" w:cs="Tahoma"/>
        </w:rPr>
      </w:pPr>
    </w:p>
    <w:p w14:paraId="459F850A" w14:textId="1B087B55" w:rsidR="005530B2" w:rsidRPr="00C71430" w:rsidRDefault="005530B2" w:rsidP="005530B2">
      <w:pPr>
        <w:jc w:val="center"/>
        <w:rPr>
          <w:rFonts w:ascii="Tahoma" w:hAnsi="Tahoma" w:cs="Tahoma"/>
        </w:rPr>
      </w:pPr>
      <w:r w:rsidRPr="00C71430">
        <w:rPr>
          <w:rFonts w:ascii="Tahoma" w:hAnsi="Tahoma" w:cs="Tahoma"/>
          <w:noProof/>
          <w:lang w:val="en-SG" w:eastAsia="en-SG" w:bidi="ar-SA"/>
        </w:rPr>
        <w:lastRenderedPageBreak/>
        <w:drawing>
          <wp:inline distT="0" distB="0" distL="0" distR="0" wp14:anchorId="2F7037DC" wp14:editId="270814AD">
            <wp:extent cx="5745130" cy="5029200"/>
            <wp:effectExtent l="19050" t="19050" r="27305" b="19050"/>
            <wp:docPr id="51340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3239" name=""/>
                    <pic:cNvPicPr/>
                  </pic:nvPicPr>
                  <pic:blipFill>
                    <a:blip r:embed="rId149"/>
                    <a:stretch>
                      <a:fillRect/>
                    </a:stretch>
                  </pic:blipFill>
                  <pic:spPr>
                    <a:xfrm>
                      <a:off x="0" y="0"/>
                      <a:ext cx="5754170" cy="5037114"/>
                    </a:xfrm>
                    <a:prstGeom prst="rect">
                      <a:avLst/>
                    </a:prstGeom>
                    <a:ln>
                      <a:solidFill>
                        <a:schemeClr val="bg2"/>
                      </a:solidFill>
                    </a:ln>
                  </pic:spPr>
                </pic:pic>
              </a:graphicData>
            </a:graphic>
          </wp:inline>
        </w:drawing>
      </w:r>
    </w:p>
    <w:p w14:paraId="57E8E2CA" w14:textId="767DCD04" w:rsidR="0057196B" w:rsidRPr="00C71430" w:rsidRDefault="0057196B" w:rsidP="0057196B">
      <w:pPr>
        <w:pStyle w:val="Heading4"/>
        <w:rPr>
          <w:rFonts w:ascii="Tahoma" w:hAnsi="Tahoma" w:cs="Tahoma"/>
        </w:rPr>
      </w:pPr>
      <w:bookmarkStart w:id="748" w:name="_Toc145230915"/>
      <w:bookmarkStart w:id="749" w:name="_Toc145231318"/>
      <w:r w:rsidRPr="00C71430">
        <w:rPr>
          <w:rFonts w:ascii="Tahoma" w:hAnsi="Tahoma" w:cs="Tahoma"/>
        </w:rPr>
        <w:t>Closed accounts report</w:t>
      </w:r>
      <w:bookmarkEnd w:id="748"/>
      <w:bookmarkEnd w:id="749"/>
    </w:p>
    <w:p w14:paraId="608E31BD" w14:textId="77777777" w:rsidR="0057196B" w:rsidRPr="00C71430" w:rsidRDefault="0057196B" w:rsidP="0057196B">
      <w:pPr>
        <w:rPr>
          <w:rFonts w:ascii="Tahoma" w:hAnsi="Tahoma" w:cs="Tahoma"/>
        </w:rPr>
      </w:pPr>
    </w:p>
    <w:p w14:paraId="72932573" w14:textId="7DF563E8" w:rsidR="0057196B" w:rsidRPr="00C71430" w:rsidRDefault="0057196B" w:rsidP="0057196B">
      <w:pPr>
        <w:rPr>
          <w:rFonts w:ascii="Tahoma" w:hAnsi="Tahoma" w:cs="Tahoma"/>
        </w:rPr>
      </w:pPr>
      <w:r w:rsidRPr="00C71430">
        <w:rPr>
          <w:rFonts w:ascii="Tahoma" w:hAnsi="Tahoma" w:cs="Tahoma"/>
          <w:noProof/>
          <w:lang w:val="en-SG" w:eastAsia="en-SG" w:bidi="ar-SA"/>
        </w:rPr>
        <w:drawing>
          <wp:inline distT="0" distB="0" distL="0" distR="0" wp14:anchorId="4A06C573" wp14:editId="6F8D3EA5">
            <wp:extent cx="6390005" cy="2588260"/>
            <wp:effectExtent l="19050" t="19050" r="10795" b="21590"/>
            <wp:docPr id="2254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8379" name=""/>
                    <pic:cNvPicPr/>
                  </pic:nvPicPr>
                  <pic:blipFill>
                    <a:blip r:embed="rId150"/>
                    <a:stretch>
                      <a:fillRect/>
                    </a:stretch>
                  </pic:blipFill>
                  <pic:spPr>
                    <a:xfrm>
                      <a:off x="0" y="0"/>
                      <a:ext cx="6390005" cy="2588260"/>
                    </a:xfrm>
                    <a:prstGeom prst="rect">
                      <a:avLst/>
                    </a:prstGeom>
                    <a:ln>
                      <a:solidFill>
                        <a:schemeClr val="bg2"/>
                      </a:solidFill>
                    </a:ln>
                  </pic:spPr>
                </pic:pic>
              </a:graphicData>
            </a:graphic>
          </wp:inline>
        </w:drawing>
      </w:r>
    </w:p>
    <w:p w14:paraId="35CC084D" w14:textId="4A71ED7A" w:rsidR="0057196B" w:rsidRPr="00C71430" w:rsidRDefault="0057196B" w:rsidP="0057196B">
      <w:pPr>
        <w:pStyle w:val="Heading4"/>
        <w:rPr>
          <w:rFonts w:ascii="Tahoma" w:hAnsi="Tahoma" w:cs="Tahoma"/>
        </w:rPr>
      </w:pPr>
      <w:bookmarkStart w:id="750" w:name="_Toc145230916"/>
      <w:bookmarkStart w:id="751" w:name="_Toc145231319"/>
      <w:r w:rsidRPr="00C71430">
        <w:rPr>
          <w:rFonts w:ascii="Tahoma" w:hAnsi="Tahoma" w:cs="Tahoma"/>
          <w:lang w:val="en"/>
        </w:rPr>
        <w:lastRenderedPageBreak/>
        <w:t>report for accounts without credit limit</w:t>
      </w:r>
      <w:bookmarkEnd w:id="750"/>
      <w:bookmarkEnd w:id="751"/>
    </w:p>
    <w:p w14:paraId="6B255F8E" w14:textId="77777777" w:rsidR="00895964" w:rsidRPr="00C71430" w:rsidRDefault="00895964" w:rsidP="00895964">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895964" w:rsidRPr="00C71430" w14:paraId="17C53EF8" w14:textId="77777777" w:rsidTr="006B390F">
        <w:trPr>
          <w:gridAfter w:val="1"/>
          <w:wAfter w:w="12" w:type="dxa"/>
          <w:tblHeader/>
        </w:trPr>
        <w:tc>
          <w:tcPr>
            <w:tcW w:w="3823" w:type="dxa"/>
            <w:shd w:val="clear" w:color="auto" w:fill="D9D9D9" w:themeFill="background1" w:themeFillShade="D9"/>
          </w:tcPr>
          <w:p w14:paraId="799D1C80" w14:textId="77777777" w:rsidR="00895964" w:rsidRPr="00C71430" w:rsidRDefault="00895964"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1B5B4726" w14:textId="77777777" w:rsidR="00895964" w:rsidRPr="00C71430" w:rsidRDefault="00895964" w:rsidP="006B390F">
            <w:pPr>
              <w:jc w:val="center"/>
              <w:rPr>
                <w:rFonts w:ascii="Tahoma" w:hAnsi="Tahoma" w:cs="Tahoma"/>
              </w:rPr>
            </w:pPr>
            <w:r w:rsidRPr="00C71430">
              <w:rPr>
                <w:rFonts w:ascii="Tahoma" w:hAnsi="Tahoma" w:cs="Tahoma"/>
              </w:rPr>
              <w:t>Description</w:t>
            </w:r>
          </w:p>
        </w:tc>
      </w:tr>
      <w:tr w:rsidR="00895964" w:rsidRPr="00C71430" w14:paraId="6FEDAFF9" w14:textId="77777777" w:rsidTr="006B390F">
        <w:tc>
          <w:tcPr>
            <w:tcW w:w="10349" w:type="dxa"/>
            <w:gridSpan w:val="3"/>
            <w:shd w:val="clear" w:color="auto" w:fill="C8E0E9" w:themeFill="accent6" w:themeFillTint="33"/>
          </w:tcPr>
          <w:p w14:paraId="050D727C" w14:textId="77777777" w:rsidR="00895964" w:rsidRPr="00C71430" w:rsidRDefault="00895964" w:rsidP="006B390F">
            <w:pPr>
              <w:rPr>
                <w:rFonts w:ascii="Tahoma" w:hAnsi="Tahoma" w:cs="Tahoma"/>
              </w:rPr>
            </w:pPr>
            <w:r w:rsidRPr="00C71430">
              <w:rPr>
                <w:rFonts w:ascii="Tahoma" w:hAnsi="Tahoma" w:cs="Tahoma"/>
              </w:rPr>
              <w:t>Header</w:t>
            </w:r>
          </w:p>
        </w:tc>
      </w:tr>
      <w:tr w:rsidR="005530B2" w:rsidRPr="00C71430" w14:paraId="3599C153" w14:textId="77777777" w:rsidTr="006B390F">
        <w:trPr>
          <w:gridAfter w:val="1"/>
          <w:wAfter w:w="12" w:type="dxa"/>
        </w:trPr>
        <w:tc>
          <w:tcPr>
            <w:tcW w:w="3823" w:type="dxa"/>
          </w:tcPr>
          <w:p w14:paraId="0C84D4C1" w14:textId="73585300" w:rsidR="005530B2" w:rsidRPr="00C71430" w:rsidRDefault="005530B2" w:rsidP="005530B2">
            <w:pPr>
              <w:rPr>
                <w:rFonts w:ascii="Tahoma" w:hAnsi="Tahoma" w:cs="Tahoma"/>
              </w:rPr>
            </w:pPr>
            <w:r w:rsidRPr="00C71430">
              <w:rPr>
                <w:rFonts w:ascii="Tahoma" w:hAnsi="Tahoma" w:cs="Tahoma"/>
              </w:rPr>
              <w:t>As At</w:t>
            </w:r>
          </w:p>
        </w:tc>
        <w:tc>
          <w:tcPr>
            <w:tcW w:w="6514" w:type="dxa"/>
          </w:tcPr>
          <w:p w14:paraId="5EE295CD" w14:textId="0C8EA314" w:rsidR="005530B2" w:rsidRPr="00C71430" w:rsidRDefault="005530B2" w:rsidP="005530B2">
            <w:pPr>
              <w:rPr>
                <w:rFonts w:ascii="Tahoma" w:hAnsi="Tahoma" w:cs="Tahoma"/>
              </w:rPr>
            </w:pPr>
            <w:r w:rsidRPr="00C71430">
              <w:rPr>
                <w:rFonts w:ascii="Tahoma" w:hAnsi="Tahoma" w:cs="Tahoma"/>
              </w:rPr>
              <w:t xml:space="preserve">Display as of date </w:t>
            </w:r>
          </w:p>
        </w:tc>
      </w:tr>
      <w:tr w:rsidR="005530B2" w:rsidRPr="00C71430" w14:paraId="69F2D214" w14:textId="77777777" w:rsidTr="006B390F">
        <w:trPr>
          <w:gridAfter w:val="1"/>
          <w:wAfter w:w="12" w:type="dxa"/>
        </w:trPr>
        <w:tc>
          <w:tcPr>
            <w:tcW w:w="3823" w:type="dxa"/>
          </w:tcPr>
          <w:p w14:paraId="669A5D8C" w14:textId="77777777" w:rsidR="005530B2" w:rsidRPr="00C71430" w:rsidRDefault="005530B2" w:rsidP="005530B2">
            <w:pPr>
              <w:rPr>
                <w:rFonts w:ascii="Tahoma" w:hAnsi="Tahoma" w:cs="Tahoma"/>
              </w:rPr>
            </w:pPr>
            <w:r w:rsidRPr="00C71430">
              <w:rPr>
                <w:rFonts w:ascii="Tahoma" w:hAnsi="Tahoma" w:cs="Tahoma"/>
              </w:rPr>
              <w:t>Page</w:t>
            </w:r>
          </w:p>
        </w:tc>
        <w:tc>
          <w:tcPr>
            <w:tcW w:w="6514" w:type="dxa"/>
          </w:tcPr>
          <w:p w14:paraId="4B03C03D" w14:textId="5712EF49" w:rsidR="005530B2" w:rsidRPr="00C71430" w:rsidRDefault="005530B2" w:rsidP="005530B2">
            <w:pPr>
              <w:rPr>
                <w:rFonts w:ascii="Tahoma" w:hAnsi="Tahoma" w:cs="Tahoma"/>
              </w:rPr>
            </w:pPr>
            <w:r w:rsidRPr="00C71430">
              <w:rPr>
                <w:rFonts w:ascii="Tahoma" w:hAnsi="Tahoma" w:cs="Tahoma"/>
              </w:rPr>
              <w:t>Display number of page</w:t>
            </w:r>
          </w:p>
        </w:tc>
      </w:tr>
      <w:tr w:rsidR="005530B2" w:rsidRPr="00C71430" w14:paraId="1A3EE7F2" w14:textId="77777777" w:rsidTr="006B390F">
        <w:trPr>
          <w:gridAfter w:val="1"/>
          <w:wAfter w:w="12" w:type="dxa"/>
        </w:trPr>
        <w:tc>
          <w:tcPr>
            <w:tcW w:w="3823" w:type="dxa"/>
          </w:tcPr>
          <w:p w14:paraId="23723504" w14:textId="77777777" w:rsidR="005530B2" w:rsidRPr="00C71430" w:rsidRDefault="005530B2" w:rsidP="005530B2">
            <w:pPr>
              <w:rPr>
                <w:rFonts w:ascii="Tahoma" w:hAnsi="Tahoma" w:cs="Tahoma"/>
              </w:rPr>
            </w:pPr>
            <w:r w:rsidRPr="00C71430">
              <w:rPr>
                <w:rFonts w:ascii="Tahoma" w:hAnsi="Tahoma" w:cs="Tahoma"/>
              </w:rPr>
              <w:t>Printed date</w:t>
            </w:r>
          </w:p>
        </w:tc>
        <w:tc>
          <w:tcPr>
            <w:tcW w:w="6514" w:type="dxa"/>
          </w:tcPr>
          <w:p w14:paraId="6F689592" w14:textId="0C72A621" w:rsidR="005530B2" w:rsidRPr="00C71430" w:rsidRDefault="005530B2" w:rsidP="005530B2">
            <w:pPr>
              <w:rPr>
                <w:rFonts w:ascii="Tahoma" w:hAnsi="Tahoma" w:cs="Tahoma"/>
              </w:rPr>
            </w:pPr>
            <w:r w:rsidRPr="00C71430">
              <w:rPr>
                <w:rFonts w:ascii="Tahoma" w:hAnsi="Tahoma" w:cs="Tahoma"/>
              </w:rPr>
              <w:t>Display printed date</w:t>
            </w:r>
          </w:p>
        </w:tc>
      </w:tr>
      <w:tr w:rsidR="005530B2" w:rsidRPr="00C71430" w14:paraId="4EA0BFCA" w14:textId="77777777" w:rsidTr="006B390F">
        <w:trPr>
          <w:gridAfter w:val="1"/>
          <w:wAfter w:w="12" w:type="dxa"/>
        </w:trPr>
        <w:tc>
          <w:tcPr>
            <w:tcW w:w="3823" w:type="dxa"/>
          </w:tcPr>
          <w:p w14:paraId="7A54E396" w14:textId="77777777" w:rsidR="005530B2" w:rsidRPr="00C71430" w:rsidRDefault="005530B2" w:rsidP="005530B2">
            <w:pPr>
              <w:rPr>
                <w:rFonts w:ascii="Tahoma" w:hAnsi="Tahoma" w:cs="Tahoma"/>
              </w:rPr>
            </w:pPr>
            <w:r w:rsidRPr="00C71430">
              <w:rPr>
                <w:rFonts w:ascii="Tahoma" w:hAnsi="Tahoma" w:cs="Tahoma"/>
              </w:rPr>
              <w:t>Printed time</w:t>
            </w:r>
          </w:p>
        </w:tc>
        <w:tc>
          <w:tcPr>
            <w:tcW w:w="6514" w:type="dxa"/>
          </w:tcPr>
          <w:p w14:paraId="25ABE5EF" w14:textId="255BF4F7" w:rsidR="005530B2" w:rsidRPr="00C71430" w:rsidRDefault="005530B2" w:rsidP="005530B2">
            <w:pPr>
              <w:rPr>
                <w:rFonts w:ascii="Tahoma" w:hAnsi="Tahoma" w:cs="Tahoma"/>
              </w:rPr>
            </w:pPr>
            <w:r w:rsidRPr="00C71430">
              <w:rPr>
                <w:rFonts w:ascii="Tahoma" w:hAnsi="Tahoma" w:cs="Tahoma"/>
              </w:rPr>
              <w:t>Display printed time</w:t>
            </w:r>
          </w:p>
        </w:tc>
      </w:tr>
      <w:tr w:rsidR="005530B2" w:rsidRPr="00C71430" w14:paraId="4527CA7E" w14:textId="77777777" w:rsidTr="006B390F">
        <w:trPr>
          <w:gridAfter w:val="1"/>
          <w:wAfter w:w="12" w:type="dxa"/>
        </w:trPr>
        <w:tc>
          <w:tcPr>
            <w:tcW w:w="3823" w:type="dxa"/>
          </w:tcPr>
          <w:p w14:paraId="07EA8A8B" w14:textId="77777777" w:rsidR="005530B2" w:rsidRPr="00C71430" w:rsidRDefault="005530B2" w:rsidP="005530B2">
            <w:pPr>
              <w:rPr>
                <w:rFonts w:ascii="Tahoma" w:hAnsi="Tahoma" w:cs="Tahoma"/>
              </w:rPr>
            </w:pPr>
            <w:r w:rsidRPr="00C71430">
              <w:rPr>
                <w:rFonts w:ascii="Tahoma" w:hAnsi="Tahoma" w:cs="Tahoma"/>
              </w:rPr>
              <w:t>Printed by</w:t>
            </w:r>
          </w:p>
        </w:tc>
        <w:tc>
          <w:tcPr>
            <w:tcW w:w="6514" w:type="dxa"/>
          </w:tcPr>
          <w:p w14:paraId="4BD1A806" w14:textId="53D16B51" w:rsidR="005530B2" w:rsidRPr="00C71430" w:rsidRDefault="005530B2" w:rsidP="005530B2">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5530B2" w:rsidRPr="00C71430" w14:paraId="0C8AF032" w14:textId="77777777" w:rsidTr="006B390F">
        <w:tc>
          <w:tcPr>
            <w:tcW w:w="10349" w:type="dxa"/>
            <w:gridSpan w:val="3"/>
            <w:shd w:val="clear" w:color="auto" w:fill="C8E0E9" w:themeFill="accent6" w:themeFillTint="33"/>
          </w:tcPr>
          <w:p w14:paraId="22901539" w14:textId="77777777" w:rsidR="005530B2" w:rsidRPr="00C71430" w:rsidRDefault="005530B2" w:rsidP="005530B2">
            <w:pPr>
              <w:rPr>
                <w:rFonts w:ascii="Tahoma" w:hAnsi="Tahoma" w:cs="Tahoma"/>
              </w:rPr>
            </w:pPr>
            <w:r w:rsidRPr="00C71430">
              <w:rPr>
                <w:rFonts w:ascii="Tahoma" w:hAnsi="Tahoma" w:cs="Tahoma"/>
              </w:rPr>
              <w:t xml:space="preserve">Detail </w:t>
            </w:r>
          </w:p>
        </w:tc>
      </w:tr>
      <w:tr w:rsidR="005530B2" w:rsidRPr="00C71430" w14:paraId="27A86D8C" w14:textId="77777777" w:rsidTr="006B390F">
        <w:trPr>
          <w:gridAfter w:val="1"/>
          <w:wAfter w:w="12" w:type="dxa"/>
        </w:trPr>
        <w:tc>
          <w:tcPr>
            <w:tcW w:w="3823" w:type="dxa"/>
          </w:tcPr>
          <w:p w14:paraId="492D6264" w14:textId="15D87DD4" w:rsidR="005530B2" w:rsidRPr="00C71430" w:rsidRDefault="005530B2" w:rsidP="005530B2">
            <w:pPr>
              <w:rPr>
                <w:rFonts w:ascii="Tahoma" w:hAnsi="Tahoma" w:cs="Tahoma"/>
              </w:rPr>
            </w:pPr>
            <w:r w:rsidRPr="00C71430">
              <w:rPr>
                <w:rFonts w:ascii="Tahoma" w:hAnsi="Tahoma" w:cs="Tahoma"/>
              </w:rPr>
              <w:t>Customer ID</w:t>
            </w:r>
          </w:p>
        </w:tc>
        <w:tc>
          <w:tcPr>
            <w:tcW w:w="6514" w:type="dxa"/>
          </w:tcPr>
          <w:p w14:paraId="6D2460F4" w14:textId="0BEFD3F4" w:rsidR="005530B2" w:rsidRPr="00C71430" w:rsidRDefault="005530B2" w:rsidP="005530B2">
            <w:pPr>
              <w:rPr>
                <w:rFonts w:ascii="Tahoma" w:hAnsi="Tahoma" w:cs="Tahoma"/>
              </w:rPr>
            </w:pPr>
            <w:r w:rsidRPr="00C71430">
              <w:rPr>
                <w:rFonts w:ascii="Tahoma" w:hAnsi="Tahoma" w:cs="Tahoma"/>
              </w:rPr>
              <w:t>Display customer ID</w:t>
            </w:r>
          </w:p>
        </w:tc>
      </w:tr>
      <w:tr w:rsidR="005530B2" w:rsidRPr="00C71430" w14:paraId="33D0D0CA" w14:textId="77777777" w:rsidTr="006B390F">
        <w:trPr>
          <w:gridAfter w:val="1"/>
          <w:wAfter w:w="12" w:type="dxa"/>
        </w:trPr>
        <w:tc>
          <w:tcPr>
            <w:tcW w:w="3823" w:type="dxa"/>
          </w:tcPr>
          <w:p w14:paraId="037F65E9" w14:textId="13D780DB" w:rsidR="005530B2" w:rsidRPr="00C71430" w:rsidRDefault="005530B2" w:rsidP="005530B2">
            <w:pPr>
              <w:rPr>
                <w:rFonts w:ascii="Tahoma" w:hAnsi="Tahoma" w:cs="Tahoma"/>
                <w:cs/>
              </w:rPr>
            </w:pPr>
            <w:r w:rsidRPr="00C71430">
              <w:rPr>
                <w:rFonts w:ascii="Tahoma" w:hAnsi="Tahoma" w:cs="Tahoma"/>
              </w:rPr>
              <w:t>Juristic Number</w:t>
            </w:r>
          </w:p>
        </w:tc>
        <w:tc>
          <w:tcPr>
            <w:tcW w:w="6514" w:type="dxa"/>
          </w:tcPr>
          <w:p w14:paraId="49754B26" w14:textId="25389722" w:rsidR="005530B2" w:rsidRPr="00C71430" w:rsidRDefault="005530B2" w:rsidP="005530B2">
            <w:pPr>
              <w:rPr>
                <w:rFonts w:ascii="Tahoma" w:hAnsi="Tahoma" w:cs="Tahoma"/>
              </w:rPr>
            </w:pPr>
            <w:r w:rsidRPr="00C71430">
              <w:rPr>
                <w:rFonts w:ascii="Tahoma" w:hAnsi="Tahoma" w:cs="Tahoma"/>
              </w:rPr>
              <w:t>Display ID card number</w:t>
            </w:r>
          </w:p>
        </w:tc>
      </w:tr>
      <w:tr w:rsidR="005530B2" w:rsidRPr="00C71430" w14:paraId="4802C986" w14:textId="77777777" w:rsidTr="006B390F">
        <w:trPr>
          <w:gridAfter w:val="1"/>
          <w:wAfter w:w="12" w:type="dxa"/>
        </w:trPr>
        <w:tc>
          <w:tcPr>
            <w:tcW w:w="3823" w:type="dxa"/>
          </w:tcPr>
          <w:p w14:paraId="6CE6A302" w14:textId="72F5AF60" w:rsidR="005530B2" w:rsidRPr="00C71430" w:rsidRDefault="005530B2" w:rsidP="005530B2">
            <w:pPr>
              <w:rPr>
                <w:rFonts w:ascii="Tahoma" w:hAnsi="Tahoma" w:cs="Tahoma"/>
              </w:rPr>
            </w:pPr>
            <w:r w:rsidRPr="00C71430">
              <w:rPr>
                <w:rFonts w:ascii="Tahoma" w:hAnsi="Tahoma" w:cs="Tahoma"/>
              </w:rPr>
              <w:t>Tax ID</w:t>
            </w:r>
          </w:p>
        </w:tc>
        <w:tc>
          <w:tcPr>
            <w:tcW w:w="6514" w:type="dxa"/>
          </w:tcPr>
          <w:p w14:paraId="67086475" w14:textId="3D7C52B3" w:rsidR="005530B2" w:rsidRPr="00C71430" w:rsidRDefault="005530B2" w:rsidP="005530B2">
            <w:pPr>
              <w:rPr>
                <w:rFonts w:ascii="Tahoma" w:hAnsi="Tahoma" w:cs="Tahoma"/>
              </w:rPr>
            </w:pPr>
            <w:r w:rsidRPr="00C71430">
              <w:rPr>
                <w:rFonts w:ascii="Tahoma" w:hAnsi="Tahoma" w:cs="Tahoma"/>
              </w:rPr>
              <w:t>Display tax ID</w:t>
            </w:r>
          </w:p>
        </w:tc>
      </w:tr>
      <w:tr w:rsidR="005530B2" w:rsidRPr="00C71430" w14:paraId="1387BF3B" w14:textId="77777777" w:rsidTr="006B390F">
        <w:trPr>
          <w:gridAfter w:val="1"/>
          <w:wAfter w:w="12" w:type="dxa"/>
        </w:trPr>
        <w:tc>
          <w:tcPr>
            <w:tcW w:w="3823" w:type="dxa"/>
          </w:tcPr>
          <w:p w14:paraId="2DF9FE89" w14:textId="6FA1F397" w:rsidR="005530B2" w:rsidRPr="00C71430" w:rsidRDefault="005530B2" w:rsidP="005530B2">
            <w:pPr>
              <w:rPr>
                <w:rFonts w:ascii="Tahoma" w:hAnsi="Tahoma" w:cs="Tahoma"/>
                <w:cs/>
              </w:rPr>
            </w:pPr>
            <w:r w:rsidRPr="00C71430">
              <w:rPr>
                <w:rFonts w:ascii="Tahoma" w:hAnsi="Tahoma" w:cs="Tahoma"/>
              </w:rPr>
              <w:t>English Name</w:t>
            </w:r>
          </w:p>
        </w:tc>
        <w:tc>
          <w:tcPr>
            <w:tcW w:w="6514" w:type="dxa"/>
          </w:tcPr>
          <w:p w14:paraId="6AA693FA" w14:textId="7ADB0CC7" w:rsidR="005530B2" w:rsidRPr="00C71430" w:rsidRDefault="005530B2" w:rsidP="005530B2">
            <w:pPr>
              <w:rPr>
                <w:rFonts w:ascii="Tahoma" w:hAnsi="Tahoma" w:cs="Tahoma"/>
              </w:rPr>
            </w:pPr>
            <w:r w:rsidRPr="00C71430">
              <w:rPr>
                <w:rFonts w:ascii="Tahoma" w:hAnsi="Tahoma" w:cs="Tahoma"/>
              </w:rPr>
              <w:t>Display customer name (English)</w:t>
            </w:r>
          </w:p>
        </w:tc>
      </w:tr>
      <w:tr w:rsidR="005530B2" w:rsidRPr="00C71430" w14:paraId="58B67E61" w14:textId="77777777" w:rsidTr="006B390F">
        <w:trPr>
          <w:gridAfter w:val="1"/>
          <w:wAfter w:w="12" w:type="dxa"/>
        </w:trPr>
        <w:tc>
          <w:tcPr>
            <w:tcW w:w="3823" w:type="dxa"/>
          </w:tcPr>
          <w:p w14:paraId="59BFF301" w14:textId="7910CAB5" w:rsidR="005530B2" w:rsidRPr="00C71430" w:rsidRDefault="005530B2" w:rsidP="005530B2">
            <w:pPr>
              <w:rPr>
                <w:rFonts w:ascii="Tahoma" w:hAnsi="Tahoma" w:cs="Tahoma"/>
              </w:rPr>
            </w:pPr>
            <w:r w:rsidRPr="00C71430">
              <w:rPr>
                <w:rFonts w:ascii="Tahoma" w:hAnsi="Tahoma" w:cs="Tahoma"/>
              </w:rPr>
              <w:t>Title</w:t>
            </w:r>
          </w:p>
        </w:tc>
        <w:tc>
          <w:tcPr>
            <w:tcW w:w="6514" w:type="dxa"/>
          </w:tcPr>
          <w:p w14:paraId="33DA4C86" w14:textId="6A9DC010" w:rsidR="005530B2" w:rsidRPr="00C71430" w:rsidRDefault="005530B2" w:rsidP="005530B2">
            <w:pPr>
              <w:rPr>
                <w:rFonts w:ascii="Tahoma" w:hAnsi="Tahoma" w:cs="Tahoma"/>
              </w:rPr>
            </w:pPr>
            <w:r w:rsidRPr="00C71430">
              <w:rPr>
                <w:rFonts w:ascii="Tahoma" w:hAnsi="Tahoma" w:cs="Tahoma"/>
              </w:rPr>
              <w:t>Display title</w:t>
            </w:r>
          </w:p>
        </w:tc>
      </w:tr>
      <w:tr w:rsidR="005530B2" w:rsidRPr="00C71430" w14:paraId="7F4A176C" w14:textId="77777777" w:rsidTr="006B390F">
        <w:trPr>
          <w:gridAfter w:val="1"/>
          <w:wAfter w:w="12" w:type="dxa"/>
        </w:trPr>
        <w:tc>
          <w:tcPr>
            <w:tcW w:w="3823" w:type="dxa"/>
          </w:tcPr>
          <w:p w14:paraId="6C1B36F0" w14:textId="01476B9F" w:rsidR="005530B2" w:rsidRPr="00C71430" w:rsidRDefault="005530B2" w:rsidP="005530B2">
            <w:pPr>
              <w:rPr>
                <w:rFonts w:ascii="Tahoma" w:hAnsi="Tahoma" w:cs="Tahoma"/>
              </w:rPr>
            </w:pPr>
            <w:r w:rsidRPr="00C71430">
              <w:rPr>
                <w:rFonts w:ascii="Tahoma" w:hAnsi="Tahoma" w:cs="Tahoma"/>
              </w:rPr>
              <w:t>Thai Name</w:t>
            </w:r>
          </w:p>
        </w:tc>
        <w:tc>
          <w:tcPr>
            <w:tcW w:w="6514" w:type="dxa"/>
          </w:tcPr>
          <w:p w14:paraId="6B177E03" w14:textId="078F3CD1" w:rsidR="005530B2" w:rsidRPr="00C71430" w:rsidRDefault="005530B2" w:rsidP="005530B2">
            <w:pPr>
              <w:rPr>
                <w:rFonts w:ascii="Tahoma" w:hAnsi="Tahoma" w:cs="Tahoma"/>
              </w:rPr>
            </w:pPr>
            <w:r w:rsidRPr="00C71430">
              <w:rPr>
                <w:rFonts w:ascii="Tahoma" w:hAnsi="Tahoma" w:cs="Tahoma"/>
              </w:rPr>
              <w:t>Display customer (Thai name)</w:t>
            </w:r>
          </w:p>
        </w:tc>
      </w:tr>
      <w:tr w:rsidR="005530B2" w:rsidRPr="00C71430" w14:paraId="7B079130" w14:textId="77777777" w:rsidTr="006B390F">
        <w:trPr>
          <w:gridAfter w:val="1"/>
          <w:wAfter w:w="12" w:type="dxa"/>
        </w:trPr>
        <w:tc>
          <w:tcPr>
            <w:tcW w:w="3823" w:type="dxa"/>
          </w:tcPr>
          <w:p w14:paraId="28275255" w14:textId="45C817F1" w:rsidR="005530B2" w:rsidRPr="00C71430" w:rsidRDefault="005530B2" w:rsidP="005530B2">
            <w:pPr>
              <w:rPr>
                <w:rFonts w:ascii="Tahoma" w:hAnsi="Tahoma" w:cs="Tahoma"/>
              </w:rPr>
            </w:pPr>
            <w:r w:rsidRPr="00C71430">
              <w:rPr>
                <w:rFonts w:ascii="Tahoma" w:hAnsi="Tahoma" w:cs="Tahoma"/>
              </w:rPr>
              <w:t xml:space="preserve">AMLO </w:t>
            </w:r>
            <w:r w:rsidR="00454307" w:rsidRPr="00C71430">
              <w:rPr>
                <w:rFonts w:ascii="Tahoma" w:hAnsi="Tahoma" w:cs="Tahoma"/>
              </w:rPr>
              <w:t>Rating</w:t>
            </w:r>
          </w:p>
        </w:tc>
        <w:tc>
          <w:tcPr>
            <w:tcW w:w="6514" w:type="dxa"/>
          </w:tcPr>
          <w:p w14:paraId="078E5961" w14:textId="71FDC676" w:rsidR="005530B2" w:rsidRPr="00C71430" w:rsidRDefault="005530B2" w:rsidP="005530B2">
            <w:pPr>
              <w:rPr>
                <w:rFonts w:ascii="Tahoma" w:hAnsi="Tahoma" w:cs="Tahoma"/>
              </w:rPr>
            </w:pPr>
            <w:r w:rsidRPr="00C71430">
              <w:rPr>
                <w:rFonts w:ascii="Tahoma" w:hAnsi="Tahoma" w:cs="Tahoma"/>
              </w:rPr>
              <w:t>Display</w:t>
            </w:r>
            <w:r w:rsidR="00454307" w:rsidRPr="00C71430">
              <w:rPr>
                <w:rFonts w:ascii="Tahoma" w:hAnsi="Tahoma" w:cs="Tahoma"/>
              </w:rPr>
              <w:t xml:space="preserve"> AMLO rating</w:t>
            </w:r>
          </w:p>
        </w:tc>
      </w:tr>
      <w:tr w:rsidR="005530B2" w:rsidRPr="00C71430" w14:paraId="1C85D8B4" w14:textId="77777777" w:rsidTr="006B390F">
        <w:trPr>
          <w:gridAfter w:val="1"/>
          <w:wAfter w:w="12" w:type="dxa"/>
        </w:trPr>
        <w:tc>
          <w:tcPr>
            <w:tcW w:w="3823" w:type="dxa"/>
          </w:tcPr>
          <w:p w14:paraId="71F709FD" w14:textId="4953F829" w:rsidR="005530B2" w:rsidRPr="00C71430" w:rsidRDefault="005530B2" w:rsidP="005530B2">
            <w:pPr>
              <w:rPr>
                <w:rFonts w:ascii="Tahoma" w:hAnsi="Tahoma" w:cs="Tahoma"/>
              </w:rPr>
            </w:pPr>
            <w:r w:rsidRPr="00C71430">
              <w:rPr>
                <w:rFonts w:ascii="Tahoma" w:hAnsi="Tahoma" w:cs="Tahoma"/>
              </w:rPr>
              <w:t>Account Type</w:t>
            </w:r>
          </w:p>
        </w:tc>
        <w:tc>
          <w:tcPr>
            <w:tcW w:w="6514" w:type="dxa"/>
          </w:tcPr>
          <w:p w14:paraId="2D471F3B" w14:textId="4ECB6C04" w:rsidR="005530B2" w:rsidRPr="00C71430" w:rsidRDefault="00454307" w:rsidP="005530B2">
            <w:pPr>
              <w:rPr>
                <w:rFonts w:ascii="Tahoma" w:hAnsi="Tahoma" w:cs="Tahoma"/>
              </w:rPr>
            </w:pPr>
            <w:r w:rsidRPr="00C71430">
              <w:rPr>
                <w:rFonts w:ascii="Tahoma" w:hAnsi="Tahoma" w:cs="Tahoma"/>
              </w:rPr>
              <w:t>Display account type</w:t>
            </w:r>
          </w:p>
        </w:tc>
      </w:tr>
      <w:tr w:rsidR="005530B2" w:rsidRPr="00C71430" w14:paraId="2D29E725" w14:textId="77777777" w:rsidTr="006B390F">
        <w:trPr>
          <w:gridAfter w:val="1"/>
          <w:wAfter w:w="12" w:type="dxa"/>
        </w:trPr>
        <w:tc>
          <w:tcPr>
            <w:tcW w:w="3823" w:type="dxa"/>
          </w:tcPr>
          <w:p w14:paraId="5C7503FA" w14:textId="5CAC66FF" w:rsidR="005530B2" w:rsidRPr="00C71430" w:rsidRDefault="005530B2" w:rsidP="005530B2">
            <w:pPr>
              <w:rPr>
                <w:rFonts w:ascii="Tahoma" w:hAnsi="Tahoma" w:cs="Tahoma"/>
              </w:rPr>
            </w:pPr>
            <w:r w:rsidRPr="00C71430">
              <w:rPr>
                <w:rFonts w:ascii="Tahoma" w:hAnsi="Tahoma" w:cs="Tahoma"/>
              </w:rPr>
              <w:t>Currency</w:t>
            </w:r>
          </w:p>
        </w:tc>
        <w:tc>
          <w:tcPr>
            <w:tcW w:w="6514" w:type="dxa"/>
          </w:tcPr>
          <w:p w14:paraId="10266CD5" w14:textId="40116A32" w:rsidR="005530B2" w:rsidRPr="00C71430" w:rsidRDefault="00454307" w:rsidP="005530B2">
            <w:pPr>
              <w:rPr>
                <w:rFonts w:ascii="Tahoma" w:hAnsi="Tahoma" w:cs="Tahoma"/>
              </w:rPr>
            </w:pPr>
            <w:r w:rsidRPr="00C71430">
              <w:rPr>
                <w:rFonts w:ascii="Tahoma" w:hAnsi="Tahoma" w:cs="Tahoma"/>
              </w:rPr>
              <w:t>Display currency</w:t>
            </w:r>
          </w:p>
        </w:tc>
      </w:tr>
      <w:tr w:rsidR="005530B2" w:rsidRPr="00C71430" w14:paraId="03E21AFE" w14:textId="77777777" w:rsidTr="006B390F">
        <w:trPr>
          <w:gridAfter w:val="1"/>
          <w:wAfter w:w="12" w:type="dxa"/>
        </w:trPr>
        <w:tc>
          <w:tcPr>
            <w:tcW w:w="3823" w:type="dxa"/>
          </w:tcPr>
          <w:p w14:paraId="704F1E08" w14:textId="41285C88" w:rsidR="005530B2" w:rsidRPr="00C71430" w:rsidRDefault="005530B2" w:rsidP="005530B2">
            <w:pPr>
              <w:rPr>
                <w:rFonts w:ascii="Tahoma" w:hAnsi="Tahoma" w:cs="Tahoma"/>
              </w:rPr>
            </w:pPr>
            <w:r w:rsidRPr="00C71430">
              <w:rPr>
                <w:rFonts w:ascii="Tahoma" w:hAnsi="Tahoma" w:cs="Tahoma"/>
              </w:rPr>
              <w:t>Status</w:t>
            </w:r>
          </w:p>
        </w:tc>
        <w:tc>
          <w:tcPr>
            <w:tcW w:w="6514" w:type="dxa"/>
          </w:tcPr>
          <w:p w14:paraId="264017E9" w14:textId="5EC13141" w:rsidR="005530B2" w:rsidRPr="00C71430" w:rsidRDefault="00454307" w:rsidP="005530B2">
            <w:pPr>
              <w:rPr>
                <w:rFonts w:ascii="Tahoma" w:hAnsi="Tahoma" w:cs="Tahoma"/>
              </w:rPr>
            </w:pPr>
            <w:r w:rsidRPr="00C71430">
              <w:rPr>
                <w:rFonts w:ascii="Tahoma" w:hAnsi="Tahoma" w:cs="Tahoma"/>
              </w:rPr>
              <w:t>Display account status</w:t>
            </w:r>
          </w:p>
        </w:tc>
      </w:tr>
    </w:tbl>
    <w:p w14:paraId="24C34338" w14:textId="77777777" w:rsidR="00895964" w:rsidRPr="00C71430" w:rsidRDefault="00895964" w:rsidP="00895964">
      <w:pPr>
        <w:rPr>
          <w:rFonts w:ascii="Tahoma" w:hAnsi="Tahoma" w:cs="Tahoma"/>
        </w:rPr>
      </w:pPr>
    </w:p>
    <w:p w14:paraId="33DB6426" w14:textId="029DC26D" w:rsidR="002030AE" w:rsidRPr="00C71430" w:rsidRDefault="002030AE" w:rsidP="002030AE">
      <w:pPr>
        <w:rPr>
          <w:rFonts w:ascii="Tahoma" w:hAnsi="Tahoma" w:cs="Tahoma"/>
        </w:rPr>
      </w:pPr>
      <w:r w:rsidRPr="00C71430">
        <w:rPr>
          <w:rFonts w:ascii="Tahoma" w:hAnsi="Tahoma" w:cs="Tahoma"/>
          <w:noProof/>
          <w:lang w:val="en-SG" w:eastAsia="en-SG" w:bidi="ar-SA"/>
        </w:rPr>
        <w:drawing>
          <wp:inline distT="0" distB="0" distL="0" distR="0" wp14:anchorId="7938810C" wp14:editId="3B0F479D">
            <wp:extent cx="6390005" cy="1816887"/>
            <wp:effectExtent l="19050" t="19050" r="10795" b="12065"/>
            <wp:docPr id="1498931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0005" cy="1816887"/>
                    </a:xfrm>
                    <a:prstGeom prst="rect">
                      <a:avLst/>
                    </a:prstGeom>
                    <a:noFill/>
                    <a:ln>
                      <a:solidFill>
                        <a:schemeClr val="bg1">
                          <a:lumMod val="85000"/>
                        </a:schemeClr>
                      </a:solidFill>
                    </a:ln>
                  </pic:spPr>
                </pic:pic>
              </a:graphicData>
            </a:graphic>
          </wp:inline>
        </w:drawing>
      </w:r>
    </w:p>
    <w:p w14:paraId="651A84D3" w14:textId="77777777" w:rsidR="00B910A4" w:rsidRPr="00C71430" w:rsidRDefault="00B910A4" w:rsidP="002030AE">
      <w:pPr>
        <w:rPr>
          <w:rFonts w:ascii="Tahoma" w:hAnsi="Tahoma" w:cs="Tahoma"/>
        </w:rPr>
      </w:pPr>
    </w:p>
    <w:p w14:paraId="11FE22E7" w14:textId="216F80A9" w:rsidR="00B910A4" w:rsidRPr="00C71430" w:rsidRDefault="00B910A4" w:rsidP="00B910A4">
      <w:pPr>
        <w:pStyle w:val="Heading4"/>
        <w:numPr>
          <w:ilvl w:val="0"/>
          <w:numId w:val="0"/>
        </w:numPr>
        <w:ind w:left="1224" w:hanging="504"/>
        <w:rPr>
          <w:rFonts w:ascii="Tahoma" w:hAnsi="Tahoma" w:cs="Tahoma"/>
          <w:color w:val="FF0000"/>
        </w:rPr>
      </w:pPr>
      <w:bookmarkStart w:id="752" w:name="_Toc145230917"/>
      <w:bookmarkStart w:id="753" w:name="_Toc145231320"/>
      <w:r w:rsidRPr="00C71430">
        <w:rPr>
          <w:rFonts w:ascii="Tahoma" w:hAnsi="Tahoma" w:cs="Tahoma"/>
          <w:color w:val="FF0000"/>
        </w:rPr>
        <w:t>28.9.4 Others report</w:t>
      </w:r>
      <w:bookmarkEnd w:id="752"/>
      <w:bookmarkEnd w:id="753"/>
    </w:p>
    <w:p w14:paraId="5D8DACAB" w14:textId="7FA02775" w:rsidR="00B910A4" w:rsidRPr="00C71430" w:rsidRDefault="00B910A4" w:rsidP="00B910A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 xml:space="preserve">System </w:t>
      </w:r>
      <w:r w:rsidR="00C47AB0" w:rsidRPr="00C71430">
        <w:rPr>
          <w:rFonts w:ascii="Tahoma" w:hAnsi="Tahoma" w:cs="Tahoma"/>
          <w:color w:val="FF0000"/>
        </w:rPr>
        <w:t>provides</w:t>
      </w:r>
      <w:r w:rsidRPr="00C71430">
        <w:rPr>
          <w:rFonts w:ascii="Tahoma" w:hAnsi="Tahoma" w:cs="Tahoma"/>
          <w:color w:val="FF0000"/>
        </w:rPr>
        <w:t xml:space="preserve"> summary of account statement by account type separate by currency.</w:t>
      </w:r>
    </w:p>
    <w:p w14:paraId="1F26082C" w14:textId="3E16B701" w:rsidR="00B910A4" w:rsidRPr="00C71430" w:rsidRDefault="00B910A4" w:rsidP="00B910A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System provide</w:t>
      </w:r>
      <w:r w:rsidR="00C47AB0" w:rsidRPr="00C71430">
        <w:rPr>
          <w:rFonts w:ascii="Tahoma" w:hAnsi="Tahoma" w:cs="Tahoma"/>
          <w:color w:val="FF0000"/>
        </w:rPr>
        <w:t>s</w:t>
      </w:r>
      <w:r w:rsidRPr="00C71430">
        <w:rPr>
          <w:rFonts w:ascii="Tahoma" w:hAnsi="Tahoma" w:cs="Tahoma"/>
          <w:color w:val="FF0000"/>
        </w:rPr>
        <w:t xml:space="preserve"> summary of account statement by fixed account.</w:t>
      </w:r>
    </w:p>
    <w:p w14:paraId="1114309E" w14:textId="087772D0" w:rsidR="00B910A4" w:rsidRPr="00C71430" w:rsidRDefault="00B910A4" w:rsidP="00B910A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System provide</w:t>
      </w:r>
      <w:r w:rsidR="00C47AB0" w:rsidRPr="00C71430">
        <w:rPr>
          <w:rFonts w:ascii="Tahoma" w:hAnsi="Tahoma" w:cs="Tahoma"/>
          <w:color w:val="FF0000"/>
        </w:rPr>
        <w:t>s</w:t>
      </w:r>
      <w:r w:rsidRPr="00C71430">
        <w:rPr>
          <w:rFonts w:ascii="Tahoma" w:hAnsi="Tahoma" w:cs="Tahoma"/>
          <w:color w:val="FF0000"/>
        </w:rPr>
        <w:t xml:space="preserve"> daily G/L transaction.</w:t>
      </w:r>
    </w:p>
    <w:p w14:paraId="4E99CC74" w14:textId="697C5A0B" w:rsidR="00B910A4" w:rsidRPr="00C71430" w:rsidRDefault="00B910A4" w:rsidP="00B910A4">
      <w:pPr>
        <w:pStyle w:val="ListParagraph"/>
        <w:numPr>
          <w:ilvl w:val="0"/>
          <w:numId w:val="13"/>
        </w:numPr>
        <w:shd w:val="clear" w:color="auto" w:fill="FDFDFD"/>
        <w:ind w:left="1418" w:hanging="284"/>
        <w:rPr>
          <w:rFonts w:ascii="Tahoma" w:hAnsi="Tahoma" w:cs="Tahoma"/>
          <w:color w:val="FF0000"/>
        </w:rPr>
      </w:pPr>
      <w:r w:rsidRPr="00C71430">
        <w:rPr>
          <w:rFonts w:ascii="Tahoma" w:hAnsi="Tahoma" w:cs="Tahoma"/>
          <w:color w:val="FF0000"/>
        </w:rPr>
        <w:t>System provide</w:t>
      </w:r>
      <w:r w:rsidR="00C47AB0" w:rsidRPr="00C71430">
        <w:rPr>
          <w:rFonts w:ascii="Tahoma" w:hAnsi="Tahoma" w:cs="Tahoma"/>
          <w:color w:val="FF0000"/>
        </w:rPr>
        <w:t>s</w:t>
      </w:r>
      <w:r w:rsidRPr="00C71430">
        <w:rPr>
          <w:rFonts w:ascii="Tahoma" w:hAnsi="Tahoma" w:cs="Tahoma"/>
          <w:color w:val="FF0000"/>
        </w:rPr>
        <w:t xml:space="preserve"> daily summary transaction.</w:t>
      </w:r>
    </w:p>
    <w:p w14:paraId="0637659F" w14:textId="77777777" w:rsidR="00B910A4" w:rsidRPr="00C71430" w:rsidRDefault="00B910A4" w:rsidP="002030AE">
      <w:pPr>
        <w:rPr>
          <w:rFonts w:ascii="Tahoma" w:hAnsi="Tahoma" w:cs="Tahoma"/>
        </w:rPr>
      </w:pPr>
    </w:p>
    <w:p w14:paraId="6D0524CB" w14:textId="7D9032E2" w:rsidR="00E044E7" w:rsidRPr="00C71430" w:rsidRDefault="00E044E7" w:rsidP="00E044E7">
      <w:pPr>
        <w:pStyle w:val="Heading3"/>
        <w:rPr>
          <w:rFonts w:ascii="Tahoma" w:hAnsi="Tahoma" w:cs="Tahoma"/>
        </w:rPr>
      </w:pPr>
      <w:bookmarkStart w:id="754" w:name="_Toc145230918"/>
      <w:bookmarkStart w:id="755" w:name="_Toc145231321"/>
      <w:r w:rsidRPr="00C71430">
        <w:rPr>
          <w:rFonts w:ascii="Tahoma" w:hAnsi="Tahoma" w:cs="Tahoma"/>
        </w:rPr>
        <w:t>Additional Impacts</w:t>
      </w:r>
      <w:bookmarkEnd w:id="754"/>
      <w:bookmarkEnd w:id="755"/>
    </w:p>
    <w:p w14:paraId="4AF17850" w14:textId="77777777" w:rsidR="005E6413" w:rsidRPr="00C71430" w:rsidRDefault="005E6413" w:rsidP="005E6413">
      <w:pPr>
        <w:ind w:firstLine="360"/>
        <w:rPr>
          <w:rFonts w:ascii="Tahoma" w:hAnsi="Tahoma" w:cs="Tahoma"/>
        </w:rPr>
      </w:pPr>
      <w:r w:rsidRPr="00C71430">
        <w:rPr>
          <w:rFonts w:ascii="Tahoma" w:hAnsi="Tahoma" w:cs="Tahoma"/>
        </w:rPr>
        <w:t>Not Applicable.</w:t>
      </w:r>
    </w:p>
    <w:p w14:paraId="2AC9B9EC" w14:textId="77777777" w:rsidR="004077B4" w:rsidRPr="00C71430" w:rsidRDefault="004077B4" w:rsidP="005E6413">
      <w:pPr>
        <w:ind w:firstLine="360"/>
        <w:rPr>
          <w:rFonts w:ascii="Tahoma" w:hAnsi="Tahoma" w:cs="Tahoma"/>
        </w:rPr>
      </w:pPr>
    </w:p>
    <w:p w14:paraId="01E2BD6F" w14:textId="1A43D4D2" w:rsidR="00E044E7" w:rsidRPr="00C71430" w:rsidRDefault="00E044E7" w:rsidP="00E044E7">
      <w:pPr>
        <w:pStyle w:val="Heading2"/>
        <w:rPr>
          <w:rFonts w:ascii="Tahoma" w:hAnsi="Tahoma" w:cs="Tahoma"/>
        </w:rPr>
      </w:pPr>
      <w:bookmarkStart w:id="756" w:name="_Toc145230919"/>
      <w:bookmarkStart w:id="757" w:name="_Toc145231322"/>
      <w:r w:rsidRPr="00C71430">
        <w:rPr>
          <w:rFonts w:ascii="Tahoma" w:hAnsi="Tahoma" w:cs="Tahoma"/>
        </w:rPr>
        <w:lastRenderedPageBreak/>
        <w:t>Pre-Dormant Report</w:t>
      </w:r>
      <w:bookmarkEnd w:id="756"/>
      <w:bookmarkEnd w:id="757"/>
    </w:p>
    <w:p w14:paraId="47E880C8" w14:textId="77777777" w:rsidR="00636E95" w:rsidRPr="00C71430" w:rsidRDefault="00636E95" w:rsidP="00636E95">
      <w:pPr>
        <w:rPr>
          <w:rFonts w:ascii="Tahoma" w:hAnsi="Tahoma" w:cs="Tahoma"/>
        </w:rPr>
      </w:pPr>
    </w:p>
    <w:tbl>
      <w:tblPr>
        <w:tblStyle w:val="TableGrid"/>
        <w:tblW w:w="0" w:type="auto"/>
        <w:tblLook w:val="04A0" w:firstRow="1" w:lastRow="0" w:firstColumn="1" w:lastColumn="0" w:noHBand="0" w:noVBand="1"/>
      </w:tblPr>
      <w:tblGrid>
        <w:gridCol w:w="6049"/>
        <w:gridCol w:w="4004"/>
      </w:tblGrid>
      <w:tr w:rsidR="00636E95" w:rsidRPr="00C71430" w14:paraId="63BCF1D2" w14:textId="77777777" w:rsidTr="006B390F">
        <w:tc>
          <w:tcPr>
            <w:tcW w:w="5026" w:type="dxa"/>
          </w:tcPr>
          <w:p w14:paraId="125D7A05" w14:textId="21D10284" w:rsidR="00636E95" w:rsidRPr="00C71430" w:rsidRDefault="00BE5CE5" w:rsidP="00636E95">
            <w:pPr>
              <w:rPr>
                <w:rFonts w:ascii="Tahoma" w:hAnsi="Tahoma" w:cs="Tahoma"/>
              </w:rPr>
            </w:pPr>
            <w:r w:rsidRPr="00C71430">
              <w:rPr>
                <w:rFonts w:ascii="Tahoma" w:hAnsi="Tahoma" w:cs="Tahoma"/>
              </w:rPr>
              <w:t xml:space="preserve">DPS-95 </w:t>
            </w:r>
            <w:r w:rsidR="00636E95" w:rsidRPr="00C71430">
              <w:rPr>
                <w:rFonts w:ascii="Tahoma" w:hAnsi="Tahoma" w:cs="Tahoma"/>
                <w:cs/>
              </w:rPr>
              <w:t>ระบบสามารถออกรายงานบัญชีที่ไม่มีการเคลื่อนไหวติดต่อกัน 12 เดือน เป็น .</w:t>
            </w:r>
            <w:r w:rsidR="00636E95" w:rsidRPr="00C71430">
              <w:rPr>
                <w:rFonts w:ascii="Tahoma" w:hAnsi="Tahoma" w:cs="Tahoma"/>
              </w:rPr>
              <w:t xml:space="preserve">csv </w:t>
            </w:r>
            <w:r w:rsidR="00636E95" w:rsidRPr="00C71430">
              <w:rPr>
                <w:rFonts w:ascii="Tahoma" w:hAnsi="Tahoma" w:cs="Tahoma"/>
                <w:cs/>
              </w:rPr>
              <w:t xml:space="preserve">หรือ </w:t>
            </w:r>
            <w:r w:rsidR="00636E95" w:rsidRPr="00C71430">
              <w:rPr>
                <w:rFonts w:ascii="Tahoma" w:hAnsi="Tahoma" w:cs="Tahoma"/>
              </w:rPr>
              <w:t xml:space="preserve">Text file </w:t>
            </w:r>
            <w:r w:rsidR="00636E95" w:rsidRPr="00C71430">
              <w:rPr>
                <w:rFonts w:ascii="Tahoma" w:hAnsi="Tahoma" w:cs="Tahoma"/>
                <w:cs/>
              </w:rPr>
              <w:t xml:space="preserve">และสามารถตั้งค่าจำนวนเดือนเป็น </w:t>
            </w:r>
            <w:r w:rsidR="00636E95" w:rsidRPr="00C71430">
              <w:rPr>
                <w:rFonts w:ascii="Tahoma" w:hAnsi="Tahoma" w:cs="Tahoma"/>
              </w:rPr>
              <w:t xml:space="preserve">Parameter </w:t>
            </w:r>
            <w:r w:rsidR="00636E95" w:rsidRPr="00C71430">
              <w:rPr>
                <w:rFonts w:ascii="Tahoma" w:hAnsi="Tahoma" w:cs="Tahoma"/>
                <w:cs/>
              </w:rPr>
              <w:t>ได้</w:t>
            </w:r>
          </w:p>
        </w:tc>
        <w:tc>
          <w:tcPr>
            <w:tcW w:w="5027" w:type="dxa"/>
          </w:tcPr>
          <w:p w14:paraId="271ECD76" w14:textId="77777777" w:rsidR="00636E95" w:rsidRPr="00C71430" w:rsidRDefault="00636E95" w:rsidP="006B390F">
            <w:pPr>
              <w:rPr>
                <w:rFonts w:ascii="Tahoma" w:hAnsi="Tahoma" w:cs="Tahoma"/>
                <w:lang w:val="en"/>
              </w:rPr>
            </w:pPr>
            <w:r w:rsidRPr="00C71430">
              <w:rPr>
                <w:rFonts w:ascii="Tahoma" w:hAnsi="Tahoma" w:cs="Tahoma"/>
                <w:lang w:val="en"/>
              </w:rPr>
              <w:t>The system can issue a 12-month inactivity report as a .csv or a text file, and the number of months can be set as a parameter.</w:t>
            </w:r>
          </w:p>
        </w:tc>
      </w:tr>
    </w:tbl>
    <w:p w14:paraId="6F8233D8" w14:textId="77777777" w:rsidR="00636E95" w:rsidRPr="00C71430" w:rsidRDefault="00636E95" w:rsidP="00636E95">
      <w:pPr>
        <w:rPr>
          <w:rFonts w:ascii="Tahoma" w:hAnsi="Tahoma" w:cs="Tahoma"/>
        </w:rPr>
      </w:pPr>
    </w:p>
    <w:p w14:paraId="3D59F638" w14:textId="089261FF" w:rsidR="00E044E7" w:rsidRPr="00C71430" w:rsidRDefault="00173946" w:rsidP="00E044E7">
      <w:pPr>
        <w:pStyle w:val="Heading3"/>
        <w:rPr>
          <w:rFonts w:ascii="Tahoma" w:hAnsi="Tahoma" w:cs="Tahoma"/>
        </w:rPr>
      </w:pPr>
      <w:bookmarkStart w:id="758" w:name="_Toc145230920"/>
      <w:bookmarkStart w:id="759" w:name="_Toc145231323"/>
      <w:r w:rsidRPr="00C71430">
        <w:rPr>
          <w:rFonts w:ascii="Tahoma" w:hAnsi="Tahoma" w:cs="Tahoma"/>
        </w:rPr>
        <w:t>P</w:t>
      </w:r>
      <w:r w:rsidR="00E044E7" w:rsidRPr="00C71430">
        <w:rPr>
          <w:rFonts w:ascii="Tahoma" w:hAnsi="Tahoma" w:cs="Tahoma"/>
        </w:rPr>
        <w:t>urpose</w:t>
      </w:r>
      <w:bookmarkEnd w:id="758"/>
      <w:bookmarkEnd w:id="759"/>
    </w:p>
    <w:p w14:paraId="792FC63D" w14:textId="68391C50" w:rsidR="004239BA" w:rsidRPr="00C71430" w:rsidRDefault="004239BA" w:rsidP="004239BA">
      <w:pPr>
        <w:ind w:left="360"/>
        <w:rPr>
          <w:rFonts w:ascii="Tahoma" w:hAnsi="Tahoma" w:cs="Tahoma"/>
        </w:rPr>
      </w:pPr>
      <w:r w:rsidRPr="00C71430">
        <w:rPr>
          <w:rFonts w:ascii="Tahoma" w:hAnsi="Tahoma" w:cs="Tahoma"/>
        </w:rPr>
        <w:t xml:space="preserve">The purpose of this report to provide </w:t>
      </w:r>
      <w:r w:rsidR="00D87F8C" w:rsidRPr="00C71430">
        <w:rPr>
          <w:rFonts w:ascii="Tahoma" w:hAnsi="Tahoma" w:cs="Tahoma"/>
        </w:rPr>
        <w:t>12 months inactive account</w:t>
      </w:r>
      <w:r w:rsidRPr="00C71430">
        <w:rPr>
          <w:rFonts w:ascii="Tahoma" w:hAnsi="Tahoma" w:cs="Tahoma"/>
        </w:rPr>
        <w:t>.</w:t>
      </w:r>
    </w:p>
    <w:p w14:paraId="7CB426E0" w14:textId="77777777" w:rsidR="00A23267" w:rsidRPr="00C71430" w:rsidRDefault="00A23267" w:rsidP="00A23267">
      <w:pPr>
        <w:rPr>
          <w:rFonts w:ascii="Tahoma" w:hAnsi="Tahoma" w:cs="Tahoma"/>
        </w:rPr>
      </w:pPr>
    </w:p>
    <w:p w14:paraId="3F47924B" w14:textId="77777777" w:rsidR="00E044E7" w:rsidRPr="00C71430" w:rsidRDefault="00E044E7" w:rsidP="00E044E7">
      <w:pPr>
        <w:pStyle w:val="Heading3"/>
        <w:rPr>
          <w:rFonts w:ascii="Tahoma" w:hAnsi="Tahoma" w:cs="Tahoma"/>
        </w:rPr>
      </w:pPr>
      <w:bookmarkStart w:id="760" w:name="_Toc145230921"/>
      <w:bookmarkStart w:id="761" w:name="_Toc145231324"/>
      <w:r w:rsidRPr="00C71430">
        <w:rPr>
          <w:rFonts w:ascii="Tahoma" w:hAnsi="Tahoma" w:cs="Tahoma"/>
        </w:rPr>
        <w:t>Background</w:t>
      </w:r>
      <w:bookmarkEnd w:id="760"/>
      <w:bookmarkEnd w:id="761"/>
    </w:p>
    <w:p w14:paraId="19925330" w14:textId="20CF0805" w:rsidR="00D87F8C" w:rsidRPr="00C71430" w:rsidRDefault="00895964" w:rsidP="000374C1">
      <w:pPr>
        <w:pStyle w:val="ListParagraph"/>
        <w:numPr>
          <w:ilvl w:val="2"/>
          <w:numId w:val="29"/>
        </w:numPr>
        <w:ind w:left="1418" w:hanging="709"/>
        <w:jc w:val="both"/>
        <w:rPr>
          <w:rFonts w:ascii="Tahoma" w:hAnsi="Tahoma" w:cs="Tahoma"/>
          <w:lang w:bidi="ar-SA"/>
        </w:rPr>
      </w:pPr>
      <w:r w:rsidRPr="00C71430">
        <w:rPr>
          <w:rFonts w:ascii="Tahoma" w:hAnsi="Tahoma" w:cs="Tahoma"/>
        </w:rPr>
        <w:t xml:space="preserve"> </w:t>
      </w:r>
      <w:r w:rsidR="00D87F8C" w:rsidRPr="00C71430">
        <w:rPr>
          <w:rFonts w:ascii="Tahoma" w:hAnsi="Tahoma" w:cs="Tahoma"/>
        </w:rPr>
        <w:t>EXIM Current Business Practice (as-is)</w:t>
      </w:r>
    </w:p>
    <w:p w14:paraId="1D8E29E3" w14:textId="77777777" w:rsidR="00D87F8C" w:rsidRPr="00C71430" w:rsidRDefault="00D87F8C">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AS/400. </w:t>
      </w:r>
    </w:p>
    <w:p w14:paraId="31E3ADEE" w14:textId="77777777"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Auto-Generated after EOD</w:t>
      </w:r>
    </w:p>
    <w:p w14:paraId="130D62B3" w14:textId="70A3E2B1" w:rsidR="00917EB1" w:rsidRPr="00C71430" w:rsidRDefault="00917EB1">
      <w:pPr>
        <w:pStyle w:val="ListParagraph"/>
        <w:numPr>
          <w:ilvl w:val="0"/>
          <w:numId w:val="14"/>
        </w:numPr>
        <w:ind w:left="1560" w:hanging="426"/>
        <w:jc w:val="both"/>
        <w:rPr>
          <w:rFonts w:ascii="Tahoma" w:hAnsi="Tahoma" w:cs="Tahoma"/>
        </w:rPr>
      </w:pPr>
      <w:r w:rsidRPr="00C71430">
        <w:rPr>
          <w:rFonts w:ascii="Tahoma" w:hAnsi="Tahoma" w:cs="Tahoma"/>
        </w:rPr>
        <w:t>Daily report</w:t>
      </w:r>
    </w:p>
    <w:p w14:paraId="71E9ADF2" w14:textId="77777777" w:rsidR="00D87F8C" w:rsidRPr="00C71430" w:rsidRDefault="00D87F8C" w:rsidP="00D87F8C">
      <w:pPr>
        <w:rPr>
          <w:rFonts w:ascii="Tahoma" w:hAnsi="Tahoma" w:cs="Tahoma"/>
        </w:rPr>
      </w:pPr>
    </w:p>
    <w:p w14:paraId="2CC31DDE" w14:textId="264EF438" w:rsidR="00D87F8C" w:rsidRPr="00C71430" w:rsidRDefault="00D87F8C" w:rsidP="00D87F8C">
      <w:pPr>
        <w:spacing w:after="240"/>
        <w:ind w:left="720"/>
        <w:rPr>
          <w:rFonts w:ascii="Tahoma" w:hAnsi="Tahoma" w:cs="Tahoma"/>
        </w:rPr>
      </w:pPr>
      <w:r w:rsidRPr="00C71430">
        <w:rPr>
          <w:rFonts w:ascii="Tahoma" w:hAnsi="Tahoma" w:cs="Tahoma"/>
        </w:rPr>
        <w:t>2</w:t>
      </w:r>
      <w:r w:rsidR="00895964" w:rsidRPr="00C71430">
        <w:rPr>
          <w:rFonts w:ascii="Tahoma" w:hAnsi="Tahoma" w:cs="Tahoma"/>
        </w:rPr>
        <w:t>9</w:t>
      </w:r>
      <w:r w:rsidRPr="00C71430">
        <w:rPr>
          <w:rFonts w:ascii="Tahoma" w:hAnsi="Tahoma" w:cs="Tahoma"/>
        </w:rPr>
        <w:t xml:space="preserve">.2.2 </w:t>
      </w:r>
      <w:r w:rsidR="00B72252" w:rsidRPr="00C71430">
        <w:rPr>
          <w:rFonts w:ascii="Tahoma" w:hAnsi="Tahoma" w:cs="Tahoma"/>
        </w:rPr>
        <w:t>CBS9</w:t>
      </w:r>
      <w:r w:rsidRPr="00C71430">
        <w:rPr>
          <w:rFonts w:ascii="Tahoma" w:hAnsi="Tahoma" w:cs="Tahoma"/>
        </w:rPr>
        <w:t xml:space="preserve"> Current Functionality</w:t>
      </w:r>
    </w:p>
    <w:p w14:paraId="7B3E5F12" w14:textId="22D2202A" w:rsidR="00B72252" w:rsidRPr="00C71430" w:rsidRDefault="00B72252">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37C419D1" w14:textId="77777777" w:rsidR="00E044E7" w:rsidRPr="00C71430" w:rsidRDefault="00E044E7" w:rsidP="00E044E7">
      <w:pPr>
        <w:pStyle w:val="Heading3"/>
        <w:rPr>
          <w:rFonts w:ascii="Tahoma" w:hAnsi="Tahoma" w:cs="Tahoma"/>
        </w:rPr>
      </w:pPr>
      <w:bookmarkStart w:id="762" w:name="_Toc145230922"/>
      <w:bookmarkStart w:id="763" w:name="_Toc145231325"/>
      <w:r w:rsidRPr="00C71430">
        <w:rPr>
          <w:rFonts w:ascii="Tahoma" w:hAnsi="Tahoma" w:cs="Tahoma"/>
        </w:rPr>
        <w:t>Supported Sample Transaction and Case from Customer</w:t>
      </w:r>
      <w:bookmarkEnd w:id="762"/>
      <w:bookmarkEnd w:id="763"/>
    </w:p>
    <w:p w14:paraId="736820EA" w14:textId="77777777" w:rsidR="00D87F8C" w:rsidRPr="00C71430" w:rsidRDefault="00D87F8C" w:rsidP="00D87F8C">
      <w:pPr>
        <w:rPr>
          <w:rFonts w:ascii="Tahoma" w:hAnsi="Tahoma" w:cs="Tahoma"/>
        </w:rPr>
      </w:pPr>
    </w:p>
    <w:p w14:paraId="79C89DEB" w14:textId="5806A1E7" w:rsidR="00D87F8C" w:rsidRPr="00C71430" w:rsidRDefault="00D87F8C" w:rsidP="00D87F8C">
      <w:pPr>
        <w:rPr>
          <w:rFonts w:ascii="Tahoma" w:hAnsi="Tahoma" w:cs="Tahoma"/>
        </w:rPr>
      </w:pPr>
      <w:r w:rsidRPr="00C71430">
        <w:rPr>
          <w:rFonts w:ascii="Tahoma" w:hAnsi="Tahoma" w:cs="Tahoma"/>
          <w:noProof/>
          <w:lang w:val="en-SG" w:eastAsia="en-SG" w:bidi="ar-SA"/>
        </w:rPr>
        <w:drawing>
          <wp:inline distT="0" distB="0" distL="0" distR="0" wp14:anchorId="117DF8BB" wp14:editId="1A905643">
            <wp:extent cx="6390005" cy="2845435"/>
            <wp:effectExtent l="0" t="0" r="0" b="0"/>
            <wp:docPr id="1350260807" name="Picture 135026080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A7489-3E57-883E-8F72-644D3570B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A7489-3E57-883E-8F72-644D3570BABA}"/>
                        </a:ext>
                      </a:extLst>
                    </pic:cNvPr>
                    <pic:cNvPicPr>
                      <a:picLocks noChangeAspect="1"/>
                    </pic:cNvPicPr>
                  </pic:nvPicPr>
                  <pic:blipFill>
                    <a:blip r:embed="rId152"/>
                    <a:stretch>
                      <a:fillRect/>
                    </a:stretch>
                  </pic:blipFill>
                  <pic:spPr>
                    <a:xfrm>
                      <a:off x="0" y="0"/>
                      <a:ext cx="6390005" cy="2845435"/>
                    </a:xfrm>
                    <a:prstGeom prst="rect">
                      <a:avLst/>
                    </a:prstGeom>
                  </pic:spPr>
                </pic:pic>
              </a:graphicData>
            </a:graphic>
          </wp:inline>
        </w:drawing>
      </w:r>
    </w:p>
    <w:p w14:paraId="1C4452D9" w14:textId="77777777" w:rsidR="00972309" w:rsidRPr="00C71430" w:rsidRDefault="00972309" w:rsidP="00D87F8C">
      <w:pPr>
        <w:rPr>
          <w:rFonts w:ascii="Tahoma" w:hAnsi="Tahoma" w:cs="Tahoma"/>
        </w:rPr>
      </w:pPr>
    </w:p>
    <w:p w14:paraId="69A6BF1D" w14:textId="006DC022" w:rsidR="00972309" w:rsidRPr="00C71430" w:rsidRDefault="00972309" w:rsidP="00D87F8C">
      <w:pPr>
        <w:rPr>
          <w:rFonts w:ascii="Tahoma" w:hAnsi="Tahoma" w:cs="Tahoma"/>
        </w:rPr>
      </w:pPr>
      <w:r w:rsidRPr="00C71430">
        <w:rPr>
          <w:rFonts w:ascii="Tahoma" w:hAnsi="Tahoma" w:cs="Tahoma"/>
          <w:noProof/>
          <w:lang w:val="en-SG" w:eastAsia="en-SG" w:bidi="ar-SA"/>
        </w:rPr>
        <w:lastRenderedPageBreak/>
        <w:drawing>
          <wp:inline distT="0" distB="0" distL="0" distR="0" wp14:anchorId="0D708384" wp14:editId="653D50D7">
            <wp:extent cx="6390005" cy="2623185"/>
            <wp:effectExtent l="19050" t="19050" r="10795" b="24765"/>
            <wp:docPr id="208444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9624" name=""/>
                    <pic:cNvPicPr/>
                  </pic:nvPicPr>
                  <pic:blipFill>
                    <a:blip r:embed="rId153"/>
                    <a:stretch>
                      <a:fillRect/>
                    </a:stretch>
                  </pic:blipFill>
                  <pic:spPr>
                    <a:xfrm>
                      <a:off x="0" y="0"/>
                      <a:ext cx="6390005" cy="2623185"/>
                    </a:xfrm>
                    <a:prstGeom prst="rect">
                      <a:avLst/>
                    </a:prstGeom>
                    <a:ln>
                      <a:solidFill>
                        <a:schemeClr val="bg2"/>
                      </a:solidFill>
                    </a:ln>
                  </pic:spPr>
                </pic:pic>
              </a:graphicData>
            </a:graphic>
          </wp:inline>
        </w:drawing>
      </w:r>
    </w:p>
    <w:p w14:paraId="552253A6" w14:textId="77777777" w:rsidR="00D87F8C" w:rsidRPr="00C71430" w:rsidRDefault="00D87F8C" w:rsidP="00D87F8C">
      <w:pPr>
        <w:rPr>
          <w:rFonts w:ascii="Tahoma" w:hAnsi="Tahoma" w:cs="Tahoma"/>
        </w:rPr>
      </w:pPr>
    </w:p>
    <w:p w14:paraId="791F4735" w14:textId="77777777" w:rsidR="00E044E7" w:rsidRPr="00C71430" w:rsidRDefault="00E044E7" w:rsidP="00E044E7">
      <w:pPr>
        <w:pStyle w:val="Heading3"/>
        <w:rPr>
          <w:rFonts w:ascii="Tahoma" w:hAnsi="Tahoma" w:cs="Tahoma"/>
        </w:rPr>
      </w:pPr>
      <w:bookmarkStart w:id="764" w:name="_Toc145230923"/>
      <w:bookmarkStart w:id="765" w:name="_Toc145231326"/>
      <w:r w:rsidRPr="00C71430">
        <w:rPr>
          <w:rFonts w:ascii="Tahoma" w:hAnsi="Tahoma" w:cs="Tahoma"/>
        </w:rPr>
        <w:t>Menu Modification</w:t>
      </w:r>
      <w:bookmarkEnd w:id="764"/>
      <w:bookmarkEnd w:id="765"/>
    </w:p>
    <w:p w14:paraId="67513277" w14:textId="711A25FD" w:rsidR="00D87F8C" w:rsidRPr="00C71430" w:rsidRDefault="00D87F8C" w:rsidP="00D87F8C">
      <w:pPr>
        <w:ind w:left="360"/>
        <w:rPr>
          <w:rFonts w:ascii="Tahoma" w:hAnsi="Tahoma" w:cs="Tahoma"/>
        </w:rPr>
      </w:pPr>
      <w:r w:rsidRPr="00C71430">
        <w:rPr>
          <w:rFonts w:ascii="Tahoma" w:hAnsi="Tahoma" w:cs="Tahoma"/>
        </w:rPr>
        <w:t>Not Applicable.</w:t>
      </w:r>
    </w:p>
    <w:p w14:paraId="3FFBA5C1" w14:textId="77777777" w:rsidR="00E044E7" w:rsidRPr="00C71430" w:rsidRDefault="00E044E7" w:rsidP="00E044E7">
      <w:pPr>
        <w:pStyle w:val="Heading3"/>
        <w:rPr>
          <w:rFonts w:ascii="Tahoma" w:hAnsi="Tahoma" w:cs="Tahoma"/>
        </w:rPr>
      </w:pPr>
      <w:bookmarkStart w:id="766" w:name="_Toc145230924"/>
      <w:bookmarkStart w:id="767" w:name="_Toc145231327"/>
      <w:r w:rsidRPr="00C71430">
        <w:rPr>
          <w:rFonts w:ascii="Tahoma" w:hAnsi="Tahoma" w:cs="Tahoma"/>
        </w:rPr>
        <w:t>Screen Layout and Data Sheet</w:t>
      </w:r>
      <w:bookmarkEnd w:id="766"/>
      <w:bookmarkEnd w:id="767"/>
    </w:p>
    <w:p w14:paraId="2673EDBA" w14:textId="77777777" w:rsidR="00D87F8C" w:rsidRPr="00C71430" w:rsidRDefault="00D87F8C" w:rsidP="00D87F8C">
      <w:pPr>
        <w:ind w:left="360"/>
        <w:rPr>
          <w:rFonts w:ascii="Tahoma" w:hAnsi="Tahoma" w:cs="Tahoma"/>
        </w:rPr>
      </w:pPr>
      <w:r w:rsidRPr="00C71430">
        <w:rPr>
          <w:rFonts w:ascii="Tahoma" w:hAnsi="Tahoma" w:cs="Tahoma"/>
        </w:rPr>
        <w:t>Not Applicable.</w:t>
      </w:r>
    </w:p>
    <w:p w14:paraId="793CA431" w14:textId="77777777" w:rsidR="00D87F8C" w:rsidRPr="00C71430" w:rsidRDefault="00D87F8C" w:rsidP="00D87F8C">
      <w:pPr>
        <w:ind w:left="360"/>
        <w:rPr>
          <w:rFonts w:ascii="Tahoma" w:hAnsi="Tahoma" w:cs="Tahoma"/>
        </w:rPr>
      </w:pPr>
    </w:p>
    <w:p w14:paraId="3412AD5D" w14:textId="77777777" w:rsidR="00E044E7" w:rsidRPr="00C71430" w:rsidRDefault="00E044E7" w:rsidP="00E044E7">
      <w:pPr>
        <w:pStyle w:val="Heading3"/>
        <w:rPr>
          <w:rFonts w:ascii="Tahoma" w:hAnsi="Tahoma" w:cs="Tahoma"/>
        </w:rPr>
      </w:pPr>
      <w:bookmarkStart w:id="768" w:name="_Toc145230925"/>
      <w:bookmarkStart w:id="769" w:name="_Toc145231328"/>
      <w:r w:rsidRPr="00C71430">
        <w:rPr>
          <w:rFonts w:ascii="Tahoma" w:hAnsi="Tahoma" w:cs="Tahoma"/>
        </w:rPr>
        <w:t>Business Rule / Business Logic</w:t>
      </w:r>
      <w:bookmarkEnd w:id="768"/>
      <w:bookmarkEnd w:id="769"/>
    </w:p>
    <w:p w14:paraId="60985C68" w14:textId="028A7A98" w:rsidR="00D87F8C" w:rsidRPr="00C71430" w:rsidRDefault="003E045A">
      <w:pPr>
        <w:pStyle w:val="ListParagraph"/>
        <w:numPr>
          <w:ilvl w:val="0"/>
          <w:numId w:val="13"/>
        </w:numPr>
        <w:shd w:val="clear" w:color="auto" w:fill="FDFDFD"/>
        <w:ind w:left="1418" w:hanging="284"/>
        <w:rPr>
          <w:rFonts w:ascii="Tahoma" w:hAnsi="Tahoma" w:cs="Tahoma"/>
        </w:rPr>
      </w:pPr>
      <w:r w:rsidRPr="00C71430">
        <w:rPr>
          <w:rFonts w:ascii="Tahoma" w:hAnsi="Tahoma" w:cs="Tahoma"/>
        </w:rPr>
        <w:t xml:space="preserve">System provide </w:t>
      </w:r>
      <w:r w:rsidR="00D87F8C" w:rsidRPr="00C71430">
        <w:rPr>
          <w:rFonts w:ascii="Tahoma" w:hAnsi="Tahoma" w:cs="Tahoma"/>
        </w:rPr>
        <w:t>12 months inactive account report base on notification letter of pre-dormant account.</w:t>
      </w:r>
    </w:p>
    <w:p w14:paraId="7E681E03" w14:textId="34FED7C1" w:rsidR="003E045A" w:rsidRPr="00C71430" w:rsidRDefault="003E045A">
      <w:pPr>
        <w:pStyle w:val="ListParagraph"/>
        <w:numPr>
          <w:ilvl w:val="0"/>
          <w:numId w:val="13"/>
        </w:numPr>
        <w:shd w:val="clear" w:color="auto" w:fill="FDFDFD"/>
        <w:ind w:left="1418" w:hanging="284"/>
        <w:rPr>
          <w:rFonts w:ascii="Tahoma" w:hAnsi="Tahoma" w:cs="Tahoma"/>
        </w:rPr>
      </w:pPr>
      <w:r w:rsidRPr="00C71430">
        <w:rPr>
          <w:rFonts w:ascii="Tahoma" w:hAnsi="Tahoma" w:cs="Tahoma"/>
        </w:rPr>
        <w:t>System provide dormant fees report by monthly.</w:t>
      </w:r>
    </w:p>
    <w:p w14:paraId="1687C797" w14:textId="01B7075A" w:rsidR="00454307" w:rsidRPr="00C71430" w:rsidRDefault="00454307">
      <w:pPr>
        <w:pStyle w:val="ListParagraph"/>
        <w:numPr>
          <w:ilvl w:val="0"/>
          <w:numId w:val="13"/>
        </w:numPr>
        <w:shd w:val="clear" w:color="auto" w:fill="FDFDFD"/>
        <w:ind w:left="1418" w:hanging="284"/>
        <w:rPr>
          <w:rFonts w:ascii="Tahoma" w:hAnsi="Tahoma" w:cs="Tahoma"/>
        </w:rPr>
      </w:pPr>
      <w:r w:rsidRPr="00C71430">
        <w:rPr>
          <w:rFonts w:ascii="Tahoma" w:hAnsi="Tahoma" w:cs="Tahoma"/>
        </w:rPr>
        <w:t>Auto-Generated after EOD</w:t>
      </w:r>
      <w:r w:rsidR="00C9048F" w:rsidRPr="00C71430">
        <w:rPr>
          <w:rFonts w:ascii="Tahoma" w:hAnsi="Tahoma" w:cs="Tahoma"/>
        </w:rPr>
        <w:t>.</w:t>
      </w:r>
    </w:p>
    <w:p w14:paraId="1C939202" w14:textId="65A1C97B" w:rsidR="00771BA7" w:rsidRPr="00C71430" w:rsidRDefault="00771BA7">
      <w:pPr>
        <w:pStyle w:val="ListParagraph"/>
        <w:numPr>
          <w:ilvl w:val="0"/>
          <w:numId w:val="13"/>
        </w:numPr>
        <w:shd w:val="clear" w:color="auto" w:fill="FDFDFD"/>
        <w:ind w:left="1418" w:hanging="284"/>
        <w:rPr>
          <w:rFonts w:ascii="Tahoma" w:hAnsi="Tahoma" w:cs="Tahoma"/>
        </w:rPr>
      </w:pPr>
      <w:r w:rsidRPr="00C71430">
        <w:rPr>
          <w:rFonts w:ascii="Tahoma" w:hAnsi="Tahoma" w:cs="Tahoma"/>
        </w:rPr>
        <w:t>Require historical data</w:t>
      </w:r>
      <w:r w:rsidR="00C9048F" w:rsidRPr="00C71430">
        <w:rPr>
          <w:rFonts w:ascii="Tahoma" w:hAnsi="Tahoma" w:cs="Tahoma"/>
        </w:rPr>
        <w:t>.</w:t>
      </w:r>
    </w:p>
    <w:p w14:paraId="2C0679DF" w14:textId="0ABB5FF6" w:rsidR="00454307" w:rsidRPr="00C71430" w:rsidRDefault="00454307">
      <w:pPr>
        <w:pStyle w:val="ListParagraph"/>
        <w:numPr>
          <w:ilvl w:val="0"/>
          <w:numId w:val="13"/>
        </w:numPr>
        <w:shd w:val="clear" w:color="auto" w:fill="FDFDFD"/>
        <w:ind w:left="1418" w:hanging="284"/>
        <w:rPr>
          <w:rFonts w:ascii="Tahoma" w:hAnsi="Tahoma" w:cs="Tahoma"/>
        </w:rPr>
      </w:pPr>
      <w:r w:rsidRPr="00C71430">
        <w:rPr>
          <w:rFonts w:ascii="Tahoma" w:hAnsi="Tahoma" w:cs="Tahoma"/>
        </w:rPr>
        <w:t>Reprinting require</w:t>
      </w:r>
      <w:r w:rsidR="00C9048F" w:rsidRPr="00C71430">
        <w:rPr>
          <w:rFonts w:ascii="Tahoma" w:hAnsi="Tahoma" w:cs="Tahoma"/>
        </w:rPr>
        <w:t>.</w:t>
      </w:r>
    </w:p>
    <w:p w14:paraId="2CBF44BB" w14:textId="77777777" w:rsidR="00003539" w:rsidRPr="00C71430" w:rsidRDefault="00003539" w:rsidP="00454307">
      <w:pPr>
        <w:pStyle w:val="ListParagraph"/>
        <w:shd w:val="clear" w:color="auto" w:fill="FDFDFD"/>
        <w:ind w:left="1418"/>
        <w:rPr>
          <w:rFonts w:ascii="Tahoma" w:hAnsi="Tahoma" w:cs="Tahoma"/>
        </w:rPr>
      </w:pPr>
    </w:p>
    <w:p w14:paraId="4B9190DE" w14:textId="77777777" w:rsidR="00E044E7" w:rsidRPr="00C71430" w:rsidRDefault="00E044E7" w:rsidP="00E044E7">
      <w:pPr>
        <w:pStyle w:val="Heading3"/>
        <w:rPr>
          <w:rFonts w:ascii="Tahoma" w:hAnsi="Tahoma" w:cs="Tahoma"/>
        </w:rPr>
      </w:pPr>
      <w:bookmarkStart w:id="770" w:name="_Toc145230926"/>
      <w:bookmarkStart w:id="771" w:name="_Toc145231329"/>
      <w:r w:rsidRPr="00C71430">
        <w:rPr>
          <w:rFonts w:ascii="Tahoma" w:hAnsi="Tahoma" w:cs="Tahoma"/>
        </w:rPr>
        <w:t>To-be Process</w:t>
      </w:r>
      <w:bookmarkEnd w:id="770"/>
      <w:bookmarkEnd w:id="771"/>
    </w:p>
    <w:p w14:paraId="1B10069B" w14:textId="4F9EA25B" w:rsidR="00D87F8C" w:rsidRPr="00C71430" w:rsidRDefault="00D87F8C" w:rsidP="00D87F8C">
      <w:pPr>
        <w:ind w:left="360"/>
        <w:rPr>
          <w:rFonts w:ascii="Tahoma" w:hAnsi="Tahoma" w:cs="Tahoma"/>
        </w:rPr>
      </w:pPr>
      <w:r w:rsidRPr="00C71430">
        <w:rPr>
          <w:rFonts w:ascii="Tahoma" w:hAnsi="Tahoma" w:cs="Tahoma"/>
        </w:rPr>
        <w:t xml:space="preserve">The system retrieves 12 months inactive account report base on notification letter of pre-dormant account </w:t>
      </w:r>
      <w:r w:rsidR="00B910A4" w:rsidRPr="00C71430">
        <w:rPr>
          <w:rFonts w:ascii="Tahoma" w:hAnsi="Tahoma" w:cs="Tahoma"/>
          <w:color w:val="FF0000"/>
        </w:rPr>
        <w:t>and provide dormant fees report by monthly</w:t>
      </w:r>
      <w:r w:rsidR="00B910A4" w:rsidRPr="00C71430">
        <w:rPr>
          <w:rFonts w:ascii="Tahoma" w:hAnsi="Tahoma" w:cs="Tahoma"/>
        </w:rPr>
        <w:t xml:space="preserve"> </w:t>
      </w:r>
      <w:r w:rsidRPr="00C71430">
        <w:rPr>
          <w:rFonts w:ascii="Tahoma" w:hAnsi="Tahoma" w:cs="Tahoma"/>
        </w:rPr>
        <w:t>which can be separated by client branch.</w:t>
      </w:r>
    </w:p>
    <w:p w14:paraId="50DA24ED" w14:textId="77777777" w:rsidR="00D87F8C" w:rsidRPr="00C71430" w:rsidRDefault="00D87F8C" w:rsidP="00D87F8C">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D87F8C" w:rsidRPr="00C71430" w14:paraId="352E0744" w14:textId="77777777" w:rsidTr="006B390F">
        <w:trPr>
          <w:jc w:val="center"/>
        </w:trPr>
        <w:tc>
          <w:tcPr>
            <w:tcW w:w="3103" w:type="dxa"/>
            <w:shd w:val="clear" w:color="auto" w:fill="CCECFF"/>
          </w:tcPr>
          <w:p w14:paraId="5BC76FEA" w14:textId="77777777" w:rsidR="00D87F8C" w:rsidRPr="00C71430" w:rsidRDefault="00D87F8C" w:rsidP="006B390F">
            <w:pPr>
              <w:rPr>
                <w:rFonts w:ascii="Tahoma" w:hAnsi="Tahoma" w:cs="Tahoma"/>
              </w:rPr>
            </w:pPr>
            <w:r w:rsidRPr="00C71430">
              <w:rPr>
                <w:rFonts w:ascii="Tahoma" w:hAnsi="Tahoma" w:cs="Tahoma"/>
              </w:rPr>
              <w:t>Paper size</w:t>
            </w:r>
          </w:p>
        </w:tc>
        <w:tc>
          <w:tcPr>
            <w:tcW w:w="6230" w:type="dxa"/>
          </w:tcPr>
          <w:p w14:paraId="0D1D395B" w14:textId="77777777" w:rsidR="00D87F8C" w:rsidRPr="00C71430" w:rsidRDefault="00D87F8C" w:rsidP="006B390F">
            <w:pPr>
              <w:rPr>
                <w:rFonts w:ascii="Tahoma" w:hAnsi="Tahoma" w:cs="Tahoma"/>
              </w:rPr>
            </w:pPr>
            <w:r w:rsidRPr="00C71430">
              <w:rPr>
                <w:rFonts w:ascii="Tahoma" w:hAnsi="Tahoma" w:cs="Tahoma"/>
              </w:rPr>
              <w:t>A4</w:t>
            </w:r>
          </w:p>
        </w:tc>
      </w:tr>
      <w:tr w:rsidR="00454307" w:rsidRPr="00C71430" w14:paraId="441F8C60" w14:textId="77777777" w:rsidTr="006B390F">
        <w:trPr>
          <w:jc w:val="center"/>
        </w:trPr>
        <w:tc>
          <w:tcPr>
            <w:tcW w:w="3103" w:type="dxa"/>
            <w:shd w:val="clear" w:color="auto" w:fill="CCECFF"/>
          </w:tcPr>
          <w:p w14:paraId="1FC3D0BD" w14:textId="3743E54C" w:rsidR="00454307" w:rsidRPr="00C71430" w:rsidRDefault="00454307" w:rsidP="006B390F">
            <w:pPr>
              <w:rPr>
                <w:rFonts w:ascii="Tahoma" w:hAnsi="Tahoma" w:cs="Tahoma"/>
              </w:rPr>
            </w:pPr>
            <w:r w:rsidRPr="00C71430">
              <w:rPr>
                <w:rFonts w:ascii="Tahoma" w:hAnsi="Tahoma" w:cs="Tahoma"/>
              </w:rPr>
              <w:t>Reprinting require</w:t>
            </w:r>
          </w:p>
        </w:tc>
        <w:tc>
          <w:tcPr>
            <w:tcW w:w="6230" w:type="dxa"/>
          </w:tcPr>
          <w:p w14:paraId="362BA9D8" w14:textId="7F7A4DF4" w:rsidR="00454307" w:rsidRPr="00C71430" w:rsidRDefault="00454307" w:rsidP="006B390F">
            <w:pPr>
              <w:rPr>
                <w:rFonts w:ascii="Tahoma" w:hAnsi="Tahoma" w:cs="Tahoma"/>
              </w:rPr>
            </w:pPr>
            <w:r w:rsidRPr="00C71430">
              <w:rPr>
                <w:rFonts w:ascii="Tahoma" w:hAnsi="Tahoma" w:cs="Tahoma"/>
              </w:rPr>
              <w:t>Yes</w:t>
            </w:r>
          </w:p>
        </w:tc>
      </w:tr>
      <w:tr w:rsidR="00D87F8C" w:rsidRPr="00C71430" w14:paraId="093FAFD3" w14:textId="77777777" w:rsidTr="006B390F">
        <w:trPr>
          <w:jc w:val="center"/>
        </w:trPr>
        <w:tc>
          <w:tcPr>
            <w:tcW w:w="3103" w:type="dxa"/>
            <w:shd w:val="clear" w:color="auto" w:fill="CCECFF"/>
          </w:tcPr>
          <w:p w14:paraId="255FE484" w14:textId="77777777" w:rsidR="00D87F8C" w:rsidRPr="00C71430" w:rsidRDefault="00D87F8C" w:rsidP="006B390F">
            <w:pPr>
              <w:rPr>
                <w:rFonts w:ascii="Tahoma" w:hAnsi="Tahoma" w:cs="Tahoma"/>
              </w:rPr>
            </w:pPr>
            <w:r w:rsidRPr="00C71430">
              <w:rPr>
                <w:rFonts w:ascii="Tahoma" w:hAnsi="Tahoma" w:cs="Tahoma"/>
              </w:rPr>
              <w:t>Searching criteria</w:t>
            </w:r>
          </w:p>
        </w:tc>
        <w:tc>
          <w:tcPr>
            <w:tcW w:w="6230" w:type="dxa"/>
          </w:tcPr>
          <w:p w14:paraId="6ACE592B" w14:textId="6C4B9312" w:rsidR="00D87F8C" w:rsidRPr="00C71430" w:rsidRDefault="00D87F8C" w:rsidP="006B390F">
            <w:pPr>
              <w:rPr>
                <w:rFonts w:ascii="Tahoma" w:hAnsi="Tahoma" w:cs="Tahoma"/>
              </w:rPr>
            </w:pPr>
            <w:r w:rsidRPr="00C71430">
              <w:rPr>
                <w:rFonts w:ascii="Tahoma" w:hAnsi="Tahoma" w:cs="Tahoma"/>
              </w:rPr>
              <w:t>Branch code, Account type, Account no</w:t>
            </w:r>
            <w:r w:rsidR="00C9048F" w:rsidRPr="00C71430">
              <w:rPr>
                <w:rFonts w:ascii="Tahoma" w:hAnsi="Tahoma" w:cs="Tahoma"/>
              </w:rPr>
              <w:t>, Date</w:t>
            </w:r>
            <w:r w:rsidR="00B910A4" w:rsidRPr="00C71430">
              <w:rPr>
                <w:rFonts w:ascii="Tahoma" w:hAnsi="Tahoma" w:cs="Tahoma"/>
              </w:rPr>
              <w:t xml:space="preserve"> </w:t>
            </w:r>
            <w:r w:rsidR="00B910A4" w:rsidRPr="00C71430">
              <w:rPr>
                <w:rFonts w:ascii="Tahoma" w:hAnsi="Tahoma" w:cs="Tahoma"/>
                <w:color w:val="FF0000"/>
              </w:rPr>
              <w:t>range</w:t>
            </w:r>
          </w:p>
        </w:tc>
      </w:tr>
    </w:tbl>
    <w:p w14:paraId="6B48E606" w14:textId="77777777" w:rsidR="00D87F8C" w:rsidRPr="00C71430" w:rsidRDefault="00D87F8C" w:rsidP="00D87F8C">
      <w:pPr>
        <w:rPr>
          <w:rFonts w:ascii="Tahoma" w:hAnsi="Tahoma" w:cs="Tahoma"/>
        </w:rPr>
      </w:pPr>
    </w:p>
    <w:p w14:paraId="2A6F6473" w14:textId="77777777" w:rsidR="00E044E7" w:rsidRPr="00C71430" w:rsidRDefault="00E044E7" w:rsidP="00E044E7">
      <w:pPr>
        <w:pStyle w:val="Heading3"/>
        <w:rPr>
          <w:rFonts w:ascii="Tahoma" w:hAnsi="Tahoma" w:cs="Tahoma"/>
        </w:rPr>
      </w:pPr>
      <w:bookmarkStart w:id="772" w:name="_Toc145230927"/>
      <w:bookmarkStart w:id="773" w:name="_Toc145231330"/>
      <w:r w:rsidRPr="00C71430">
        <w:rPr>
          <w:rFonts w:ascii="Tahoma" w:hAnsi="Tahoma" w:cs="Tahoma"/>
        </w:rPr>
        <w:lastRenderedPageBreak/>
        <w:t>File / API Layout and Data Sheet</w:t>
      </w:r>
      <w:bookmarkEnd w:id="772"/>
      <w:bookmarkEnd w:id="773"/>
    </w:p>
    <w:p w14:paraId="03BE91DA" w14:textId="77777777" w:rsidR="00D87F8C" w:rsidRPr="00C71430" w:rsidRDefault="00D87F8C" w:rsidP="00D87F8C">
      <w:pPr>
        <w:ind w:left="360"/>
        <w:rPr>
          <w:rFonts w:ascii="Tahoma" w:hAnsi="Tahoma" w:cs="Tahoma"/>
        </w:rPr>
      </w:pPr>
      <w:r w:rsidRPr="00C71430">
        <w:rPr>
          <w:rFonts w:ascii="Tahoma" w:hAnsi="Tahoma" w:cs="Tahoma"/>
        </w:rPr>
        <w:t>Not Applicable.</w:t>
      </w:r>
    </w:p>
    <w:p w14:paraId="6F67FF6B" w14:textId="77777777" w:rsidR="00D87F8C" w:rsidRPr="00C71430" w:rsidRDefault="00D87F8C" w:rsidP="00D87F8C">
      <w:pPr>
        <w:rPr>
          <w:rFonts w:ascii="Tahoma" w:hAnsi="Tahoma" w:cs="Tahoma"/>
        </w:rPr>
      </w:pPr>
    </w:p>
    <w:p w14:paraId="0E6D546A" w14:textId="77777777" w:rsidR="00E044E7" w:rsidRPr="00C71430" w:rsidRDefault="00E044E7" w:rsidP="00E044E7">
      <w:pPr>
        <w:pStyle w:val="Heading3"/>
        <w:rPr>
          <w:rFonts w:ascii="Tahoma" w:hAnsi="Tahoma" w:cs="Tahoma"/>
        </w:rPr>
      </w:pPr>
      <w:bookmarkStart w:id="774" w:name="_Toc145230928"/>
      <w:bookmarkStart w:id="775" w:name="_Toc145231331"/>
      <w:r w:rsidRPr="00C71430">
        <w:rPr>
          <w:rFonts w:ascii="Tahoma" w:hAnsi="Tahoma" w:cs="Tahoma"/>
        </w:rPr>
        <w:t>Report Layout and Data Sheet</w:t>
      </w:r>
      <w:bookmarkEnd w:id="774"/>
      <w:bookmarkEnd w:id="775"/>
    </w:p>
    <w:p w14:paraId="4280265B" w14:textId="34DF129E" w:rsidR="00FB7B15" w:rsidRPr="00C71430" w:rsidRDefault="00FB7B15" w:rsidP="00FB7B15">
      <w:pPr>
        <w:pStyle w:val="Heading4"/>
        <w:rPr>
          <w:rFonts w:ascii="Tahoma" w:hAnsi="Tahoma" w:cs="Tahoma"/>
          <w:color w:val="FF0000"/>
        </w:rPr>
      </w:pPr>
      <w:bookmarkStart w:id="776" w:name="_Toc145230929"/>
      <w:bookmarkStart w:id="777" w:name="_Toc145231332"/>
      <w:r w:rsidRPr="00C71430">
        <w:rPr>
          <w:rFonts w:ascii="Tahoma" w:hAnsi="Tahoma" w:cs="Tahoma"/>
          <w:color w:val="FF0000"/>
        </w:rPr>
        <w:t>Pre-dormant report</w:t>
      </w:r>
      <w:bookmarkEnd w:id="776"/>
      <w:bookmarkEnd w:id="777"/>
    </w:p>
    <w:p w14:paraId="690E1A77" w14:textId="77777777" w:rsidR="00B72252" w:rsidRPr="00C71430" w:rsidRDefault="00B72252" w:rsidP="00B72252">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B72252" w:rsidRPr="00C71430" w14:paraId="6F9F3C37" w14:textId="77777777" w:rsidTr="006B390F">
        <w:trPr>
          <w:gridAfter w:val="1"/>
          <w:wAfter w:w="12" w:type="dxa"/>
          <w:tblHeader/>
        </w:trPr>
        <w:tc>
          <w:tcPr>
            <w:tcW w:w="3823" w:type="dxa"/>
            <w:shd w:val="clear" w:color="auto" w:fill="D9D9D9" w:themeFill="background1" w:themeFillShade="D9"/>
          </w:tcPr>
          <w:p w14:paraId="11455078" w14:textId="77777777" w:rsidR="00B72252" w:rsidRPr="00C71430" w:rsidRDefault="00B72252"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B2CC571" w14:textId="77777777" w:rsidR="00B72252" w:rsidRPr="00C71430" w:rsidRDefault="00B72252" w:rsidP="006B390F">
            <w:pPr>
              <w:jc w:val="center"/>
              <w:rPr>
                <w:rFonts w:ascii="Tahoma" w:hAnsi="Tahoma" w:cs="Tahoma"/>
              </w:rPr>
            </w:pPr>
            <w:r w:rsidRPr="00C71430">
              <w:rPr>
                <w:rFonts w:ascii="Tahoma" w:hAnsi="Tahoma" w:cs="Tahoma"/>
              </w:rPr>
              <w:t>Description</w:t>
            </w:r>
          </w:p>
        </w:tc>
      </w:tr>
      <w:tr w:rsidR="00B72252" w:rsidRPr="00C71430" w14:paraId="0F7FA857" w14:textId="77777777" w:rsidTr="006B390F">
        <w:tc>
          <w:tcPr>
            <w:tcW w:w="10349" w:type="dxa"/>
            <w:gridSpan w:val="3"/>
            <w:shd w:val="clear" w:color="auto" w:fill="C8E0E9" w:themeFill="accent6" w:themeFillTint="33"/>
          </w:tcPr>
          <w:p w14:paraId="4AD604B6" w14:textId="77777777" w:rsidR="00B72252" w:rsidRPr="00C71430" w:rsidRDefault="00B72252" w:rsidP="006B390F">
            <w:pPr>
              <w:rPr>
                <w:rFonts w:ascii="Tahoma" w:hAnsi="Tahoma" w:cs="Tahoma"/>
              </w:rPr>
            </w:pPr>
            <w:r w:rsidRPr="00C71430">
              <w:rPr>
                <w:rFonts w:ascii="Tahoma" w:hAnsi="Tahoma" w:cs="Tahoma"/>
              </w:rPr>
              <w:t>Header</w:t>
            </w:r>
          </w:p>
        </w:tc>
      </w:tr>
      <w:tr w:rsidR="00771BA7" w:rsidRPr="00C71430" w14:paraId="3F46BE8A" w14:textId="77777777" w:rsidTr="006B390F">
        <w:trPr>
          <w:gridAfter w:val="1"/>
          <w:wAfter w:w="12" w:type="dxa"/>
        </w:trPr>
        <w:tc>
          <w:tcPr>
            <w:tcW w:w="3823" w:type="dxa"/>
          </w:tcPr>
          <w:p w14:paraId="2F69CC80" w14:textId="77777777" w:rsidR="00771BA7" w:rsidRPr="00C71430" w:rsidRDefault="00771BA7" w:rsidP="00771BA7">
            <w:pPr>
              <w:rPr>
                <w:rFonts w:ascii="Tahoma" w:hAnsi="Tahoma" w:cs="Tahoma"/>
              </w:rPr>
            </w:pPr>
            <w:r w:rsidRPr="00C71430">
              <w:rPr>
                <w:rFonts w:ascii="Tahoma" w:hAnsi="Tahoma" w:cs="Tahoma"/>
              </w:rPr>
              <w:t>Transaction Date</w:t>
            </w:r>
          </w:p>
        </w:tc>
        <w:tc>
          <w:tcPr>
            <w:tcW w:w="6514" w:type="dxa"/>
          </w:tcPr>
          <w:p w14:paraId="08D71B80" w14:textId="09D57B2A" w:rsidR="00771BA7" w:rsidRPr="00C71430" w:rsidRDefault="00771BA7" w:rsidP="00771BA7">
            <w:pPr>
              <w:rPr>
                <w:rFonts w:ascii="Tahoma" w:hAnsi="Tahoma" w:cs="Tahoma"/>
              </w:rPr>
            </w:pPr>
            <w:r w:rsidRPr="00C71430">
              <w:rPr>
                <w:rFonts w:ascii="Tahoma" w:hAnsi="Tahoma" w:cs="Tahoma"/>
              </w:rPr>
              <w:t xml:space="preserve">Display date </w:t>
            </w:r>
          </w:p>
        </w:tc>
      </w:tr>
      <w:tr w:rsidR="00771BA7" w:rsidRPr="00C71430" w14:paraId="37D4B52F" w14:textId="77777777" w:rsidTr="006B390F">
        <w:trPr>
          <w:gridAfter w:val="1"/>
          <w:wAfter w:w="12" w:type="dxa"/>
        </w:trPr>
        <w:tc>
          <w:tcPr>
            <w:tcW w:w="3823" w:type="dxa"/>
          </w:tcPr>
          <w:p w14:paraId="18088116" w14:textId="77777777" w:rsidR="00771BA7" w:rsidRPr="00C71430" w:rsidRDefault="00771BA7" w:rsidP="00771BA7">
            <w:pPr>
              <w:rPr>
                <w:rFonts w:ascii="Tahoma" w:hAnsi="Tahoma" w:cs="Tahoma"/>
              </w:rPr>
            </w:pPr>
            <w:r w:rsidRPr="00C71430">
              <w:rPr>
                <w:rFonts w:ascii="Tahoma" w:hAnsi="Tahoma" w:cs="Tahoma"/>
              </w:rPr>
              <w:t>Page</w:t>
            </w:r>
          </w:p>
        </w:tc>
        <w:tc>
          <w:tcPr>
            <w:tcW w:w="6514" w:type="dxa"/>
          </w:tcPr>
          <w:p w14:paraId="194CF160" w14:textId="27E11936" w:rsidR="00771BA7" w:rsidRPr="00C71430" w:rsidRDefault="00771BA7" w:rsidP="00771BA7">
            <w:pPr>
              <w:rPr>
                <w:rFonts w:ascii="Tahoma" w:hAnsi="Tahoma" w:cs="Tahoma"/>
              </w:rPr>
            </w:pPr>
            <w:r w:rsidRPr="00C71430">
              <w:rPr>
                <w:rFonts w:ascii="Tahoma" w:hAnsi="Tahoma" w:cs="Tahoma"/>
              </w:rPr>
              <w:t>Display number of page</w:t>
            </w:r>
          </w:p>
        </w:tc>
      </w:tr>
      <w:tr w:rsidR="00771BA7" w:rsidRPr="00C71430" w14:paraId="79134CB0" w14:textId="77777777" w:rsidTr="006B390F">
        <w:trPr>
          <w:gridAfter w:val="1"/>
          <w:wAfter w:w="12" w:type="dxa"/>
        </w:trPr>
        <w:tc>
          <w:tcPr>
            <w:tcW w:w="3823" w:type="dxa"/>
          </w:tcPr>
          <w:p w14:paraId="7637A696" w14:textId="77777777" w:rsidR="00771BA7" w:rsidRPr="00C71430" w:rsidRDefault="00771BA7" w:rsidP="00771BA7">
            <w:pPr>
              <w:rPr>
                <w:rFonts w:ascii="Tahoma" w:hAnsi="Tahoma" w:cs="Tahoma"/>
              </w:rPr>
            </w:pPr>
            <w:r w:rsidRPr="00C71430">
              <w:rPr>
                <w:rFonts w:ascii="Tahoma" w:hAnsi="Tahoma" w:cs="Tahoma"/>
              </w:rPr>
              <w:t>Printed date</w:t>
            </w:r>
          </w:p>
        </w:tc>
        <w:tc>
          <w:tcPr>
            <w:tcW w:w="6514" w:type="dxa"/>
          </w:tcPr>
          <w:p w14:paraId="4FFEB284" w14:textId="696B8034" w:rsidR="00771BA7" w:rsidRPr="00C71430" w:rsidRDefault="00771BA7" w:rsidP="00771BA7">
            <w:pPr>
              <w:rPr>
                <w:rFonts w:ascii="Tahoma" w:hAnsi="Tahoma" w:cs="Tahoma"/>
              </w:rPr>
            </w:pPr>
            <w:r w:rsidRPr="00C71430">
              <w:rPr>
                <w:rFonts w:ascii="Tahoma" w:hAnsi="Tahoma" w:cs="Tahoma"/>
              </w:rPr>
              <w:t>Display printed time</w:t>
            </w:r>
          </w:p>
        </w:tc>
      </w:tr>
      <w:tr w:rsidR="00771BA7" w:rsidRPr="00C71430" w14:paraId="6AAED0D0" w14:textId="77777777" w:rsidTr="006B390F">
        <w:trPr>
          <w:gridAfter w:val="1"/>
          <w:wAfter w:w="12" w:type="dxa"/>
        </w:trPr>
        <w:tc>
          <w:tcPr>
            <w:tcW w:w="3823" w:type="dxa"/>
          </w:tcPr>
          <w:p w14:paraId="7471FADD" w14:textId="77777777" w:rsidR="00771BA7" w:rsidRPr="00C71430" w:rsidRDefault="00771BA7" w:rsidP="00771BA7">
            <w:pPr>
              <w:rPr>
                <w:rFonts w:ascii="Tahoma" w:hAnsi="Tahoma" w:cs="Tahoma"/>
              </w:rPr>
            </w:pPr>
            <w:r w:rsidRPr="00C71430">
              <w:rPr>
                <w:rFonts w:ascii="Tahoma" w:hAnsi="Tahoma" w:cs="Tahoma"/>
              </w:rPr>
              <w:t>Printed time</w:t>
            </w:r>
          </w:p>
        </w:tc>
        <w:tc>
          <w:tcPr>
            <w:tcW w:w="6514" w:type="dxa"/>
          </w:tcPr>
          <w:p w14:paraId="53B1E519" w14:textId="05643EC2" w:rsidR="00771BA7" w:rsidRPr="00C71430" w:rsidRDefault="00771BA7" w:rsidP="00771BA7">
            <w:pPr>
              <w:rPr>
                <w:rFonts w:ascii="Tahoma" w:hAnsi="Tahoma" w:cs="Tahoma"/>
              </w:rPr>
            </w:pPr>
            <w:r w:rsidRPr="00C71430">
              <w:rPr>
                <w:rFonts w:ascii="Tahoma" w:hAnsi="Tahoma" w:cs="Tahoma"/>
              </w:rPr>
              <w:t>Display printed time</w:t>
            </w:r>
          </w:p>
        </w:tc>
      </w:tr>
      <w:tr w:rsidR="00771BA7" w:rsidRPr="00C71430" w14:paraId="26485FDE" w14:textId="77777777" w:rsidTr="006B390F">
        <w:trPr>
          <w:gridAfter w:val="1"/>
          <w:wAfter w:w="12" w:type="dxa"/>
        </w:trPr>
        <w:tc>
          <w:tcPr>
            <w:tcW w:w="3823" w:type="dxa"/>
          </w:tcPr>
          <w:p w14:paraId="4F8DA882" w14:textId="77777777" w:rsidR="00771BA7" w:rsidRPr="00C71430" w:rsidRDefault="00771BA7" w:rsidP="00771BA7">
            <w:pPr>
              <w:rPr>
                <w:rFonts w:ascii="Tahoma" w:hAnsi="Tahoma" w:cs="Tahoma"/>
              </w:rPr>
            </w:pPr>
            <w:r w:rsidRPr="00C71430">
              <w:rPr>
                <w:rFonts w:ascii="Tahoma" w:hAnsi="Tahoma" w:cs="Tahoma"/>
              </w:rPr>
              <w:t>Printed by</w:t>
            </w:r>
          </w:p>
        </w:tc>
        <w:tc>
          <w:tcPr>
            <w:tcW w:w="6514" w:type="dxa"/>
          </w:tcPr>
          <w:p w14:paraId="0886611E" w14:textId="74161B04" w:rsidR="00771BA7" w:rsidRPr="00C71430" w:rsidRDefault="00771BA7" w:rsidP="00771BA7">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771BA7" w:rsidRPr="00C71430" w14:paraId="2C9E3FE2" w14:textId="77777777" w:rsidTr="006B390F">
        <w:tc>
          <w:tcPr>
            <w:tcW w:w="10349" w:type="dxa"/>
            <w:gridSpan w:val="3"/>
            <w:shd w:val="clear" w:color="auto" w:fill="C8E0E9" w:themeFill="accent6" w:themeFillTint="33"/>
          </w:tcPr>
          <w:p w14:paraId="41928251" w14:textId="77777777" w:rsidR="00771BA7" w:rsidRPr="00C71430" w:rsidRDefault="00771BA7" w:rsidP="00771BA7">
            <w:pPr>
              <w:rPr>
                <w:rFonts w:ascii="Tahoma" w:hAnsi="Tahoma" w:cs="Tahoma"/>
              </w:rPr>
            </w:pPr>
            <w:r w:rsidRPr="00C71430">
              <w:rPr>
                <w:rFonts w:ascii="Tahoma" w:hAnsi="Tahoma" w:cs="Tahoma"/>
              </w:rPr>
              <w:t xml:space="preserve">Detail </w:t>
            </w:r>
          </w:p>
        </w:tc>
      </w:tr>
      <w:tr w:rsidR="00771BA7" w:rsidRPr="00C71430" w14:paraId="08C57740" w14:textId="77777777" w:rsidTr="006B390F">
        <w:trPr>
          <w:gridAfter w:val="1"/>
          <w:wAfter w:w="12" w:type="dxa"/>
        </w:trPr>
        <w:tc>
          <w:tcPr>
            <w:tcW w:w="3823" w:type="dxa"/>
          </w:tcPr>
          <w:p w14:paraId="4E058E81" w14:textId="1151930A" w:rsidR="00771BA7" w:rsidRPr="00C71430" w:rsidRDefault="00771BA7" w:rsidP="00771BA7">
            <w:pPr>
              <w:rPr>
                <w:rFonts w:ascii="Tahoma" w:hAnsi="Tahoma" w:cs="Tahoma"/>
              </w:rPr>
            </w:pPr>
            <w:r w:rsidRPr="00C71430">
              <w:rPr>
                <w:rFonts w:ascii="Tahoma" w:hAnsi="Tahoma" w:cs="Tahoma"/>
              </w:rPr>
              <w:t>SEQ</w:t>
            </w:r>
          </w:p>
        </w:tc>
        <w:tc>
          <w:tcPr>
            <w:tcW w:w="6514" w:type="dxa"/>
          </w:tcPr>
          <w:p w14:paraId="4638B6B1" w14:textId="4F172762" w:rsidR="00771BA7" w:rsidRPr="00C71430" w:rsidRDefault="00771BA7" w:rsidP="00771BA7">
            <w:pPr>
              <w:rPr>
                <w:rFonts w:ascii="Tahoma" w:hAnsi="Tahoma" w:cs="Tahoma"/>
              </w:rPr>
            </w:pPr>
            <w:r w:rsidRPr="00C71430">
              <w:rPr>
                <w:rFonts w:ascii="Tahoma" w:hAnsi="Tahoma" w:cs="Tahoma"/>
              </w:rPr>
              <w:t>Display sequential of transaction</w:t>
            </w:r>
          </w:p>
        </w:tc>
      </w:tr>
      <w:tr w:rsidR="00771BA7" w:rsidRPr="00C71430" w14:paraId="44D3FFA6" w14:textId="77777777" w:rsidTr="006B390F">
        <w:trPr>
          <w:gridAfter w:val="1"/>
          <w:wAfter w:w="12" w:type="dxa"/>
        </w:trPr>
        <w:tc>
          <w:tcPr>
            <w:tcW w:w="3823" w:type="dxa"/>
          </w:tcPr>
          <w:p w14:paraId="1A7C88A7" w14:textId="11139C5F" w:rsidR="00771BA7" w:rsidRPr="00C71430" w:rsidRDefault="00771BA7" w:rsidP="00771BA7">
            <w:pPr>
              <w:rPr>
                <w:rFonts w:ascii="Tahoma" w:hAnsi="Tahoma" w:cs="Tahoma"/>
                <w:cs/>
              </w:rPr>
            </w:pPr>
            <w:r w:rsidRPr="00C71430">
              <w:rPr>
                <w:rFonts w:ascii="Tahoma" w:hAnsi="Tahoma" w:cs="Tahoma"/>
              </w:rPr>
              <w:t>Account NO</w:t>
            </w:r>
          </w:p>
        </w:tc>
        <w:tc>
          <w:tcPr>
            <w:tcW w:w="6514" w:type="dxa"/>
          </w:tcPr>
          <w:p w14:paraId="36931D33" w14:textId="624FB321" w:rsidR="00771BA7" w:rsidRPr="00C71430" w:rsidRDefault="00771BA7" w:rsidP="00771BA7">
            <w:pPr>
              <w:rPr>
                <w:rFonts w:ascii="Tahoma" w:hAnsi="Tahoma" w:cs="Tahoma"/>
              </w:rPr>
            </w:pPr>
            <w:r w:rsidRPr="00C71430">
              <w:rPr>
                <w:rFonts w:ascii="Tahoma" w:hAnsi="Tahoma" w:cs="Tahoma"/>
              </w:rPr>
              <w:t>Display account number</w:t>
            </w:r>
          </w:p>
        </w:tc>
      </w:tr>
      <w:tr w:rsidR="00771BA7" w:rsidRPr="00C71430" w14:paraId="7AD88B8C" w14:textId="77777777" w:rsidTr="006B390F">
        <w:trPr>
          <w:gridAfter w:val="1"/>
          <w:wAfter w:w="12" w:type="dxa"/>
        </w:trPr>
        <w:tc>
          <w:tcPr>
            <w:tcW w:w="3823" w:type="dxa"/>
          </w:tcPr>
          <w:p w14:paraId="14036025" w14:textId="40408863" w:rsidR="00771BA7" w:rsidRPr="00C71430" w:rsidRDefault="00771BA7" w:rsidP="00771BA7">
            <w:pPr>
              <w:rPr>
                <w:rFonts w:ascii="Tahoma" w:hAnsi="Tahoma" w:cs="Tahoma"/>
              </w:rPr>
            </w:pPr>
            <w:r w:rsidRPr="00C71430">
              <w:rPr>
                <w:rFonts w:ascii="Tahoma" w:hAnsi="Tahoma" w:cs="Tahoma"/>
              </w:rPr>
              <w:t>Account Name</w:t>
            </w:r>
          </w:p>
        </w:tc>
        <w:tc>
          <w:tcPr>
            <w:tcW w:w="6514" w:type="dxa"/>
          </w:tcPr>
          <w:p w14:paraId="608C20F0" w14:textId="2C2EA418" w:rsidR="00771BA7" w:rsidRPr="00C71430" w:rsidRDefault="00771BA7" w:rsidP="00771BA7">
            <w:pPr>
              <w:rPr>
                <w:rFonts w:ascii="Tahoma" w:hAnsi="Tahoma" w:cs="Tahoma"/>
              </w:rPr>
            </w:pPr>
            <w:r w:rsidRPr="00C71430">
              <w:rPr>
                <w:rFonts w:ascii="Tahoma" w:hAnsi="Tahoma" w:cs="Tahoma"/>
              </w:rPr>
              <w:t>Display account name</w:t>
            </w:r>
          </w:p>
        </w:tc>
      </w:tr>
      <w:tr w:rsidR="00771BA7" w:rsidRPr="00C71430" w14:paraId="6100D084" w14:textId="77777777" w:rsidTr="006B390F">
        <w:trPr>
          <w:gridAfter w:val="1"/>
          <w:wAfter w:w="12" w:type="dxa"/>
        </w:trPr>
        <w:tc>
          <w:tcPr>
            <w:tcW w:w="3823" w:type="dxa"/>
          </w:tcPr>
          <w:p w14:paraId="606E7D6F" w14:textId="66B7A022" w:rsidR="00771BA7" w:rsidRPr="00C71430" w:rsidRDefault="00771BA7" w:rsidP="00771BA7">
            <w:pPr>
              <w:rPr>
                <w:rFonts w:ascii="Tahoma" w:hAnsi="Tahoma" w:cs="Tahoma"/>
                <w:cs/>
              </w:rPr>
            </w:pPr>
            <w:r w:rsidRPr="00C71430">
              <w:rPr>
                <w:rFonts w:ascii="Tahoma" w:hAnsi="Tahoma" w:cs="Tahoma"/>
              </w:rPr>
              <w:t>Outstanding Balance</w:t>
            </w:r>
          </w:p>
        </w:tc>
        <w:tc>
          <w:tcPr>
            <w:tcW w:w="6514" w:type="dxa"/>
          </w:tcPr>
          <w:p w14:paraId="09CEE3AB" w14:textId="0548A3A0" w:rsidR="00771BA7" w:rsidRPr="00C71430" w:rsidRDefault="00771BA7" w:rsidP="00771BA7">
            <w:pPr>
              <w:rPr>
                <w:rFonts w:ascii="Tahoma" w:hAnsi="Tahoma" w:cs="Tahoma"/>
              </w:rPr>
            </w:pPr>
            <w:r w:rsidRPr="00C71430">
              <w:rPr>
                <w:rFonts w:ascii="Tahoma" w:hAnsi="Tahoma" w:cs="Tahoma"/>
              </w:rPr>
              <w:t>Display outstanding balance</w:t>
            </w:r>
          </w:p>
        </w:tc>
      </w:tr>
      <w:tr w:rsidR="00771BA7" w:rsidRPr="00C71430" w14:paraId="0620789C" w14:textId="77777777" w:rsidTr="006B390F">
        <w:trPr>
          <w:gridAfter w:val="1"/>
          <w:wAfter w:w="12" w:type="dxa"/>
        </w:trPr>
        <w:tc>
          <w:tcPr>
            <w:tcW w:w="3823" w:type="dxa"/>
          </w:tcPr>
          <w:p w14:paraId="774C3709" w14:textId="2D792EBC" w:rsidR="00771BA7" w:rsidRPr="00C71430" w:rsidRDefault="00771BA7" w:rsidP="00771BA7">
            <w:pPr>
              <w:rPr>
                <w:rFonts w:ascii="Tahoma" w:hAnsi="Tahoma" w:cs="Tahoma"/>
              </w:rPr>
            </w:pPr>
            <w:r w:rsidRPr="00C71430">
              <w:rPr>
                <w:rFonts w:ascii="Tahoma" w:hAnsi="Tahoma" w:cs="Tahoma"/>
              </w:rPr>
              <w:t>Limits</w:t>
            </w:r>
          </w:p>
        </w:tc>
        <w:tc>
          <w:tcPr>
            <w:tcW w:w="6514" w:type="dxa"/>
          </w:tcPr>
          <w:p w14:paraId="41E8415E" w14:textId="20625162" w:rsidR="00771BA7" w:rsidRPr="00C71430" w:rsidRDefault="00771BA7" w:rsidP="00771BA7">
            <w:pPr>
              <w:rPr>
                <w:rFonts w:ascii="Tahoma" w:hAnsi="Tahoma" w:cs="Tahoma"/>
              </w:rPr>
            </w:pPr>
            <w:r w:rsidRPr="00C71430">
              <w:rPr>
                <w:rFonts w:ascii="Tahoma" w:hAnsi="Tahoma" w:cs="Tahoma"/>
              </w:rPr>
              <w:t>Display limit</w:t>
            </w:r>
          </w:p>
        </w:tc>
      </w:tr>
      <w:tr w:rsidR="00771BA7" w:rsidRPr="00C71430" w14:paraId="72676D63" w14:textId="77777777" w:rsidTr="006B390F">
        <w:trPr>
          <w:gridAfter w:val="1"/>
          <w:wAfter w:w="12" w:type="dxa"/>
        </w:trPr>
        <w:tc>
          <w:tcPr>
            <w:tcW w:w="3823" w:type="dxa"/>
          </w:tcPr>
          <w:p w14:paraId="26BFBAC3" w14:textId="675E4783" w:rsidR="00771BA7" w:rsidRPr="00C71430" w:rsidRDefault="00771BA7" w:rsidP="00771BA7">
            <w:pPr>
              <w:rPr>
                <w:rFonts w:ascii="Tahoma" w:hAnsi="Tahoma" w:cs="Tahoma"/>
              </w:rPr>
            </w:pPr>
            <w:r w:rsidRPr="00C71430">
              <w:rPr>
                <w:rFonts w:ascii="Tahoma" w:hAnsi="Tahoma" w:cs="Tahoma"/>
              </w:rPr>
              <w:t>Last Active Date</w:t>
            </w:r>
          </w:p>
        </w:tc>
        <w:tc>
          <w:tcPr>
            <w:tcW w:w="6514" w:type="dxa"/>
          </w:tcPr>
          <w:p w14:paraId="246C8643" w14:textId="2EC3E0FA" w:rsidR="00771BA7" w:rsidRPr="00C71430" w:rsidRDefault="00771BA7" w:rsidP="00771BA7">
            <w:pPr>
              <w:rPr>
                <w:rFonts w:ascii="Tahoma" w:hAnsi="Tahoma" w:cs="Tahoma"/>
              </w:rPr>
            </w:pPr>
            <w:r w:rsidRPr="00C71430">
              <w:rPr>
                <w:rFonts w:ascii="Tahoma" w:hAnsi="Tahoma" w:cs="Tahoma"/>
              </w:rPr>
              <w:t>Display last active date</w:t>
            </w:r>
          </w:p>
        </w:tc>
      </w:tr>
      <w:tr w:rsidR="00FB7B15" w:rsidRPr="00C71430" w14:paraId="547945C4" w14:textId="77777777" w:rsidTr="006B390F">
        <w:trPr>
          <w:gridAfter w:val="1"/>
          <w:wAfter w:w="12" w:type="dxa"/>
        </w:trPr>
        <w:tc>
          <w:tcPr>
            <w:tcW w:w="3823" w:type="dxa"/>
          </w:tcPr>
          <w:p w14:paraId="792EAE45" w14:textId="6934B5B2" w:rsidR="00FB7B15" w:rsidRPr="00C71430" w:rsidRDefault="00FB7B15" w:rsidP="00FB7B15">
            <w:pPr>
              <w:rPr>
                <w:rFonts w:ascii="Tahoma" w:hAnsi="Tahoma" w:cs="Tahoma"/>
                <w:color w:val="FF0000"/>
              </w:rPr>
            </w:pPr>
            <w:r w:rsidRPr="00C71430">
              <w:rPr>
                <w:rFonts w:ascii="Tahoma" w:hAnsi="Tahoma" w:cs="Tahoma"/>
                <w:color w:val="FF0000"/>
              </w:rPr>
              <w:t>Total</w:t>
            </w:r>
          </w:p>
        </w:tc>
        <w:tc>
          <w:tcPr>
            <w:tcW w:w="6514" w:type="dxa"/>
          </w:tcPr>
          <w:p w14:paraId="0EE07871" w14:textId="262B53A5" w:rsidR="00FB7B15" w:rsidRPr="00C71430" w:rsidRDefault="00FB7B15" w:rsidP="00FB7B15">
            <w:pPr>
              <w:rPr>
                <w:rFonts w:ascii="Tahoma" w:hAnsi="Tahoma" w:cs="Tahoma"/>
                <w:color w:val="FF0000"/>
              </w:rPr>
            </w:pPr>
            <w:r w:rsidRPr="00C71430">
              <w:rPr>
                <w:rFonts w:ascii="Tahoma" w:hAnsi="Tahoma" w:cs="Tahoma"/>
                <w:color w:val="FF0000"/>
              </w:rPr>
              <w:t>Display total amount</w:t>
            </w:r>
          </w:p>
        </w:tc>
      </w:tr>
    </w:tbl>
    <w:p w14:paraId="4FB292DB" w14:textId="77777777" w:rsidR="00B72252" w:rsidRPr="00C71430" w:rsidRDefault="00B72252" w:rsidP="00B72252">
      <w:pPr>
        <w:rPr>
          <w:rFonts w:ascii="Tahoma" w:hAnsi="Tahoma" w:cs="Tahoma"/>
        </w:rPr>
      </w:pPr>
    </w:p>
    <w:p w14:paraId="5ED20906" w14:textId="77777777" w:rsidR="00771BA7" w:rsidRPr="00C71430" w:rsidRDefault="00771BA7" w:rsidP="00B72252">
      <w:pPr>
        <w:rPr>
          <w:rFonts w:ascii="Tahoma" w:hAnsi="Tahoma" w:cs="Tahoma"/>
        </w:rPr>
      </w:pPr>
    </w:p>
    <w:p w14:paraId="09171E6D" w14:textId="6174CA79" w:rsidR="0020559B" w:rsidRPr="00C71430" w:rsidRDefault="00771BA7" w:rsidP="0020559B">
      <w:pPr>
        <w:rPr>
          <w:rFonts w:ascii="Tahoma" w:hAnsi="Tahoma" w:cs="Tahoma"/>
        </w:rPr>
      </w:pPr>
      <w:r w:rsidRPr="00C71430">
        <w:rPr>
          <w:rFonts w:ascii="Tahoma" w:hAnsi="Tahoma" w:cs="Tahoma"/>
          <w:noProof/>
          <w:lang w:val="en-SG" w:eastAsia="en-SG" w:bidi="ar-SA"/>
        </w:rPr>
        <w:drawing>
          <wp:inline distT="0" distB="0" distL="0" distR="0" wp14:anchorId="4325F359" wp14:editId="172943C4">
            <wp:extent cx="6390005" cy="3347085"/>
            <wp:effectExtent l="19050" t="19050" r="10795" b="24765"/>
            <wp:docPr id="1105221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0005" cy="3347085"/>
                    </a:xfrm>
                    <a:prstGeom prst="rect">
                      <a:avLst/>
                    </a:prstGeom>
                    <a:noFill/>
                    <a:ln>
                      <a:solidFill>
                        <a:schemeClr val="bg2"/>
                      </a:solidFill>
                    </a:ln>
                  </pic:spPr>
                </pic:pic>
              </a:graphicData>
            </a:graphic>
          </wp:inline>
        </w:drawing>
      </w:r>
    </w:p>
    <w:p w14:paraId="087EC8EF" w14:textId="77777777" w:rsidR="00D87F8C" w:rsidRPr="00C71430" w:rsidRDefault="00D87F8C" w:rsidP="0020559B">
      <w:pPr>
        <w:rPr>
          <w:rFonts w:ascii="Tahoma" w:hAnsi="Tahoma" w:cs="Tahoma"/>
        </w:rPr>
      </w:pPr>
    </w:p>
    <w:p w14:paraId="768029F7" w14:textId="394B1882" w:rsidR="00FB7B15" w:rsidRPr="00C71430" w:rsidRDefault="00FB7B15" w:rsidP="00FB7B15">
      <w:pPr>
        <w:pStyle w:val="Heading4"/>
        <w:rPr>
          <w:rFonts w:ascii="Tahoma" w:hAnsi="Tahoma" w:cs="Tahoma"/>
          <w:color w:val="FF0000"/>
        </w:rPr>
      </w:pPr>
      <w:bookmarkStart w:id="778" w:name="_Toc145230930"/>
      <w:bookmarkStart w:id="779" w:name="_Toc145231333"/>
      <w:r w:rsidRPr="00C71430">
        <w:rPr>
          <w:rFonts w:ascii="Tahoma" w:hAnsi="Tahoma" w:cs="Tahoma"/>
          <w:color w:val="FF0000"/>
        </w:rPr>
        <w:lastRenderedPageBreak/>
        <w:t>Dormant fees report</w:t>
      </w:r>
      <w:bookmarkEnd w:id="778"/>
      <w:bookmarkEnd w:id="779"/>
    </w:p>
    <w:p w14:paraId="55F46B2D" w14:textId="77777777" w:rsidR="00FB7B15" w:rsidRPr="00C71430" w:rsidRDefault="00FB7B15" w:rsidP="00FB7B15">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FB7B15" w:rsidRPr="00C71430" w14:paraId="2F8BD3BA" w14:textId="77777777" w:rsidTr="006B390F">
        <w:trPr>
          <w:gridAfter w:val="1"/>
          <w:wAfter w:w="12" w:type="dxa"/>
          <w:tblHeader/>
        </w:trPr>
        <w:tc>
          <w:tcPr>
            <w:tcW w:w="3823" w:type="dxa"/>
            <w:shd w:val="clear" w:color="auto" w:fill="D9D9D9" w:themeFill="background1" w:themeFillShade="D9"/>
          </w:tcPr>
          <w:p w14:paraId="3B4061DB" w14:textId="77777777" w:rsidR="00FB7B15" w:rsidRPr="00C71430" w:rsidRDefault="00FB7B15"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FF6F117" w14:textId="77777777" w:rsidR="00FB7B15" w:rsidRPr="00C71430" w:rsidRDefault="00FB7B15" w:rsidP="006B390F">
            <w:pPr>
              <w:jc w:val="center"/>
              <w:rPr>
                <w:rFonts w:ascii="Tahoma" w:hAnsi="Tahoma" w:cs="Tahoma"/>
              </w:rPr>
            </w:pPr>
            <w:r w:rsidRPr="00C71430">
              <w:rPr>
                <w:rFonts w:ascii="Tahoma" w:hAnsi="Tahoma" w:cs="Tahoma"/>
              </w:rPr>
              <w:t>Description</w:t>
            </w:r>
          </w:p>
        </w:tc>
      </w:tr>
      <w:tr w:rsidR="00FB7B15" w:rsidRPr="00C71430" w14:paraId="7E35CD1C" w14:textId="77777777" w:rsidTr="006B390F">
        <w:tc>
          <w:tcPr>
            <w:tcW w:w="10349" w:type="dxa"/>
            <w:gridSpan w:val="3"/>
            <w:shd w:val="clear" w:color="auto" w:fill="C8E0E9" w:themeFill="accent6" w:themeFillTint="33"/>
          </w:tcPr>
          <w:p w14:paraId="22464E47" w14:textId="77777777" w:rsidR="00FB7B15" w:rsidRPr="00C71430" w:rsidRDefault="00FB7B15" w:rsidP="006B390F">
            <w:pPr>
              <w:rPr>
                <w:rFonts w:ascii="Tahoma" w:hAnsi="Tahoma" w:cs="Tahoma"/>
              </w:rPr>
            </w:pPr>
            <w:r w:rsidRPr="00C71430">
              <w:rPr>
                <w:rFonts w:ascii="Tahoma" w:hAnsi="Tahoma" w:cs="Tahoma"/>
              </w:rPr>
              <w:t>Header</w:t>
            </w:r>
          </w:p>
        </w:tc>
      </w:tr>
      <w:tr w:rsidR="00FB7B15" w:rsidRPr="00C71430" w14:paraId="422A8C12" w14:textId="77777777" w:rsidTr="006B390F">
        <w:trPr>
          <w:gridAfter w:val="1"/>
          <w:wAfter w:w="12" w:type="dxa"/>
        </w:trPr>
        <w:tc>
          <w:tcPr>
            <w:tcW w:w="3823" w:type="dxa"/>
          </w:tcPr>
          <w:p w14:paraId="710AAAC6" w14:textId="77777777" w:rsidR="00FB7B15" w:rsidRPr="00C71430" w:rsidRDefault="00FB7B15" w:rsidP="006B390F">
            <w:pPr>
              <w:rPr>
                <w:rFonts w:ascii="Tahoma" w:hAnsi="Tahoma" w:cs="Tahoma"/>
              </w:rPr>
            </w:pPr>
            <w:r w:rsidRPr="00C71430">
              <w:rPr>
                <w:rFonts w:ascii="Tahoma" w:hAnsi="Tahoma" w:cs="Tahoma"/>
              </w:rPr>
              <w:t>Transaction Date</w:t>
            </w:r>
          </w:p>
        </w:tc>
        <w:tc>
          <w:tcPr>
            <w:tcW w:w="6514" w:type="dxa"/>
          </w:tcPr>
          <w:p w14:paraId="414654A8" w14:textId="77777777" w:rsidR="00FB7B15" w:rsidRPr="00C71430" w:rsidRDefault="00FB7B15" w:rsidP="006B390F">
            <w:pPr>
              <w:rPr>
                <w:rFonts w:ascii="Tahoma" w:hAnsi="Tahoma" w:cs="Tahoma"/>
              </w:rPr>
            </w:pPr>
            <w:r w:rsidRPr="00C71430">
              <w:rPr>
                <w:rFonts w:ascii="Tahoma" w:hAnsi="Tahoma" w:cs="Tahoma"/>
              </w:rPr>
              <w:t xml:space="preserve">Display date </w:t>
            </w:r>
          </w:p>
        </w:tc>
      </w:tr>
      <w:tr w:rsidR="00FB7B15" w:rsidRPr="00C71430" w14:paraId="7C122D45" w14:textId="77777777" w:rsidTr="006B390F">
        <w:trPr>
          <w:gridAfter w:val="1"/>
          <w:wAfter w:w="12" w:type="dxa"/>
        </w:trPr>
        <w:tc>
          <w:tcPr>
            <w:tcW w:w="3823" w:type="dxa"/>
          </w:tcPr>
          <w:p w14:paraId="754C5C9D" w14:textId="77777777" w:rsidR="00FB7B15" w:rsidRPr="00C71430" w:rsidRDefault="00FB7B15" w:rsidP="006B390F">
            <w:pPr>
              <w:rPr>
                <w:rFonts w:ascii="Tahoma" w:hAnsi="Tahoma" w:cs="Tahoma"/>
              </w:rPr>
            </w:pPr>
            <w:r w:rsidRPr="00C71430">
              <w:rPr>
                <w:rFonts w:ascii="Tahoma" w:hAnsi="Tahoma" w:cs="Tahoma"/>
              </w:rPr>
              <w:t>Page</w:t>
            </w:r>
          </w:p>
        </w:tc>
        <w:tc>
          <w:tcPr>
            <w:tcW w:w="6514" w:type="dxa"/>
          </w:tcPr>
          <w:p w14:paraId="0D89D738" w14:textId="77777777" w:rsidR="00FB7B15" w:rsidRPr="00C71430" w:rsidRDefault="00FB7B15" w:rsidP="006B390F">
            <w:pPr>
              <w:rPr>
                <w:rFonts w:ascii="Tahoma" w:hAnsi="Tahoma" w:cs="Tahoma"/>
              </w:rPr>
            </w:pPr>
            <w:r w:rsidRPr="00C71430">
              <w:rPr>
                <w:rFonts w:ascii="Tahoma" w:hAnsi="Tahoma" w:cs="Tahoma"/>
              </w:rPr>
              <w:t>Display number of page</w:t>
            </w:r>
          </w:p>
        </w:tc>
      </w:tr>
      <w:tr w:rsidR="00FB7B15" w:rsidRPr="00C71430" w14:paraId="41431AB2" w14:textId="77777777" w:rsidTr="006B390F">
        <w:trPr>
          <w:gridAfter w:val="1"/>
          <w:wAfter w:w="12" w:type="dxa"/>
        </w:trPr>
        <w:tc>
          <w:tcPr>
            <w:tcW w:w="3823" w:type="dxa"/>
          </w:tcPr>
          <w:p w14:paraId="605FBD88" w14:textId="77777777" w:rsidR="00FB7B15" w:rsidRPr="00C71430" w:rsidRDefault="00FB7B15" w:rsidP="006B390F">
            <w:pPr>
              <w:rPr>
                <w:rFonts w:ascii="Tahoma" w:hAnsi="Tahoma" w:cs="Tahoma"/>
              </w:rPr>
            </w:pPr>
            <w:r w:rsidRPr="00C71430">
              <w:rPr>
                <w:rFonts w:ascii="Tahoma" w:hAnsi="Tahoma" w:cs="Tahoma"/>
              </w:rPr>
              <w:t>Printed date</w:t>
            </w:r>
          </w:p>
        </w:tc>
        <w:tc>
          <w:tcPr>
            <w:tcW w:w="6514" w:type="dxa"/>
          </w:tcPr>
          <w:p w14:paraId="53F6E1D9" w14:textId="77777777" w:rsidR="00FB7B15" w:rsidRPr="00C71430" w:rsidRDefault="00FB7B15" w:rsidP="006B390F">
            <w:pPr>
              <w:rPr>
                <w:rFonts w:ascii="Tahoma" w:hAnsi="Tahoma" w:cs="Tahoma"/>
              </w:rPr>
            </w:pPr>
            <w:r w:rsidRPr="00C71430">
              <w:rPr>
                <w:rFonts w:ascii="Tahoma" w:hAnsi="Tahoma" w:cs="Tahoma"/>
              </w:rPr>
              <w:t>Display printed time</w:t>
            </w:r>
          </w:p>
        </w:tc>
      </w:tr>
      <w:tr w:rsidR="00FB7B15" w:rsidRPr="00C71430" w14:paraId="3DFF1353" w14:textId="77777777" w:rsidTr="006B390F">
        <w:trPr>
          <w:gridAfter w:val="1"/>
          <w:wAfter w:w="12" w:type="dxa"/>
        </w:trPr>
        <w:tc>
          <w:tcPr>
            <w:tcW w:w="3823" w:type="dxa"/>
          </w:tcPr>
          <w:p w14:paraId="466408D6" w14:textId="77777777" w:rsidR="00FB7B15" w:rsidRPr="00C71430" w:rsidRDefault="00FB7B15" w:rsidP="006B390F">
            <w:pPr>
              <w:rPr>
                <w:rFonts w:ascii="Tahoma" w:hAnsi="Tahoma" w:cs="Tahoma"/>
              </w:rPr>
            </w:pPr>
            <w:r w:rsidRPr="00C71430">
              <w:rPr>
                <w:rFonts w:ascii="Tahoma" w:hAnsi="Tahoma" w:cs="Tahoma"/>
              </w:rPr>
              <w:t>Printed time</w:t>
            </w:r>
          </w:p>
        </w:tc>
        <w:tc>
          <w:tcPr>
            <w:tcW w:w="6514" w:type="dxa"/>
          </w:tcPr>
          <w:p w14:paraId="06B3E259" w14:textId="77777777" w:rsidR="00FB7B15" w:rsidRPr="00C71430" w:rsidRDefault="00FB7B15" w:rsidP="006B390F">
            <w:pPr>
              <w:rPr>
                <w:rFonts w:ascii="Tahoma" w:hAnsi="Tahoma" w:cs="Tahoma"/>
              </w:rPr>
            </w:pPr>
            <w:r w:rsidRPr="00C71430">
              <w:rPr>
                <w:rFonts w:ascii="Tahoma" w:hAnsi="Tahoma" w:cs="Tahoma"/>
              </w:rPr>
              <w:t>Display printed time</w:t>
            </w:r>
          </w:p>
        </w:tc>
      </w:tr>
      <w:tr w:rsidR="00FB7B15" w:rsidRPr="00C71430" w14:paraId="422ABA1C" w14:textId="77777777" w:rsidTr="006B390F">
        <w:trPr>
          <w:gridAfter w:val="1"/>
          <w:wAfter w:w="12" w:type="dxa"/>
        </w:trPr>
        <w:tc>
          <w:tcPr>
            <w:tcW w:w="3823" w:type="dxa"/>
          </w:tcPr>
          <w:p w14:paraId="7D952A52" w14:textId="77777777" w:rsidR="00FB7B15" w:rsidRPr="00C71430" w:rsidRDefault="00FB7B15" w:rsidP="006B390F">
            <w:pPr>
              <w:rPr>
                <w:rFonts w:ascii="Tahoma" w:hAnsi="Tahoma" w:cs="Tahoma"/>
              </w:rPr>
            </w:pPr>
            <w:r w:rsidRPr="00C71430">
              <w:rPr>
                <w:rFonts w:ascii="Tahoma" w:hAnsi="Tahoma" w:cs="Tahoma"/>
              </w:rPr>
              <w:t>Printed by</w:t>
            </w:r>
          </w:p>
        </w:tc>
        <w:tc>
          <w:tcPr>
            <w:tcW w:w="6514" w:type="dxa"/>
          </w:tcPr>
          <w:p w14:paraId="5E857D74" w14:textId="77777777" w:rsidR="00FB7B15" w:rsidRPr="00C71430" w:rsidRDefault="00FB7B15" w:rsidP="006B390F">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FB7B15" w:rsidRPr="00C71430" w14:paraId="3CF30A1E" w14:textId="77777777" w:rsidTr="006B390F">
        <w:tc>
          <w:tcPr>
            <w:tcW w:w="10349" w:type="dxa"/>
            <w:gridSpan w:val="3"/>
            <w:shd w:val="clear" w:color="auto" w:fill="C8E0E9" w:themeFill="accent6" w:themeFillTint="33"/>
          </w:tcPr>
          <w:p w14:paraId="7C329E62" w14:textId="77777777" w:rsidR="00FB7B15" w:rsidRPr="00C71430" w:rsidRDefault="00FB7B15" w:rsidP="006B390F">
            <w:pPr>
              <w:rPr>
                <w:rFonts w:ascii="Tahoma" w:hAnsi="Tahoma" w:cs="Tahoma"/>
              </w:rPr>
            </w:pPr>
            <w:r w:rsidRPr="00C71430">
              <w:rPr>
                <w:rFonts w:ascii="Tahoma" w:hAnsi="Tahoma" w:cs="Tahoma"/>
              </w:rPr>
              <w:t xml:space="preserve">Detail </w:t>
            </w:r>
          </w:p>
        </w:tc>
      </w:tr>
      <w:tr w:rsidR="00FB7B15" w:rsidRPr="00C71430" w14:paraId="7C8522E1" w14:textId="77777777" w:rsidTr="006B390F">
        <w:trPr>
          <w:gridAfter w:val="1"/>
          <w:wAfter w:w="12" w:type="dxa"/>
        </w:trPr>
        <w:tc>
          <w:tcPr>
            <w:tcW w:w="3823" w:type="dxa"/>
          </w:tcPr>
          <w:p w14:paraId="52D7E5C2" w14:textId="77777777" w:rsidR="00FB7B15" w:rsidRPr="00C71430" w:rsidRDefault="00FB7B15" w:rsidP="006B390F">
            <w:pPr>
              <w:rPr>
                <w:rFonts w:ascii="Tahoma" w:hAnsi="Tahoma" w:cs="Tahoma"/>
              </w:rPr>
            </w:pPr>
            <w:r w:rsidRPr="00C71430">
              <w:rPr>
                <w:rFonts w:ascii="Tahoma" w:hAnsi="Tahoma" w:cs="Tahoma"/>
              </w:rPr>
              <w:t>SEQ</w:t>
            </w:r>
          </w:p>
        </w:tc>
        <w:tc>
          <w:tcPr>
            <w:tcW w:w="6514" w:type="dxa"/>
          </w:tcPr>
          <w:p w14:paraId="3F961A8B" w14:textId="77777777" w:rsidR="00FB7B15" w:rsidRPr="00C71430" w:rsidRDefault="00FB7B15" w:rsidP="006B390F">
            <w:pPr>
              <w:rPr>
                <w:rFonts w:ascii="Tahoma" w:hAnsi="Tahoma" w:cs="Tahoma"/>
              </w:rPr>
            </w:pPr>
            <w:r w:rsidRPr="00C71430">
              <w:rPr>
                <w:rFonts w:ascii="Tahoma" w:hAnsi="Tahoma" w:cs="Tahoma"/>
              </w:rPr>
              <w:t>Display sequential of transaction</w:t>
            </w:r>
          </w:p>
        </w:tc>
      </w:tr>
      <w:tr w:rsidR="00FB7B15" w:rsidRPr="00C71430" w14:paraId="650EB42C" w14:textId="77777777" w:rsidTr="006B390F">
        <w:trPr>
          <w:gridAfter w:val="1"/>
          <w:wAfter w:w="12" w:type="dxa"/>
        </w:trPr>
        <w:tc>
          <w:tcPr>
            <w:tcW w:w="3823" w:type="dxa"/>
          </w:tcPr>
          <w:p w14:paraId="1A981085" w14:textId="77777777" w:rsidR="00FB7B15" w:rsidRPr="00C71430" w:rsidRDefault="00FB7B15" w:rsidP="006B390F">
            <w:pPr>
              <w:rPr>
                <w:rFonts w:ascii="Tahoma" w:hAnsi="Tahoma" w:cs="Tahoma"/>
                <w:cs/>
              </w:rPr>
            </w:pPr>
            <w:r w:rsidRPr="00C71430">
              <w:rPr>
                <w:rFonts w:ascii="Tahoma" w:hAnsi="Tahoma" w:cs="Tahoma"/>
              </w:rPr>
              <w:t>Account NO</w:t>
            </w:r>
          </w:p>
        </w:tc>
        <w:tc>
          <w:tcPr>
            <w:tcW w:w="6514" w:type="dxa"/>
          </w:tcPr>
          <w:p w14:paraId="56BE7EAE" w14:textId="77777777" w:rsidR="00FB7B15" w:rsidRPr="00C71430" w:rsidRDefault="00FB7B15" w:rsidP="006B390F">
            <w:pPr>
              <w:rPr>
                <w:rFonts w:ascii="Tahoma" w:hAnsi="Tahoma" w:cs="Tahoma"/>
              </w:rPr>
            </w:pPr>
            <w:r w:rsidRPr="00C71430">
              <w:rPr>
                <w:rFonts w:ascii="Tahoma" w:hAnsi="Tahoma" w:cs="Tahoma"/>
              </w:rPr>
              <w:t>Display account number</w:t>
            </w:r>
          </w:p>
        </w:tc>
      </w:tr>
      <w:tr w:rsidR="00FB7B15" w:rsidRPr="00C71430" w14:paraId="2C8895E6" w14:textId="77777777" w:rsidTr="006B390F">
        <w:trPr>
          <w:gridAfter w:val="1"/>
          <w:wAfter w:w="12" w:type="dxa"/>
        </w:trPr>
        <w:tc>
          <w:tcPr>
            <w:tcW w:w="3823" w:type="dxa"/>
          </w:tcPr>
          <w:p w14:paraId="0022E975" w14:textId="77777777" w:rsidR="00FB7B15" w:rsidRPr="00C71430" w:rsidRDefault="00FB7B15" w:rsidP="006B390F">
            <w:pPr>
              <w:rPr>
                <w:rFonts w:ascii="Tahoma" w:hAnsi="Tahoma" w:cs="Tahoma"/>
              </w:rPr>
            </w:pPr>
            <w:r w:rsidRPr="00C71430">
              <w:rPr>
                <w:rFonts w:ascii="Tahoma" w:hAnsi="Tahoma" w:cs="Tahoma"/>
              </w:rPr>
              <w:t>Account Name</w:t>
            </w:r>
          </w:p>
        </w:tc>
        <w:tc>
          <w:tcPr>
            <w:tcW w:w="6514" w:type="dxa"/>
          </w:tcPr>
          <w:p w14:paraId="5662EF71" w14:textId="77777777" w:rsidR="00FB7B15" w:rsidRPr="00C71430" w:rsidRDefault="00FB7B15" w:rsidP="006B390F">
            <w:pPr>
              <w:rPr>
                <w:rFonts w:ascii="Tahoma" w:hAnsi="Tahoma" w:cs="Tahoma"/>
              </w:rPr>
            </w:pPr>
            <w:r w:rsidRPr="00C71430">
              <w:rPr>
                <w:rFonts w:ascii="Tahoma" w:hAnsi="Tahoma" w:cs="Tahoma"/>
              </w:rPr>
              <w:t>Display account name</w:t>
            </w:r>
          </w:p>
        </w:tc>
      </w:tr>
      <w:tr w:rsidR="00FB7B15" w:rsidRPr="00C71430" w14:paraId="4884C1D7" w14:textId="77777777" w:rsidTr="006B390F">
        <w:trPr>
          <w:gridAfter w:val="1"/>
          <w:wAfter w:w="12" w:type="dxa"/>
        </w:trPr>
        <w:tc>
          <w:tcPr>
            <w:tcW w:w="3823" w:type="dxa"/>
          </w:tcPr>
          <w:p w14:paraId="0EEB643C" w14:textId="77777777" w:rsidR="00FB7B15" w:rsidRPr="00C71430" w:rsidRDefault="00FB7B15" w:rsidP="006B390F">
            <w:pPr>
              <w:rPr>
                <w:rFonts w:ascii="Tahoma" w:hAnsi="Tahoma" w:cs="Tahoma"/>
                <w:cs/>
              </w:rPr>
            </w:pPr>
            <w:r w:rsidRPr="00C71430">
              <w:rPr>
                <w:rFonts w:ascii="Tahoma" w:hAnsi="Tahoma" w:cs="Tahoma"/>
              </w:rPr>
              <w:t>Dormant Date</w:t>
            </w:r>
          </w:p>
        </w:tc>
        <w:tc>
          <w:tcPr>
            <w:tcW w:w="6514" w:type="dxa"/>
          </w:tcPr>
          <w:p w14:paraId="777116CE" w14:textId="77777777" w:rsidR="00FB7B15" w:rsidRPr="00C71430" w:rsidRDefault="00FB7B15" w:rsidP="006B390F">
            <w:pPr>
              <w:rPr>
                <w:rFonts w:ascii="Tahoma" w:hAnsi="Tahoma" w:cs="Tahoma"/>
              </w:rPr>
            </w:pPr>
            <w:r w:rsidRPr="00C71430">
              <w:rPr>
                <w:rFonts w:ascii="Tahoma" w:hAnsi="Tahoma" w:cs="Tahoma"/>
              </w:rPr>
              <w:t>Display Dormant date</w:t>
            </w:r>
          </w:p>
        </w:tc>
      </w:tr>
      <w:tr w:rsidR="00FB7B15" w:rsidRPr="00C71430" w14:paraId="077DA332" w14:textId="77777777" w:rsidTr="006B390F">
        <w:trPr>
          <w:gridAfter w:val="1"/>
          <w:wAfter w:w="12" w:type="dxa"/>
        </w:trPr>
        <w:tc>
          <w:tcPr>
            <w:tcW w:w="3823" w:type="dxa"/>
          </w:tcPr>
          <w:p w14:paraId="280D2940" w14:textId="77777777" w:rsidR="00FB7B15" w:rsidRPr="00C71430" w:rsidRDefault="00FB7B15" w:rsidP="006B390F">
            <w:pPr>
              <w:rPr>
                <w:rFonts w:ascii="Tahoma" w:hAnsi="Tahoma" w:cs="Tahoma"/>
              </w:rPr>
            </w:pPr>
            <w:r w:rsidRPr="00C71430">
              <w:rPr>
                <w:rFonts w:ascii="Tahoma" w:hAnsi="Tahoma" w:cs="Tahoma"/>
              </w:rPr>
              <w:t>Fee</w:t>
            </w:r>
          </w:p>
        </w:tc>
        <w:tc>
          <w:tcPr>
            <w:tcW w:w="6514" w:type="dxa"/>
          </w:tcPr>
          <w:p w14:paraId="1BF4556B" w14:textId="77777777" w:rsidR="00FB7B15" w:rsidRPr="00C71430" w:rsidRDefault="00FB7B15" w:rsidP="006B390F">
            <w:pPr>
              <w:rPr>
                <w:rFonts w:ascii="Tahoma" w:hAnsi="Tahoma" w:cs="Tahoma"/>
              </w:rPr>
            </w:pPr>
            <w:r w:rsidRPr="00C71430">
              <w:rPr>
                <w:rFonts w:ascii="Tahoma" w:hAnsi="Tahoma" w:cs="Tahoma"/>
              </w:rPr>
              <w:t>Display Fee amount</w:t>
            </w:r>
          </w:p>
        </w:tc>
      </w:tr>
      <w:tr w:rsidR="00FB7B15" w:rsidRPr="00C71430" w14:paraId="7C2A463A" w14:textId="77777777" w:rsidTr="006B390F">
        <w:trPr>
          <w:gridAfter w:val="1"/>
          <w:wAfter w:w="12" w:type="dxa"/>
        </w:trPr>
        <w:tc>
          <w:tcPr>
            <w:tcW w:w="3823" w:type="dxa"/>
          </w:tcPr>
          <w:p w14:paraId="79EA66EA" w14:textId="77777777" w:rsidR="00FB7B15" w:rsidRPr="00C71430" w:rsidRDefault="00FB7B15" w:rsidP="006B390F">
            <w:pPr>
              <w:rPr>
                <w:rFonts w:ascii="Tahoma" w:hAnsi="Tahoma" w:cs="Tahoma"/>
              </w:rPr>
            </w:pPr>
            <w:r w:rsidRPr="00C71430">
              <w:rPr>
                <w:rFonts w:ascii="Tahoma" w:hAnsi="Tahoma" w:cs="Tahoma"/>
              </w:rPr>
              <w:t>Balance amount</w:t>
            </w:r>
          </w:p>
        </w:tc>
        <w:tc>
          <w:tcPr>
            <w:tcW w:w="6514" w:type="dxa"/>
          </w:tcPr>
          <w:p w14:paraId="307B103A" w14:textId="77777777" w:rsidR="00FB7B15" w:rsidRPr="00C71430" w:rsidRDefault="00FB7B15" w:rsidP="006B390F">
            <w:pPr>
              <w:rPr>
                <w:rFonts w:ascii="Tahoma" w:hAnsi="Tahoma" w:cs="Tahoma"/>
              </w:rPr>
            </w:pPr>
            <w:r w:rsidRPr="00C71430">
              <w:rPr>
                <w:rFonts w:ascii="Tahoma" w:hAnsi="Tahoma" w:cs="Tahoma"/>
              </w:rPr>
              <w:t>Display Balance amount</w:t>
            </w:r>
          </w:p>
        </w:tc>
      </w:tr>
      <w:tr w:rsidR="00FB7B15" w:rsidRPr="00C71430" w14:paraId="25D15201" w14:textId="77777777" w:rsidTr="006B390F">
        <w:trPr>
          <w:gridAfter w:val="1"/>
          <w:wAfter w:w="12" w:type="dxa"/>
        </w:trPr>
        <w:tc>
          <w:tcPr>
            <w:tcW w:w="3823" w:type="dxa"/>
          </w:tcPr>
          <w:p w14:paraId="7CD51202" w14:textId="77777777" w:rsidR="00FB7B15" w:rsidRPr="00C71430" w:rsidRDefault="00FB7B15" w:rsidP="006B390F">
            <w:pPr>
              <w:rPr>
                <w:rFonts w:ascii="Tahoma" w:hAnsi="Tahoma" w:cs="Tahoma"/>
              </w:rPr>
            </w:pPr>
            <w:r w:rsidRPr="00C71430">
              <w:rPr>
                <w:rFonts w:ascii="Tahoma" w:hAnsi="Tahoma" w:cs="Tahoma"/>
              </w:rPr>
              <w:t>Total</w:t>
            </w:r>
          </w:p>
        </w:tc>
        <w:tc>
          <w:tcPr>
            <w:tcW w:w="6514" w:type="dxa"/>
          </w:tcPr>
          <w:p w14:paraId="1520C925" w14:textId="77777777" w:rsidR="00FB7B15" w:rsidRPr="00C71430" w:rsidRDefault="00FB7B15" w:rsidP="006B390F">
            <w:pPr>
              <w:rPr>
                <w:rFonts w:ascii="Tahoma" w:hAnsi="Tahoma" w:cs="Tahoma"/>
              </w:rPr>
            </w:pPr>
            <w:r w:rsidRPr="00C71430">
              <w:rPr>
                <w:rFonts w:ascii="Tahoma" w:hAnsi="Tahoma" w:cs="Tahoma"/>
              </w:rPr>
              <w:t>Display total fee amount</w:t>
            </w:r>
          </w:p>
        </w:tc>
      </w:tr>
    </w:tbl>
    <w:p w14:paraId="17F48D06" w14:textId="77777777" w:rsidR="00FB7B15" w:rsidRPr="00C71430" w:rsidRDefault="00FB7B15" w:rsidP="00FB7B15">
      <w:pPr>
        <w:rPr>
          <w:rFonts w:ascii="Tahoma" w:hAnsi="Tahoma" w:cs="Tahoma"/>
        </w:rPr>
      </w:pPr>
    </w:p>
    <w:p w14:paraId="3944DD75" w14:textId="21F0B5FC" w:rsidR="00FB7B15" w:rsidRPr="00C71430" w:rsidRDefault="00FB7B15" w:rsidP="00FB7B15">
      <w:pPr>
        <w:rPr>
          <w:rFonts w:ascii="Tahoma" w:hAnsi="Tahoma" w:cs="Tahoma"/>
        </w:rPr>
      </w:pPr>
      <w:ins w:id="780" w:author="Ratchada Punin" w:date="2023-08-08T22:12:00Z">
        <w:r w:rsidRPr="00C71430">
          <w:rPr>
            <w:rFonts w:ascii="Tahoma" w:hAnsi="Tahoma" w:cs="Tahoma"/>
            <w:noProof/>
            <w:lang w:val="en-SG" w:eastAsia="en-SG" w:bidi="ar-SA"/>
          </w:rPr>
          <w:drawing>
            <wp:inline distT="0" distB="0" distL="0" distR="0" wp14:anchorId="2A824E47" wp14:editId="13CBEA63">
              <wp:extent cx="6390005" cy="2623185"/>
              <wp:effectExtent l="19050" t="19050" r="10795" b="247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9624" name=""/>
                      <pic:cNvPicPr/>
                    </pic:nvPicPr>
                    <pic:blipFill>
                      <a:blip r:embed="rId153"/>
                      <a:stretch>
                        <a:fillRect/>
                      </a:stretch>
                    </pic:blipFill>
                    <pic:spPr>
                      <a:xfrm>
                        <a:off x="0" y="0"/>
                        <a:ext cx="6390005" cy="2623185"/>
                      </a:xfrm>
                      <a:prstGeom prst="rect">
                        <a:avLst/>
                      </a:prstGeom>
                      <a:ln>
                        <a:solidFill>
                          <a:schemeClr val="bg2"/>
                        </a:solidFill>
                      </a:ln>
                    </pic:spPr>
                  </pic:pic>
                </a:graphicData>
              </a:graphic>
            </wp:inline>
          </w:drawing>
        </w:r>
      </w:ins>
    </w:p>
    <w:p w14:paraId="6782A231" w14:textId="134C28AC" w:rsidR="00E044E7" w:rsidRPr="00C71430" w:rsidRDefault="00E044E7" w:rsidP="00E044E7">
      <w:pPr>
        <w:pStyle w:val="Heading3"/>
        <w:rPr>
          <w:rFonts w:ascii="Tahoma" w:hAnsi="Tahoma" w:cs="Tahoma"/>
        </w:rPr>
      </w:pPr>
      <w:bookmarkStart w:id="781" w:name="_Toc145230931"/>
      <w:bookmarkStart w:id="782" w:name="_Toc145231334"/>
      <w:r w:rsidRPr="00C71430">
        <w:rPr>
          <w:rFonts w:ascii="Tahoma" w:hAnsi="Tahoma" w:cs="Tahoma"/>
        </w:rPr>
        <w:t>Additional Impacts</w:t>
      </w:r>
      <w:bookmarkEnd w:id="781"/>
      <w:bookmarkEnd w:id="782"/>
    </w:p>
    <w:p w14:paraId="7346F554" w14:textId="77777777" w:rsidR="00D87F8C" w:rsidRPr="00C71430" w:rsidRDefault="00D87F8C" w:rsidP="00D87F8C">
      <w:pPr>
        <w:ind w:left="360"/>
        <w:rPr>
          <w:rFonts w:ascii="Tahoma" w:hAnsi="Tahoma" w:cs="Tahoma"/>
        </w:rPr>
      </w:pPr>
      <w:r w:rsidRPr="00C71430">
        <w:rPr>
          <w:rFonts w:ascii="Tahoma" w:hAnsi="Tahoma" w:cs="Tahoma"/>
        </w:rPr>
        <w:t>Not Applicable.</w:t>
      </w:r>
    </w:p>
    <w:p w14:paraId="0127E9F4" w14:textId="77777777" w:rsidR="00D87F8C" w:rsidRPr="00C71430" w:rsidRDefault="00D87F8C" w:rsidP="00D87F8C">
      <w:pPr>
        <w:rPr>
          <w:rFonts w:ascii="Tahoma" w:hAnsi="Tahoma" w:cs="Tahoma"/>
        </w:rPr>
      </w:pPr>
    </w:p>
    <w:p w14:paraId="4BAE9873" w14:textId="77777777" w:rsidR="00917EB1" w:rsidRPr="00C71430" w:rsidRDefault="00917EB1" w:rsidP="00D87F8C">
      <w:pPr>
        <w:rPr>
          <w:rFonts w:ascii="Tahoma" w:hAnsi="Tahoma" w:cs="Tahoma"/>
        </w:rPr>
      </w:pPr>
    </w:p>
    <w:p w14:paraId="35C77171" w14:textId="77777777" w:rsidR="00FB7B15" w:rsidRPr="00C71430" w:rsidRDefault="00FB7B15" w:rsidP="00D87F8C">
      <w:pPr>
        <w:rPr>
          <w:rFonts w:ascii="Tahoma" w:hAnsi="Tahoma" w:cs="Tahoma"/>
        </w:rPr>
      </w:pPr>
    </w:p>
    <w:p w14:paraId="53B9A11F" w14:textId="77777777" w:rsidR="00FB7B15" w:rsidRPr="00C71430" w:rsidRDefault="00FB7B15" w:rsidP="00D87F8C">
      <w:pPr>
        <w:rPr>
          <w:rFonts w:ascii="Tahoma" w:hAnsi="Tahoma" w:cs="Tahoma"/>
        </w:rPr>
      </w:pPr>
    </w:p>
    <w:p w14:paraId="7A391D6A" w14:textId="77777777" w:rsidR="00FB7B15" w:rsidRPr="00C71430" w:rsidRDefault="00FB7B15" w:rsidP="00D87F8C">
      <w:pPr>
        <w:rPr>
          <w:rFonts w:ascii="Tahoma" w:hAnsi="Tahoma" w:cs="Tahoma"/>
        </w:rPr>
      </w:pPr>
    </w:p>
    <w:p w14:paraId="42BD6EEE" w14:textId="77777777" w:rsidR="00FB7B15" w:rsidRPr="00C71430" w:rsidRDefault="00FB7B15" w:rsidP="00D87F8C">
      <w:pPr>
        <w:rPr>
          <w:rFonts w:ascii="Tahoma" w:hAnsi="Tahoma" w:cs="Tahoma"/>
        </w:rPr>
      </w:pPr>
    </w:p>
    <w:p w14:paraId="1EBA4A63" w14:textId="77777777" w:rsidR="00FB7B15" w:rsidRPr="00C71430" w:rsidRDefault="00FB7B15" w:rsidP="00D87F8C">
      <w:pPr>
        <w:rPr>
          <w:rFonts w:ascii="Tahoma" w:hAnsi="Tahoma" w:cs="Tahoma"/>
        </w:rPr>
      </w:pPr>
    </w:p>
    <w:p w14:paraId="63BBE14D" w14:textId="541BDC98" w:rsidR="00917EB1" w:rsidRPr="00C71430" w:rsidRDefault="00917EB1" w:rsidP="006B390F">
      <w:pPr>
        <w:pStyle w:val="Heading2"/>
        <w:rPr>
          <w:rFonts w:ascii="Tahoma" w:hAnsi="Tahoma" w:cs="Tahoma"/>
        </w:rPr>
      </w:pPr>
      <w:bookmarkStart w:id="783" w:name="_Toc145230932"/>
      <w:bookmarkStart w:id="784" w:name="_Toc145231335"/>
      <w:r w:rsidRPr="00C71430">
        <w:rPr>
          <w:rFonts w:ascii="Tahoma" w:hAnsi="Tahoma" w:cs="Tahoma"/>
        </w:rPr>
        <w:lastRenderedPageBreak/>
        <w:t>Uncollected Service Charge Report</w:t>
      </w:r>
      <w:bookmarkEnd w:id="783"/>
      <w:bookmarkEnd w:id="784"/>
    </w:p>
    <w:p w14:paraId="027CAFBE" w14:textId="77777777" w:rsidR="00917EB1" w:rsidRPr="00C71430" w:rsidRDefault="00917EB1" w:rsidP="00917EB1">
      <w:pPr>
        <w:rPr>
          <w:rFonts w:ascii="Tahoma" w:hAnsi="Tahoma" w:cs="Tahoma"/>
        </w:rPr>
      </w:pPr>
    </w:p>
    <w:tbl>
      <w:tblPr>
        <w:tblStyle w:val="TableGrid"/>
        <w:tblW w:w="0" w:type="auto"/>
        <w:tblLook w:val="04A0" w:firstRow="1" w:lastRow="0" w:firstColumn="1" w:lastColumn="0" w:noHBand="0" w:noVBand="1"/>
      </w:tblPr>
      <w:tblGrid>
        <w:gridCol w:w="7887"/>
        <w:gridCol w:w="2166"/>
      </w:tblGrid>
      <w:tr w:rsidR="00917EB1" w:rsidRPr="00C71430" w14:paraId="5922A97C" w14:textId="77777777" w:rsidTr="006B390F">
        <w:tc>
          <w:tcPr>
            <w:tcW w:w="5026" w:type="dxa"/>
          </w:tcPr>
          <w:p w14:paraId="275D234B" w14:textId="6801A591" w:rsidR="00B00617" w:rsidRPr="00C71430" w:rsidRDefault="00B00617" w:rsidP="00B00617">
            <w:pPr>
              <w:rPr>
                <w:rFonts w:ascii="Tahoma" w:hAnsi="Tahoma" w:cs="Tahoma"/>
                <w:lang w:val="en"/>
              </w:rPr>
            </w:pPr>
            <w:r w:rsidRPr="00C71430">
              <w:rPr>
                <w:rFonts w:ascii="Tahoma" w:hAnsi="Tahoma" w:cs="Tahoma"/>
              </w:rPr>
              <w:t xml:space="preserve">DEP-04 </w:t>
            </w:r>
            <w:r w:rsidRPr="00C71430">
              <w:rPr>
                <w:rFonts w:ascii="Tahoma" w:hAnsi="Tahoma" w:cs="Tahoma"/>
                <w:cs/>
              </w:rPr>
              <w:t>รายงานสรุปประจำวันบัญชีเงินฝากสกุลเงินต่างประเทศ ในกรณีที่มียอดคงเหลือน้อยกว่าค่าธรรมเนียมการฝาก</w:t>
            </w:r>
          </w:p>
          <w:p w14:paraId="39BF2409" w14:textId="3FB9269D" w:rsidR="00917EB1" w:rsidRPr="00C71430" w:rsidRDefault="00917EB1" w:rsidP="00B00617">
            <w:pPr>
              <w:rPr>
                <w:rFonts w:ascii="Tahoma" w:hAnsi="Tahoma" w:cs="Tahoma"/>
              </w:rPr>
            </w:pPr>
          </w:p>
        </w:tc>
        <w:tc>
          <w:tcPr>
            <w:tcW w:w="5027" w:type="dxa"/>
          </w:tcPr>
          <w:p w14:paraId="74D637AC" w14:textId="3B23DB82" w:rsidR="00917EB1" w:rsidRPr="00C71430" w:rsidRDefault="00B00617" w:rsidP="006B390F">
            <w:pPr>
              <w:rPr>
                <w:rFonts w:ascii="Tahoma" w:hAnsi="Tahoma" w:cs="Tahoma"/>
                <w:lang w:val="en"/>
              </w:rPr>
            </w:pPr>
            <w:r w:rsidRPr="00C71430">
              <w:rPr>
                <w:rFonts w:ascii="Tahoma" w:hAnsi="Tahoma" w:cs="Tahoma"/>
                <w:lang w:val="en"/>
              </w:rPr>
              <w:t xml:space="preserve">Daily Summary </w:t>
            </w:r>
            <w:r w:rsidRPr="00C71430">
              <w:rPr>
                <w:rFonts w:ascii="Tahoma" w:hAnsi="Tahoma" w:cs="Tahoma"/>
              </w:rPr>
              <w:t xml:space="preserve">Foreign Currency </w:t>
            </w:r>
            <w:r w:rsidRPr="00C71430">
              <w:rPr>
                <w:rFonts w:ascii="Tahoma" w:hAnsi="Tahoma" w:cs="Tahoma"/>
                <w:lang w:val="en"/>
              </w:rPr>
              <w:t>Report in case the balance is zero or the balance is less than the deposit fee</w:t>
            </w:r>
          </w:p>
        </w:tc>
      </w:tr>
      <w:tr w:rsidR="00DC0563" w:rsidRPr="00C71430" w14:paraId="36776837" w14:textId="77777777" w:rsidTr="006B390F">
        <w:tc>
          <w:tcPr>
            <w:tcW w:w="5026" w:type="dxa"/>
          </w:tcPr>
          <w:p w14:paraId="7579A571" w14:textId="1EDA8DAF" w:rsidR="00DC0563" w:rsidRPr="00C71430" w:rsidRDefault="00DC0563" w:rsidP="00DC0563">
            <w:pPr>
              <w:rPr>
                <w:rFonts w:ascii="Tahoma" w:hAnsi="Tahoma" w:cs="Tahoma"/>
                <w:highlight w:val="yellow"/>
              </w:rPr>
            </w:pPr>
            <w:r w:rsidRPr="00C71430">
              <w:rPr>
                <w:rFonts w:ascii="Tahoma" w:hAnsi="Tahoma" w:cs="Tahoma"/>
                <w:highlight w:val="yellow"/>
              </w:rPr>
              <w:t xml:space="preserve">DEP-09 </w:t>
            </w:r>
            <w:r w:rsidRPr="00C71430">
              <w:rPr>
                <w:rFonts w:ascii="Tahoma" w:hAnsi="Tahoma" w:cs="Tahoma"/>
                <w:highlight w:val="yellow"/>
                <w:cs/>
              </w:rPr>
              <w:t xml:space="preserve">สืบเนื่องจาก </w:t>
            </w:r>
            <w:r w:rsidRPr="00C71430">
              <w:rPr>
                <w:rFonts w:ascii="Tahoma" w:hAnsi="Tahoma" w:cs="Tahoma"/>
                <w:highlight w:val="yellow"/>
              </w:rPr>
              <w:t>DEP-04</w:t>
            </w:r>
            <w:r w:rsidRPr="00C71430">
              <w:rPr>
                <w:rFonts w:ascii="Tahoma" w:hAnsi="Tahoma" w:cs="Tahoma"/>
                <w:highlight w:val="yellow"/>
                <w:cs/>
              </w:rPr>
              <w:t xml:space="preserve"> ในกรณีที่มียอดเงินคงเหลือไม่พอให้หักค่าธรรมเนียมการฝากเงินให้รายงานแสดง </w:t>
            </w:r>
            <w:r w:rsidRPr="00C71430">
              <w:rPr>
                <w:rFonts w:ascii="Tahoma" w:hAnsi="Tahoma" w:cs="Tahoma"/>
                <w:highlight w:val="yellow"/>
              </w:rPr>
              <w:t>'</w:t>
            </w:r>
            <w:proofErr w:type="spellStart"/>
            <w:r w:rsidRPr="00C71430">
              <w:rPr>
                <w:rFonts w:ascii="Tahoma" w:hAnsi="Tahoma" w:cs="Tahoma"/>
                <w:highlight w:val="yellow"/>
              </w:rPr>
              <w:t>Uncollection</w:t>
            </w:r>
            <w:proofErr w:type="spellEnd"/>
            <w:r w:rsidRPr="00C71430">
              <w:rPr>
                <w:rFonts w:ascii="Tahoma" w:hAnsi="Tahoma" w:cs="Tahoma"/>
                <w:highlight w:val="yellow"/>
              </w:rPr>
              <w:t xml:space="preserve"> Amount'</w:t>
            </w:r>
          </w:p>
          <w:p w14:paraId="68203071" w14:textId="77777777" w:rsidR="00DC0563" w:rsidRPr="00C71430" w:rsidRDefault="00DC0563" w:rsidP="00B00617">
            <w:pPr>
              <w:rPr>
                <w:rFonts w:ascii="Tahoma" w:hAnsi="Tahoma" w:cs="Tahoma"/>
                <w:highlight w:val="yellow"/>
              </w:rPr>
            </w:pPr>
          </w:p>
        </w:tc>
        <w:tc>
          <w:tcPr>
            <w:tcW w:w="5027" w:type="dxa"/>
          </w:tcPr>
          <w:p w14:paraId="35EF4002" w14:textId="4E234DCB" w:rsidR="00DC0563" w:rsidRPr="00C71430" w:rsidRDefault="00DC0563" w:rsidP="00DC0563">
            <w:pPr>
              <w:rPr>
                <w:rFonts w:ascii="Tahoma" w:hAnsi="Tahoma" w:cs="Tahoma"/>
                <w:highlight w:val="yellow"/>
              </w:rPr>
            </w:pPr>
            <w:r w:rsidRPr="00C71430">
              <w:rPr>
                <w:rFonts w:ascii="Tahoma" w:hAnsi="Tahoma" w:cs="Tahoma"/>
                <w:highlight w:val="yellow"/>
              </w:rPr>
              <w:t xml:space="preserve">According to DEP-04, in case of insufficient balance for </w:t>
            </w:r>
            <w:proofErr w:type="spellStart"/>
            <w:r w:rsidRPr="00C71430">
              <w:rPr>
                <w:rFonts w:ascii="Tahoma" w:hAnsi="Tahoma" w:cs="Tahoma"/>
                <w:highlight w:val="yellow"/>
              </w:rPr>
              <w:t>deosit</w:t>
            </w:r>
            <w:proofErr w:type="spellEnd"/>
            <w:r w:rsidRPr="00C71430">
              <w:rPr>
                <w:rFonts w:ascii="Tahoma" w:hAnsi="Tahoma" w:cs="Tahoma"/>
                <w:highlight w:val="yellow"/>
              </w:rPr>
              <w:t xml:space="preserve"> fee to be deducted, the report shall show '</w:t>
            </w:r>
            <w:proofErr w:type="spellStart"/>
            <w:r w:rsidRPr="00C71430">
              <w:rPr>
                <w:rFonts w:ascii="Tahoma" w:hAnsi="Tahoma" w:cs="Tahoma"/>
                <w:highlight w:val="yellow"/>
              </w:rPr>
              <w:t>Uncollection</w:t>
            </w:r>
            <w:proofErr w:type="spellEnd"/>
            <w:r w:rsidRPr="00C71430">
              <w:rPr>
                <w:rFonts w:ascii="Tahoma" w:hAnsi="Tahoma" w:cs="Tahoma"/>
                <w:highlight w:val="yellow"/>
              </w:rPr>
              <w:t xml:space="preserve"> Amount'</w:t>
            </w:r>
          </w:p>
        </w:tc>
      </w:tr>
    </w:tbl>
    <w:p w14:paraId="21CCD862" w14:textId="77777777" w:rsidR="00917EB1" w:rsidRPr="00C71430" w:rsidRDefault="00917EB1" w:rsidP="00917EB1">
      <w:pPr>
        <w:rPr>
          <w:rFonts w:ascii="Tahoma" w:hAnsi="Tahoma" w:cs="Tahoma"/>
          <w:cs/>
        </w:rPr>
      </w:pPr>
    </w:p>
    <w:p w14:paraId="4A95F560" w14:textId="77777777" w:rsidR="00917EB1" w:rsidRPr="00C71430" w:rsidRDefault="00917EB1" w:rsidP="00917EB1">
      <w:pPr>
        <w:pStyle w:val="Heading3"/>
        <w:rPr>
          <w:rFonts w:ascii="Tahoma" w:hAnsi="Tahoma" w:cs="Tahoma"/>
        </w:rPr>
      </w:pPr>
      <w:bookmarkStart w:id="785" w:name="_Toc145230933"/>
      <w:bookmarkStart w:id="786" w:name="_Toc145231336"/>
      <w:r w:rsidRPr="00C71430">
        <w:rPr>
          <w:rFonts w:ascii="Tahoma" w:hAnsi="Tahoma" w:cs="Tahoma"/>
        </w:rPr>
        <w:t>Purpose</w:t>
      </w:r>
      <w:bookmarkEnd w:id="785"/>
      <w:bookmarkEnd w:id="786"/>
    </w:p>
    <w:p w14:paraId="2D744469" w14:textId="25E9B29D" w:rsidR="006C4F28" w:rsidRPr="00C71430" w:rsidRDefault="006C4F28" w:rsidP="006C4F28">
      <w:pPr>
        <w:ind w:left="360"/>
        <w:rPr>
          <w:rFonts w:ascii="Tahoma" w:hAnsi="Tahoma" w:cs="Tahoma"/>
        </w:rPr>
      </w:pPr>
      <w:r w:rsidRPr="00C71430">
        <w:rPr>
          <w:rFonts w:ascii="Tahoma" w:hAnsi="Tahoma" w:cs="Tahoma"/>
        </w:rPr>
        <w:t>The purpose of this report is to support uncollected service charge amount of account.</w:t>
      </w:r>
    </w:p>
    <w:p w14:paraId="12B28334" w14:textId="77777777" w:rsidR="00917EB1" w:rsidRPr="00C71430" w:rsidRDefault="00917EB1" w:rsidP="00917EB1">
      <w:pPr>
        <w:rPr>
          <w:rFonts w:ascii="Tahoma" w:hAnsi="Tahoma" w:cs="Tahoma"/>
        </w:rPr>
      </w:pPr>
    </w:p>
    <w:p w14:paraId="65601A29" w14:textId="77777777" w:rsidR="00917EB1" w:rsidRPr="00C71430" w:rsidRDefault="00917EB1" w:rsidP="00917EB1">
      <w:pPr>
        <w:pStyle w:val="Heading3"/>
        <w:rPr>
          <w:rFonts w:ascii="Tahoma" w:hAnsi="Tahoma" w:cs="Tahoma"/>
        </w:rPr>
      </w:pPr>
      <w:bookmarkStart w:id="787" w:name="_Toc145230934"/>
      <w:bookmarkStart w:id="788" w:name="_Toc145231337"/>
      <w:r w:rsidRPr="00C71430">
        <w:rPr>
          <w:rFonts w:ascii="Tahoma" w:hAnsi="Tahoma" w:cs="Tahoma"/>
        </w:rPr>
        <w:t>Background</w:t>
      </w:r>
      <w:bookmarkEnd w:id="787"/>
      <w:bookmarkEnd w:id="788"/>
    </w:p>
    <w:p w14:paraId="32D8808B" w14:textId="72A153C2" w:rsidR="00917EB1" w:rsidRPr="00C71430" w:rsidRDefault="00917EB1" w:rsidP="000374C1">
      <w:pPr>
        <w:pStyle w:val="ListParagraph"/>
        <w:numPr>
          <w:ilvl w:val="2"/>
          <w:numId w:val="32"/>
        </w:numPr>
        <w:ind w:left="1350" w:hanging="630"/>
        <w:jc w:val="both"/>
        <w:rPr>
          <w:rFonts w:ascii="Tahoma" w:hAnsi="Tahoma" w:cs="Tahoma"/>
          <w:lang w:bidi="ar-SA"/>
        </w:rPr>
      </w:pPr>
      <w:r w:rsidRPr="00C71430">
        <w:rPr>
          <w:rFonts w:ascii="Tahoma" w:hAnsi="Tahoma" w:cs="Tahoma"/>
        </w:rPr>
        <w:t xml:space="preserve"> EXIM Current Business Practice (as-is)</w:t>
      </w:r>
    </w:p>
    <w:p w14:paraId="36C832AF" w14:textId="2F411222"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w:t>
      </w:r>
      <w:r w:rsidR="00A97307" w:rsidRPr="00C71430">
        <w:rPr>
          <w:rFonts w:ascii="Tahoma" w:hAnsi="Tahoma" w:cs="Tahoma"/>
        </w:rPr>
        <w:t>manually.</w:t>
      </w:r>
      <w:r w:rsidRPr="00C71430">
        <w:rPr>
          <w:rFonts w:ascii="Tahoma" w:hAnsi="Tahoma" w:cs="Tahoma"/>
        </w:rPr>
        <w:t xml:space="preserve"> </w:t>
      </w:r>
    </w:p>
    <w:p w14:paraId="394D236A" w14:textId="6E616C74"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Online report</w:t>
      </w:r>
      <w:r w:rsidR="00A97307" w:rsidRPr="00C71430">
        <w:rPr>
          <w:rFonts w:ascii="Tahoma" w:hAnsi="Tahoma" w:cs="Tahoma"/>
        </w:rPr>
        <w:t>.</w:t>
      </w:r>
    </w:p>
    <w:p w14:paraId="5F546A0E" w14:textId="2A8A90A2" w:rsidR="00917EB1" w:rsidRPr="00C71430" w:rsidRDefault="00917EB1" w:rsidP="00917EB1">
      <w:pPr>
        <w:pStyle w:val="ListParagraph"/>
        <w:numPr>
          <w:ilvl w:val="0"/>
          <w:numId w:val="14"/>
        </w:numPr>
        <w:ind w:left="1560" w:hanging="426"/>
        <w:jc w:val="both"/>
        <w:rPr>
          <w:rFonts w:ascii="Tahoma" w:hAnsi="Tahoma" w:cs="Tahoma"/>
        </w:rPr>
      </w:pPr>
      <w:r w:rsidRPr="00C71430">
        <w:rPr>
          <w:rFonts w:ascii="Tahoma" w:hAnsi="Tahoma" w:cs="Tahoma"/>
        </w:rPr>
        <w:t>Daily report</w:t>
      </w:r>
      <w:r w:rsidR="00A97307" w:rsidRPr="00C71430">
        <w:rPr>
          <w:rFonts w:ascii="Tahoma" w:hAnsi="Tahoma" w:cs="Tahoma"/>
        </w:rPr>
        <w:t>.</w:t>
      </w:r>
    </w:p>
    <w:p w14:paraId="44757F0A" w14:textId="77777777" w:rsidR="00917EB1" w:rsidRPr="00C71430" w:rsidRDefault="00917EB1" w:rsidP="00917EB1">
      <w:pPr>
        <w:rPr>
          <w:rFonts w:ascii="Tahoma" w:hAnsi="Tahoma" w:cs="Tahoma"/>
        </w:rPr>
      </w:pPr>
    </w:p>
    <w:p w14:paraId="6A97884F" w14:textId="77777777" w:rsidR="00917EB1" w:rsidRPr="00C71430" w:rsidRDefault="00917EB1" w:rsidP="00917EB1">
      <w:pPr>
        <w:spacing w:after="240"/>
        <w:ind w:left="720"/>
        <w:rPr>
          <w:rFonts w:ascii="Tahoma" w:hAnsi="Tahoma" w:cs="Tahoma"/>
        </w:rPr>
      </w:pPr>
      <w:r w:rsidRPr="00C71430">
        <w:rPr>
          <w:rFonts w:ascii="Tahoma" w:hAnsi="Tahoma" w:cs="Tahoma"/>
        </w:rPr>
        <w:t>29.2.2 CBS9 Current Functionality</w:t>
      </w:r>
    </w:p>
    <w:p w14:paraId="52552B32" w14:textId="77777777" w:rsidR="00917EB1" w:rsidRPr="00C71430" w:rsidRDefault="00917EB1" w:rsidP="00917EB1">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2866F79B" w14:textId="77777777" w:rsidR="00917EB1" w:rsidRPr="00C71430" w:rsidRDefault="00917EB1" w:rsidP="00917EB1">
      <w:pPr>
        <w:pStyle w:val="Heading3"/>
        <w:rPr>
          <w:rFonts w:ascii="Tahoma" w:hAnsi="Tahoma" w:cs="Tahoma"/>
        </w:rPr>
      </w:pPr>
      <w:bookmarkStart w:id="789" w:name="_Toc145230935"/>
      <w:bookmarkStart w:id="790" w:name="_Toc145231338"/>
      <w:r w:rsidRPr="00C71430">
        <w:rPr>
          <w:rFonts w:ascii="Tahoma" w:hAnsi="Tahoma" w:cs="Tahoma"/>
        </w:rPr>
        <w:t>Supported Sample Transaction and Case from Customer</w:t>
      </w:r>
      <w:bookmarkEnd w:id="789"/>
      <w:bookmarkEnd w:id="790"/>
    </w:p>
    <w:p w14:paraId="7586C7D5" w14:textId="77777777" w:rsidR="006C4F28" w:rsidRPr="00C71430" w:rsidRDefault="006C4F28" w:rsidP="006C4F28">
      <w:pPr>
        <w:ind w:left="360"/>
        <w:rPr>
          <w:rFonts w:ascii="Tahoma" w:hAnsi="Tahoma" w:cs="Tahoma"/>
        </w:rPr>
      </w:pPr>
      <w:r w:rsidRPr="00C71430">
        <w:rPr>
          <w:rFonts w:ascii="Tahoma" w:hAnsi="Tahoma" w:cs="Tahoma"/>
        </w:rPr>
        <w:t>Not Applicable.</w:t>
      </w:r>
    </w:p>
    <w:p w14:paraId="4D5E583E" w14:textId="77777777" w:rsidR="00917EB1" w:rsidRPr="00C71430" w:rsidRDefault="00917EB1" w:rsidP="00917EB1">
      <w:pPr>
        <w:rPr>
          <w:rFonts w:ascii="Tahoma" w:hAnsi="Tahoma" w:cs="Tahoma"/>
        </w:rPr>
      </w:pPr>
    </w:p>
    <w:p w14:paraId="376C1878" w14:textId="77777777" w:rsidR="00917EB1" w:rsidRPr="00C71430" w:rsidRDefault="00917EB1" w:rsidP="00917EB1">
      <w:pPr>
        <w:pStyle w:val="Heading3"/>
        <w:rPr>
          <w:rFonts w:ascii="Tahoma" w:hAnsi="Tahoma" w:cs="Tahoma"/>
        </w:rPr>
      </w:pPr>
      <w:bookmarkStart w:id="791" w:name="_Toc145230936"/>
      <w:bookmarkStart w:id="792" w:name="_Toc145231339"/>
      <w:r w:rsidRPr="00C71430">
        <w:rPr>
          <w:rFonts w:ascii="Tahoma" w:hAnsi="Tahoma" w:cs="Tahoma"/>
        </w:rPr>
        <w:t>Menu Modification</w:t>
      </w:r>
      <w:bookmarkEnd w:id="791"/>
      <w:bookmarkEnd w:id="792"/>
    </w:p>
    <w:p w14:paraId="48F3742F" w14:textId="77777777" w:rsidR="00917EB1" w:rsidRPr="00C71430" w:rsidRDefault="00917EB1" w:rsidP="00917EB1">
      <w:pPr>
        <w:ind w:left="360"/>
        <w:rPr>
          <w:rFonts w:ascii="Tahoma" w:hAnsi="Tahoma" w:cs="Tahoma"/>
        </w:rPr>
      </w:pPr>
      <w:r w:rsidRPr="00C71430">
        <w:rPr>
          <w:rFonts w:ascii="Tahoma" w:hAnsi="Tahoma" w:cs="Tahoma"/>
        </w:rPr>
        <w:t>Not Applicable.</w:t>
      </w:r>
    </w:p>
    <w:p w14:paraId="3EBCF894" w14:textId="77777777" w:rsidR="00917EB1" w:rsidRPr="00C71430" w:rsidRDefault="00917EB1" w:rsidP="00917EB1">
      <w:pPr>
        <w:pStyle w:val="Heading3"/>
        <w:rPr>
          <w:rFonts w:ascii="Tahoma" w:hAnsi="Tahoma" w:cs="Tahoma"/>
        </w:rPr>
      </w:pPr>
      <w:bookmarkStart w:id="793" w:name="_Toc145230937"/>
      <w:bookmarkStart w:id="794" w:name="_Toc145231340"/>
      <w:r w:rsidRPr="00C71430">
        <w:rPr>
          <w:rFonts w:ascii="Tahoma" w:hAnsi="Tahoma" w:cs="Tahoma"/>
        </w:rPr>
        <w:t>Screen Layout and Data Sheet</w:t>
      </w:r>
      <w:bookmarkEnd w:id="793"/>
      <w:bookmarkEnd w:id="794"/>
    </w:p>
    <w:p w14:paraId="729926DF" w14:textId="77777777" w:rsidR="00917EB1" w:rsidRPr="00C71430" w:rsidRDefault="00917EB1" w:rsidP="00917EB1">
      <w:pPr>
        <w:ind w:left="360"/>
        <w:rPr>
          <w:rFonts w:ascii="Tahoma" w:hAnsi="Tahoma" w:cs="Tahoma"/>
        </w:rPr>
      </w:pPr>
      <w:r w:rsidRPr="00C71430">
        <w:rPr>
          <w:rFonts w:ascii="Tahoma" w:hAnsi="Tahoma" w:cs="Tahoma"/>
        </w:rPr>
        <w:t>Not Applicable.</w:t>
      </w:r>
    </w:p>
    <w:p w14:paraId="7875226F" w14:textId="77777777" w:rsidR="00917EB1" w:rsidRPr="00C71430" w:rsidRDefault="00917EB1" w:rsidP="00917EB1">
      <w:pPr>
        <w:ind w:left="360"/>
        <w:rPr>
          <w:rFonts w:ascii="Tahoma" w:hAnsi="Tahoma" w:cs="Tahoma"/>
        </w:rPr>
      </w:pPr>
    </w:p>
    <w:p w14:paraId="40B6EC0B" w14:textId="77777777" w:rsidR="00917EB1" w:rsidRPr="00C71430" w:rsidRDefault="00917EB1" w:rsidP="00917EB1">
      <w:pPr>
        <w:pStyle w:val="Heading3"/>
        <w:rPr>
          <w:rFonts w:ascii="Tahoma" w:hAnsi="Tahoma" w:cs="Tahoma"/>
        </w:rPr>
      </w:pPr>
      <w:bookmarkStart w:id="795" w:name="_Toc145230938"/>
      <w:bookmarkStart w:id="796" w:name="_Toc145231341"/>
      <w:r w:rsidRPr="00C71430">
        <w:rPr>
          <w:rFonts w:ascii="Tahoma" w:hAnsi="Tahoma" w:cs="Tahoma"/>
        </w:rPr>
        <w:t>Business Rule / Business Logic</w:t>
      </w:r>
      <w:bookmarkEnd w:id="795"/>
      <w:bookmarkEnd w:id="796"/>
    </w:p>
    <w:p w14:paraId="05295DCC" w14:textId="44AB6B8C" w:rsidR="00917EB1" w:rsidRPr="00C71430" w:rsidRDefault="008D21F9" w:rsidP="006C4F28">
      <w:pPr>
        <w:pStyle w:val="ListParagraph"/>
        <w:numPr>
          <w:ilvl w:val="0"/>
          <w:numId w:val="14"/>
        </w:numPr>
        <w:ind w:left="1530" w:hanging="450"/>
        <w:rPr>
          <w:rFonts w:ascii="Tahoma" w:hAnsi="Tahoma" w:cs="Tahoma"/>
        </w:rPr>
      </w:pPr>
      <w:r w:rsidRPr="00C71430">
        <w:rPr>
          <w:rFonts w:ascii="Tahoma" w:hAnsi="Tahoma" w:cs="Tahoma"/>
        </w:rPr>
        <w:t>Online report</w:t>
      </w:r>
      <w:r w:rsidR="00A97307" w:rsidRPr="00C71430">
        <w:rPr>
          <w:rFonts w:ascii="Tahoma" w:hAnsi="Tahoma" w:cs="Tahoma"/>
        </w:rPr>
        <w:t>.</w:t>
      </w:r>
    </w:p>
    <w:p w14:paraId="65B8810C" w14:textId="7F49A66F" w:rsidR="006C4F28" w:rsidRPr="00C71430" w:rsidRDefault="006C4F28" w:rsidP="006C4F28">
      <w:pPr>
        <w:pStyle w:val="ListParagraph"/>
        <w:numPr>
          <w:ilvl w:val="0"/>
          <w:numId w:val="14"/>
        </w:numPr>
        <w:ind w:left="1530" w:hanging="450"/>
        <w:rPr>
          <w:rFonts w:ascii="Tahoma" w:hAnsi="Tahoma" w:cs="Tahoma"/>
        </w:rPr>
      </w:pPr>
      <w:r w:rsidRPr="00C71430">
        <w:rPr>
          <w:rFonts w:ascii="Tahoma" w:hAnsi="Tahoma" w:cs="Tahoma"/>
        </w:rPr>
        <w:t>Require historical data</w:t>
      </w:r>
      <w:r w:rsidR="00A97307" w:rsidRPr="00C71430">
        <w:rPr>
          <w:rFonts w:ascii="Tahoma" w:hAnsi="Tahoma" w:cs="Tahoma"/>
        </w:rPr>
        <w:t>.</w:t>
      </w:r>
    </w:p>
    <w:p w14:paraId="58C51262" w14:textId="7231306E" w:rsidR="00A97307" w:rsidRPr="00C71430" w:rsidRDefault="00A97307" w:rsidP="006C4F28">
      <w:pPr>
        <w:pStyle w:val="ListParagraph"/>
        <w:numPr>
          <w:ilvl w:val="0"/>
          <w:numId w:val="14"/>
        </w:numPr>
        <w:ind w:left="1530" w:hanging="450"/>
        <w:rPr>
          <w:rFonts w:ascii="Tahoma" w:hAnsi="Tahoma" w:cs="Tahoma"/>
        </w:rPr>
      </w:pPr>
      <w:r w:rsidRPr="00C71430">
        <w:rPr>
          <w:rFonts w:ascii="Tahoma" w:hAnsi="Tahoma" w:cs="Tahoma"/>
        </w:rPr>
        <w:t>Only uncollected transactions are listed.</w:t>
      </w:r>
    </w:p>
    <w:p w14:paraId="1F001F85" w14:textId="77777777" w:rsidR="00917EB1" w:rsidRPr="00C71430" w:rsidRDefault="00917EB1" w:rsidP="00917EB1">
      <w:pPr>
        <w:pStyle w:val="Heading3"/>
        <w:rPr>
          <w:rFonts w:ascii="Tahoma" w:hAnsi="Tahoma" w:cs="Tahoma"/>
        </w:rPr>
      </w:pPr>
      <w:bookmarkStart w:id="797" w:name="_Toc145230939"/>
      <w:bookmarkStart w:id="798" w:name="_Toc145231342"/>
      <w:r w:rsidRPr="00C71430">
        <w:rPr>
          <w:rFonts w:ascii="Tahoma" w:hAnsi="Tahoma" w:cs="Tahoma"/>
        </w:rPr>
        <w:t>To-be Process</w:t>
      </w:r>
      <w:bookmarkEnd w:id="797"/>
      <w:bookmarkEnd w:id="798"/>
    </w:p>
    <w:p w14:paraId="61B839EF" w14:textId="77777777" w:rsidR="00917EB1" w:rsidRPr="00C71430" w:rsidRDefault="00917EB1" w:rsidP="00917EB1">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917EB1" w:rsidRPr="00C71430" w14:paraId="055AAECE" w14:textId="77777777" w:rsidTr="006B390F">
        <w:trPr>
          <w:jc w:val="center"/>
        </w:trPr>
        <w:tc>
          <w:tcPr>
            <w:tcW w:w="3103" w:type="dxa"/>
            <w:shd w:val="clear" w:color="auto" w:fill="CCECFF"/>
          </w:tcPr>
          <w:p w14:paraId="7393825A" w14:textId="77777777" w:rsidR="00917EB1" w:rsidRPr="00C71430" w:rsidRDefault="00917EB1" w:rsidP="006B390F">
            <w:pPr>
              <w:rPr>
                <w:rFonts w:ascii="Tahoma" w:hAnsi="Tahoma" w:cs="Tahoma"/>
              </w:rPr>
            </w:pPr>
            <w:r w:rsidRPr="00C71430">
              <w:rPr>
                <w:rFonts w:ascii="Tahoma" w:hAnsi="Tahoma" w:cs="Tahoma"/>
              </w:rPr>
              <w:t>Paper size</w:t>
            </w:r>
          </w:p>
        </w:tc>
        <w:tc>
          <w:tcPr>
            <w:tcW w:w="6230" w:type="dxa"/>
          </w:tcPr>
          <w:p w14:paraId="7CFCB28C" w14:textId="77777777" w:rsidR="00917EB1" w:rsidRPr="00C71430" w:rsidRDefault="00917EB1" w:rsidP="006B390F">
            <w:pPr>
              <w:rPr>
                <w:rFonts w:ascii="Tahoma" w:hAnsi="Tahoma" w:cs="Tahoma"/>
              </w:rPr>
            </w:pPr>
            <w:r w:rsidRPr="00C71430">
              <w:rPr>
                <w:rFonts w:ascii="Tahoma" w:hAnsi="Tahoma" w:cs="Tahoma"/>
              </w:rPr>
              <w:t>A4</w:t>
            </w:r>
          </w:p>
        </w:tc>
      </w:tr>
      <w:tr w:rsidR="006C4F28" w:rsidRPr="00C71430" w14:paraId="4C286C43" w14:textId="77777777" w:rsidTr="006B390F">
        <w:trPr>
          <w:jc w:val="center"/>
        </w:trPr>
        <w:tc>
          <w:tcPr>
            <w:tcW w:w="3103" w:type="dxa"/>
            <w:shd w:val="clear" w:color="auto" w:fill="CCECFF"/>
          </w:tcPr>
          <w:p w14:paraId="0A2180D5" w14:textId="6DE285A7" w:rsidR="006C4F28" w:rsidRPr="00C71430" w:rsidRDefault="006C4F28" w:rsidP="006B390F">
            <w:pPr>
              <w:rPr>
                <w:rFonts w:ascii="Tahoma" w:hAnsi="Tahoma" w:cs="Tahoma"/>
              </w:rPr>
            </w:pPr>
            <w:r w:rsidRPr="00C71430">
              <w:rPr>
                <w:rFonts w:ascii="Tahoma" w:hAnsi="Tahoma" w:cs="Tahoma"/>
              </w:rPr>
              <w:t>Reprinting require</w:t>
            </w:r>
          </w:p>
        </w:tc>
        <w:tc>
          <w:tcPr>
            <w:tcW w:w="6230" w:type="dxa"/>
          </w:tcPr>
          <w:p w14:paraId="42582FA4" w14:textId="0F99C50E" w:rsidR="006C4F28" w:rsidRPr="00C71430" w:rsidRDefault="006C4F28" w:rsidP="006B390F">
            <w:pPr>
              <w:rPr>
                <w:rFonts w:ascii="Tahoma" w:hAnsi="Tahoma" w:cs="Tahoma"/>
              </w:rPr>
            </w:pPr>
            <w:r w:rsidRPr="00C71430">
              <w:rPr>
                <w:rFonts w:ascii="Tahoma" w:hAnsi="Tahoma" w:cs="Tahoma"/>
              </w:rPr>
              <w:t>Yes</w:t>
            </w:r>
          </w:p>
        </w:tc>
      </w:tr>
      <w:tr w:rsidR="00917EB1" w:rsidRPr="00C71430" w14:paraId="291E192B" w14:textId="77777777" w:rsidTr="006B390F">
        <w:trPr>
          <w:jc w:val="center"/>
        </w:trPr>
        <w:tc>
          <w:tcPr>
            <w:tcW w:w="3103" w:type="dxa"/>
            <w:shd w:val="clear" w:color="auto" w:fill="CCECFF"/>
          </w:tcPr>
          <w:p w14:paraId="02F0D7C0" w14:textId="77777777" w:rsidR="00917EB1" w:rsidRPr="00C71430" w:rsidRDefault="00917EB1" w:rsidP="006B390F">
            <w:pPr>
              <w:rPr>
                <w:rFonts w:ascii="Tahoma" w:hAnsi="Tahoma" w:cs="Tahoma"/>
              </w:rPr>
            </w:pPr>
            <w:r w:rsidRPr="00C71430">
              <w:rPr>
                <w:rFonts w:ascii="Tahoma" w:hAnsi="Tahoma" w:cs="Tahoma"/>
              </w:rPr>
              <w:t>Searching criteria</w:t>
            </w:r>
          </w:p>
        </w:tc>
        <w:tc>
          <w:tcPr>
            <w:tcW w:w="6230" w:type="dxa"/>
          </w:tcPr>
          <w:p w14:paraId="6C919C17" w14:textId="44545442" w:rsidR="00917EB1" w:rsidRPr="00C71430" w:rsidRDefault="00917EB1" w:rsidP="006B390F">
            <w:pPr>
              <w:rPr>
                <w:rFonts w:ascii="Tahoma" w:hAnsi="Tahoma" w:cs="Tahoma"/>
              </w:rPr>
            </w:pPr>
            <w:r w:rsidRPr="00C71430">
              <w:rPr>
                <w:rFonts w:ascii="Tahoma" w:hAnsi="Tahoma" w:cs="Tahoma"/>
              </w:rPr>
              <w:t>Branch code, Account type, Account no</w:t>
            </w:r>
            <w:r w:rsidR="00A749F3" w:rsidRPr="00C71430">
              <w:rPr>
                <w:rFonts w:ascii="Tahoma" w:hAnsi="Tahoma" w:cs="Tahoma"/>
              </w:rPr>
              <w:t xml:space="preserve">, Date </w:t>
            </w:r>
            <w:r w:rsidR="00FB7B15" w:rsidRPr="00C71430">
              <w:rPr>
                <w:rFonts w:ascii="Tahoma" w:hAnsi="Tahoma" w:cs="Tahoma"/>
                <w:color w:val="FF0000"/>
              </w:rPr>
              <w:t>range</w:t>
            </w:r>
          </w:p>
        </w:tc>
      </w:tr>
    </w:tbl>
    <w:p w14:paraId="02B845F1" w14:textId="77777777" w:rsidR="00917EB1" w:rsidRPr="00C71430" w:rsidRDefault="00917EB1" w:rsidP="00917EB1">
      <w:pPr>
        <w:rPr>
          <w:rFonts w:ascii="Tahoma" w:hAnsi="Tahoma" w:cs="Tahoma"/>
        </w:rPr>
      </w:pPr>
    </w:p>
    <w:p w14:paraId="725FCE51" w14:textId="77777777" w:rsidR="00917EB1" w:rsidRPr="00C71430" w:rsidRDefault="00917EB1" w:rsidP="00917EB1">
      <w:pPr>
        <w:pStyle w:val="Heading3"/>
        <w:rPr>
          <w:rFonts w:ascii="Tahoma" w:hAnsi="Tahoma" w:cs="Tahoma"/>
        </w:rPr>
      </w:pPr>
      <w:bookmarkStart w:id="799" w:name="_Toc145230940"/>
      <w:bookmarkStart w:id="800" w:name="_Toc145231343"/>
      <w:r w:rsidRPr="00C71430">
        <w:rPr>
          <w:rFonts w:ascii="Tahoma" w:hAnsi="Tahoma" w:cs="Tahoma"/>
        </w:rPr>
        <w:t>File / API Layout and Data Sheet</w:t>
      </w:r>
      <w:bookmarkEnd w:id="799"/>
      <w:bookmarkEnd w:id="800"/>
    </w:p>
    <w:p w14:paraId="607AFA3A" w14:textId="77777777" w:rsidR="00917EB1" w:rsidRPr="00C71430" w:rsidRDefault="00917EB1" w:rsidP="00917EB1">
      <w:pPr>
        <w:ind w:left="360"/>
        <w:rPr>
          <w:rFonts w:ascii="Tahoma" w:hAnsi="Tahoma" w:cs="Tahoma"/>
        </w:rPr>
      </w:pPr>
      <w:r w:rsidRPr="00C71430">
        <w:rPr>
          <w:rFonts w:ascii="Tahoma" w:hAnsi="Tahoma" w:cs="Tahoma"/>
        </w:rPr>
        <w:t>Not Applicable.</w:t>
      </w:r>
    </w:p>
    <w:p w14:paraId="68DE7D20" w14:textId="77777777" w:rsidR="00917EB1" w:rsidRPr="00C71430" w:rsidRDefault="00917EB1" w:rsidP="00917EB1">
      <w:pPr>
        <w:rPr>
          <w:rFonts w:ascii="Tahoma" w:hAnsi="Tahoma" w:cs="Tahoma"/>
        </w:rPr>
      </w:pPr>
    </w:p>
    <w:p w14:paraId="3A7330B5" w14:textId="77777777" w:rsidR="00917EB1" w:rsidRPr="00C71430" w:rsidRDefault="00917EB1" w:rsidP="00917EB1">
      <w:pPr>
        <w:pStyle w:val="Heading3"/>
        <w:rPr>
          <w:rFonts w:ascii="Tahoma" w:hAnsi="Tahoma" w:cs="Tahoma"/>
        </w:rPr>
      </w:pPr>
      <w:bookmarkStart w:id="801" w:name="_Toc145230941"/>
      <w:bookmarkStart w:id="802" w:name="_Toc145231344"/>
      <w:r w:rsidRPr="00C71430">
        <w:rPr>
          <w:rFonts w:ascii="Tahoma" w:hAnsi="Tahoma" w:cs="Tahoma"/>
        </w:rPr>
        <w:t>Report Layout and Data Sheet</w:t>
      </w:r>
      <w:bookmarkEnd w:id="801"/>
      <w:bookmarkEnd w:id="802"/>
    </w:p>
    <w:p w14:paraId="702061CC" w14:textId="77777777" w:rsidR="00917EB1" w:rsidRPr="00C71430" w:rsidRDefault="00917EB1" w:rsidP="00917EB1">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D53A3F" w:rsidRPr="00C71430" w14:paraId="6F1F1671" w14:textId="77777777" w:rsidTr="006B390F">
        <w:trPr>
          <w:gridAfter w:val="1"/>
          <w:wAfter w:w="12" w:type="dxa"/>
          <w:tblHeader/>
        </w:trPr>
        <w:tc>
          <w:tcPr>
            <w:tcW w:w="3823" w:type="dxa"/>
            <w:shd w:val="clear" w:color="auto" w:fill="D9D9D9" w:themeFill="background1" w:themeFillShade="D9"/>
          </w:tcPr>
          <w:p w14:paraId="4B704159" w14:textId="77777777" w:rsidR="00D53A3F" w:rsidRPr="00C71430" w:rsidRDefault="00D53A3F"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2C87C1B5" w14:textId="77777777" w:rsidR="00D53A3F" w:rsidRPr="00C71430" w:rsidRDefault="00D53A3F" w:rsidP="006B390F">
            <w:pPr>
              <w:jc w:val="center"/>
              <w:rPr>
                <w:rFonts w:ascii="Tahoma" w:hAnsi="Tahoma" w:cs="Tahoma"/>
              </w:rPr>
            </w:pPr>
            <w:r w:rsidRPr="00C71430">
              <w:rPr>
                <w:rFonts w:ascii="Tahoma" w:hAnsi="Tahoma" w:cs="Tahoma"/>
              </w:rPr>
              <w:t>Description</w:t>
            </w:r>
          </w:p>
        </w:tc>
      </w:tr>
      <w:tr w:rsidR="00D53A3F" w:rsidRPr="00C71430" w14:paraId="7FC6AE6F" w14:textId="77777777" w:rsidTr="006B390F">
        <w:tc>
          <w:tcPr>
            <w:tcW w:w="10349" w:type="dxa"/>
            <w:gridSpan w:val="3"/>
            <w:shd w:val="clear" w:color="auto" w:fill="C8E0E9" w:themeFill="accent6" w:themeFillTint="33"/>
          </w:tcPr>
          <w:p w14:paraId="16ACD727" w14:textId="77777777" w:rsidR="00D53A3F" w:rsidRPr="00C71430" w:rsidRDefault="00D53A3F" w:rsidP="006B390F">
            <w:pPr>
              <w:rPr>
                <w:rFonts w:ascii="Tahoma" w:hAnsi="Tahoma" w:cs="Tahoma"/>
              </w:rPr>
            </w:pPr>
            <w:r w:rsidRPr="00C71430">
              <w:rPr>
                <w:rFonts w:ascii="Tahoma" w:hAnsi="Tahoma" w:cs="Tahoma"/>
              </w:rPr>
              <w:t>Header</w:t>
            </w:r>
          </w:p>
        </w:tc>
      </w:tr>
      <w:tr w:rsidR="00A97307" w:rsidRPr="00C71430" w14:paraId="7444B9A6" w14:textId="77777777" w:rsidTr="006B390F">
        <w:trPr>
          <w:gridAfter w:val="1"/>
          <w:wAfter w:w="12" w:type="dxa"/>
        </w:trPr>
        <w:tc>
          <w:tcPr>
            <w:tcW w:w="3823" w:type="dxa"/>
          </w:tcPr>
          <w:p w14:paraId="041ECC2B" w14:textId="77777777" w:rsidR="00A97307" w:rsidRPr="00C71430" w:rsidRDefault="00A97307" w:rsidP="00A97307">
            <w:pPr>
              <w:rPr>
                <w:rFonts w:ascii="Tahoma" w:hAnsi="Tahoma" w:cs="Tahoma"/>
              </w:rPr>
            </w:pPr>
            <w:r w:rsidRPr="00C71430">
              <w:rPr>
                <w:rFonts w:ascii="Tahoma" w:hAnsi="Tahoma" w:cs="Tahoma"/>
              </w:rPr>
              <w:t>As At</w:t>
            </w:r>
          </w:p>
        </w:tc>
        <w:tc>
          <w:tcPr>
            <w:tcW w:w="6514" w:type="dxa"/>
          </w:tcPr>
          <w:p w14:paraId="2C8B3A34" w14:textId="5B699C7B" w:rsidR="00A97307" w:rsidRPr="00C71430" w:rsidRDefault="00A97307" w:rsidP="00A97307">
            <w:pPr>
              <w:rPr>
                <w:rFonts w:ascii="Tahoma" w:hAnsi="Tahoma" w:cs="Tahoma"/>
              </w:rPr>
            </w:pPr>
            <w:r w:rsidRPr="00C71430">
              <w:rPr>
                <w:rFonts w:ascii="Tahoma" w:hAnsi="Tahoma" w:cs="Tahoma"/>
              </w:rPr>
              <w:t xml:space="preserve">Display as of date </w:t>
            </w:r>
          </w:p>
        </w:tc>
      </w:tr>
      <w:tr w:rsidR="00A97307" w:rsidRPr="00C71430" w14:paraId="2B0AFD08" w14:textId="77777777" w:rsidTr="006B390F">
        <w:trPr>
          <w:gridAfter w:val="1"/>
          <w:wAfter w:w="12" w:type="dxa"/>
        </w:trPr>
        <w:tc>
          <w:tcPr>
            <w:tcW w:w="3823" w:type="dxa"/>
          </w:tcPr>
          <w:p w14:paraId="0B931091" w14:textId="77777777" w:rsidR="00A97307" w:rsidRPr="00C71430" w:rsidRDefault="00A97307" w:rsidP="00A97307">
            <w:pPr>
              <w:rPr>
                <w:rFonts w:ascii="Tahoma" w:hAnsi="Tahoma" w:cs="Tahoma"/>
              </w:rPr>
            </w:pPr>
            <w:r w:rsidRPr="00C71430">
              <w:rPr>
                <w:rFonts w:ascii="Tahoma" w:hAnsi="Tahoma" w:cs="Tahoma"/>
              </w:rPr>
              <w:t>Page</w:t>
            </w:r>
          </w:p>
        </w:tc>
        <w:tc>
          <w:tcPr>
            <w:tcW w:w="6514" w:type="dxa"/>
          </w:tcPr>
          <w:p w14:paraId="23EF3683" w14:textId="7DA4F9FD" w:rsidR="00A97307" w:rsidRPr="00C71430" w:rsidRDefault="00A97307" w:rsidP="00A97307">
            <w:pPr>
              <w:rPr>
                <w:rFonts w:ascii="Tahoma" w:hAnsi="Tahoma" w:cs="Tahoma"/>
              </w:rPr>
            </w:pPr>
            <w:r w:rsidRPr="00C71430">
              <w:rPr>
                <w:rFonts w:ascii="Tahoma" w:hAnsi="Tahoma" w:cs="Tahoma"/>
              </w:rPr>
              <w:t>Display number of page</w:t>
            </w:r>
          </w:p>
        </w:tc>
      </w:tr>
      <w:tr w:rsidR="00A97307" w:rsidRPr="00C71430" w14:paraId="14F1EDE7" w14:textId="77777777" w:rsidTr="006B390F">
        <w:trPr>
          <w:gridAfter w:val="1"/>
          <w:wAfter w:w="12" w:type="dxa"/>
        </w:trPr>
        <w:tc>
          <w:tcPr>
            <w:tcW w:w="3823" w:type="dxa"/>
          </w:tcPr>
          <w:p w14:paraId="5F99F3A5" w14:textId="77777777" w:rsidR="00A97307" w:rsidRPr="00C71430" w:rsidRDefault="00A97307" w:rsidP="00A97307">
            <w:pPr>
              <w:rPr>
                <w:rFonts w:ascii="Tahoma" w:hAnsi="Tahoma" w:cs="Tahoma"/>
              </w:rPr>
            </w:pPr>
            <w:r w:rsidRPr="00C71430">
              <w:rPr>
                <w:rFonts w:ascii="Tahoma" w:hAnsi="Tahoma" w:cs="Tahoma"/>
              </w:rPr>
              <w:t>Printed date</w:t>
            </w:r>
          </w:p>
        </w:tc>
        <w:tc>
          <w:tcPr>
            <w:tcW w:w="6514" w:type="dxa"/>
          </w:tcPr>
          <w:p w14:paraId="3024F5AE" w14:textId="3D1760E9" w:rsidR="00A97307" w:rsidRPr="00C71430" w:rsidRDefault="00A97307" w:rsidP="00A97307">
            <w:pPr>
              <w:rPr>
                <w:rFonts w:ascii="Tahoma" w:hAnsi="Tahoma" w:cs="Tahoma"/>
              </w:rPr>
            </w:pPr>
            <w:r w:rsidRPr="00C71430">
              <w:rPr>
                <w:rFonts w:ascii="Tahoma" w:hAnsi="Tahoma" w:cs="Tahoma"/>
              </w:rPr>
              <w:t>Display printed date</w:t>
            </w:r>
          </w:p>
        </w:tc>
      </w:tr>
      <w:tr w:rsidR="00A97307" w:rsidRPr="00C71430" w14:paraId="0AFF6974" w14:textId="77777777" w:rsidTr="006B390F">
        <w:trPr>
          <w:gridAfter w:val="1"/>
          <w:wAfter w:w="12" w:type="dxa"/>
        </w:trPr>
        <w:tc>
          <w:tcPr>
            <w:tcW w:w="3823" w:type="dxa"/>
          </w:tcPr>
          <w:p w14:paraId="20407AA8" w14:textId="77777777" w:rsidR="00A97307" w:rsidRPr="00C71430" w:rsidRDefault="00A97307" w:rsidP="00A97307">
            <w:pPr>
              <w:rPr>
                <w:rFonts w:ascii="Tahoma" w:hAnsi="Tahoma" w:cs="Tahoma"/>
              </w:rPr>
            </w:pPr>
            <w:r w:rsidRPr="00C71430">
              <w:rPr>
                <w:rFonts w:ascii="Tahoma" w:hAnsi="Tahoma" w:cs="Tahoma"/>
              </w:rPr>
              <w:t>Printed time</w:t>
            </w:r>
          </w:p>
        </w:tc>
        <w:tc>
          <w:tcPr>
            <w:tcW w:w="6514" w:type="dxa"/>
          </w:tcPr>
          <w:p w14:paraId="64AE3A4C" w14:textId="44EDAA2E" w:rsidR="00A97307" w:rsidRPr="00C71430" w:rsidRDefault="00A97307" w:rsidP="00A97307">
            <w:pPr>
              <w:rPr>
                <w:rFonts w:ascii="Tahoma" w:hAnsi="Tahoma" w:cs="Tahoma"/>
              </w:rPr>
            </w:pPr>
            <w:r w:rsidRPr="00C71430">
              <w:rPr>
                <w:rFonts w:ascii="Tahoma" w:hAnsi="Tahoma" w:cs="Tahoma"/>
              </w:rPr>
              <w:t>Display printed time</w:t>
            </w:r>
          </w:p>
        </w:tc>
      </w:tr>
      <w:tr w:rsidR="00A97307" w:rsidRPr="00C71430" w14:paraId="5B755734" w14:textId="77777777" w:rsidTr="006B390F">
        <w:trPr>
          <w:gridAfter w:val="1"/>
          <w:wAfter w:w="12" w:type="dxa"/>
        </w:trPr>
        <w:tc>
          <w:tcPr>
            <w:tcW w:w="3823" w:type="dxa"/>
          </w:tcPr>
          <w:p w14:paraId="037D3394" w14:textId="77777777" w:rsidR="00A97307" w:rsidRPr="00C71430" w:rsidRDefault="00A97307" w:rsidP="00A97307">
            <w:pPr>
              <w:rPr>
                <w:rFonts w:ascii="Tahoma" w:hAnsi="Tahoma" w:cs="Tahoma"/>
              </w:rPr>
            </w:pPr>
            <w:r w:rsidRPr="00C71430">
              <w:rPr>
                <w:rFonts w:ascii="Tahoma" w:hAnsi="Tahoma" w:cs="Tahoma"/>
              </w:rPr>
              <w:t>Printed by</w:t>
            </w:r>
          </w:p>
        </w:tc>
        <w:tc>
          <w:tcPr>
            <w:tcW w:w="6514" w:type="dxa"/>
          </w:tcPr>
          <w:p w14:paraId="75305D39" w14:textId="6CA670E3" w:rsidR="00A97307" w:rsidRPr="00C71430" w:rsidRDefault="00A97307" w:rsidP="00A97307">
            <w:pPr>
              <w:rPr>
                <w:rFonts w:ascii="Tahoma" w:hAnsi="Tahoma" w:cs="Tahoma"/>
              </w:rPr>
            </w:pPr>
            <w:r w:rsidRPr="00C71430">
              <w:rPr>
                <w:rFonts w:ascii="Tahoma" w:hAnsi="Tahoma" w:cs="Tahoma"/>
              </w:rPr>
              <w:t>Display</w:t>
            </w:r>
            <w:r w:rsidRPr="00C71430">
              <w:rPr>
                <w:rFonts w:ascii="Tahoma" w:hAnsi="Tahoma" w:cs="Tahoma"/>
                <w:cs/>
              </w:rPr>
              <w:t xml:space="preserve"> </w:t>
            </w:r>
            <w:r w:rsidRPr="00C71430">
              <w:rPr>
                <w:rFonts w:ascii="Tahoma" w:hAnsi="Tahoma" w:cs="Tahoma"/>
              </w:rPr>
              <w:t>user who login to system</w:t>
            </w:r>
          </w:p>
        </w:tc>
      </w:tr>
      <w:tr w:rsidR="00A97307" w:rsidRPr="00C71430" w14:paraId="5FDA86E0" w14:textId="77777777" w:rsidTr="006B390F">
        <w:tc>
          <w:tcPr>
            <w:tcW w:w="10349" w:type="dxa"/>
            <w:gridSpan w:val="3"/>
            <w:shd w:val="clear" w:color="auto" w:fill="C8E0E9" w:themeFill="accent6" w:themeFillTint="33"/>
          </w:tcPr>
          <w:p w14:paraId="3F9F5DB4" w14:textId="77777777" w:rsidR="00A97307" w:rsidRPr="00C71430" w:rsidRDefault="00A97307" w:rsidP="00A97307">
            <w:pPr>
              <w:rPr>
                <w:rFonts w:ascii="Tahoma" w:hAnsi="Tahoma" w:cs="Tahoma"/>
              </w:rPr>
            </w:pPr>
            <w:r w:rsidRPr="00C71430">
              <w:rPr>
                <w:rFonts w:ascii="Tahoma" w:hAnsi="Tahoma" w:cs="Tahoma"/>
              </w:rPr>
              <w:t xml:space="preserve">Detail </w:t>
            </w:r>
          </w:p>
        </w:tc>
      </w:tr>
      <w:tr w:rsidR="00A97307" w:rsidRPr="00C71430" w14:paraId="5C2C16F6" w14:textId="77777777" w:rsidTr="006B390F">
        <w:trPr>
          <w:gridAfter w:val="1"/>
          <w:wAfter w:w="12" w:type="dxa"/>
        </w:trPr>
        <w:tc>
          <w:tcPr>
            <w:tcW w:w="3823" w:type="dxa"/>
          </w:tcPr>
          <w:p w14:paraId="5D7519F6" w14:textId="2511CE47" w:rsidR="00A97307" w:rsidRPr="00C71430" w:rsidRDefault="00A97307" w:rsidP="00A97307">
            <w:pPr>
              <w:rPr>
                <w:rFonts w:ascii="Tahoma" w:hAnsi="Tahoma" w:cs="Tahoma"/>
              </w:rPr>
            </w:pPr>
            <w:r w:rsidRPr="00C71430">
              <w:rPr>
                <w:rFonts w:ascii="Tahoma" w:hAnsi="Tahoma" w:cs="Tahoma"/>
              </w:rPr>
              <w:t>Customer ID</w:t>
            </w:r>
          </w:p>
        </w:tc>
        <w:tc>
          <w:tcPr>
            <w:tcW w:w="6514" w:type="dxa"/>
          </w:tcPr>
          <w:p w14:paraId="7071E35B" w14:textId="05E4C504" w:rsidR="00A97307" w:rsidRPr="00C71430" w:rsidRDefault="005E1A7A" w:rsidP="00A97307">
            <w:pPr>
              <w:rPr>
                <w:rFonts w:ascii="Tahoma" w:hAnsi="Tahoma" w:cs="Tahoma"/>
              </w:rPr>
            </w:pPr>
            <w:r w:rsidRPr="00C71430">
              <w:rPr>
                <w:rFonts w:ascii="Tahoma" w:hAnsi="Tahoma" w:cs="Tahoma"/>
              </w:rPr>
              <w:t>Display customer ID</w:t>
            </w:r>
          </w:p>
        </w:tc>
      </w:tr>
      <w:tr w:rsidR="00A97307" w:rsidRPr="00C71430" w14:paraId="3DEFB7E1" w14:textId="77777777" w:rsidTr="006B390F">
        <w:trPr>
          <w:gridAfter w:val="1"/>
          <w:wAfter w:w="12" w:type="dxa"/>
        </w:trPr>
        <w:tc>
          <w:tcPr>
            <w:tcW w:w="3823" w:type="dxa"/>
          </w:tcPr>
          <w:p w14:paraId="2279D3C7" w14:textId="07FCC127" w:rsidR="00A97307" w:rsidRPr="00C71430" w:rsidRDefault="00A97307" w:rsidP="00A97307">
            <w:pPr>
              <w:rPr>
                <w:rFonts w:ascii="Tahoma" w:hAnsi="Tahoma" w:cs="Tahoma"/>
              </w:rPr>
            </w:pPr>
            <w:r w:rsidRPr="00C71430">
              <w:rPr>
                <w:rFonts w:ascii="Tahoma" w:hAnsi="Tahoma" w:cs="Tahoma"/>
              </w:rPr>
              <w:t>Account No.</w:t>
            </w:r>
          </w:p>
        </w:tc>
        <w:tc>
          <w:tcPr>
            <w:tcW w:w="6514" w:type="dxa"/>
          </w:tcPr>
          <w:p w14:paraId="36BE4F29" w14:textId="1ACCF6C1" w:rsidR="00A97307" w:rsidRPr="00C71430" w:rsidRDefault="005E1A7A" w:rsidP="00A97307">
            <w:pPr>
              <w:rPr>
                <w:rFonts w:ascii="Tahoma" w:hAnsi="Tahoma" w:cs="Tahoma"/>
              </w:rPr>
            </w:pPr>
            <w:r w:rsidRPr="00C71430">
              <w:rPr>
                <w:rFonts w:ascii="Tahoma" w:hAnsi="Tahoma" w:cs="Tahoma"/>
              </w:rPr>
              <w:t>Display account number</w:t>
            </w:r>
          </w:p>
        </w:tc>
      </w:tr>
      <w:tr w:rsidR="00A97307" w:rsidRPr="00C71430" w14:paraId="2B1C44E7" w14:textId="77777777" w:rsidTr="006B390F">
        <w:trPr>
          <w:gridAfter w:val="1"/>
          <w:wAfter w:w="12" w:type="dxa"/>
        </w:trPr>
        <w:tc>
          <w:tcPr>
            <w:tcW w:w="3823" w:type="dxa"/>
          </w:tcPr>
          <w:p w14:paraId="306E005E" w14:textId="3E55D08C" w:rsidR="00A97307" w:rsidRPr="00C71430" w:rsidRDefault="00A97307" w:rsidP="00A97307">
            <w:pPr>
              <w:rPr>
                <w:rFonts w:ascii="Tahoma" w:hAnsi="Tahoma" w:cs="Tahoma"/>
              </w:rPr>
            </w:pPr>
            <w:r w:rsidRPr="00C71430">
              <w:rPr>
                <w:rFonts w:ascii="Tahoma" w:hAnsi="Tahoma" w:cs="Tahoma"/>
              </w:rPr>
              <w:t>Account Name</w:t>
            </w:r>
          </w:p>
        </w:tc>
        <w:tc>
          <w:tcPr>
            <w:tcW w:w="6514" w:type="dxa"/>
          </w:tcPr>
          <w:p w14:paraId="0710D085" w14:textId="770F54AC" w:rsidR="00A97307" w:rsidRPr="00C71430" w:rsidRDefault="005E1A7A" w:rsidP="00A97307">
            <w:pPr>
              <w:rPr>
                <w:rFonts w:ascii="Tahoma" w:hAnsi="Tahoma" w:cs="Tahoma"/>
              </w:rPr>
            </w:pPr>
            <w:r w:rsidRPr="00C71430">
              <w:rPr>
                <w:rFonts w:ascii="Tahoma" w:hAnsi="Tahoma" w:cs="Tahoma"/>
              </w:rPr>
              <w:t>Display account name</w:t>
            </w:r>
          </w:p>
        </w:tc>
      </w:tr>
      <w:tr w:rsidR="00A97307" w:rsidRPr="00C71430" w14:paraId="0BF5B046" w14:textId="77777777" w:rsidTr="006B390F">
        <w:trPr>
          <w:gridAfter w:val="1"/>
          <w:wAfter w:w="12" w:type="dxa"/>
        </w:trPr>
        <w:tc>
          <w:tcPr>
            <w:tcW w:w="3823" w:type="dxa"/>
          </w:tcPr>
          <w:p w14:paraId="768C0970" w14:textId="7316CC35" w:rsidR="00A97307" w:rsidRPr="00C71430" w:rsidRDefault="005E1A7A" w:rsidP="00A97307">
            <w:pPr>
              <w:rPr>
                <w:rFonts w:ascii="Tahoma" w:hAnsi="Tahoma" w:cs="Tahoma"/>
                <w:cs/>
              </w:rPr>
            </w:pPr>
            <w:r w:rsidRPr="00C71430">
              <w:rPr>
                <w:rFonts w:ascii="Tahoma" w:hAnsi="Tahoma" w:cs="Tahoma"/>
              </w:rPr>
              <w:t>Transaction type</w:t>
            </w:r>
          </w:p>
        </w:tc>
        <w:tc>
          <w:tcPr>
            <w:tcW w:w="6514" w:type="dxa"/>
          </w:tcPr>
          <w:p w14:paraId="7552FE60" w14:textId="23DAD4F2" w:rsidR="00A97307" w:rsidRPr="00C71430" w:rsidRDefault="005E1A7A" w:rsidP="00A97307">
            <w:pPr>
              <w:rPr>
                <w:rFonts w:ascii="Tahoma" w:hAnsi="Tahoma" w:cs="Tahoma"/>
              </w:rPr>
            </w:pPr>
            <w:r w:rsidRPr="00C71430">
              <w:rPr>
                <w:rFonts w:ascii="Tahoma" w:hAnsi="Tahoma" w:cs="Tahoma"/>
              </w:rPr>
              <w:t>Display transaction type</w:t>
            </w:r>
          </w:p>
        </w:tc>
      </w:tr>
      <w:tr w:rsidR="00A97307" w:rsidRPr="00C71430" w14:paraId="7471A67E" w14:textId="77777777" w:rsidTr="006B390F">
        <w:trPr>
          <w:gridAfter w:val="1"/>
          <w:wAfter w:w="12" w:type="dxa"/>
        </w:trPr>
        <w:tc>
          <w:tcPr>
            <w:tcW w:w="3823" w:type="dxa"/>
          </w:tcPr>
          <w:p w14:paraId="6B782998" w14:textId="73B3AA3B" w:rsidR="00A97307" w:rsidRPr="00C71430" w:rsidRDefault="005E1A7A" w:rsidP="00A97307">
            <w:pPr>
              <w:rPr>
                <w:rFonts w:ascii="Tahoma" w:hAnsi="Tahoma" w:cs="Tahoma"/>
                <w:cs/>
              </w:rPr>
            </w:pPr>
            <w:r w:rsidRPr="00C71430">
              <w:rPr>
                <w:rFonts w:ascii="Tahoma" w:hAnsi="Tahoma" w:cs="Tahoma"/>
              </w:rPr>
              <w:t>Transaction No.</w:t>
            </w:r>
          </w:p>
        </w:tc>
        <w:tc>
          <w:tcPr>
            <w:tcW w:w="6514" w:type="dxa"/>
          </w:tcPr>
          <w:p w14:paraId="7BE0A6F3" w14:textId="206E1EE2" w:rsidR="00A97307" w:rsidRPr="00C71430" w:rsidRDefault="005E1A7A" w:rsidP="00A97307">
            <w:pPr>
              <w:rPr>
                <w:rFonts w:ascii="Tahoma" w:hAnsi="Tahoma" w:cs="Tahoma"/>
              </w:rPr>
            </w:pPr>
            <w:r w:rsidRPr="00C71430">
              <w:rPr>
                <w:rFonts w:ascii="Tahoma" w:hAnsi="Tahoma" w:cs="Tahoma"/>
              </w:rPr>
              <w:t>Display transaction number</w:t>
            </w:r>
          </w:p>
        </w:tc>
      </w:tr>
      <w:tr w:rsidR="00FB7B15" w:rsidRPr="00C71430" w14:paraId="4DD296D0" w14:textId="77777777" w:rsidTr="006B390F">
        <w:trPr>
          <w:gridAfter w:val="1"/>
          <w:wAfter w:w="12" w:type="dxa"/>
        </w:trPr>
        <w:tc>
          <w:tcPr>
            <w:tcW w:w="3823" w:type="dxa"/>
          </w:tcPr>
          <w:p w14:paraId="09432987" w14:textId="62D5A7D0" w:rsidR="00FB7B15" w:rsidRPr="00C71430" w:rsidRDefault="00FB7B15" w:rsidP="00A97307">
            <w:pPr>
              <w:rPr>
                <w:rFonts w:ascii="Tahoma" w:hAnsi="Tahoma" w:cs="Tahoma"/>
                <w:color w:val="FF0000"/>
              </w:rPr>
            </w:pPr>
            <w:r w:rsidRPr="00C71430">
              <w:rPr>
                <w:rFonts w:ascii="Tahoma" w:hAnsi="Tahoma" w:cs="Tahoma"/>
                <w:color w:val="FF0000"/>
              </w:rPr>
              <w:t>Currency</w:t>
            </w:r>
          </w:p>
        </w:tc>
        <w:tc>
          <w:tcPr>
            <w:tcW w:w="6514" w:type="dxa"/>
          </w:tcPr>
          <w:p w14:paraId="709CE38D" w14:textId="76D9066A" w:rsidR="00FB7B15" w:rsidRPr="00C71430" w:rsidRDefault="00FB7B15" w:rsidP="00A97307">
            <w:pPr>
              <w:rPr>
                <w:rFonts w:ascii="Tahoma" w:hAnsi="Tahoma" w:cs="Tahoma"/>
                <w:color w:val="FF0000"/>
              </w:rPr>
            </w:pPr>
            <w:r w:rsidRPr="00C71430">
              <w:rPr>
                <w:rFonts w:ascii="Tahoma" w:hAnsi="Tahoma" w:cs="Tahoma"/>
                <w:color w:val="FF0000"/>
              </w:rPr>
              <w:t>Display currency</w:t>
            </w:r>
          </w:p>
        </w:tc>
      </w:tr>
      <w:tr w:rsidR="00A97307" w:rsidRPr="00C71430" w14:paraId="1CA5071A" w14:textId="77777777" w:rsidTr="006B390F">
        <w:trPr>
          <w:gridAfter w:val="1"/>
          <w:wAfter w:w="12" w:type="dxa"/>
        </w:trPr>
        <w:tc>
          <w:tcPr>
            <w:tcW w:w="3823" w:type="dxa"/>
          </w:tcPr>
          <w:p w14:paraId="470D3778" w14:textId="52D73582" w:rsidR="00A97307" w:rsidRPr="00C71430" w:rsidRDefault="00A97307" w:rsidP="00A97307">
            <w:pPr>
              <w:rPr>
                <w:rFonts w:ascii="Tahoma" w:hAnsi="Tahoma" w:cs="Tahoma"/>
              </w:rPr>
            </w:pPr>
            <w:r w:rsidRPr="00C71430">
              <w:rPr>
                <w:rFonts w:ascii="Tahoma" w:hAnsi="Tahoma" w:cs="Tahoma"/>
              </w:rPr>
              <w:t>Fee Accumulate</w:t>
            </w:r>
          </w:p>
        </w:tc>
        <w:tc>
          <w:tcPr>
            <w:tcW w:w="6514" w:type="dxa"/>
          </w:tcPr>
          <w:p w14:paraId="6115CEA2" w14:textId="40E32C6F" w:rsidR="00A97307" w:rsidRPr="00C71430" w:rsidRDefault="005E1A7A" w:rsidP="00A97307">
            <w:pPr>
              <w:rPr>
                <w:rFonts w:ascii="Tahoma" w:hAnsi="Tahoma" w:cs="Tahoma"/>
              </w:rPr>
            </w:pPr>
            <w:r w:rsidRPr="00C71430">
              <w:rPr>
                <w:rFonts w:ascii="Tahoma" w:hAnsi="Tahoma" w:cs="Tahoma"/>
              </w:rPr>
              <w:t>Display fee accumulate</w:t>
            </w:r>
          </w:p>
        </w:tc>
      </w:tr>
      <w:tr w:rsidR="00A97307" w:rsidRPr="00C71430" w14:paraId="384BF177" w14:textId="77777777" w:rsidTr="006B390F">
        <w:trPr>
          <w:gridAfter w:val="1"/>
          <w:wAfter w:w="12" w:type="dxa"/>
        </w:trPr>
        <w:tc>
          <w:tcPr>
            <w:tcW w:w="3823" w:type="dxa"/>
          </w:tcPr>
          <w:p w14:paraId="020E39A8" w14:textId="579D8705" w:rsidR="00A97307" w:rsidRPr="00C71430" w:rsidRDefault="00A97307" w:rsidP="00A97307">
            <w:pPr>
              <w:rPr>
                <w:rFonts w:ascii="Tahoma" w:hAnsi="Tahoma" w:cs="Tahoma"/>
              </w:rPr>
            </w:pPr>
            <w:r w:rsidRPr="00C71430">
              <w:rPr>
                <w:rFonts w:ascii="Tahoma" w:hAnsi="Tahoma" w:cs="Tahoma"/>
              </w:rPr>
              <w:t>Available Balance</w:t>
            </w:r>
          </w:p>
        </w:tc>
        <w:tc>
          <w:tcPr>
            <w:tcW w:w="6514" w:type="dxa"/>
          </w:tcPr>
          <w:p w14:paraId="76C680E6" w14:textId="6ECC2ABD" w:rsidR="00A97307" w:rsidRPr="00C71430" w:rsidRDefault="005E1A7A" w:rsidP="00A97307">
            <w:pPr>
              <w:rPr>
                <w:rFonts w:ascii="Tahoma" w:hAnsi="Tahoma" w:cs="Tahoma"/>
              </w:rPr>
            </w:pPr>
            <w:r w:rsidRPr="00C71430">
              <w:rPr>
                <w:rFonts w:ascii="Tahoma" w:hAnsi="Tahoma" w:cs="Tahoma"/>
              </w:rPr>
              <w:t>Display available balance</w:t>
            </w:r>
          </w:p>
        </w:tc>
      </w:tr>
      <w:tr w:rsidR="00A97307" w:rsidRPr="00C71430" w14:paraId="3F854DCA" w14:textId="77777777" w:rsidTr="006B390F">
        <w:trPr>
          <w:gridAfter w:val="1"/>
          <w:wAfter w:w="12" w:type="dxa"/>
        </w:trPr>
        <w:tc>
          <w:tcPr>
            <w:tcW w:w="3823" w:type="dxa"/>
          </w:tcPr>
          <w:p w14:paraId="547B4104" w14:textId="2FE95393" w:rsidR="00A97307" w:rsidRPr="00C71430" w:rsidRDefault="00A97307" w:rsidP="00A97307">
            <w:pPr>
              <w:rPr>
                <w:rFonts w:ascii="Tahoma" w:hAnsi="Tahoma" w:cs="Tahoma"/>
              </w:rPr>
            </w:pPr>
            <w:r w:rsidRPr="00C71430">
              <w:rPr>
                <w:rFonts w:ascii="Tahoma" w:hAnsi="Tahoma" w:cs="Tahoma"/>
              </w:rPr>
              <w:t>Uncollected Amount</w:t>
            </w:r>
          </w:p>
        </w:tc>
        <w:tc>
          <w:tcPr>
            <w:tcW w:w="6514" w:type="dxa"/>
          </w:tcPr>
          <w:p w14:paraId="177A07AE" w14:textId="7C03BF40" w:rsidR="00A97307" w:rsidRPr="00C71430" w:rsidRDefault="005E1A7A" w:rsidP="00A97307">
            <w:pPr>
              <w:rPr>
                <w:rFonts w:ascii="Tahoma" w:hAnsi="Tahoma" w:cs="Tahoma"/>
              </w:rPr>
            </w:pPr>
            <w:r w:rsidRPr="00C71430">
              <w:rPr>
                <w:rFonts w:ascii="Tahoma" w:hAnsi="Tahoma" w:cs="Tahoma"/>
              </w:rPr>
              <w:t>Display uncollected amount</w:t>
            </w:r>
          </w:p>
        </w:tc>
      </w:tr>
      <w:tr w:rsidR="00FB7B15" w:rsidRPr="00C71430" w14:paraId="5DAB3B65" w14:textId="77777777" w:rsidTr="006B390F">
        <w:trPr>
          <w:gridAfter w:val="1"/>
          <w:wAfter w:w="12" w:type="dxa"/>
        </w:trPr>
        <w:tc>
          <w:tcPr>
            <w:tcW w:w="3823" w:type="dxa"/>
          </w:tcPr>
          <w:p w14:paraId="3B31EE75" w14:textId="2A9E787B" w:rsidR="00FB7B15" w:rsidRPr="00C71430" w:rsidRDefault="00FB7B15" w:rsidP="00A97307">
            <w:pPr>
              <w:rPr>
                <w:rFonts w:ascii="Tahoma" w:hAnsi="Tahoma" w:cs="Tahoma"/>
                <w:color w:val="FF0000"/>
              </w:rPr>
            </w:pPr>
            <w:r w:rsidRPr="00C71430">
              <w:rPr>
                <w:rFonts w:ascii="Tahoma" w:hAnsi="Tahoma" w:cs="Tahoma"/>
                <w:color w:val="FF0000"/>
              </w:rPr>
              <w:t>Total amount</w:t>
            </w:r>
          </w:p>
        </w:tc>
        <w:tc>
          <w:tcPr>
            <w:tcW w:w="6514" w:type="dxa"/>
          </w:tcPr>
          <w:p w14:paraId="0595C4CA" w14:textId="0B462F05" w:rsidR="00FB7B15" w:rsidRPr="00C71430" w:rsidRDefault="00FB7B15" w:rsidP="00A97307">
            <w:pPr>
              <w:rPr>
                <w:rFonts w:ascii="Tahoma" w:hAnsi="Tahoma" w:cs="Tahoma"/>
                <w:color w:val="FF0000"/>
              </w:rPr>
            </w:pPr>
            <w:r w:rsidRPr="00C71430">
              <w:rPr>
                <w:rFonts w:ascii="Tahoma" w:hAnsi="Tahoma" w:cs="Tahoma"/>
                <w:color w:val="FF0000"/>
              </w:rPr>
              <w:t>Display total amount</w:t>
            </w:r>
          </w:p>
        </w:tc>
      </w:tr>
    </w:tbl>
    <w:p w14:paraId="3811A8FF" w14:textId="77777777" w:rsidR="00917EB1" w:rsidRPr="00C71430" w:rsidRDefault="00917EB1" w:rsidP="00917EB1">
      <w:pPr>
        <w:rPr>
          <w:rFonts w:ascii="Tahoma" w:hAnsi="Tahoma" w:cs="Tahoma"/>
        </w:rPr>
      </w:pPr>
    </w:p>
    <w:p w14:paraId="188D0872" w14:textId="13BBDC94" w:rsidR="00917EB1" w:rsidRPr="00C71430" w:rsidRDefault="008D21F9" w:rsidP="00917EB1">
      <w:pPr>
        <w:rPr>
          <w:rFonts w:ascii="Tahoma" w:hAnsi="Tahoma" w:cs="Tahoma"/>
        </w:rPr>
      </w:pPr>
      <w:r w:rsidRPr="00C71430">
        <w:rPr>
          <w:rFonts w:ascii="Tahoma" w:hAnsi="Tahoma" w:cs="Tahoma"/>
          <w:noProof/>
          <w:lang w:val="en-SG" w:eastAsia="en-SG" w:bidi="ar-SA"/>
        </w:rPr>
        <w:lastRenderedPageBreak/>
        <w:drawing>
          <wp:inline distT="0" distB="0" distL="0" distR="0" wp14:anchorId="1EE7982C" wp14:editId="42C92C59">
            <wp:extent cx="6533794" cy="2080971"/>
            <wp:effectExtent l="19050" t="19050" r="19685" b="14605"/>
            <wp:docPr id="1321952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536466" cy="2081822"/>
                    </a:xfrm>
                    <a:prstGeom prst="rect">
                      <a:avLst/>
                    </a:prstGeom>
                    <a:noFill/>
                    <a:ln>
                      <a:solidFill>
                        <a:schemeClr val="bg2"/>
                      </a:solidFill>
                    </a:ln>
                  </pic:spPr>
                </pic:pic>
              </a:graphicData>
            </a:graphic>
          </wp:inline>
        </w:drawing>
      </w:r>
    </w:p>
    <w:p w14:paraId="3DD85210" w14:textId="77777777" w:rsidR="00917EB1" w:rsidRPr="00C71430" w:rsidRDefault="00917EB1" w:rsidP="00917EB1">
      <w:pPr>
        <w:pStyle w:val="Heading3"/>
        <w:rPr>
          <w:rFonts w:ascii="Tahoma" w:hAnsi="Tahoma" w:cs="Tahoma"/>
        </w:rPr>
      </w:pPr>
      <w:bookmarkStart w:id="803" w:name="_Toc145230942"/>
      <w:bookmarkStart w:id="804" w:name="_Toc145231345"/>
      <w:r w:rsidRPr="00C71430">
        <w:rPr>
          <w:rFonts w:ascii="Tahoma" w:hAnsi="Tahoma" w:cs="Tahoma"/>
        </w:rPr>
        <w:t>Additional Impacts</w:t>
      </w:r>
      <w:bookmarkEnd w:id="803"/>
      <w:bookmarkEnd w:id="804"/>
    </w:p>
    <w:p w14:paraId="2ED0FAAB" w14:textId="77777777" w:rsidR="00917EB1" w:rsidRPr="00C71430" w:rsidRDefault="00917EB1" w:rsidP="00917EB1">
      <w:pPr>
        <w:ind w:left="360"/>
        <w:rPr>
          <w:rFonts w:ascii="Tahoma" w:hAnsi="Tahoma" w:cs="Tahoma"/>
        </w:rPr>
      </w:pPr>
      <w:r w:rsidRPr="00C71430">
        <w:rPr>
          <w:rFonts w:ascii="Tahoma" w:hAnsi="Tahoma" w:cs="Tahoma"/>
        </w:rPr>
        <w:t>Not Applicable.</w:t>
      </w:r>
    </w:p>
    <w:p w14:paraId="68B1124D" w14:textId="7F3CCCF7" w:rsidR="00E044E7" w:rsidRPr="00C71430" w:rsidRDefault="00E044E7" w:rsidP="00E044E7">
      <w:pPr>
        <w:rPr>
          <w:rFonts w:ascii="Tahoma" w:hAnsi="Tahoma" w:cs="Tahoma"/>
        </w:rPr>
      </w:pPr>
    </w:p>
    <w:p w14:paraId="613D2455" w14:textId="2B8382DE" w:rsidR="005A163B" w:rsidRPr="00C71430" w:rsidRDefault="005A163B" w:rsidP="005A163B">
      <w:pPr>
        <w:pStyle w:val="Heading2"/>
        <w:rPr>
          <w:rFonts w:ascii="Tahoma" w:hAnsi="Tahoma" w:cs="Tahoma"/>
        </w:rPr>
      </w:pPr>
      <w:bookmarkStart w:id="805" w:name="_Toc145230943"/>
      <w:bookmarkStart w:id="806" w:name="_Toc145231346"/>
      <w:r w:rsidRPr="00C71430">
        <w:rPr>
          <w:rFonts w:ascii="Tahoma" w:hAnsi="Tahoma" w:cs="Tahoma"/>
        </w:rPr>
        <w:t>Overdraft Projection Report</w:t>
      </w:r>
      <w:bookmarkEnd w:id="805"/>
      <w:bookmarkEnd w:id="806"/>
    </w:p>
    <w:p w14:paraId="01A7B92F" w14:textId="77777777" w:rsidR="005A163B" w:rsidRPr="00C71430" w:rsidRDefault="005A163B" w:rsidP="005A163B">
      <w:pPr>
        <w:rPr>
          <w:rFonts w:ascii="Tahoma" w:hAnsi="Tahoma" w:cs="Tahoma"/>
        </w:rPr>
      </w:pPr>
    </w:p>
    <w:tbl>
      <w:tblPr>
        <w:tblStyle w:val="TableGrid"/>
        <w:tblW w:w="0" w:type="auto"/>
        <w:tblLook w:val="04A0" w:firstRow="1" w:lastRow="0" w:firstColumn="1" w:lastColumn="0" w:noHBand="0" w:noVBand="1"/>
      </w:tblPr>
      <w:tblGrid>
        <w:gridCol w:w="5026"/>
        <w:gridCol w:w="5027"/>
      </w:tblGrid>
      <w:tr w:rsidR="005A163B" w:rsidRPr="00C71430" w14:paraId="2E03D3D5" w14:textId="77777777" w:rsidTr="006B390F">
        <w:tc>
          <w:tcPr>
            <w:tcW w:w="5026" w:type="dxa"/>
          </w:tcPr>
          <w:p w14:paraId="1A77ED8F" w14:textId="522012A2" w:rsidR="005A163B" w:rsidRPr="00C71430" w:rsidRDefault="00B00617" w:rsidP="006B390F">
            <w:pPr>
              <w:rPr>
                <w:rFonts w:ascii="Tahoma" w:hAnsi="Tahoma" w:cs="Tahoma"/>
              </w:rPr>
            </w:pPr>
            <w:r w:rsidRPr="00C71430">
              <w:rPr>
                <w:rFonts w:ascii="Tahoma" w:hAnsi="Tahoma" w:cs="Tahoma"/>
              </w:rPr>
              <w:t xml:space="preserve">DPS-25 </w:t>
            </w:r>
            <w:r w:rsidR="00C9669A" w:rsidRPr="00C71430">
              <w:rPr>
                <w:rFonts w:ascii="Tahoma" w:hAnsi="Tahoma" w:cs="Tahoma"/>
                <w:cs/>
              </w:rPr>
              <w:t xml:space="preserve">มีช่องทางที่สามารถคำนวณดอกเบี้ย </w:t>
            </w:r>
            <w:r w:rsidR="00C9669A" w:rsidRPr="00C71430">
              <w:rPr>
                <w:rFonts w:ascii="Tahoma" w:hAnsi="Tahoma" w:cs="Tahoma"/>
              </w:rPr>
              <w:t xml:space="preserve">OD </w:t>
            </w:r>
            <w:r w:rsidR="00C9669A" w:rsidRPr="00C71430">
              <w:rPr>
                <w:rFonts w:ascii="Tahoma" w:hAnsi="Tahoma" w:cs="Tahoma"/>
                <w:cs/>
              </w:rPr>
              <w:t xml:space="preserve">และดอกเบี้ยจ่าย แบบ </w:t>
            </w:r>
            <w:r w:rsidR="00C9669A" w:rsidRPr="00C71430">
              <w:rPr>
                <w:rFonts w:ascii="Tahoma" w:hAnsi="Tahoma" w:cs="Tahoma"/>
              </w:rPr>
              <w:t xml:space="preserve">Simulate </w:t>
            </w:r>
            <w:r w:rsidR="00C9669A" w:rsidRPr="00C71430">
              <w:rPr>
                <w:rFonts w:ascii="Tahoma" w:hAnsi="Tahoma" w:cs="Tahoma"/>
                <w:cs/>
              </w:rPr>
              <w:t>ดอกเบี้ยล่วงหน้า โดยไม่ทำการบันทึกบัญชีได้</w:t>
            </w:r>
          </w:p>
        </w:tc>
        <w:tc>
          <w:tcPr>
            <w:tcW w:w="5027" w:type="dxa"/>
          </w:tcPr>
          <w:p w14:paraId="05E1443F" w14:textId="6A102D59" w:rsidR="005A163B" w:rsidRPr="00C71430" w:rsidRDefault="00B00617" w:rsidP="006B390F">
            <w:pPr>
              <w:rPr>
                <w:rFonts w:ascii="Tahoma" w:hAnsi="Tahoma" w:cs="Tahoma"/>
                <w:lang w:val="en"/>
              </w:rPr>
            </w:pPr>
            <w:r w:rsidRPr="00C71430">
              <w:rPr>
                <w:rFonts w:ascii="Tahoma" w:hAnsi="Tahoma" w:cs="Tahoma"/>
              </w:rPr>
              <w:t>There is a channel that can calculate interest, OD and interest expenses in a Simulate interest in advance without bookkeeping</w:t>
            </w:r>
          </w:p>
        </w:tc>
      </w:tr>
    </w:tbl>
    <w:p w14:paraId="63E25148" w14:textId="77777777" w:rsidR="005A163B" w:rsidRPr="00C71430" w:rsidRDefault="005A163B" w:rsidP="005A163B">
      <w:pPr>
        <w:rPr>
          <w:rFonts w:ascii="Tahoma" w:hAnsi="Tahoma" w:cs="Tahoma"/>
        </w:rPr>
      </w:pPr>
    </w:p>
    <w:p w14:paraId="7C551081" w14:textId="77777777" w:rsidR="005A163B" w:rsidRPr="00C71430" w:rsidRDefault="005A163B" w:rsidP="005A163B">
      <w:pPr>
        <w:pStyle w:val="Heading3"/>
        <w:rPr>
          <w:rFonts w:ascii="Tahoma" w:hAnsi="Tahoma" w:cs="Tahoma"/>
        </w:rPr>
      </w:pPr>
      <w:bookmarkStart w:id="807" w:name="_Toc145230944"/>
      <w:bookmarkStart w:id="808" w:name="_Toc145231347"/>
      <w:r w:rsidRPr="00C71430">
        <w:rPr>
          <w:rFonts w:ascii="Tahoma" w:hAnsi="Tahoma" w:cs="Tahoma"/>
        </w:rPr>
        <w:t>Purpose</w:t>
      </w:r>
      <w:bookmarkEnd w:id="807"/>
      <w:bookmarkEnd w:id="808"/>
    </w:p>
    <w:p w14:paraId="15F7460E" w14:textId="6AD72F46" w:rsidR="00B66284" w:rsidRPr="00C71430" w:rsidRDefault="00B66284" w:rsidP="00B66284">
      <w:pPr>
        <w:spacing w:after="200" w:line="276" w:lineRule="auto"/>
        <w:ind w:left="360"/>
        <w:rPr>
          <w:rFonts w:ascii="Tahoma" w:hAnsi="Tahoma" w:cs="Tahoma"/>
        </w:rPr>
      </w:pPr>
      <w:r w:rsidRPr="00C71430">
        <w:rPr>
          <w:rFonts w:ascii="Tahoma" w:hAnsi="Tahoma" w:cs="Tahoma"/>
        </w:rPr>
        <w:t>Projection accrual, OD interest and Interest expense for a specified period of time. For the interest projection can provide 2 ways of computation; compounding interest and simple interest.</w:t>
      </w:r>
    </w:p>
    <w:p w14:paraId="1EA3E7E3" w14:textId="77777777" w:rsidR="005A163B" w:rsidRPr="00C71430" w:rsidRDefault="005A163B" w:rsidP="005A163B">
      <w:pPr>
        <w:pStyle w:val="Heading3"/>
        <w:rPr>
          <w:rFonts w:ascii="Tahoma" w:hAnsi="Tahoma" w:cs="Tahoma"/>
        </w:rPr>
      </w:pPr>
      <w:bookmarkStart w:id="809" w:name="_Toc145230945"/>
      <w:bookmarkStart w:id="810" w:name="_Toc145231348"/>
      <w:r w:rsidRPr="00C71430">
        <w:rPr>
          <w:rFonts w:ascii="Tahoma" w:hAnsi="Tahoma" w:cs="Tahoma"/>
        </w:rPr>
        <w:t>Background</w:t>
      </w:r>
      <w:bookmarkEnd w:id="809"/>
      <w:bookmarkEnd w:id="810"/>
    </w:p>
    <w:p w14:paraId="1103B3F4" w14:textId="52664D65" w:rsidR="005A163B" w:rsidRPr="00C71430" w:rsidRDefault="005A163B" w:rsidP="000374C1">
      <w:pPr>
        <w:pStyle w:val="ListParagraph"/>
        <w:numPr>
          <w:ilvl w:val="2"/>
          <w:numId w:val="33"/>
        </w:numPr>
        <w:ind w:left="1530"/>
        <w:jc w:val="both"/>
        <w:rPr>
          <w:rFonts w:ascii="Tahoma" w:hAnsi="Tahoma" w:cs="Tahoma"/>
          <w:lang w:bidi="ar-SA"/>
        </w:rPr>
      </w:pPr>
      <w:r w:rsidRPr="00C71430">
        <w:rPr>
          <w:rFonts w:ascii="Tahoma" w:hAnsi="Tahoma" w:cs="Tahoma"/>
        </w:rPr>
        <w:t>EXIM Current Business Practice (as-is)</w:t>
      </w:r>
    </w:p>
    <w:p w14:paraId="561B4BDD" w14:textId="5C0A9862" w:rsidR="005A163B" w:rsidRPr="00C71430" w:rsidRDefault="005A163B" w:rsidP="005A163B">
      <w:pPr>
        <w:pStyle w:val="ListParagraph"/>
        <w:numPr>
          <w:ilvl w:val="0"/>
          <w:numId w:val="14"/>
        </w:numPr>
        <w:ind w:left="1560" w:hanging="426"/>
        <w:jc w:val="both"/>
        <w:rPr>
          <w:rFonts w:ascii="Tahoma" w:hAnsi="Tahoma" w:cs="Tahoma"/>
        </w:rPr>
      </w:pPr>
      <w:r w:rsidRPr="00C71430">
        <w:rPr>
          <w:rFonts w:ascii="Tahoma" w:hAnsi="Tahoma" w:cs="Tahoma"/>
        </w:rPr>
        <w:t xml:space="preserve">As is report produced by </w:t>
      </w:r>
      <w:r w:rsidR="000368CB" w:rsidRPr="00C71430">
        <w:rPr>
          <w:rFonts w:ascii="Tahoma" w:hAnsi="Tahoma" w:cs="Tahoma"/>
        </w:rPr>
        <w:t>manually</w:t>
      </w:r>
      <w:r w:rsidRPr="00C71430">
        <w:rPr>
          <w:rFonts w:ascii="Tahoma" w:hAnsi="Tahoma" w:cs="Tahoma"/>
        </w:rPr>
        <w:t xml:space="preserve">. </w:t>
      </w:r>
    </w:p>
    <w:p w14:paraId="703A4E46" w14:textId="77777777" w:rsidR="005A163B" w:rsidRPr="00C71430" w:rsidRDefault="005A163B" w:rsidP="005A163B">
      <w:pPr>
        <w:pStyle w:val="ListParagraph"/>
        <w:numPr>
          <w:ilvl w:val="0"/>
          <w:numId w:val="14"/>
        </w:numPr>
        <w:ind w:left="1560" w:hanging="426"/>
        <w:jc w:val="both"/>
        <w:rPr>
          <w:rFonts w:ascii="Tahoma" w:hAnsi="Tahoma" w:cs="Tahoma"/>
        </w:rPr>
      </w:pPr>
      <w:r w:rsidRPr="00C71430">
        <w:rPr>
          <w:rFonts w:ascii="Tahoma" w:hAnsi="Tahoma" w:cs="Tahoma"/>
        </w:rPr>
        <w:t>Online report</w:t>
      </w:r>
    </w:p>
    <w:p w14:paraId="07D9D057" w14:textId="77777777" w:rsidR="005A163B" w:rsidRPr="00C71430" w:rsidRDefault="005A163B" w:rsidP="005A163B">
      <w:pPr>
        <w:pStyle w:val="ListParagraph"/>
        <w:numPr>
          <w:ilvl w:val="0"/>
          <w:numId w:val="14"/>
        </w:numPr>
        <w:ind w:left="1560" w:hanging="426"/>
        <w:jc w:val="both"/>
        <w:rPr>
          <w:rFonts w:ascii="Tahoma" w:hAnsi="Tahoma" w:cs="Tahoma"/>
        </w:rPr>
      </w:pPr>
      <w:r w:rsidRPr="00C71430">
        <w:rPr>
          <w:rFonts w:ascii="Tahoma" w:hAnsi="Tahoma" w:cs="Tahoma"/>
        </w:rPr>
        <w:t>Daily report</w:t>
      </w:r>
    </w:p>
    <w:p w14:paraId="4A1A454A" w14:textId="77777777" w:rsidR="005A163B" w:rsidRPr="00C71430" w:rsidRDefault="005A163B" w:rsidP="005A163B">
      <w:pPr>
        <w:rPr>
          <w:rFonts w:ascii="Tahoma" w:hAnsi="Tahoma" w:cs="Tahoma"/>
        </w:rPr>
      </w:pPr>
    </w:p>
    <w:p w14:paraId="6CE0FDC0" w14:textId="66492013" w:rsidR="005A163B" w:rsidRPr="00C71430" w:rsidRDefault="00B66284" w:rsidP="005A163B">
      <w:pPr>
        <w:spacing w:after="240"/>
        <w:ind w:left="720"/>
        <w:rPr>
          <w:rFonts w:ascii="Tahoma" w:hAnsi="Tahoma" w:cs="Tahoma"/>
        </w:rPr>
      </w:pPr>
      <w:r w:rsidRPr="00C71430">
        <w:rPr>
          <w:rFonts w:ascii="Tahoma" w:hAnsi="Tahoma" w:cs="Tahoma"/>
        </w:rPr>
        <w:t xml:space="preserve">30.2.2 </w:t>
      </w:r>
      <w:r w:rsidR="005A163B" w:rsidRPr="00C71430">
        <w:rPr>
          <w:rFonts w:ascii="Tahoma" w:hAnsi="Tahoma" w:cs="Tahoma"/>
        </w:rPr>
        <w:t>CBS9 Current Functionality</w:t>
      </w:r>
    </w:p>
    <w:p w14:paraId="0E738EBD" w14:textId="77777777" w:rsidR="005A163B" w:rsidRPr="00C71430" w:rsidRDefault="005A163B" w:rsidP="005A163B">
      <w:pPr>
        <w:pStyle w:val="ListParagraph"/>
        <w:numPr>
          <w:ilvl w:val="0"/>
          <w:numId w:val="14"/>
        </w:numPr>
        <w:ind w:left="1560" w:hanging="426"/>
        <w:rPr>
          <w:rFonts w:ascii="Tahoma" w:hAnsi="Tahoma" w:cs="Tahoma"/>
          <w:lang w:val="en"/>
        </w:rPr>
      </w:pPr>
      <w:r w:rsidRPr="00C71430">
        <w:rPr>
          <w:rFonts w:ascii="Tahoma" w:hAnsi="Tahoma" w:cs="Tahoma"/>
          <w:lang w:val="en"/>
        </w:rPr>
        <w:t>Checking CBS9 report.</w:t>
      </w:r>
    </w:p>
    <w:p w14:paraId="02379000" w14:textId="77777777" w:rsidR="005A163B" w:rsidRPr="00C71430" w:rsidRDefault="005A163B" w:rsidP="005A163B">
      <w:pPr>
        <w:pStyle w:val="Heading3"/>
        <w:rPr>
          <w:rFonts w:ascii="Tahoma" w:hAnsi="Tahoma" w:cs="Tahoma"/>
        </w:rPr>
      </w:pPr>
      <w:bookmarkStart w:id="811" w:name="_Toc145230946"/>
      <w:bookmarkStart w:id="812" w:name="_Toc145231349"/>
      <w:r w:rsidRPr="00C71430">
        <w:rPr>
          <w:rFonts w:ascii="Tahoma" w:hAnsi="Tahoma" w:cs="Tahoma"/>
        </w:rPr>
        <w:t>Supported Sample Transaction and Case from Customer</w:t>
      </w:r>
      <w:bookmarkEnd w:id="811"/>
      <w:bookmarkEnd w:id="812"/>
    </w:p>
    <w:p w14:paraId="7F170ACA" w14:textId="77777777" w:rsidR="005A163B" w:rsidRPr="00C71430" w:rsidRDefault="005A163B" w:rsidP="005A163B">
      <w:pPr>
        <w:pStyle w:val="Heading3"/>
        <w:rPr>
          <w:rFonts w:ascii="Tahoma" w:hAnsi="Tahoma" w:cs="Tahoma"/>
        </w:rPr>
      </w:pPr>
      <w:bookmarkStart w:id="813" w:name="_Toc145230947"/>
      <w:bookmarkStart w:id="814" w:name="_Toc145231350"/>
      <w:r w:rsidRPr="00C71430">
        <w:rPr>
          <w:rFonts w:ascii="Tahoma" w:hAnsi="Tahoma" w:cs="Tahoma"/>
        </w:rPr>
        <w:t>Menu Modification</w:t>
      </w:r>
      <w:bookmarkEnd w:id="813"/>
      <w:bookmarkEnd w:id="814"/>
    </w:p>
    <w:p w14:paraId="3205DB00" w14:textId="77777777" w:rsidR="005A163B" w:rsidRPr="00C71430" w:rsidRDefault="005A163B" w:rsidP="005A163B">
      <w:pPr>
        <w:ind w:left="360"/>
        <w:rPr>
          <w:rFonts w:ascii="Tahoma" w:hAnsi="Tahoma" w:cs="Tahoma"/>
        </w:rPr>
      </w:pPr>
      <w:r w:rsidRPr="00C71430">
        <w:rPr>
          <w:rFonts w:ascii="Tahoma" w:hAnsi="Tahoma" w:cs="Tahoma"/>
        </w:rPr>
        <w:t>Not Applicable.</w:t>
      </w:r>
    </w:p>
    <w:p w14:paraId="25AF4CF8" w14:textId="77777777" w:rsidR="005A163B" w:rsidRPr="00C71430" w:rsidRDefault="005A163B" w:rsidP="005A163B">
      <w:pPr>
        <w:pStyle w:val="Heading3"/>
        <w:rPr>
          <w:rFonts w:ascii="Tahoma" w:hAnsi="Tahoma" w:cs="Tahoma"/>
        </w:rPr>
      </w:pPr>
      <w:bookmarkStart w:id="815" w:name="_Toc145230948"/>
      <w:bookmarkStart w:id="816" w:name="_Toc145231351"/>
      <w:r w:rsidRPr="00C71430">
        <w:rPr>
          <w:rFonts w:ascii="Tahoma" w:hAnsi="Tahoma" w:cs="Tahoma"/>
        </w:rPr>
        <w:lastRenderedPageBreak/>
        <w:t>Screen Layout and Data Sheet</w:t>
      </w:r>
      <w:bookmarkEnd w:id="815"/>
      <w:bookmarkEnd w:id="816"/>
    </w:p>
    <w:p w14:paraId="512881E3" w14:textId="77777777" w:rsidR="005A163B" w:rsidRPr="00C71430" w:rsidRDefault="005A163B" w:rsidP="005A163B">
      <w:pPr>
        <w:ind w:left="360"/>
        <w:rPr>
          <w:rFonts w:ascii="Tahoma" w:hAnsi="Tahoma" w:cs="Tahoma"/>
        </w:rPr>
      </w:pPr>
      <w:r w:rsidRPr="00C71430">
        <w:rPr>
          <w:rFonts w:ascii="Tahoma" w:hAnsi="Tahoma" w:cs="Tahoma"/>
        </w:rPr>
        <w:t>Not Applicable.</w:t>
      </w:r>
    </w:p>
    <w:p w14:paraId="1A0BB95C" w14:textId="77777777" w:rsidR="005A163B" w:rsidRPr="00C71430" w:rsidRDefault="005A163B" w:rsidP="005A163B">
      <w:pPr>
        <w:ind w:left="360"/>
        <w:rPr>
          <w:rFonts w:ascii="Tahoma" w:hAnsi="Tahoma" w:cs="Tahoma"/>
        </w:rPr>
      </w:pPr>
    </w:p>
    <w:p w14:paraId="4ED2B45F" w14:textId="77777777" w:rsidR="005A163B" w:rsidRPr="00C71430" w:rsidRDefault="005A163B" w:rsidP="005A163B">
      <w:pPr>
        <w:pStyle w:val="Heading3"/>
        <w:rPr>
          <w:rFonts w:ascii="Tahoma" w:hAnsi="Tahoma" w:cs="Tahoma"/>
        </w:rPr>
      </w:pPr>
      <w:bookmarkStart w:id="817" w:name="_Toc145230949"/>
      <w:bookmarkStart w:id="818" w:name="_Toc145231352"/>
      <w:r w:rsidRPr="00C71430">
        <w:rPr>
          <w:rFonts w:ascii="Tahoma" w:hAnsi="Tahoma" w:cs="Tahoma"/>
        </w:rPr>
        <w:t>Business Rule / Business Logic</w:t>
      </w:r>
      <w:bookmarkEnd w:id="817"/>
      <w:bookmarkEnd w:id="818"/>
    </w:p>
    <w:p w14:paraId="6FDB82C9" w14:textId="77777777" w:rsidR="000368CB" w:rsidRPr="00C71430" w:rsidRDefault="000368CB" w:rsidP="000368CB">
      <w:pPr>
        <w:pStyle w:val="ListParagraph"/>
        <w:numPr>
          <w:ilvl w:val="0"/>
          <w:numId w:val="14"/>
        </w:numPr>
        <w:ind w:left="1530" w:hanging="450"/>
        <w:rPr>
          <w:rFonts w:ascii="Tahoma" w:hAnsi="Tahoma" w:cs="Tahoma"/>
        </w:rPr>
      </w:pPr>
      <w:r w:rsidRPr="00C71430">
        <w:rPr>
          <w:rFonts w:ascii="Tahoma" w:hAnsi="Tahoma" w:cs="Tahoma"/>
        </w:rPr>
        <w:t>Online report.</w:t>
      </w:r>
    </w:p>
    <w:p w14:paraId="2B8429C7" w14:textId="68E4ACBB" w:rsidR="00FB7B15" w:rsidRPr="00C71430" w:rsidRDefault="00FB7B15" w:rsidP="000368CB">
      <w:pPr>
        <w:pStyle w:val="ListParagraph"/>
        <w:numPr>
          <w:ilvl w:val="0"/>
          <w:numId w:val="14"/>
        </w:numPr>
        <w:ind w:left="1530" w:hanging="450"/>
        <w:rPr>
          <w:rFonts w:ascii="Tahoma" w:hAnsi="Tahoma" w:cs="Tahoma"/>
          <w:color w:val="FF0000"/>
        </w:rPr>
      </w:pPr>
      <w:r w:rsidRPr="00C71430">
        <w:rPr>
          <w:rFonts w:ascii="Tahoma" w:hAnsi="Tahoma" w:cs="Tahoma"/>
          <w:color w:val="FF0000"/>
        </w:rPr>
        <w:t xml:space="preserve">System provide 2 ways of computation: compounding interest and simple interest.  </w:t>
      </w:r>
    </w:p>
    <w:p w14:paraId="63C6CFFE" w14:textId="0D1448C5" w:rsidR="00EF3FDB" w:rsidRPr="00C71430" w:rsidRDefault="00EF3FDB" w:rsidP="000368CB">
      <w:pPr>
        <w:pStyle w:val="ListParagraph"/>
        <w:numPr>
          <w:ilvl w:val="0"/>
          <w:numId w:val="14"/>
        </w:numPr>
        <w:ind w:left="1530" w:hanging="450"/>
        <w:rPr>
          <w:rFonts w:ascii="Tahoma" w:hAnsi="Tahoma" w:cs="Tahoma"/>
        </w:rPr>
      </w:pPr>
      <w:r w:rsidRPr="00C71430">
        <w:rPr>
          <w:rFonts w:ascii="Tahoma" w:hAnsi="Tahoma" w:cs="Tahoma"/>
        </w:rPr>
        <w:t xml:space="preserve">Summarize the balance </w:t>
      </w:r>
      <w:r w:rsidR="0025057B" w:rsidRPr="00C71430">
        <w:rPr>
          <w:rFonts w:ascii="Tahoma" w:hAnsi="Tahoma" w:cs="Tahoma"/>
        </w:rPr>
        <w:t>on a monthly basis.</w:t>
      </w:r>
    </w:p>
    <w:p w14:paraId="045E71F6" w14:textId="77777777" w:rsidR="005A163B" w:rsidRPr="00C71430" w:rsidRDefault="005A163B" w:rsidP="005A163B">
      <w:pPr>
        <w:rPr>
          <w:rFonts w:ascii="Tahoma" w:hAnsi="Tahoma" w:cs="Tahoma"/>
        </w:rPr>
      </w:pPr>
    </w:p>
    <w:p w14:paraId="3646AEDA" w14:textId="77777777" w:rsidR="005A163B" w:rsidRPr="00C71430" w:rsidRDefault="005A163B" w:rsidP="005A163B">
      <w:pPr>
        <w:pStyle w:val="Heading3"/>
        <w:rPr>
          <w:rFonts w:ascii="Tahoma" w:hAnsi="Tahoma" w:cs="Tahoma"/>
        </w:rPr>
      </w:pPr>
      <w:bookmarkStart w:id="819" w:name="_Toc145230950"/>
      <w:bookmarkStart w:id="820" w:name="_Toc145231353"/>
      <w:r w:rsidRPr="00C71430">
        <w:rPr>
          <w:rFonts w:ascii="Tahoma" w:hAnsi="Tahoma" w:cs="Tahoma"/>
        </w:rPr>
        <w:t>To-be Process</w:t>
      </w:r>
      <w:bookmarkEnd w:id="819"/>
      <w:bookmarkEnd w:id="820"/>
    </w:p>
    <w:p w14:paraId="50AEBBC8" w14:textId="77777777" w:rsidR="005A163B" w:rsidRPr="00C71430" w:rsidRDefault="005A163B" w:rsidP="005A163B">
      <w:pPr>
        <w:ind w:left="360"/>
        <w:rPr>
          <w:rFonts w:ascii="Tahoma" w:hAnsi="Tahoma" w:cs="Tahoma"/>
        </w:rPr>
      </w:pPr>
    </w:p>
    <w:p w14:paraId="60DA9016" w14:textId="5D24D3F8" w:rsidR="00FB7B15" w:rsidRPr="00C71430" w:rsidRDefault="00FB7B15" w:rsidP="00FB7B15">
      <w:pPr>
        <w:ind w:firstLine="360"/>
        <w:rPr>
          <w:rFonts w:ascii="Tahoma" w:hAnsi="Tahoma" w:cs="Tahoma"/>
          <w:color w:val="FF0000"/>
        </w:rPr>
      </w:pPr>
      <w:r w:rsidRPr="00C71430">
        <w:rPr>
          <w:rFonts w:ascii="Tahoma" w:hAnsi="Tahoma" w:cs="Tahoma"/>
          <w:color w:val="FF0000"/>
        </w:rPr>
        <w:t xml:space="preserve">System provide 2 ways of computation: compounding interest and simple interest.  </w:t>
      </w:r>
    </w:p>
    <w:p w14:paraId="73175310" w14:textId="77777777" w:rsidR="00FB7B15" w:rsidRPr="00C71430" w:rsidRDefault="00FB7B15" w:rsidP="005A163B">
      <w:pPr>
        <w:ind w:left="360"/>
        <w:rPr>
          <w:rFonts w:ascii="Tahoma" w:hAnsi="Tahoma" w:cs="Tahoma"/>
        </w:rPr>
      </w:pPr>
    </w:p>
    <w:tbl>
      <w:tblPr>
        <w:tblStyle w:val="TableGrid"/>
        <w:tblW w:w="0" w:type="auto"/>
        <w:jc w:val="center"/>
        <w:tblLook w:val="04A0" w:firstRow="1" w:lastRow="0" w:firstColumn="1" w:lastColumn="0" w:noHBand="0" w:noVBand="1"/>
      </w:tblPr>
      <w:tblGrid>
        <w:gridCol w:w="3103"/>
        <w:gridCol w:w="6230"/>
      </w:tblGrid>
      <w:tr w:rsidR="005A163B" w:rsidRPr="00C71430" w14:paraId="211C0CCE" w14:textId="77777777" w:rsidTr="006B390F">
        <w:trPr>
          <w:jc w:val="center"/>
        </w:trPr>
        <w:tc>
          <w:tcPr>
            <w:tcW w:w="3103" w:type="dxa"/>
            <w:shd w:val="clear" w:color="auto" w:fill="CCECFF"/>
          </w:tcPr>
          <w:p w14:paraId="5A66D8A6" w14:textId="77777777" w:rsidR="005A163B" w:rsidRPr="00C71430" w:rsidRDefault="005A163B" w:rsidP="006B390F">
            <w:pPr>
              <w:rPr>
                <w:rFonts w:ascii="Tahoma" w:hAnsi="Tahoma" w:cs="Tahoma"/>
              </w:rPr>
            </w:pPr>
            <w:r w:rsidRPr="00C71430">
              <w:rPr>
                <w:rFonts w:ascii="Tahoma" w:hAnsi="Tahoma" w:cs="Tahoma"/>
              </w:rPr>
              <w:t>Paper size</w:t>
            </w:r>
          </w:p>
        </w:tc>
        <w:tc>
          <w:tcPr>
            <w:tcW w:w="6230" w:type="dxa"/>
          </w:tcPr>
          <w:p w14:paraId="36922ED9" w14:textId="77777777" w:rsidR="005A163B" w:rsidRPr="00C71430" w:rsidRDefault="005A163B" w:rsidP="006B390F">
            <w:pPr>
              <w:rPr>
                <w:rFonts w:ascii="Tahoma" w:hAnsi="Tahoma" w:cs="Tahoma"/>
              </w:rPr>
            </w:pPr>
            <w:r w:rsidRPr="00C71430">
              <w:rPr>
                <w:rFonts w:ascii="Tahoma" w:hAnsi="Tahoma" w:cs="Tahoma"/>
              </w:rPr>
              <w:t>A4</w:t>
            </w:r>
          </w:p>
        </w:tc>
      </w:tr>
      <w:tr w:rsidR="00A270A3" w:rsidRPr="00C71430" w14:paraId="1C3B55DA" w14:textId="77777777" w:rsidTr="006B390F">
        <w:trPr>
          <w:jc w:val="center"/>
        </w:trPr>
        <w:tc>
          <w:tcPr>
            <w:tcW w:w="3103" w:type="dxa"/>
            <w:shd w:val="clear" w:color="auto" w:fill="CCECFF"/>
          </w:tcPr>
          <w:p w14:paraId="44EB0060" w14:textId="1E9149F0" w:rsidR="00A270A3" w:rsidRPr="00C71430" w:rsidRDefault="00A270A3" w:rsidP="006B390F">
            <w:pPr>
              <w:rPr>
                <w:rFonts w:ascii="Tahoma" w:hAnsi="Tahoma" w:cs="Tahoma"/>
              </w:rPr>
            </w:pPr>
            <w:r w:rsidRPr="00C71430">
              <w:rPr>
                <w:rFonts w:ascii="Tahoma" w:hAnsi="Tahoma" w:cs="Tahoma"/>
              </w:rPr>
              <w:t>Reprinting require</w:t>
            </w:r>
          </w:p>
        </w:tc>
        <w:tc>
          <w:tcPr>
            <w:tcW w:w="6230" w:type="dxa"/>
          </w:tcPr>
          <w:p w14:paraId="067A487B" w14:textId="6C991EB1" w:rsidR="00A270A3" w:rsidRPr="00C71430" w:rsidRDefault="00A270A3" w:rsidP="006B390F">
            <w:pPr>
              <w:rPr>
                <w:rFonts w:ascii="Tahoma" w:hAnsi="Tahoma" w:cs="Tahoma"/>
              </w:rPr>
            </w:pPr>
            <w:r w:rsidRPr="00C71430">
              <w:rPr>
                <w:rFonts w:ascii="Tahoma" w:hAnsi="Tahoma" w:cs="Tahoma"/>
              </w:rPr>
              <w:t>Yes</w:t>
            </w:r>
          </w:p>
        </w:tc>
      </w:tr>
      <w:tr w:rsidR="005A163B" w:rsidRPr="00C71430" w14:paraId="2B571DAC" w14:textId="77777777" w:rsidTr="006B390F">
        <w:trPr>
          <w:jc w:val="center"/>
        </w:trPr>
        <w:tc>
          <w:tcPr>
            <w:tcW w:w="3103" w:type="dxa"/>
            <w:shd w:val="clear" w:color="auto" w:fill="CCECFF"/>
          </w:tcPr>
          <w:p w14:paraId="4C2409BC" w14:textId="77777777" w:rsidR="005A163B" w:rsidRPr="00C71430" w:rsidRDefault="005A163B" w:rsidP="006B390F">
            <w:pPr>
              <w:rPr>
                <w:rFonts w:ascii="Tahoma" w:hAnsi="Tahoma" w:cs="Tahoma"/>
              </w:rPr>
            </w:pPr>
            <w:r w:rsidRPr="00C71430">
              <w:rPr>
                <w:rFonts w:ascii="Tahoma" w:hAnsi="Tahoma" w:cs="Tahoma"/>
              </w:rPr>
              <w:t>Searching criteria</w:t>
            </w:r>
          </w:p>
        </w:tc>
        <w:tc>
          <w:tcPr>
            <w:tcW w:w="6230" w:type="dxa"/>
          </w:tcPr>
          <w:p w14:paraId="1D965567" w14:textId="179D2374" w:rsidR="005A163B" w:rsidRPr="00C71430" w:rsidRDefault="005A163B" w:rsidP="006B390F">
            <w:pPr>
              <w:rPr>
                <w:rFonts w:ascii="Tahoma" w:hAnsi="Tahoma" w:cs="Tahoma"/>
              </w:rPr>
            </w:pPr>
            <w:r w:rsidRPr="00C71430">
              <w:rPr>
                <w:rFonts w:ascii="Tahoma" w:hAnsi="Tahoma" w:cs="Tahoma"/>
              </w:rPr>
              <w:t>Account no</w:t>
            </w:r>
            <w:r w:rsidR="00A270A3" w:rsidRPr="00C71430">
              <w:rPr>
                <w:rFonts w:ascii="Tahoma" w:hAnsi="Tahoma" w:cs="Tahoma"/>
              </w:rPr>
              <w:t>, Date</w:t>
            </w:r>
          </w:p>
        </w:tc>
      </w:tr>
    </w:tbl>
    <w:p w14:paraId="481A0D60" w14:textId="77777777" w:rsidR="005A163B" w:rsidRPr="00C71430" w:rsidRDefault="005A163B" w:rsidP="005A163B">
      <w:pPr>
        <w:rPr>
          <w:rFonts w:ascii="Tahoma" w:hAnsi="Tahoma" w:cs="Tahoma"/>
        </w:rPr>
      </w:pPr>
    </w:p>
    <w:p w14:paraId="2A7FF710" w14:textId="77777777" w:rsidR="005A163B" w:rsidRPr="00C71430" w:rsidRDefault="005A163B" w:rsidP="005A163B">
      <w:pPr>
        <w:pStyle w:val="Heading3"/>
        <w:rPr>
          <w:rFonts w:ascii="Tahoma" w:hAnsi="Tahoma" w:cs="Tahoma"/>
        </w:rPr>
      </w:pPr>
      <w:bookmarkStart w:id="821" w:name="_Toc145230951"/>
      <w:bookmarkStart w:id="822" w:name="_Toc145231354"/>
      <w:r w:rsidRPr="00C71430">
        <w:rPr>
          <w:rFonts w:ascii="Tahoma" w:hAnsi="Tahoma" w:cs="Tahoma"/>
        </w:rPr>
        <w:t>File / API Layout and Data Sheet</w:t>
      </w:r>
      <w:bookmarkEnd w:id="821"/>
      <w:bookmarkEnd w:id="822"/>
    </w:p>
    <w:p w14:paraId="0A35FCD4" w14:textId="77777777" w:rsidR="005A163B" w:rsidRPr="00C71430" w:rsidRDefault="005A163B" w:rsidP="005A163B">
      <w:pPr>
        <w:ind w:left="360"/>
        <w:rPr>
          <w:rFonts w:ascii="Tahoma" w:hAnsi="Tahoma" w:cs="Tahoma"/>
        </w:rPr>
      </w:pPr>
      <w:r w:rsidRPr="00C71430">
        <w:rPr>
          <w:rFonts w:ascii="Tahoma" w:hAnsi="Tahoma" w:cs="Tahoma"/>
        </w:rPr>
        <w:t>Not Applicable.</w:t>
      </w:r>
    </w:p>
    <w:p w14:paraId="54310697" w14:textId="77777777" w:rsidR="005A163B" w:rsidRPr="00C71430" w:rsidRDefault="005A163B" w:rsidP="005A163B">
      <w:pPr>
        <w:rPr>
          <w:rFonts w:ascii="Tahoma" w:hAnsi="Tahoma" w:cs="Tahoma"/>
        </w:rPr>
      </w:pPr>
    </w:p>
    <w:p w14:paraId="77D6A3D2" w14:textId="77777777" w:rsidR="005A163B" w:rsidRPr="00C71430" w:rsidRDefault="005A163B" w:rsidP="005A163B">
      <w:pPr>
        <w:pStyle w:val="Heading3"/>
        <w:rPr>
          <w:rFonts w:ascii="Tahoma" w:hAnsi="Tahoma" w:cs="Tahoma"/>
        </w:rPr>
      </w:pPr>
      <w:bookmarkStart w:id="823" w:name="_Toc145230952"/>
      <w:bookmarkStart w:id="824" w:name="_Toc145231355"/>
      <w:r w:rsidRPr="00C71430">
        <w:rPr>
          <w:rFonts w:ascii="Tahoma" w:hAnsi="Tahoma" w:cs="Tahoma"/>
        </w:rPr>
        <w:t>Report Layout and Data Sheet</w:t>
      </w:r>
      <w:bookmarkEnd w:id="823"/>
      <w:bookmarkEnd w:id="824"/>
    </w:p>
    <w:p w14:paraId="0057AEBF" w14:textId="77777777" w:rsidR="005A163B" w:rsidRPr="00C71430" w:rsidRDefault="005A163B" w:rsidP="005A163B">
      <w:pPr>
        <w:rPr>
          <w:rFonts w:ascii="Tahoma" w:hAnsi="Tahoma" w:cs="Tahoma"/>
        </w:rPr>
      </w:pPr>
    </w:p>
    <w:tbl>
      <w:tblPr>
        <w:tblStyle w:val="TableGrid"/>
        <w:tblW w:w="10349" w:type="dxa"/>
        <w:tblLook w:val="04A0" w:firstRow="1" w:lastRow="0" w:firstColumn="1" w:lastColumn="0" w:noHBand="0" w:noVBand="1"/>
      </w:tblPr>
      <w:tblGrid>
        <w:gridCol w:w="3823"/>
        <w:gridCol w:w="6514"/>
        <w:gridCol w:w="12"/>
      </w:tblGrid>
      <w:tr w:rsidR="005A163B" w:rsidRPr="00C71430" w14:paraId="33236F50" w14:textId="77777777" w:rsidTr="006B390F">
        <w:trPr>
          <w:gridAfter w:val="1"/>
          <w:wAfter w:w="12" w:type="dxa"/>
          <w:tblHeader/>
        </w:trPr>
        <w:tc>
          <w:tcPr>
            <w:tcW w:w="3823" w:type="dxa"/>
            <w:shd w:val="clear" w:color="auto" w:fill="D9D9D9" w:themeFill="background1" w:themeFillShade="D9"/>
          </w:tcPr>
          <w:p w14:paraId="3ED787D0" w14:textId="77777777" w:rsidR="005A163B" w:rsidRPr="00C71430" w:rsidRDefault="005A163B" w:rsidP="006B390F">
            <w:pPr>
              <w:jc w:val="center"/>
              <w:rPr>
                <w:rFonts w:ascii="Tahoma" w:hAnsi="Tahoma" w:cs="Tahoma"/>
              </w:rPr>
            </w:pPr>
            <w:r w:rsidRPr="00C71430">
              <w:rPr>
                <w:rFonts w:ascii="Tahoma" w:hAnsi="Tahoma" w:cs="Tahoma"/>
              </w:rPr>
              <w:t>Report Field</w:t>
            </w:r>
          </w:p>
        </w:tc>
        <w:tc>
          <w:tcPr>
            <w:tcW w:w="6514" w:type="dxa"/>
            <w:shd w:val="clear" w:color="auto" w:fill="D9D9D9" w:themeFill="background1" w:themeFillShade="D9"/>
          </w:tcPr>
          <w:p w14:paraId="6D8219C4" w14:textId="77777777" w:rsidR="005A163B" w:rsidRPr="00C71430" w:rsidRDefault="005A163B" w:rsidP="006B390F">
            <w:pPr>
              <w:jc w:val="center"/>
              <w:rPr>
                <w:rFonts w:ascii="Tahoma" w:hAnsi="Tahoma" w:cs="Tahoma"/>
              </w:rPr>
            </w:pPr>
            <w:r w:rsidRPr="00C71430">
              <w:rPr>
                <w:rFonts w:ascii="Tahoma" w:hAnsi="Tahoma" w:cs="Tahoma"/>
              </w:rPr>
              <w:t>Description</w:t>
            </w:r>
          </w:p>
        </w:tc>
      </w:tr>
      <w:tr w:rsidR="005A163B" w:rsidRPr="00C71430" w14:paraId="408279D6" w14:textId="77777777" w:rsidTr="006B390F">
        <w:tc>
          <w:tcPr>
            <w:tcW w:w="10349" w:type="dxa"/>
            <w:gridSpan w:val="3"/>
            <w:shd w:val="clear" w:color="auto" w:fill="C8E0E9" w:themeFill="accent6" w:themeFillTint="33"/>
          </w:tcPr>
          <w:p w14:paraId="71721452" w14:textId="77777777" w:rsidR="005A163B" w:rsidRPr="00C71430" w:rsidRDefault="005A163B" w:rsidP="006B390F">
            <w:pPr>
              <w:rPr>
                <w:rFonts w:ascii="Tahoma" w:hAnsi="Tahoma" w:cs="Tahoma"/>
              </w:rPr>
            </w:pPr>
            <w:r w:rsidRPr="00C71430">
              <w:rPr>
                <w:rFonts w:ascii="Tahoma" w:hAnsi="Tahoma" w:cs="Tahoma"/>
              </w:rPr>
              <w:t>Header</w:t>
            </w:r>
          </w:p>
        </w:tc>
      </w:tr>
      <w:tr w:rsidR="005A163B" w:rsidRPr="00C71430" w14:paraId="6D5EFECC" w14:textId="77777777" w:rsidTr="006B390F">
        <w:trPr>
          <w:gridAfter w:val="1"/>
          <w:wAfter w:w="12" w:type="dxa"/>
        </w:trPr>
        <w:tc>
          <w:tcPr>
            <w:tcW w:w="3823" w:type="dxa"/>
          </w:tcPr>
          <w:p w14:paraId="6888DDE2" w14:textId="0F8172B0" w:rsidR="005A163B" w:rsidRPr="00C71430" w:rsidRDefault="00756406" w:rsidP="006B390F">
            <w:pPr>
              <w:rPr>
                <w:rFonts w:ascii="Tahoma" w:hAnsi="Tahoma" w:cs="Tahoma"/>
              </w:rPr>
            </w:pPr>
            <w:r w:rsidRPr="00C71430">
              <w:rPr>
                <w:rFonts w:ascii="Tahoma" w:hAnsi="Tahoma" w:cs="Tahoma"/>
              </w:rPr>
              <w:t>Account name</w:t>
            </w:r>
          </w:p>
        </w:tc>
        <w:tc>
          <w:tcPr>
            <w:tcW w:w="6514" w:type="dxa"/>
          </w:tcPr>
          <w:p w14:paraId="65B50A74" w14:textId="6B31A167" w:rsidR="005A163B" w:rsidRPr="00C71430" w:rsidRDefault="00756406" w:rsidP="006B390F">
            <w:pPr>
              <w:rPr>
                <w:rFonts w:ascii="Tahoma" w:hAnsi="Tahoma" w:cs="Tahoma"/>
              </w:rPr>
            </w:pPr>
            <w:r w:rsidRPr="00C71430">
              <w:rPr>
                <w:rFonts w:ascii="Tahoma" w:hAnsi="Tahoma" w:cs="Tahoma"/>
              </w:rPr>
              <w:t>Display account name</w:t>
            </w:r>
          </w:p>
        </w:tc>
      </w:tr>
      <w:tr w:rsidR="005A163B" w:rsidRPr="00C71430" w14:paraId="74E5E263" w14:textId="77777777" w:rsidTr="006B390F">
        <w:trPr>
          <w:gridAfter w:val="1"/>
          <w:wAfter w:w="12" w:type="dxa"/>
        </w:trPr>
        <w:tc>
          <w:tcPr>
            <w:tcW w:w="3823" w:type="dxa"/>
          </w:tcPr>
          <w:p w14:paraId="7061BF35" w14:textId="76C5B57C" w:rsidR="005A163B" w:rsidRPr="00C71430" w:rsidRDefault="00756406" w:rsidP="006B390F">
            <w:pPr>
              <w:rPr>
                <w:rFonts w:ascii="Tahoma" w:hAnsi="Tahoma" w:cs="Tahoma"/>
              </w:rPr>
            </w:pPr>
            <w:r w:rsidRPr="00C71430">
              <w:rPr>
                <w:rFonts w:ascii="Tahoma" w:hAnsi="Tahoma" w:cs="Tahoma"/>
              </w:rPr>
              <w:t>Account No.</w:t>
            </w:r>
          </w:p>
        </w:tc>
        <w:tc>
          <w:tcPr>
            <w:tcW w:w="6514" w:type="dxa"/>
          </w:tcPr>
          <w:p w14:paraId="70F1520E" w14:textId="3D020725" w:rsidR="005A163B" w:rsidRPr="00C71430" w:rsidRDefault="00756406" w:rsidP="006B390F">
            <w:pPr>
              <w:rPr>
                <w:rFonts w:ascii="Tahoma" w:hAnsi="Tahoma" w:cs="Tahoma"/>
              </w:rPr>
            </w:pPr>
            <w:r w:rsidRPr="00C71430">
              <w:rPr>
                <w:rFonts w:ascii="Tahoma" w:hAnsi="Tahoma" w:cs="Tahoma"/>
              </w:rPr>
              <w:t>Display account number</w:t>
            </w:r>
          </w:p>
        </w:tc>
      </w:tr>
      <w:tr w:rsidR="00756406" w:rsidRPr="00C71430" w14:paraId="0EB6BFE4" w14:textId="77777777" w:rsidTr="006B390F">
        <w:trPr>
          <w:gridAfter w:val="1"/>
          <w:wAfter w:w="12" w:type="dxa"/>
        </w:trPr>
        <w:tc>
          <w:tcPr>
            <w:tcW w:w="3823" w:type="dxa"/>
          </w:tcPr>
          <w:p w14:paraId="5D3E056E" w14:textId="31465196" w:rsidR="00756406" w:rsidRPr="00C71430" w:rsidRDefault="00756406" w:rsidP="006B390F">
            <w:pPr>
              <w:rPr>
                <w:rFonts w:ascii="Tahoma" w:hAnsi="Tahoma" w:cs="Tahoma"/>
              </w:rPr>
            </w:pPr>
            <w:r w:rsidRPr="00C71430">
              <w:rPr>
                <w:rFonts w:ascii="Tahoma" w:hAnsi="Tahoma" w:cs="Tahoma"/>
              </w:rPr>
              <w:t>Overdue start date</w:t>
            </w:r>
          </w:p>
        </w:tc>
        <w:tc>
          <w:tcPr>
            <w:tcW w:w="6514" w:type="dxa"/>
          </w:tcPr>
          <w:p w14:paraId="2F634765" w14:textId="0687629A" w:rsidR="00756406" w:rsidRPr="00C71430" w:rsidRDefault="00756406" w:rsidP="006B390F">
            <w:pPr>
              <w:rPr>
                <w:rFonts w:ascii="Tahoma" w:hAnsi="Tahoma" w:cs="Tahoma"/>
              </w:rPr>
            </w:pPr>
            <w:r w:rsidRPr="00C71430">
              <w:rPr>
                <w:rFonts w:ascii="Tahoma" w:hAnsi="Tahoma" w:cs="Tahoma"/>
              </w:rPr>
              <w:t>Display date overdue start date</w:t>
            </w:r>
          </w:p>
        </w:tc>
      </w:tr>
      <w:tr w:rsidR="005A163B" w:rsidRPr="00C71430" w14:paraId="13178121" w14:textId="77777777" w:rsidTr="006B390F">
        <w:tc>
          <w:tcPr>
            <w:tcW w:w="10349" w:type="dxa"/>
            <w:gridSpan w:val="3"/>
            <w:shd w:val="clear" w:color="auto" w:fill="C8E0E9" w:themeFill="accent6" w:themeFillTint="33"/>
          </w:tcPr>
          <w:p w14:paraId="21FA1C2C" w14:textId="77777777" w:rsidR="005A163B" w:rsidRPr="00C71430" w:rsidRDefault="005A163B" w:rsidP="006B390F">
            <w:pPr>
              <w:rPr>
                <w:rFonts w:ascii="Tahoma" w:hAnsi="Tahoma" w:cs="Tahoma"/>
              </w:rPr>
            </w:pPr>
            <w:r w:rsidRPr="00C71430">
              <w:rPr>
                <w:rFonts w:ascii="Tahoma" w:hAnsi="Tahoma" w:cs="Tahoma"/>
              </w:rPr>
              <w:t xml:space="preserve">Detail </w:t>
            </w:r>
          </w:p>
        </w:tc>
      </w:tr>
      <w:tr w:rsidR="005A163B" w:rsidRPr="00C71430" w14:paraId="32AD2B10" w14:textId="77777777" w:rsidTr="006B390F">
        <w:trPr>
          <w:gridAfter w:val="1"/>
          <w:wAfter w:w="12" w:type="dxa"/>
        </w:trPr>
        <w:tc>
          <w:tcPr>
            <w:tcW w:w="3823" w:type="dxa"/>
          </w:tcPr>
          <w:p w14:paraId="07C18ADC" w14:textId="2AE1D8FD" w:rsidR="005A163B" w:rsidRPr="00C71430" w:rsidRDefault="00756406" w:rsidP="006B390F">
            <w:pPr>
              <w:rPr>
                <w:rFonts w:ascii="Tahoma" w:hAnsi="Tahoma" w:cs="Tahoma"/>
              </w:rPr>
            </w:pPr>
            <w:proofErr w:type="spellStart"/>
            <w:r w:rsidRPr="00C71430">
              <w:rPr>
                <w:rFonts w:ascii="Tahoma" w:hAnsi="Tahoma" w:cs="Tahoma"/>
              </w:rPr>
              <w:t>Dd</w:t>
            </w:r>
            <w:proofErr w:type="spellEnd"/>
            <w:r w:rsidRPr="00C71430">
              <w:rPr>
                <w:rFonts w:ascii="Tahoma" w:hAnsi="Tahoma" w:cs="Tahoma"/>
              </w:rPr>
              <w:t>/mm/</w:t>
            </w:r>
            <w:proofErr w:type="spellStart"/>
            <w:r w:rsidRPr="00C71430">
              <w:rPr>
                <w:rFonts w:ascii="Tahoma" w:hAnsi="Tahoma" w:cs="Tahoma"/>
              </w:rPr>
              <w:t>yyyy</w:t>
            </w:r>
            <w:proofErr w:type="spellEnd"/>
          </w:p>
        </w:tc>
        <w:tc>
          <w:tcPr>
            <w:tcW w:w="6514" w:type="dxa"/>
          </w:tcPr>
          <w:p w14:paraId="26F8D26B" w14:textId="07BD331F" w:rsidR="005A163B" w:rsidRPr="00C71430" w:rsidRDefault="00756406" w:rsidP="006B390F">
            <w:pPr>
              <w:rPr>
                <w:rFonts w:ascii="Tahoma" w:hAnsi="Tahoma" w:cs="Tahoma"/>
              </w:rPr>
            </w:pPr>
            <w:r w:rsidRPr="00C71430">
              <w:rPr>
                <w:rFonts w:ascii="Tahoma" w:hAnsi="Tahoma" w:cs="Tahoma"/>
              </w:rPr>
              <w:t>Display date</w:t>
            </w:r>
          </w:p>
        </w:tc>
      </w:tr>
      <w:tr w:rsidR="005A163B" w:rsidRPr="00C71430" w14:paraId="37F066B2" w14:textId="77777777" w:rsidTr="006B390F">
        <w:trPr>
          <w:gridAfter w:val="1"/>
          <w:wAfter w:w="12" w:type="dxa"/>
        </w:trPr>
        <w:tc>
          <w:tcPr>
            <w:tcW w:w="3823" w:type="dxa"/>
          </w:tcPr>
          <w:p w14:paraId="3859D6A3" w14:textId="4E2BB9CE" w:rsidR="005A163B" w:rsidRPr="00C71430" w:rsidRDefault="00756406" w:rsidP="006B390F">
            <w:pPr>
              <w:rPr>
                <w:rFonts w:ascii="Tahoma" w:hAnsi="Tahoma" w:cs="Tahoma"/>
                <w:cs/>
              </w:rPr>
            </w:pPr>
            <w:r w:rsidRPr="00C71430">
              <w:rPr>
                <w:rFonts w:ascii="Tahoma" w:hAnsi="Tahoma" w:cs="Tahoma"/>
              </w:rPr>
              <w:t>Days</w:t>
            </w:r>
          </w:p>
        </w:tc>
        <w:tc>
          <w:tcPr>
            <w:tcW w:w="6514" w:type="dxa"/>
          </w:tcPr>
          <w:p w14:paraId="698BEC2D" w14:textId="73709ABE" w:rsidR="005A163B" w:rsidRPr="00C71430" w:rsidRDefault="00756406" w:rsidP="006B390F">
            <w:pPr>
              <w:rPr>
                <w:rFonts w:ascii="Tahoma" w:hAnsi="Tahoma" w:cs="Tahoma"/>
              </w:rPr>
            </w:pPr>
            <w:r w:rsidRPr="00C71430">
              <w:rPr>
                <w:rFonts w:ascii="Tahoma" w:hAnsi="Tahoma" w:cs="Tahoma"/>
              </w:rPr>
              <w:t>Display number of days</w:t>
            </w:r>
          </w:p>
        </w:tc>
      </w:tr>
      <w:tr w:rsidR="005A163B" w:rsidRPr="00C71430" w14:paraId="01D5C2A0" w14:textId="77777777" w:rsidTr="006B390F">
        <w:trPr>
          <w:gridAfter w:val="1"/>
          <w:wAfter w:w="12" w:type="dxa"/>
        </w:trPr>
        <w:tc>
          <w:tcPr>
            <w:tcW w:w="3823" w:type="dxa"/>
          </w:tcPr>
          <w:p w14:paraId="1CA0872B" w14:textId="278B0440" w:rsidR="005A163B" w:rsidRPr="00C71430" w:rsidRDefault="00756406" w:rsidP="006B390F">
            <w:pPr>
              <w:rPr>
                <w:rFonts w:ascii="Tahoma" w:hAnsi="Tahoma" w:cs="Tahoma"/>
              </w:rPr>
            </w:pPr>
            <w:r w:rsidRPr="00C71430">
              <w:rPr>
                <w:rFonts w:ascii="Tahoma" w:hAnsi="Tahoma" w:cs="Tahoma"/>
              </w:rPr>
              <w:t>Interest rate</w:t>
            </w:r>
          </w:p>
        </w:tc>
        <w:tc>
          <w:tcPr>
            <w:tcW w:w="6514" w:type="dxa"/>
          </w:tcPr>
          <w:p w14:paraId="556E418E" w14:textId="75954CC0" w:rsidR="005A163B" w:rsidRPr="00C71430" w:rsidRDefault="00756406" w:rsidP="006B390F">
            <w:pPr>
              <w:rPr>
                <w:rFonts w:ascii="Tahoma" w:hAnsi="Tahoma" w:cs="Tahoma"/>
              </w:rPr>
            </w:pPr>
            <w:r w:rsidRPr="00C71430">
              <w:rPr>
                <w:rFonts w:ascii="Tahoma" w:hAnsi="Tahoma" w:cs="Tahoma"/>
              </w:rPr>
              <w:t>Display interest rate</w:t>
            </w:r>
          </w:p>
        </w:tc>
      </w:tr>
      <w:tr w:rsidR="005A163B" w:rsidRPr="00C71430" w14:paraId="24A7BE15" w14:textId="77777777" w:rsidTr="006B390F">
        <w:trPr>
          <w:gridAfter w:val="1"/>
          <w:wAfter w:w="12" w:type="dxa"/>
        </w:trPr>
        <w:tc>
          <w:tcPr>
            <w:tcW w:w="3823" w:type="dxa"/>
          </w:tcPr>
          <w:p w14:paraId="00982608" w14:textId="3F1066EA" w:rsidR="005A163B" w:rsidRPr="00C71430" w:rsidRDefault="00756406" w:rsidP="006B390F">
            <w:pPr>
              <w:rPr>
                <w:rFonts w:ascii="Tahoma" w:hAnsi="Tahoma" w:cs="Tahoma"/>
                <w:cs/>
              </w:rPr>
            </w:pPr>
            <w:r w:rsidRPr="00C71430">
              <w:rPr>
                <w:rFonts w:ascii="Tahoma" w:hAnsi="Tahoma" w:cs="Tahoma"/>
              </w:rPr>
              <w:t>Code</w:t>
            </w:r>
          </w:p>
        </w:tc>
        <w:tc>
          <w:tcPr>
            <w:tcW w:w="6514" w:type="dxa"/>
          </w:tcPr>
          <w:p w14:paraId="67F7B355" w14:textId="539F5F7E" w:rsidR="005A163B" w:rsidRPr="00C71430" w:rsidRDefault="00756406" w:rsidP="006B390F">
            <w:pPr>
              <w:rPr>
                <w:rFonts w:ascii="Tahoma" w:hAnsi="Tahoma" w:cs="Tahoma"/>
              </w:rPr>
            </w:pPr>
            <w:r w:rsidRPr="00C71430">
              <w:rPr>
                <w:rFonts w:ascii="Tahoma" w:hAnsi="Tahoma" w:cs="Tahoma"/>
              </w:rPr>
              <w:t>Display transaction code</w:t>
            </w:r>
          </w:p>
        </w:tc>
      </w:tr>
      <w:tr w:rsidR="005A163B" w:rsidRPr="00C71430" w14:paraId="4B2325A6" w14:textId="77777777" w:rsidTr="006B390F">
        <w:trPr>
          <w:gridAfter w:val="1"/>
          <w:wAfter w:w="12" w:type="dxa"/>
        </w:trPr>
        <w:tc>
          <w:tcPr>
            <w:tcW w:w="3823" w:type="dxa"/>
          </w:tcPr>
          <w:p w14:paraId="5233FC2D" w14:textId="18D93BB9" w:rsidR="005A163B" w:rsidRPr="00C71430" w:rsidRDefault="00756406" w:rsidP="006B390F">
            <w:pPr>
              <w:rPr>
                <w:rFonts w:ascii="Tahoma" w:hAnsi="Tahoma" w:cs="Tahoma"/>
              </w:rPr>
            </w:pPr>
            <w:r w:rsidRPr="00C71430">
              <w:rPr>
                <w:rFonts w:ascii="Tahoma" w:hAnsi="Tahoma" w:cs="Tahoma"/>
              </w:rPr>
              <w:t>Transaction</w:t>
            </w:r>
          </w:p>
        </w:tc>
        <w:tc>
          <w:tcPr>
            <w:tcW w:w="6514" w:type="dxa"/>
          </w:tcPr>
          <w:p w14:paraId="2F5E2E4E" w14:textId="32FB72F8" w:rsidR="005A163B" w:rsidRPr="00C71430" w:rsidRDefault="00756406" w:rsidP="006B390F">
            <w:pPr>
              <w:rPr>
                <w:rFonts w:ascii="Tahoma" w:hAnsi="Tahoma" w:cs="Tahoma"/>
              </w:rPr>
            </w:pPr>
            <w:r w:rsidRPr="00C71430">
              <w:rPr>
                <w:rFonts w:ascii="Tahoma" w:hAnsi="Tahoma" w:cs="Tahoma"/>
              </w:rPr>
              <w:t>Display transaction description</w:t>
            </w:r>
          </w:p>
        </w:tc>
      </w:tr>
      <w:tr w:rsidR="005A163B" w:rsidRPr="00C71430" w14:paraId="4990BCB3" w14:textId="77777777" w:rsidTr="006B390F">
        <w:trPr>
          <w:gridAfter w:val="1"/>
          <w:wAfter w:w="12" w:type="dxa"/>
        </w:trPr>
        <w:tc>
          <w:tcPr>
            <w:tcW w:w="3823" w:type="dxa"/>
          </w:tcPr>
          <w:p w14:paraId="1E683DCE" w14:textId="3D4AC1FD" w:rsidR="005A163B" w:rsidRPr="00C71430" w:rsidRDefault="00756406" w:rsidP="006B390F">
            <w:pPr>
              <w:rPr>
                <w:rFonts w:ascii="Tahoma" w:hAnsi="Tahoma" w:cs="Tahoma"/>
              </w:rPr>
            </w:pPr>
            <w:r w:rsidRPr="00C71430">
              <w:rPr>
                <w:rFonts w:ascii="Tahoma" w:hAnsi="Tahoma" w:cs="Tahoma"/>
              </w:rPr>
              <w:t>Debtor</w:t>
            </w:r>
          </w:p>
        </w:tc>
        <w:tc>
          <w:tcPr>
            <w:tcW w:w="6514" w:type="dxa"/>
          </w:tcPr>
          <w:p w14:paraId="2017BBEA" w14:textId="3731E233" w:rsidR="005A163B" w:rsidRPr="00C71430" w:rsidRDefault="00756406" w:rsidP="006B390F">
            <w:pPr>
              <w:rPr>
                <w:rFonts w:ascii="Tahoma" w:hAnsi="Tahoma" w:cs="Tahoma"/>
              </w:rPr>
            </w:pPr>
            <w:r w:rsidRPr="00C71430">
              <w:rPr>
                <w:rFonts w:ascii="Tahoma" w:hAnsi="Tahoma" w:cs="Tahoma"/>
              </w:rPr>
              <w:t xml:space="preserve">Display </w:t>
            </w:r>
            <w:r w:rsidR="00A270A3" w:rsidRPr="00C71430">
              <w:rPr>
                <w:rFonts w:ascii="Tahoma" w:hAnsi="Tahoma" w:cs="Tahoma"/>
              </w:rPr>
              <w:t>debit amount</w:t>
            </w:r>
          </w:p>
        </w:tc>
      </w:tr>
      <w:tr w:rsidR="00A270A3" w:rsidRPr="00C71430" w14:paraId="5C712AB8" w14:textId="77777777" w:rsidTr="006B390F">
        <w:trPr>
          <w:gridAfter w:val="1"/>
          <w:wAfter w:w="12" w:type="dxa"/>
        </w:trPr>
        <w:tc>
          <w:tcPr>
            <w:tcW w:w="3823" w:type="dxa"/>
          </w:tcPr>
          <w:p w14:paraId="11EAC5A3" w14:textId="3B48D8E7" w:rsidR="00A270A3" w:rsidRPr="00C71430" w:rsidRDefault="00A270A3" w:rsidP="006B390F">
            <w:pPr>
              <w:rPr>
                <w:rFonts w:ascii="Tahoma" w:hAnsi="Tahoma" w:cs="Tahoma"/>
              </w:rPr>
            </w:pPr>
            <w:r w:rsidRPr="00C71430">
              <w:rPr>
                <w:rFonts w:ascii="Tahoma" w:hAnsi="Tahoma" w:cs="Tahoma"/>
              </w:rPr>
              <w:t>Creditor</w:t>
            </w:r>
          </w:p>
        </w:tc>
        <w:tc>
          <w:tcPr>
            <w:tcW w:w="6514" w:type="dxa"/>
          </w:tcPr>
          <w:p w14:paraId="76ACC0E6" w14:textId="0FE098E1" w:rsidR="00A270A3" w:rsidRPr="00C71430" w:rsidRDefault="00A270A3" w:rsidP="006B390F">
            <w:pPr>
              <w:rPr>
                <w:rFonts w:ascii="Tahoma" w:hAnsi="Tahoma" w:cs="Tahoma"/>
              </w:rPr>
            </w:pPr>
            <w:r w:rsidRPr="00C71430">
              <w:rPr>
                <w:rFonts w:ascii="Tahoma" w:hAnsi="Tahoma" w:cs="Tahoma"/>
              </w:rPr>
              <w:t>Display credit amount</w:t>
            </w:r>
          </w:p>
        </w:tc>
      </w:tr>
      <w:tr w:rsidR="00A270A3" w:rsidRPr="00C71430" w14:paraId="328E9BE7" w14:textId="77777777" w:rsidTr="006B390F">
        <w:trPr>
          <w:gridAfter w:val="1"/>
          <w:wAfter w:w="12" w:type="dxa"/>
        </w:trPr>
        <w:tc>
          <w:tcPr>
            <w:tcW w:w="3823" w:type="dxa"/>
          </w:tcPr>
          <w:p w14:paraId="210FA8C9" w14:textId="268853B5" w:rsidR="00A270A3" w:rsidRPr="00C71430" w:rsidRDefault="00A270A3" w:rsidP="006B390F">
            <w:pPr>
              <w:rPr>
                <w:rFonts w:ascii="Tahoma" w:hAnsi="Tahoma" w:cs="Tahoma"/>
              </w:rPr>
            </w:pPr>
            <w:r w:rsidRPr="00C71430">
              <w:rPr>
                <w:rFonts w:ascii="Tahoma" w:hAnsi="Tahoma" w:cs="Tahoma"/>
              </w:rPr>
              <w:t>Balance</w:t>
            </w:r>
          </w:p>
        </w:tc>
        <w:tc>
          <w:tcPr>
            <w:tcW w:w="6514" w:type="dxa"/>
          </w:tcPr>
          <w:p w14:paraId="70CAE3B5" w14:textId="3E2E5F23" w:rsidR="00A270A3" w:rsidRPr="00C71430" w:rsidRDefault="00A270A3" w:rsidP="006B390F">
            <w:pPr>
              <w:rPr>
                <w:rFonts w:ascii="Tahoma" w:hAnsi="Tahoma" w:cs="Tahoma"/>
              </w:rPr>
            </w:pPr>
            <w:r w:rsidRPr="00C71430">
              <w:rPr>
                <w:rFonts w:ascii="Tahoma" w:hAnsi="Tahoma" w:cs="Tahoma"/>
              </w:rPr>
              <w:t>Display balance amount</w:t>
            </w:r>
          </w:p>
        </w:tc>
      </w:tr>
      <w:tr w:rsidR="00A270A3" w:rsidRPr="00C71430" w14:paraId="1E977020" w14:textId="77777777" w:rsidTr="006B390F">
        <w:trPr>
          <w:gridAfter w:val="1"/>
          <w:wAfter w:w="12" w:type="dxa"/>
        </w:trPr>
        <w:tc>
          <w:tcPr>
            <w:tcW w:w="3823" w:type="dxa"/>
          </w:tcPr>
          <w:p w14:paraId="0FE4A398" w14:textId="6FC06EB8" w:rsidR="00A270A3" w:rsidRPr="00C71430" w:rsidRDefault="00A270A3" w:rsidP="006B390F">
            <w:pPr>
              <w:rPr>
                <w:rFonts w:ascii="Tahoma" w:hAnsi="Tahoma" w:cs="Tahoma"/>
              </w:rPr>
            </w:pPr>
            <w:r w:rsidRPr="00C71430">
              <w:rPr>
                <w:rFonts w:ascii="Tahoma" w:hAnsi="Tahoma" w:cs="Tahoma"/>
              </w:rPr>
              <w:t>Base for interest calculation</w:t>
            </w:r>
          </w:p>
        </w:tc>
        <w:tc>
          <w:tcPr>
            <w:tcW w:w="6514" w:type="dxa"/>
          </w:tcPr>
          <w:p w14:paraId="5164AEEC" w14:textId="4CCE7BAA" w:rsidR="00A270A3" w:rsidRPr="00C71430" w:rsidRDefault="00A270A3" w:rsidP="006B390F">
            <w:pPr>
              <w:rPr>
                <w:rFonts w:ascii="Tahoma" w:hAnsi="Tahoma" w:cs="Tahoma"/>
              </w:rPr>
            </w:pPr>
            <w:r w:rsidRPr="00C71430">
              <w:rPr>
                <w:rFonts w:ascii="Tahoma" w:hAnsi="Tahoma" w:cs="Tahoma"/>
              </w:rPr>
              <w:t>Display base amount</w:t>
            </w:r>
          </w:p>
        </w:tc>
      </w:tr>
    </w:tbl>
    <w:p w14:paraId="50A3FDD0" w14:textId="77777777" w:rsidR="005A163B" w:rsidRPr="00C71430" w:rsidRDefault="005A163B" w:rsidP="005A163B">
      <w:pPr>
        <w:rPr>
          <w:rFonts w:ascii="Tahoma" w:hAnsi="Tahoma" w:cs="Tahoma"/>
        </w:rPr>
      </w:pPr>
    </w:p>
    <w:p w14:paraId="08586C83" w14:textId="073DD493" w:rsidR="00CE58DB" w:rsidRPr="00C71430" w:rsidRDefault="00CE58DB" w:rsidP="005A163B">
      <w:pPr>
        <w:rPr>
          <w:rFonts w:ascii="Tahoma" w:hAnsi="Tahoma" w:cs="Tahoma"/>
          <w:b/>
          <w:bCs/>
        </w:rPr>
      </w:pPr>
      <w:r w:rsidRPr="00C71430">
        <w:rPr>
          <w:rFonts w:ascii="Tahoma" w:hAnsi="Tahoma" w:cs="Tahoma"/>
          <w:b/>
          <w:bCs/>
        </w:rPr>
        <w:t xml:space="preserve">Example </w:t>
      </w:r>
      <w:proofErr w:type="gramStart"/>
      <w:r w:rsidRPr="00C71430">
        <w:rPr>
          <w:rFonts w:ascii="Tahoma" w:hAnsi="Tahoma" w:cs="Tahoma"/>
          <w:b/>
          <w:bCs/>
        </w:rPr>
        <w:t>1 :</w:t>
      </w:r>
      <w:proofErr w:type="gramEnd"/>
      <w:r w:rsidRPr="00C71430">
        <w:rPr>
          <w:rFonts w:ascii="Tahoma" w:hAnsi="Tahoma" w:cs="Tahoma"/>
          <w:b/>
          <w:bCs/>
        </w:rPr>
        <w:t xml:space="preserve"> OD Projection compounding interest computation</w:t>
      </w:r>
    </w:p>
    <w:p w14:paraId="3D447042" w14:textId="05362D9A" w:rsidR="00CE58DB" w:rsidRPr="00C71430" w:rsidRDefault="00CE58DB" w:rsidP="005A163B">
      <w:pPr>
        <w:rPr>
          <w:rFonts w:ascii="Tahoma" w:hAnsi="Tahoma" w:cs="Tahoma"/>
        </w:rPr>
      </w:pPr>
    </w:p>
    <w:p w14:paraId="3E4CE5C9" w14:textId="1D223B90" w:rsidR="005A163B" w:rsidRPr="00C71430" w:rsidRDefault="005A163B" w:rsidP="000368CB">
      <w:pPr>
        <w:jc w:val="center"/>
        <w:rPr>
          <w:rFonts w:ascii="Tahoma" w:hAnsi="Tahoma" w:cs="Tahoma"/>
        </w:rPr>
      </w:pPr>
      <w:r w:rsidRPr="00C71430">
        <w:rPr>
          <w:rFonts w:ascii="Tahoma" w:hAnsi="Tahoma" w:cs="Tahoma"/>
          <w:noProof/>
          <w:lang w:val="en-SG" w:eastAsia="en-SG" w:bidi="ar-SA"/>
        </w:rPr>
        <w:drawing>
          <wp:inline distT="0" distB="0" distL="0" distR="0" wp14:anchorId="4553C28D" wp14:editId="36E34604">
            <wp:extent cx="6544241" cy="3890074"/>
            <wp:effectExtent l="0" t="0" r="9525" b="0"/>
            <wp:docPr id="15149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9243" name=""/>
                    <pic:cNvPicPr/>
                  </pic:nvPicPr>
                  <pic:blipFill>
                    <a:blip r:embed="rId156"/>
                    <a:stretch>
                      <a:fillRect/>
                    </a:stretch>
                  </pic:blipFill>
                  <pic:spPr>
                    <a:xfrm>
                      <a:off x="0" y="0"/>
                      <a:ext cx="6567973" cy="3904181"/>
                    </a:xfrm>
                    <a:prstGeom prst="rect">
                      <a:avLst/>
                    </a:prstGeom>
                  </pic:spPr>
                </pic:pic>
              </a:graphicData>
            </a:graphic>
          </wp:inline>
        </w:drawing>
      </w:r>
    </w:p>
    <w:p w14:paraId="63EA5BE2" w14:textId="77777777" w:rsidR="00756406" w:rsidRPr="00C71430" w:rsidRDefault="00756406" w:rsidP="005A163B">
      <w:pPr>
        <w:rPr>
          <w:rFonts w:ascii="Tahoma" w:hAnsi="Tahoma" w:cs="Tahoma"/>
        </w:rPr>
      </w:pPr>
    </w:p>
    <w:p w14:paraId="3211E6FF" w14:textId="77777777" w:rsidR="00CE58DB" w:rsidRPr="00C71430" w:rsidRDefault="00CE58DB" w:rsidP="005A163B">
      <w:pPr>
        <w:rPr>
          <w:rFonts w:ascii="Tahoma" w:hAnsi="Tahoma" w:cs="Tahoma"/>
        </w:rPr>
      </w:pPr>
    </w:p>
    <w:p w14:paraId="2FE21746" w14:textId="77777777" w:rsidR="00CE58DB" w:rsidRPr="00C71430" w:rsidRDefault="00CE58DB" w:rsidP="005A163B">
      <w:pPr>
        <w:rPr>
          <w:rFonts w:ascii="Tahoma" w:hAnsi="Tahoma" w:cs="Tahoma"/>
        </w:rPr>
      </w:pPr>
    </w:p>
    <w:p w14:paraId="121DFF3B" w14:textId="77777777" w:rsidR="00CE58DB" w:rsidRPr="00C71430" w:rsidRDefault="00CE58DB" w:rsidP="005A163B">
      <w:pPr>
        <w:rPr>
          <w:rFonts w:ascii="Tahoma" w:hAnsi="Tahoma" w:cs="Tahoma"/>
        </w:rPr>
      </w:pPr>
    </w:p>
    <w:p w14:paraId="43F8D932" w14:textId="77777777" w:rsidR="00CE58DB" w:rsidRPr="00C71430" w:rsidRDefault="00CE58DB" w:rsidP="005A163B">
      <w:pPr>
        <w:rPr>
          <w:rFonts w:ascii="Tahoma" w:hAnsi="Tahoma" w:cs="Tahoma"/>
        </w:rPr>
      </w:pPr>
    </w:p>
    <w:p w14:paraId="754EC311" w14:textId="77777777" w:rsidR="00CE58DB" w:rsidRPr="00C71430" w:rsidRDefault="00CE58DB" w:rsidP="005A163B">
      <w:pPr>
        <w:rPr>
          <w:rFonts w:ascii="Tahoma" w:hAnsi="Tahoma" w:cs="Tahoma"/>
        </w:rPr>
      </w:pPr>
    </w:p>
    <w:p w14:paraId="78D0BA97" w14:textId="77777777" w:rsidR="00CE58DB" w:rsidRPr="00C71430" w:rsidRDefault="00CE58DB" w:rsidP="005A163B">
      <w:pPr>
        <w:rPr>
          <w:rFonts w:ascii="Tahoma" w:hAnsi="Tahoma" w:cs="Tahoma"/>
        </w:rPr>
      </w:pPr>
    </w:p>
    <w:p w14:paraId="7B87FEB7" w14:textId="77777777" w:rsidR="00CE58DB" w:rsidRPr="00C71430" w:rsidRDefault="00CE58DB" w:rsidP="005A163B">
      <w:pPr>
        <w:rPr>
          <w:rFonts w:ascii="Tahoma" w:hAnsi="Tahoma" w:cs="Tahoma"/>
        </w:rPr>
      </w:pPr>
    </w:p>
    <w:p w14:paraId="5C1CD87F" w14:textId="77777777" w:rsidR="00CE58DB" w:rsidRPr="00C71430" w:rsidRDefault="00CE58DB" w:rsidP="005A163B">
      <w:pPr>
        <w:rPr>
          <w:rFonts w:ascii="Tahoma" w:hAnsi="Tahoma" w:cs="Tahoma"/>
        </w:rPr>
      </w:pPr>
    </w:p>
    <w:p w14:paraId="7986A3C1" w14:textId="77777777" w:rsidR="00CE58DB" w:rsidRPr="00C71430" w:rsidRDefault="00CE58DB" w:rsidP="005A163B">
      <w:pPr>
        <w:rPr>
          <w:rFonts w:ascii="Tahoma" w:hAnsi="Tahoma" w:cs="Tahoma"/>
        </w:rPr>
      </w:pPr>
    </w:p>
    <w:p w14:paraId="1E2CA5D6" w14:textId="77777777" w:rsidR="00CE58DB" w:rsidRPr="00C71430" w:rsidRDefault="00CE58DB" w:rsidP="005A163B">
      <w:pPr>
        <w:rPr>
          <w:rFonts w:ascii="Tahoma" w:hAnsi="Tahoma" w:cs="Tahoma"/>
        </w:rPr>
      </w:pPr>
    </w:p>
    <w:p w14:paraId="638EDBD4" w14:textId="77777777" w:rsidR="00CE58DB" w:rsidRPr="00C71430" w:rsidRDefault="00CE58DB" w:rsidP="005A163B">
      <w:pPr>
        <w:rPr>
          <w:rFonts w:ascii="Tahoma" w:hAnsi="Tahoma" w:cs="Tahoma"/>
        </w:rPr>
      </w:pPr>
    </w:p>
    <w:p w14:paraId="26DD209D" w14:textId="77777777" w:rsidR="00CE58DB" w:rsidRPr="00C71430" w:rsidRDefault="00CE58DB" w:rsidP="005A163B">
      <w:pPr>
        <w:rPr>
          <w:rFonts w:ascii="Tahoma" w:hAnsi="Tahoma" w:cs="Tahoma"/>
        </w:rPr>
      </w:pPr>
    </w:p>
    <w:p w14:paraId="7ED58638" w14:textId="77777777" w:rsidR="00CE58DB" w:rsidRPr="00C71430" w:rsidRDefault="00CE58DB" w:rsidP="005A163B">
      <w:pPr>
        <w:rPr>
          <w:rFonts w:ascii="Tahoma" w:hAnsi="Tahoma" w:cs="Tahoma"/>
        </w:rPr>
      </w:pPr>
    </w:p>
    <w:p w14:paraId="538408E6" w14:textId="77777777" w:rsidR="00CE58DB" w:rsidRPr="00C71430" w:rsidRDefault="00CE58DB" w:rsidP="005A163B">
      <w:pPr>
        <w:rPr>
          <w:rFonts w:ascii="Tahoma" w:hAnsi="Tahoma" w:cs="Tahoma"/>
        </w:rPr>
      </w:pPr>
    </w:p>
    <w:p w14:paraId="04A597B9" w14:textId="77777777" w:rsidR="00CE58DB" w:rsidRPr="00C71430" w:rsidRDefault="00CE58DB" w:rsidP="005A163B">
      <w:pPr>
        <w:rPr>
          <w:rFonts w:ascii="Tahoma" w:hAnsi="Tahoma" w:cs="Tahoma"/>
        </w:rPr>
      </w:pPr>
    </w:p>
    <w:p w14:paraId="13CD71F6" w14:textId="77777777" w:rsidR="009C5563" w:rsidRPr="00C71430" w:rsidRDefault="009C5563" w:rsidP="005A163B">
      <w:pPr>
        <w:rPr>
          <w:rFonts w:ascii="Tahoma" w:hAnsi="Tahoma" w:cs="Tahoma"/>
        </w:rPr>
      </w:pPr>
    </w:p>
    <w:p w14:paraId="6317AD4C" w14:textId="77777777" w:rsidR="009C5563" w:rsidRPr="00C71430" w:rsidRDefault="009C5563" w:rsidP="005A163B">
      <w:pPr>
        <w:rPr>
          <w:rFonts w:ascii="Tahoma" w:hAnsi="Tahoma" w:cs="Tahoma"/>
        </w:rPr>
      </w:pPr>
    </w:p>
    <w:p w14:paraId="6A94458E" w14:textId="77777777" w:rsidR="009C5563" w:rsidRPr="00C71430" w:rsidRDefault="009C5563" w:rsidP="005A163B">
      <w:pPr>
        <w:rPr>
          <w:rFonts w:ascii="Tahoma" w:hAnsi="Tahoma" w:cs="Tahoma"/>
        </w:rPr>
      </w:pPr>
    </w:p>
    <w:p w14:paraId="2AB84F42" w14:textId="77777777" w:rsidR="009C5563" w:rsidRPr="00C71430" w:rsidRDefault="009C5563" w:rsidP="005A163B">
      <w:pPr>
        <w:rPr>
          <w:rFonts w:ascii="Tahoma" w:hAnsi="Tahoma" w:cs="Tahoma"/>
        </w:rPr>
      </w:pPr>
    </w:p>
    <w:p w14:paraId="5F01C50E" w14:textId="77777777" w:rsidR="009C5563" w:rsidRPr="00C71430" w:rsidRDefault="009C5563" w:rsidP="005A163B">
      <w:pPr>
        <w:rPr>
          <w:rFonts w:ascii="Tahoma" w:hAnsi="Tahoma" w:cs="Tahoma"/>
        </w:rPr>
      </w:pPr>
    </w:p>
    <w:p w14:paraId="0C334C2F" w14:textId="77777777" w:rsidR="009C5563" w:rsidRPr="00C71430" w:rsidRDefault="009C5563" w:rsidP="005A163B">
      <w:pPr>
        <w:rPr>
          <w:rFonts w:ascii="Tahoma" w:hAnsi="Tahoma" w:cs="Tahoma"/>
        </w:rPr>
      </w:pPr>
    </w:p>
    <w:p w14:paraId="066BEA54" w14:textId="77777777" w:rsidR="009C5563" w:rsidRPr="00C71430" w:rsidRDefault="009C5563" w:rsidP="005A163B">
      <w:pPr>
        <w:rPr>
          <w:rFonts w:ascii="Tahoma" w:hAnsi="Tahoma" w:cs="Tahoma"/>
        </w:rPr>
      </w:pPr>
    </w:p>
    <w:p w14:paraId="07DB7C12" w14:textId="77777777" w:rsidR="00CE58DB" w:rsidRPr="00C71430" w:rsidRDefault="00CE58DB" w:rsidP="005A163B">
      <w:pPr>
        <w:rPr>
          <w:rFonts w:ascii="Tahoma" w:hAnsi="Tahoma" w:cs="Tahoma"/>
        </w:rPr>
      </w:pPr>
    </w:p>
    <w:p w14:paraId="16658143" w14:textId="77777777" w:rsidR="00CE58DB" w:rsidRPr="00C71430" w:rsidRDefault="00CE58DB" w:rsidP="005A163B">
      <w:pPr>
        <w:rPr>
          <w:rFonts w:ascii="Tahoma" w:hAnsi="Tahoma" w:cs="Tahoma"/>
        </w:rPr>
      </w:pPr>
    </w:p>
    <w:p w14:paraId="4624CAE4" w14:textId="22AD518E" w:rsidR="00CE58DB" w:rsidRPr="00C71430" w:rsidRDefault="00CE58DB" w:rsidP="00CE58DB">
      <w:pPr>
        <w:rPr>
          <w:rFonts w:ascii="Tahoma" w:hAnsi="Tahoma" w:cs="Tahoma"/>
          <w:b/>
          <w:bCs/>
        </w:rPr>
      </w:pPr>
      <w:r w:rsidRPr="00C71430">
        <w:rPr>
          <w:rFonts w:ascii="Tahoma" w:hAnsi="Tahoma" w:cs="Tahoma"/>
          <w:b/>
          <w:bCs/>
        </w:rPr>
        <w:t xml:space="preserve">Example </w:t>
      </w:r>
      <w:proofErr w:type="gramStart"/>
      <w:r w:rsidRPr="00C71430">
        <w:rPr>
          <w:rFonts w:ascii="Tahoma" w:hAnsi="Tahoma" w:cs="Tahoma"/>
          <w:b/>
          <w:bCs/>
        </w:rPr>
        <w:t>2 :</w:t>
      </w:r>
      <w:proofErr w:type="gramEnd"/>
      <w:r w:rsidRPr="00C71430">
        <w:rPr>
          <w:rFonts w:ascii="Tahoma" w:hAnsi="Tahoma" w:cs="Tahoma"/>
          <w:b/>
          <w:bCs/>
        </w:rPr>
        <w:t xml:space="preserve"> OD Projection simple interest computation</w:t>
      </w:r>
    </w:p>
    <w:p w14:paraId="16EABB6C" w14:textId="77777777" w:rsidR="00CE58DB" w:rsidRPr="00C71430" w:rsidRDefault="00CE58DB" w:rsidP="005A163B">
      <w:pPr>
        <w:rPr>
          <w:rFonts w:ascii="Tahoma" w:hAnsi="Tahoma" w:cs="Tahoma"/>
        </w:rPr>
      </w:pPr>
    </w:p>
    <w:p w14:paraId="23EEECEC" w14:textId="1DA7AECD" w:rsidR="00CE58DB" w:rsidRPr="00C71430" w:rsidRDefault="00CE58DB" w:rsidP="00CE58DB">
      <w:pPr>
        <w:jc w:val="center"/>
        <w:rPr>
          <w:rFonts w:ascii="Tahoma" w:hAnsi="Tahoma" w:cs="Tahoma"/>
        </w:rPr>
      </w:pPr>
      <w:r w:rsidRPr="00C71430">
        <w:rPr>
          <w:rFonts w:ascii="Tahoma" w:hAnsi="Tahoma" w:cs="Tahoma"/>
          <w:noProof/>
          <w:lang w:val="en-SG" w:eastAsia="en-SG" w:bidi="ar-SA"/>
        </w:rPr>
        <w:drawing>
          <wp:inline distT="0" distB="0" distL="0" distR="0" wp14:anchorId="23BC463D" wp14:editId="15E0BAD8">
            <wp:extent cx="6390005" cy="6029325"/>
            <wp:effectExtent l="0" t="0" r="0" b="9525"/>
            <wp:docPr id="212437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90005" cy="6029325"/>
                    </a:xfrm>
                    <a:prstGeom prst="rect">
                      <a:avLst/>
                    </a:prstGeom>
                    <a:noFill/>
                    <a:ln>
                      <a:noFill/>
                    </a:ln>
                  </pic:spPr>
                </pic:pic>
              </a:graphicData>
            </a:graphic>
          </wp:inline>
        </w:drawing>
      </w:r>
    </w:p>
    <w:p w14:paraId="06815C1C" w14:textId="77777777" w:rsidR="00CE58DB" w:rsidRPr="00C71430" w:rsidRDefault="00CE58DB" w:rsidP="005A163B">
      <w:pPr>
        <w:rPr>
          <w:rFonts w:ascii="Tahoma" w:hAnsi="Tahoma" w:cs="Tahoma"/>
        </w:rPr>
      </w:pPr>
    </w:p>
    <w:p w14:paraId="64753551" w14:textId="77777777" w:rsidR="005A163B" w:rsidRPr="00C71430" w:rsidRDefault="005A163B" w:rsidP="005A163B">
      <w:pPr>
        <w:pStyle w:val="Heading3"/>
        <w:rPr>
          <w:rFonts w:ascii="Tahoma" w:hAnsi="Tahoma" w:cs="Tahoma"/>
        </w:rPr>
      </w:pPr>
      <w:bookmarkStart w:id="825" w:name="_Toc145230953"/>
      <w:bookmarkStart w:id="826" w:name="_Toc145231356"/>
      <w:r w:rsidRPr="00C71430">
        <w:rPr>
          <w:rFonts w:ascii="Tahoma" w:hAnsi="Tahoma" w:cs="Tahoma"/>
        </w:rPr>
        <w:t>Additional Impacts</w:t>
      </w:r>
      <w:bookmarkEnd w:id="825"/>
      <w:bookmarkEnd w:id="826"/>
    </w:p>
    <w:p w14:paraId="7F8B544A" w14:textId="77777777" w:rsidR="005A163B" w:rsidRPr="00C71430" w:rsidRDefault="005A163B" w:rsidP="005A163B">
      <w:pPr>
        <w:ind w:left="360"/>
        <w:rPr>
          <w:rFonts w:ascii="Tahoma" w:hAnsi="Tahoma" w:cs="Tahoma"/>
        </w:rPr>
      </w:pPr>
      <w:r w:rsidRPr="00C71430">
        <w:rPr>
          <w:rFonts w:ascii="Tahoma" w:hAnsi="Tahoma" w:cs="Tahoma"/>
        </w:rPr>
        <w:t>Not Applicable.</w:t>
      </w:r>
    </w:p>
    <w:p w14:paraId="2ABE4A82" w14:textId="77777777" w:rsidR="005A163B" w:rsidRPr="00C71430" w:rsidRDefault="005A163B" w:rsidP="00E044E7">
      <w:pPr>
        <w:rPr>
          <w:rFonts w:ascii="Tahoma" w:hAnsi="Tahoma" w:cs="Tahoma"/>
        </w:rPr>
      </w:pPr>
    </w:p>
    <w:p w14:paraId="0312471C" w14:textId="68D08392" w:rsidR="004A04BB" w:rsidRPr="00C71430" w:rsidRDefault="004A04BB" w:rsidP="004A04BB">
      <w:pPr>
        <w:spacing w:after="200" w:line="276" w:lineRule="auto"/>
        <w:ind w:left="360"/>
        <w:rPr>
          <w:rFonts w:ascii="Tahoma" w:hAnsi="Tahoma" w:cs="Tahoma"/>
        </w:rPr>
      </w:pPr>
      <w:r w:rsidRPr="00C71430">
        <w:rPr>
          <w:rFonts w:ascii="Tahoma" w:hAnsi="Tahoma" w:cs="Tahoma"/>
        </w:rPr>
        <w:tab/>
      </w:r>
    </w:p>
    <w:p w14:paraId="3E92AEB6" w14:textId="6A4F179F" w:rsidR="00913E61" w:rsidRPr="00C71430" w:rsidRDefault="00913E61" w:rsidP="00913E61">
      <w:pPr>
        <w:rPr>
          <w:rFonts w:ascii="Tahoma" w:hAnsi="Tahoma" w:cs="Tahoma"/>
          <w:b/>
          <w:bCs/>
          <w:color w:val="FF0000"/>
        </w:rPr>
      </w:pPr>
      <w:r w:rsidRPr="00C71430">
        <w:rPr>
          <w:rFonts w:ascii="Tahoma" w:hAnsi="Tahoma" w:cs="Tahoma"/>
          <w:b/>
          <w:bCs/>
          <w:color w:val="FF0000"/>
        </w:rPr>
        <w:t xml:space="preserve">**** </w:t>
      </w:r>
      <w:r w:rsidRPr="00C71430">
        <w:rPr>
          <w:rFonts w:ascii="Tahoma" w:hAnsi="Tahoma" w:cs="Tahoma"/>
          <w:b/>
          <w:bCs/>
          <w:color w:val="FF0000"/>
          <w:cs/>
        </w:rPr>
        <w:t xml:space="preserve">เพิ่มชื่อธนาคาร / ชื่อรายงาน/ </w:t>
      </w:r>
      <w:r w:rsidRPr="00C71430">
        <w:rPr>
          <w:rFonts w:ascii="Tahoma" w:hAnsi="Tahoma" w:cs="Tahoma"/>
          <w:b/>
          <w:bCs/>
          <w:color w:val="FF0000"/>
        </w:rPr>
        <w:t xml:space="preserve">Total Amount / ***End of report*** </w:t>
      </w:r>
      <w:r w:rsidRPr="00C71430">
        <w:rPr>
          <w:rFonts w:ascii="Tahoma" w:hAnsi="Tahoma" w:cs="Tahoma"/>
          <w:b/>
          <w:bCs/>
          <w:color w:val="FF0000"/>
          <w:cs/>
        </w:rPr>
        <w:t>(ทุกรายงาน)</w:t>
      </w:r>
    </w:p>
    <w:p w14:paraId="4D742628" w14:textId="77777777" w:rsidR="001665AA" w:rsidRPr="00C71430" w:rsidRDefault="001665AA" w:rsidP="004A04BB">
      <w:pPr>
        <w:spacing w:after="200" w:line="276" w:lineRule="auto"/>
        <w:ind w:left="360"/>
        <w:rPr>
          <w:rFonts w:ascii="Tahoma" w:hAnsi="Tahoma" w:cs="Tahoma"/>
        </w:rPr>
      </w:pPr>
    </w:p>
    <w:p w14:paraId="326F58BA" w14:textId="77777777" w:rsidR="004A04BB" w:rsidRPr="00C71430" w:rsidRDefault="004A04BB" w:rsidP="00E044E7">
      <w:pPr>
        <w:rPr>
          <w:rFonts w:ascii="Tahoma" w:hAnsi="Tahoma" w:cs="Tahoma"/>
        </w:rPr>
      </w:pPr>
    </w:p>
    <w:sectPr w:rsidR="004A04BB" w:rsidRPr="00C71430" w:rsidSect="008C3B0A">
      <w:headerReference w:type="default" r:id="rId158"/>
      <w:footerReference w:type="default" r:id="rId159"/>
      <w:pgSz w:w="11906" w:h="16838"/>
      <w:pgMar w:top="1956" w:right="992" w:bottom="1440" w:left="851" w:header="709" w:footer="61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20A56" w14:textId="77777777" w:rsidR="00BA216A" w:rsidRDefault="00BA216A" w:rsidP="00B83D8D">
      <w:r>
        <w:separator/>
      </w:r>
    </w:p>
  </w:endnote>
  <w:endnote w:type="continuationSeparator" w:id="0">
    <w:p w14:paraId="2B62A0C1" w14:textId="77777777" w:rsidR="00BA216A" w:rsidRDefault="00BA216A" w:rsidP="00B83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203" w:usb1="288F0000" w:usb2="00000016" w:usb3="00000000" w:csb0="0004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407CF" w14:textId="77777777" w:rsidR="00CC00A3" w:rsidRDefault="00CC00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A0A24" w14:textId="77777777" w:rsidR="006B390F" w:rsidRPr="00CE6193" w:rsidRDefault="006B390F" w:rsidP="00B83D8D">
    <w:pPr>
      <w:pStyle w:val="TrademarkText"/>
    </w:pPr>
    <w:r w:rsidRPr="00CE6193">
      <w:sym w:font="Symbol" w:char="F0D3"/>
    </w:r>
    <w:r w:rsidRPr="00CE6193">
      <w:t>2015 Silverlake Symmetri</w:t>
    </w:r>
  </w:p>
  <w:p w14:paraId="4943EAA8" w14:textId="77777777" w:rsidR="006B390F" w:rsidRPr="0076011C" w:rsidRDefault="006B390F" w:rsidP="00B83D8D">
    <w:pPr>
      <w:pStyle w:val="TrademarkText"/>
    </w:pPr>
    <w:r w:rsidRPr="0076011C">
      <w:tab/>
    </w:r>
  </w:p>
  <w:p w14:paraId="4D8E184E" w14:textId="77777777" w:rsidR="006B390F" w:rsidRPr="0076011C" w:rsidRDefault="006B390F" w:rsidP="00B83D8D">
    <w:pPr>
      <w:pStyle w:val="TrademarkTex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AA5E8" w14:textId="77777777" w:rsidR="00CC00A3" w:rsidRDefault="00CC00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226B06" w14:textId="77777777" w:rsidR="006B390F" w:rsidRPr="00146E0A" w:rsidRDefault="006B390F" w:rsidP="00F10FB4">
    <w:pPr>
      <w:pStyle w:val="Footer"/>
      <w:jc w:val="right"/>
    </w:pPr>
    <w:r w:rsidRPr="00146E0A">
      <w:tab/>
    </w:r>
    <w:sdt>
      <w:sdtPr>
        <w:id w:val="1302271205"/>
        <w:docPartObj>
          <w:docPartGallery w:val="Page Numbers (Bottom of Page)"/>
          <w:docPartUnique/>
        </w:docPartObj>
      </w:sdtPr>
      <w:sdtContent>
        <w:r w:rsidRPr="00146E0A">
          <w:fldChar w:fldCharType="begin"/>
        </w:r>
        <w:r w:rsidRPr="00146E0A">
          <w:instrText xml:space="preserve"> PAGE  \* Arabic  \* MERGEFORMAT </w:instrText>
        </w:r>
        <w:r w:rsidRPr="00146E0A">
          <w:fldChar w:fldCharType="separate"/>
        </w:r>
        <w:r w:rsidR="00CC00A3">
          <w:rPr>
            <w:noProof/>
          </w:rPr>
          <w:t>31</w:t>
        </w:r>
        <w:r w:rsidRPr="00146E0A">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37921B" w14:textId="77777777" w:rsidR="00BA216A" w:rsidRDefault="00BA216A" w:rsidP="00B83D8D">
      <w:r>
        <w:separator/>
      </w:r>
    </w:p>
  </w:footnote>
  <w:footnote w:type="continuationSeparator" w:id="0">
    <w:p w14:paraId="5568A1E3" w14:textId="77777777" w:rsidR="00BA216A" w:rsidRDefault="00BA216A" w:rsidP="00B83D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D9215" w14:textId="77777777" w:rsidR="00CC00A3" w:rsidRDefault="00CC00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31129" w14:textId="77777777" w:rsidR="006B390F" w:rsidRDefault="006B390F" w:rsidP="00B83D8D">
    <w:pPr>
      <w:pStyle w:val="Header"/>
    </w:pPr>
    <w:r>
      <w:rPr>
        <w:noProof/>
        <w:lang w:val="en-SG" w:eastAsia="en-SG" w:bidi="ar-SA"/>
      </w:rPr>
      <w:drawing>
        <wp:anchor distT="0" distB="0" distL="114300" distR="114300" simplePos="0" relativeHeight="251658240" behindDoc="0" locked="0" layoutInCell="1" allowOverlap="1" wp14:anchorId="3DACB65F" wp14:editId="25DD2717">
          <wp:simplePos x="0" y="0"/>
          <wp:positionH relativeFrom="page">
            <wp:align>left</wp:align>
          </wp:positionH>
          <wp:positionV relativeFrom="paragraph">
            <wp:posOffset>-450216</wp:posOffset>
          </wp:positionV>
          <wp:extent cx="9870222" cy="1942033"/>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file2-2.jpg"/>
                  <pic:cNvPicPr/>
                </pic:nvPicPr>
                <pic:blipFill>
                  <a:blip r:embed="rId1"/>
                  <a:stretch>
                    <a:fillRect/>
                  </a:stretch>
                </pic:blipFill>
                <pic:spPr>
                  <a:xfrm>
                    <a:off x="0" y="0"/>
                    <a:ext cx="9870222" cy="194203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76FF" w14:textId="77777777" w:rsidR="00CC00A3" w:rsidRDefault="00CC00A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B5D8" w14:textId="0DFE03A5" w:rsidR="006B390F" w:rsidRPr="00FB1C43" w:rsidRDefault="006B390F" w:rsidP="00F10FB4">
    <w:pPr>
      <w:pStyle w:val="Header"/>
      <w:jc w:val="right"/>
    </w:pPr>
    <w:bookmarkStart w:id="827" w:name="_GoBack"/>
    <w:bookmarkEnd w:id="827"/>
    <w:r>
      <w:rPr>
        <w:noProof/>
      </w:rPr>
      <w:t xml:space="preserve">   </w:t>
    </w:r>
    <w:r>
      <w:rPr>
        <w:noProof/>
      </w:rPr>
      <w:fldChar w:fldCharType="begin"/>
    </w:r>
    <w:r>
      <w:rPr>
        <w:noProof/>
      </w:rPr>
      <w:instrText xml:space="preserve"> FILENAME \* MERGEFORMAT </w:instrText>
    </w:r>
    <w:r>
      <w:rPr>
        <w:noProof/>
      </w:rPr>
      <w:fldChar w:fldCharType="separate"/>
    </w:r>
    <w:r>
      <w:rPr>
        <w:noProof/>
      </w:rPr>
      <w:t>EXIM_TH_DEP_FS11_Report v2.5.docx</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B3C0FD4"/>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F852EE32"/>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B46670"/>
    <w:lvl w:ilvl="0">
      <w:start w:val="1"/>
      <w:numFmt w:val="lowerRoman"/>
      <w:pStyle w:val="ListNumber2"/>
      <w:lvlText w:val="%1."/>
      <w:lvlJc w:val="right"/>
      <w:pPr>
        <w:ind w:left="643" w:hanging="360"/>
      </w:pPr>
    </w:lvl>
  </w:abstractNum>
  <w:abstractNum w:abstractNumId="3" w15:restartNumberingAfterBreak="0">
    <w:nsid w:val="FFFFFF88"/>
    <w:multiLevelType w:val="singleLevel"/>
    <w:tmpl w:val="7076012A"/>
    <w:lvl w:ilvl="0">
      <w:start w:val="1"/>
      <w:numFmt w:val="decimal"/>
      <w:pStyle w:val="ListNumber"/>
      <w:lvlText w:val="%1."/>
      <w:lvlJc w:val="left"/>
      <w:pPr>
        <w:tabs>
          <w:tab w:val="num" w:pos="360"/>
        </w:tabs>
        <w:ind w:left="360" w:hanging="360"/>
      </w:pPr>
    </w:lvl>
  </w:abstractNum>
  <w:abstractNum w:abstractNumId="4" w15:restartNumberingAfterBreak="0">
    <w:nsid w:val="0083477B"/>
    <w:multiLevelType w:val="hybridMultilevel"/>
    <w:tmpl w:val="DE4A7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6A7095"/>
    <w:multiLevelType w:val="multilevel"/>
    <w:tmpl w:val="B9627E84"/>
    <w:lvl w:ilvl="0">
      <w:start w:val="29"/>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6" w15:restartNumberingAfterBreak="0">
    <w:nsid w:val="09E24E4F"/>
    <w:multiLevelType w:val="hybridMultilevel"/>
    <w:tmpl w:val="883A7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9861B1"/>
    <w:multiLevelType w:val="multilevel"/>
    <w:tmpl w:val="0FAC8FDE"/>
    <w:lvl w:ilvl="0">
      <w:start w:val="21"/>
      <w:numFmt w:val="decimal"/>
      <w:lvlText w:val="%1"/>
      <w:lvlJc w:val="left"/>
      <w:pPr>
        <w:ind w:left="660" w:hanging="6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004238A"/>
    <w:multiLevelType w:val="multilevel"/>
    <w:tmpl w:val="5C967CE8"/>
    <w:lvl w:ilvl="0">
      <w:start w:val="22"/>
      <w:numFmt w:val="decimal"/>
      <w:lvlText w:val="%1"/>
      <w:lvlJc w:val="left"/>
      <w:pPr>
        <w:ind w:left="660" w:hanging="660"/>
      </w:pPr>
      <w:rPr>
        <w:rFonts w:hint="default"/>
      </w:rPr>
    </w:lvl>
    <w:lvl w:ilvl="1">
      <w:start w:val="2"/>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280" w:hanging="2160"/>
      </w:pPr>
      <w:rPr>
        <w:rFonts w:hint="default"/>
      </w:rPr>
    </w:lvl>
  </w:abstractNum>
  <w:abstractNum w:abstractNumId="9" w15:restartNumberingAfterBreak="0">
    <w:nsid w:val="11105694"/>
    <w:multiLevelType w:val="multilevel"/>
    <w:tmpl w:val="5978C87C"/>
    <w:lvl w:ilvl="0">
      <w:start w:val="19"/>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 w15:restartNumberingAfterBreak="0">
    <w:nsid w:val="13B826E0"/>
    <w:multiLevelType w:val="multilevel"/>
    <w:tmpl w:val="2404F0A0"/>
    <w:lvl w:ilvl="0">
      <w:start w:val="3"/>
      <w:numFmt w:val="decimal"/>
      <w:lvlText w:val="%1"/>
      <w:lvlJc w:val="left"/>
      <w:pPr>
        <w:ind w:left="530" w:hanging="53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1" w15:restartNumberingAfterBreak="0">
    <w:nsid w:val="1550564F"/>
    <w:multiLevelType w:val="hybridMultilevel"/>
    <w:tmpl w:val="715071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A7315A"/>
    <w:multiLevelType w:val="multilevel"/>
    <w:tmpl w:val="F21E3324"/>
    <w:lvl w:ilvl="0">
      <w:start w:val="23"/>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3" w15:restartNumberingAfterBreak="0">
    <w:nsid w:val="177C3154"/>
    <w:multiLevelType w:val="multilevel"/>
    <w:tmpl w:val="5CD6FF42"/>
    <w:lvl w:ilvl="0">
      <w:start w:val="1"/>
      <w:numFmt w:val="decimal"/>
      <w:lvlText w:val="%1"/>
      <w:lvlJc w:val="left"/>
      <w:pPr>
        <w:ind w:left="540" w:hanging="5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B996341"/>
    <w:multiLevelType w:val="multilevel"/>
    <w:tmpl w:val="E96A42B8"/>
    <w:lvl w:ilvl="0">
      <w:start w:val="1"/>
      <w:numFmt w:val="decimal"/>
      <w:lvlText w:val="%1"/>
      <w:lvlJc w:val="left"/>
      <w:pPr>
        <w:ind w:left="450" w:hanging="450"/>
      </w:pPr>
      <w:rPr>
        <w:rFonts w:hint="default"/>
      </w:rPr>
    </w:lvl>
    <w:lvl w:ilvl="1">
      <w:start w:val="9"/>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968" w:hanging="1800"/>
      </w:pPr>
      <w:rPr>
        <w:rFonts w:hint="default"/>
      </w:rPr>
    </w:lvl>
    <w:lvl w:ilvl="5">
      <w:start w:val="1"/>
      <w:numFmt w:val="decimal"/>
      <w:lvlText w:val="%1.%2.%3.%4.%5.%6"/>
      <w:lvlJc w:val="left"/>
      <w:pPr>
        <w:ind w:left="6120" w:hanging="216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15" w15:restartNumberingAfterBreak="0">
    <w:nsid w:val="24660A24"/>
    <w:multiLevelType w:val="multilevel"/>
    <w:tmpl w:val="71DC6E2A"/>
    <w:lvl w:ilvl="0">
      <w:start w:val="25"/>
      <w:numFmt w:val="decimal"/>
      <w:lvlText w:val="%1"/>
      <w:lvlJc w:val="left"/>
      <w:pPr>
        <w:ind w:left="660" w:hanging="660"/>
      </w:pPr>
      <w:rPr>
        <w:rFonts w:hint="default"/>
      </w:rPr>
    </w:lvl>
    <w:lvl w:ilvl="1">
      <w:start w:val="2"/>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280" w:hanging="2160"/>
      </w:pPr>
      <w:rPr>
        <w:rFonts w:hint="default"/>
      </w:rPr>
    </w:lvl>
  </w:abstractNum>
  <w:abstractNum w:abstractNumId="16" w15:restartNumberingAfterBreak="0">
    <w:nsid w:val="24C726BD"/>
    <w:multiLevelType w:val="hybridMultilevel"/>
    <w:tmpl w:val="EB20A764"/>
    <w:lvl w:ilvl="0" w:tplc="2D6E2C80">
      <w:start w:val="1"/>
      <w:numFmt w:val="bullet"/>
      <w:pStyle w:val="ListBullet2"/>
      <w:lvlText w:val=""/>
      <w:lvlJc w:val="left"/>
      <w:pPr>
        <w:ind w:left="644" w:hanging="360"/>
      </w:pPr>
      <w:rPr>
        <w:rFonts w:ascii="Symbol" w:hAnsi="Symbol" w:hint="default"/>
        <w:b/>
        <w:i w:val="0"/>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27D66774"/>
    <w:multiLevelType w:val="multilevel"/>
    <w:tmpl w:val="2FE842FC"/>
    <w:lvl w:ilvl="0">
      <w:start w:val="29"/>
      <w:numFmt w:val="decimal"/>
      <w:lvlText w:val="%1"/>
      <w:lvlJc w:val="left"/>
      <w:pPr>
        <w:ind w:left="660" w:hanging="6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83D60C3"/>
    <w:multiLevelType w:val="multilevel"/>
    <w:tmpl w:val="DC00A95A"/>
    <w:lvl w:ilvl="0">
      <w:start w:val="4"/>
      <w:numFmt w:val="decimal"/>
      <w:lvlText w:val="%1"/>
      <w:lvlJc w:val="left"/>
      <w:pPr>
        <w:ind w:left="530" w:hanging="53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8FC13B9"/>
    <w:multiLevelType w:val="multilevel"/>
    <w:tmpl w:val="A71E9570"/>
    <w:lvl w:ilvl="0">
      <w:start w:val="30"/>
      <w:numFmt w:val="decimal"/>
      <w:lvlText w:val="%1"/>
      <w:lvlJc w:val="left"/>
      <w:pPr>
        <w:ind w:left="660" w:hanging="660"/>
      </w:pPr>
      <w:rPr>
        <w:rFonts w:hint="default"/>
      </w:rPr>
    </w:lvl>
    <w:lvl w:ilvl="1">
      <w:start w:val="2"/>
      <w:numFmt w:val="decimal"/>
      <w:lvlText w:val="%1.%2"/>
      <w:lvlJc w:val="left"/>
      <w:pPr>
        <w:ind w:left="1395" w:hanging="72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885" w:hanging="2160"/>
      </w:pPr>
      <w:rPr>
        <w:rFonts w:hint="default"/>
      </w:rPr>
    </w:lvl>
    <w:lvl w:ilvl="8">
      <w:start w:val="1"/>
      <w:numFmt w:val="decimal"/>
      <w:lvlText w:val="%1.%2.%3.%4.%5.%6.%7.%8.%9"/>
      <w:lvlJc w:val="left"/>
      <w:pPr>
        <w:ind w:left="7560" w:hanging="2160"/>
      </w:pPr>
      <w:rPr>
        <w:rFonts w:hint="default"/>
      </w:rPr>
    </w:lvl>
  </w:abstractNum>
  <w:abstractNum w:abstractNumId="20" w15:restartNumberingAfterBreak="0">
    <w:nsid w:val="2A5C538A"/>
    <w:multiLevelType w:val="hybridMultilevel"/>
    <w:tmpl w:val="A5B6B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387A9C"/>
    <w:multiLevelType w:val="multilevel"/>
    <w:tmpl w:val="F5BCBFEC"/>
    <w:lvl w:ilvl="0">
      <w:start w:val="18"/>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22" w15:restartNumberingAfterBreak="0">
    <w:nsid w:val="3AC7303E"/>
    <w:multiLevelType w:val="multilevel"/>
    <w:tmpl w:val="E1FE4FAE"/>
    <w:lvl w:ilvl="0">
      <w:start w:val="6"/>
      <w:numFmt w:val="decimal"/>
      <w:lvlText w:val="%1"/>
      <w:lvlJc w:val="left"/>
      <w:pPr>
        <w:ind w:left="530" w:hanging="53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F7E16DB"/>
    <w:multiLevelType w:val="hybridMultilevel"/>
    <w:tmpl w:val="EBA49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672E4B"/>
    <w:multiLevelType w:val="multilevel"/>
    <w:tmpl w:val="76285480"/>
    <w:lvl w:ilvl="0">
      <w:start w:val="24"/>
      <w:numFmt w:val="decimal"/>
      <w:lvlText w:val="%1"/>
      <w:lvlJc w:val="left"/>
      <w:pPr>
        <w:ind w:left="660" w:hanging="660"/>
      </w:pPr>
      <w:rPr>
        <w:rFonts w:hint="default"/>
      </w:rPr>
    </w:lvl>
    <w:lvl w:ilvl="1">
      <w:start w:val="2"/>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280" w:hanging="2160"/>
      </w:pPr>
      <w:rPr>
        <w:rFonts w:hint="default"/>
      </w:rPr>
    </w:lvl>
  </w:abstractNum>
  <w:abstractNum w:abstractNumId="25" w15:restartNumberingAfterBreak="0">
    <w:nsid w:val="48245269"/>
    <w:multiLevelType w:val="hybridMultilevel"/>
    <w:tmpl w:val="A06CCE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A835727"/>
    <w:multiLevelType w:val="hybridMultilevel"/>
    <w:tmpl w:val="8C122266"/>
    <w:lvl w:ilvl="0" w:tplc="154ED47E">
      <w:start w:val="2"/>
      <w:numFmt w:val="bullet"/>
      <w:lvlText w:val="-"/>
      <w:lvlJc w:val="left"/>
      <w:pPr>
        <w:ind w:left="1920" w:hanging="360"/>
      </w:pPr>
      <w:rPr>
        <w:rFonts w:ascii="Tahoma" w:eastAsia="Times New Roman" w:hAnsi="Tahoma" w:cs="Tahoma"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7" w15:restartNumberingAfterBreak="0">
    <w:nsid w:val="4E426EB1"/>
    <w:multiLevelType w:val="multilevel"/>
    <w:tmpl w:val="B7C21926"/>
    <w:lvl w:ilvl="0">
      <w:start w:val="17"/>
      <w:numFmt w:val="decimal"/>
      <w:lvlText w:val="%1"/>
      <w:lvlJc w:val="left"/>
      <w:pPr>
        <w:ind w:left="660" w:hanging="6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17B18E2"/>
    <w:multiLevelType w:val="multilevel"/>
    <w:tmpl w:val="94064754"/>
    <w:lvl w:ilvl="0">
      <w:start w:val="28"/>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29" w15:restartNumberingAfterBreak="0">
    <w:nsid w:val="52F72390"/>
    <w:multiLevelType w:val="hybridMultilevel"/>
    <w:tmpl w:val="FDD8E5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8503654"/>
    <w:multiLevelType w:val="hybridMultilevel"/>
    <w:tmpl w:val="F56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31E13"/>
    <w:multiLevelType w:val="multilevel"/>
    <w:tmpl w:val="FCCCB448"/>
    <w:lvl w:ilvl="0">
      <w:start w:val="27"/>
      <w:numFmt w:val="decimal"/>
      <w:lvlText w:val="%1"/>
      <w:lvlJc w:val="left"/>
      <w:pPr>
        <w:ind w:left="660" w:hanging="6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3086C36"/>
    <w:multiLevelType w:val="multilevel"/>
    <w:tmpl w:val="49DCEE0E"/>
    <w:lvl w:ilvl="0">
      <w:start w:val="8"/>
      <w:numFmt w:val="decimal"/>
      <w:lvlText w:val="%1"/>
      <w:lvlJc w:val="left"/>
      <w:pPr>
        <w:ind w:left="530" w:hanging="53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674475F3"/>
    <w:multiLevelType w:val="multilevel"/>
    <w:tmpl w:val="7628660C"/>
    <w:lvl w:ilvl="0">
      <w:start w:val="16"/>
      <w:numFmt w:val="decimal"/>
      <w:lvlText w:val="%1"/>
      <w:lvlJc w:val="left"/>
      <w:pPr>
        <w:ind w:left="660" w:hanging="6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F5011CC"/>
    <w:multiLevelType w:val="hybridMultilevel"/>
    <w:tmpl w:val="215E6296"/>
    <w:lvl w:ilvl="0" w:tplc="B4BC15F8">
      <w:numFmt w:val="bullet"/>
      <w:pStyle w:val="ListBullet3"/>
      <w:lvlText w:val="-"/>
      <w:lvlJc w:val="left"/>
      <w:pPr>
        <w:ind w:left="1004" w:hanging="360"/>
      </w:pPr>
      <w:rPr>
        <w:rFonts w:ascii="Tahoma" w:eastAsiaTheme="minorHAnsi" w:hAnsi="Tahoma" w:cs="Tahoma"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5" w15:restartNumberingAfterBreak="0">
    <w:nsid w:val="728F3347"/>
    <w:multiLevelType w:val="multilevel"/>
    <w:tmpl w:val="DB1086F6"/>
    <w:lvl w:ilvl="0">
      <w:start w:val="20"/>
      <w:numFmt w:val="decimal"/>
      <w:lvlText w:val="%1"/>
      <w:lvlJc w:val="left"/>
      <w:pPr>
        <w:ind w:left="660" w:hanging="66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36" w15:restartNumberingAfterBreak="0">
    <w:nsid w:val="75D53C51"/>
    <w:multiLevelType w:val="hybridMultilevel"/>
    <w:tmpl w:val="0436C7A6"/>
    <w:lvl w:ilvl="0" w:tplc="DA767F3C">
      <w:start w:val="30"/>
      <w:numFmt w:val="bullet"/>
      <w:lvlText w:val="-"/>
      <w:lvlJc w:val="left"/>
      <w:pPr>
        <w:ind w:left="1920" w:hanging="360"/>
      </w:pPr>
      <w:rPr>
        <w:rFonts w:ascii="Tahoma" w:eastAsia="Times New Roman" w:hAnsi="Tahoma" w:cs="Tahoma" w:hint="default"/>
        <w:color w:val="auto"/>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7" w15:restartNumberingAfterBreak="0">
    <w:nsid w:val="76311371"/>
    <w:multiLevelType w:val="multilevel"/>
    <w:tmpl w:val="3CE0D94C"/>
    <w:lvl w:ilvl="0">
      <w:start w:val="1"/>
      <w:numFmt w:val="decimal"/>
      <w:pStyle w:val="Heading2"/>
      <w:lvlText w:val="%1."/>
      <w:lvlJc w:val="left"/>
      <w:pPr>
        <w:ind w:left="360" w:hanging="360"/>
      </w:pPr>
    </w:lvl>
    <w:lvl w:ilvl="1">
      <w:start w:val="1"/>
      <w:numFmt w:val="decimal"/>
      <w:pStyle w:val="Heading3"/>
      <w:lvlText w:val="%1.%2."/>
      <w:lvlJc w:val="left"/>
      <w:pPr>
        <w:ind w:left="2052" w:hanging="432"/>
      </w:pPr>
    </w:lvl>
    <w:lvl w:ilvl="2">
      <w:start w:val="1"/>
      <w:numFmt w:val="decimal"/>
      <w:pStyle w:val="Heading4"/>
      <w:lvlText w:val="%1.%2.%3."/>
      <w:lvlJc w:val="left"/>
      <w:pPr>
        <w:ind w:left="1224" w:hanging="504"/>
      </w:pPr>
      <w:rPr>
        <w:sz w:val="24"/>
      </w:rPr>
    </w:lvl>
    <w:lvl w:ilvl="3">
      <w:start w:val="1"/>
      <w:numFmt w:val="decimal"/>
      <w:pStyle w:val="Heading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0A03C8"/>
    <w:multiLevelType w:val="multilevel"/>
    <w:tmpl w:val="716466CA"/>
    <w:lvl w:ilvl="0">
      <w:start w:val="2"/>
      <w:numFmt w:val="decimal"/>
      <w:lvlText w:val="%1"/>
      <w:lvlJc w:val="left"/>
      <w:pPr>
        <w:ind w:left="530" w:hanging="53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AC06C5D"/>
    <w:multiLevelType w:val="hybridMultilevel"/>
    <w:tmpl w:val="6B203DB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15:restartNumberingAfterBreak="0">
    <w:nsid w:val="7C227AB6"/>
    <w:multiLevelType w:val="hybridMultilevel"/>
    <w:tmpl w:val="EF205842"/>
    <w:lvl w:ilvl="0" w:tplc="499C7C2E">
      <w:start w:val="1"/>
      <w:numFmt w:val="bullet"/>
      <w:pStyle w:val="ListBullet"/>
      <w:lvlText w:val=""/>
      <w:lvlJc w:val="left"/>
      <w:pPr>
        <w:ind w:left="360" w:hanging="360"/>
      </w:pPr>
      <w:rPr>
        <w:rFonts w:ascii="Symbol" w:hAnsi="Symbol" w:hint="default"/>
        <w:b/>
        <w:i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552E7B"/>
    <w:multiLevelType w:val="hybridMultilevel"/>
    <w:tmpl w:val="DF485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0"/>
  </w:num>
  <w:num w:numId="6">
    <w:abstractNumId w:val="16"/>
  </w:num>
  <w:num w:numId="7">
    <w:abstractNumId w:val="37"/>
  </w:num>
  <w:num w:numId="8">
    <w:abstractNumId w:val="34"/>
  </w:num>
  <w:num w:numId="9">
    <w:abstractNumId w:val="13"/>
  </w:num>
  <w:num w:numId="10">
    <w:abstractNumId w:val="14"/>
  </w:num>
  <w:num w:numId="11">
    <w:abstractNumId w:val="20"/>
  </w:num>
  <w:num w:numId="12">
    <w:abstractNumId w:val="6"/>
  </w:num>
  <w:num w:numId="13">
    <w:abstractNumId w:val="39"/>
  </w:num>
  <w:num w:numId="14">
    <w:abstractNumId w:val="11"/>
  </w:num>
  <w:num w:numId="15">
    <w:abstractNumId w:val="38"/>
  </w:num>
  <w:num w:numId="16">
    <w:abstractNumId w:val="29"/>
  </w:num>
  <w:num w:numId="17">
    <w:abstractNumId w:val="30"/>
  </w:num>
  <w:num w:numId="18">
    <w:abstractNumId w:val="25"/>
  </w:num>
  <w:num w:numId="19">
    <w:abstractNumId w:val="4"/>
  </w:num>
  <w:num w:numId="20">
    <w:abstractNumId w:val="9"/>
  </w:num>
  <w:num w:numId="21">
    <w:abstractNumId w:val="32"/>
  </w:num>
  <w:num w:numId="22">
    <w:abstractNumId w:val="10"/>
  </w:num>
  <w:num w:numId="23">
    <w:abstractNumId w:val="18"/>
  </w:num>
  <w:num w:numId="24">
    <w:abstractNumId w:val="22"/>
  </w:num>
  <w:num w:numId="25">
    <w:abstractNumId w:val="27"/>
  </w:num>
  <w:num w:numId="26">
    <w:abstractNumId w:val="33"/>
  </w:num>
  <w:num w:numId="27">
    <w:abstractNumId w:val="21"/>
  </w:num>
  <w:num w:numId="28">
    <w:abstractNumId w:val="35"/>
  </w:num>
  <w:num w:numId="29">
    <w:abstractNumId w:val="5"/>
  </w:num>
  <w:num w:numId="30">
    <w:abstractNumId w:val="28"/>
  </w:num>
  <w:num w:numId="31">
    <w:abstractNumId w:val="41"/>
  </w:num>
  <w:num w:numId="32">
    <w:abstractNumId w:val="17"/>
  </w:num>
  <w:num w:numId="33">
    <w:abstractNumId w:val="19"/>
  </w:num>
  <w:num w:numId="34">
    <w:abstractNumId w:val="36"/>
  </w:num>
  <w:num w:numId="35">
    <w:abstractNumId w:val="23"/>
  </w:num>
  <w:num w:numId="36">
    <w:abstractNumId w:val="26"/>
  </w:num>
  <w:num w:numId="37">
    <w:abstractNumId w:val="7"/>
  </w:num>
  <w:num w:numId="38">
    <w:abstractNumId w:val="8"/>
  </w:num>
  <w:num w:numId="39">
    <w:abstractNumId w:val="12"/>
  </w:num>
  <w:num w:numId="40">
    <w:abstractNumId w:val="24"/>
  </w:num>
  <w:num w:numId="41">
    <w:abstractNumId w:val="15"/>
  </w:num>
  <w:num w:numId="42">
    <w:abstractNumId w:val="31"/>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tchada Punin">
    <w15:presenceInfo w15:providerId="AD" w15:userId="S-1-5-21-2475498187-3902315210-4010161024-15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2F3"/>
    <w:rsid w:val="00000AF9"/>
    <w:rsid w:val="00003539"/>
    <w:rsid w:val="0000528C"/>
    <w:rsid w:val="000058DF"/>
    <w:rsid w:val="00006A12"/>
    <w:rsid w:val="00006EE3"/>
    <w:rsid w:val="00007870"/>
    <w:rsid w:val="00007DB4"/>
    <w:rsid w:val="0001019D"/>
    <w:rsid w:val="00011EBC"/>
    <w:rsid w:val="00013224"/>
    <w:rsid w:val="000169B0"/>
    <w:rsid w:val="00031D37"/>
    <w:rsid w:val="000360B0"/>
    <w:rsid w:val="0003643E"/>
    <w:rsid w:val="000368CB"/>
    <w:rsid w:val="000368DF"/>
    <w:rsid w:val="00036E59"/>
    <w:rsid w:val="000374C1"/>
    <w:rsid w:val="000525F0"/>
    <w:rsid w:val="00053D45"/>
    <w:rsid w:val="000561E8"/>
    <w:rsid w:val="00060310"/>
    <w:rsid w:val="00061B9D"/>
    <w:rsid w:val="00065A38"/>
    <w:rsid w:val="00065BC3"/>
    <w:rsid w:val="00066F3A"/>
    <w:rsid w:val="00067DE3"/>
    <w:rsid w:val="000731F5"/>
    <w:rsid w:val="00075C96"/>
    <w:rsid w:val="0007754B"/>
    <w:rsid w:val="00077F58"/>
    <w:rsid w:val="000818B8"/>
    <w:rsid w:val="000820EB"/>
    <w:rsid w:val="0008218B"/>
    <w:rsid w:val="000942FF"/>
    <w:rsid w:val="000A0CFC"/>
    <w:rsid w:val="000A0F02"/>
    <w:rsid w:val="000A479A"/>
    <w:rsid w:val="000A5E05"/>
    <w:rsid w:val="000B09C5"/>
    <w:rsid w:val="000B1FA2"/>
    <w:rsid w:val="000B5051"/>
    <w:rsid w:val="000B52E0"/>
    <w:rsid w:val="000B54B0"/>
    <w:rsid w:val="000B7A4D"/>
    <w:rsid w:val="000C71AC"/>
    <w:rsid w:val="000D6136"/>
    <w:rsid w:val="000D6151"/>
    <w:rsid w:val="000E0150"/>
    <w:rsid w:val="000E292B"/>
    <w:rsid w:val="000E5E59"/>
    <w:rsid w:val="000F3635"/>
    <w:rsid w:val="00101B2E"/>
    <w:rsid w:val="00103A04"/>
    <w:rsid w:val="00103D7F"/>
    <w:rsid w:val="0010498A"/>
    <w:rsid w:val="00107AAE"/>
    <w:rsid w:val="00110E44"/>
    <w:rsid w:val="00111115"/>
    <w:rsid w:val="001123EC"/>
    <w:rsid w:val="00112E6E"/>
    <w:rsid w:val="0011400A"/>
    <w:rsid w:val="00116622"/>
    <w:rsid w:val="001204B2"/>
    <w:rsid w:val="0012099E"/>
    <w:rsid w:val="00121108"/>
    <w:rsid w:val="00127106"/>
    <w:rsid w:val="0012744F"/>
    <w:rsid w:val="00127565"/>
    <w:rsid w:val="001335A7"/>
    <w:rsid w:val="001358A2"/>
    <w:rsid w:val="0014021A"/>
    <w:rsid w:val="00143793"/>
    <w:rsid w:val="00146E0A"/>
    <w:rsid w:val="00146E48"/>
    <w:rsid w:val="001513BF"/>
    <w:rsid w:val="00151532"/>
    <w:rsid w:val="00154403"/>
    <w:rsid w:val="001575D9"/>
    <w:rsid w:val="00157EF8"/>
    <w:rsid w:val="00160C1D"/>
    <w:rsid w:val="0016425C"/>
    <w:rsid w:val="001665AA"/>
    <w:rsid w:val="00167E1A"/>
    <w:rsid w:val="00171B40"/>
    <w:rsid w:val="00173946"/>
    <w:rsid w:val="00177B9F"/>
    <w:rsid w:val="00184D50"/>
    <w:rsid w:val="00184E52"/>
    <w:rsid w:val="00186AB2"/>
    <w:rsid w:val="00187A70"/>
    <w:rsid w:val="00191A67"/>
    <w:rsid w:val="001925A7"/>
    <w:rsid w:val="00192AF2"/>
    <w:rsid w:val="00196FD6"/>
    <w:rsid w:val="0019762E"/>
    <w:rsid w:val="001A1DC4"/>
    <w:rsid w:val="001A226A"/>
    <w:rsid w:val="001A4A16"/>
    <w:rsid w:val="001A6BDB"/>
    <w:rsid w:val="001B08B4"/>
    <w:rsid w:val="001B40D8"/>
    <w:rsid w:val="001C4039"/>
    <w:rsid w:val="001E2044"/>
    <w:rsid w:val="001E22F1"/>
    <w:rsid w:val="001E2496"/>
    <w:rsid w:val="001E2A10"/>
    <w:rsid w:val="001E516E"/>
    <w:rsid w:val="001E7CAA"/>
    <w:rsid w:val="001F078A"/>
    <w:rsid w:val="001F506A"/>
    <w:rsid w:val="001F72E0"/>
    <w:rsid w:val="001F7351"/>
    <w:rsid w:val="0020081F"/>
    <w:rsid w:val="002012FB"/>
    <w:rsid w:val="00202D12"/>
    <w:rsid w:val="002030AE"/>
    <w:rsid w:val="002034D4"/>
    <w:rsid w:val="0020559B"/>
    <w:rsid w:val="002138D4"/>
    <w:rsid w:val="00214B8F"/>
    <w:rsid w:val="002176B9"/>
    <w:rsid w:val="00226C13"/>
    <w:rsid w:val="00230ACC"/>
    <w:rsid w:val="002312CA"/>
    <w:rsid w:val="002355B4"/>
    <w:rsid w:val="00235F91"/>
    <w:rsid w:val="00236282"/>
    <w:rsid w:val="0024037E"/>
    <w:rsid w:val="00242B55"/>
    <w:rsid w:val="0024358D"/>
    <w:rsid w:val="0024540C"/>
    <w:rsid w:val="0025057B"/>
    <w:rsid w:val="00254FAF"/>
    <w:rsid w:val="00266A91"/>
    <w:rsid w:val="00266AA0"/>
    <w:rsid w:val="00280822"/>
    <w:rsid w:val="002860A8"/>
    <w:rsid w:val="002869D5"/>
    <w:rsid w:val="00287D3B"/>
    <w:rsid w:val="002A311B"/>
    <w:rsid w:val="002A6A3D"/>
    <w:rsid w:val="002A7450"/>
    <w:rsid w:val="002A7931"/>
    <w:rsid w:val="002B2B72"/>
    <w:rsid w:val="002B396B"/>
    <w:rsid w:val="002B4085"/>
    <w:rsid w:val="002C323C"/>
    <w:rsid w:val="002C5104"/>
    <w:rsid w:val="002C63CE"/>
    <w:rsid w:val="002C7EC2"/>
    <w:rsid w:val="002D1C17"/>
    <w:rsid w:val="002D28EA"/>
    <w:rsid w:val="002D4220"/>
    <w:rsid w:val="002D4DAF"/>
    <w:rsid w:val="002E0983"/>
    <w:rsid w:val="002F27DE"/>
    <w:rsid w:val="002F2CE4"/>
    <w:rsid w:val="00300BD2"/>
    <w:rsid w:val="003072D2"/>
    <w:rsid w:val="00311A3D"/>
    <w:rsid w:val="00313BA3"/>
    <w:rsid w:val="003163DE"/>
    <w:rsid w:val="00321577"/>
    <w:rsid w:val="00322BD0"/>
    <w:rsid w:val="003346FD"/>
    <w:rsid w:val="00336D29"/>
    <w:rsid w:val="00344E1D"/>
    <w:rsid w:val="0034535D"/>
    <w:rsid w:val="00345A32"/>
    <w:rsid w:val="00354370"/>
    <w:rsid w:val="0035601E"/>
    <w:rsid w:val="003562FA"/>
    <w:rsid w:val="00357C26"/>
    <w:rsid w:val="003630DC"/>
    <w:rsid w:val="00363684"/>
    <w:rsid w:val="00363946"/>
    <w:rsid w:val="00366329"/>
    <w:rsid w:val="00375FCB"/>
    <w:rsid w:val="00381DF0"/>
    <w:rsid w:val="003835F5"/>
    <w:rsid w:val="00385FA1"/>
    <w:rsid w:val="00387D3A"/>
    <w:rsid w:val="003947D7"/>
    <w:rsid w:val="00394A10"/>
    <w:rsid w:val="003958DA"/>
    <w:rsid w:val="003A4490"/>
    <w:rsid w:val="003B2251"/>
    <w:rsid w:val="003B4F95"/>
    <w:rsid w:val="003C199D"/>
    <w:rsid w:val="003C3D7F"/>
    <w:rsid w:val="003C73AB"/>
    <w:rsid w:val="003C7611"/>
    <w:rsid w:val="003D1F0C"/>
    <w:rsid w:val="003D4707"/>
    <w:rsid w:val="003E045A"/>
    <w:rsid w:val="003E6BE7"/>
    <w:rsid w:val="003E715A"/>
    <w:rsid w:val="003F36F7"/>
    <w:rsid w:val="003F6140"/>
    <w:rsid w:val="003F65F7"/>
    <w:rsid w:val="003F6A83"/>
    <w:rsid w:val="00401F50"/>
    <w:rsid w:val="0040270C"/>
    <w:rsid w:val="004034DB"/>
    <w:rsid w:val="00403BB7"/>
    <w:rsid w:val="004040AD"/>
    <w:rsid w:val="0040456B"/>
    <w:rsid w:val="00404D25"/>
    <w:rsid w:val="00404DDC"/>
    <w:rsid w:val="00404F71"/>
    <w:rsid w:val="004058B6"/>
    <w:rsid w:val="004077B4"/>
    <w:rsid w:val="00410AC5"/>
    <w:rsid w:val="00413357"/>
    <w:rsid w:val="0042093D"/>
    <w:rsid w:val="004239BA"/>
    <w:rsid w:val="004326D6"/>
    <w:rsid w:val="00433AD8"/>
    <w:rsid w:val="00434033"/>
    <w:rsid w:val="00436D79"/>
    <w:rsid w:val="00436FC9"/>
    <w:rsid w:val="00437098"/>
    <w:rsid w:val="00440798"/>
    <w:rsid w:val="00445B3E"/>
    <w:rsid w:val="004472A9"/>
    <w:rsid w:val="00454307"/>
    <w:rsid w:val="00454AB8"/>
    <w:rsid w:val="004562FE"/>
    <w:rsid w:val="004573FF"/>
    <w:rsid w:val="00460029"/>
    <w:rsid w:val="00461718"/>
    <w:rsid w:val="00463F19"/>
    <w:rsid w:val="0047229D"/>
    <w:rsid w:val="00473698"/>
    <w:rsid w:val="0047597B"/>
    <w:rsid w:val="00482C94"/>
    <w:rsid w:val="004857CF"/>
    <w:rsid w:val="00486DB7"/>
    <w:rsid w:val="00487165"/>
    <w:rsid w:val="00487B78"/>
    <w:rsid w:val="004A04BB"/>
    <w:rsid w:val="004A06AF"/>
    <w:rsid w:val="004A0EA5"/>
    <w:rsid w:val="004A5F27"/>
    <w:rsid w:val="004B102C"/>
    <w:rsid w:val="004B4568"/>
    <w:rsid w:val="004B4EE5"/>
    <w:rsid w:val="004B79F9"/>
    <w:rsid w:val="004C2A8C"/>
    <w:rsid w:val="004C5B01"/>
    <w:rsid w:val="004D4E94"/>
    <w:rsid w:val="004E4075"/>
    <w:rsid w:val="004E6C2E"/>
    <w:rsid w:val="004F2D70"/>
    <w:rsid w:val="004F4E99"/>
    <w:rsid w:val="004F5FF6"/>
    <w:rsid w:val="0050092F"/>
    <w:rsid w:val="00501B88"/>
    <w:rsid w:val="00504A48"/>
    <w:rsid w:val="005066A5"/>
    <w:rsid w:val="00510591"/>
    <w:rsid w:val="00511650"/>
    <w:rsid w:val="005117E9"/>
    <w:rsid w:val="00512079"/>
    <w:rsid w:val="00513556"/>
    <w:rsid w:val="00513C25"/>
    <w:rsid w:val="00514E2D"/>
    <w:rsid w:val="005211E1"/>
    <w:rsid w:val="00521BC0"/>
    <w:rsid w:val="005304BB"/>
    <w:rsid w:val="00530804"/>
    <w:rsid w:val="00530EA2"/>
    <w:rsid w:val="00532C7C"/>
    <w:rsid w:val="00535E7F"/>
    <w:rsid w:val="0053651B"/>
    <w:rsid w:val="0053799E"/>
    <w:rsid w:val="00537B71"/>
    <w:rsid w:val="005414D7"/>
    <w:rsid w:val="00542414"/>
    <w:rsid w:val="00544EA8"/>
    <w:rsid w:val="0054513F"/>
    <w:rsid w:val="00546717"/>
    <w:rsid w:val="00546A82"/>
    <w:rsid w:val="00550A22"/>
    <w:rsid w:val="005530B2"/>
    <w:rsid w:val="00553509"/>
    <w:rsid w:val="00555601"/>
    <w:rsid w:val="00557992"/>
    <w:rsid w:val="00560E95"/>
    <w:rsid w:val="005611A1"/>
    <w:rsid w:val="00563A91"/>
    <w:rsid w:val="00567F79"/>
    <w:rsid w:val="005704EE"/>
    <w:rsid w:val="0057196B"/>
    <w:rsid w:val="00580B14"/>
    <w:rsid w:val="00582E89"/>
    <w:rsid w:val="005849FC"/>
    <w:rsid w:val="00585D23"/>
    <w:rsid w:val="00590F35"/>
    <w:rsid w:val="005960DB"/>
    <w:rsid w:val="00596A2A"/>
    <w:rsid w:val="005A163B"/>
    <w:rsid w:val="005A2FB8"/>
    <w:rsid w:val="005A3F69"/>
    <w:rsid w:val="005A5A80"/>
    <w:rsid w:val="005B3905"/>
    <w:rsid w:val="005B4578"/>
    <w:rsid w:val="005B7710"/>
    <w:rsid w:val="005C37BB"/>
    <w:rsid w:val="005C50BE"/>
    <w:rsid w:val="005C72C0"/>
    <w:rsid w:val="005C7E74"/>
    <w:rsid w:val="005D2B79"/>
    <w:rsid w:val="005D42DE"/>
    <w:rsid w:val="005D4E07"/>
    <w:rsid w:val="005D58A1"/>
    <w:rsid w:val="005D7334"/>
    <w:rsid w:val="005E1A7A"/>
    <w:rsid w:val="005E2448"/>
    <w:rsid w:val="005E4390"/>
    <w:rsid w:val="005E6413"/>
    <w:rsid w:val="005F60BA"/>
    <w:rsid w:val="005F61E8"/>
    <w:rsid w:val="006020DA"/>
    <w:rsid w:val="006047CC"/>
    <w:rsid w:val="0060577D"/>
    <w:rsid w:val="006134C2"/>
    <w:rsid w:val="00615310"/>
    <w:rsid w:val="006230E1"/>
    <w:rsid w:val="006234EE"/>
    <w:rsid w:val="00624E32"/>
    <w:rsid w:val="0063331D"/>
    <w:rsid w:val="00635190"/>
    <w:rsid w:val="00636845"/>
    <w:rsid w:val="00636E95"/>
    <w:rsid w:val="00643500"/>
    <w:rsid w:val="0064555C"/>
    <w:rsid w:val="00645C56"/>
    <w:rsid w:val="00646ECB"/>
    <w:rsid w:val="00656264"/>
    <w:rsid w:val="00665644"/>
    <w:rsid w:val="00665BA9"/>
    <w:rsid w:val="00670470"/>
    <w:rsid w:val="00670699"/>
    <w:rsid w:val="00673EEF"/>
    <w:rsid w:val="006760C0"/>
    <w:rsid w:val="006763B1"/>
    <w:rsid w:val="00676495"/>
    <w:rsid w:val="00681543"/>
    <w:rsid w:val="00681BBF"/>
    <w:rsid w:val="0068333F"/>
    <w:rsid w:val="00684E51"/>
    <w:rsid w:val="00687F4A"/>
    <w:rsid w:val="0069076B"/>
    <w:rsid w:val="0069419C"/>
    <w:rsid w:val="006A2BDC"/>
    <w:rsid w:val="006A55EC"/>
    <w:rsid w:val="006B04F2"/>
    <w:rsid w:val="006B0AE1"/>
    <w:rsid w:val="006B1285"/>
    <w:rsid w:val="006B2674"/>
    <w:rsid w:val="006B390F"/>
    <w:rsid w:val="006B395C"/>
    <w:rsid w:val="006B6D77"/>
    <w:rsid w:val="006B7741"/>
    <w:rsid w:val="006C4F28"/>
    <w:rsid w:val="006C6DA1"/>
    <w:rsid w:val="006D241E"/>
    <w:rsid w:val="006E0455"/>
    <w:rsid w:val="006E235F"/>
    <w:rsid w:val="006E3BCD"/>
    <w:rsid w:val="006F0B4E"/>
    <w:rsid w:val="006F0D8E"/>
    <w:rsid w:val="006F5D8C"/>
    <w:rsid w:val="0070244F"/>
    <w:rsid w:val="00702DB6"/>
    <w:rsid w:val="007118EB"/>
    <w:rsid w:val="0071636A"/>
    <w:rsid w:val="00716556"/>
    <w:rsid w:val="00720112"/>
    <w:rsid w:val="00721921"/>
    <w:rsid w:val="00722163"/>
    <w:rsid w:val="00723DFC"/>
    <w:rsid w:val="00727773"/>
    <w:rsid w:val="007315C2"/>
    <w:rsid w:val="00732F92"/>
    <w:rsid w:val="00735C01"/>
    <w:rsid w:val="007365DC"/>
    <w:rsid w:val="0073664F"/>
    <w:rsid w:val="00737A45"/>
    <w:rsid w:val="0074763C"/>
    <w:rsid w:val="007514A5"/>
    <w:rsid w:val="00755DC9"/>
    <w:rsid w:val="00756406"/>
    <w:rsid w:val="0076011C"/>
    <w:rsid w:val="00762CA7"/>
    <w:rsid w:val="00763EA0"/>
    <w:rsid w:val="00764093"/>
    <w:rsid w:val="00764AD2"/>
    <w:rsid w:val="0076628D"/>
    <w:rsid w:val="00771BA7"/>
    <w:rsid w:val="00772395"/>
    <w:rsid w:val="00772938"/>
    <w:rsid w:val="00772CCE"/>
    <w:rsid w:val="007752D9"/>
    <w:rsid w:val="00776DA8"/>
    <w:rsid w:val="0079308E"/>
    <w:rsid w:val="00797B0D"/>
    <w:rsid w:val="007A18AF"/>
    <w:rsid w:val="007A531B"/>
    <w:rsid w:val="007A59D3"/>
    <w:rsid w:val="007B5B63"/>
    <w:rsid w:val="007C201E"/>
    <w:rsid w:val="007C42E8"/>
    <w:rsid w:val="007C6330"/>
    <w:rsid w:val="007C6985"/>
    <w:rsid w:val="007D0BCB"/>
    <w:rsid w:val="007D6C60"/>
    <w:rsid w:val="007D726B"/>
    <w:rsid w:val="007D7926"/>
    <w:rsid w:val="007E4A70"/>
    <w:rsid w:val="007E71B7"/>
    <w:rsid w:val="007F3B39"/>
    <w:rsid w:val="007F408D"/>
    <w:rsid w:val="007F4318"/>
    <w:rsid w:val="007F4E8A"/>
    <w:rsid w:val="00800FCC"/>
    <w:rsid w:val="0080449B"/>
    <w:rsid w:val="0080453C"/>
    <w:rsid w:val="008236B5"/>
    <w:rsid w:val="008263EB"/>
    <w:rsid w:val="0083000D"/>
    <w:rsid w:val="00830C2F"/>
    <w:rsid w:val="00830E41"/>
    <w:rsid w:val="0083180F"/>
    <w:rsid w:val="00832A50"/>
    <w:rsid w:val="00837A44"/>
    <w:rsid w:val="00854633"/>
    <w:rsid w:val="00856BA8"/>
    <w:rsid w:val="0086322B"/>
    <w:rsid w:val="00864298"/>
    <w:rsid w:val="00866F5D"/>
    <w:rsid w:val="00871646"/>
    <w:rsid w:val="00871854"/>
    <w:rsid w:val="00871D42"/>
    <w:rsid w:val="008746AB"/>
    <w:rsid w:val="00877FA4"/>
    <w:rsid w:val="00880C76"/>
    <w:rsid w:val="008838A3"/>
    <w:rsid w:val="008846B4"/>
    <w:rsid w:val="00885F73"/>
    <w:rsid w:val="00890473"/>
    <w:rsid w:val="008920B9"/>
    <w:rsid w:val="008928CB"/>
    <w:rsid w:val="00892C7B"/>
    <w:rsid w:val="008941E8"/>
    <w:rsid w:val="00895964"/>
    <w:rsid w:val="00895D69"/>
    <w:rsid w:val="0089796F"/>
    <w:rsid w:val="00897F37"/>
    <w:rsid w:val="008A3A4C"/>
    <w:rsid w:val="008B0663"/>
    <w:rsid w:val="008B1A3B"/>
    <w:rsid w:val="008B3897"/>
    <w:rsid w:val="008B4831"/>
    <w:rsid w:val="008B7224"/>
    <w:rsid w:val="008B74FD"/>
    <w:rsid w:val="008C0B36"/>
    <w:rsid w:val="008C3AC6"/>
    <w:rsid w:val="008C3B0A"/>
    <w:rsid w:val="008C4D04"/>
    <w:rsid w:val="008C7267"/>
    <w:rsid w:val="008D0FB5"/>
    <w:rsid w:val="008D21F9"/>
    <w:rsid w:val="008D264F"/>
    <w:rsid w:val="008D3289"/>
    <w:rsid w:val="008D395A"/>
    <w:rsid w:val="008D3993"/>
    <w:rsid w:val="008D3F2E"/>
    <w:rsid w:val="008D586A"/>
    <w:rsid w:val="008D69EA"/>
    <w:rsid w:val="008D7F83"/>
    <w:rsid w:val="008E1140"/>
    <w:rsid w:val="008E5448"/>
    <w:rsid w:val="008E6E05"/>
    <w:rsid w:val="008E754D"/>
    <w:rsid w:val="008E7CA8"/>
    <w:rsid w:val="008F06D8"/>
    <w:rsid w:val="008F1A94"/>
    <w:rsid w:val="008F1D94"/>
    <w:rsid w:val="00900489"/>
    <w:rsid w:val="00905E80"/>
    <w:rsid w:val="00906376"/>
    <w:rsid w:val="00913E61"/>
    <w:rsid w:val="00914521"/>
    <w:rsid w:val="00917DF9"/>
    <w:rsid w:val="00917EB1"/>
    <w:rsid w:val="00920176"/>
    <w:rsid w:val="00926E57"/>
    <w:rsid w:val="0093070F"/>
    <w:rsid w:val="00930FFC"/>
    <w:rsid w:val="0093262F"/>
    <w:rsid w:val="00932B81"/>
    <w:rsid w:val="00936187"/>
    <w:rsid w:val="009402C1"/>
    <w:rsid w:val="00945898"/>
    <w:rsid w:val="00945F3D"/>
    <w:rsid w:val="00946783"/>
    <w:rsid w:val="00953410"/>
    <w:rsid w:val="0095682D"/>
    <w:rsid w:val="009669F8"/>
    <w:rsid w:val="00972309"/>
    <w:rsid w:val="0097328C"/>
    <w:rsid w:val="00980F8A"/>
    <w:rsid w:val="009818EA"/>
    <w:rsid w:val="00981E90"/>
    <w:rsid w:val="00984F4A"/>
    <w:rsid w:val="00985123"/>
    <w:rsid w:val="00987B1A"/>
    <w:rsid w:val="0099016A"/>
    <w:rsid w:val="009916C5"/>
    <w:rsid w:val="0099235D"/>
    <w:rsid w:val="00992C66"/>
    <w:rsid w:val="00993B36"/>
    <w:rsid w:val="009957F2"/>
    <w:rsid w:val="009A17BB"/>
    <w:rsid w:val="009B0687"/>
    <w:rsid w:val="009B0850"/>
    <w:rsid w:val="009B19DA"/>
    <w:rsid w:val="009B70FD"/>
    <w:rsid w:val="009B767B"/>
    <w:rsid w:val="009C1BFB"/>
    <w:rsid w:val="009C2FAF"/>
    <w:rsid w:val="009C5563"/>
    <w:rsid w:val="009C6B2B"/>
    <w:rsid w:val="009C7BA7"/>
    <w:rsid w:val="009D730F"/>
    <w:rsid w:val="009E43D9"/>
    <w:rsid w:val="009E4D2E"/>
    <w:rsid w:val="009E7098"/>
    <w:rsid w:val="009E73A2"/>
    <w:rsid w:val="009E7E92"/>
    <w:rsid w:val="009F09AE"/>
    <w:rsid w:val="009F2483"/>
    <w:rsid w:val="009F5258"/>
    <w:rsid w:val="009F5656"/>
    <w:rsid w:val="00A0019C"/>
    <w:rsid w:val="00A007C1"/>
    <w:rsid w:val="00A01CCD"/>
    <w:rsid w:val="00A02441"/>
    <w:rsid w:val="00A03B1F"/>
    <w:rsid w:val="00A07C35"/>
    <w:rsid w:val="00A12E8F"/>
    <w:rsid w:val="00A13E76"/>
    <w:rsid w:val="00A15E1E"/>
    <w:rsid w:val="00A17E8B"/>
    <w:rsid w:val="00A23267"/>
    <w:rsid w:val="00A24A97"/>
    <w:rsid w:val="00A26847"/>
    <w:rsid w:val="00A270A3"/>
    <w:rsid w:val="00A32CFC"/>
    <w:rsid w:val="00A32E68"/>
    <w:rsid w:val="00A34ED5"/>
    <w:rsid w:val="00A374FD"/>
    <w:rsid w:val="00A379DA"/>
    <w:rsid w:val="00A4078E"/>
    <w:rsid w:val="00A409AC"/>
    <w:rsid w:val="00A417E5"/>
    <w:rsid w:val="00A41C37"/>
    <w:rsid w:val="00A45813"/>
    <w:rsid w:val="00A52554"/>
    <w:rsid w:val="00A53D4C"/>
    <w:rsid w:val="00A578F1"/>
    <w:rsid w:val="00A63233"/>
    <w:rsid w:val="00A749F3"/>
    <w:rsid w:val="00A8095C"/>
    <w:rsid w:val="00A85546"/>
    <w:rsid w:val="00A859EB"/>
    <w:rsid w:val="00A85BF9"/>
    <w:rsid w:val="00A867A8"/>
    <w:rsid w:val="00A922F6"/>
    <w:rsid w:val="00A9264C"/>
    <w:rsid w:val="00A94E8F"/>
    <w:rsid w:val="00A95AAE"/>
    <w:rsid w:val="00A9696E"/>
    <w:rsid w:val="00A97307"/>
    <w:rsid w:val="00AA4AFB"/>
    <w:rsid w:val="00AA4D0F"/>
    <w:rsid w:val="00AA6BC6"/>
    <w:rsid w:val="00AA7161"/>
    <w:rsid w:val="00AA7B4D"/>
    <w:rsid w:val="00AB32DF"/>
    <w:rsid w:val="00AB37F3"/>
    <w:rsid w:val="00AB55FC"/>
    <w:rsid w:val="00AB7F2A"/>
    <w:rsid w:val="00AC1E1E"/>
    <w:rsid w:val="00AC6779"/>
    <w:rsid w:val="00AC76F5"/>
    <w:rsid w:val="00AD02AF"/>
    <w:rsid w:val="00AD0B94"/>
    <w:rsid w:val="00AD1451"/>
    <w:rsid w:val="00AD4AD6"/>
    <w:rsid w:val="00AD620B"/>
    <w:rsid w:val="00AE03AD"/>
    <w:rsid w:val="00AE09D3"/>
    <w:rsid w:val="00AE62FD"/>
    <w:rsid w:val="00AE6BFF"/>
    <w:rsid w:val="00AF0600"/>
    <w:rsid w:val="00AF19E0"/>
    <w:rsid w:val="00AF5F64"/>
    <w:rsid w:val="00AF7350"/>
    <w:rsid w:val="00B00617"/>
    <w:rsid w:val="00B01AF9"/>
    <w:rsid w:val="00B05897"/>
    <w:rsid w:val="00B05C3C"/>
    <w:rsid w:val="00B1000E"/>
    <w:rsid w:val="00B13638"/>
    <w:rsid w:val="00B163C0"/>
    <w:rsid w:val="00B16631"/>
    <w:rsid w:val="00B20D09"/>
    <w:rsid w:val="00B301C9"/>
    <w:rsid w:val="00B312D3"/>
    <w:rsid w:val="00B34E48"/>
    <w:rsid w:val="00B3762D"/>
    <w:rsid w:val="00B42B1D"/>
    <w:rsid w:val="00B432F3"/>
    <w:rsid w:val="00B52BEA"/>
    <w:rsid w:val="00B54B98"/>
    <w:rsid w:val="00B55B53"/>
    <w:rsid w:val="00B61139"/>
    <w:rsid w:val="00B66284"/>
    <w:rsid w:val="00B67BEA"/>
    <w:rsid w:val="00B703BD"/>
    <w:rsid w:val="00B72252"/>
    <w:rsid w:val="00B8184D"/>
    <w:rsid w:val="00B83D8D"/>
    <w:rsid w:val="00B84581"/>
    <w:rsid w:val="00B8560E"/>
    <w:rsid w:val="00B87B16"/>
    <w:rsid w:val="00B90585"/>
    <w:rsid w:val="00B910A4"/>
    <w:rsid w:val="00B95CAD"/>
    <w:rsid w:val="00BA08F3"/>
    <w:rsid w:val="00BA0A75"/>
    <w:rsid w:val="00BA216A"/>
    <w:rsid w:val="00BA3153"/>
    <w:rsid w:val="00BB1618"/>
    <w:rsid w:val="00BB1D43"/>
    <w:rsid w:val="00BB1FE5"/>
    <w:rsid w:val="00BC3D07"/>
    <w:rsid w:val="00BC3E9B"/>
    <w:rsid w:val="00BC7470"/>
    <w:rsid w:val="00BD08CE"/>
    <w:rsid w:val="00BD488B"/>
    <w:rsid w:val="00BD7005"/>
    <w:rsid w:val="00BD76C9"/>
    <w:rsid w:val="00BE04A3"/>
    <w:rsid w:val="00BE3466"/>
    <w:rsid w:val="00BE5CE5"/>
    <w:rsid w:val="00BE649D"/>
    <w:rsid w:val="00BE7769"/>
    <w:rsid w:val="00BF0F30"/>
    <w:rsid w:val="00BF219E"/>
    <w:rsid w:val="00BF6D43"/>
    <w:rsid w:val="00C00FBD"/>
    <w:rsid w:val="00C01C4B"/>
    <w:rsid w:val="00C131DC"/>
    <w:rsid w:val="00C13367"/>
    <w:rsid w:val="00C21FB0"/>
    <w:rsid w:val="00C232B8"/>
    <w:rsid w:val="00C24B45"/>
    <w:rsid w:val="00C26526"/>
    <w:rsid w:val="00C307B9"/>
    <w:rsid w:val="00C316E8"/>
    <w:rsid w:val="00C326A8"/>
    <w:rsid w:val="00C32782"/>
    <w:rsid w:val="00C35720"/>
    <w:rsid w:val="00C42A27"/>
    <w:rsid w:val="00C45C55"/>
    <w:rsid w:val="00C463D2"/>
    <w:rsid w:val="00C47AB0"/>
    <w:rsid w:val="00C52A91"/>
    <w:rsid w:val="00C5480E"/>
    <w:rsid w:val="00C6243A"/>
    <w:rsid w:val="00C62F31"/>
    <w:rsid w:val="00C63C23"/>
    <w:rsid w:val="00C63C97"/>
    <w:rsid w:val="00C644B5"/>
    <w:rsid w:val="00C6575A"/>
    <w:rsid w:val="00C673C4"/>
    <w:rsid w:val="00C703E2"/>
    <w:rsid w:val="00C70C1D"/>
    <w:rsid w:val="00C71430"/>
    <w:rsid w:val="00C83F0D"/>
    <w:rsid w:val="00C9048F"/>
    <w:rsid w:val="00C9669A"/>
    <w:rsid w:val="00CA22F3"/>
    <w:rsid w:val="00CA4DA9"/>
    <w:rsid w:val="00CB20C7"/>
    <w:rsid w:val="00CB2F18"/>
    <w:rsid w:val="00CC00A3"/>
    <w:rsid w:val="00CC254D"/>
    <w:rsid w:val="00CC3495"/>
    <w:rsid w:val="00CC3F1C"/>
    <w:rsid w:val="00CC5134"/>
    <w:rsid w:val="00CD09EE"/>
    <w:rsid w:val="00CD2B62"/>
    <w:rsid w:val="00CD3C4D"/>
    <w:rsid w:val="00CE014E"/>
    <w:rsid w:val="00CE11CE"/>
    <w:rsid w:val="00CE1FF8"/>
    <w:rsid w:val="00CE40DA"/>
    <w:rsid w:val="00CE58DB"/>
    <w:rsid w:val="00CE60B4"/>
    <w:rsid w:val="00CE6193"/>
    <w:rsid w:val="00CE7D10"/>
    <w:rsid w:val="00CF19DA"/>
    <w:rsid w:val="00CF2B39"/>
    <w:rsid w:val="00CF3A96"/>
    <w:rsid w:val="00D018E0"/>
    <w:rsid w:val="00D047F3"/>
    <w:rsid w:val="00D052A0"/>
    <w:rsid w:val="00D1289C"/>
    <w:rsid w:val="00D151EB"/>
    <w:rsid w:val="00D20265"/>
    <w:rsid w:val="00D21797"/>
    <w:rsid w:val="00D221EF"/>
    <w:rsid w:val="00D253F7"/>
    <w:rsid w:val="00D30411"/>
    <w:rsid w:val="00D342B1"/>
    <w:rsid w:val="00D43F90"/>
    <w:rsid w:val="00D4466B"/>
    <w:rsid w:val="00D447F3"/>
    <w:rsid w:val="00D44E2F"/>
    <w:rsid w:val="00D52AA1"/>
    <w:rsid w:val="00D53A3F"/>
    <w:rsid w:val="00D6224A"/>
    <w:rsid w:val="00D62A65"/>
    <w:rsid w:val="00D6388D"/>
    <w:rsid w:val="00D67A4D"/>
    <w:rsid w:val="00D7110C"/>
    <w:rsid w:val="00D72E2B"/>
    <w:rsid w:val="00D74989"/>
    <w:rsid w:val="00D74C9B"/>
    <w:rsid w:val="00D77DBC"/>
    <w:rsid w:val="00D8000F"/>
    <w:rsid w:val="00D8101C"/>
    <w:rsid w:val="00D81D2D"/>
    <w:rsid w:val="00D86637"/>
    <w:rsid w:val="00D87CD6"/>
    <w:rsid w:val="00D87F8C"/>
    <w:rsid w:val="00D91F47"/>
    <w:rsid w:val="00DA0756"/>
    <w:rsid w:val="00DA1807"/>
    <w:rsid w:val="00DA468F"/>
    <w:rsid w:val="00DA49E3"/>
    <w:rsid w:val="00DB282E"/>
    <w:rsid w:val="00DB294F"/>
    <w:rsid w:val="00DB2951"/>
    <w:rsid w:val="00DB525D"/>
    <w:rsid w:val="00DB6818"/>
    <w:rsid w:val="00DB77DA"/>
    <w:rsid w:val="00DB77DB"/>
    <w:rsid w:val="00DC0381"/>
    <w:rsid w:val="00DC0563"/>
    <w:rsid w:val="00DC186C"/>
    <w:rsid w:val="00DC3C7C"/>
    <w:rsid w:val="00DC4AC4"/>
    <w:rsid w:val="00DC5208"/>
    <w:rsid w:val="00DC64A8"/>
    <w:rsid w:val="00DC6F91"/>
    <w:rsid w:val="00DD059E"/>
    <w:rsid w:val="00DD2871"/>
    <w:rsid w:val="00DD3C9F"/>
    <w:rsid w:val="00DD5EAB"/>
    <w:rsid w:val="00DD653C"/>
    <w:rsid w:val="00DD7511"/>
    <w:rsid w:val="00DD7FFE"/>
    <w:rsid w:val="00DE3F77"/>
    <w:rsid w:val="00DE4C25"/>
    <w:rsid w:val="00DE6147"/>
    <w:rsid w:val="00DF022E"/>
    <w:rsid w:val="00DF300B"/>
    <w:rsid w:val="00DF3C4F"/>
    <w:rsid w:val="00DF7A32"/>
    <w:rsid w:val="00E0430B"/>
    <w:rsid w:val="00E044E7"/>
    <w:rsid w:val="00E067FC"/>
    <w:rsid w:val="00E069A1"/>
    <w:rsid w:val="00E0710A"/>
    <w:rsid w:val="00E11AF0"/>
    <w:rsid w:val="00E131E9"/>
    <w:rsid w:val="00E13C30"/>
    <w:rsid w:val="00E15BF5"/>
    <w:rsid w:val="00E15F4A"/>
    <w:rsid w:val="00E17DFE"/>
    <w:rsid w:val="00E23B7C"/>
    <w:rsid w:val="00E31C8E"/>
    <w:rsid w:val="00E34074"/>
    <w:rsid w:val="00E37E50"/>
    <w:rsid w:val="00E41AF1"/>
    <w:rsid w:val="00E45494"/>
    <w:rsid w:val="00E4566F"/>
    <w:rsid w:val="00E4729A"/>
    <w:rsid w:val="00E47D9C"/>
    <w:rsid w:val="00E65DE3"/>
    <w:rsid w:val="00E66A0B"/>
    <w:rsid w:val="00E675D7"/>
    <w:rsid w:val="00E71C91"/>
    <w:rsid w:val="00E774FD"/>
    <w:rsid w:val="00E77FCB"/>
    <w:rsid w:val="00E81D9A"/>
    <w:rsid w:val="00E8360F"/>
    <w:rsid w:val="00E849EE"/>
    <w:rsid w:val="00E875FE"/>
    <w:rsid w:val="00EA1005"/>
    <w:rsid w:val="00EB7763"/>
    <w:rsid w:val="00EC0B86"/>
    <w:rsid w:val="00EC5614"/>
    <w:rsid w:val="00EC6CBE"/>
    <w:rsid w:val="00EC6EE7"/>
    <w:rsid w:val="00ED1461"/>
    <w:rsid w:val="00ED16AC"/>
    <w:rsid w:val="00ED1CBD"/>
    <w:rsid w:val="00ED530E"/>
    <w:rsid w:val="00EE0831"/>
    <w:rsid w:val="00EE0CF9"/>
    <w:rsid w:val="00EE64D3"/>
    <w:rsid w:val="00EE75ED"/>
    <w:rsid w:val="00EF13DA"/>
    <w:rsid w:val="00EF2882"/>
    <w:rsid w:val="00EF3A99"/>
    <w:rsid w:val="00EF3ECE"/>
    <w:rsid w:val="00EF3FDB"/>
    <w:rsid w:val="00F01DB7"/>
    <w:rsid w:val="00F04C9E"/>
    <w:rsid w:val="00F0543B"/>
    <w:rsid w:val="00F06A9A"/>
    <w:rsid w:val="00F10FB4"/>
    <w:rsid w:val="00F11C7A"/>
    <w:rsid w:val="00F14745"/>
    <w:rsid w:val="00F14E43"/>
    <w:rsid w:val="00F1741E"/>
    <w:rsid w:val="00F1754B"/>
    <w:rsid w:val="00F220B4"/>
    <w:rsid w:val="00F270D6"/>
    <w:rsid w:val="00F31A54"/>
    <w:rsid w:val="00F34581"/>
    <w:rsid w:val="00F3511C"/>
    <w:rsid w:val="00F3558C"/>
    <w:rsid w:val="00F4022B"/>
    <w:rsid w:val="00F43C56"/>
    <w:rsid w:val="00F45645"/>
    <w:rsid w:val="00F50743"/>
    <w:rsid w:val="00F60648"/>
    <w:rsid w:val="00F63814"/>
    <w:rsid w:val="00F660D0"/>
    <w:rsid w:val="00F70B06"/>
    <w:rsid w:val="00F70C11"/>
    <w:rsid w:val="00F71260"/>
    <w:rsid w:val="00F712E9"/>
    <w:rsid w:val="00F71EAC"/>
    <w:rsid w:val="00F71FF7"/>
    <w:rsid w:val="00F72314"/>
    <w:rsid w:val="00F73CC4"/>
    <w:rsid w:val="00F76EBC"/>
    <w:rsid w:val="00F876E0"/>
    <w:rsid w:val="00F93CC8"/>
    <w:rsid w:val="00F95C66"/>
    <w:rsid w:val="00F973DF"/>
    <w:rsid w:val="00FA0E3C"/>
    <w:rsid w:val="00FA22FC"/>
    <w:rsid w:val="00FB1C43"/>
    <w:rsid w:val="00FB1E82"/>
    <w:rsid w:val="00FB4FFB"/>
    <w:rsid w:val="00FB5292"/>
    <w:rsid w:val="00FB5C23"/>
    <w:rsid w:val="00FB6771"/>
    <w:rsid w:val="00FB6D39"/>
    <w:rsid w:val="00FB72C2"/>
    <w:rsid w:val="00FB7B15"/>
    <w:rsid w:val="00FC41BD"/>
    <w:rsid w:val="00FC68DE"/>
    <w:rsid w:val="00FC7D33"/>
    <w:rsid w:val="00FD3686"/>
    <w:rsid w:val="00FE3470"/>
    <w:rsid w:val="00FF1509"/>
    <w:rsid w:val="00FF3349"/>
    <w:rsid w:val="00FF383A"/>
    <w:rsid w:val="00FF43AE"/>
    <w:rsid w:val="00FF4781"/>
    <w:rsid w:val="00FF5450"/>
    <w:rsid w:val="00FF605A"/>
    <w:rsid w:val="00FF714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FE2E3"/>
  <w15:docId w15:val="{76DCD514-AEA8-45B3-89BE-A90DBBA71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C94"/>
    <w:pPr>
      <w:spacing w:after="0" w:line="240" w:lineRule="auto"/>
    </w:pPr>
    <w:rPr>
      <w:rFonts w:ascii="Times New Roman" w:eastAsia="Times New Roman" w:hAnsi="Times New Roman" w:cs="Times New Roman"/>
      <w:sz w:val="24"/>
      <w:szCs w:val="24"/>
      <w:lang w:val="en-US" w:bidi="th-TH"/>
    </w:rPr>
  </w:style>
  <w:style w:type="paragraph" w:styleId="Heading1">
    <w:name w:val="heading 1"/>
    <w:basedOn w:val="Normal"/>
    <w:next w:val="Normal"/>
    <w:link w:val="Heading1Char"/>
    <w:uiPriority w:val="9"/>
    <w:qFormat/>
    <w:rsid w:val="00F3558C"/>
    <w:pPr>
      <w:keepNext/>
      <w:keepLines/>
      <w:spacing w:before="120" w:after="240"/>
      <w:outlineLvl w:val="0"/>
    </w:pPr>
    <w:rPr>
      <w:rFonts w:eastAsiaTheme="majorEastAsia" w:cstheme="majorBidi"/>
      <w:b/>
      <w:bCs/>
      <w:color w:val="00B0F0"/>
      <w:sz w:val="36"/>
      <w:szCs w:val="40"/>
    </w:rPr>
  </w:style>
  <w:style w:type="paragraph" w:styleId="Heading2">
    <w:name w:val="heading 2"/>
    <w:basedOn w:val="Normal"/>
    <w:next w:val="Normal"/>
    <w:link w:val="Heading2Char"/>
    <w:uiPriority w:val="9"/>
    <w:unhideWhenUsed/>
    <w:qFormat/>
    <w:rsid w:val="00DA468F"/>
    <w:pPr>
      <w:keepNext/>
      <w:keepLines/>
      <w:numPr>
        <w:numId w:val="7"/>
      </w:numPr>
      <w:spacing w:before="240" w:after="120"/>
      <w:outlineLvl w:val="1"/>
    </w:pPr>
    <w:rPr>
      <w:rFonts w:eastAsiaTheme="majorEastAsia"/>
      <w:b/>
      <w:bCs/>
      <w:color w:val="00386B"/>
      <w:sz w:val="32"/>
      <w:szCs w:val="26"/>
    </w:rPr>
  </w:style>
  <w:style w:type="paragraph" w:styleId="Heading3">
    <w:name w:val="heading 3"/>
    <w:basedOn w:val="Heading2"/>
    <w:next w:val="Normal"/>
    <w:link w:val="Heading3Char"/>
    <w:uiPriority w:val="9"/>
    <w:unhideWhenUsed/>
    <w:qFormat/>
    <w:rsid w:val="00DA468F"/>
    <w:pPr>
      <w:numPr>
        <w:ilvl w:val="1"/>
      </w:numPr>
      <w:ind w:left="792"/>
      <w:outlineLvl w:val="2"/>
    </w:pPr>
    <w:rPr>
      <w:sz w:val="28"/>
    </w:rPr>
  </w:style>
  <w:style w:type="paragraph" w:styleId="Heading4">
    <w:name w:val="heading 4"/>
    <w:basedOn w:val="Heading2"/>
    <w:next w:val="Normal"/>
    <w:link w:val="Heading4Char"/>
    <w:uiPriority w:val="9"/>
    <w:unhideWhenUsed/>
    <w:qFormat/>
    <w:rsid w:val="00DA468F"/>
    <w:pPr>
      <w:numPr>
        <w:ilvl w:val="2"/>
      </w:numPr>
      <w:outlineLvl w:val="3"/>
    </w:pPr>
    <w:rPr>
      <w:sz w:val="24"/>
    </w:rPr>
  </w:style>
  <w:style w:type="paragraph" w:styleId="Heading5">
    <w:name w:val="heading 5"/>
    <w:basedOn w:val="Heading4"/>
    <w:next w:val="Normal"/>
    <w:link w:val="Heading5Char"/>
    <w:uiPriority w:val="9"/>
    <w:unhideWhenUsed/>
    <w:qFormat/>
    <w:rsid w:val="00F3558C"/>
    <w:pPr>
      <w:numPr>
        <w:ilvl w:val="3"/>
      </w:numPr>
      <w:outlineLvl w:val="4"/>
    </w:pPr>
    <w:rPr>
      <w:b w:val="0"/>
    </w:rPr>
  </w:style>
  <w:style w:type="paragraph" w:styleId="Heading6">
    <w:name w:val="heading 6"/>
    <w:basedOn w:val="Normal"/>
    <w:next w:val="Normal"/>
    <w:link w:val="Heading6Char"/>
    <w:uiPriority w:val="9"/>
    <w:semiHidden/>
    <w:unhideWhenUsed/>
    <w:rsid w:val="00C463D2"/>
    <w:pPr>
      <w:keepNext/>
      <w:keepLines/>
      <w:spacing w:before="200"/>
      <w:outlineLvl w:val="5"/>
    </w:pPr>
    <w:rPr>
      <w:rFonts w:asciiTheme="majorHAnsi" w:eastAsiaTheme="majorEastAsia" w:hAnsiTheme="majorHAnsi" w:cstheme="majorBidi"/>
      <w:i/>
      <w:iCs/>
      <w:color w:val="42194D"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68F"/>
    <w:pPr>
      <w:spacing w:after="300"/>
      <w:contextualSpacing/>
    </w:pPr>
    <w:rPr>
      <w:rFonts w:eastAsiaTheme="majorEastAsia"/>
      <w:color w:val="31AFE1"/>
      <w:spacing w:val="5"/>
      <w:kern w:val="28"/>
      <w:sz w:val="56"/>
      <w:szCs w:val="52"/>
    </w:rPr>
  </w:style>
  <w:style w:type="character" w:customStyle="1" w:styleId="TitleChar">
    <w:name w:val="Title Char"/>
    <w:basedOn w:val="DefaultParagraphFont"/>
    <w:link w:val="Title"/>
    <w:uiPriority w:val="10"/>
    <w:rsid w:val="00DA468F"/>
    <w:rPr>
      <w:rFonts w:ascii="Tahoma" w:eastAsiaTheme="majorEastAsia" w:hAnsi="Tahoma" w:cs="Tahoma"/>
      <w:color w:val="31AFE1"/>
      <w:spacing w:val="5"/>
      <w:kern w:val="28"/>
      <w:sz w:val="56"/>
      <w:szCs w:val="52"/>
    </w:rPr>
  </w:style>
  <w:style w:type="character" w:customStyle="1" w:styleId="Heading1Char">
    <w:name w:val="Heading 1 Char"/>
    <w:basedOn w:val="DefaultParagraphFont"/>
    <w:link w:val="Heading1"/>
    <w:uiPriority w:val="9"/>
    <w:rsid w:val="00F3558C"/>
    <w:rPr>
      <w:rFonts w:ascii="Tahoma" w:eastAsiaTheme="majorEastAsia" w:hAnsi="Tahoma" w:cstheme="majorBidi"/>
      <w:b/>
      <w:bCs/>
      <w:noProof/>
      <w:color w:val="00B0F0"/>
      <w:sz w:val="36"/>
      <w:szCs w:val="40"/>
    </w:rPr>
  </w:style>
  <w:style w:type="paragraph" w:styleId="Subtitle">
    <w:name w:val="Subtitle"/>
    <w:basedOn w:val="Normal"/>
    <w:next w:val="Normal"/>
    <w:link w:val="SubtitleChar"/>
    <w:uiPriority w:val="11"/>
    <w:qFormat/>
    <w:rsid w:val="00B83D8D"/>
    <w:pPr>
      <w:numPr>
        <w:ilvl w:val="1"/>
      </w:numPr>
    </w:pPr>
    <w:rPr>
      <w:rFonts w:eastAsiaTheme="majorEastAsia"/>
      <w:iCs/>
      <w:color w:val="00386B"/>
      <w:spacing w:val="15"/>
      <w:sz w:val="48"/>
    </w:rPr>
  </w:style>
  <w:style w:type="character" w:customStyle="1" w:styleId="SubtitleChar">
    <w:name w:val="Subtitle Char"/>
    <w:basedOn w:val="DefaultParagraphFont"/>
    <w:link w:val="Subtitle"/>
    <w:uiPriority w:val="11"/>
    <w:rsid w:val="00B83D8D"/>
    <w:rPr>
      <w:rFonts w:ascii="Tahoma" w:eastAsiaTheme="majorEastAsia" w:hAnsi="Tahoma" w:cs="Tahoma"/>
      <w:iCs/>
      <w:color w:val="00386B"/>
      <w:spacing w:val="15"/>
      <w:sz w:val="48"/>
      <w:szCs w:val="24"/>
    </w:rPr>
  </w:style>
  <w:style w:type="paragraph" w:styleId="Date">
    <w:name w:val="Date"/>
    <w:basedOn w:val="Normal"/>
    <w:next w:val="Normal"/>
    <w:link w:val="DateChar"/>
    <w:uiPriority w:val="99"/>
    <w:unhideWhenUsed/>
    <w:rsid w:val="006230E1"/>
    <w:rPr>
      <w:color w:val="86339D" w:themeColor="accent1"/>
      <w:sz w:val="32"/>
    </w:rPr>
  </w:style>
  <w:style w:type="character" w:customStyle="1" w:styleId="DateChar">
    <w:name w:val="Date Char"/>
    <w:basedOn w:val="DefaultParagraphFont"/>
    <w:link w:val="Date"/>
    <w:uiPriority w:val="99"/>
    <w:rsid w:val="006230E1"/>
    <w:rPr>
      <w:rFonts w:ascii="Arial" w:hAnsi="Arial"/>
      <w:color w:val="86339D" w:themeColor="accent1"/>
      <w:sz w:val="32"/>
    </w:rPr>
  </w:style>
  <w:style w:type="paragraph" w:styleId="Footer">
    <w:name w:val="footer"/>
    <w:basedOn w:val="Normal"/>
    <w:link w:val="FooterChar"/>
    <w:uiPriority w:val="99"/>
    <w:unhideWhenUsed/>
    <w:rsid w:val="00146E0A"/>
    <w:pPr>
      <w:pBdr>
        <w:top w:val="single" w:sz="4" w:space="4" w:color="D9D9D9" w:themeColor="background1" w:themeShade="D9"/>
      </w:pBdr>
      <w:tabs>
        <w:tab w:val="center" w:pos="4513"/>
        <w:tab w:val="right" w:pos="9026"/>
      </w:tabs>
    </w:pPr>
    <w:rPr>
      <w:color w:val="7F7F7F"/>
      <w:sz w:val="18"/>
    </w:rPr>
  </w:style>
  <w:style w:type="character" w:customStyle="1" w:styleId="FooterChar">
    <w:name w:val="Footer Char"/>
    <w:basedOn w:val="DefaultParagraphFont"/>
    <w:link w:val="Footer"/>
    <w:uiPriority w:val="99"/>
    <w:rsid w:val="00146E0A"/>
    <w:rPr>
      <w:rFonts w:ascii="Arial" w:hAnsi="Arial"/>
      <w:color w:val="7F7F7F"/>
      <w:sz w:val="18"/>
    </w:rPr>
  </w:style>
  <w:style w:type="paragraph" w:styleId="TOCHeading">
    <w:name w:val="TOC Heading"/>
    <w:basedOn w:val="Heading1"/>
    <w:next w:val="Normal"/>
    <w:link w:val="TOCHeadingChar"/>
    <w:uiPriority w:val="39"/>
    <w:unhideWhenUsed/>
    <w:rsid w:val="006230E1"/>
    <w:pPr>
      <w:outlineLvl w:val="9"/>
    </w:pPr>
    <w:rPr>
      <w:b w:val="0"/>
      <w:color w:val="5B6770" w:themeColor="text2"/>
      <w:sz w:val="40"/>
    </w:rPr>
  </w:style>
  <w:style w:type="character" w:customStyle="1" w:styleId="Heading2Char">
    <w:name w:val="Heading 2 Char"/>
    <w:basedOn w:val="DefaultParagraphFont"/>
    <w:link w:val="Heading2"/>
    <w:uiPriority w:val="9"/>
    <w:rsid w:val="00DA468F"/>
    <w:rPr>
      <w:rFonts w:ascii="Times New Roman" w:eastAsiaTheme="majorEastAsia" w:hAnsi="Times New Roman" w:cs="Times New Roman"/>
      <w:b/>
      <w:bCs/>
      <w:color w:val="00386B"/>
      <w:sz w:val="32"/>
      <w:szCs w:val="26"/>
      <w:lang w:val="en-US" w:bidi="th-TH"/>
    </w:rPr>
  </w:style>
  <w:style w:type="paragraph" w:styleId="BodyText">
    <w:name w:val="Body Text"/>
    <w:basedOn w:val="Normal"/>
    <w:link w:val="BodyTextChar"/>
    <w:uiPriority w:val="1"/>
    <w:qFormat/>
    <w:rsid w:val="00D4466B"/>
    <w:pPr>
      <w:spacing w:after="120"/>
    </w:pPr>
  </w:style>
  <w:style w:type="character" w:customStyle="1" w:styleId="BodyTextChar">
    <w:name w:val="Body Text Char"/>
    <w:basedOn w:val="DefaultParagraphFont"/>
    <w:link w:val="BodyText"/>
    <w:uiPriority w:val="1"/>
    <w:rsid w:val="004F5FF6"/>
    <w:rPr>
      <w:rFonts w:ascii="Arial" w:hAnsi="Arial"/>
      <w:color w:val="000000" w:themeColor="text1"/>
      <w:sz w:val="24"/>
    </w:rPr>
  </w:style>
  <w:style w:type="paragraph" w:styleId="ListParagraph">
    <w:name w:val="List Paragraph"/>
    <w:basedOn w:val="Normal"/>
    <w:uiPriority w:val="34"/>
    <w:qFormat/>
    <w:rsid w:val="00D4466B"/>
    <w:pPr>
      <w:ind w:left="720"/>
      <w:contextualSpacing/>
    </w:pPr>
  </w:style>
  <w:style w:type="paragraph" w:styleId="ListBullet">
    <w:name w:val="List Bullet"/>
    <w:basedOn w:val="ListParagraph"/>
    <w:uiPriority w:val="9"/>
    <w:qFormat/>
    <w:rsid w:val="00D44E2F"/>
    <w:pPr>
      <w:numPr>
        <w:numId w:val="5"/>
      </w:numPr>
      <w:spacing w:line="360" w:lineRule="auto"/>
      <w:ind w:left="284" w:hanging="284"/>
    </w:pPr>
  </w:style>
  <w:style w:type="paragraph" w:styleId="ListBullet2">
    <w:name w:val="List Bullet 2"/>
    <w:basedOn w:val="ListBullet"/>
    <w:uiPriority w:val="9"/>
    <w:qFormat/>
    <w:rsid w:val="00D91F47"/>
    <w:pPr>
      <w:numPr>
        <w:numId w:val="6"/>
      </w:numPr>
    </w:pPr>
  </w:style>
  <w:style w:type="paragraph" w:styleId="ListBullet3">
    <w:name w:val="List Bullet 3"/>
    <w:basedOn w:val="ListBullet"/>
    <w:uiPriority w:val="9"/>
    <w:qFormat/>
    <w:rsid w:val="00D91F47"/>
    <w:pPr>
      <w:numPr>
        <w:numId w:val="8"/>
      </w:numPr>
    </w:pPr>
  </w:style>
  <w:style w:type="paragraph" w:styleId="Header">
    <w:name w:val="header"/>
    <w:basedOn w:val="Normal"/>
    <w:link w:val="HeaderChar"/>
    <w:uiPriority w:val="99"/>
    <w:unhideWhenUsed/>
    <w:rsid w:val="00F270D6"/>
    <w:pPr>
      <w:pBdr>
        <w:bottom w:val="single" w:sz="4" w:space="4" w:color="D9D9D9" w:themeColor="background1" w:themeShade="D9"/>
      </w:pBdr>
      <w:tabs>
        <w:tab w:val="center" w:pos="4513"/>
        <w:tab w:val="right" w:pos="9026"/>
      </w:tabs>
    </w:pPr>
    <w:rPr>
      <w:color w:val="939C9F" w:themeColor="background2"/>
      <w:sz w:val="18"/>
    </w:rPr>
  </w:style>
  <w:style w:type="character" w:customStyle="1" w:styleId="HeaderChar">
    <w:name w:val="Header Char"/>
    <w:basedOn w:val="DefaultParagraphFont"/>
    <w:link w:val="Header"/>
    <w:uiPriority w:val="99"/>
    <w:rsid w:val="00F270D6"/>
    <w:rPr>
      <w:rFonts w:ascii="Arial" w:hAnsi="Arial"/>
      <w:color w:val="939C9F" w:themeColor="background2"/>
      <w:sz w:val="18"/>
    </w:rPr>
  </w:style>
  <w:style w:type="character" w:customStyle="1" w:styleId="Heading6Char">
    <w:name w:val="Heading 6 Char"/>
    <w:basedOn w:val="DefaultParagraphFont"/>
    <w:link w:val="Heading6"/>
    <w:uiPriority w:val="9"/>
    <w:semiHidden/>
    <w:rsid w:val="00C463D2"/>
    <w:rPr>
      <w:rFonts w:asciiTheme="majorHAnsi" w:eastAsiaTheme="majorEastAsia" w:hAnsiTheme="majorHAnsi" w:cstheme="majorBidi"/>
      <w:i/>
      <w:iCs/>
      <w:color w:val="42194D" w:themeColor="accent1" w:themeShade="7F"/>
      <w:sz w:val="24"/>
    </w:rPr>
  </w:style>
  <w:style w:type="paragraph" w:styleId="TOC1">
    <w:name w:val="toc 1"/>
    <w:basedOn w:val="Normal"/>
    <w:next w:val="Normal"/>
    <w:autoRedefine/>
    <w:uiPriority w:val="39"/>
    <w:unhideWhenUsed/>
    <w:rsid w:val="00D91F47"/>
    <w:pPr>
      <w:spacing w:after="100"/>
    </w:pPr>
    <w:rPr>
      <w:color w:val="00B0F0"/>
      <w:sz w:val="28"/>
    </w:rPr>
  </w:style>
  <w:style w:type="paragraph" w:styleId="TOC2">
    <w:name w:val="toc 2"/>
    <w:basedOn w:val="Normal"/>
    <w:next w:val="Normal"/>
    <w:autoRedefine/>
    <w:uiPriority w:val="39"/>
    <w:unhideWhenUsed/>
    <w:rsid w:val="001E7CAA"/>
    <w:pPr>
      <w:spacing w:after="100"/>
      <w:ind w:left="240"/>
    </w:pPr>
    <w:rPr>
      <w:rFonts w:eastAsiaTheme="minorEastAsia"/>
      <w:sz w:val="26"/>
    </w:rPr>
  </w:style>
  <w:style w:type="character" w:styleId="Hyperlink">
    <w:name w:val="Hyperlink"/>
    <w:basedOn w:val="DefaultParagraphFont"/>
    <w:uiPriority w:val="99"/>
    <w:unhideWhenUsed/>
    <w:rsid w:val="002012FB"/>
    <w:rPr>
      <w:rFonts w:ascii="Tahoma" w:hAnsi="Tahoma"/>
      <w:color w:val="5B6770" w:themeColor="hyperlink"/>
      <w:sz w:val="24"/>
      <w:u w:val="single"/>
    </w:rPr>
  </w:style>
  <w:style w:type="paragraph" w:customStyle="1" w:styleId="TrademarkText">
    <w:name w:val="Trademark Text"/>
    <w:basedOn w:val="Footer"/>
    <w:uiPriority w:val="99"/>
    <w:semiHidden/>
    <w:rsid w:val="00945898"/>
    <w:pPr>
      <w:pBdr>
        <w:top w:val="none" w:sz="0" w:space="0" w:color="auto"/>
      </w:pBdr>
      <w:tabs>
        <w:tab w:val="clear" w:pos="4513"/>
        <w:tab w:val="clear" w:pos="9026"/>
        <w:tab w:val="center" w:pos="4320"/>
        <w:tab w:val="right" w:pos="8640"/>
      </w:tabs>
    </w:pPr>
    <w:rPr>
      <w:rFonts w:eastAsia="MS Mincho" w:cs="Arial"/>
      <w:color w:val="9E948D"/>
      <w:sz w:val="14"/>
    </w:rPr>
  </w:style>
  <w:style w:type="paragraph" w:styleId="BalloonText">
    <w:name w:val="Balloon Text"/>
    <w:basedOn w:val="Normal"/>
    <w:link w:val="BalloonTextChar"/>
    <w:uiPriority w:val="99"/>
    <w:semiHidden/>
    <w:unhideWhenUsed/>
    <w:rsid w:val="009957F2"/>
    <w:rPr>
      <w:sz w:val="16"/>
      <w:szCs w:val="16"/>
    </w:rPr>
  </w:style>
  <w:style w:type="character" w:customStyle="1" w:styleId="BalloonTextChar">
    <w:name w:val="Balloon Text Char"/>
    <w:basedOn w:val="DefaultParagraphFont"/>
    <w:link w:val="BalloonText"/>
    <w:uiPriority w:val="99"/>
    <w:semiHidden/>
    <w:rsid w:val="009957F2"/>
    <w:rPr>
      <w:rFonts w:ascii="Tahoma" w:hAnsi="Tahoma" w:cs="Tahoma"/>
      <w:color w:val="000000" w:themeColor="text1"/>
      <w:sz w:val="16"/>
      <w:szCs w:val="16"/>
    </w:rPr>
  </w:style>
  <w:style w:type="character" w:customStyle="1" w:styleId="Heading3Char">
    <w:name w:val="Heading 3 Char"/>
    <w:basedOn w:val="DefaultParagraphFont"/>
    <w:link w:val="Heading3"/>
    <w:uiPriority w:val="9"/>
    <w:rsid w:val="00DA468F"/>
    <w:rPr>
      <w:rFonts w:ascii="Times New Roman" w:eastAsiaTheme="majorEastAsia" w:hAnsi="Times New Roman" w:cs="Times New Roman"/>
      <w:b/>
      <w:bCs/>
      <w:color w:val="00386B"/>
      <w:sz w:val="28"/>
      <w:szCs w:val="26"/>
      <w:lang w:val="en-US" w:bidi="th-TH"/>
    </w:rPr>
  </w:style>
  <w:style w:type="character" w:customStyle="1" w:styleId="Heading4Char">
    <w:name w:val="Heading 4 Char"/>
    <w:basedOn w:val="DefaultParagraphFont"/>
    <w:link w:val="Heading4"/>
    <w:uiPriority w:val="9"/>
    <w:rsid w:val="00DA468F"/>
    <w:rPr>
      <w:rFonts w:ascii="Times New Roman" w:eastAsiaTheme="majorEastAsia" w:hAnsi="Times New Roman" w:cs="Times New Roman"/>
      <w:b/>
      <w:bCs/>
      <w:color w:val="00386B"/>
      <w:sz w:val="24"/>
      <w:szCs w:val="26"/>
      <w:lang w:val="en-US" w:bidi="th-TH"/>
    </w:rPr>
  </w:style>
  <w:style w:type="character" w:customStyle="1" w:styleId="Heading5Char">
    <w:name w:val="Heading 5 Char"/>
    <w:basedOn w:val="DefaultParagraphFont"/>
    <w:link w:val="Heading5"/>
    <w:uiPriority w:val="9"/>
    <w:rsid w:val="00F3558C"/>
    <w:rPr>
      <w:rFonts w:ascii="Times New Roman" w:eastAsiaTheme="majorEastAsia" w:hAnsi="Times New Roman" w:cs="Times New Roman"/>
      <w:bCs/>
      <w:color w:val="00386B"/>
      <w:sz w:val="24"/>
      <w:szCs w:val="26"/>
      <w:lang w:val="en-US" w:bidi="th-TH"/>
    </w:rPr>
  </w:style>
  <w:style w:type="paragraph" w:styleId="List">
    <w:name w:val="List"/>
    <w:basedOn w:val="Normal"/>
    <w:uiPriority w:val="99"/>
    <w:unhideWhenUsed/>
    <w:rsid w:val="00D44E2F"/>
    <w:pPr>
      <w:ind w:left="283" w:hanging="283"/>
      <w:contextualSpacing/>
    </w:pPr>
  </w:style>
  <w:style w:type="paragraph" w:styleId="ListNumber">
    <w:name w:val="List Number"/>
    <w:basedOn w:val="Normal"/>
    <w:uiPriority w:val="9"/>
    <w:qFormat/>
    <w:rsid w:val="00D91F47"/>
    <w:pPr>
      <w:numPr>
        <w:numId w:val="1"/>
      </w:numPr>
      <w:spacing w:line="360" w:lineRule="auto"/>
      <w:ind w:left="284" w:hanging="284"/>
      <w:contextualSpacing/>
    </w:pPr>
  </w:style>
  <w:style w:type="paragraph" w:styleId="ListNumber2">
    <w:name w:val="List Number 2"/>
    <w:basedOn w:val="Normal"/>
    <w:uiPriority w:val="9"/>
    <w:qFormat/>
    <w:rsid w:val="00D91F47"/>
    <w:pPr>
      <w:numPr>
        <w:numId w:val="2"/>
      </w:numPr>
      <w:spacing w:line="360" w:lineRule="auto"/>
      <w:contextualSpacing/>
    </w:pPr>
  </w:style>
  <w:style w:type="paragraph" w:styleId="ListNumber3">
    <w:name w:val="List Number 3"/>
    <w:basedOn w:val="Normal"/>
    <w:uiPriority w:val="99"/>
    <w:unhideWhenUsed/>
    <w:rsid w:val="00184E52"/>
    <w:pPr>
      <w:numPr>
        <w:numId w:val="3"/>
      </w:numPr>
      <w:contextualSpacing/>
    </w:pPr>
  </w:style>
  <w:style w:type="paragraph" w:styleId="ListNumber5">
    <w:name w:val="List Number 5"/>
    <w:basedOn w:val="Normal"/>
    <w:uiPriority w:val="99"/>
    <w:unhideWhenUsed/>
    <w:rsid w:val="00184E52"/>
    <w:pPr>
      <w:numPr>
        <w:numId w:val="4"/>
      </w:numPr>
      <w:contextualSpacing/>
    </w:pPr>
  </w:style>
  <w:style w:type="paragraph" w:styleId="TOC3">
    <w:name w:val="toc 3"/>
    <w:basedOn w:val="TOC2"/>
    <w:next w:val="Normal"/>
    <w:autoRedefine/>
    <w:uiPriority w:val="39"/>
    <w:unhideWhenUsed/>
    <w:rsid w:val="001E7CAA"/>
    <w:pPr>
      <w:tabs>
        <w:tab w:val="left" w:pos="880"/>
        <w:tab w:val="right" w:pos="10053"/>
      </w:tabs>
      <w:ind w:left="432"/>
    </w:pPr>
    <w:rPr>
      <w:color w:val="808080" w:themeColor="background1" w:themeShade="80"/>
      <w:sz w:val="24"/>
    </w:rPr>
  </w:style>
  <w:style w:type="table" w:styleId="TableGrid">
    <w:name w:val="Table Grid"/>
    <w:basedOn w:val="TableNormal"/>
    <w:uiPriority w:val="59"/>
    <w:rsid w:val="00FB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croText">
    <w:name w:val="macro"/>
    <w:link w:val="MacroTextChar"/>
    <w:semiHidden/>
    <w:rsid w:val="00FB1C4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FB1C43"/>
    <w:rPr>
      <w:rFonts w:ascii="Courier New" w:eastAsia="Times New Roman" w:hAnsi="Courier New" w:cs="Times New Roman"/>
      <w:sz w:val="20"/>
      <w:szCs w:val="20"/>
    </w:rPr>
  </w:style>
  <w:style w:type="paragraph" w:customStyle="1" w:styleId="Tableheading">
    <w:name w:val="Table heading"/>
    <w:basedOn w:val="Normal"/>
    <w:next w:val="Tabletext"/>
    <w:rsid w:val="00FB1C43"/>
    <w:pPr>
      <w:keepNext/>
      <w:jc w:val="both"/>
    </w:pPr>
    <w:rPr>
      <w:b/>
      <w:szCs w:val="20"/>
    </w:rPr>
  </w:style>
  <w:style w:type="paragraph" w:customStyle="1" w:styleId="Tabletext">
    <w:name w:val="Table text"/>
    <w:basedOn w:val="Normal"/>
    <w:rsid w:val="00FB1C43"/>
    <w:pPr>
      <w:jc w:val="both"/>
    </w:pPr>
    <w:rPr>
      <w:szCs w:val="20"/>
    </w:rPr>
  </w:style>
  <w:style w:type="paragraph" w:customStyle="1" w:styleId="Style16ptBoldLeft">
    <w:name w:val="Style 16 pt Bold Left"/>
    <w:basedOn w:val="Normal"/>
    <w:link w:val="Style16ptBoldLeftChar"/>
    <w:rsid w:val="00FB1C43"/>
    <w:pPr>
      <w:spacing w:after="120"/>
    </w:pPr>
    <w:rPr>
      <w:rFonts w:ascii="Arial Black" w:hAnsi="Arial Black"/>
      <w:bCs/>
      <w:caps/>
      <w:color w:val="00365B"/>
    </w:rPr>
  </w:style>
  <w:style w:type="character" w:styleId="PlaceholderText">
    <w:name w:val="Placeholder Text"/>
    <w:basedOn w:val="DefaultParagraphFont"/>
    <w:uiPriority w:val="99"/>
    <w:semiHidden/>
    <w:rsid w:val="00946783"/>
    <w:rPr>
      <w:color w:val="808080"/>
    </w:rPr>
  </w:style>
  <w:style w:type="paragraph" w:customStyle="1" w:styleId="ContentsTitle">
    <w:name w:val="Contents Title"/>
    <w:basedOn w:val="TOCHeading"/>
    <w:link w:val="ContentsTitleChar"/>
    <w:qFormat/>
    <w:rsid w:val="0024358D"/>
    <w:rPr>
      <w:color w:val="00B0F0"/>
    </w:rPr>
  </w:style>
  <w:style w:type="table" w:styleId="PlainTable1">
    <w:name w:val="Plain Table 1"/>
    <w:basedOn w:val="TableNormal"/>
    <w:uiPriority w:val="41"/>
    <w:rsid w:val="00F355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HeadingChar">
    <w:name w:val="TOC Heading Char"/>
    <w:basedOn w:val="Heading1Char"/>
    <w:link w:val="TOCHeading"/>
    <w:uiPriority w:val="39"/>
    <w:rsid w:val="0024358D"/>
    <w:rPr>
      <w:rFonts w:ascii="Tahoma" w:eastAsiaTheme="majorEastAsia" w:hAnsi="Tahoma" w:cstheme="majorBidi"/>
      <w:b w:val="0"/>
      <w:bCs/>
      <w:noProof/>
      <w:color w:val="5B6770" w:themeColor="text2"/>
      <w:sz w:val="40"/>
      <w:szCs w:val="40"/>
    </w:rPr>
  </w:style>
  <w:style w:type="character" w:customStyle="1" w:styleId="ContentsTitleChar">
    <w:name w:val="Contents Title Char"/>
    <w:basedOn w:val="TOCHeadingChar"/>
    <w:link w:val="ContentsTitle"/>
    <w:rsid w:val="0024358D"/>
    <w:rPr>
      <w:rFonts w:ascii="Tahoma" w:eastAsiaTheme="majorEastAsia" w:hAnsi="Tahoma" w:cstheme="majorBidi"/>
      <w:b w:val="0"/>
      <w:bCs/>
      <w:noProof/>
      <w:color w:val="00B0F0"/>
      <w:sz w:val="40"/>
      <w:szCs w:val="40"/>
    </w:rPr>
  </w:style>
  <w:style w:type="paragraph" w:customStyle="1" w:styleId="Sub-Headings">
    <w:name w:val="Sub-Headings"/>
    <w:basedOn w:val="TOC1"/>
    <w:link w:val="Sub-HeadingsChar"/>
    <w:qFormat/>
    <w:rsid w:val="00061B9D"/>
    <w:pPr>
      <w:tabs>
        <w:tab w:val="right" w:leader="dot" w:pos="10053"/>
      </w:tabs>
    </w:pPr>
    <w:rPr>
      <w:b/>
      <w:color w:val="002060"/>
      <w:sz w:val="24"/>
    </w:rPr>
  </w:style>
  <w:style w:type="character" w:customStyle="1" w:styleId="Sub-HeadingsChar">
    <w:name w:val="Sub-Headings Char"/>
    <w:basedOn w:val="DefaultParagraphFont"/>
    <w:link w:val="Sub-Headings"/>
    <w:rsid w:val="00061B9D"/>
    <w:rPr>
      <w:rFonts w:ascii="Tahoma" w:hAnsi="Tahoma" w:cs="Tahoma"/>
      <w:b/>
      <w:noProof/>
      <w:color w:val="002060"/>
      <w:sz w:val="24"/>
      <w:szCs w:val="24"/>
    </w:rPr>
  </w:style>
  <w:style w:type="paragraph" w:styleId="BodyText2">
    <w:name w:val="Body Text 2"/>
    <w:basedOn w:val="Normal"/>
    <w:link w:val="BodyText2Char"/>
    <w:uiPriority w:val="99"/>
    <w:semiHidden/>
    <w:unhideWhenUsed/>
    <w:rsid w:val="00061B9D"/>
    <w:pPr>
      <w:spacing w:after="120" w:line="480" w:lineRule="auto"/>
    </w:pPr>
  </w:style>
  <w:style w:type="character" w:customStyle="1" w:styleId="BodyText2Char">
    <w:name w:val="Body Text 2 Char"/>
    <w:basedOn w:val="DefaultParagraphFont"/>
    <w:link w:val="BodyText2"/>
    <w:uiPriority w:val="99"/>
    <w:semiHidden/>
    <w:rsid w:val="00061B9D"/>
    <w:rPr>
      <w:rFonts w:ascii="Tahoma" w:hAnsi="Tahoma" w:cs="Tahoma"/>
      <w:noProof/>
      <w:sz w:val="24"/>
      <w:szCs w:val="24"/>
    </w:rPr>
  </w:style>
  <w:style w:type="character" w:customStyle="1" w:styleId="Style16ptBoldLeftChar">
    <w:name w:val="Style 16 pt Bold Left Char"/>
    <w:basedOn w:val="DefaultParagraphFont"/>
    <w:link w:val="Style16ptBoldLeft"/>
    <w:rsid w:val="00061B9D"/>
    <w:rPr>
      <w:rFonts w:ascii="Arial Black" w:eastAsia="Times New Roman" w:hAnsi="Arial Black" w:cs="Times New Roman"/>
      <w:bCs/>
      <w:caps/>
      <w:noProof/>
      <w:color w:val="00365B"/>
      <w:sz w:val="24"/>
      <w:szCs w:val="24"/>
      <w:lang w:val="en-US"/>
    </w:rPr>
  </w:style>
  <w:style w:type="paragraph" w:customStyle="1" w:styleId="proc-text">
    <w:name w:val="proc-text"/>
    <w:basedOn w:val="Normal"/>
    <w:rsid w:val="00061B9D"/>
    <w:pPr>
      <w:spacing w:before="120"/>
    </w:pPr>
    <w:rPr>
      <w:rFonts w:ascii="Arial" w:hAnsi="Arial"/>
      <w:szCs w:val="20"/>
    </w:rPr>
  </w:style>
  <w:style w:type="paragraph" w:customStyle="1" w:styleId="Sub-Titles">
    <w:name w:val="Sub-Titles"/>
    <w:basedOn w:val="Style16ptBoldLeft"/>
    <w:link w:val="Sub-TitlesChar"/>
    <w:rsid w:val="00BD488B"/>
    <w:rPr>
      <w:rFonts w:ascii="Tahoma" w:eastAsiaTheme="majorEastAsia" w:hAnsi="Tahoma"/>
      <w:b/>
      <w:caps w:val="0"/>
    </w:rPr>
  </w:style>
  <w:style w:type="character" w:customStyle="1" w:styleId="Sub-TitlesChar">
    <w:name w:val="Sub-Titles Char"/>
    <w:basedOn w:val="Style16ptBoldLeftChar"/>
    <w:link w:val="Sub-Titles"/>
    <w:rsid w:val="00BD488B"/>
    <w:rPr>
      <w:rFonts w:ascii="Tahoma" w:eastAsiaTheme="majorEastAsia" w:hAnsi="Tahoma" w:cs="Times New Roman"/>
      <w:b/>
      <w:bCs/>
      <w:caps w:val="0"/>
      <w:noProof/>
      <w:color w:val="00365B"/>
      <w:sz w:val="24"/>
      <w:szCs w:val="24"/>
      <w:lang w:val="en-US"/>
    </w:rPr>
  </w:style>
  <w:style w:type="table" w:styleId="TableGridLight">
    <w:name w:val="Grid Table Light"/>
    <w:basedOn w:val="TableNormal"/>
    <w:uiPriority w:val="40"/>
    <w:rsid w:val="00BD48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9402C1"/>
    <w:rPr>
      <w:color w:val="605E5C"/>
      <w:shd w:val="clear" w:color="auto" w:fill="E1DFDD"/>
    </w:rPr>
  </w:style>
  <w:style w:type="character" w:styleId="FollowedHyperlink">
    <w:name w:val="FollowedHyperlink"/>
    <w:basedOn w:val="DefaultParagraphFont"/>
    <w:uiPriority w:val="99"/>
    <w:semiHidden/>
    <w:unhideWhenUsed/>
    <w:rsid w:val="009C2FAF"/>
    <w:rPr>
      <w:color w:val="5B6770" w:themeColor="followedHyperlink"/>
      <w:u w:val="single"/>
    </w:rPr>
  </w:style>
  <w:style w:type="paragraph" w:styleId="TOC4">
    <w:name w:val="toc 4"/>
    <w:basedOn w:val="Normal"/>
    <w:next w:val="Normal"/>
    <w:autoRedefine/>
    <w:uiPriority w:val="39"/>
    <w:unhideWhenUsed/>
    <w:rsid w:val="008B0663"/>
    <w:pPr>
      <w:spacing w:after="100"/>
      <w:ind w:left="720"/>
    </w:pPr>
  </w:style>
  <w:style w:type="character" w:customStyle="1" w:styleId="normaltextrun">
    <w:name w:val="normaltextrun"/>
    <w:basedOn w:val="DefaultParagraphFont"/>
    <w:rsid w:val="002B396B"/>
  </w:style>
  <w:style w:type="paragraph" w:styleId="TOC5">
    <w:name w:val="toc 5"/>
    <w:basedOn w:val="Normal"/>
    <w:next w:val="Normal"/>
    <w:autoRedefine/>
    <w:uiPriority w:val="39"/>
    <w:unhideWhenUsed/>
    <w:rsid w:val="00C35720"/>
    <w:pPr>
      <w:tabs>
        <w:tab w:val="left" w:pos="2050"/>
        <w:tab w:val="right" w:leader="dot" w:pos="10053"/>
      </w:tabs>
      <w:spacing w:after="100" w:line="259" w:lineRule="auto"/>
      <w:ind w:left="880"/>
    </w:pPr>
    <w:rPr>
      <w:rFonts w:asciiTheme="minorHAnsi" w:eastAsiaTheme="minorEastAsia" w:hAnsiTheme="minorHAnsi" w:cs="Tahoma"/>
      <w:noProof/>
      <w:kern w:val="2"/>
      <w:sz w:val="22"/>
      <w14:ligatures w14:val="standardContextual"/>
    </w:rPr>
  </w:style>
  <w:style w:type="paragraph" w:styleId="TOC6">
    <w:name w:val="toc 6"/>
    <w:basedOn w:val="Normal"/>
    <w:next w:val="Normal"/>
    <w:autoRedefine/>
    <w:uiPriority w:val="39"/>
    <w:unhideWhenUsed/>
    <w:rsid w:val="002312CA"/>
    <w:pPr>
      <w:spacing w:after="100" w:line="259" w:lineRule="auto"/>
      <w:ind w:left="1100"/>
    </w:pPr>
    <w:rPr>
      <w:rFonts w:asciiTheme="minorHAnsi" w:eastAsiaTheme="minorEastAsia" w:hAnsiTheme="minorHAnsi" w:cstheme="minorBidi"/>
      <w:kern w:val="2"/>
      <w:sz w:val="22"/>
      <w:szCs w:val="28"/>
      <w14:ligatures w14:val="standardContextual"/>
    </w:rPr>
  </w:style>
  <w:style w:type="paragraph" w:styleId="TOC7">
    <w:name w:val="toc 7"/>
    <w:basedOn w:val="Normal"/>
    <w:next w:val="Normal"/>
    <w:autoRedefine/>
    <w:uiPriority w:val="39"/>
    <w:unhideWhenUsed/>
    <w:rsid w:val="002312CA"/>
    <w:pPr>
      <w:spacing w:after="100" w:line="259" w:lineRule="auto"/>
      <w:ind w:left="1320"/>
    </w:pPr>
    <w:rPr>
      <w:rFonts w:asciiTheme="minorHAnsi" w:eastAsiaTheme="minorEastAsia" w:hAnsiTheme="minorHAnsi" w:cstheme="minorBidi"/>
      <w:kern w:val="2"/>
      <w:sz w:val="22"/>
      <w:szCs w:val="28"/>
      <w14:ligatures w14:val="standardContextual"/>
    </w:rPr>
  </w:style>
  <w:style w:type="paragraph" w:styleId="TOC8">
    <w:name w:val="toc 8"/>
    <w:basedOn w:val="Normal"/>
    <w:next w:val="Normal"/>
    <w:autoRedefine/>
    <w:uiPriority w:val="39"/>
    <w:unhideWhenUsed/>
    <w:rsid w:val="002312CA"/>
    <w:pPr>
      <w:spacing w:after="100" w:line="259" w:lineRule="auto"/>
      <w:ind w:left="1540"/>
    </w:pPr>
    <w:rPr>
      <w:rFonts w:asciiTheme="minorHAnsi" w:eastAsiaTheme="minorEastAsia" w:hAnsiTheme="minorHAnsi" w:cstheme="minorBidi"/>
      <w:kern w:val="2"/>
      <w:sz w:val="22"/>
      <w:szCs w:val="28"/>
      <w14:ligatures w14:val="standardContextual"/>
    </w:rPr>
  </w:style>
  <w:style w:type="paragraph" w:styleId="TOC9">
    <w:name w:val="toc 9"/>
    <w:basedOn w:val="Normal"/>
    <w:next w:val="Normal"/>
    <w:autoRedefine/>
    <w:uiPriority w:val="39"/>
    <w:unhideWhenUsed/>
    <w:rsid w:val="002312CA"/>
    <w:pPr>
      <w:spacing w:after="100" w:line="259" w:lineRule="auto"/>
      <w:ind w:left="1760"/>
    </w:pPr>
    <w:rPr>
      <w:rFonts w:asciiTheme="minorHAnsi" w:eastAsiaTheme="minorEastAsia" w:hAnsiTheme="minorHAnsi" w:cstheme="minorBidi"/>
      <w:kern w:val="2"/>
      <w:sz w:val="22"/>
      <w:szCs w:val="28"/>
      <w14:ligatures w14:val="standardContextual"/>
    </w:rPr>
  </w:style>
  <w:style w:type="character" w:customStyle="1" w:styleId="ts-alignment-element">
    <w:name w:val="ts-alignment-element"/>
    <w:basedOn w:val="DefaultParagraphFont"/>
    <w:rsid w:val="00454AB8"/>
  </w:style>
  <w:style w:type="character" w:customStyle="1" w:styleId="ts-alignment-element-highlighted">
    <w:name w:val="ts-alignment-element-highlighted"/>
    <w:basedOn w:val="DefaultParagraphFont"/>
    <w:rsid w:val="00D1289C"/>
  </w:style>
  <w:style w:type="character" w:customStyle="1" w:styleId="ui-provider">
    <w:name w:val="ui-provider"/>
    <w:basedOn w:val="DefaultParagraphFont"/>
    <w:rsid w:val="00036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636676">
      <w:bodyDiv w:val="1"/>
      <w:marLeft w:val="0"/>
      <w:marRight w:val="0"/>
      <w:marTop w:val="0"/>
      <w:marBottom w:val="0"/>
      <w:divBdr>
        <w:top w:val="none" w:sz="0" w:space="0" w:color="auto"/>
        <w:left w:val="none" w:sz="0" w:space="0" w:color="auto"/>
        <w:bottom w:val="none" w:sz="0" w:space="0" w:color="auto"/>
        <w:right w:val="none" w:sz="0" w:space="0" w:color="auto"/>
      </w:divBdr>
      <w:divsChild>
        <w:div w:id="1968586113">
          <w:marLeft w:val="0"/>
          <w:marRight w:val="0"/>
          <w:marTop w:val="0"/>
          <w:marBottom w:val="0"/>
          <w:divBdr>
            <w:top w:val="none" w:sz="0" w:space="0" w:color="auto"/>
            <w:left w:val="none" w:sz="0" w:space="0" w:color="auto"/>
            <w:bottom w:val="none" w:sz="0" w:space="0" w:color="auto"/>
            <w:right w:val="none" w:sz="0" w:space="0" w:color="auto"/>
          </w:divBdr>
          <w:divsChild>
            <w:div w:id="284049515">
              <w:marLeft w:val="0"/>
              <w:marRight w:val="0"/>
              <w:marTop w:val="0"/>
              <w:marBottom w:val="0"/>
              <w:divBdr>
                <w:top w:val="none" w:sz="0" w:space="0" w:color="auto"/>
                <w:left w:val="none" w:sz="0" w:space="0" w:color="auto"/>
                <w:bottom w:val="none" w:sz="0" w:space="0" w:color="auto"/>
                <w:right w:val="none" w:sz="0" w:space="0" w:color="auto"/>
              </w:divBdr>
              <w:divsChild>
                <w:div w:id="652027587">
                  <w:marLeft w:val="0"/>
                  <w:marRight w:val="0"/>
                  <w:marTop w:val="0"/>
                  <w:marBottom w:val="0"/>
                  <w:divBdr>
                    <w:top w:val="none" w:sz="0" w:space="0" w:color="auto"/>
                    <w:left w:val="none" w:sz="0" w:space="0" w:color="auto"/>
                    <w:bottom w:val="none" w:sz="0" w:space="0" w:color="auto"/>
                    <w:right w:val="none" w:sz="0" w:space="0" w:color="auto"/>
                  </w:divBdr>
                  <w:divsChild>
                    <w:div w:id="509487385">
                      <w:marLeft w:val="0"/>
                      <w:marRight w:val="0"/>
                      <w:marTop w:val="0"/>
                      <w:marBottom w:val="0"/>
                      <w:divBdr>
                        <w:top w:val="none" w:sz="0" w:space="0" w:color="auto"/>
                        <w:left w:val="none" w:sz="0" w:space="0" w:color="auto"/>
                        <w:bottom w:val="none" w:sz="0" w:space="0" w:color="auto"/>
                        <w:right w:val="none" w:sz="0" w:space="0" w:color="auto"/>
                      </w:divBdr>
                      <w:divsChild>
                        <w:div w:id="63264978">
                          <w:marLeft w:val="0"/>
                          <w:marRight w:val="0"/>
                          <w:marTop w:val="0"/>
                          <w:marBottom w:val="0"/>
                          <w:divBdr>
                            <w:top w:val="none" w:sz="0" w:space="0" w:color="auto"/>
                            <w:left w:val="none" w:sz="0" w:space="0" w:color="auto"/>
                            <w:bottom w:val="none" w:sz="0" w:space="0" w:color="auto"/>
                            <w:right w:val="none" w:sz="0" w:space="0" w:color="auto"/>
                          </w:divBdr>
                          <w:divsChild>
                            <w:div w:id="146407597">
                              <w:marLeft w:val="0"/>
                              <w:marRight w:val="0"/>
                              <w:marTop w:val="0"/>
                              <w:marBottom w:val="0"/>
                              <w:divBdr>
                                <w:top w:val="none" w:sz="0" w:space="0" w:color="auto"/>
                                <w:left w:val="none" w:sz="0" w:space="0" w:color="auto"/>
                                <w:bottom w:val="none" w:sz="0" w:space="0" w:color="auto"/>
                                <w:right w:val="none" w:sz="0" w:space="0" w:color="auto"/>
                              </w:divBdr>
                              <w:divsChild>
                                <w:div w:id="1210798433">
                                  <w:marLeft w:val="0"/>
                                  <w:marRight w:val="0"/>
                                  <w:marTop w:val="0"/>
                                  <w:marBottom w:val="0"/>
                                  <w:divBdr>
                                    <w:top w:val="none" w:sz="0" w:space="0" w:color="auto"/>
                                    <w:left w:val="none" w:sz="0" w:space="0" w:color="auto"/>
                                    <w:bottom w:val="none" w:sz="0" w:space="0" w:color="auto"/>
                                    <w:right w:val="none" w:sz="0" w:space="0" w:color="auto"/>
                                  </w:divBdr>
                                  <w:divsChild>
                                    <w:div w:id="449864933">
                                      <w:marLeft w:val="0"/>
                                      <w:marRight w:val="0"/>
                                      <w:marTop w:val="0"/>
                                      <w:marBottom w:val="0"/>
                                      <w:divBdr>
                                        <w:top w:val="none" w:sz="0" w:space="0" w:color="auto"/>
                                        <w:left w:val="none" w:sz="0" w:space="0" w:color="auto"/>
                                        <w:bottom w:val="none" w:sz="0" w:space="0" w:color="auto"/>
                                        <w:right w:val="none" w:sz="0" w:space="0" w:color="auto"/>
                                      </w:divBdr>
                                      <w:divsChild>
                                        <w:div w:id="1386292671">
                                          <w:marLeft w:val="0"/>
                                          <w:marRight w:val="0"/>
                                          <w:marTop w:val="0"/>
                                          <w:marBottom w:val="0"/>
                                          <w:divBdr>
                                            <w:top w:val="none" w:sz="0" w:space="0" w:color="auto"/>
                                            <w:left w:val="none" w:sz="0" w:space="0" w:color="auto"/>
                                            <w:bottom w:val="none" w:sz="0" w:space="0" w:color="auto"/>
                                            <w:right w:val="none" w:sz="0" w:space="0" w:color="auto"/>
                                          </w:divBdr>
                                          <w:divsChild>
                                            <w:div w:id="424498351">
                                              <w:marLeft w:val="0"/>
                                              <w:marRight w:val="0"/>
                                              <w:marTop w:val="0"/>
                                              <w:marBottom w:val="0"/>
                                              <w:divBdr>
                                                <w:top w:val="none" w:sz="0" w:space="0" w:color="auto"/>
                                                <w:left w:val="none" w:sz="0" w:space="0" w:color="auto"/>
                                                <w:bottom w:val="none" w:sz="0" w:space="0" w:color="auto"/>
                                                <w:right w:val="none" w:sz="0" w:space="0" w:color="auto"/>
                                              </w:divBdr>
                                              <w:divsChild>
                                                <w:div w:id="106048155">
                                                  <w:marLeft w:val="0"/>
                                                  <w:marRight w:val="0"/>
                                                  <w:marTop w:val="0"/>
                                                  <w:marBottom w:val="0"/>
                                                  <w:divBdr>
                                                    <w:top w:val="none" w:sz="0" w:space="0" w:color="auto"/>
                                                    <w:left w:val="none" w:sz="0" w:space="0" w:color="auto"/>
                                                    <w:bottom w:val="none" w:sz="0" w:space="0" w:color="auto"/>
                                                    <w:right w:val="none" w:sz="0" w:space="0" w:color="auto"/>
                                                  </w:divBdr>
                                                  <w:divsChild>
                                                    <w:div w:id="2101753870">
                                                      <w:marLeft w:val="0"/>
                                                      <w:marRight w:val="0"/>
                                                      <w:marTop w:val="0"/>
                                                      <w:marBottom w:val="0"/>
                                                      <w:divBdr>
                                                        <w:top w:val="none" w:sz="0" w:space="0" w:color="auto"/>
                                                        <w:left w:val="none" w:sz="0" w:space="0" w:color="auto"/>
                                                        <w:bottom w:val="none" w:sz="0" w:space="0" w:color="auto"/>
                                                        <w:right w:val="none" w:sz="0" w:space="0" w:color="auto"/>
                                                      </w:divBdr>
                                                      <w:divsChild>
                                                        <w:div w:id="1945648846">
                                                          <w:marLeft w:val="0"/>
                                                          <w:marRight w:val="0"/>
                                                          <w:marTop w:val="0"/>
                                                          <w:marBottom w:val="0"/>
                                                          <w:divBdr>
                                                            <w:top w:val="none" w:sz="0" w:space="0" w:color="auto"/>
                                                            <w:left w:val="none" w:sz="0" w:space="0" w:color="auto"/>
                                                            <w:bottom w:val="none" w:sz="0" w:space="0" w:color="auto"/>
                                                            <w:right w:val="none" w:sz="0" w:space="0" w:color="auto"/>
                                                          </w:divBdr>
                                                          <w:divsChild>
                                                            <w:div w:id="15422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2901">
      <w:bodyDiv w:val="1"/>
      <w:marLeft w:val="0"/>
      <w:marRight w:val="0"/>
      <w:marTop w:val="0"/>
      <w:marBottom w:val="0"/>
      <w:divBdr>
        <w:top w:val="none" w:sz="0" w:space="0" w:color="auto"/>
        <w:left w:val="none" w:sz="0" w:space="0" w:color="auto"/>
        <w:bottom w:val="none" w:sz="0" w:space="0" w:color="auto"/>
        <w:right w:val="none" w:sz="0" w:space="0" w:color="auto"/>
      </w:divBdr>
      <w:divsChild>
        <w:div w:id="1836844436">
          <w:marLeft w:val="0"/>
          <w:marRight w:val="0"/>
          <w:marTop w:val="0"/>
          <w:marBottom w:val="0"/>
          <w:divBdr>
            <w:top w:val="none" w:sz="0" w:space="0" w:color="auto"/>
            <w:left w:val="none" w:sz="0" w:space="0" w:color="auto"/>
            <w:bottom w:val="none" w:sz="0" w:space="0" w:color="auto"/>
            <w:right w:val="none" w:sz="0" w:space="0" w:color="auto"/>
          </w:divBdr>
          <w:divsChild>
            <w:div w:id="350641515">
              <w:marLeft w:val="0"/>
              <w:marRight w:val="0"/>
              <w:marTop w:val="0"/>
              <w:marBottom w:val="0"/>
              <w:divBdr>
                <w:top w:val="none" w:sz="0" w:space="0" w:color="auto"/>
                <w:left w:val="none" w:sz="0" w:space="0" w:color="auto"/>
                <w:bottom w:val="none" w:sz="0" w:space="0" w:color="auto"/>
                <w:right w:val="none" w:sz="0" w:space="0" w:color="auto"/>
              </w:divBdr>
              <w:divsChild>
                <w:div w:id="366100051">
                  <w:marLeft w:val="0"/>
                  <w:marRight w:val="0"/>
                  <w:marTop w:val="0"/>
                  <w:marBottom w:val="0"/>
                  <w:divBdr>
                    <w:top w:val="none" w:sz="0" w:space="0" w:color="auto"/>
                    <w:left w:val="none" w:sz="0" w:space="0" w:color="auto"/>
                    <w:bottom w:val="none" w:sz="0" w:space="0" w:color="auto"/>
                    <w:right w:val="none" w:sz="0" w:space="0" w:color="auto"/>
                  </w:divBdr>
                  <w:divsChild>
                    <w:div w:id="401873215">
                      <w:marLeft w:val="0"/>
                      <w:marRight w:val="0"/>
                      <w:marTop w:val="0"/>
                      <w:marBottom w:val="0"/>
                      <w:divBdr>
                        <w:top w:val="none" w:sz="0" w:space="0" w:color="auto"/>
                        <w:left w:val="none" w:sz="0" w:space="0" w:color="auto"/>
                        <w:bottom w:val="none" w:sz="0" w:space="0" w:color="auto"/>
                        <w:right w:val="none" w:sz="0" w:space="0" w:color="auto"/>
                      </w:divBdr>
                      <w:divsChild>
                        <w:div w:id="426191956">
                          <w:marLeft w:val="0"/>
                          <w:marRight w:val="0"/>
                          <w:marTop w:val="0"/>
                          <w:marBottom w:val="0"/>
                          <w:divBdr>
                            <w:top w:val="none" w:sz="0" w:space="0" w:color="auto"/>
                            <w:left w:val="none" w:sz="0" w:space="0" w:color="auto"/>
                            <w:bottom w:val="none" w:sz="0" w:space="0" w:color="auto"/>
                            <w:right w:val="none" w:sz="0" w:space="0" w:color="auto"/>
                          </w:divBdr>
                          <w:divsChild>
                            <w:div w:id="783041274">
                              <w:marLeft w:val="0"/>
                              <w:marRight w:val="0"/>
                              <w:marTop w:val="0"/>
                              <w:marBottom w:val="0"/>
                              <w:divBdr>
                                <w:top w:val="none" w:sz="0" w:space="0" w:color="auto"/>
                                <w:left w:val="none" w:sz="0" w:space="0" w:color="auto"/>
                                <w:bottom w:val="none" w:sz="0" w:space="0" w:color="auto"/>
                                <w:right w:val="none" w:sz="0" w:space="0" w:color="auto"/>
                              </w:divBdr>
                              <w:divsChild>
                                <w:div w:id="1584801969">
                                  <w:marLeft w:val="0"/>
                                  <w:marRight w:val="0"/>
                                  <w:marTop w:val="0"/>
                                  <w:marBottom w:val="0"/>
                                  <w:divBdr>
                                    <w:top w:val="none" w:sz="0" w:space="0" w:color="auto"/>
                                    <w:left w:val="none" w:sz="0" w:space="0" w:color="auto"/>
                                    <w:bottom w:val="none" w:sz="0" w:space="0" w:color="auto"/>
                                    <w:right w:val="none" w:sz="0" w:space="0" w:color="auto"/>
                                  </w:divBdr>
                                  <w:divsChild>
                                    <w:div w:id="1394230736">
                                      <w:marLeft w:val="0"/>
                                      <w:marRight w:val="0"/>
                                      <w:marTop w:val="0"/>
                                      <w:marBottom w:val="0"/>
                                      <w:divBdr>
                                        <w:top w:val="none" w:sz="0" w:space="0" w:color="auto"/>
                                        <w:left w:val="none" w:sz="0" w:space="0" w:color="auto"/>
                                        <w:bottom w:val="none" w:sz="0" w:space="0" w:color="auto"/>
                                        <w:right w:val="none" w:sz="0" w:space="0" w:color="auto"/>
                                      </w:divBdr>
                                      <w:divsChild>
                                        <w:div w:id="1451902139">
                                          <w:marLeft w:val="0"/>
                                          <w:marRight w:val="0"/>
                                          <w:marTop w:val="0"/>
                                          <w:marBottom w:val="0"/>
                                          <w:divBdr>
                                            <w:top w:val="none" w:sz="0" w:space="0" w:color="auto"/>
                                            <w:left w:val="none" w:sz="0" w:space="0" w:color="auto"/>
                                            <w:bottom w:val="none" w:sz="0" w:space="0" w:color="auto"/>
                                            <w:right w:val="none" w:sz="0" w:space="0" w:color="auto"/>
                                          </w:divBdr>
                                          <w:divsChild>
                                            <w:div w:id="1459764988">
                                              <w:marLeft w:val="0"/>
                                              <w:marRight w:val="0"/>
                                              <w:marTop w:val="0"/>
                                              <w:marBottom w:val="0"/>
                                              <w:divBdr>
                                                <w:top w:val="none" w:sz="0" w:space="0" w:color="auto"/>
                                                <w:left w:val="none" w:sz="0" w:space="0" w:color="auto"/>
                                                <w:bottom w:val="none" w:sz="0" w:space="0" w:color="auto"/>
                                                <w:right w:val="none" w:sz="0" w:space="0" w:color="auto"/>
                                              </w:divBdr>
                                              <w:divsChild>
                                                <w:div w:id="792332234">
                                                  <w:marLeft w:val="0"/>
                                                  <w:marRight w:val="0"/>
                                                  <w:marTop w:val="0"/>
                                                  <w:marBottom w:val="0"/>
                                                  <w:divBdr>
                                                    <w:top w:val="none" w:sz="0" w:space="0" w:color="auto"/>
                                                    <w:left w:val="none" w:sz="0" w:space="0" w:color="auto"/>
                                                    <w:bottom w:val="none" w:sz="0" w:space="0" w:color="auto"/>
                                                    <w:right w:val="none" w:sz="0" w:space="0" w:color="auto"/>
                                                  </w:divBdr>
                                                  <w:divsChild>
                                                    <w:div w:id="478808659">
                                                      <w:marLeft w:val="0"/>
                                                      <w:marRight w:val="0"/>
                                                      <w:marTop w:val="0"/>
                                                      <w:marBottom w:val="0"/>
                                                      <w:divBdr>
                                                        <w:top w:val="none" w:sz="0" w:space="0" w:color="auto"/>
                                                        <w:left w:val="none" w:sz="0" w:space="0" w:color="auto"/>
                                                        <w:bottom w:val="none" w:sz="0" w:space="0" w:color="auto"/>
                                                        <w:right w:val="none" w:sz="0" w:space="0" w:color="auto"/>
                                                      </w:divBdr>
                                                      <w:divsChild>
                                                        <w:div w:id="436951170">
                                                          <w:marLeft w:val="0"/>
                                                          <w:marRight w:val="0"/>
                                                          <w:marTop w:val="0"/>
                                                          <w:marBottom w:val="0"/>
                                                          <w:divBdr>
                                                            <w:top w:val="none" w:sz="0" w:space="0" w:color="auto"/>
                                                            <w:left w:val="none" w:sz="0" w:space="0" w:color="auto"/>
                                                            <w:bottom w:val="none" w:sz="0" w:space="0" w:color="auto"/>
                                                            <w:right w:val="none" w:sz="0" w:space="0" w:color="auto"/>
                                                          </w:divBdr>
                                                          <w:divsChild>
                                                            <w:div w:id="4446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2880756">
      <w:bodyDiv w:val="1"/>
      <w:marLeft w:val="0"/>
      <w:marRight w:val="0"/>
      <w:marTop w:val="0"/>
      <w:marBottom w:val="0"/>
      <w:divBdr>
        <w:top w:val="none" w:sz="0" w:space="0" w:color="auto"/>
        <w:left w:val="none" w:sz="0" w:space="0" w:color="auto"/>
        <w:bottom w:val="none" w:sz="0" w:space="0" w:color="auto"/>
        <w:right w:val="none" w:sz="0" w:space="0" w:color="auto"/>
      </w:divBdr>
    </w:div>
    <w:div w:id="430399273">
      <w:bodyDiv w:val="1"/>
      <w:marLeft w:val="0"/>
      <w:marRight w:val="0"/>
      <w:marTop w:val="0"/>
      <w:marBottom w:val="0"/>
      <w:divBdr>
        <w:top w:val="none" w:sz="0" w:space="0" w:color="auto"/>
        <w:left w:val="none" w:sz="0" w:space="0" w:color="auto"/>
        <w:bottom w:val="none" w:sz="0" w:space="0" w:color="auto"/>
        <w:right w:val="none" w:sz="0" w:space="0" w:color="auto"/>
      </w:divBdr>
    </w:div>
    <w:div w:id="432750374">
      <w:bodyDiv w:val="1"/>
      <w:marLeft w:val="0"/>
      <w:marRight w:val="0"/>
      <w:marTop w:val="0"/>
      <w:marBottom w:val="0"/>
      <w:divBdr>
        <w:top w:val="none" w:sz="0" w:space="0" w:color="auto"/>
        <w:left w:val="none" w:sz="0" w:space="0" w:color="auto"/>
        <w:bottom w:val="none" w:sz="0" w:space="0" w:color="auto"/>
        <w:right w:val="none" w:sz="0" w:space="0" w:color="auto"/>
      </w:divBdr>
      <w:divsChild>
        <w:div w:id="1451239240">
          <w:marLeft w:val="0"/>
          <w:marRight w:val="0"/>
          <w:marTop w:val="0"/>
          <w:marBottom w:val="0"/>
          <w:divBdr>
            <w:top w:val="none" w:sz="0" w:space="0" w:color="auto"/>
            <w:left w:val="none" w:sz="0" w:space="0" w:color="auto"/>
            <w:bottom w:val="none" w:sz="0" w:space="0" w:color="auto"/>
            <w:right w:val="none" w:sz="0" w:space="0" w:color="auto"/>
          </w:divBdr>
          <w:divsChild>
            <w:div w:id="2027517132">
              <w:marLeft w:val="0"/>
              <w:marRight w:val="0"/>
              <w:marTop w:val="0"/>
              <w:marBottom w:val="0"/>
              <w:divBdr>
                <w:top w:val="none" w:sz="0" w:space="0" w:color="auto"/>
                <w:left w:val="none" w:sz="0" w:space="0" w:color="auto"/>
                <w:bottom w:val="none" w:sz="0" w:space="0" w:color="auto"/>
                <w:right w:val="none" w:sz="0" w:space="0" w:color="auto"/>
              </w:divBdr>
              <w:divsChild>
                <w:div w:id="2126843748">
                  <w:marLeft w:val="0"/>
                  <w:marRight w:val="0"/>
                  <w:marTop w:val="0"/>
                  <w:marBottom w:val="0"/>
                  <w:divBdr>
                    <w:top w:val="none" w:sz="0" w:space="0" w:color="auto"/>
                    <w:left w:val="none" w:sz="0" w:space="0" w:color="auto"/>
                    <w:bottom w:val="none" w:sz="0" w:space="0" w:color="auto"/>
                    <w:right w:val="none" w:sz="0" w:space="0" w:color="auto"/>
                  </w:divBdr>
                  <w:divsChild>
                    <w:div w:id="1320692442">
                      <w:marLeft w:val="0"/>
                      <w:marRight w:val="0"/>
                      <w:marTop w:val="0"/>
                      <w:marBottom w:val="0"/>
                      <w:divBdr>
                        <w:top w:val="none" w:sz="0" w:space="0" w:color="auto"/>
                        <w:left w:val="none" w:sz="0" w:space="0" w:color="auto"/>
                        <w:bottom w:val="none" w:sz="0" w:space="0" w:color="auto"/>
                        <w:right w:val="none" w:sz="0" w:space="0" w:color="auto"/>
                      </w:divBdr>
                      <w:divsChild>
                        <w:div w:id="715786473">
                          <w:marLeft w:val="0"/>
                          <w:marRight w:val="0"/>
                          <w:marTop w:val="0"/>
                          <w:marBottom w:val="0"/>
                          <w:divBdr>
                            <w:top w:val="none" w:sz="0" w:space="0" w:color="auto"/>
                            <w:left w:val="none" w:sz="0" w:space="0" w:color="auto"/>
                            <w:bottom w:val="none" w:sz="0" w:space="0" w:color="auto"/>
                            <w:right w:val="none" w:sz="0" w:space="0" w:color="auto"/>
                          </w:divBdr>
                          <w:divsChild>
                            <w:div w:id="745302545">
                              <w:marLeft w:val="0"/>
                              <w:marRight w:val="0"/>
                              <w:marTop w:val="0"/>
                              <w:marBottom w:val="0"/>
                              <w:divBdr>
                                <w:top w:val="none" w:sz="0" w:space="0" w:color="auto"/>
                                <w:left w:val="none" w:sz="0" w:space="0" w:color="auto"/>
                                <w:bottom w:val="none" w:sz="0" w:space="0" w:color="auto"/>
                                <w:right w:val="none" w:sz="0" w:space="0" w:color="auto"/>
                              </w:divBdr>
                              <w:divsChild>
                                <w:div w:id="131749952">
                                  <w:marLeft w:val="0"/>
                                  <w:marRight w:val="0"/>
                                  <w:marTop w:val="0"/>
                                  <w:marBottom w:val="0"/>
                                  <w:divBdr>
                                    <w:top w:val="none" w:sz="0" w:space="0" w:color="auto"/>
                                    <w:left w:val="none" w:sz="0" w:space="0" w:color="auto"/>
                                    <w:bottom w:val="none" w:sz="0" w:space="0" w:color="auto"/>
                                    <w:right w:val="none" w:sz="0" w:space="0" w:color="auto"/>
                                  </w:divBdr>
                                  <w:divsChild>
                                    <w:div w:id="1615863890">
                                      <w:marLeft w:val="0"/>
                                      <w:marRight w:val="0"/>
                                      <w:marTop w:val="0"/>
                                      <w:marBottom w:val="0"/>
                                      <w:divBdr>
                                        <w:top w:val="none" w:sz="0" w:space="0" w:color="auto"/>
                                        <w:left w:val="none" w:sz="0" w:space="0" w:color="auto"/>
                                        <w:bottom w:val="none" w:sz="0" w:space="0" w:color="auto"/>
                                        <w:right w:val="none" w:sz="0" w:space="0" w:color="auto"/>
                                      </w:divBdr>
                                      <w:divsChild>
                                        <w:div w:id="1478837685">
                                          <w:marLeft w:val="0"/>
                                          <w:marRight w:val="0"/>
                                          <w:marTop w:val="0"/>
                                          <w:marBottom w:val="0"/>
                                          <w:divBdr>
                                            <w:top w:val="none" w:sz="0" w:space="0" w:color="auto"/>
                                            <w:left w:val="none" w:sz="0" w:space="0" w:color="auto"/>
                                            <w:bottom w:val="none" w:sz="0" w:space="0" w:color="auto"/>
                                            <w:right w:val="none" w:sz="0" w:space="0" w:color="auto"/>
                                          </w:divBdr>
                                          <w:divsChild>
                                            <w:div w:id="1136803393">
                                              <w:marLeft w:val="0"/>
                                              <w:marRight w:val="0"/>
                                              <w:marTop w:val="0"/>
                                              <w:marBottom w:val="0"/>
                                              <w:divBdr>
                                                <w:top w:val="none" w:sz="0" w:space="0" w:color="auto"/>
                                                <w:left w:val="none" w:sz="0" w:space="0" w:color="auto"/>
                                                <w:bottom w:val="none" w:sz="0" w:space="0" w:color="auto"/>
                                                <w:right w:val="none" w:sz="0" w:space="0" w:color="auto"/>
                                              </w:divBdr>
                                              <w:divsChild>
                                                <w:div w:id="1706173931">
                                                  <w:marLeft w:val="0"/>
                                                  <w:marRight w:val="0"/>
                                                  <w:marTop w:val="0"/>
                                                  <w:marBottom w:val="0"/>
                                                  <w:divBdr>
                                                    <w:top w:val="none" w:sz="0" w:space="0" w:color="auto"/>
                                                    <w:left w:val="none" w:sz="0" w:space="0" w:color="auto"/>
                                                    <w:bottom w:val="none" w:sz="0" w:space="0" w:color="auto"/>
                                                    <w:right w:val="none" w:sz="0" w:space="0" w:color="auto"/>
                                                  </w:divBdr>
                                                  <w:divsChild>
                                                    <w:div w:id="1330863733">
                                                      <w:marLeft w:val="0"/>
                                                      <w:marRight w:val="0"/>
                                                      <w:marTop w:val="0"/>
                                                      <w:marBottom w:val="0"/>
                                                      <w:divBdr>
                                                        <w:top w:val="none" w:sz="0" w:space="0" w:color="auto"/>
                                                        <w:left w:val="none" w:sz="0" w:space="0" w:color="auto"/>
                                                        <w:bottom w:val="none" w:sz="0" w:space="0" w:color="auto"/>
                                                        <w:right w:val="none" w:sz="0" w:space="0" w:color="auto"/>
                                                      </w:divBdr>
                                                      <w:divsChild>
                                                        <w:div w:id="1667632438">
                                                          <w:marLeft w:val="0"/>
                                                          <w:marRight w:val="0"/>
                                                          <w:marTop w:val="0"/>
                                                          <w:marBottom w:val="0"/>
                                                          <w:divBdr>
                                                            <w:top w:val="none" w:sz="0" w:space="0" w:color="auto"/>
                                                            <w:left w:val="none" w:sz="0" w:space="0" w:color="auto"/>
                                                            <w:bottom w:val="none" w:sz="0" w:space="0" w:color="auto"/>
                                                            <w:right w:val="none" w:sz="0" w:space="0" w:color="auto"/>
                                                          </w:divBdr>
                                                          <w:divsChild>
                                                            <w:div w:id="5548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24683421">
      <w:bodyDiv w:val="1"/>
      <w:marLeft w:val="0"/>
      <w:marRight w:val="0"/>
      <w:marTop w:val="0"/>
      <w:marBottom w:val="0"/>
      <w:divBdr>
        <w:top w:val="none" w:sz="0" w:space="0" w:color="auto"/>
        <w:left w:val="none" w:sz="0" w:space="0" w:color="auto"/>
        <w:bottom w:val="none" w:sz="0" w:space="0" w:color="auto"/>
        <w:right w:val="none" w:sz="0" w:space="0" w:color="auto"/>
      </w:divBdr>
    </w:div>
    <w:div w:id="622882735">
      <w:bodyDiv w:val="1"/>
      <w:marLeft w:val="0"/>
      <w:marRight w:val="0"/>
      <w:marTop w:val="0"/>
      <w:marBottom w:val="0"/>
      <w:divBdr>
        <w:top w:val="none" w:sz="0" w:space="0" w:color="auto"/>
        <w:left w:val="none" w:sz="0" w:space="0" w:color="auto"/>
        <w:bottom w:val="none" w:sz="0" w:space="0" w:color="auto"/>
        <w:right w:val="none" w:sz="0" w:space="0" w:color="auto"/>
      </w:divBdr>
      <w:divsChild>
        <w:div w:id="563641534">
          <w:marLeft w:val="0"/>
          <w:marRight w:val="0"/>
          <w:marTop w:val="0"/>
          <w:marBottom w:val="0"/>
          <w:divBdr>
            <w:top w:val="none" w:sz="0" w:space="0" w:color="auto"/>
            <w:left w:val="none" w:sz="0" w:space="0" w:color="auto"/>
            <w:bottom w:val="none" w:sz="0" w:space="0" w:color="auto"/>
            <w:right w:val="none" w:sz="0" w:space="0" w:color="auto"/>
          </w:divBdr>
          <w:divsChild>
            <w:div w:id="534929135">
              <w:marLeft w:val="0"/>
              <w:marRight w:val="0"/>
              <w:marTop w:val="0"/>
              <w:marBottom w:val="0"/>
              <w:divBdr>
                <w:top w:val="none" w:sz="0" w:space="0" w:color="auto"/>
                <w:left w:val="none" w:sz="0" w:space="0" w:color="auto"/>
                <w:bottom w:val="none" w:sz="0" w:space="0" w:color="auto"/>
                <w:right w:val="none" w:sz="0" w:space="0" w:color="auto"/>
              </w:divBdr>
              <w:divsChild>
                <w:div w:id="2109808740">
                  <w:marLeft w:val="0"/>
                  <w:marRight w:val="0"/>
                  <w:marTop w:val="0"/>
                  <w:marBottom w:val="0"/>
                  <w:divBdr>
                    <w:top w:val="none" w:sz="0" w:space="0" w:color="auto"/>
                    <w:left w:val="none" w:sz="0" w:space="0" w:color="auto"/>
                    <w:bottom w:val="none" w:sz="0" w:space="0" w:color="auto"/>
                    <w:right w:val="none" w:sz="0" w:space="0" w:color="auto"/>
                  </w:divBdr>
                  <w:divsChild>
                    <w:div w:id="1727683830">
                      <w:marLeft w:val="0"/>
                      <w:marRight w:val="0"/>
                      <w:marTop w:val="0"/>
                      <w:marBottom w:val="0"/>
                      <w:divBdr>
                        <w:top w:val="none" w:sz="0" w:space="0" w:color="auto"/>
                        <w:left w:val="none" w:sz="0" w:space="0" w:color="auto"/>
                        <w:bottom w:val="none" w:sz="0" w:space="0" w:color="auto"/>
                        <w:right w:val="none" w:sz="0" w:space="0" w:color="auto"/>
                      </w:divBdr>
                      <w:divsChild>
                        <w:div w:id="1073746568">
                          <w:marLeft w:val="0"/>
                          <w:marRight w:val="0"/>
                          <w:marTop w:val="0"/>
                          <w:marBottom w:val="0"/>
                          <w:divBdr>
                            <w:top w:val="none" w:sz="0" w:space="0" w:color="auto"/>
                            <w:left w:val="none" w:sz="0" w:space="0" w:color="auto"/>
                            <w:bottom w:val="none" w:sz="0" w:space="0" w:color="auto"/>
                            <w:right w:val="none" w:sz="0" w:space="0" w:color="auto"/>
                          </w:divBdr>
                          <w:divsChild>
                            <w:div w:id="664360584">
                              <w:marLeft w:val="0"/>
                              <w:marRight w:val="0"/>
                              <w:marTop w:val="0"/>
                              <w:marBottom w:val="0"/>
                              <w:divBdr>
                                <w:top w:val="none" w:sz="0" w:space="0" w:color="auto"/>
                                <w:left w:val="none" w:sz="0" w:space="0" w:color="auto"/>
                                <w:bottom w:val="none" w:sz="0" w:space="0" w:color="auto"/>
                                <w:right w:val="none" w:sz="0" w:space="0" w:color="auto"/>
                              </w:divBdr>
                              <w:divsChild>
                                <w:div w:id="1053231516">
                                  <w:marLeft w:val="0"/>
                                  <w:marRight w:val="0"/>
                                  <w:marTop w:val="0"/>
                                  <w:marBottom w:val="0"/>
                                  <w:divBdr>
                                    <w:top w:val="none" w:sz="0" w:space="0" w:color="auto"/>
                                    <w:left w:val="none" w:sz="0" w:space="0" w:color="auto"/>
                                    <w:bottom w:val="none" w:sz="0" w:space="0" w:color="auto"/>
                                    <w:right w:val="none" w:sz="0" w:space="0" w:color="auto"/>
                                  </w:divBdr>
                                  <w:divsChild>
                                    <w:div w:id="409928425">
                                      <w:marLeft w:val="0"/>
                                      <w:marRight w:val="0"/>
                                      <w:marTop w:val="0"/>
                                      <w:marBottom w:val="0"/>
                                      <w:divBdr>
                                        <w:top w:val="none" w:sz="0" w:space="0" w:color="auto"/>
                                        <w:left w:val="none" w:sz="0" w:space="0" w:color="auto"/>
                                        <w:bottom w:val="none" w:sz="0" w:space="0" w:color="auto"/>
                                        <w:right w:val="none" w:sz="0" w:space="0" w:color="auto"/>
                                      </w:divBdr>
                                      <w:divsChild>
                                        <w:div w:id="211962225">
                                          <w:marLeft w:val="0"/>
                                          <w:marRight w:val="0"/>
                                          <w:marTop w:val="0"/>
                                          <w:marBottom w:val="0"/>
                                          <w:divBdr>
                                            <w:top w:val="none" w:sz="0" w:space="0" w:color="auto"/>
                                            <w:left w:val="none" w:sz="0" w:space="0" w:color="auto"/>
                                            <w:bottom w:val="none" w:sz="0" w:space="0" w:color="auto"/>
                                            <w:right w:val="none" w:sz="0" w:space="0" w:color="auto"/>
                                          </w:divBdr>
                                          <w:divsChild>
                                            <w:div w:id="1502161990">
                                              <w:marLeft w:val="0"/>
                                              <w:marRight w:val="0"/>
                                              <w:marTop w:val="0"/>
                                              <w:marBottom w:val="0"/>
                                              <w:divBdr>
                                                <w:top w:val="none" w:sz="0" w:space="0" w:color="auto"/>
                                                <w:left w:val="none" w:sz="0" w:space="0" w:color="auto"/>
                                                <w:bottom w:val="none" w:sz="0" w:space="0" w:color="auto"/>
                                                <w:right w:val="none" w:sz="0" w:space="0" w:color="auto"/>
                                              </w:divBdr>
                                              <w:divsChild>
                                                <w:div w:id="1627271867">
                                                  <w:marLeft w:val="0"/>
                                                  <w:marRight w:val="0"/>
                                                  <w:marTop w:val="0"/>
                                                  <w:marBottom w:val="0"/>
                                                  <w:divBdr>
                                                    <w:top w:val="none" w:sz="0" w:space="0" w:color="auto"/>
                                                    <w:left w:val="none" w:sz="0" w:space="0" w:color="auto"/>
                                                    <w:bottom w:val="none" w:sz="0" w:space="0" w:color="auto"/>
                                                    <w:right w:val="none" w:sz="0" w:space="0" w:color="auto"/>
                                                  </w:divBdr>
                                                  <w:divsChild>
                                                    <w:div w:id="1196843214">
                                                      <w:marLeft w:val="0"/>
                                                      <w:marRight w:val="0"/>
                                                      <w:marTop w:val="0"/>
                                                      <w:marBottom w:val="0"/>
                                                      <w:divBdr>
                                                        <w:top w:val="none" w:sz="0" w:space="0" w:color="auto"/>
                                                        <w:left w:val="none" w:sz="0" w:space="0" w:color="auto"/>
                                                        <w:bottom w:val="none" w:sz="0" w:space="0" w:color="auto"/>
                                                        <w:right w:val="none" w:sz="0" w:space="0" w:color="auto"/>
                                                      </w:divBdr>
                                                      <w:divsChild>
                                                        <w:div w:id="1072043895">
                                                          <w:marLeft w:val="0"/>
                                                          <w:marRight w:val="0"/>
                                                          <w:marTop w:val="0"/>
                                                          <w:marBottom w:val="0"/>
                                                          <w:divBdr>
                                                            <w:top w:val="none" w:sz="0" w:space="0" w:color="auto"/>
                                                            <w:left w:val="none" w:sz="0" w:space="0" w:color="auto"/>
                                                            <w:bottom w:val="none" w:sz="0" w:space="0" w:color="auto"/>
                                                            <w:right w:val="none" w:sz="0" w:space="0" w:color="auto"/>
                                                          </w:divBdr>
                                                          <w:divsChild>
                                                            <w:div w:id="14758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3798993">
      <w:bodyDiv w:val="1"/>
      <w:marLeft w:val="0"/>
      <w:marRight w:val="0"/>
      <w:marTop w:val="0"/>
      <w:marBottom w:val="0"/>
      <w:divBdr>
        <w:top w:val="none" w:sz="0" w:space="0" w:color="auto"/>
        <w:left w:val="none" w:sz="0" w:space="0" w:color="auto"/>
        <w:bottom w:val="none" w:sz="0" w:space="0" w:color="auto"/>
        <w:right w:val="none" w:sz="0" w:space="0" w:color="auto"/>
      </w:divBdr>
    </w:div>
    <w:div w:id="811169156">
      <w:bodyDiv w:val="1"/>
      <w:marLeft w:val="0"/>
      <w:marRight w:val="0"/>
      <w:marTop w:val="0"/>
      <w:marBottom w:val="0"/>
      <w:divBdr>
        <w:top w:val="none" w:sz="0" w:space="0" w:color="auto"/>
        <w:left w:val="none" w:sz="0" w:space="0" w:color="auto"/>
        <w:bottom w:val="none" w:sz="0" w:space="0" w:color="auto"/>
        <w:right w:val="none" w:sz="0" w:space="0" w:color="auto"/>
      </w:divBdr>
    </w:div>
    <w:div w:id="855313937">
      <w:bodyDiv w:val="1"/>
      <w:marLeft w:val="0"/>
      <w:marRight w:val="0"/>
      <w:marTop w:val="0"/>
      <w:marBottom w:val="0"/>
      <w:divBdr>
        <w:top w:val="none" w:sz="0" w:space="0" w:color="auto"/>
        <w:left w:val="none" w:sz="0" w:space="0" w:color="auto"/>
        <w:bottom w:val="none" w:sz="0" w:space="0" w:color="auto"/>
        <w:right w:val="none" w:sz="0" w:space="0" w:color="auto"/>
      </w:divBdr>
      <w:divsChild>
        <w:div w:id="1616136125">
          <w:marLeft w:val="0"/>
          <w:marRight w:val="0"/>
          <w:marTop w:val="0"/>
          <w:marBottom w:val="0"/>
          <w:divBdr>
            <w:top w:val="none" w:sz="0" w:space="0" w:color="auto"/>
            <w:left w:val="none" w:sz="0" w:space="0" w:color="auto"/>
            <w:bottom w:val="none" w:sz="0" w:space="0" w:color="auto"/>
            <w:right w:val="none" w:sz="0" w:space="0" w:color="auto"/>
          </w:divBdr>
          <w:divsChild>
            <w:div w:id="1913541166">
              <w:marLeft w:val="0"/>
              <w:marRight w:val="0"/>
              <w:marTop w:val="0"/>
              <w:marBottom w:val="0"/>
              <w:divBdr>
                <w:top w:val="none" w:sz="0" w:space="0" w:color="auto"/>
                <w:left w:val="none" w:sz="0" w:space="0" w:color="auto"/>
                <w:bottom w:val="none" w:sz="0" w:space="0" w:color="auto"/>
                <w:right w:val="none" w:sz="0" w:space="0" w:color="auto"/>
              </w:divBdr>
              <w:divsChild>
                <w:div w:id="240261899">
                  <w:marLeft w:val="0"/>
                  <w:marRight w:val="0"/>
                  <w:marTop w:val="0"/>
                  <w:marBottom w:val="0"/>
                  <w:divBdr>
                    <w:top w:val="none" w:sz="0" w:space="0" w:color="auto"/>
                    <w:left w:val="none" w:sz="0" w:space="0" w:color="auto"/>
                    <w:bottom w:val="none" w:sz="0" w:space="0" w:color="auto"/>
                    <w:right w:val="none" w:sz="0" w:space="0" w:color="auto"/>
                  </w:divBdr>
                  <w:divsChild>
                    <w:div w:id="342323789">
                      <w:marLeft w:val="0"/>
                      <w:marRight w:val="0"/>
                      <w:marTop w:val="0"/>
                      <w:marBottom w:val="0"/>
                      <w:divBdr>
                        <w:top w:val="none" w:sz="0" w:space="0" w:color="auto"/>
                        <w:left w:val="none" w:sz="0" w:space="0" w:color="auto"/>
                        <w:bottom w:val="none" w:sz="0" w:space="0" w:color="auto"/>
                        <w:right w:val="none" w:sz="0" w:space="0" w:color="auto"/>
                      </w:divBdr>
                      <w:divsChild>
                        <w:div w:id="1469397750">
                          <w:marLeft w:val="0"/>
                          <w:marRight w:val="0"/>
                          <w:marTop w:val="0"/>
                          <w:marBottom w:val="0"/>
                          <w:divBdr>
                            <w:top w:val="none" w:sz="0" w:space="0" w:color="auto"/>
                            <w:left w:val="none" w:sz="0" w:space="0" w:color="auto"/>
                            <w:bottom w:val="none" w:sz="0" w:space="0" w:color="auto"/>
                            <w:right w:val="none" w:sz="0" w:space="0" w:color="auto"/>
                          </w:divBdr>
                          <w:divsChild>
                            <w:div w:id="1448771311">
                              <w:marLeft w:val="0"/>
                              <w:marRight w:val="0"/>
                              <w:marTop w:val="0"/>
                              <w:marBottom w:val="0"/>
                              <w:divBdr>
                                <w:top w:val="none" w:sz="0" w:space="0" w:color="auto"/>
                                <w:left w:val="none" w:sz="0" w:space="0" w:color="auto"/>
                                <w:bottom w:val="none" w:sz="0" w:space="0" w:color="auto"/>
                                <w:right w:val="none" w:sz="0" w:space="0" w:color="auto"/>
                              </w:divBdr>
                              <w:divsChild>
                                <w:div w:id="1423187445">
                                  <w:marLeft w:val="0"/>
                                  <w:marRight w:val="0"/>
                                  <w:marTop w:val="0"/>
                                  <w:marBottom w:val="0"/>
                                  <w:divBdr>
                                    <w:top w:val="none" w:sz="0" w:space="0" w:color="auto"/>
                                    <w:left w:val="none" w:sz="0" w:space="0" w:color="auto"/>
                                    <w:bottom w:val="none" w:sz="0" w:space="0" w:color="auto"/>
                                    <w:right w:val="none" w:sz="0" w:space="0" w:color="auto"/>
                                  </w:divBdr>
                                  <w:divsChild>
                                    <w:div w:id="1357731628">
                                      <w:marLeft w:val="0"/>
                                      <w:marRight w:val="0"/>
                                      <w:marTop w:val="0"/>
                                      <w:marBottom w:val="0"/>
                                      <w:divBdr>
                                        <w:top w:val="none" w:sz="0" w:space="0" w:color="auto"/>
                                        <w:left w:val="none" w:sz="0" w:space="0" w:color="auto"/>
                                        <w:bottom w:val="none" w:sz="0" w:space="0" w:color="auto"/>
                                        <w:right w:val="none" w:sz="0" w:space="0" w:color="auto"/>
                                      </w:divBdr>
                                      <w:divsChild>
                                        <w:div w:id="461197039">
                                          <w:marLeft w:val="0"/>
                                          <w:marRight w:val="0"/>
                                          <w:marTop w:val="0"/>
                                          <w:marBottom w:val="0"/>
                                          <w:divBdr>
                                            <w:top w:val="none" w:sz="0" w:space="0" w:color="auto"/>
                                            <w:left w:val="none" w:sz="0" w:space="0" w:color="auto"/>
                                            <w:bottom w:val="none" w:sz="0" w:space="0" w:color="auto"/>
                                            <w:right w:val="none" w:sz="0" w:space="0" w:color="auto"/>
                                          </w:divBdr>
                                          <w:divsChild>
                                            <w:div w:id="1145583784">
                                              <w:marLeft w:val="0"/>
                                              <w:marRight w:val="0"/>
                                              <w:marTop w:val="0"/>
                                              <w:marBottom w:val="0"/>
                                              <w:divBdr>
                                                <w:top w:val="none" w:sz="0" w:space="0" w:color="auto"/>
                                                <w:left w:val="none" w:sz="0" w:space="0" w:color="auto"/>
                                                <w:bottom w:val="none" w:sz="0" w:space="0" w:color="auto"/>
                                                <w:right w:val="none" w:sz="0" w:space="0" w:color="auto"/>
                                              </w:divBdr>
                                              <w:divsChild>
                                                <w:div w:id="303318386">
                                                  <w:marLeft w:val="0"/>
                                                  <w:marRight w:val="0"/>
                                                  <w:marTop w:val="0"/>
                                                  <w:marBottom w:val="0"/>
                                                  <w:divBdr>
                                                    <w:top w:val="none" w:sz="0" w:space="0" w:color="auto"/>
                                                    <w:left w:val="none" w:sz="0" w:space="0" w:color="auto"/>
                                                    <w:bottom w:val="none" w:sz="0" w:space="0" w:color="auto"/>
                                                    <w:right w:val="none" w:sz="0" w:space="0" w:color="auto"/>
                                                  </w:divBdr>
                                                  <w:divsChild>
                                                    <w:div w:id="714041475">
                                                      <w:marLeft w:val="0"/>
                                                      <w:marRight w:val="0"/>
                                                      <w:marTop w:val="0"/>
                                                      <w:marBottom w:val="0"/>
                                                      <w:divBdr>
                                                        <w:top w:val="none" w:sz="0" w:space="0" w:color="auto"/>
                                                        <w:left w:val="none" w:sz="0" w:space="0" w:color="auto"/>
                                                        <w:bottom w:val="none" w:sz="0" w:space="0" w:color="auto"/>
                                                        <w:right w:val="none" w:sz="0" w:space="0" w:color="auto"/>
                                                      </w:divBdr>
                                                      <w:divsChild>
                                                        <w:div w:id="830490934">
                                                          <w:marLeft w:val="0"/>
                                                          <w:marRight w:val="0"/>
                                                          <w:marTop w:val="0"/>
                                                          <w:marBottom w:val="0"/>
                                                          <w:divBdr>
                                                            <w:top w:val="none" w:sz="0" w:space="0" w:color="auto"/>
                                                            <w:left w:val="none" w:sz="0" w:space="0" w:color="auto"/>
                                                            <w:bottom w:val="none" w:sz="0" w:space="0" w:color="auto"/>
                                                            <w:right w:val="none" w:sz="0" w:space="0" w:color="auto"/>
                                                          </w:divBdr>
                                                          <w:divsChild>
                                                            <w:div w:id="10335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9437076">
      <w:bodyDiv w:val="1"/>
      <w:marLeft w:val="0"/>
      <w:marRight w:val="0"/>
      <w:marTop w:val="0"/>
      <w:marBottom w:val="0"/>
      <w:divBdr>
        <w:top w:val="none" w:sz="0" w:space="0" w:color="auto"/>
        <w:left w:val="none" w:sz="0" w:space="0" w:color="auto"/>
        <w:bottom w:val="none" w:sz="0" w:space="0" w:color="auto"/>
        <w:right w:val="none" w:sz="0" w:space="0" w:color="auto"/>
      </w:divBdr>
      <w:divsChild>
        <w:div w:id="917204891">
          <w:marLeft w:val="0"/>
          <w:marRight w:val="0"/>
          <w:marTop w:val="0"/>
          <w:marBottom w:val="0"/>
          <w:divBdr>
            <w:top w:val="none" w:sz="0" w:space="0" w:color="auto"/>
            <w:left w:val="none" w:sz="0" w:space="0" w:color="auto"/>
            <w:bottom w:val="none" w:sz="0" w:space="0" w:color="auto"/>
            <w:right w:val="none" w:sz="0" w:space="0" w:color="auto"/>
          </w:divBdr>
          <w:divsChild>
            <w:div w:id="364598386">
              <w:marLeft w:val="0"/>
              <w:marRight w:val="0"/>
              <w:marTop w:val="0"/>
              <w:marBottom w:val="0"/>
              <w:divBdr>
                <w:top w:val="none" w:sz="0" w:space="0" w:color="auto"/>
                <w:left w:val="none" w:sz="0" w:space="0" w:color="auto"/>
                <w:bottom w:val="none" w:sz="0" w:space="0" w:color="auto"/>
                <w:right w:val="none" w:sz="0" w:space="0" w:color="auto"/>
              </w:divBdr>
              <w:divsChild>
                <w:div w:id="2069306147">
                  <w:marLeft w:val="0"/>
                  <w:marRight w:val="0"/>
                  <w:marTop w:val="0"/>
                  <w:marBottom w:val="0"/>
                  <w:divBdr>
                    <w:top w:val="none" w:sz="0" w:space="0" w:color="auto"/>
                    <w:left w:val="none" w:sz="0" w:space="0" w:color="auto"/>
                    <w:bottom w:val="none" w:sz="0" w:space="0" w:color="auto"/>
                    <w:right w:val="none" w:sz="0" w:space="0" w:color="auto"/>
                  </w:divBdr>
                  <w:divsChild>
                    <w:div w:id="888414333">
                      <w:marLeft w:val="0"/>
                      <w:marRight w:val="0"/>
                      <w:marTop w:val="0"/>
                      <w:marBottom w:val="0"/>
                      <w:divBdr>
                        <w:top w:val="none" w:sz="0" w:space="0" w:color="auto"/>
                        <w:left w:val="none" w:sz="0" w:space="0" w:color="auto"/>
                        <w:bottom w:val="none" w:sz="0" w:space="0" w:color="auto"/>
                        <w:right w:val="none" w:sz="0" w:space="0" w:color="auto"/>
                      </w:divBdr>
                      <w:divsChild>
                        <w:div w:id="1097023507">
                          <w:marLeft w:val="0"/>
                          <w:marRight w:val="0"/>
                          <w:marTop w:val="0"/>
                          <w:marBottom w:val="0"/>
                          <w:divBdr>
                            <w:top w:val="none" w:sz="0" w:space="0" w:color="auto"/>
                            <w:left w:val="none" w:sz="0" w:space="0" w:color="auto"/>
                            <w:bottom w:val="none" w:sz="0" w:space="0" w:color="auto"/>
                            <w:right w:val="none" w:sz="0" w:space="0" w:color="auto"/>
                          </w:divBdr>
                          <w:divsChild>
                            <w:div w:id="426733584">
                              <w:marLeft w:val="0"/>
                              <w:marRight w:val="0"/>
                              <w:marTop w:val="0"/>
                              <w:marBottom w:val="0"/>
                              <w:divBdr>
                                <w:top w:val="none" w:sz="0" w:space="0" w:color="auto"/>
                                <w:left w:val="none" w:sz="0" w:space="0" w:color="auto"/>
                                <w:bottom w:val="none" w:sz="0" w:space="0" w:color="auto"/>
                                <w:right w:val="none" w:sz="0" w:space="0" w:color="auto"/>
                              </w:divBdr>
                              <w:divsChild>
                                <w:div w:id="554240361">
                                  <w:marLeft w:val="0"/>
                                  <w:marRight w:val="0"/>
                                  <w:marTop w:val="0"/>
                                  <w:marBottom w:val="0"/>
                                  <w:divBdr>
                                    <w:top w:val="none" w:sz="0" w:space="0" w:color="auto"/>
                                    <w:left w:val="none" w:sz="0" w:space="0" w:color="auto"/>
                                    <w:bottom w:val="none" w:sz="0" w:space="0" w:color="auto"/>
                                    <w:right w:val="none" w:sz="0" w:space="0" w:color="auto"/>
                                  </w:divBdr>
                                  <w:divsChild>
                                    <w:div w:id="1647583198">
                                      <w:marLeft w:val="0"/>
                                      <w:marRight w:val="0"/>
                                      <w:marTop w:val="0"/>
                                      <w:marBottom w:val="0"/>
                                      <w:divBdr>
                                        <w:top w:val="none" w:sz="0" w:space="0" w:color="auto"/>
                                        <w:left w:val="none" w:sz="0" w:space="0" w:color="auto"/>
                                        <w:bottom w:val="none" w:sz="0" w:space="0" w:color="auto"/>
                                        <w:right w:val="none" w:sz="0" w:space="0" w:color="auto"/>
                                      </w:divBdr>
                                      <w:divsChild>
                                        <w:div w:id="702941848">
                                          <w:marLeft w:val="0"/>
                                          <w:marRight w:val="0"/>
                                          <w:marTop w:val="0"/>
                                          <w:marBottom w:val="0"/>
                                          <w:divBdr>
                                            <w:top w:val="none" w:sz="0" w:space="0" w:color="auto"/>
                                            <w:left w:val="none" w:sz="0" w:space="0" w:color="auto"/>
                                            <w:bottom w:val="none" w:sz="0" w:space="0" w:color="auto"/>
                                            <w:right w:val="none" w:sz="0" w:space="0" w:color="auto"/>
                                          </w:divBdr>
                                          <w:divsChild>
                                            <w:div w:id="283661676">
                                              <w:marLeft w:val="0"/>
                                              <w:marRight w:val="0"/>
                                              <w:marTop w:val="0"/>
                                              <w:marBottom w:val="0"/>
                                              <w:divBdr>
                                                <w:top w:val="none" w:sz="0" w:space="0" w:color="auto"/>
                                                <w:left w:val="none" w:sz="0" w:space="0" w:color="auto"/>
                                                <w:bottom w:val="none" w:sz="0" w:space="0" w:color="auto"/>
                                                <w:right w:val="none" w:sz="0" w:space="0" w:color="auto"/>
                                              </w:divBdr>
                                              <w:divsChild>
                                                <w:div w:id="633483067">
                                                  <w:marLeft w:val="0"/>
                                                  <w:marRight w:val="0"/>
                                                  <w:marTop w:val="0"/>
                                                  <w:marBottom w:val="0"/>
                                                  <w:divBdr>
                                                    <w:top w:val="none" w:sz="0" w:space="0" w:color="auto"/>
                                                    <w:left w:val="none" w:sz="0" w:space="0" w:color="auto"/>
                                                    <w:bottom w:val="none" w:sz="0" w:space="0" w:color="auto"/>
                                                    <w:right w:val="none" w:sz="0" w:space="0" w:color="auto"/>
                                                  </w:divBdr>
                                                  <w:divsChild>
                                                    <w:div w:id="233592992">
                                                      <w:marLeft w:val="0"/>
                                                      <w:marRight w:val="0"/>
                                                      <w:marTop w:val="0"/>
                                                      <w:marBottom w:val="0"/>
                                                      <w:divBdr>
                                                        <w:top w:val="none" w:sz="0" w:space="0" w:color="auto"/>
                                                        <w:left w:val="none" w:sz="0" w:space="0" w:color="auto"/>
                                                        <w:bottom w:val="none" w:sz="0" w:space="0" w:color="auto"/>
                                                        <w:right w:val="none" w:sz="0" w:space="0" w:color="auto"/>
                                                      </w:divBdr>
                                                      <w:divsChild>
                                                        <w:div w:id="177276688">
                                                          <w:marLeft w:val="0"/>
                                                          <w:marRight w:val="0"/>
                                                          <w:marTop w:val="0"/>
                                                          <w:marBottom w:val="0"/>
                                                          <w:divBdr>
                                                            <w:top w:val="none" w:sz="0" w:space="0" w:color="auto"/>
                                                            <w:left w:val="none" w:sz="0" w:space="0" w:color="auto"/>
                                                            <w:bottom w:val="none" w:sz="0" w:space="0" w:color="auto"/>
                                                            <w:right w:val="none" w:sz="0" w:space="0" w:color="auto"/>
                                                          </w:divBdr>
                                                          <w:divsChild>
                                                            <w:div w:id="1679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8637001">
      <w:bodyDiv w:val="1"/>
      <w:marLeft w:val="0"/>
      <w:marRight w:val="0"/>
      <w:marTop w:val="0"/>
      <w:marBottom w:val="0"/>
      <w:divBdr>
        <w:top w:val="none" w:sz="0" w:space="0" w:color="auto"/>
        <w:left w:val="none" w:sz="0" w:space="0" w:color="auto"/>
        <w:bottom w:val="none" w:sz="0" w:space="0" w:color="auto"/>
        <w:right w:val="none" w:sz="0" w:space="0" w:color="auto"/>
      </w:divBdr>
      <w:divsChild>
        <w:div w:id="150869662">
          <w:marLeft w:val="0"/>
          <w:marRight w:val="0"/>
          <w:marTop w:val="0"/>
          <w:marBottom w:val="0"/>
          <w:divBdr>
            <w:top w:val="none" w:sz="0" w:space="0" w:color="auto"/>
            <w:left w:val="none" w:sz="0" w:space="0" w:color="auto"/>
            <w:bottom w:val="none" w:sz="0" w:space="0" w:color="auto"/>
            <w:right w:val="none" w:sz="0" w:space="0" w:color="auto"/>
          </w:divBdr>
          <w:divsChild>
            <w:div w:id="338431280">
              <w:marLeft w:val="0"/>
              <w:marRight w:val="0"/>
              <w:marTop w:val="0"/>
              <w:marBottom w:val="0"/>
              <w:divBdr>
                <w:top w:val="none" w:sz="0" w:space="0" w:color="auto"/>
                <w:left w:val="none" w:sz="0" w:space="0" w:color="auto"/>
                <w:bottom w:val="none" w:sz="0" w:space="0" w:color="auto"/>
                <w:right w:val="none" w:sz="0" w:space="0" w:color="auto"/>
              </w:divBdr>
              <w:divsChild>
                <w:div w:id="236087931">
                  <w:marLeft w:val="0"/>
                  <w:marRight w:val="0"/>
                  <w:marTop w:val="0"/>
                  <w:marBottom w:val="0"/>
                  <w:divBdr>
                    <w:top w:val="none" w:sz="0" w:space="0" w:color="auto"/>
                    <w:left w:val="none" w:sz="0" w:space="0" w:color="auto"/>
                    <w:bottom w:val="none" w:sz="0" w:space="0" w:color="auto"/>
                    <w:right w:val="none" w:sz="0" w:space="0" w:color="auto"/>
                  </w:divBdr>
                  <w:divsChild>
                    <w:div w:id="553351754">
                      <w:marLeft w:val="0"/>
                      <w:marRight w:val="0"/>
                      <w:marTop w:val="0"/>
                      <w:marBottom w:val="0"/>
                      <w:divBdr>
                        <w:top w:val="none" w:sz="0" w:space="0" w:color="auto"/>
                        <w:left w:val="none" w:sz="0" w:space="0" w:color="auto"/>
                        <w:bottom w:val="none" w:sz="0" w:space="0" w:color="auto"/>
                        <w:right w:val="none" w:sz="0" w:space="0" w:color="auto"/>
                      </w:divBdr>
                      <w:divsChild>
                        <w:div w:id="1584606268">
                          <w:marLeft w:val="0"/>
                          <w:marRight w:val="0"/>
                          <w:marTop w:val="0"/>
                          <w:marBottom w:val="0"/>
                          <w:divBdr>
                            <w:top w:val="none" w:sz="0" w:space="0" w:color="auto"/>
                            <w:left w:val="none" w:sz="0" w:space="0" w:color="auto"/>
                            <w:bottom w:val="none" w:sz="0" w:space="0" w:color="auto"/>
                            <w:right w:val="none" w:sz="0" w:space="0" w:color="auto"/>
                          </w:divBdr>
                          <w:divsChild>
                            <w:div w:id="1191408270">
                              <w:marLeft w:val="0"/>
                              <w:marRight w:val="0"/>
                              <w:marTop w:val="0"/>
                              <w:marBottom w:val="0"/>
                              <w:divBdr>
                                <w:top w:val="none" w:sz="0" w:space="0" w:color="auto"/>
                                <w:left w:val="none" w:sz="0" w:space="0" w:color="auto"/>
                                <w:bottom w:val="none" w:sz="0" w:space="0" w:color="auto"/>
                                <w:right w:val="none" w:sz="0" w:space="0" w:color="auto"/>
                              </w:divBdr>
                              <w:divsChild>
                                <w:div w:id="509224391">
                                  <w:marLeft w:val="0"/>
                                  <w:marRight w:val="0"/>
                                  <w:marTop w:val="0"/>
                                  <w:marBottom w:val="0"/>
                                  <w:divBdr>
                                    <w:top w:val="none" w:sz="0" w:space="0" w:color="auto"/>
                                    <w:left w:val="none" w:sz="0" w:space="0" w:color="auto"/>
                                    <w:bottom w:val="none" w:sz="0" w:space="0" w:color="auto"/>
                                    <w:right w:val="none" w:sz="0" w:space="0" w:color="auto"/>
                                  </w:divBdr>
                                  <w:divsChild>
                                    <w:div w:id="232393513">
                                      <w:marLeft w:val="0"/>
                                      <w:marRight w:val="0"/>
                                      <w:marTop w:val="0"/>
                                      <w:marBottom w:val="0"/>
                                      <w:divBdr>
                                        <w:top w:val="none" w:sz="0" w:space="0" w:color="auto"/>
                                        <w:left w:val="none" w:sz="0" w:space="0" w:color="auto"/>
                                        <w:bottom w:val="none" w:sz="0" w:space="0" w:color="auto"/>
                                        <w:right w:val="none" w:sz="0" w:space="0" w:color="auto"/>
                                      </w:divBdr>
                                      <w:divsChild>
                                        <w:div w:id="1710717968">
                                          <w:marLeft w:val="0"/>
                                          <w:marRight w:val="0"/>
                                          <w:marTop w:val="0"/>
                                          <w:marBottom w:val="0"/>
                                          <w:divBdr>
                                            <w:top w:val="none" w:sz="0" w:space="0" w:color="auto"/>
                                            <w:left w:val="none" w:sz="0" w:space="0" w:color="auto"/>
                                            <w:bottom w:val="none" w:sz="0" w:space="0" w:color="auto"/>
                                            <w:right w:val="none" w:sz="0" w:space="0" w:color="auto"/>
                                          </w:divBdr>
                                          <w:divsChild>
                                            <w:div w:id="1807505874">
                                              <w:marLeft w:val="0"/>
                                              <w:marRight w:val="0"/>
                                              <w:marTop w:val="0"/>
                                              <w:marBottom w:val="0"/>
                                              <w:divBdr>
                                                <w:top w:val="none" w:sz="0" w:space="0" w:color="auto"/>
                                                <w:left w:val="none" w:sz="0" w:space="0" w:color="auto"/>
                                                <w:bottom w:val="none" w:sz="0" w:space="0" w:color="auto"/>
                                                <w:right w:val="none" w:sz="0" w:space="0" w:color="auto"/>
                                              </w:divBdr>
                                              <w:divsChild>
                                                <w:div w:id="1686789646">
                                                  <w:marLeft w:val="0"/>
                                                  <w:marRight w:val="0"/>
                                                  <w:marTop w:val="0"/>
                                                  <w:marBottom w:val="0"/>
                                                  <w:divBdr>
                                                    <w:top w:val="none" w:sz="0" w:space="0" w:color="auto"/>
                                                    <w:left w:val="none" w:sz="0" w:space="0" w:color="auto"/>
                                                    <w:bottom w:val="none" w:sz="0" w:space="0" w:color="auto"/>
                                                    <w:right w:val="none" w:sz="0" w:space="0" w:color="auto"/>
                                                  </w:divBdr>
                                                  <w:divsChild>
                                                    <w:div w:id="384640756">
                                                      <w:marLeft w:val="0"/>
                                                      <w:marRight w:val="0"/>
                                                      <w:marTop w:val="0"/>
                                                      <w:marBottom w:val="0"/>
                                                      <w:divBdr>
                                                        <w:top w:val="none" w:sz="0" w:space="0" w:color="auto"/>
                                                        <w:left w:val="none" w:sz="0" w:space="0" w:color="auto"/>
                                                        <w:bottom w:val="none" w:sz="0" w:space="0" w:color="auto"/>
                                                        <w:right w:val="none" w:sz="0" w:space="0" w:color="auto"/>
                                                      </w:divBdr>
                                                      <w:divsChild>
                                                        <w:div w:id="1744914457">
                                                          <w:marLeft w:val="0"/>
                                                          <w:marRight w:val="0"/>
                                                          <w:marTop w:val="0"/>
                                                          <w:marBottom w:val="0"/>
                                                          <w:divBdr>
                                                            <w:top w:val="none" w:sz="0" w:space="0" w:color="auto"/>
                                                            <w:left w:val="none" w:sz="0" w:space="0" w:color="auto"/>
                                                            <w:bottom w:val="none" w:sz="0" w:space="0" w:color="auto"/>
                                                            <w:right w:val="none" w:sz="0" w:space="0" w:color="auto"/>
                                                          </w:divBdr>
                                                          <w:divsChild>
                                                            <w:div w:id="194761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0749021">
      <w:bodyDiv w:val="1"/>
      <w:marLeft w:val="0"/>
      <w:marRight w:val="0"/>
      <w:marTop w:val="0"/>
      <w:marBottom w:val="0"/>
      <w:divBdr>
        <w:top w:val="none" w:sz="0" w:space="0" w:color="auto"/>
        <w:left w:val="none" w:sz="0" w:space="0" w:color="auto"/>
        <w:bottom w:val="none" w:sz="0" w:space="0" w:color="auto"/>
        <w:right w:val="none" w:sz="0" w:space="0" w:color="auto"/>
      </w:divBdr>
      <w:divsChild>
        <w:div w:id="1102528738">
          <w:marLeft w:val="0"/>
          <w:marRight w:val="0"/>
          <w:marTop w:val="0"/>
          <w:marBottom w:val="0"/>
          <w:divBdr>
            <w:top w:val="none" w:sz="0" w:space="0" w:color="auto"/>
            <w:left w:val="none" w:sz="0" w:space="0" w:color="auto"/>
            <w:bottom w:val="none" w:sz="0" w:space="0" w:color="auto"/>
            <w:right w:val="none" w:sz="0" w:space="0" w:color="auto"/>
          </w:divBdr>
          <w:divsChild>
            <w:div w:id="62989179">
              <w:marLeft w:val="0"/>
              <w:marRight w:val="0"/>
              <w:marTop w:val="0"/>
              <w:marBottom w:val="0"/>
              <w:divBdr>
                <w:top w:val="none" w:sz="0" w:space="0" w:color="auto"/>
                <w:left w:val="none" w:sz="0" w:space="0" w:color="auto"/>
                <w:bottom w:val="none" w:sz="0" w:space="0" w:color="auto"/>
                <w:right w:val="none" w:sz="0" w:space="0" w:color="auto"/>
              </w:divBdr>
              <w:divsChild>
                <w:div w:id="953711705">
                  <w:marLeft w:val="0"/>
                  <w:marRight w:val="0"/>
                  <w:marTop w:val="0"/>
                  <w:marBottom w:val="0"/>
                  <w:divBdr>
                    <w:top w:val="none" w:sz="0" w:space="0" w:color="auto"/>
                    <w:left w:val="none" w:sz="0" w:space="0" w:color="auto"/>
                    <w:bottom w:val="none" w:sz="0" w:space="0" w:color="auto"/>
                    <w:right w:val="none" w:sz="0" w:space="0" w:color="auto"/>
                  </w:divBdr>
                  <w:divsChild>
                    <w:div w:id="1843540860">
                      <w:marLeft w:val="0"/>
                      <w:marRight w:val="0"/>
                      <w:marTop w:val="0"/>
                      <w:marBottom w:val="0"/>
                      <w:divBdr>
                        <w:top w:val="none" w:sz="0" w:space="0" w:color="auto"/>
                        <w:left w:val="none" w:sz="0" w:space="0" w:color="auto"/>
                        <w:bottom w:val="none" w:sz="0" w:space="0" w:color="auto"/>
                        <w:right w:val="none" w:sz="0" w:space="0" w:color="auto"/>
                      </w:divBdr>
                      <w:divsChild>
                        <w:div w:id="2005433068">
                          <w:marLeft w:val="0"/>
                          <w:marRight w:val="0"/>
                          <w:marTop w:val="0"/>
                          <w:marBottom w:val="0"/>
                          <w:divBdr>
                            <w:top w:val="none" w:sz="0" w:space="0" w:color="auto"/>
                            <w:left w:val="none" w:sz="0" w:space="0" w:color="auto"/>
                            <w:bottom w:val="none" w:sz="0" w:space="0" w:color="auto"/>
                            <w:right w:val="none" w:sz="0" w:space="0" w:color="auto"/>
                          </w:divBdr>
                          <w:divsChild>
                            <w:div w:id="101153887">
                              <w:marLeft w:val="0"/>
                              <w:marRight w:val="0"/>
                              <w:marTop w:val="0"/>
                              <w:marBottom w:val="0"/>
                              <w:divBdr>
                                <w:top w:val="none" w:sz="0" w:space="0" w:color="auto"/>
                                <w:left w:val="none" w:sz="0" w:space="0" w:color="auto"/>
                                <w:bottom w:val="none" w:sz="0" w:space="0" w:color="auto"/>
                                <w:right w:val="none" w:sz="0" w:space="0" w:color="auto"/>
                              </w:divBdr>
                              <w:divsChild>
                                <w:div w:id="696589481">
                                  <w:marLeft w:val="0"/>
                                  <w:marRight w:val="0"/>
                                  <w:marTop w:val="0"/>
                                  <w:marBottom w:val="0"/>
                                  <w:divBdr>
                                    <w:top w:val="none" w:sz="0" w:space="0" w:color="auto"/>
                                    <w:left w:val="none" w:sz="0" w:space="0" w:color="auto"/>
                                    <w:bottom w:val="none" w:sz="0" w:space="0" w:color="auto"/>
                                    <w:right w:val="none" w:sz="0" w:space="0" w:color="auto"/>
                                  </w:divBdr>
                                  <w:divsChild>
                                    <w:div w:id="1028337395">
                                      <w:marLeft w:val="0"/>
                                      <w:marRight w:val="0"/>
                                      <w:marTop w:val="0"/>
                                      <w:marBottom w:val="0"/>
                                      <w:divBdr>
                                        <w:top w:val="none" w:sz="0" w:space="0" w:color="auto"/>
                                        <w:left w:val="none" w:sz="0" w:space="0" w:color="auto"/>
                                        <w:bottom w:val="none" w:sz="0" w:space="0" w:color="auto"/>
                                        <w:right w:val="none" w:sz="0" w:space="0" w:color="auto"/>
                                      </w:divBdr>
                                      <w:divsChild>
                                        <w:div w:id="1603881584">
                                          <w:marLeft w:val="0"/>
                                          <w:marRight w:val="0"/>
                                          <w:marTop w:val="0"/>
                                          <w:marBottom w:val="0"/>
                                          <w:divBdr>
                                            <w:top w:val="none" w:sz="0" w:space="0" w:color="auto"/>
                                            <w:left w:val="none" w:sz="0" w:space="0" w:color="auto"/>
                                            <w:bottom w:val="none" w:sz="0" w:space="0" w:color="auto"/>
                                            <w:right w:val="none" w:sz="0" w:space="0" w:color="auto"/>
                                          </w:divBdr>
                                          <w:divsChild>
                                            <w:div w:id="359016520">
                                              <w:marLeft w:val="0"/>
                                              <w:marRight w:val="0"/>
                                              <w:marTop w:val="0"/>
                                              <w:marBottom w:val="0"/>
                                              <w:divBdr>
                                                <w:top w:val="none" w:sz="0" w:space="0" w:color="auto"/>
                                                <w:left w:val="none" w:sz="0" w:space="0" w:color="auto"/>
                                                <w:bottom w:val="none" w:sz="0" w:space="0" w:color="auto"/>
                                                <w:right w:val="none" w:sz="0" w:space="0" w:color="auto"/>
                                              </w:divBdr>
                                              <w:divsChild>
                                                <w:div w:id="167909798">
                                                  <w:marLeft w:val="0"/>
                                                  <w:marRight w:val="0"/>
                                                  <w:marTop w:val="0"/>
                                                  <w:marBottom w:val="0"/>
                                                  <w:divBdr>
                                                    <w:top w:val="none" w:sz="0" w:space="0" w:color="auto"/>
                                                    <w:left w:val="none" w:sz="0" w:space="0" w:color="auto"/>
                                                    <w:bottom w:val="none" w:sz="0" w:space="0" w:color="auto"/>
                                                    <w:right w:val="none" w:sz="0" w:space="0" w:color="auto"/>
                                                  </w:divBdr>
                                                  <w:divsChild>
                                                    <w:div w:id="457843184">
                                                      <w:marLeft w:val="0"/>
                                                      <w:marRight w:val="0"/>
                                                      <w:marTop w:val="0"/>
                                                      <w:marBottom w:val="0"/>
                                                      <w:divBdr>
                                                        <w:top w:val="none" w:sz="0" w:space="0" w:color="auto"/>
                                                        <w:left w:val="none" w:sz="0" w:space="0" w:color="auto"/>
                                                        <w:bottom w:val="none" w:sz="0" w:space="0" w:color="auto"/>
                                                        <w:right w:val="none" w:sz="0" w:space="0" w:color="auto"/>
                                                      </w:divBdr>
                                                      <w:divsChild>
                                                        <w:div w:id="569002430">
                                                          <w:marLeft w:val="0"/>
                                                          <w:marRight w:val="0"/>
                                                          <w:marTop w:val="0"/>
                                                          <w:marBottom w:val="0"/>
                                                          <w:divBdr>
                                                            <w:top w:val="none" w:sz="0" w:space="0" w:color="auto"/>
                                                            <w:left w:val="none" w:sz="0" w:space="0" w:color="auto"/>
                                                            <w:bottom w:val="none" w:sz="0" w:space="0" w:color="auto"/>
                                                            <w:right w:val="none" w:sz="0" w:space="0" w:color="auto"/>
                                                          </w:divBdr>
                                                          <w:divsChild>
                                                            <w:div w:id="10924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3390025">
      <w:bodyDiv w:val="1"/>
      <w:marLeft w:val="0"/>
      <w:marRight w:val="0"/>
      <w:marTop w:val="0"/>
      <w:marBottom w:val="0"/>
      <w:divBdr>
        <w:top w:val="none" w:sz="0" w:space="0" w:color="auto"/>
        <w:left w:val="none" w:sz="0" w:space="0" w:color="auto"/>
        <w:bottom w:val="none" w:sz="0" w:space="0" w:color="auto"/>
        <w:right w:val="none" w:sz="0" w:space="0" w:color="auto"/>
      </w:divBdr>
      <w:divsChild>
        <w:div w:id="1505628183">
          <w:marLeft w:val="0"/>
          <w:marRight w:val="0"/>
          <w:marTop w:val="0"/>
          <w:marBottom w:val="0"/>
          <w:divBdr>
            <w:top w:val="none" w:sz="0" w:space="0" w:color="auto"/>
            <w:left w:val="none" w:sz="0" w:space="0" w:color="auto"/>
            <w:bottom w:val="none" w:sz="0" w:space="0" w:color="auto"/>
            <w:right w:val="none" w:sz="0" w:space="0" w:color="auto"/>
          </w:divBdr>
          <w:divsChild>
            <w:div w:id="1976638825">
              <w:marLeft w:val="0"/>
              <w:marRight w:val="0"/>
              <w:marTop w:val="0"/>
              <w:marBottom w:val="0"/>
              <w:divBdr>
                <w:top w:val="none" w:sz="0" w:space="0" w:color="auto"/>
                <w:left w:val="none" w:sz="0" w:space="0" w:color="auto"/>
                <w:bottom w:val="none" w:sz="0" w:space="0" w:color="auto"/>
                <w:right w:val="none" w:sz="0" w:space="0" w:color="auto"/>
              </w:divBdr>
              <w:divsChild>
                <w:div w:id="1128084376">
                  <w:marLeft w:val="0"/>
                  <w:marRight w:val="0"/>
                  <w:marTop w:val="0"/>
                  <w:marBottom w:val="0"/>
                  <w:divBdr>
                    <w:top w:val="none" w:sz="0" w:space="0" w:color="auto"/>
                    <w:left w:val="none" w:sz="0" w:space="0" w:color="auto"/>
                    <w:bottom w:val="none" w:sz="0" w:space="0" w:color="auto"/>
                    <w:right w:val="none" w:sz="0" w:space="0" w:color="auto"/>
                  </w:divBdr>
                  <w:divsChild>
                    <w:div w:id="1474516990">
                      <w:marLeft w:val="0"/>
                      <w:marRight w:val="0"/>
                      <w:marTop w:val="0"/>
                      <w:marBottom w:val="0"/>
                      <w:divBdr>
                        <w:top w:val="none" w:sz="0" w:space="0" w:color="auto"/>
                        <w:left w:val="none" w:sz="0" w:space="0" w:color="auto"/>
                        <w:bottom w:val="none" w:sz="0" w:space="0" w:color="auto"/>
                        <w:right w:val="none" w:sz="0" w:space="0" w:color="auto"/>
                      </w:divBdr>
                      <w:divsChild>
                        <w:div w:id="1680890048">
                          <w:marLeft w:val="0"/>
                          <w:marRight w:val="0"/>
                          <w:marTop w:val="0"/>
                          <w:marBottom w:val="0"/>
                          <w:divBdr>
                            <w:top w:val="none" w:sz="0" w:space="0" w:color="auto"/>
                            <w:left w:val="none" w:sz="0" w:space="0" w:color="auto"/>
                            <w:bottom w:val="none" w:sz="0" w:space="0" w:color="auto"/>
                            <w:right w:val="none" w:sz="0" w:space="0" w:color="auto"/>
                          </w:divBdr>
                          <w:divsChild>
                            <w:div w:id="15810163">
                              <w:marLeft w:val="0"/>
                              <w:marRight w:val="0"/>
                              <w:marTop w:val="0"/>
                              <w:marBottom w:val="0"/>
                              <w:divBdr>
                                <w:top w:val="none" w:sz="0" w:space="0" w:color="auto"/>
                                <w:left w:val="none" w:sz="0" w:space="0" w:color="auto"/>
                                <w:bottom w:val="none" w:sz="0" w:space="0" w:color="auto"/>
                                <w:right w:val="none" w:sz="0" w:space="0" w:color="auto"/>
                              </w:divBdr>
                              <w:divsChild>
                                <w:div w:id="804811087">
                                  <w:marLeft w:val="0"/>
                                  <w:marRight w:val="0"/>
                                  <w:marTop w:val="0"/>
                                  <w:marBottom w:val="0"/>
                                  <w:divBdr>
                                    <w:top w:val="none" w:sz="0" w:space="0" w:color="auto"/>
                                    <w:left w:val="none" w:sz="0" w:space="0" w:color="auto"/>
                                    <w:bottom w:val="none" w:sz="0" w:space="0" w:color="auto"/>
                                    <w:right w:val="none" w:sz="0" w:space="0" w:color="auto"/>
                                  </w:divBdr>
                                  <w:divsChild>
                                    <w:div w:id="257981670">
                                      <w:marLeft w:val="0"/>
                                      <w:marRight w:val="0"/>
                                      <w:marTop w:val="0"/>
                                      <w:marBottom w:val="0"/>
                                      <w:divBdr>
                                        <w:top w:val="none" w:sz="0" w:space="0" w:color="auto"/>
                                        <w:left w:val="none" w:sz="0" w:space="0" w:color="auto"/>
                                        <w:bottom w:val="none" w:sz="0" w:space="0" w:color="auto"/>
                                        <w:right w:val="none" w:sz="0" w:space="0" w:color="auto"/>
                                      </w:divBdr>
                                      <w:divsChild>
                                        <w:div w:id="174153118">
                                          <w:marLeft w:val="0"/>
                                          <w:marRight w:val="0"/>
                                          <w:marTop w:val="0"/>
                                          <w:marBottom w:val="0"/>
                                          <w:divBdr>
                                            <w:top w:val="none" w:sz="0" w:space="0" w:color="auto"/>
                                            <w:left w:val="none" w:sz="0" w:space="0" w:color="auto"/>
                                            <w:bottom w:val="none" w:sz="0" w:space="0" w:color="auto"/>
                                            <w:right w:val="none" w:sz="0" w:space="0" w:color="auto"/>
                                          </w:divBdr>
                                          <w:divsChild>
                                            <w:div w:id="1477792701">
                                              <w:marLeft w:val="0"/>
                                              <w:marRight w:val="0"/>
                                              <w:marTop w:val="0"/>
                                              <w:marBottom w:val="0"/>
                                              <w:divBdr>
                                                <w:top w:val="none" w:sz="0" w:space="0" w:color="auto"/>
                                                <w:left w:val="none" w:sz="0" w:space="0" w:color="auto"/>
                                                <w:bottom w:val="none" w:sz="0" w:space="0" w:color="auto"/>
                                                <w:right w:val="none" w:sz="0" w:space="0" w:color="auto"/>
                                              </w:divBdr>
                                              <w:divsChild>
                                                <w:div w:id="1707176009">
                                                  <w:marLeft w:val="0"/>
                                                  <w:marRight w:val="0"/>
                                                  <w:marTop w:val="0"/>
                                                  <w:marBottom w:val="0"/>
                                                  <w:divBdr>
                                                    <w:top w:val="none" w:sz="0" w:space="0" w:color="auto"/>
                                                    <w:left w:val="none" w:sz="0" w:space="0" w:color="auto"/>
                                                    <w:bottom w:val="none" w:sz="0" w:space="0" w:color="auto"/>
                                                    <w:right w:val="none" w:sz="0" w:space="0" w:color="auto"/>
                                                  </w:divBdr>
                                                  <w:divsChild>
                                                    <w:div w:id="833910641">
                                                      <w:marLeft w:val="0"/>
                                                      <w:marRight w:val="0"/>
                                                      <w:marTop w:val="0"/>
                                                      <w:marBottom w:val="0"/>
                                                      <w:divBdr>
                                                        <w:top w:val="none" w:sz="0" w:space="0" w:color="auto"/>
                                                        <w:left w:val="none" w:sz="0" w:space="0" w:color="auto"/>
                                                        <w:bottom w:val="none" w:sz="0" w:space="0" w:color="auto"/>
                                                        <w:right w:val="none" w:sz="0" w:space="0" w:color="auto"/>
                                                      </w:divBdr>
                                                      <w:divsChild>
                                                        <w:div w:id="1680082879">
                                                          <w:marLeft w:val="0"/>
                                                          <w:marRight w:val="0"/>
                                                          <w:marTop w:val="0"/>
                                                          <w:marBottom w:val="0"/>
                                                          <w:divBdr>
                                                            <w:top w:val="none" w:sz="0" w:space="0" w:color="auto"/>
                                                            <w:left w:val="none" w:sz="0" w:space="0" w:color="auto"/>
                                                            <w:bottom w:val="none" w:sz="0" w:space="0" w:color="auto"/>
                                                            <w:right w:val="none" w:sz="0" w:space="0" w:color="auto"/>
                                                          </w:divBdr>
                                                          <w:divsChild>
                                                            <w:div w:id="10070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3805231">
      <w:bodyDiv w:val="1"/>
      <w:marLeft w:val="0"/>
      <w:marRight w:val="0"/>
      <w:marTop w:val="0"/>
      <w:marBottom w:val="0"/>
      <w:divBdr>
        <w:top w:val="none" w:sz="0" w:space="0" w:color="auto"/>
        <w:left w:val="none" w:sz="0" w:space="0" w:color="auto"/>
        <w:bottom w:val="none" w:sz="0" w:space="0" w:color="auto"/>
        <w:right w:val="none" w:sz="0" w:space="0" w:color="auto"/>
      </w:divBdr>
      <w:divsChild>
        <w:div w:id="1077246089">
          <w:marLeft w:val="0"/>
          <w:marRight w:val="0"/>
          <w:marTop w:val="0"/>
          <w:marBottom w:val="0"/>
          <w:divBdr>
            <w:top w:val="none" w:sz="0" w:space="0" w:color="auto"/>
            <w:left w:val="none" w:sz="0" w:space="0" w:color="auto"/>
            <w:bottom w:val="none" w:sz="0" w:space="0" w:color="auto"/>
            <w:right w:val="none" w:sz="0" w:space="0" w:color="auto"/>
          </w:divBdr>
          <w:divsChild>
            <w:div w:id="332607233">
              <w:marLeft w:val="0"/>
              <w:marRight w:val="0"/>
              <w:marTop w:val="0"/>
              <w:marBottom w:val="0"/>
              <w:divBdr>
                <w:top w:val="none" w:sz="0" w:space="0" w:color="auto"/>
                <w:left w:val="none" w:sz="0" w:space="0" w:color="auto"/>
                <w:bottom w:val="none" w:sz="0" w:space="0" w:color="auto"/>
                <w:right w:val="none" w:sz="0" w:space="0" w:color="auto"/>
              </w:divBdr>
              <w:divsChild>
                <w:div w:id="805898711">
                  <w:marLeft w:val="0"/>
                  <w:marRight w:val="0"/>
                  <w:marTop w:val="0"/>
                  <w:marBottom w:val="0"/>
                  <w:divBdr>
                    <w:top w:val="none" w:sz="0" w:space="0" w:color="auto"/>
                    <w:left w:val="none" w:sz="0" w:space="0" w:color="auto"/>
                    <w:bottom w:val="none" w:sz="0" w:space="0" w:color="auto"/>
                    <w:right w:val="none" w:sz="0" w:space="0" w:color="auto"/>
                  </w:divBdr>
                  <w:divsChild>
                    <w:div w:id="1428497985">
                      <w:marLeft w:val="0"/>
                      <w:marRight w:val="0"/>
                      <w:marTop w:val="0"/>
                      <w:marBottom w:val="0"/>
                      <w:divBdr>
                        <w:top w:val="none" w:sz="0" w:space="0" w:color="auto"/>
                        <w:left w:val="none" w:sz="0" w:space="0" w:color="auto"/>
                        <w:bottom w:val="none" w:sz="0" w:space="0" w:color="auto"/>
                        <w:right w:val="none" w:sz="0" w:space="0" w:color="auto"/>
                      </w:divBdr>
                      <w:divsChild>
                        <w:div w:id="957184327">
                          <w:marLeft w:val="0"/>
                          <w:marRight w:val="0"/>
                          <w:marTop w:val="0"/>
                          <w:marBottom w:val="0"/>
                          <w:divBdr>
                            <w:top w:val="none" w:sz="0" w:space="0" w:color="auto"/>
                            <w:left w:val="none" w:sz="0" w:space="0" w:color="auto"/>
                            <w:bottom w:val="none" w:sz="0" w:space="0" w:color="auto"/>
                            <w:right w:val="none" w:sz="0" w:space="0" w:color="auto"/>
                          </w:divBdr>
                          <w:divsChild>
                            <w:div w:id="1722048897">
                              <w:marLeft w:val="0"/>
                              <w:marRight w:val="0"/>
                              <w:marTop w:val="0"/>
                              <w:marBottom w:val="0"/>
                              <w:divBdr>
                                <w:top w:val="none" w:sz="0" w:space="0" w:color="auto"/>
                                <w:left w:val="none" w:sz="0" w:space="0" w:color="auto"/>
                                <w:bottom w:val="none" w:sz="0" w:space="0" w:color="auto"/>
                                <w:right w:val="none" w:sz="0" w:space="0" w:color="auto"/>
                              </w:divBdr>
                              <w:divsChild>
                                <w:div w:id="1771585820">
                                  <w:marLeft w:val="0"/>
                                  <w:marRight w:val="0"/>
                                  <w:marTop w:val="0"/>
                                  <w:marBottom w:val="0"/>
                                  <w:divBdr>
                                    <w:top w:val="none" w:sz="0" w:space="0" w:color="auto"/>
                                    <w:left w:val="none" w:sz="0" w:space="0" w:color="auto"/>
                                    <w:bottom w:val="none" w:sz="0" w:space="0" w:color="auto"/>
                                    <w:right w:val="none" w:sz="0" w:space="0" w:color="auto"/>
                                  </w:divBdr>
                                  <w:divsChild>
                                    <w:div w:id="793670660">
                                      <w:marLeft w:val="0"/>
                                      <w:marRight w:val="0"/>
                                      <w:marTop w:val="0"/>
                                      <w:marBottom w:val="0"/>
                                      <w:divBdr>
                                        <w:top w:val="none" w:sz="0" w:space="0" w:color="auto"/>
                                        <w:left w:val="none" w:sz="0" w:space="0" w:color="auto"/>
                                        <w:bottom w:val="none" w:sz="0" w:space="0" w:color="auto"/>
                                        <w:right w:val="none" w:sz="0" w:space="0" w:color="auto"/>
                                      </w:divBdr>
                                      <w:divsChild>
                                        <w:div w:id="173232578">
                                          <w:marLeft w:val="0"/>
                                          <w:marRight w:val="0"/>
                                          <w:marTop w:val="0"/>
                                          <w:marBottom w:val="0"/>
                                          <w:divBdr>
                                            <w:top w:val="none" w:sz="0" w:space="0" w:color="auto"/>
                                            <w:left w:val="none" w:sz="0" w:space="0" w:color="auto"/>
                                            <w:bottom w:val="none" w:sz="0" w:space="0" w:color="auto"/>
                                            <w:right w:val="none" w:sz="0" w:space="0" w:color="auto"/>
                                          </w:divBdr>
                                          <w:divsChild>
                                            <w:div w:id="840699154">
                                              <w:marLeft w:val="0"/>
                                              <w:marRight w:val="0"/>
                                              <w:marTop w:val="0"/>
                                              <w:marBottom w:val="0"/>
                                              <w:divBdr>
                                                <w:top w:val="none" w:sz="0" w:space="0" w:color="auto"/>
                                                <w:left w:val="none" w:sz="0" w:space="0" w:color="auto"/>
                                                <w:bottom w:val="none" w:sz="0" w:space="0" w:color="auto"/>
                                                <w:right w:val="none" w:sz="0" w:space="0" w:color="auto"/>
                                              </w:divBdr>
                                              <w:divsChild>
                                                <w:div w:id="986855946">
                                                  <w:marLeft w:val="0"/>
                                                  <w:marRight w:val="0"/>
                                                  <w:marTop w:val="0"/>
                                                  <w:marBottom w:val="0"/>
                                                  <w:divBdr>
                                                    <w:top w:val="none" w:sz="0" w:space="0" w:color="auto"/>
                                                    <w:left w:val="none" w:sz="0" w:space="0" w:color="auto"/>
                                                    <w:bottom w:val="none" w:sz="0" w:space="0" w:color="auto"/>
                                                    <w:right w:val="none" w:sz="0" w:space="0" w:color="auto"/>
                                                  </w:divBdr>
                                                  <w:divsChild>
                                                    <w:div w:id="263729721">
                                                      <w:marLeft w:val="0"/>
                                                      <w:marRight w:val="0"/>
                                                      <w:marTop w:val="0"/>
                                                      <w:marBottom w:val="0"/>
                                                      <w:divBdr>
                                                        <w:top w:val="none" w:sz="0" w:space="0" w:color="auto"/>
                                                        <w:left w:val="none" w:sz="0" w:space="0" w:color="auto"/>
                                                        <w:bottom w:val="none" w:sz="0" w:space="0" w:color="auto"/>
                                                        <w:right w:val="none" w:sz="0" w:space="0" w:color="auto"/>
                                                      </w:divBdr>
                                                      <w:divsChild>
                                                        <w:div w:id="264729251">
                                                          <w:marLeft w:val="0"/>
                                                          <w:marRight w:val="0"/>
                                                          <w:marTop w:val="0"/>
                                                          <w:marBottom w:val="0"/>
                                                          <w:divBdr>
                                                            <w:top w:val="none" w:sz="0" w:space="0" w:color="auto"/>
                                                            <w:left w:val="none" w:sz="0" w:space="0" w:color="auto"/>
                                                            <w:bottom w:val="none" w:sz="0" w:space="0" w:color="auto"/>
                                                            <w:right w:val="none" w:sz="0" w:space="0" w:color="auto"/>
                                                          </w:divBdr>
                                                          <w:divsChild>
                                                            <w:div w:id="9808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0029646">
      <w:bodyDiv w:val="1"/>
      <w:marLeft w:val="0"/>
      <w:marRight w:val="0"/>
      <w:marTop w:val="0"/>
      <w:marBottom w:val="0"/>
      <w:divBdr>
        <w:top w:val="none" w:sz="0" w:space="0" w:color="auto"/>
        <w:left w:val="none" w:sz="0" w:space="0" w:color="auto"/>
        <w:bottom w:val="none" w:sz="0" w:space="0" w:color="auto"/>
        <w:right w:val="none" w:sz="0" w:space="0" w:color="auto"/>
      </w:divBdr>
      <w:divsChild>
        <w:div w:id="1484617395">
          <w:marLeft w:val="0"/>
          <w:marRight w:val="0"/>
          <w:marTop w:val="0"/>
          <w:marBottom w:val="0"/>
          <w:divBdr>
            <w:top w:val="none" w:sz="0" w:space="0" w:color="auto"/>
            <w:left w:val="none" w:sz="0" w:space="0" w:color="auto"/>
            <w:bottom w:val="none" w:sz="0" w:space="0" w:color="auto"/>
            <w:right w:val="none" w:sz="0" w:space="0" w:color="auto"/>
          </w:divBdr>
          <w:divsChild>
            <w:div w:id="148837043">
              <w:marLeft w:val="0"/>
              <w:marRight w:val="0"/>
              <w:marTop w:val="0"/>
              <w:marBottom w:val="0"/>
              <w:divBdr>
                <w:top w:val="none" w:sz="0" w:space="0" w:color="auto"/>
                <w:left w:val="none" w:sz="0" w:space="0" w:color="auto"/>
                <w:bottom w:val="none" w:sz="0" w:space="0" w:color="auto"/>
                <w:right w:val="none" w:sz="0" w:space="0" w:color="auto"/>
              </w:divBdr>
              <w:divsChild>
                <w:div w:id="1808349892">
                  <w:marLeft w:val="0"/>
                  <w:marRight w:val="0"/>
                  <w:marTop w:val="0"/>
                  <w:marBottom w:val="0"/>
                  <w:divBdr>
                    <w:top w:val="none" w:sz="0" w:space="0" w:color="auto"/>
                    <w:left w:val="none" w:sz="0" w:space="0" w:color="auto"/>
                    <w:bottom w:val="none" w:sz="0" w:space="0" w:color="auto"/>
                    <w:right w:val="none" w:sz="0" w:space="0" w:color="auto"/>
                  </w:divBdr>
                  <w:divsChild>
                    <w:div w:id="5327530">
                      <w:marLeft w:val="0"/>
                      <w:marRight w:val="0"/>
                      <w:marTop w:val="0"/>
                      <w:marBottom w:val="0"/>
                      <w:divBdr>
                        <w:top w:val="none" w:sz="0" w:space="0" w:color="auto"/>
                        <w:left w:val="none" w:sz="0" w:space="0" w:color="auto"/>
                        <w:bottom w:val="none" w:sz="0" w:space="0" w:color="auto"/>
                        <w:right w:val="none" w:sz="0" w:space="0" w:color="auto"/>
                      </w:divBdr>
                      <w:divsChild>
                        <w:div w:id="206454878">
                          <w:marLeft w:val="0"/>
                          <w:marRight w:val="0"/>
                          <w:marTop w:val="0"/>
                          <w:marBottom w:val="0"/>
                          <w:divBdr>
                            <w:top w:val="none" w:sz="0" w:space="0" w:color="auto"/>
                            <w:left w:val="none" w:sz="0" w:space="0" w:color="auto"/>
                            <w:bottom w:val="none" w:sz="0" w:space="0" w:color="auto"/>
                            <w:right w:val="none" w:sz="0" w:space="0" w:color="auto"/>
                          </w:divBdr>
                          <w:divsChild>
                            <w:div w:id="108816605">
                              <w:marLeft w:val="0"/>
                              <w:marRight w:val="0"/>
                              <w:marTop w:val="0"/>
                              <w:marBottom w:val="0"/>
                              <w:divBdr>
                                <w:top w:val="none" w:sz="0" w:space="0" w:color="auto"/>
                                <w:left w:val="none" w:sz="0" w:space="0" w:color="auto"/>
                                <w:bottom w:val="none" w:sz="0" w:space="0" w:color="auto"/>
                                <w:right w:val="none" w:sz="0" w:space="0" w:color="auto"/>
                              </w:divBdr>
                              <w:divsChild>
                                <w:div w:id="200091187">
                                  <w:marLeft w:val="0"/>
                                  <w:marRight w:val="0"/>
                                  <w:marTop w:val="0"/>
                                  <w:marBottom w:val="0"/>
                                  <w:divBdr>
                                    <w:top w:val="none" w:sz="0" w:space="0" w:color="auto"/>
                                    <w:left w:val="none" w:sz="0" w:space="0" w:color="auto"/>
                                    <w:bottom w:val="none" w:sz="0" w:space="0" w:color="auto"/>
                                    <w:right w:val="none" w:sz="0" w:space="0" w:color="auto"/>
                                  </w:divBdr>
                                  <w:divsChild>
                                    <w:div w:id="488638505">
                                      <w:marLeft w:val="0"/>
                                      <w:marRight w:val="0"/>
                                      <w:marTop w:val="0"/>
                                      <w:marBottom w:val="0"/>
                                      <w:divBdr>
                                        <w:top w:val="none" w:sz="0" w:space="0" w:color="auto"/>
                                        <w:left w:val="none" w:sz="0" w:space="0" w:color="auto"/>
                                        <w:bottom w:val="none" w:sz="0" w:space="0" w:color="auto"/>
                                        <w:right w:val="none" w:sz="0" w:space="0" w:color="auto"/>
                                      </w:divBdr>
                                      <w:divsChild>
                                        <w:div w:id="179635231">
                                          <w:marLeft w:val="0"/>
                                          <w:marRight w:val="0"/>
                                          <w:marTop w:val="0"/>
                                          <w:marBottom w:val="0"/>
                                          <w:divBdr>
                                            <w:top w:val="none" w:sz="0" w:space="0" w:color="auto"/>
                                            <w:left w:val="none" w:sz="0" w:space="0" w:color="auto"/>
                                            <w:bottom w:val="none" w:sz="0" w:space="0" w:color="auto"/>
                                            <w:right w:val="none" w:sz="0" w:space="0" w:color="auto"/>
                                          </w:divBdr>
                                          <w:divsChild>
                                            <w:div w:id="1843737090">
                                              <w:marLeft w:val="0"/>
                                              <w:marRight w:val="0"/>
                                              <w:marTop w:val="0"/>
                                              <w:marBottom w:val="0"/>
                                              <w:divBdr>
                                                <w:top w:val="none" w:sz="0" w:space="0" w:color="auto"/>
                                                <w:left w:val="none" w:sz="0" w:space="0" w:color="auto"/>
                                                <w:bottom w:val="none" w:sz="0" w:space="0" w:color="auto"/>
                                                <w:right w:val="none" w:sz="0" w:space="0" w:color="auto"/>
                                              </w:divBdr>
                                              <w:divsChild>
                                                <w:div w:id="1130367263">
                                                  <w:marLeft w:val="0"/>
                                                  <w:marRight w:val="0"/>
                                                  <w:marTop w:val="0"/>
                                                  <w:marBottom w:val="0"/>
                                                  <w:divBdr>
                                                    <w:top w:val="none" w:sz="0" w:space="0" w:color="auto"/>
                                                    <w:left w:val="none" w:sz="0" w:space="0" w:color="auto"/>
                                                    <w:bottom w:val="none" w:sz="0" w:space="0" w:color="auto"/>
                                                    <w:right w:val="none" w:sz="0" w:space="0" w:color="auto"/>
                                                  </w:divBdr>
                                                  <w:divsChild>
                                                    <w:div w:id="1180393427">
                                                      <w:marLeft w:val="0"/>
                                                      <w:marRight w:val="0"/>
                                                      <w:marTop w:val="0"/>
                                                      <w:marBottom w:val="0"/>
                                                      <w:divBdr>
                                                        <w:top w:val="none" w:sz="0" w:space="0" w:color="auto"/>
                                                        <w:left w:val="none" w:sz="0" w:space="0" w:color="auto"/>
                                                        <w:bottom w:val="none" w:sz="0" w:space="0" w:color="auto"/>
                                                        <w:right w:val="none" w:sz="0" w:space="0" w:color="auto"/>
                                                      </w:divBdr>
                                                      <w:divsChild>
                                                        <w:div w:id="1044020635">
                                                          <w:marLeft w:val="0"/>
                                                          <w:marRight w:val="0"/>
                                                          <w:marTop w:val="0"/>
                                                          <w:marBottom w:val="0"/>
                                                          <w:divBdr>
                                                            <w:top w:val="none" w:sz="0" w:space="0" w:color="auto"/>
                                                            <w:left w:val="none" w:sz="0" w:space="0" w:color="auto"/>
                                                            <w:bottom w:val="none" w:sz="0" w:space="0" w:color="auto"/>
                                                            <w:right w:val="none" w:sz="0" w:space="0" w:color="auto"/>
                                                          </w:divBdr>
                                                          <w:divsChild>
                                                            <w:div w:id="671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9354907">
      <w:bodyDiv w:val="1"/>
      <w:marLeft w:val="0"/>
      <w:marRight w:val="0"/>
      <w:marTop w:val="0"/>
      <w:marBottom w:val="0"/>
      <w:divBdr>
        <w:top w:val="none" w:sz="0" w:space="0" w:color="auto"/>
        <w:left w:val="none" w:sz="0" w:space="0" w:color="auto"/>
        <w:bottom w:val="none" w:sz="0" w:space="0" w:color="auto"/>
        <w:right w:val="none" w:sz="0" w:space="0" w:color="auto"/>
      </w:divBdr>
      <w:divsChild>
        <w:div w:id="1248274504">
          <w:marLeft w:val="0"/>
          <w:marRight w:val="0"/>
          <w:marTop w:val="0"/>
          <w:marBottom w:val="0"/>
          <w:divBdr>
            <w:top w:val="none" w:sz="0" w:space="0" w:color="auto"/>
            <w:left w:val="none" w:sz="0" w:space="0" w:color="auto"/>
            <w:bottom w:val="none" w:sz="0" w:space="0" w:color="auto"/>
            <w:right w:val="none" w:sz="0" w:space="0" w:color="auto"/>
          </w:divBdr>
          <w:divsChild>
            <w:div w:id="1577594571">
              <w:marLeft w:val="0"/>
              <w:marRight w:val="0"/>
              <w:marTop w:val="0"/>
              <w:marBottom w:val="0"/>
              <w:divBdr>
                <w:top w:val="none" w:sz="0" w:space="0" w:color="auto"/>
                <w:left w:val="none" w:sz="0" w:space="0" w:color="auto"/>
                <w:bottom w:val="none" w:sz="0" w:space="0" w:color="auto"/>
                <w:right w:val="none" w:sz="0" w:space="0" w:color="auto"/>
              </w:divBdr>
              <w:divsChild>
                <w:div w:id="253630651">
                  <w:marLeft w:val="0"/>
                  <w:marRight w:val="0"/>
                  <w:marTop w:val="0"/>
                  <w:marBottom w:val="0"/>
                  <w:divBdr>
                    <w:top w:val="none" w:sz="0" w:space="0" w:color="auto"/>
                    <w:left w:val="none" w:sz="0" w:space="0" w:color="auto"/>
                    <w:bottom w:val="none" w:sz="0" w:space="0" w:color="auto"/>
                    <w:right w:val="none" w:sz="0" w:space="0" w:color="auto"/>
                  </w:divBdr>
                  <w:divsChild>
                    <w:div w:id="1232622341">
                      <w:marLeft w:val="0"/>
                      <w:marRight w:val="0"/>
                      <w:marTop w:val="0"/>
                      <w:marBottom w:val="0"/>
                      <w:divBdr>
                        <w:top w:val="none" w:sz="0" w:space="0" w:color="auto"/>
                        <w:left w:val="none" w:sz="0" w:space="0" w:color="auto"/>
                        <w:bottom w:val="none" w:sz="0" w:space="0" w:color="auto"/>
                        <w:right w:val="none" w:sz="0" w:space="0" w:color="auto"/>
                      </w:divBdr>
                      <w:divsChild>
                        <w:div w:id="1427113649">
                          <w:marLeft w:val="0"/>
                          <w:marRight w:val="0"/>
                          <w:marTop w:val="0"/>
                          <w:marBottom w:val="0"/>
                          <w:divBdr>
                            <w:top w:val="none" w:sz="0" w:space="0" w:color="auto"/>
                            <w:left w:val="none" w:sz="0" w:space="0" w:color="auto"/>
                            <w:bottom w:val="none" w:sz="0" w:space="0" w:color="auto"/>
                            <w:right w:val="none" w:sz="0" w:space="0" w:color="auto"/>
                          </w:divBdr>
                          <w:divsChild>
                            <w:div w:id="981958497">
                              <w:marLeft w:val="0"/>
                              <w:marRight w:val="0"/>
                              <w:marTop w:val="0"/>
                              <w:marBottom w:val="0"/>
                              <w:divBdr>
                                <w:top w:val="none" w:sz="0" w:space="0" w:color="auto"/>
                                <w:left w:val="none" w:sz="0" w:space="0" w:color="auto"/>
                                <w:bottom w:val="none" w:sz="0" w:space="0" w:color="auto"/>
                                <w:right w:val="none" w:sz="0" w:space="0" w:color="auto"/>
                              </w:divBdr>
                              <w:divsChild>
                                <w:div w:id="670453533">
                                  <w:marLeft w:val="0"/>
                                  <w:marRight w:val="0"/>
                                  <w:marTop w:val="0"/>
                                  <w:marBottom w:val="0"/>
                                  <w:divBdr>
                                    <w:top w:val="none" w:sz="0" w:space="0" w:color="auto"/>
                                    <w:left w:val="none" w:sz="0" w:space="0" w:color="auto"/>
                                    <w:bottom w:val="none" w:sz="0" w:space="0" w:color="auto"/>
                                    <w:right w:val="none" w:sz="0" w:space="0" w:color="auto"/>
                                  </w:divBdr>
                                  <w:divsChild>
                                    <w:div w:id="1858931160">
                                      <w:marLeft w:val="0"/>
                                      <w:marRight w:val="0"/>
                                      <w:marTop w:val="0"/>
                                      <w:marBottom w:val="0"/>
                                      <w:divBdr>
                                        <w:top w:val="none" w:sz="0" w:space="0" w:color="auto"/>
                                        <w:left w:val="none" w:sz="0" w:space="0" w:color="auto"/>
                                        <w:bottom w:val="none" w:sz="0" w:space="0" w:color="auto"/>
                                        <w:right w:val="none" w:sz="0" w:space="0" w:color="auto"/>
                                      </w:divBdr>
                                      <w:divsChild>
                                        <w:div w:id="64375379">
                                          <w:marLeft w:val="0"/>
                                          <w:marRight w:val="0"/>
                                          <w:marTop w:val="0"/>
                                          <w:marBottom w:val="0"/>
                                          <w:divBdr>
                                            <w:top w:val="none" w:sz="0" w:space="0" w:color="auto"/>
                                            <w:left w:val="none" w:sz="0" w:space="0" w:color="auto"/>
                                            <w:bottom w:val="none" w:sz="0" w:space="0" w:color="auto"/>
                                            <w:right w:val="none" w:sz="0" w:space="0" w:color="auto"/>
                                          </w:divBdr>
                                          <w:divsChild>
                                            <w:div w:id="1395273237">
                                              <w:marLeft w:val="0"/>
                                              <w:marRight w:val="0"/>
                                              <w:marTop w:val="0"/>
                                              <w:marBottom w:val="0"/>
                                              <w:divBdr>
                                                <w:top w:val="none" w:sz="0" w:space="0" w:color="auto"/>
                                                <w:left w:val="none" w:sz="0" w:space="0" w:color="auto"/>
                                                <w:bottom w:val="none" w:sz="0" w:space="0" w:color="auto"/>
                                                <w:right w:val="none" w:sz="0" w:space="0" w:color="auto"/>
                                              </w:divBdr>
                                              <w:divsChild>
                                                <w:div w:id="1105419289">
                                                  <w:marLeft w:val="0"/>
                                                  <w:marRight w:val="0"/>
                                                  <w:marTop w:val="0"/>
                                                  <w:marBottom w:val="0"/>
                                                  <w:divBdr>
                                                    <w:top w:val="none" w:sz="0" w:space="0" w:color="auto"/>
                                                    <w:left w:val="none" w:sz="0" w:space="0" w:color="auto"/>
                                                    <w:bottom w:val="none" w:sz="0" w:space="0" w:color="auto"/>
                                                    <w:right w:val="none" w:sz="0" w:space="0" w:color="auto"/>
                                                  </w:divBdr>
                                                  <w:divsChild>
                                                    <w:div w:id="287249524">
                                                      <w:marLeft w:val="0"/>
                                                      <w:marRight w:val="0"/>
                                                      <w:marTop w:val="0"/>
                                                      <w:marBottom w:val="0"/>
                                                      <w:divBdr>
                                                        <w:top w:val="none" w:sz="0" w:space="0" w:color="auto"/>
                                                        <w:left w:val="none" w:sz="0" w:space="0" w:color="auto"/>
                                                        <w:bottom w:val="none" w:sz="0" w:space="0" w:color="auto"/>
                                                        <w:right w:val="none" w:sz="0" w:space="0" w:color="auto"/>
                                                      </w:divBdr>
                                                      <w:divsChild>
                                                        <w:div w:id="2087453480">
                                                          <w:marLeft w:val="0"/>
                                                          <w:marRight w:val="0"/>
                                                          <w:marTop w:val="0"/>
                                                          <w:marBottom w:val="0"/>
                                                          <w:divBdr>
                                                            <w:top w:val="none" w:sz="0" w:space="0" w:color="auto"/>
                                                            <w:left w:val="none" w:sz="0" w:space="0" w:color="auto"/>
                                                            <w:bottom w:val="none" w:sz="0" w:space="0" w:color="auto"/>
                                                            <w:right w:val="none" w:sz="0" w:space="0" w:color="auto"/>
                                                          </w:divBdr>
                                                          <w:divsChild>
                                                            <w:div w:id="1626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34155382">
      <w:bodyDiv w:val="1"/>
      <w:marLeft w:val="0"/>
      <w:marRight w:val="0"/>
      <w:marTop w:val="0"/>
      <w:marBottom w:val="0"/>
      <w:divBdr>
        <w:top w:val="none" w:sz="0" w:space="0" w:color="auto"/>
        <w:left w:val="none" w:sz="0" w:space="0" w:color="auto"/>
        <w:bottom w:val="none" w:sz="0" w:space="0" w:color="auto"/>
        <w:right w:val="none" w:sz="0" w:space="0" w:color="auto"/>
      </w:divBdr>
      <w:divsChild>
        <w:div w:id="1125926315">
          <w:marLeft w:val="0"/>
          <w:marRight w:val="0"/>
          <w:marTop w:val="0"/>
          <w:marBottom w:val="0"/>
          <w:divBdr>
            <w:top w:val="none" w:sz="0" w:space="0" w:color="auto"/>
            <w:left w:val="none" w:sz="0" w:space="0" w:color="auto"/>
            <w:bottom w:val="none" w:sz="0" w:space="0" w:color="auto"/>
            <w:right w:val="none" w:sz="0" w:space="0" w:color="auto"/>
          </w:divBdr>
          <w:divsChild>
            <w:div w:id="443771062">
              <w:marLeft w:val="0"/>
              <w:marRight w:val="0"/>
              <w:marTop w:val="0"/>
              <w:marBottom w:val="0"/>
              <w:divBdr>
                <w:top w:val="none" w:sz="0" w:space="0" w:color="auto"/>
                <w:left w:val="none" w:sz="0" w:space="0" w:color="auto"/>
                <w:bottom w:val="none" w:sz="0" w:space="0" w:color="auto"/>
                <w:right w:val="none" w:sz="0" w:space="0" w:color="auto"/>
              </w:divBdr>
              <w:divsChild>
                <w:div w:id="415247213">
                  <w:marLeft w:val="0"/>
                  <w:marRight w:val="0"/>
                  <w:marTop w:val="0"/>
                  <w:marBottom w:val="0"/>
                  <w:divBdr>
                    <w:top w:val="none" w:sz="0" w:space="0" w:color="auto"/>
                    <w:left w:val="none" w:sz="0" w:space="0" w:color="auto"/>
                    <w:bottom w:val="none" w:sz="0" w:space="0" w:color="auto"/>
                    <w:right w:val="none" w:sz="0" w:space="0" w:color="auto"/>
                  </w:divBdr>
                  <w:divsChild>
                    <w:div w:id="1544975549">
                      <w:marLeft w:val="0"/>
                      <w:marRight w:val="0"/>
                      <w:marTop w:val="0"/>
                      <w:marBottom w:val="0"/>
                      <w:divBdr>
                        <w:top w:val="none" w:sz="0" w:space="0" w:color="auto"/>
                        <w:left w:val="none" w:sz="0" w:space="0" w:color="auto"/>
                        <w:bottom w:val="none" w:sz="0" w:space="0" w:color="auto"/>
                        <w:right w:val="none" w:sz="0" w:space="0" w:color="auto"/>
                      </w:divBdr>
                      <w:divsChild>
                        <w:div w:id="2112623833">
                          <w:marLeft w:val="0"/>
                          <w:marRight w:val="0"/>
                          <w:marTop w:val="0"/>
                          <w:marBottom w:val="0"/>
                          <w:divBdr>
                            <w:top w:val="none" w:sz="0" w:space="0" w:color="auto"/>
                            <w:left w:val="none" w:sz="0" w:space="0" w:color="auto"/>
                            <w:bottom w:val="none" w:sz="0" w:space="0" w:color="auto"/>
                            <w:right w:val="none" w:sz="0" w:space="0" w:color="auto"/>
                          </w:divBdr>
                          <w:divsChild>
                            <w:div w:id="2067489552">
                              <w:marLeft w:val="0"/>
                              <w:marRight w:val="0"/>
                              <w:marTop w:val="0"/>
                              <w:marBottom w:val="0"/>
                              <w:divBdr>
                                <w:top w:val="none" w:sz="0" w:space="0" w:color="auto"/>
                                <w:left w:val="none" w:sz="0" w:space="0" w:color="auto"/>
                                <w:bottom w:val="none" w:sz="0" w:space="0" w:color="auto"/>
                                <w:right w:val="none" w:sz="0" w:space="0" w:color="auto"/>
                              </w:divBdr>
                              <w:divsChild>
                                <w:div w:id="1752778964">
                                  <w:marLeft w:val="0"/>
                                  <w:marRight w:val="0"/>
                                  <w:marTop w:val="0"/>
                                  <w:marBottom w:val="0"/>
                                  <w:divBdr>
                                    <w:top w:val="none" w:sz="0" w:space="0" w:color="auto"/>
                                    <w:left w:val="none" w:sz="0" w:space="0" w:color="auto"/>
                                    <w:bottom w:val="none" w:sz="0" w:space="0" w:color="auto"/>
                                    <w:right w:val="none" w:sz="0" w:space="0" w:color="auto"/>
                                  </w:divBdr>
                                  <w:divsChild>
                                    <w:div w:id="1121147469">
                                      <w:marLeft w:val="0"/>
                                      <w:marRight w:val="0"/>
                                      <w:marTop w:val="0"/>
                                      <w:marBottom w:val="0"/>
                                      <w:divBdr>
                                        <w:top w:val="none" w:sz="0" w:space="0" w:color="auto"/>
                                        <w:left w:val="none" w:sz="0" w:space="0" w:color="auto"/>
                                        <w:bottom w:val="none" w:sz="0" w:space="0" w:color="auto"/>
                                        <w:right w:val="none" w:sz="0" w:space="0" w:color="auto"/>
                                      </w:divBdr>
                                      <w:divsChild>
                                        <w:div w:id="1095977627">
                                          <w:marLeft w:val="0"/>
                                          <w:marRight w:val="0"/>
                                          <w:marTop w:val="0"/>
                                          <w:marBottom w:val="0"/>
                                          <w:divBdr>
                                            <w:top w:val="none" w:sz="0" w:space="0" w:color="auto"/>
                                            <w:left w:val="none" w:sz="0" w:space="0" w:color="auto"/>
                                            <w:bottom w:val="none" w:sz="0" w:space="0" w:color="auto"/>
                                            <w:right w:val="none" w:sz="0" w:space="0" w:color="auto"/>
                                          </w:divBdr>
                                          <w:divsChild>
                                            <w:div w:id="647130755">
                                              <w:marLeft w:val="0"/>
                                              <w:marRight w:val="0"/>
                                              <w:marTop w:val="0"/>
                                              <w:marBottom w:val="0"/>
                                              <w:divBdr>
                                                <w:top w:val="none" w:sz="0" w:space="0" w:color="auto"/>
                                                <w:left w:val="none" w:sz="0" w:space="0" w:color="auto"/>
                                                <w:bottom w:val="none" w:sz="0" w:space="0" w:color="auto"/>
                                                <w:right w:val="none" w:sz="0" w:space="0" w:color="auto"/>
                                              </w:divBdr>
                                              <w:divsChild>
                                                <w:div w:id="1812283124">
                                                  <w:marLeft w:val="0"/>
                                                  <w:marRight w:val="0"/>
                                                  <w:marTop w:val="0"/>
                                                  <w:marBottom w:val="0"/>
                                                  <w:divBdr>
                                                    <w:top w:val="none" w:sz="0" w:space="0" w:color="auto"/>
                                                    <w:left w:val="none" w:sz="0" w:space="0" w:color="auto"/>
                                                    <w:bottom w:val="none" w:sz="0" w:space="0" w:color="auto"/>
                                                    <w:right w:val="none" w:sz="0" w:space="0" w:color="auto"/>
                                                  </w:divBdr>
                                                  <w:divsChild>
                                                    <w:div w:id="1596551766">
                                                      <w:marLeft w:val="0"/>
                                                      <w:marRight w:val="0"/>
                                                      <w:marTop w:val="0"/>
                                                      <w:marBottom w:val="0"/>
                                                      <w:divBdr>
                                                        <w:top w:val="none" w:sz="0" w:space="0" w:color="auto"/>
                                                        <w:left w:val="none" w:sz="0" w:space="0" w:color="auto"/>
                                                        <w:bottom w:val="none" w:sz="0" w:space="0" w:color="auto"/>
                                                        <w:right w:val="none" w:sz="0" w:space="0" w:color="auto"/>
                                                      </w:divBdr>
                                                      <w:divsChild>
                                                        <w:div w:id="1949579287">
                                                          <w:marLeft w:val="0"/>
                                                          <w:marRight w:val="0"/>
                                                          <w:marTop w:val="0"/>
                                                          <w:marBottom w:val="0"/>
                                                          <w:divBdr>
                                                            <w:top w:val="none" w:sz="0" w:space="0" w:color="auto"/>
                                                            <w:left w:val="none" w:sz="0" w:space="0" w:color="auto"/>
                                                            <w:bottom w:val="none" w:sz="0" w:space="0" w:color="auto"/>
                                                            <w:right w:val="none" w:sz="0" w:space="0" w:color="auto"/>
                                                          </w:divBdr>
                                                          <w:divsChild>
                                                            <w:div w:id="10945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953311">
      <w:bodyDiv w:val="1"/>
      <w:marLeft w:val="0"/>
      <w:marRight w:val="0"/>
      <w:marTop w:val="0"/>
      <w:marBottom w:val="0"/>
      <w:divBdr>
        <w:top w:val="none" w:sz="0" w:space="0" w:color="auto"/>
        <w:left w:val="none" w:sz="0" w:space="0" w:color="auto"/>
        <w:bottom w:val="none" w:sz="0" w:space="0" w:color="auto"/>
        <w:right w:val="none" w:sz="0" w:space="0" w:color="auto"/>
      </w:divBdr>
      <w:divsChild>
        <w:div w:id="1113017615">
          <w:marLeft w:val="0"/>
          <w:marRight w:val="0"/>
          <w:marTop w:val="0"/>
          <w:marBottom w:val="0"/>
          <w:divBdr>
            <w:top w:val="none" w:sz="0" w:space="0" w:color="auto"/>
            <w:left w:val="none" w:sz="0" w:space="0" w:color="auto"/>
            <w:bottom w:val="none" w:sz="0" w:space="0" w:color="auto"/>
            <w:right w:val="none" w:sz="0" w:space="0" w:color="auto"/>
          </w:divBdr>
          <w:divsChild>
            <w:div w:id="1201816449">
              <w:marLeft w:val="0"/>
              <w:marRight w:val="0"/>
              <w:marTop w:val="0"/>
              <w:marBottom w:val="0"/>
              <w:divBdr>
                <w:top w:val="none" w:sz="0" w:space="0" w:color="auto"/>
                <w:left w:val="none" w:sz="0" w:space="0" w:color="auto"/>
                <w:bottom w:val="none" w:sz="0" w:space="0" w:color="auto"/>
                <w:right w:val="none" w:sz="0" w:space="0" w:color="auto"/>
              </w:divBdr>
              <w:divsChild>
                <w:div w:id="165247383">
                  <w:marLeft w:val="0"/>
                  <w:marRight w:val="0"/>
                  <w:marTop w:val="0"/>
                  <w:marBottom w:val="0"/>
                  <w:divBdr>
                    <w:top w:val="none" w:sz="0" w:space="0" w:color="auto"/>
                    <w:left w:val="none" w:sz="0" w:space="0" w:color="auto"/>
                    <w:bottom w:val="none" w:sz="0" w:space="0" w:color="auto"/>
                    <w:right w:val="none" w:sz="0" w:space="0" w:color="auto"/>
                  </w:divBdr>
                  <w:divsChild>
                    <w:div w:id="236550576">
                      <w:marLeft w:val="0"/>
                      <w:marRight w:val="0"/>
                      <w:marTop w:val="0"/>
                      <w:marBottom w:val="0"/>
                      <w:divBdr>
                        <w:top w:val="none" w:sz="0" w:space="0" w:color="auto"/>
                        <w:left w:val="none" w:sz="0" w:space="0" w:color="auto"/>
                        <w:bottom w:val="none" w:sz="0" w:space="0" w:color="auto"/>
                        <w:right w:val="none" w:sz="0" w:space="0" w:color="auto"/>
                      </w:divBdr>
                      <w:divsChild>
                        <w:div w:id="1593125644">
                          <w:marLeft w:val="0"/>
                          <w:marRight w:val="0"/>
                          <w:marTop w:val="0"/>
                          <w:marBottom w:val="0"/>
                          <w:divBdr>
                            <w:top w:val="none" w:sz="0" w:space="0" w:color="auto"/>
                            <w:left w:val="none" w:sz="0" w:space="0" w:color="auto"/>
                            <w:bottom w:val="none" w:sz="0" w:space="0" w:color="auto"/>
                            <w:right w:val="none" w:sz="0" w:space="0" w:color="auto"/>
                          </w:divBdr>
                          <w:divsChild>
                            <w:div w:id="878248976">
                              <w:marLeft w:val="0"/>
                              <w:marRight w:val="0"/>
                              <w:marTop w:val="0"/>
                              <w:marBottom w:val="0"/>
                              <w:divBdr>
                                <w:top w:val="none" w:sz="0" w:space="0" w:color="auto"/>
                                <w:left w:val="none" w:sz="0" w:space="0" w:color="auto"/>
                                <w:bottom w:val="none" w:sz="0" w:space="0" w:color="auto"/>
                                <w:right w:val="none" w:sz="0" w:space="0" w:color="auto"/>
                              </w:divBdr>
                              <w:divsChild>
                                <w:div w:id="1260260978">
                                  <w:marLeft w:val="0"/>
                                  <w:marRight w:val="0"/>
                                  <w:marTop w:val="0"/>
                                  <w:marBottom w:val="0"/>
                                  <w:divBdr>
                                    <w:top w:val="none" w:sz="0" w:space="0" w:color="auto"/>
                                    <w:left w:val="none" w:sz="0" w:space="0" w:color="auto"/>
                                    <w:bottom w:val="none" w:sz="0" w:space="0" w:color="auto"/>
                                    <w:right w:val="none" w:sz="0" w:space="0" w:color="auto"/>
                                  </w:divBdr>
                                  <w:divsChild>
                                    <w:div w:id="1397358831">
                                      <w:marLeft w:val="0"/>
                                      <w:marRight w:val="0"/>
                                      <w:marTop w:val="0"/>
                                      <w:marBottom w:val="0"/>
                                      <w:divBdr>
                                        <w:top w:val="none" w:sz="0" w:space="0" w:color="auto"/>
                                        <w:left w:val="none" w:sz="0" w:space="0" w:color="auto"/>
                                        <w:bottom w:val="none" w:sz="0" w:space="0" w:color="auto"/>
                                        <w:right w:val="none" w:sz="0" w:space="0" w:color="auto"/>
                                      </w:divBdr>
                                      <w:divsChild>
                                        <w:div w:id="1742092634">
                                          <w:marLeft w:val="0"/>
                                          <w:marRight w:val="0"/>
                                          <w:marTop w:val="0"/>
                                          <w:marBottom w:val="0"/>
                                          <w:divBdr>
                                            <w:top w:val="none" w:sz="0" w:space="0" w:color="auto"/>
                                            <w:left w:val="none" w:sz="0" w:space="0" w:color="auto"/>
                                            <w:bottom w:val="none" w:sz="0" w:space="0" w:color="auto"/>
                                            <w:right w:val="none" w:sz="0" w:space="0" w:color="auto"/>
                                          </w:divBdr>
                                          <w:divsChild>
                                            <w:div w:id="53239507">
                                              <w:marLeft w:val="0"/>
                                              <w:marRight w:val="0"/>
                                              <w:marTop w:val="0"/>
                                              <w:marBottom w:val="0"/>
                                              <w:divBdr>
                                                <w:top w:val="none" w:sz="0" w:space="0" w:color="auto"/>
                                                <w:left w:val="none" w:sz="0" w:space="0" w:color="auto"/>
                                                <w:bottom w:val="none" w:sz="0" w:space="0" w:color="auto"/>
                                                <w:right w:val="none" w:sz="0" w:space="0" w:color="auto"/>
                                              </w:divBdr>
                                              <w:divsChild>
                                                <w:div w:id="515582242">
                                                  <w:marLeft w:val="0"/>
                                                  <w:marRight w:val="0"/>
                                                  <w:marTop w:val="0"/>
                                                  <w:marBottom w:val="0"/>
                                                  <w:divBdr>
                                                    <w:top w:val="none" w:sz="0" w:space="0" w:color="auto"/>
                                                    <w:left w:val="none" w:sz="0" w:space="0" w:color="auto"/>
                                                    <w:bottom w:val="none" w:sz="0" w:space="0" w:color="auto"/>
                                                    <w:right w:val="none" w:sz="0" w:space="0" w:color="auto"/>
                                                  </w:divBdr>
                                                  <w:divsChild>
                                                    <w:div w:id="1947157593">
                                                      <w:marLeft w:val="0"/>
                                                      <w:marRight w:val="0"/>
                                                      <w:marTop w:val="0"/>
                                                      <w:marBottom w:val="0"/>
                                                      <w:divBdr>
                                                        <w:top w:val="none" w:sz="0" w:space="0" w:color="auto"/>
                                                        <w:left w:val="none" w:sz="0" w:space="0" w:color="auto"/>
                                                        <w:bottom w:val="none" w:sz="0" w:space="0" w:color="auto"/>
                                                        <w:right w:val="none" w:sz="0" w:space="0" w:color="auto"/>
                                                      </w:divBdr>
                                                      <w:divsChild>
                                                        <w:div w:id="101263759">
                                                          <w:marLeft w:val="0"/>
                                                          <w:marRight w:val="0"/>
                                                          <w:marTop w:val="0"/>
                                                          <w:marBottom w:val="0"/>
                                                          <w:divBdr>
                                                            <w:top w:val="none" w:sz="0" w:space="0" w:color="auto"/>
                                                            <w:left w:val="none" w:sz="0" w:space="0" w:color="auto"/>
                                                            <w:bottom w:val="none" w:sz="0" w:space="0" w:color="auto"/>
                                                            <w:right w:val="none" w:sz="0" w:space="0" w:color="auto"/>
                                                          </w:divBdr>
                                                          <w:divsChild>
                                                            <w:div w:id="2569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93533761">
      <w:bodyDiv w:val="1"/>
      <w:marLeft w:val="0"/>
      <w:marRight w:val="0"/>
      <w:marTop w:val="0"/>
      <w:marBottom w:val="0"/>
      <w:divBdr>
        <w:top w:val="none" w:sz="0" w:space="0" w:color="auto"/>
        <w:left w:val="none" w:sz="0" w:space="0" w:color="auto"/>
        <w:bottom w:val="none" w:sz="0" w:space="0" w:color="auto"/>
        <w:right w:val="none" w:sz="0" w:space="0" w:color="auto"/>
      </w:divBdr>
      <w:divsChild>
        <w:div w:id="1931889879">
          <w:marLeft w:val="0"/>
          <w:marRight w:val="0"/>
          <w:marTop w:val="0"/>
          <w:marBottom w:val="0"/>
          <w:divBdr>
            <w:top w:val="none" w:sz="0" w:space="0" w:color="auto"/>
            <w:left w:val="none" w:sz="0" w:space="0" w:color="auto"/>
            <w:bottom w:val="none" w:sz="0" w:space="0" w:color="auto"/>
            <w:right w:val="none" w:sz="0" w:space="0" w:color="auto"/>
          </w:divBdr>
          <w:divsChild>
            <w:div w:id="1454714145">
              <w:marLeft w:val="0"/>
              <w:marRight w:val="0"/>
              <w:marTop w:val="0"/>
              <w:marBottom w:val="0"/>
              <w:divBdr>
                <w:top w:val="none" w:sz="0" w:space="0" w:color="auto"/>
                <w:left w:val="none" w:sz="0" w:space="0" w:color="auto"/>
                <w:bottom w:val="none" w:sz="0" w:space="0" w:color="auto"/>
                <w:right w:val="none" w:sz="0" w:space="0" w:color="auto"/>
              </w:divBdr>
              <w:divsChild>
                <w:div w:id="330301676">
                  <w:marLeft w:val="0"/>
                  <w:marRight w:val="0"/>
                  <w:marTop w:val="0"/>
                  <w:marBottom w:val="0"/>
                  <w:divBdr>
                    <w:top w:val="none" w:sz="0" w:space="0" w:color="auto"/>
                    <w:left w:val="none" w:sz="0" w:space="0" w:color="auto"/>
                    <w:bottom w:val="none" w:sz="0" w:space="0" w:color="auto"/>
                    <w:right w:val="none" w:sz="0" w:space="0" w:color="auto"/>
                  </w:divBdr>
                  <w:divsChild>
                    <w:div w:id="1357073337">
                      <w:marLeft w:val="0"/>
                      <w:marRight w:val="0"/>
                      <w:marTop w:val="0"/>
                      <w:marBottom w:val="0"/>
                      <w:divBdr>
                        <w:top w:val="none" w:sz="0" w:space="0" w:color="auto"/>
                        <w:left w:val="none" w:sz="0" w:space="0" w:color="auto"/>
                        <w:bottom w:val="none" w:sz="0" w:space="0" w:color="auto"/>
                        <w:right w:val="none" w:sz="0" w:space="0" w:color="auto"/>
                      </w:divBdr>
                      <w:divsChild>
                        <w:div w:id="2086220832">
                          <w:marLeft w:val="0"/>
                          <w:marRight w:val="0"/>
                          <w:marTop w:val="0"/>
                          <w:marBottom w:val="0"/>
                          <w:divBdr>
                            <w:top w:val="none" w:sz="0" w:space="0" w:color="auto"/>
                            <w:left w:val="none" w:sz="0" w:space="0" w:color="auto"/>
                            <w:bottom w:val="none" w:sz="0" w:space="0" w:color="auto"/>
                            <w:right w:val="none" w:sz="0" w:space="0" w:color="auto"/>
                          </w:divBdr>
                          <w:divsChild>
                            <w:div w:id="843664065">
                              <w:marLeft w:val="0"/>
                              <w:marRight w:val="0"/>
                              <w:marTop w:val="0"/>
                              <w:marBottom w:val="0"/>
                              <w:divBdr>
                                <w:top w:val="none" w:sz="0" w:space="0" w:color="auto"/>
                                <w:left w:val="none" w:sz="0" w:space="0" w:color="auto"/>
                                <w:bottom w:val="none" w:sz="0" w:space="0" w:color="auto"/>
                                <w:right w:val="none" w:sz="0" w:space="0" w:color="auto"/>
                              </w:divBdr>
                              <w:divsChild>
                                <w:div w:id="112478197">
                                  <w:marLeft w:val="0"/>
                                  <w:marRight w:val="0"/>
                                  <w:marTop w:val="0"/>
                                  <w:marBottom w:val="0"/>
                                  <w:divBdr>
                                    <w:top w:val="none" w:sz="0" w:space="0" w:color="auto"/>
                                    <w:left w:val="none" w:sz="0" w:space="0" w:color="auto"/>
                                    <w:bottom w:val="none" w:sz="0" w:space="0" w:color="auto"/>
                                    <w:right w:val="none" w:sz="0" w:space="0" w:color="auto"/>
                                  </w:divBdr>
                                  <w:divsChild>
                                    <w:div w:id="656962425">
                                      <w:marLeft w:val="0"/>
                                      <w:marRight w:val="0"/>
                                      <w:marTop w:val="0"/>
                                      <w:marBottom w:val="0"/>
                                      <w:divBdr>
                                        <w:top w:val="none" w:sz="0" w:space="0" w:color="auto"/>
                                        <w:left w:val="none" w:sz="0" w:space="0" w:color="auto"/>
                                        <w:bottom w:val="none" w:sz="0" w:space="0" w:color="auto"/>
                                        <w:right w:val="none" w:sz="0" w:space="0" w:color="auto"/>
                                      </w:divBdr>
                                      <w:divsChild>
                                        <w:div w:id="882209187">
                                          <w:marLeft w:val="0"/>
                                          <w:marRight w:val="0"/>
                                          <w:marTop w:val="0"/>
                                          <w:marBottom w:val="0"/>
                                          <w:divBdr>
                                            <w:top w:val="none" w:sz="0" w:space="0" w:color="auto"/>
                                            <w:left w:val="none" w:sz="0" w:space="0" w:color="auto"/>
                                            <w:bottom w:val="none" w:sz="0" w:space="0" w:color="auto"/>
                                            <w:right w:val="none" w:sz="0" w:space="0" w:color="auto"/>
                                          </w:divBdr>
                                          <w:divsChild>
                                            <w:div w:id="1118796393">
                                              <w:marLeft w:val="0"/>
                                              <w:marRight w:val="0"/>
                                              <w:marTop w:val="0"/>
                                              <w:marBottom w:val="0"/>
                                              <w:divBdr>
                                                <w:top w:val="none" w:sz="0" w:space="0" w:color="auto"/>
                                                <w:left w:val="none" w:sz="0" w:space="0" w:color="auto"/>
                                                <w:bottom w:val="none" w:sz="0" w:space="0" w:color="auto"/>
                                                <w:right w:val="none" w:sz="0" w:space="0" w:color="auto"/>
                                              </w:divBdr>
                                              <w:divsChild>
                                                <w:div w:id="366416729">
                                                  <w:marLeft w:val="0"/>
                                                  <w:marRight w:val="0"/>
                                                  <w:marTop w:val="0"/>
                                                  <w:marBottom w:val="0"/>
                                                  <w:divBdr>
                                                    <w:top w:val="none" w:sz="0" w:space="0" w:color="auto"/>
                                                    <w:left w:val="none" w:sz="0" w:space="0" w:color="auto"/>
                                                    <w:bottom w:val="none" w:sz="0" w:space="0" w:color="auto"/>
                                                    <w:right w:val="none" w:sz="0" w:space="0" w:color="auto"/>
                                                  </w:divBdr>
                                                  <w:divsChild>
                                                    <w:div w:id="1828207664">
                                                      <w:marLeft w:val="0"/>
                                                      <w:marRight w:val="0"/>
                                                      <w:marTop w:val="0"/>
                                                      <w:marBottom w:val="0"/>
                                                      <w:divBdr>
                                                        <w:top w:val="none" w:sz="0" w:space="0" w:color="auto"/>
                                                        <w:left w:val="none" w:sz="0" w:space="0" w:color="auto"/>
                                                        <w:bottom w:val="none" w:sz="0" w:space="0" w:color="auto"/>
                                                        <w:right w:val="none" w:sz="0" w:space="0" w:color="auto"/>
                                                      </w:divBdr>
                                                      <w:divsChild>
                                                        <w:div w:id="1029380607">
                                                          <w:marLeft w:val="0"/>
                                                          <w:marRight w:val="0"/>
                                                          <w:marTop w:val="0"/>
                                                          <w:marBottom w:val="0"/>
                                                          <w:divBdr>
                                                            <w:top w:val="none" w:sz="0" w:space="0" w:color="auto"/>
                                                            <w:left w:val="none" w:sz="0" w:space="0" w:color="auto"/>
                                                            <w:bottom w:val="none" w:sz="0" w:space="0" w:color="auto"/>
                                                            <w:right w:val="none" w:sz="0" w:space="0" w:color="auto"/>
                                                          </w:divBdr>
                                                          <w:divsChild>
                                                            <w:div w:id="2818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1784594">
      <w:bodyDiv w:val="1"/>
      <w:marLeft w:val="0"/>
      <w:marRight w:val="0"/>
      <w:marTop w:val="0"/>
      <w:marBottom w:val="0"/>
      <w:divBdr>
        <w:top w:val="none" w:sz="0" w:space="0" w:color="auto"/>
        <w:left w:val="none" w:sz="0" w:space="0" w:color="auto"/>
        <w:bottom w:val="none" w:sz="0" w:space="0" w:color="auto"/>
        <w:right w:val="none" w:sz="0" w:space="0" w:color="auto"/>
      </w:divBdr>
    </w:div>
    <w:div w:id="1728526470">
      <w:bodyDiv w:val="1"/>
      <w:marLeft w:val="0"/>
      <w:marRight w:val="0"/>
      <w:marTop w:val="0"/>
      <w:marBottom w:val="0"/>
      <w:divBdr>
        <w:top w:val="none" w:sz="0" w:space="0" w:color="auto"/>
        <w:left w:val="none" w:sz="0" w:space="0" w:color="auto"/>
        <w:bottom w:val="none" w:sz="0" w:space="0" w:color="auto"/>
        <w:right w:val="none" w:sz="0" w:space="0" w:color="auto"/>
      </w:divBdr>
      <w:divsChild>
        <w:div w:id="2038970194">
          <w:marLeft w:val="0"/>
          <w:marRight w:val="0"/>
          <w:marTop w:val="0"/>
          <w:marBottom w:val="0"/>
          <w:divBdr>
            <w:top w:val="none" w:sz="0" w:space="0" w:color="auto"/>
            <w:left w:val="none" w:sz="0" w:space="0" w:color="auto"/>
            <w:bottom w:val="none" w:sz="0" w:space="0" w:color="auto"/>
            <w:right w:val="none" w:sz="0" w:space="0" w:color="auto"/>
          </w:divBdr>
          <w:divsChild>
            <w:div w:id="1861311821">
              <w:marLeft w:val="0"/>
              <w:marRight w:val="0"/>
              <w:marTop w:val="0"/>
              <w:marBottom w:val="0"/>
              <w:divBdr>
                <w:top w:val="none" w:sz="0" w:space="0" w:color="auto"/>
                <w:left w:val="none" w:sz="0" w:space="0" w:color="auto"/>
                <w:bottom w:val="none" w:sz="0" w:space="0" w:color="auto"/>
                <w:right w:val="none" w:sz="0" w:space="0" w:color="auto"/>
              </w:divBdr>
              <w:divsChild>
                <w:div w:id="153255441">
                  <w:marLeft w:val="0"/>
                  <w:marRight w:val="0"/>
                  <w:marTop w:val="0"/>
                  <w:marBottom w:val="0"/>
                  <w:divBdr>
                    <w:top w:val="none" w:sz="0" w:space="0" w:color="auto"/>
                    <w:left w:val="none" w:sz="0" w:space="0" w:color="auto"/>
                    <w:bottom w:val="none" w:sz="0" w:space="0" w:color="auto"/>
                    <w:right w:val="none" w:sz="0" w:space="0" w:color="auto"/>
                  </w:divBdr>
                  <w:divsChild>
                    <w:div w:id="845362146">
                      <w:marLeft w:val="0"/>
                      <w:marRight w:val="0"/>
                      <w:marTop w:val="0"/>
                      <w:marBottom w:val="0"/>
                      <w:divBdr>
                        <w:top w:val="none" w:sz="0" w:space="0" w:color="auto"/>
                        <w:left w:val="none" w:sz="0" w:space="0" w:color="auto"/>
                        <w:bottom w:val="none" w:sz="0" w:space="0" w:color="auto"/>
                        <w:right w:val="none" w:sz="0" w:space="0" w:color="auto"/>
                      </w:divBdr>
                      <w:divsChild>
                        <w:div w:id="1800877478">
                          <w:marLeft w:val="0"/>
                          <w:marRight w:val="0"/>
                          <w:marTop w:val="0"/>
                          <w:marBottom w:val="0"/>
                          <w:divBdr>
                            <w:top w:val="none" w:sz="0" w:space="0" w:color="auto"/>
                            <w:left w:val="none" w:sz="0" w:space="0" w:color="auto"/>
                            <w:bottom w:val="none" w:sz="0" w:space="0" w:color="auto"/>
                            <w:right w:val="none" w:sz="0" w:space="0" w:color="auto"/>
                          </w:divBdr>
                          <w:divsChild>
                            <w:div w:id="1823161374">
                              <w:marLeft w:val="0"/>
                              <w:marRight w:val="0"/>
                              <w:marTop w:val="0"/>
                              <w:marBottom w:val="0"/>
                              <w:divBdr>
                                <w:top w:val="none" w:sz="0" w:space="0" w:color="auto"/>
                                <w:left w:val="none" w:sz="0" w:space="0" w:color="auto"/>
                                <w:bottom w:val="none" w:sz="0" w:space="0" w:color="auto"/>
                                <w:right w:val="none" w:sz="0" w:space="0" w:color="auto"/>
                              </w:divBdr>
                              <w:divsChild>
                                <w:div w:id="1702319673">
                                  <w:marLeft w:val="0"/>
                                  <w:marRight w:val="0"/>
                                  <w:marTop w:val="0"/>
                                  <w:marBottom w:val="0"/>
                                  <w:divBdr>
                                    <w:top w:val="none" w:sz="0" w:space="0" w:color="auto"/>
                                    <w:left w:val="none" w:sz="0" w:space="0" w:color="auto"/>
                                    <w:bottom w:val="none" w:sz="0" w:space="0" w:color="auto"/>
                                    <w:right w:val="none" w:sz="0" w:space="0" w:color="auto"/>
                                  </w:divBdr>
                                  <w:divsChild>
                                    <w:div w:id="819536107">
                                      <w:marLeft w:val="0"/>
                                      <w:marRight w:val="0"/>
                                      <w:marTop w:val="0"/>
                                      <w:marBottom w:val="0"/>
                                      <w:divBdr>
                                        <w:top w:val="none" w:sz="0" w:space="0" w:color="auto"/>
                                        <w:left w:val="none" w:sz="0" w:space="0" w:color="auto"/>
                                        <w:bottom w:val="none" w:sz="0" w:space="0" w:color="auto"/>
                                        <w:right w:val="none" w:sz="0" w:space="0" w:color="auto"/>
                                      </w:divBdr>
                                      <w:divsChild>
                                        <w:div w:id="1506285504">
                                          <w:marLeft w:val="0"/>
                                          <w:marRight w:val="0"/>
                                          <w:marTop w:val="0"/>
                                          <w:marBottom w:val="0"/>
                                          <w:divBdr>
                                            <w:top w:val="none" w:sz="0" w:space="0" w:color="auto"/>
                                            <w:left w:val="none" w:sz="0" w:space="0" w:color="auto"/>
                                            <w:bottom w:val="none" w:sz="0" w:space="0" w:color="auto"/>
                                            <w:right w:val="none" w:sz="0" w:space="0" w:color="auto"/>
                                          </w:divBdr>
                                          <w:divsChild>
                                            <w:div w:id="1664813629">
                                              <w:marLeft w:val="0"/>
                                              <w:marRight w:val="0"/>
                                              <w:marTop w:val="0"/>
                                              <w:marBottom w:val="0"/>
                                              <w:divBdr>
                                                <w:top w:val="none" w:sz="0" w:space="0" w:color="auto"/>
                                                <w:left w:val="none" w:sz="0" w:space="0" w:color="auto"/>
                                                <w:bottom w:val="none" w:sz="0" w:space="0" w:color="auto"/>
                                                <w:right w:val="none" w:sz="0" w:space="0" w:color="auto"/>
                                              </w:divBdr>
                                              <w:divsChild>
                                                <w:div w:id="1367834405">
                                                  <w:marLeft w:val="0"/>
                                                  <w:marRight w:val="0"/>
                                                  <w:marTop w:val="0"/>
                                                  <w:marBottom w:val="0"/>
                                                  <w:divBdr>
                                                    <w:top w:val="none" w:sz="0" w:space="0" w:color="auto"/>
                                                    <w:left w:val="none" w:sz="0" w:space="0" w:color="auto"/>
                                                    <w:bottom w:val="none" w:sz="0" w:space="0" w:color="auto"/>
                                                    <w:right w:val="none" w:sz="0" w:space="0" w:color="auto"/>
                                                  </w:divBdr>
                                                  <w:divsChild>
                                                    <w:div w:id="2092853421">
                                                      <w:marLeft w:val="0"/>
                                                      <w:marRight w:val="0"/>
                                                      <w:marTop w:val="0"/>
                                                      <w:marBottom w:val="0"/>
                                                      <w:divBdr>
                                                        <w:top w:val="none" w:sz="0" w:space="0" w:color="auto"/>
                                                        <w:left w:val="none" w:sz="0" w:space="0" w:color="auto"/>
                                                        <w:bottom w:val="none" w:sz="0" w:space="0" w:color="auto"/>
                                                        <w:right w:val="none" w:sz="0" w:space="0" w:color="auto"/>
                                                      </w:divBdr>
                                                      <w:divsChild>
                                                        <w:div w:id="497043464">
                                                          <w:marLeft w:val="0"/>
                                                          <w:marRight w:val="0"/>
                                                          <w:marTop w:val="0"/>
                                                          <w:marBottom w:val="0"/>
                                                          <w:divBdr>
                                                            <w:top w:val="none" w:sz="0" w:space="0" w:color="auto"/>
                                                            <w:left w:val="none" w:sz="0" w:space="0" w:color="auto"/>
                                                            <w:bottom w:val="none" w:sz="0" w:space="0" w:color="auto"/>
                                                            <w:right w:val="none" w:sz="0" w:space="0" w:color="auto"/>
                                                          </w:divBdr>
                                                          <w:divsChild>
                                                            <w:div w:id="3225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2926280">
      <w:bodyDiv w:val="1"/>
      <w:marLeft w:val="0"/>
      <w:marRight w:val="0"/>
      <w:marTop w:val="0"/>
      <w:marBottom w:val="0"/>
      <w:divBdr>
        <w:top w:val="none" w:sz="0" w:space="0" w:color="auto"/>
        <w:left w:val="none" w:sz="0" w:space="0" w:color="auto"/>
        <w:bottom w:val="none" w:sz="0" w:space="0" w:color="auto"/>
        <w:right w:val="none" w:sz="0" w:space="0" w:color="auto"/>
      </w:divBdr>
      <w:divsChild>
        <w:div w:id="489253151">
          <w:marLeft w:val="0"/>
          <w:marRight w:val="0"/>
          <w:marTop w:val="0"/>
          <w:marBottom w:val="0"/>
          <w:divBdr>
            <w:top w:val="none" w:sz="0" w:space="0" w:color="auto"/>
            <w:left w:val="none" w:sz="0" w:space="0" w:color="auto"/>
            <w:bottom w:val="none" w:sz="0" w:space="0" w:color="auto"/>
            <w:right w:val="none" w:sz="0" w:space="0" w:color="auto"/>
          </w:divBdr>
          <w:divsChild>
            <w:div w:id="314916422">
              <w:marLeft w:val="0"/>
              <w:marRight w:val="0"/>
              <w:marTop w:val="0"/>
              <w:marBottom w:val="0"/>
              <w:divBdr>
                <w:top w:val="none" w:sz="0" w:space="0" w:color="auto"/>
                <w:left w:val="none" w:sz="0" w:space="0" w:color="auto"/>
                <w:bottom w:val="none" w:sz="0" w:space="0" w:color="auto"/>
                <w:right w:val="none" w:sz="0" w:space="0" w:color="auto"/>
              </w:divBdr>
              <w:divsChild>
                <w:div w:id="1770852857">
                  <w:marLeft w:val="0"/>
                  <w:marRight w:val="0"/>
                  <w:marTop w:val="0"/>
                  <w:marBottom w:val="0"/>
                  <w:divBdr>
                    <w:top w:val="none" w:sz="0" w:space="0" w:color="auto"/>
                    <w:left w:val="none" w:sz="0" w:space="0" w:color="auto"/>
                    <w:bottom w:val="none" w:sz="0" w:space="0" w:color="auto"/>
                    <w:right w:val="none" w:sz="0" w:space="0" w:color="auto"/>
                  </w:divBdr>
                  <w:divsChild>
                    <w:div w:id="513155607">
                      <w:marLeft w:val="0"/>
                      <w:marRight w:val="0"/>
                      <w:marTop w:val="0"/>
                      <w:marBottom w:val="0"/>
                      <w:divBdr>
                        <w:top w:val="none" w:sz="0" w:space="0" w:color="auto"/>
                        <w:left w:val="none" w:sz="0" w:space="0" w:color="auto"/>
                        <w:bottom w:val="none" w:sz="0" w:space="0" w:color="auto"/>
                        <w:right w:val="none" w:sz="0" w:space="0" w:color="auto"/>
                      </w:divBdr>
                      <w:divsChild>
                        <w:div w:id="1860849186">
                          <w:marLeft w:val="0"/>
                          <w:marRight w:val="0"/>
                          <w:marTop w:val="0"/>
                          <w:marBottom w:val="0"/>
                          <w:divBdr>
                            <w:top w:val="none" w:sz="0" w:space="0" w:color="auto"/>
                            <w:left w:val="none" w:sz="0" w:space="0" w:color="auto"/>
                            <w:bottom w:val="none" w:sz="0" w:space="0" w:color="auto"/>
                            <w:right w:val="none" w:sz="0" w:space="0" w:color="auto"/>
                          </w:divBdr>
                          <w:divsChild>
                            <w:div w:id="1011376718">
                              <w:marLeft w:val="0"/>
                              <w:marRight w:val="0"/>
                              <w:marTop w:val="0"/>
                              <w:marBottom w:val="0"/>
                              <w:divBdr>
                                <w:top w:val="none" w:sz="0" w:space="0" w:color="auto"/>
                                <w:left w:val="none" w:sz="0" w:space="0" w:color="auto"/>
                                <w:bottom w:val="none" w:sz="0" w:space="0" w:color="auto"/>
                                <w:right w:val="none" w:sz="0" w:space="0" w:color="auto"/>
                              </w:divBdr>
                              <w:divsChild>
                                <w:div w:id="1188829794">
                                  <w:marLeft w:val="0"/>
                                  <w:marRight w:val="0"/>
                                  <w:marTop w:val="0"/>
                                  <w:marBottom w:val="0"/>
                                  <w:divBdr>
                                    <w:top w:val="none" w:sz="0" w:space="0" w:color="auto"/>
                                    <w:left w:val="none" w:sz="0" w:space="0" w:color="auto"/>
                                    <w:bottom w:val="none" w:sz="0" w:space="0" w:color="auto"/>
                                    <w:right w:val="none" w:sz="0" w:space="0" w:color="auto"/>
                                  </w:divBdr>
                                  <w:divsChild>
                                    <w:div w:id="1367873636">
                                      <w:marLeft w:val="0"/>
                                      <w:marRight w:val="0"/>
                                      <w:marTop w:val="0"/>
                                      <w:marBottom w:val="0"/>
                                      <w:divBdr>
                                        <w:top w:val="none" w:sz="0" w:space="0" w:color="auto"/>
                                        <w:left w:val="none" w:sz="0" w:space="0" w:color="auto"/>
                                        <w:bottom w:val="none" w:sz="0" w:space="0" w:color="auto"/>
                                        <w:right w:val="none" w:sz="0" w:space="0" w:color="auto"/>
                                      </w:divBdr>
                                      <w:divsChild>
                                        <w:div w:id="1064060798">
                                          <w:marLeft w:val="0"/>
                                          <w:marRight w:val="0"/>
                                          <w:marTop w:val="0"/>
                                          <w:marBottom w:val="0"/>
                                          <w:divBdr>
                                            <w:top w:val="none" w:sz="0" w:space="0" w:color="auto"/>
                                            <w:left w:val="none" w:sz="0" w:space="0" w:color="auto"/>
                                            <w:bottom w:val="none" w:sz="0" w:space="0" w:color="auto"/>
                                            <w:right w:val="none" w:sz="0" w:space="0" w:color="auto"/>
                                          </w:divBdr>
                                          <w:divsChild>
                                            <w:div w:id="1289043547">
                                              <w:marLeft w:val="0"/>
                                              <w:marRight w:val="0"/>
                                              <w:marTop w:val="0"/>
                                              <w:marBottom w:val="0"/>
                                              <w:divBdr>
                                                <w:top w:val="none" w:sz="0" w:space="0" w:color="auto"/>
                                                <w:left w:val="none" w:sz="0" w:space="0" w:color="auto"/>
                                                <w:bottom w:val="none" w:sz="0" w:space="0" w:color="auto"/>
                                                <w:right w:val="none" w:sz="0" w:space="0" w:color="auto"/>
                                              </w:divBdr>
                                              <w:divsChild>
                                                <w:div w:id="632490757">
                                                  <w:marLeft w:val="0"/>
                                                  <w:marRight w:val="0"/>
                                                  <w:marTop w:val="0"/>
                                                  <w:marBottom w:val="0"/>
                                                  <w:divBdr>
                                                    <w:top w:val="none" w:sz="0" w:space="0" w:color="auto"/>
                                                    <w:left w:val="none" w:sz="0" w:space="0" w:color="auto"/>
                                                    <w:bottom w:val="none" w:sz="0" w:space="0" w:color="auto"/>
                                                    <w:right w:val="none" w:sz="0" w:space="0" w:color="auto"/>
                                                  </w:divBdr>
                                                  <w:divsChild>
                                                    <w:div w:id="913508060">
                                                      <w:marLeft w:val="0"/>
                                                      <w:marRight w:val="0"/>
                                                      <w:marTop w:val="0"/>
                                                      <w:marBottom w:val="0"/>
                                                      <w:divBdr>
                                                        <w:top w:val="none" w:sz="0" w:space="0" w:color="auto"/>
                                                        <w:left w:val="none" w:sz="0" w:space="0" w:color="auto"/>
                                                        <w:bottom w:val="none" w:sz="0" w:space="0" w:color="auto"/>
                                                        <w:right w:val="none" w:sz="0" w:space="0" w:color="auto"/>
                                                      </w:divBdr>
                                                      <w:divsChild>
                                                        <w:div w:id="175847326">
                                                          <w:marLeft w:val="0"/>
                                                          <w:marRight w:val="0"/>
                                                          <w:marTop w:val="0"/>
                                                          <w:marBottom w:val="0"/>
                                                          <w:divBdr>
                                                            <w:top w:val="none" w:sz="0" w:space="0" w:color="auto"/>
                                                            <w:left w:val="none" w:sz="0" w:space="0" w:color="auto"/>
                                                            <w:bottom w:val="none" w:sz="0" w:space="0" w:color="auto"/>
                                                            <w:right w:val="none" w:sz="0" w:space="0" w:color="auto"/>
                                                          </w:divBdr>
                                                          <w:divsChild>
                                                            <w:div w:id="3331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8653486">
      <w:bodyDiv w:val="1"/>
      <w:marLeft w:val="0"/>
      <w:marRight w:val="0"/>
      <w:marTop w:val="0"/>
      <w:marBottom w:val="0"/>
      <w:divBdr>
        <w:top w:val="none" w:sz="0" w:space="0" w:color="auto"/>
        <w:left w:val="none" w:sz="0" w:space="0" w:color="auto"/>
        <w:bottom w:val="none" w:sz="0" w:space="0" w:color="auto"/>
        <w:right w:val="none" w:sz="0" w:space="0" w:color="auto"/>
      </w:divBdr>
      <w:divsChild>
        <w:div w:id="646782934">
          <w:marLeft w:val="0"/>
          <w:marRight w:val="0"/>
          <w:marTop w:val="0"/>
          <w:marBottom w:val="0"/>
          <w:divBdr>
            <w:top w:val="none" w:sz="0" w:space="0" w:color="auto"/>
            <w:left w:val="none" w:sz="0" w:space="0" w:color="auto"/>
            <w:bottom w:val="none" w:sz="0" w:space="0" w:color="auto"/>
            <w:right w:val="none" w:sz="0" w:space="0" w:color="auto"/>
          </w:divBdr>
          <w:divsChild>
            <w:div w:id="1515921037">
              <w:marLeft w:val="0"/>
              <w:marRight w:val="0"/>
              <w:marTop w:val="0"/>
              <w:marBottom w:val="0"/>
              <w:divBdr>
                <w:top w:val="none" w:sz="0" w:space="0" w:color="auto"/>
                <w:left w:val="none" w:sz="0" w:space="0" w:color="auto"/>
                <w:bottom w:val="none" w:sz="0" w:space="0" w:color="auto"/>
                <w:right w:val="none" w:sz="0" w:space="0" w:color="auto"/>
              </w:divBdr>
              <w:divsChild>
                <w:div w:id="1636138856">
                  <w:marLeft w:val="0"/>
                  <w:marRight w:val="0"/>
                  <w:marTop w:val="0"/>
                  <w:marBottom w:val="0"/>
                  <w:divBdr>
                    <w:top w:val="none" w:sz="0" w:space="0" w:color="auto"/>
                    <w:left w:val="none" w:sz="0" w:space="0" w:color="auto"/>
                    <w:bottom w:val="none" w:sz="0" w:space="0" w:color="auto"/>
                    <w:right w:val="none" w:sz="0" w:space="0" w:color="auto"/>
                  </w:divBdr>
                  <w:divsChild>
                    <w:div w:id="1796948675">
                      <w:marLeft w:val="0"/>
                      <w:marRight w:val="0"/>
                      <w:marTop w:val="0"/>
                      <w:marBottom w:val="0"/>
                      <w:divBdr>
                        <w:top w:val="none" w:sz="0" w:space="0" w:color="auto"/>
                        <w:left w:val="none" w:sz="0" w:space="0" w:color="auto"/>
                        <w:bottom w:val="none" w:sz="0" w:space="0" w:color="auto"/>
                        <w:right w:val="none" w:sz="0" w:space="0" w:color="auto"/>
                      </w:divBdr>
                      <w:divsChild>
                        <w:div w:id="1666666708">
                          <w:marLeft w:val="0"/>
                          <w:marRight w:val="0"/>
                          <w:marTop w:val="0"/>
                          <w:marBottom w:val="0"/>
                          <w:divBdr>
                            <w:top w:val="none" w:sz="0" w:space="0" w:color="auto"/>
                            <w:left w:val="none" w:sz="0" w:space="0" w:color="auto"/>
                            <w:bottom w:val="none" w:sz="0" w:space="0" w:color="auto"/>
                            <w:right w:val="none" w:sz="0" w:space="0" w:color="auto"/>
                          </w:divBdr>
                          <w:divsChild>
                            <w:div w:id="1156871979">
                              <w:marLeft w:val="0"/>
                              <w:marRight w:val="0"/>
                              <w:marTop w:val="0"/>
                              <w:marBottom w:val="0"/>
                              <w:divBdr>
                                <w:top w:val="none" w:sz="0" w:space="0" w:color="auto"/>
                                <w:left w:val="none" w:sz="0" w:space="0" w:color="auto"/>
                                <w:bottom w:val="none" w:sz="0" w:space="0" w:color="auto"/>
                                <w:right w:val="none" w:sz="0" w:space="0" w:color="auto"/>
                              </w:divBdr>
                              <w:divsChild>
                                <w:div w:id="1241911799">
                                  <w:marLeft w:val="0"/>
                                  <w:marRight w:val="0"/>
                                  <w:marTop w:val="0"/>
                                  <w:marBottom w:val="0"/>
                                  <w:divBdr>
                                    <w:top w:val="none" w:sz="0" w:space="0" w:color="auto"/>
                                    <w:left w:val="none" w:sz="0" w:space="0" w:color="auto"/>
                                    <w:bottom w:val="none" w:sz="0" w:space="0" w:color="auto"/>
                                    <w:right w:val="none" w:sz="0" w:space="0" w:color="auto"/>
                                  </w:divBdr>
                                  <w:divsChild>
                                    <w:div w:id="876117286">
                                      <w:marLeft w:val="0"/>
                                      <w:marRight w:val="0"/>
                                      <w:marTop w:val="0"/>
                                      <w:marBottom w:val="0"/>
                                      <w:divBdr>
                                        <w:top w:val="none" w:sz="0" w:space="0" w:color="auto"/>
                                        <w:left w:val="none" w:sz="0" w:space="0" w:color="auto"/>
                                        <w:bottom w:val="none" w:sz="0" w:space="0" w:color="auto"/>
                                        <w:right w:val="none" w:sz="0" w:space="0" w:color="auto"/>
                                      </w:divBdr>
                                      <w:divsChild>
                                        <w:div w:id="35661277">
                                          <w:marLeft w:val="0"/>
                                          <w:marRight w:val="0"/>
                                          <w:marTop w:val="0"/>
                                          <w:marBottom w:val="0"/>
                                          <w:divBdr>
                                            <w:top w:val="none" w:sz="0" w:space="0" w:color="auto"/>
                                            <w:left w:val="none" w:sz="0" w:space="0" w:color="auto"/>
                                            <w:bottom w:val="none" w:sz="0" w:space="0" w:color="auto"/>
                                            <w:right w:val="none" w:sz="0" w:space="0" w:color="auto"/>
                                          </w:divBdr>
                                          <w:divsChild>
                                            <w:div w:id="1197544589">
                                              <w:marLeft w:val="0"/>
                                              <w:marRight w:val="0"/>
                                              <w:marTop w:val="0"/>
                                              <w:marBottom w:val="0"/>
                                              <w:divBdr>
                                                <w:top w:val="none" w:sz="0" w:space="0" w:color="auto"/>
                                                <w:left w:val="none" w:sz="0" w:space="0" w:color="auto"/>
                                                <w:bottom w:val="none" w:sz="0" w:space="0" w:color="auto"/>
                                                <w:right w:val="none" w:sz="0" w:space="0" w:color="auto"/>
                                              </w:divBdr>
                                              <w:divsChild>
                                                <w:div w:id="834489638">
                                                  <w:marLeft w:val="0"/>
                                                  <w:marRight w:val="0"/>
                                                  <w:marTop w:val="0"/>
                                                  <w:marBottom w:val="0"/>
                                                  <w:divBdr>
                                                    <w:top w:val="none" w:sz="0" w:space="0" w:color="auto"/>
                                                    <w:left w:val="none" w:sz="0" w:space="0" w:color="auto"/>
                                                    <w:bottom w:val="none" w:sz="0" w:space="0" w:color="auto"/>
                                                    <w:right w:val="none" w:sz="0" w:space="0" w:color="auto"/>
                                                  </w:divBdr>
                                                  <w:divsChild>
                                                    <w:div w:id="2015496871">
                                                      <w:marLeft w:val="0"/>
                                                      <w:marRight w:val="0"/>
                                                      <w:marTop w:val="0"/>
                                                      <w:marBottom w:val="0"/>
                                                      <w:divBdr>
                                                        <w:top w:val="none" w:sz="0" w:space="0" w:color="auto"/>
                                                        <w:left w:val="none" w:sz="0" w:space="0" w:color="auto"/>
                                                        <w:bottom w:val="none" w:sz="0" w:space="0" w:color="auto"/>
                                                        <w:right w:val="none" w:sz="0" w:space="0" w:color="auto"/>
                                                      </w:divBdr>
                                                      <w:divsChild>
                                                        <w:div w:id="546793929">
                                                          <w:marLeft w:val="0"/>
                                                          <w:marRight w:val="0"/>
                                                          <w:marTop w:val="0"/>
                                                          <w:marBottom w:val="0"/>
                                                          <w:divBdr>
                                                            <w:top w:val="none" w:sz="0" w:space="0" w:color="auto"/>
                                                            <w:left w:val="none" w:sz="0" w:space="0" w:color="auto"/>
                                                            <w:bottom w:val="none" w:sz="0" w:space="0" w:color="auto"/>
                                                            <w:right w:val="none" w:sz="0" w:space="0" w:color="auto"/>
                                                          </w:divBdr>
                                                          <w:divsChild>
                                                            <w:div w:id="18058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94980366">
      <w:bodyDiv w:val="1"/>
      <w:marLeft w:val="0"/>
      <w:marRight w:val="0"/>
      <w:marTop w:val="0"/>
      <w:marBottom w:val="0"/>
      <w:divBdr>
        <w:top w:val="none" w:sz="0" w:space="0" w:color="auto"/>
        <w:left w:val="none" w:sz="0" w:space="0" w:color="auto"/>
        <w:bottom w:val="none" w:sz="0" w:space="0" w:color="auto"/>
        <w:right w:val="none" w:sz="0" w:space="0" w:color="auto"/>
      </w:divBdr>
      <w:divsChild>
        <w:div w:id="595677993">
          <w:marLeft w:val="0"/>
          <w:marRight w:val="0"/>
          <w:marTop w:val="0"/>
          <w:marBottom w:val="0"/>
          <w:divBdr>
            <w:top w:val="none" w:sz="0" w:space="0" w:color="auto"/>
            <w:left w:val="none" w:sz="0" w:space="0" w:color="auto"/>
            <w:bottom w:val="none" w:sz="0" w:space="0" w:color="auto"/>
            <w:right w:val="none" w:sz="0" w:space="0" w:color="auto"/>
          </w:divBdr>
          <w:divsChild>
            <w:div w:id="2056811929">
              <w:marLeft w:val="0"/>
              <w:marRight w:val="0"/>
              <w:marTop w:val="0"/>
              <w:marBottom w:val="0"/>
              <w:divBdr>
                <w:top w:val="none" w:sz="0" w:space="0" w:color="auto"/>
                <w:left w:val="none" w:sz="0" w:space="0" w:color="auto"/>
                <w:bottom w:val="none" w:sz="0" w:space="0" w:color="auto"/>
                <w:right w:val="none" w:sz="0" w:space="0" w:color="auto"/>
              </w:divBdr>
              <w:divsChild>
                <w:div w:id="750395614">
                  <w:marLeft w:val="0"/>
                  <w:marRight w:val="0"/>
                  <w:marTop w:val="0"/>
                  <w:marBottom w:val="0"/>
                  <w:divBdr>
                    <w:top w:val="none" w:sz="0" w:space="0" w:color="auto"/>
                    <w:left w:val="none" w:sz="0" w:space="0" w:color="auto"/>
                    <w:bottom w:val="none" w:sz="0" w:space="0" w:color="auto"/>
                    <w:right w:val="none" w:sz="0" w:space="0" w:color="auto"/>
                  </w:divBdr>
                  <w:divsChild>
                    <w:div w:id="1786852757">
                      <w:marLeft w:val="0"/>
                      <w:marRight w:val="0"/>
                      <w:marTop w:val="0"/>
                      <w:marBottom w:val="0"/>
                      <w:divBdr>
                        <w:top w:val="none" w:sz="0" w:space="0" w:color="auto"/>
                        <w:left w:val="none" w:sz="0" w:space="0" w:color="auto"/>
                        <w:bottom w:val="none" w:sz="0" w:space="0" w:color="auto"/>
                        <w:right w:val="none" w:sz="0" w:space="0" w:color="auto"/>
                      </w:divBdr>
                      <w:divsChild>
                        <w:div w:id="1419133582">
                          <w:marLeft w:val="0"/>
                          <w:marRight w:val="0"/>
                          <w:marTop w:val="0"/>
                          <w:marBottom w:val="0"/>
                          <w:divBdr>
                            <w:top w:val="none" w:sz="0" w:space="0" w:color="auto"/>
                            <w:left w:val="none" w:sz="0" w:space="0" w:color="auto"/>
                            <w:bottom w:val="none" w:sz="0" w:space="0" w:color="auto"/>
                            <w:right w:val="none" w:sz="0" w:space="0" w:color="auto"/>
                          </w:divBdr>
                          <w:divsChild>
                            <w:div w:id="2102754208">
                              <w:marLeft w:val="0"/>
                              <w:marRight w:val="0"/>
                              <w:marTop w:val="0"/>
                              <w:marBottom w:val="0"/>
                              <w:divBdr>
                                <w:top w:val="none" w:sz="0" w:space="0" w:color="auto"/>
                                <w:left w:val="none" w:sz="0" w:space="0" w:color="auto"/>
                                <w:bottom w:val="none" w:sz="0" w:space="0" w:color="auto"/>
                                <w:right w:val="none" w:sz="0" w:space="0" w:color="auto"/>
                              </w:divBdr>
                              <w:divsChild>
                                <w:div w:id="1083835469">
                                  <w:marLeft w:val="0"/>
                                  <w:marRight w:val="0"/>
                                  <w:marTop w:val="0"/>
                                  <w:marBottom w:val="0"/>
                                  <w:divBdr>
                                    <w:top w:val="none" w:sz="0" w:space="0" w:color="auto"/>
                                    <w:left w:val="none" w:sz="0" w:space="0" w:color="auto"/>
                                    <w:bottom w:val="none" w:sz="0" w:space="0" w:color="auto"/>
                                    <w:right w:val="none" w:sz="0" w:space="0" w:color="auto"/>
                                  </w:divBdr>
                                  <w:divsChild>
                                    <w:div w:id="593250511">
                                      <w:marLeft w:val="0"/>
                                      <w:marRight w:val="0"/>
                                      <w:marTop w:val="0"/>
                                      <w:marBottom w:val="0"/>
                                      <w:divBdr>
                                        <w:top w:val="none" w:sz="0" w:space="0" w:color="auto"/>
                                        <w:left w:val="none" w:sz="0" w:space="0" w:color="auto"/>
                                        <w:bottom w:val="none" w:sz="0" w:space="0" w:color="auto"/>
                                        <w:right w:val="none" w:sz="0" w:space="0" w:color="auto"/>
                                      </w:divBdr>
                                      <w:divsChild>
                                        <w:div w:id="760642293">
                                          <w:marLeft w:val="0"/>
                                          <w:marRight w:val="0"/>
                                          <w:marTop w:val="0"/>
                                          <w:marBottom w:val="0"/>
                                          <w:divBdr>
                                            <w:top w:val="none" w:sz="0" w:space="0" w:color="auto"/>
                                            <w:left w:val="none" w:sz="0" w:space="0" w:color="auto"/>
                                            <w:bottom w:val="none" w:sz="0" w:space="0" w:color="auto"/>
                                            <w:right w:val="none" w:sz="0" w:space="0" w:color="auto"/>
                                          </w:divBdr>
                                          <w:divsChild>
                                            <w:div w:id="829104782">
                                              <w:marLeft w:val="0"/>
                                              <w:marRight w:val="0"/>
                                              <w:marTop w:val="0"/>
                                              <w:marBottom w:val="0"/>
                                              <w:divBdr>
                                                <w:top w:val="none" w:sz="0" w:space="0" w:color="auto"/>
                                                <w:left w:val="none" w:sz="0" w:space="0" w:color="auto"/>
                                                <w:bottom w:val="none" w:sz="0" w:space="0" w:color="auto"/>
                                                <w:right w:val="none" w:sz="0" w:space="0" w:color="auto"/>
                                              </w:divBdr>
                                              <w:divsChild>
                                                <w:div w:id="1005667437">
                                                  <w:marLeft w:val="0"/>
                                                  <w:marRight w:val="0"/>
                                                  <w:marTop w:val="0"/>
                                                  <w:marBottom w:val="0"/>
                                                  <w:divBdr>
                                                    <w:top w:val="none" w:sz="0" w:space="0" w:color="auto"/>
                                                    <w:left w:val="none" w:sz="0" w:space="0" w:color="auto"/>
                                                    <w:bottom w:val="none" w:sz="0" w:space="0" w:color="auto"/>
                                                    <w:right w:val="none" w:sz="0" w:space="0" w:color="auto"/>
                                                  </w:divBdr>
                                                  <w:divsChild>
                                                    <w:div w:id="1097406767">
                                                      <w:marLeft w:val="0"/>
                                                      <w:marRight w:val="0"/>
                                                      <w:marTop w:val="0"/>
                                                      <w:marBottom w:val="0"/>
                                                      <w:divBdr>
                                                        <w:top w:val="none" w:sz="0" w:space="0" w:color="auto"/>
                                                        <w:left w:val="none" w:sz="0" w:space="0" w:color="auto"/>
                                                        <w:bottom w:val="none" w:sz="0" w:space="0" w:color="auto"/>
                                                        <w:right w:val="none" w:sz="0" w:space="0" w:color="auto"/>
                                                      </w:divBdr>
                                                      <w:divsChild>
                                                        <w:div w:id="2025742131">
                                                          <w:marLeft w:val="0"/>
                                                          <w:marRight w:val="0"/>
                                                          <w:marTop w:val="0"/>
                                                          <w:marBottom w:val="0"/>
                                                          <w:divBdr>
                                                            <w:top w:val="none" w:sz="0" w:space="0" w:color="auto"/>
                                                            <w:left w:val="none" w:sz="0" w:space="0" w:color="auto"/>
                                                            <w:bottom w:val="none" w:sz="0" w:space="0" w:color="auto"/>
                                                            <w:right w:val="none" w:sz="0" w:space="0" w:color="auto"/>
                                                          </w:divBdr>
                                                          <w:divsChild>
                                                            <w:div w:id="121065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884471">
      <w:bodyDiv w:val="1"/>
      <w:marLeft w:val="0"/>
      <w:marRight w:val="0"/>
      <w:marTop w:val="0"/>
      <w:marBottom w:val="0"/>
      <w:divBdr>
        <w:top w:val="none" w:sz="0" w:space="0" w:color="auto"/>
        <w:left w:val="none" w:sz="0" w:space="0" w:color="auto"/>
        <w:bottom w:val="none" w:sz="0" w:space="0" w:color="auto"/>
        <w:right w:val="none" w:sz="0" w:space="0" w:color="auto"/>
      </w:divBdr>
    </w:div>
    <w:div w:id="1863592584">
      <w:bodyDiv w:val="1"/>
      <w:marLeft w:val="0"/>
      <w:marRight w:val="0"/>
      <w:marTop w:val="0"/>
      <w:marBottom w:val="0"/>
      <w:divBdr>
        <w:top w:val="none" w:sz="0" w:space="0" w:color="auto"/>
        <w:left w:val="none" w:sz="0" w:space="0" w:color="auto"/>
        <w:bottom w:val="none" w:sz="0" w:space="0" w:color="auto"/>
        <w:right w:val="none" w:sz="0" w:space="0" w:color="auto"/>
      </w:divBdr>
      <w:divsChild>
        <w:div w:id="1387990163">
          <w:marLeft w:val="0"/>
          <w:marRight w:val="0"/>
          <w:marTop w:val="0"/>
          <w:marBottom w:val="0"/>
          <w:divBdr>
            <w:top w:val="none" w:sz="0" w:space="0" w:color="auto"/>
            <w:left w:val="none" w:sz="0" w:space="0" w:color="auto"/>
            <w:bottom w:val="none" w:sz="0" w:space="0" w:color="auto"/>
            <w:right w:val="none" w:sz="0" w:space="0" w:color="auto"/>
          </w:divBdr>
          <w:divsChild>
            <w:div w:id="1793283460">
              <w:marLeft w:val="0"/>
              <w:marRight w:val="0"/>
              <w:marTop w:val="0"/>
              <w:marBottom w:val="0"/>
              <w:divBdr>
                <w:top w:val="none" w:sz="0" w:space="0" w:color="auto"/>
                <w:left w:val="none" w:sz="0" w:space="0" w:color="auto"/>
                <w:bottom w:val="none" w:sz="0" w:space="0" w:color="auto"/>
                <w:right w:val="none" w:sz="0" w:space="0" w:color="auto"/>
              </w:divBdr>
              <w:divsChild>
                <w:div w:id="140731702">
                  <w:marLeft w:val="0"/>
                  <w:marRight w:val="0"/>
                  <w:marTop w:val="0"/>
                  <w:marBottom w:val="0"/>
                  <w:divBdr>
                    <w:top w:val="none" w:sz="0" w:space="0" w:color="auto"/>
                    <w:left w:val="none" w:sz="0" w:space="0" w:color="auto"/>
                    <w:bottom w:val="none" w:sz="0" w:space="0" w:color="auto"/>
                    <w:right w:val="none" w:sz="0" w:space="0" w:color="auto"/>
                  </w:divBdr>
                  <w:divsChild>
                    <w:div w:id="2006666059">
                      <w:marLeft w:val="0"/>
                      <w:marRight w:val="0"/>
                      <w:marTop w:val="0"/>
                      <w:marBottom w:val="0"/>
                      <w:divBdr>
                        <w:top w:val="none" w:sz="0" w:space="0" w:color="auto"/>
                        <w:left w:val="none" w:sz="0" w:space="0" w:color="auto"/>
                        <w:bottom w:val="none" w:sz="0" w:space="0" w:color="auto"/>
                        <w:right w:val="none" w:sz="0" w:space="0" w:color="auto"/>
                      </w:divBdr>
                      <w:divsChild>
                        <w:div w:id="365761547">
                          <w:marLeft w:val="0"/>
                          <w:marRight w:val="0"/>
                          <w:marTop w:val="0"/>
                          <w:marBottom w:val="0"/>
                          <w:divBdr>
                            <w:top w:val="none" w:sz="0" w:space="0" w:color="auto"/>
                            <w:left w:val="none" w:sz="0" w:space="0" w:color="auto"/>
                            <w:bottom w:val="none" w:sz="0" w:space="0" w:color="auto"/>
                            <w:right w:val="none" w:sz="0" w:space="0" w:color="auto"/>
                          </w:divBdr>
                          <w:divsChild>
                            <w:div w:id="1944603180">
                              <w:marLeft w:val="0"/>
                              <w:marRight w:val="0"/>
                              <w:marTop w:val="0"/>
                              <w:marBottom w:val="0"/>
                              <w:divBdr>
                                <w:top w:val="none" w:sz="0" w:space="0" w:color="auto"/>
                                <w:left w:val="none" w:sz="0" w:space="0" w:color="auto"/>
                                <w:bottom w:val="none" w:sz="0" w:space="0" w:color="auto"/>
                                <w:right w:val="none" w:sz="0" w:space="0" w:color="auto"/>
                              </w:divBdr>
                              <w:divsChild>
                                <w:div w:id="1538395994">
                                  <w:marLeft w:val="0"/>
                                  <w:marRight w:val="0"/>
                                  <w:marTop w:val="0"/>
                                  <w:marBottom w:val="0"/>
                                  <w:divBdr>
                                    <w:top w:val="none" w:sz="0" w:space="0" w:color="auto"/>
                                    <w:left w:val="none" w:sz="0" w:space="0" w:color="auto"/>
                                    <w:bottom w:val="none" w:sz="0" w:space="0" w:color="auto"/>
                                    <w:right w:val="none" w:sz="0" w:space="0" w:color="auto"/>
                                  </w:divBdr>
                                  <w:divsChild>
                                    <w:div w:id="114519827">
                                      <w:marLeft w:val="0"/>
                                      <w:marRight w:val="0"/>
                                      <w:marTop w:val="0"/>
                                      <w:marBottom w:val="0"/>
                                      <w:divBdr>
                                        <w:top w:val="none" w:sz="0" w:space="0" w:color="auto"/>
                                        <w:left w:val="none" w:sz="0" w:space="0" w:color="auto"/>
                                        <w:bottom w:val="none" w:sz="0" w:space="0" w:color="auto"/>
                                        <w:right w:val="none" w:sz="0" w:space="0" w:color="auto"/>
                                      </w:divBdr>
                                      <w:divsChild>
                                        <w:div w:id="419109606">
                                          <w:marLeft w:val="0"/>
                                          <w:marRight w:val="0"/>
                                          <w:marTop w:val="0"/>
                                          <w:marBottom w:val="0"/>
                                          <w:divBdr>
                                            <w:top w:val="none" w:sz="0" w:space="0" w:color="auto"/>
                                            <w:left w:val="none" w:sz="0" w:space="0" w:color="auto"/>
                                            <w:bottom w:val="none" w:sz="0" w:space="0" w:color="auto"/>
                                            <w:right w:val="none" w:sz="0" w:space="0" w:color="auto"/>
                                          </w:divBdr>
                                          <w:divsChild>
                                            <w:div w:id="87701008">
                                              <w:marLeft w:val="0"/>
                                              <w:marRight w:val="0"/>
                                              <w:marTop w:val="0"/>
                                              <w:marBottom w:val="0"/>
                                              <w:divBdr>
                                                <w:top w:val="none" w:sz="0" w:space="0" w:color="auto"/>
                                                <w:left w:val="none" w:sz="0" w:space="0" w:color="auto"/>
                                                <w:bottom w:val="none" w:sz="0" w:space="0" w:color="auto"/>
                                                <w:right w:val="none" w:sz="0" w:space="0" w:color="auto"/>
                                              </w:divBdr>
                                              <w:divsChild>
                                                <w:div w:id="544408283">
                                                  <w:marLeft w:val="0"/>
                                                  <w:marRight w:val="0"/>
                                                  <w:marTop w:val="0"/>
                                                  <w:marBottom w:val="0"/>
                                                  <w:divBdr>
                                                    <w:top w:val="none" w:sz="0" w:space="0" w:color="auto"/>
                                                    <w:left w:val="none" w:sz="0" w:space="0" w:color="auto"/>
                                                    <w:bottom w:val="none" w:sz="0" w:space="0" w:color="auto"/>
                                                    <w:right w:val="none" w:sz="0" w:space="0" w:color="auto"/>
                                                  </w:divBdr>
                                                  <w:divsChild>
                                                    <w:div w:id="63768290">
                                                      <w:marLeft w:val="0"/>
                                                      <w:marRight w:val="0"/>
                                                      <w:marTop w:val="0"/>
                                                      <w:marBottom w:val="0"/>
                                                      <w:divBdr>
                                                        <w:top w:val="none" w:sz="0" w:space="0" w:color="auto"/>
                                                        <w:left w:val="none" w:sz="0" w:space="0" w:color="auto"/>
                                                        <w:bottom w:val="none" w:sz="0" w:space="0" w:color="auto"/>
                                                        <w:right w:val="none" w:sz="0" w:space="0" w:color="auto"/>
                                                      </w:divBdr>
                                                      <w:divsChild>
                                                        <w:div w:id="971594301">
                                                          <w:marLeft w:val="0"/>
                                                          <w:marRight w:val="0"/>
                                                          <w:marTop w:val="0"/>
                                                          <w:marBottom w:val="0"/>
                                                          <w:divBdr>
                                                            <w:top w:val="none" w:sz="0" w:space="0" w:color="auto"/>
                                                            <w:left w:val="none" w:sz="0" w:space="0" w:color="auto"/>
                                                            <w:bottom w:val="none" w:sz="0" w:space="0" w:color="auto"/>
                                                            <w:right w:val="none" w:sz="0" w:space="0" w:color="auto"/>
                                                          </w:divBdr>
                                                          <w:divsChild>
                                                            <w:div w:id="8282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65699">
      <w:bodyDiv w:val="1"/>
      <w:marLeft w:val="0"/>
      <w:marRight w:val="0"/>
      <w:marTop w:val="0"/>
      <w:marBottom w:val="0"/>
      <w:divBdr>
        <w:top w:val="none" w:sz="0" w:space="0" w:color="auto"/>
        <w:left w:val="none" w:sz="0" w:space="0" w:color="auto"/>
        <w:bottom w:val="none" w:sz="0" w:space="0" w:color="auto"/>
        <w:right w:val="none" w:sz="0" w:space="0" w:color="auto"/>
      </w:divBdr>
    </w:div>
    <w:div w:id="1962761633">
      <w:bodyDiv w:val="1"/>
      <w:marLeft w:val="0"/>
      <w:marRight w:val="0"/>
      <w:marTop w:val="0"/>
      <w:marBottom w:val="0"/>
      <w:divBdr>
        <w:top w:val="none" w:sz="0" w:space="0" w:color="auto"/>
        <w:left w:val="none" w:sz="0" w:space="0" w:color="auto"/>
        <w:bottom w:val="none" w:sz="0" w:space="0" w:color="auto"/>
        <w:right w:val="none" w:sz="0" w:space="0" w:color="auto"/>
      </w:divBdr>
      <w:divsChild>
        <w:div w:id="771975705">
          <w:marLeft w:val="0"/>
          <w:marRight w:val="0"/>
          <w:marTop w:val="0"/>
          <w:marBottom w:val="0"/>
          <w:divBdr>
            <w:top w:val="none" w:sz="0" w:space="0" w:color="auto"/>
            <w:left w:val="none" w:sz="0" w:space="0" w:color="auto"/>
            <w:bottom w:val="none" w:sz="0" w:space="0" w:color="auto"/>
            <w:right w:val="none" w:sz="0" w:space="0" w:color="auto"/>
          </w:divBdr>
          <w:divsChild>
            <w:div w:id="449394559">
              <w:marLeft w:val="0"/>
              <w:marRight w:val="0"/>
              <w:marTop w:val="0"/>
              <w:marBottom w:val="0"/>
              <w:divBdr>
                <w:top w:val="none" w:sz="0" w:space="0" w:color="auto"/>
                <w:left w:val="none" w:sz="0" w:space="0" w:color="auto"/>
                <w:bottom w:val="none" w:sz="0" w:space="0" w:color="auto"/>
                <w:right w:val="none" w:sz="0" w:space="0" w:color="auto"/>
              </w:divBdr>
              <w:divsChild>
                <w:div w:id="878977944">
                  <w:marLeft w:val="0"/>
                  <w:marRight w:val="0"/>
                  <w:marTop w:val="0"/>
                  <w:marBottom w:val="0"/>
                  <w:divBdr>
                    <w:top w:val="none" w:sz="0" w:space="0" w:color="auto"/>
                    <w:left w:val="none" w:sz="0" w:space="0" w:color="auto"/>
                    <w:bottom w:val="none" w:sz="0" w:space="0" w:color="auto"/>
                    <w:right w:val="none" w:sz="0" w:space="0" w:color="auto"/>
                  </w:divBdr>
                  <w:divsChild>
                    <w:div w:id="1393774215">
                      <w:marLeft w:val="0"/>
                      <w:marRight w:val="0"/>
                      <w:marTop w:val="0"/>
                      <w:marBottom w:val="0"/>
                      <w:divBdr>
                        <w:top w:val="none" w:sz="0" w:space="0" w:color="auto"/>
                        <w:left w:val="none" w:sz="0" w:space="0" w:color="auto"/>
                        <w:bottom w:val="none" w:sz="0" w:space="0" w:color="auto"/>
                        <w:right w:val="none" w:sz="0" w:space="0" w:color="auto"/>
                      </w:divBdr>
                      <w:divsChild>
                        <w:div w:id="1658336906">
                          <w:marLeft w:val="0"/>
                          <w:marRight w:val="0"/>
                          <w:marTop w:val="0"/>
                          <w:marBottom w:val="0"/>
                          <w:divBdr>
                            <w:top w:val="none" w:sz="0" w:space="0" w:color="auto"/>
                            <w:left w:val="none" w:sz="0" w:space="0" w:color="auto"/>
                            <w:bottom w:val="none" w:sz="0" w:space="0" w:color="auto"/>
                            <w:right w:val="none" w:sz="0" w:space="0" w:color="auto"/>
                          </w:divBdr>
                          <w:divsChild>
                            <w:div w:id="976493536">
                              <w:marLeft w:val="0"/>
                              <w:marRight w:val="0"/>
                              <w:marTop w:val="0"/>
                              <w:marBottom w:val="0"/>
                              <w:divBdr>
                                <w:top w:val="none" w:sz="0" w:space="0" w:color="auto"/>
                                <w:left w:val="none" w:sz="0" w:space="0" w:color="auto"/>
                                <w:bottom w:val="none" w:sz="0" w:space="0" w:color="auto"/>
                                <w:right w:val="none" w:sz="0" w:space="0" w:color="auto"/>
                              </w:divBdr>
                              <w:divsChild>
                                <w:div w:id="2132087107">
                                  <w:marLeft w:val="0"/>
                                  <w:marRight w:val="0"/>
                                  <w:marTop w:val="0"/>
                                  <w:marBottom w:val="0"/>
                                  <w:divBdr>
                                    <w:top w:val="none" w:sz="0" w:space="0" w:color="auto"/>
                                    <w:left w:val="none" w:sz="0" w:space="0" w:color="auto"/>
                                    <w:bottom w:val="none" w:sz="0" w:space="0" w:color="auto"/>
                                    <w:right w:val="none" w:sz="0" w:space="0" w:color="auto"/>
                                  </w:divBdr>
                                  <w:divsChild>
                                    <w:div w:id="2088186153">
                                      <w:marLeft w:val="0"/>
                                      <w:marRight w:val="0"/>
                                      <w:marTop w:val="0"/>
                                      <w:marBottom w:val="0"/>
                                      <w:divBdr>
                                        <w:top w:val="none" w:sz="0" w:space="0" w:color="auto"/>
                                        <w:left w:val="none" w:sz="0" w:space="0" w:color="auto"/>
                                        <w:bottom w:val="none" w:sz="0" w:space="0" w:color="auto"/>
                                        <w:right w:val="none" w:sz="0" w:space="0" w:color="auto"/>
                                      </w:divBdr>
                                      <w:divsChild>
                                        <w:div w:id="1624652183">
                                          <w:marLeft w:val="0"/>
                                          <w:marRight w:val="0"/>
                                          <w:marTop w:val="0"/>
                                          <w:marBottom w:val="0"/>
                                          <w:divBdr>
                                            <w:top w:val="none" w:sz="0" w:space="0" w:color="auto"/>
                                            <w:left w:val="none" w:sz="0" w:space="0" w:color="auto"/>
                                            <w:bottom w:val="none" w:sz="0" w:space="0" w:color="auto"/>
                                            <w:right w:val="none" w:sz="0" w:space="0" w:color="auto"/>
                                          </w:divBdr>
                                          <w:divsChild>
                                            <w:div w:id="1302226073">
                                              <w:marLeft w:val="0"/>
                                              <w:marRight w:val="0"/>
                                              <w:marTop w:val="0"/>
                                              <w:marBottom w:val="0"/>
                                              <w:divBdr>
                                                <w:top w:val="none" w:sz="0" w:space="0" w:color="auto"/>
                                                <w:left w:val="none" w:sz="0" w:space="0" w:color="auto"/>
                                                <w:bottom w:val="none" w:sz="0" w:space="0" w:color="auto"/>
                                                <w:right w:val="none" w:sz="0" w:space="0" w:color="auto"/>
                                              </w:divBdr>
                                              <w:divsChild>
                                                <w:div w:id="1624770269">
                                                  <w:marLeft w:val="0"/>
                                                  <w:marRight w:val="0"/>
                                                  <w:marTop w:val="0"/>
                                                  <w:marBottom w:val="0"/>
                                                  <w:divBdr>
                                                    <w:top w:val="none" w:sz="0" w:space="0" w:color="auto"/>
                                                    <w:left w:val="none" w:sz="0" w:space="0" w:color="auto"/>
                                                    <w:bottom w:val="none" w:sz="0" w:space="0" w:color="auto"/>
                                                    <w:right w:val="none" w:sz="0" w:space="0" w:color="auto"/>
                                                  </w:divBdr>
                                                  <w:divsChild>
                                                    <w:div w:id="1423184296">
                                                      <w:marLeft w:val="0"/>
                                                      <w:marRight w:val="0"/>
                                                      <w:marTop w:val="0"/>
                                                      <w:marBottom w:val="0"/>
                                                      <w:divBdr>
                                                        <w:top w:val="none" w:sz="0" w:space="0" w:color="auto"/>
                                                        <w:left w:val="none" w:sz="0" w:space="0" w:color="auto"/>
                                                        <w:bottom w:val="none" w:sz="0" w:space="0" w:color="auto"/>
                                                        <w:right w:val="none" w:sz="0" w:space="0" w:color="auto"/>
                                                      </w:divBdr>
                                                      <w:divsChild>
                                                        <w:div w:id="1023283223">
                                                          <w:marLeft w:val="0"/>
                                                          <w:marRight w:val="0"/>
                                                          <w:marTop w:val="0"/>
                                                          <w:marBottom w:val="0"/>
                                                          <w:divBdr>
                                                            <w:top w:val="none" w:sz="0" w:space="0" w:color="auto"/>
                                                            <w:left w:val="none" w:sz="0" w:space="0" w:color="auto"/>
                                                            <w:bottom w:val="none" w:sz="0" w:space="0" w:color="auto"/>
                                                            <w:right w:val="none" w:sz="0" w:space="0" w:color="auto"/>
                                                          </w:divBdr>
                                                          <w:divsChild>
                                                            <w:div w:id="16383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emf"/><Relationship Id="rId84" Type="http://schemas.openxmlformats.org/officeDocument/2006/relationships/image" Target="media/image61.emf"/><Relationship Id="rId138" Type="http://schemas.openxmlformats.org/officeDocument/2006/relationships/image" Target="media/image115.png"/><Relationship Id="rId159" Type="http://schemas.openxmlformats.org/officeDocument/2006/relationships/footer" Target="footer4.xml"/><Relationship Id="rId107" Type="http://schemas.openxmlformats.org/officeDocument/2006/relationships/image" Target="media/image84.emf"/><Relationship Id="rId11" Type="http://schemas.openxmlformats.org/officeDocument/2006/relationships/endnotes" Target="end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fontTable" Target="fontTable.xml"/><Relationship Id="rId22" Type="http://schemas.openxmlformats.org/officeDocument/2006/relationships/image" Target="media/image6.emf"/><Relationship Id="rId43" Type="http://schemas.openxmlformats.org/officeDocument/2006/relationships/image" Target="media/image27.png"/><Relationship Id="rId64" Type="http://schemas.openxmlformats.org/officeDocument/2006/relationships/image" Target="media/image48.emf"/><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emf"/><Relationship Id="rId124" Type="http://schemas.openxmlformats.org/officeDocument/2006/relationships/image" Target="media/image101.emf"/><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3648;&#3591;&#3636;&#3609;&#3613;&#3634;&#3585;SSA-&#3626;&#3629;&#3591;&#3616;&#3634;&#3625;&#3634;%20&#3648;&#3614;&#3636;&#3656;&#3617;&#3617;&#3629;&#3610;&#3629;&#3635;&#3609;&#3634;&#3592;&#3627;&#3633;&#3585;&#3610;&#3633;&#3597;&#3594;&#3637;%20v1%20(1).doc" TargetMode="External"/><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emf"/><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emf"/><Relationship Id="rId81" Type="http://schemas.openxmlformats.org/officeDocument/2006/relationships/image" Target="media/image58.png"/><Relationship Id="rId86" Type="http://schemas.openxmlformats.org/officeDocument/2006/relationships/image" Target="media/image63.emf"/><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56" Type="http://schemas.openxmlformats.org/officeDocument/2006/relationships/image" Target="media/image133.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emf"/><Relationship Id="rId125" Type="http://schemas.openxmlformats.org/officeDocument/2006/relationships/image" Target="media/image102.emf"/><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tyles" Target="styles.xml"/><Relationship Id="rId71"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Clearing-&#3626;&#3629;&#3591;&#3616;&#3634;&#3625;&#3634;%20&#3648;&#3614;&#3636;&#3656;&#3617;&#3617;&#3629;&#3610;&#3629;&#3635;&#3609;&#3634;&#3592;&#3627;&#3633;&#3585;&#3650;&#3629;&#3609;&#3648;&#3591;&#3636;&#3609;.doc" TargetMode="External"/><Relationship Id="rId92" Type="http://schemas.openxmlformats.org/officeDocument/2006/relationships/image" Target="media/image69.emf"/><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emf"/><Relationship Id="rId87" Type="http://schemas.openxmlformats.org/officeDocument/2006/relationships/image" Target="media/image64.png"/><Relationship Id="rId110" Type="http://schemas.openxmlformats.org/officeDocument/2006/relationships/image" Target="media/image87.emf"/><Relationship Id="rId115" Type="http://schemas.openxmlformats.org/officeDocument/2006/relationships/image" Target="media/image92.png"/><Relationship Id="rId131" Type="http://schemas.openxmlformats.org/officeDocument/2006/relationships/image" Target="media/image108.emf"/><Relationship Id="rId136" Type="http://schemas.openxmlformats.org/officeDocument/2006/relationships/image" Target="media/image113.emf"/><Relationship Id="rId157" Type="http://schemas.openxmlformats.org/officeDocument/2006/relationships/image" Target="media/image134.emf"/><Relationship Id="rId61" Type="http://schemas.openxmlformats.org/officeDocument/2006/relationships/image" Target="media/image45.png"/><Relationship Id="rId82" Type="http://schemas.openxmlformats.org/officeDocument/2006/relationships/image" Target="media/image59.png"/><Relationship Id="rId152" Type="http://schemas.openxmlformats.org/officeDocument/2006/relationships/image" Target="media/image129.png"/><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77.emf"/><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3648;&#3591;&#3636;&#3609;&#3613;&#3634;&#3585;&#3611;&#3619;&#3632;&#3592;&#3635;(TD).doc"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CA(&#3619;&#3623;&#3617;)%20(1).docx" TargetMode="External"/><Relationship Id="rId116" Type="http://schemas.openxmlformats.org/officeDocument/2006/relationships/image" Target="media/image93.emf"/><Relationship Id="rId137" Type="http://schemas.openxmlformats.org/officeDocument/2006/relationships/image" Target="media/image114.emf"/><Relationship Id="rId158"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emf"/><Relationship Id="rId111" Type="http://schemas.openxmlformats.org/officeDocument/2006/relationships/image" Target="media/image88.png"/><Relationship Id="rId132" Type="http://schemas.openxmlformats.org/officeDocument/2006/relationships/image" Target="media/image109.emf"/><Relationship Id="rId153" Type="http://schemas.openxmlformats.org/officeDocument/2006/relationships/image" Target="media/image130.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emf"/><Relationship Id="rId127" Type="http://schemas.openxmlformats.org/officeDocument/2006/relationships/image" Target="media/image104.emf"/><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Letter%20of%20Thanks.docx" TargetMode="External"/><Relationship Id="rId78" Type="http://schemas.openxmlformats.org/officeDocument/2006/relationships/image" Target="media/image55.emf"/><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image" Target="media/image78.emf"/><Relationship Id="rId122" Type="http://schemas.openxmlformats.org/officeDocument/2006/relationships/image" Target="media/image99.png"/><Relationship Id="rId143" Type="http://schemas.openxmlformats.org/officeDocument/2006/relationships/image" Target="media/image120.emf"/><Relationship Id="rId148"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SA-&#3626;&#3629;&#3591;&#3616;&#3634;&#3625;&#3634;%20&#3648;&#3614;&#3636;&#3656;&#3617;&#3617;&#3629;&#3610;&#3629;&#3635;&#3609;&#3634;&#3592;%20v1.doc"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emf"/><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9.emf"/><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emf"/><Relationship Id="rId27" Type="http://schemas.openxmlformats.org/officeDocument/2006/relationships/image" Target="media/image11.emf"/><Relationship Id="rId48" Type="http://schemas.openxmlformats.org/officeDocument/2006/relationships/image" Target="media/image32.png"/><Relationship Id="rId69" Type="http://schemas.openxmlformats.org/officeDocument/2006/relationships/hyperlink" Target="file:///C:\Silverlake\EXIM_CBS\Requirement%20&amp;%20Workshop\Deposit\&#3605;&#3633;&#3623;&#3629;&#3618;&#3656;&#3634;&#3591;&#3588;&#3635;&#3586;&#3629;&#3648;&#3611;&#3636;&#3604;&#3610;&#3633;&#3597;&#3594;&#3637;\&#3605;&#3633;&#3623;&#3629;&#3618;&#3656;&#3634;&#3591;&#3588;&#3635;&#3586;&#3629;&#3648;&#3611;&#3636;&#3604;&#3610;&#3633;&#3597;&#3594;&#3637;&#3621;&#3656;&#3634;&#3626;&#3640;&#3604;\&#3588;&#3635;&#3586;&#3629;&#3648;&#3611;&#3636;&#3604;&#3610;&#3633;&#3597;&#3594;&#3637;FCD-&#3626;&#3629;&#3591;&#3616;&#3634;&#3625;&#3634;%20&#3648;&#3614;&#3636;&#3656;&#3617;&#3617;&#3629;&#3610;&#3629;&#3635;&#3609;&#3634;&#3592;%20v1%20(2).doc" TargetMode="External"/><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emf"/><Relationship Id="rId155" Type="http://schemas.openxmlformats.org/officeDocument/2006/relationships/image" Target="media/image132.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bezek\Documents\Custom%20Office%20Templates\Silverlake%20Symmetri%20IA%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86754313BF44C709490C7D67512544B"/>
        <w:category>
          <w:name w:val="General"/>
          <w:gallery w:val="placeholder"/>
        </w:category>
        <w:types>
          <w:type w:val="bbPlcHdr"/>
        </w:types>
        <w:behaviors>
          <w:behavior w:val="content"/>
        </w:behaviors>
        <w:guid w:val="{90A530C2-954E-4873-8FCF-123D813558E0}"/>
      </w:docPartPr>
      <w:docPartBody>
        <w:p w:rsidR="00806451" w:rsidRDefault="008A651C">
          <w:pPr>
            <w:pStyle w:val="186754313BF44C709490C7D67512544B"/>
          </w:pPr>
          <w:r w:rsidRPr="00BE61F9">
            <w:rPr>
              <w:rStyle w:val="PlaceholderText"/>
            </w:rPr>
            <w:t>Choose an item.</w:t>
          </w:r>
        </w:p>
      </w:docPartBody>
    </w:docPart>
    <w:docPart>
      <w:docPartPr>
        <w:name w:val="FFF4C8A8E94B42AAADDE254F0D619C6D"/>
        <w:category>
          <w:name w:val="General"/>
          <w:gallery w:val="placeholder"/>
        </w:category>
        <w:types>
          <w:type w:val="bbPlcHdr"/>
        </w:types>
        <w:behaviors>
          <w:behavior w:val="content"/>
        </w:behaviors>
        <w:guid w:val="{8A0E32AD-7340-4C05-8ACE-972AE124F351}"/>
      </w:docPartPr>
      <w:docPartBody>
        <w:p w:rsidR="00806451" w:rsidRDefault="008A651C">
          <w:pPr>
            <w:pStyle w:val="FFF4C8A8E94B42AAADDE254F0D619C6D"/>
          </w:pPr>
          <w:r w:rsidRPr="00BE61F9">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203" w:usb1="288F0000" w:usb2="00000016" w:usb3="00000000" w:csb0="0004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51C"/>
    <w:rsid w:val="000216BC"/>
    <w:rsid w:val="00044E73"/>
    <w:rsid w:val="000644D6"/>
    <w:rsid w:val="000918E7"/>
    <w:rsid w:val="000C76B8"/>
    <w:rsid w:val="000E1E23"/>
    <w:rsid w:val="001002B2"/>
    <w:rsid w:val="00100EE7"/>
    <w:rsid w:val="001028F9"/>
    <w:rsid w:val="00116800"/>
    <w:rsid w:val="00121210"/>
    <w:rsid w:val="00125260"/>
    <w:rsid w:val="00133900"/>
    <w:rsid w:val="001604D4"/>
    <w:rsid w:val="0016065B"/>
    <w:rsid w:val="00183D23"/>
    <w:rsid w:val="00191F97"/>
    <w:rsid w:val="001A5499"/>
    <w:rsid w:val="001C7714"/>
    <w:rsid w:val="001E688E"/>
    <w:rsid w:val="001E7978"/>
    <w:rsid w:val="002100DA"/>
    <w:rsid w:val="002474BA"/>
    <w:rsid w:val="00252790"/>
    <w:rsid w:val="00254399"/>
    <w:rsid w:val="00262D1A"/>
    <w:rsid w:val="002B5FE3"/>
    <w:rsid w:val="002C53A0"/>
    <w:rsid w:val="002D3AC7"/>
    <w:rsid w:val="002D6469"/>
    <w:rsid w:val="0030400E"/>
    <w:rsid w:val="00307279"/>
    <w:rsid w:val="0032328D"/>
    <w:rsid w:val="003557EA"/>
    <w:rsid w:val="00365961"/>
    <w:rsid w:val="003724B2"/>
    <w:rsid w:val="004103F9"/>
    <w:rsid w:val="004175A0"/>
    <w:rsid w:val="004560C5"/>
    <w:rsid w:val="00484367"/>
    <w:rsid w:val="004D6286"/>
    <w:rsid w:val="004D683F"/>
    <w:rsid w:val="00521035"/>
    <w:rsid w:val="00523022"/>
    <w:rsid w:val="00524988"/>
    <w:rsid w:val="0054190B"/>
    <w:rsid w:val="005507EF"/>
    <w:rsid w:val="005B3BC4"/>
    <w:rsid w:val="00612080"/>
    <w:rsid w:val="006432F0"/>
    <w:rsid w:val="00661273"/>
    <w:rsid w:val="006A0996"/>
    <w:rsid w:val="006A69FB"/>
    <w:rsid w:val="006E38DC"/>
    <w:rsid w:val="0070130B"/>
    <w:rsid w:val="0070402B"/>
    <w:rsid w:val="00714C1E"/>
    <w:rsid w:val="00722421"/>
    <w:rsid w:val="00731742"/>
    <w:rsid w:val="00785CBF"/>
    <w:rsid w:val="007B32AD"/>
    <w:rsid w:val="007C08D2"/>
    <w:rsid w:val="007C33A0"/>
    <w:rsid w:val="007D2137"/>
    <w:rsid w:val="007D696F"/>
    <w:rsid w:val="007F6596"/>
    <w:rsid w:val="0080426F"/>
    <w:rsid w:val="00806451"/>
    <w:rsid w:val="00822E47"/>
    <w:rsid w:val="00822F1C"/>
    <w:rsid w:val="00826693"/>
    <w:rsid w:val="008876C9"/>
    <w:rsid w:val="008921B5"/>
    <w:rsid w:val="008A651C"/>
    <w:rsid w:val="008F7558"/>
    <w:rsid w:val="00941F56"/>
    <w:rsid w:val="00955079"/>
    <w:rsid w:val="00956CDE"/>
    <w:rsid w:val="009756F4"/>
    <w:rsid w:val="00987580"/>
    <w:rsid w:val="00994EFE"/>
    <w:rsid w:val="009C6C79"/>
    <w:rsid w:val="00A173D5"/>
    <w:rsid w:val="00A17EC4"/>
    <w:rsid w:val="00A54A40"/>
    <w:rsid w:val="00AB03C1"/>
    <w:rsid w:val="00AE11ED"/>
    <w:rsid w:val="00AF0E25"/>
    <w:rsid w:val="00AF5824"/>
    <w:rsid w:val="00B5553A"/>
    <w:rsid w:val="00B62E9F"/>
    <w:rsid w:val="00B66E18"/>
    <w:rsid w:val="00B7776A"/>
    <w:rsid w:val="00B801F8"/>
    <w:rsid w:val="00B95382"/>
    <w:rsid w:val="00BC1BE0"/>
    <w:rsid w:val="00C2414F"/>
    <w:rsid w:val="00C2484F"/>
    <w:rsid w:val="00C34FB2"/>
    <w:rsid w:val="00C5213B"/>
    <w:rsid w:val="00CA7E81"/>
    <w:rsid w:val="00CB29B0"/>
    <w:rsid w:val="00CD610E"/>
    <w:rsid w:val="00CE285B"/>
    <w:rsid w:val="00D20E34"/>
    <w:rsid w:val="00D76B82"/>
    <w:rsid w:val="00D807FB"/>
    <w:rsid w:val="00D910C5"/>
    <w:rsid w:val="00DA709E"/>
    <w:rsid w:val="00DC78C0"/>
    <w:rsid w:val="00E01CF7"/>
    <w:rsid w:val="00E025B0"/>
    <w:rsid w:val="00E161DA"/>
    <w:rsid w:val="00E27C20"/>
    <w:rsid w:val="00E663E1"/>
    <w:rsid w:val="00EC2905"/>
    <w:rsid w:val="00ED30D8"/>
    <w:rsid w:val="00ED71A0"/>
    <w:rsid w:val="00EE6195"/>
    <w:rsid w:val="00F31FED"/>
    <w:rsid w:val="00F777DE"/>
    <w:rsid w:val="00FF339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86754313BF44C709490C7D67512544B">
    <w:name w:val="186754313BF44C709490C7D67512544B"/>
  </w:style>
  <w:style w:type="paragraph" w:customStyle="1" w:styleId="FFF4C8A8E94B42AAADDE254F0D619C6D">
    <w:name w:val="FFF4C8A8E94B42AAADDE254F0D619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10">
      <a:dk1>
        <a:srgbClr val="000000"/>
      </a:dk1>
      <a:lt1>
        <a:srgbClr val="FFFFFF"/>
      </a:lt1>
      <a:dk2>
        <a:srgbClr val="5B6770"/>
      </a:dk2>
      <a:lt2>
        <a:srgbClr val="939C9F"/>
      </a:lt2>
      <a:accent1>
        <a:srgbClr val="86339D"/>
      </a:accent1>
      <a:accent2>
        <a:srgbClr val="E68504"/>
      </a:accent2>
      <a:accent3>
        <a:srgbClr val="0CC088"/>
      </a:accent3>
      <a:accent4>
        <a:srgbClr val="572C5F"/>
      </a:accent4>
      <a:accent5>
        <a:srgbClr val="8F6A2A"/>
      </a:accent5>
      <a:accent6>
        <a:srgbClr val="244C5A"/>
      </a:accent6>
      <a:hlink>
        <a:srgbClr val="5B6770"/>
      </a:hlink>
      <a:folHlink>
        <a:srgbClr val="5B677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5dd01f8-d7fb-44b0-ad37-85e740ff83b3" xsi:nil="true"/>
    <lcf76f155ced4ddcb4097134ff3c332f xmlns="7af2b98a-d9a0-40ec-83c1-a01fdc8ef92e">
      <Terms xmlns="http://schemas.microsoft.com/office/infopath/2007/PartnerControls"/>
    </lcf76f155ced4ddcb4097134ff3c332f>
  </documentManagement>
</p:properties>
</file>

<file path=customXml/item2.xml><?xml version="1.0" encoding="utf-8"?>
<sisl xmlns:xsd="http://www.w3.org/2001/XMLSchema" xmlns:xsi="http://www.w3.org/2001/XMLSchema-instance" xmlns="http://www.boldonjames.com/2008/01/sie/internal/label" sislVersion="0" policy="c2b19861-8a02-4346-a392-0dac48f3dfa4" origin="userSelected">
  <element uid="e84e6b8a-1fa9-4b6f-a240-0433a51ae513" value=""/>
  <element uid="74514658-5078-4d12-89be-6217f3a327dc" value=""/>
  <element uid="6b7a38c0-43d5-4e06-b01a-acb9518c68a9" value=""/>
  <element uid="2a929a28-0797-4246-9e94-2601e048783b" value=""/>
</sisl>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34239FB5EDE6E4194A54387ADC1631C" ma:contentTypeVersion="13" ma:contentTypeDescription="Create a new document." ma:contentTypeScope="" ma:versionID="b4a2fa019763fa9c9d0a0722b1f87c70">
  <xsd:schema xmlns:xsd="http://www.w3.org/2001/XMLSchema" xmlns:xs="http://www.w3.org/2001/XMLSchema" xmlns:p="http://schemas.microsoft.com/office/2006/metadata/properties" xmlns:ns2="7af2b98a-d9a0-40ec-83c1-a01fdc8ef92e" xmlns:ns3="95dd01f8-d7fb-44b0-ad37-85e740ff83b3" targetNamespace="http://schemas.microsoft.com/office/2006/metadata/properties" ma:root="true" ma:fieldsID="90a7df981704f39b321303d2e2b471f4" ns2:_="" ns3:_="">
    <xsd:import namespace="7af2b98a-d9a0-40ec-83c1-a01fdc8ef92e"/>
    <xsd:import namespace="95dd01f8-d7fb-44b0-ad37-85e740ff83b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f2b98a-d9a0-40ec-83c1-a01fdc8ef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d9ca5a0-4d2f-48d0-8116-d7d71263ecd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dd01f8-d7fb-44b0-ad37-85e740ff83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8055049b-af10-4458-971b-bf7c87daaf6f}" ma:internalName="TaxCatchAll" ma:showField="CatchAllData" ma:web="95dd01f8-d7fb-44b0-ad37-85e740ff83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17179-AD40-4F6A-9F0B-EE740EC4D630}">
  <ds:schemaRefs>
    <ds:schemaRef ds:uri="http://schemas.microsoft.com/office/2006/metadata/properties"/>
    <ds:schemaRef ds:uri="http://schemas.microsoft.com/office/infopath/2007/PartnerControls"/>
    <ds:schemaRef ds:uri="95dd01f8-d7fb-44b0-ad37-85e740ff83b3"/>
    <ds:schemaRef ds:uri="7af2b98a-d9a0-40ec-83c1-a01fdc8ef92e"/>
  </ds:schemaRefs>
</ds:datastoreItem>
</file>

<file path=customXml/itemProps2.xml><?xml version="1.0" encoding="utf-8"?>
<ds:datastoreItem xmlns:ds="http://schemas.openxmlformats.org/officeDocument/2006/customXml" ds:itemID="{12ACBA8B-59DE-4225-9203-5C60F99EC4D7}">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E868C0B2-3494-4172-92C4-9726702074BB}">
  <ds:schemaRefs>
    <ds:schemaRef ds:uri="http://schemas.microsoft.com/sharepoint/v3/contenttype/forms"/>
  </ds:schemaRefs>
</ds:datastoreItem>
</file>

<file path=customXml/itemProps4.xml><?xml version="1.0" encoding="utf-8"?>
<ds:datastoreItem xmlns:ds="http://schemas.openxmlformats.org/officeDocument/2006/customXml" ds:itemID="{D2CF94F0-0044-441D-B2E7-09A735B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f2b98a-d9a0-40ec-83c1-a01fdc8ef92e"/>
    <ds:schemaRef ds:uri="95dd01f8-d7fb-44b0-ad37-85e740ff83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628D208-D46A-417E-847F-AC959E21E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Silverlake Symmetri IA Template</Template>
  <TotalTime>120</TotalTime>
  <Pages>203</Pages>
  <Words>18556</Words>
  <Characters>105771</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Bezek, Jan</dc:creator>
  <cp:keywords>Internal Use Only | ฝ่าย ธธ. | External | Any</cp:keywords>
  <cp:lastModifiedBy>Henry Sy</cp:lastModifiedBy>
  <cp:revision>3</cp:revision>
  <dcterms:created xsi:type="dcterms:W3CDTF">2023-09-10T10:58:00Z</dcterms:created>
  <dcterms:modified xsi:type="dcterms:W3CDTF">2023-09-16T03:00:00Z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0x010100734239FB5EDE6E4194A54387ADC1631C</vt:lpwstr>
  </property>
  <property fmtid="{D5CDD505-2E9C-101B-9397-08002B2CF9AE}" pid="3" name="docIndexRef">
    <vt:lpwstr>e07cb542-0803-4bca-a0f9-8caa35e87deb</vt:lpwstr>
  </property>
  <property fmtid="{D5CDD505-2E9C-101B-9397-08002B2CF9AE}" pid="4" name="bjSaver">
    <vt:lpwstr>4OzOkPm3X0Cm3eZaOMYXhqwRnP0lABro</vt:lpwstr>
  </property>
  <property fmtid="{D5CDD505-2E9C-101B-9397-08002B2CF9AE}" pid="5" name="bjClsUserRVM">
    <vt:lpwstr>[]</vt:lpwstr>
  </property>
  <property fmtid="{D5CDD505-2E9C-101B-9397-08002B2CF9AE}" pid="6" name="bjDocumentLabelXML">
    <vt:lpwstr>&lt;?xml version="1.0" encoding="us-ascii"?&gt;&lt;sisl xmlns:xsd="http://www.w3.org/2001/XMLSchema" xmlns:xsi="http://www.w3.org/2001/XMLSchema-instance" sislVersion="0" policy="c2b19861-8a02-4346-a392-0dac48f3dfa4" origin="userSelected" xmlns="http://www.boldonj</vt:lpwstr>
  </property>
  <property fmtid="{D5CDD505-2E9C-101B-9397-08002B2CF9AE}" pid="7" name="bjDocumentLabelXML-0">
    <vt:lpwstr>ames.com/2008/01/sie/internal/label"&gt;&lt;element uid="e84e6b8a-1fa9-4b6f-a240-0433a51ae513" value="" /&gt;&lt;element uid="74514658-5078-4d12-89be-6217f3a327dc" value="" /&gt;&lt;element uid="6b7a38c0-43d5-4e06-b01a-acb9518c68a9" value="" /&gt;&lt;element uid="2a929a28-0797-4</vt:lpwstr>
  </property>
  <property fmtid="{D5CDD505-2E9C-101B-9397-08002B2CF9AE}" pid="8" name="bjDocumentLabelXML-1">
    <vt:lpwstr>246-9e94-2601e048783b" value="" /&gt;&lt;/sisl&gt;</vt:lpwstr>
  </property>
  <property fmtid="{D5CDD505-2E9C-101B-9397-08002B2CF9AE}" pid="9" name="bjDocumentSecurityLabel">
    <vt:lpwstr>Internal Use Only | ฝ่าย ธธ. | External | Any</vt:lpwstr>
  </property>
</Properties>
</file>