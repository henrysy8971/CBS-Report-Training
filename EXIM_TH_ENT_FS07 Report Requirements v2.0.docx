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C953D6" w14:textId="5CF1C77C" w:rsidR="009351E4" w:rsidRDefault="009351E4" w:rsidP="009351E4">
      <w:pPr>
        <w:pStyle w:val="Title"/>
        <w:rPr>
          <w:sz w:val="52"/>
          <w:lang w:bidi="th-TH"/>
        </w:rPr>
      </w:pPr>
      <w:r w:rsidRPr="00E919FA">
        <w:rPr>
          <w:sz w:val="52"/>
          <w:szCs w:val="48"/>
        </w:rPr>
        <w:t xml:space="preserve">Functional Specification </w:t>
      </w:r>
      <w:r w:rsidRPr="00E919FA">
        <w:rPr>
          <w:sz w:val="52"/>
          <w:cs/>
          <w:lang w:bidi="th-TH"/>
        </w:rPr>
        <w:t>–</w:t>
      </w:r>
      <w:r w:rsidR="0039428F">
        <w:rPr>
          <w:sz w:val="52"/>
          <w:lang w:bidi="th-TH"/>
        </w:rPr>
        <w:t xml:space="preserve"> General Report Requirements</w:t>
      </w:r>
    </w:p>
    <w:p w14:paraId="427ED516" w14:textId="77777777" w:rsidR="0039428F" w:rsidRPr="0039428F" w:rsidRDefault="0039428F" w:rsidP="0039428F">
      <w:pPr>
        <w:rPr>
          <w:lang w:bidi="th-TH"/>
        </w:rPr>
      </w:pPr>
    </w:p>
    <w:p w14:paraId="6EAD5366" w14:textId="77777777" w:rsidR="009351E4" w:rsidRPr="00B83D8D" w:rsidRDefault="009351E4" w:rsidP="009351E4">
      <w:pPr>
        <w:pStyle w:val="Subtitle"/>
      </w:pPr>
      <w:r>
        <w:t>Export</w:t>
      </w:r>
      <w:r>
        <w:rPr>
          <w:iCs w:val="0"/>
          <w:szCs w:val="48"/>
          <w:cs/>
          <w:lang w:bidi="th-TH"/>
        </w:rPr>
        <w:t>-</w:t>
      </w:r>
      <w:r>
        <w:t>Import Bank of Thailand</w:t>
      </w:r>
    </w:p>
    <w:p w14:paraId="0A656792" w14:textId="77777777" w:rsidR="009351E4" w:rsidRPr="00EE0CF9" w:rsidRDefault="009351E4" w:rsidP="009351E4"/>
    <w:p w14:paraId="6F42F4B9" w14:textId="77777777" w:rsidR="009351E4" w:rsidRDefault="009351E4" w:rsidP="009351E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5942"/>
      </w:tblGrid>
      <w:tr w:rsidR="009351E4" w:rsidRPr="00B83D8D" w14:paraId="48FFFBCC" w14:textId="77777777" w:rsidTr="00950FD1">
        <w:tc>
          <w:tcPr>
            <w:tcW w:w="4111" w:type="dxa"/>
          </w:tcPr>
          <w:p w14:paraId="76B34F3F" w14:textId="77777777" w:rsidR="009351E4" w:rsidRPr="00B83D8D" w:rsidRDefault="009351E4" w:rsidP="00950FD1">
            <w:r w:rsidRPr="00B83D8D">
              <w:t>Project Code</w:t>
            </w:r>
            <w:r w:rsidRPr="00B83D8D">
              <w:rPr>
                <w:cs/>
                <w:lang w:bidi="th-TH"/>
              </w:rPr>
              <w:t>:</w:t>
            </w:r>
          </w:p>
        </w:tc>
        <w:tc>
          <w:tcPr>
            <w:tcW w:w="5942" w:type="dxa"/>
          </w:tcPr>
          <w:p w14:paraId="57F40F68" w14:textId="77777777" w:rsidR="009351E4" w:rsidRPr="00B83D8D" w:rsidRDefault="009351E4" w:rsidP="00950FD1">
            <w:r w:rsidRPr="00B83D8D">
              <w:t>&lt;</w:t>
            </w:r>
            <w:r w:rsidRPr="00E919FA">
              <w:t>EXPJ</w:t>
            </w:r>
            <w:r w:rsidRPr="00E919FA">
              <w:rPr>
                <w:cs/>
                <w:lang w:bidi="th-TH"/>
              </w:rPr>
              <w:t>.</w:t>
            </w:r>
            <w:r w:rsidRPr="00E919FA">
              <w:t>B</w:t>
            </w:r>
            <w:r w:rsidRPr="00E919FA">
              <w:rPr>
                <w:cs/>
                <w:lang w:bidi="th-TH"/>
              </w:rPr>
              <w:t>.</w:t>
            </w:r>
            <w:r w:rsidRPr="00E919FA">
              <w:t>PJ</w:t>
            </w:r>
            <w:r w:rsidRPr="00E919FA">
              <w:rPr>
                <w:cs/>
                <w:lang w:bidi="th-TH"/>
              </w:rPr>
              <w:t>.</w:t>
            </w:r>
            <w:r w:rsidRPr="00E919FA">
              <w:t>TH</w:t>
            </w:r>
            <w:r w:rsidRPr="00E919FA">
              <w:rPr>
                <w:cs/>
                <w:lang w:bidi="th-TH"/>
              </w:rPr>
              <w:t>.</w:t>
            </w:r>
            <w:r w:rsidRPr="00E919FA">
              <w:t>EXIMTH</w:t>
            </w:r>
            <w:r>
              <w:rPr>
                <w:cs/>
                <w:lang w:bidi="th-TH"/>
              </w:rPr>
              <w:t>*</w:t>
            </w:r>
            <w:r w:rsidRPr="00E919FA">
              <w:t>CBS_IMP</w:t>
            </w:r>
            <w:r w:rsidRPr="00E919FA">
              <w:rPr>
                <w:cs/>
                <w:lang w:bidi="th-TH"/>
              </w:rPr>
              <w:t>.</w:t>
            </w:r>
            <w:r w:rsidRPr="00E919FA">
              <w:t>CC</w:t>
            </w:r>
            <w:r w:rsidRPr="00B83D8D">
              <w:t>&gt;</w:t>
            </w:r>
          </w:p>
        </w:tc>
      </w:tr>
      <w:tr w:rsidR="009351E4" w:rsidRPr="00B83D8D" w14:paraId="3D6F24D6" w14:textId="77777777" w:rsidTr="00950FD1">
        <w:tc>
          <w:tcPr>
            <w:tcW w:w="4111" w:type="dxa"/>
          </w:tcPr>
          <w:p w14:paraId="1F6B93FB" w14:textId="77777777" w:rsidR="009351E4" w:rsidRPr="00B83D8D" w:rsidRDefault="009351E4" w:rsidP="00950FD1">
            <w:r w:rsidRPr="00B83D8D">
              <w:t>Reference</w:t>
            </w:r>
            <w:r w:rsidRPr="00B83D8D">
              <w:rPr>
                <w:cs/>
                <w:lang w:bidi="th-TH"/>
              </w:rPr>
              <w:t>:</w:t>
            </w:r>
          </w:p>
        </w:tc>
        <w:tc>
          <w:tcPr>
            <w:tcW w:w="5942" w:type="dxa"/>
          </w:tcPr>
          <w:p w14:paraId="7D18D9F9" w14:textId="77777777" w:rsidR="009351E4" w:rsidRPr="00B83D8D" w:rsidRDefault="009351E4" w:rsidP="00950FD1">
            <w:r w:rsidRPr="00B83D8D">
              <w:t>&lt;Client BZ Reference and Description&gt;</w:t>
            </w:r>
          </w:p>
        </w:tc>
      </w:tr>
      <w:tr w:rsidR="009351E4" w:rsidRPr="00B83D8D" w14:paraId="30C88DD2" w14:textId="77777777" w:rsidTr="00950FD1">
        <w:tc>
          <w:tcPr>
            <w:tcW w:w="4111" w:type="dxa"/>
          </w:tcPr>
          <w:p w14:paraId="6BE4F77D" w14:textId="77777777" w:rsidR="009351E4" w:rsidRPr="00B83D8D" w:rsidRDefault="009351E4" w:rsidP="00950FD1">
            <w:r w:rsidRPr="00B83D8D">
              <w:t>Release</w:t>
            </w:r>
            <w:r w:rsidRPr="00B83D8D">
              <w:rPr>
                <w:cs/>
                <w:lang w:bidi="th-TH"/>
              </w:rPr>
              <w:t>:</w:t>
            </w:r>
          </w:p>
        </w:tc>
        <w:tc>
          <w:tcPr>
            <w:tcW w:w="5942" w:type="dxa"/>
          </w:tcPr>
          <w:p w14:paraId="49F756C5" w14:textId="0FE7E046" w:rsidR="009351E4" w:rsidRPr="00B83D8D" w:rsidRDefault="00CD7FDF" w:rsidP="00950FD1">
            <w:ins w:id="3" w:author="Emy Bartolome" w:date="2023-08-03T19:43:00Z">
              <w:r>
                <w:t>2.0</w:t>
              </w:r>
            </w:ins>
            <w:r w:rsidR="009351E4" w:rsidRPr="00B83D8D">
              <w:t xml:space="preserve"> </w:t>
            </w:r>
          </w:p>
        </w:tc>
      </w:tr>
      <w:tr w:rsidR="009351E4" w:rsidRPr="00B83D8D" w14:paraId="73C86474" w14:textId="77777777" w:rsidTr="00950FD1">
        <w:tc>
          <w:tcPr>
            <w:tcW w:w="4111" w:type="dxa"/>
          </w:tcPr>
          <w:p w14:paraId="18F58B5B" w14:textId="77777777" w:rsidR="009351E4" w:rsidRPr="00B83D8D" w:rsidRDefault="009351E4" w:rsidP="00950FD1">
            <w:r w:rsidRPr="00B83D8D">
              <w:t>Status</w:t>
            </w:r>
            <w:r w:rsidRPr="00B83D8D">
              <w:rPr>
                <w:cs/>
                <w:lang w:bidi="th-TH"/>
              </w:rPr>
              <w:t>:</w:t>
            </w:r>
          </w:p>
        </w:tc>
        <w:tc>
          <w:tcPr>
            <w:tcW w:w="5942" w:type="dxa"/>
          </w:tcPr>
          <w:p w14:paraId="1EEFE246" w14:textId="77777777" w:rsidR="009351E4" w:rsidRPr="00B83D8D" w:rsidRDefault="00000000" w:rsidP="00950FD1">
            <w:sdt>
              <w:sdtPr>
                <w:alias w:val="Status List"/>
                <w:tag w:val="Status List"/>
                <w:id w:val="2072684999"/>
                <w:placeholder>
                  <w:docPart w:val="8A939710E4BA4AB386BF1BEA33F4C1E1"/>
                </w:placeholder>
                <w:dropDownList>
                  <w:listItem w:value="Choose an item."/>
                  <w:listItem w:displayText="Draft for Internal Review" w:value="Draft for Internal Review"/>
                  <w:listItem w:displayText="Draft for Client Review" w:value="Draft for Client Review"/>
                  <w:listItem w:displayText="Released for Internal Distribution" w:value="Released for Internal Distribution"/>
                  <w:listItem w:displayText="Released for External Distribution" w:value="Released for External Distribution"/>
                </w:dropDownList>
              </w:sdtPr>
              <w:sdtContent>
                <w:r w:rsidR="009351E4" w:rsidRPr="00B83D8D">
                  <w:t>Draft for Client Review</w:t>
                </w:r>
              </w:sdtContent>
            </w:sdt>
          </w:p>
        </w:tc>
      </w:tr>
      <w:tr w:rsidR="009351E4" w:rsidRPr="00B83D8D" w14:paraId="157DA726" w14:textId="77777777" w:rsidTr="00950FD1">
        <w:tc>
          <w:tcPr>
            <w:tcW w:w="4111" w:type="dxa"/>
          </w:tcPr>
          <w:p w14:paraId="69C2ABDA" w14:textId="77777777" w:rsidR="009351E4" w:rsidRPr="00B83D8D" w:rsidRDefault="009351E4" w:rsidP="00950FD1">
            <w:r w:rsidRPr="00B83D8D">
              <w:t>Date</w:t>
            </w:r>
          </w:p>
        </w:tc>
        <w:sdt>
          <w:sdtPr>
            <w:rPr>
              <w:cs/>
              <w:lang w:bidi="th-TH"/>
            </w:rPr>
            <w:alias w:val="Date picker"/>
            <w:tag w:val="Date picker"/>
            <w:id w:val="-1645346933"/>
            <w:placeholder>
              <w:docPart w:val="DA0FB14C4DF9415D95B750C324CBFB64"/>
            </w:placeholder>
            <w:date w:fullDate="2023-08-03T00:00:00Z">
              <w:dateFormat w:val="d-MMM-yy"/>
              <w:lid w:val="en-US"/>
              <w:storeMappedDataAs w:val="dateTime"/>
              <w:calendar w:val="gregorian"/>
            </w:date>
          </w:sdtPr>
          <w:sdtContent>
            <w:tc>
              <w:tcPr>
                <w:tcW w:w="5942" w:type="dxa"/>
              </w:tcPr>
              <w:p w14:paraId="6C47B1D2" w14:textId="0F5E9F82" w:rsidR="009351E4" w:rsidRPr="00B83D8D" w:rsidRDefault="003A542F" w:rsidP="00950FD1">
                <w:r>
                  <w:rPr>
                    <w:lang w:val="en-US" w:bidi="th-TH"/>
                  </w:rPr>
                  <w:t>3-Aug-23</w:t>
                </w:r>
              </w:p>
            </w:tc>
          </w:sdtContent>
        </w:sdt>
      </w:tr>
    </w:tbl>
    <w:p w14:paraId="658A04F8" w14:textId="77777777" w:rsidR="00CF3A96" w:rsidRPr="00EE0CF9" w:rsidRDefault="00CF3A96" w:rsidP="00B83D8D">
      <w:pPr>
        <w:pStyle w:val="Date"/>
        <w:rPr>
          <w:szCs w:val="32"/>
          <w:cs/>
          <w:lang w:bidi="th-TH"/>
        </w:rPr>
        <w:sectPr w:rsidR="00CF3A96" w:rsidRPr="00EE0CF9" w:rsidSect="009957F2">
          <w:headerReference w:type="default" r:id="rId13"/>
          <w:footerReference w:type="default" r:id="rId14"/>
          <w:pgSz w:w="11906" w:h="16838"/>
          <w:pgMar w:top="4962" w:right="992" w:bottom="1440" w:left="851" w:header="709" w:footer="614" w:gutter="0"/>
          <w:cols w:space="708"/>
          <w:docGrid w:linePitch="360"/>
        </w:sectPr>
      </w:pPr>
    </w:p>
    <w:p w14:paraId="7AED82F2" w14:textId="77777777" w:rsidR="00CF3A96" w:rsidRPr="0024358D" w:rsidRDefault="00CF3A96" w:rsidP="00F3558C">
      <w:pPr>
        <w:pStyle w:val="ContentsTitle"/>
      </w:pPr>
      <w:r w:rsidRPr="0024358D">
        <w:lastRenderedPageBreak/>
        <w:t>Contents</w:t>
      </w:r>
    </w:p>
    <w:p w14:paraId="7513CFF6" w14:textId="25309013" w:rsidR="008609C3" w:rsidRDefault="00E875FE" w:rsidP="008609C3">
      <w:pPr>
        <w:pStyle w:val="TOC1"/>
        <w:rPr>
          <w:rFonts w:asciiTheme="minorHAnsi" w:eastAsiaTheme="minorEastAsia" w:hAnsiTheme="minorHAnsi" w:cstheme="minorBidi"/>
          <w:color w:val="auto"/>
          <w:sz w:val="22"/>
          <w:szCs w:val="28"/>
          <w:lang w:val="en-PH" w:eastAsia="en-PH" w:bidi="th-TH"/>
        </w:rPr>
        <w:pPrChange w:id="4" w:author="Emy Bartolome" w:date="2023-08-03T20:59:00Z">
          <w:pPr>
            <w:pStyle w:val="TOC1"/>
            <w:tabs>
              <w:tab w:val="right" w:leader="dot" w:pos="10053"/>
            </w:tabs>
          </w:pPr>
        </w:pPrChange>
      </w:pPr>
      <w:r w:rsidRPr="00EE0CF9">
        <w:fldChar w:fldCharType="begin"/>
      </w:r>
      <w:r w:rsidR="00BD08CE" w:rsidRPr="00EE0CF9">
        <w:instrText xml:space="preserve"> TOC \o </w:instrText>
      </w:r>
      <w:r w:rsidR="00BD08CE" w:rsidRPr="00EE0CF9">
        <w:rPr>
          <w:szCs w:val="28"/>
          <w:cs/>
          <w:lang w:bidi="th-TH"/>
        </w:rPr>
        <w:instrText>"</w:instrText>
      </w:r>
      <w:r w:rsidR="00BD08CE" w:rsidRPr="00EE0CF9">
        <w:instrText>1</w:instrText>
      </w:r>
      <w:r w:rsidR="00BD08CE" w:rsidRPr="00EE0CF9">
        <w:rPr>
          <w:szCs w:val="28"/>
          <w:cs/>
          <w:lang w:bidi="th-TH"/>
        </w:rPr>
        <w:instrText>-</w:instrText>
      </w:r>
      <w:r w:rsidR="00BD08CE" w:rsidRPr="00EE0CF9">
        <w:instrText>3</w:instrText>
      </w:r>
      <w:r w:rsidR="00BD08CE" w:rsidRPr="00EE0CF9">
        <w:rPr>
          <w:szCs w:val="28"/>
          <w:cs/>
          <w:lang w:bidi="th-TH"/>
        </w:rPr>
        <w:instrText xml:space="preserve">" </w:instrText>
      </w:r>
      <w:r w:rsidR="00BD08CE" w:rsidRPr="00EE0CF9">
        <w:instrText xml:space="preserve">\h \z \u </w:instrText>
      </w:r>
      <w:r w:rsidRPr="00EE0CF9">
        <w:fldChar w:fldCharType="separate"/>
      </w:r>
      <w:r w:rsidR="008609C3" w:rsidRPr="00B347EB">
        <w:rPr>
          <w:rStyle w:val="Hyperlink"/>
        </w:rPr>
        <w:fldChar w:fldCharType="begin"/>
      </w:r>
      <w:r w:rsidR="008609C3" w:rsidRPr="00B347EB">
        <w:rPr>
          <w:rStyle w:val="Hyperlink"/>
        </w:rPr>
        <w:instrText xml:space="preserve"> </w:instrText>
      </w:r>
      <w:r w:rsidR="008609C3">
        <w:instrText>HYPERLINK \l "_Toc141988736"</w:instrText>
      </w:r>
      <w:r w:rsidR="008609C3" w:rsidRPr="00B347EB">
        <w:rPr>
          <w:rStyle w:val="Hyperlink"/>
        </w:rPr>
        <w:instrText xml:space="preserve"> </w:instrText>
      </w:r>
      <w:r w:rsidR="008609C3" w:rsidRPr="00B347EB">
        <w:rPr>
          <w:rStyle w:val="Hyperlink"/>
        </w:rPr>
      </w:r>
      <w:r w:rsidR="008609C3" w:rsidRPr="00B347EB">
        <w:rPr>
          <w:rStyle w:val="Hyperlink"/>
        </w:rPr>
        <w:fldChar w:fldCharType="separate"/>
      </w:r>
      <w:r w:rsidR="008609C3" w:rsidRPr="00B347EB">
        <w:rPr>
          <w:rStyle w:val="Hyperlink"/>
        </w:rPr>
        <w:t>Introduction</w:t>
      </w:r>
      <w:r w:rsidR="008609C3">
        <w:rPr>
          <w:webHidden/>
        </w:rPr>
        <w:tab/>
      </w:r>
      <w:r w:rsidR="008609C3">
        <w:rPr>
          <w:webHidden/>
        </w:rPr>
        <w:fldChar w:fldCharType="begin"/>
      </w:r>
      <w:r w:rsidR="008609C3">
        <w:rPr>
          <w:webHidden/>
        </w:rPr>
        <w:instrText xml:space="preserve"> PAGEREF _Toc141988736 \h </w:instrText>
      </w:r>
      <w:r w:rsidR="008609C3">
        <w:rPr>
          <w:webHidden/>
        </w:rPr>
      </w:r>
      <w:r w:rsidR="008609C3">
        <w:rPr>
          <w:webHidden/>
        </w:rPr>
        <w:fldChar w:fldCharType="separate"/>
      </w:r>
      <w:r w:rsidR="008609C3">
        <w:rPr>
          <w:webHidden/>
        </w:rPr>
        <w:t>19</w:t>
      </w:r>
      <w:r w:rsidR="008609C3">
        <w:rPr>
          <w:webHidden/>
        </w:rPr>
        <w:fldChar w:fldCharType="end"/>
      </w:r>
      <w:r w:rsidR="008609C3" w:rsidRPr="00B347EB">
        <w:rPr>
          <w:rStyle w:val="Hyperlink"/>
        </w:rPr>
        <w:fldChar w:fldCharType="end"/>
      </w:r>
    </w:p>
    <w:p w14:paraId="141E0855" w14:textId="263EC809" w:rsidR="008609C3" w:rsidRDefault="008609C3" w:rsidP="008609C3">
      <w:pPr>
        <w:pStyle w:val="TOC1"/>
        <w:rPr>
          <w:rFonts w:asciiTheme="minorHAnsi" w:eastAsiaTheme="minorEastAsia" w:hAnsiTheme="minorHAnsi" w:cstheme="minorBidi"/>
          <w:color w:val="auto"/>
          <w:sz w:val="22"/>
          <w:szCs w:val="28"/>
          <w:lang w:val="en-PH" w:eastAsia="en-PH" w:bidi="th-TH"/>
        </w:rPr>
        <w:pPrChange w:id="5" w:author="Emy Bartolome" w:date="2023-08-03T20:59:00Z">
          <w:pPr>
            <w:pStyle w:val="TOC1"/>
            <w:tabs>
              <w:tab w:val="right" w:leader="dot" w:pos="10053"/>
            </w:tabs>
          </w:pPr>
        </w:pPrChange>
      </w:pPr>
      <w:r w:rsidRPr="00B347EB">
        <w:rPr>
          <w:rStyle w:val="Hyperlink"/>
        </w:rPr>
        <w:fldChar w:fldCharType="begin"/>
      </w:r>
      <w:r w:rsidRPr="00B347EB">
        <w:rPr>
          <w:rStyle w:val="Hyperlink"/>
        </w:rPr>
        <w:instrText xml:space="preserve"> </w:instrText>
      </w:r>
      <w:r>
        <w:instrText>HYPERLINK \l "_Toc141988737"</w:instrText>
      </w:r>
      <w:r w:rsidRPr="00B347EB">
        <w:rPr>
          <w:rStyle w:val="Hyperlink"/>
        </w:rPr>
        <w:instrText xml:space="preserve"> </w:instrText>
      </w:r>
      <w:r w:rsidRPr="00B347EB">
        <w:rPr>
          <w:rStyle w:val="Hyperlink"/>
        </w:rPr>
      </w:r>
      <w:r w:rsidRPr="00B347EB">
        <w:rPr>
          <w:rStyle w:val="Hyperlink"/>
        </w:rPr>
        <w:fldChar w:fldCharType="separate"/>
      </w:r>
      <w:r w:rsidRPr="00B347EB">
        <w:rPr>
          <w:rStyle w:val="Hyperlink"/>
        </w:rPr>
        <w:t>Functional Summary</w:t>
      </w:r>
      <w:r>
        <w:rPr>
          <w:webHidden/>
        </w:rPr>
        <w:tab/>
      </w:r>
      <w:r>
        <w:rPr>
          <w:webHidden/>
        </w:rPr>
        <w:fldChar w:fldCharType="begin"/>
      </w:r>
      <w:r>
        <w:rPr>
          <w:webHidden/>
        </w:rPr>
        <w:instrText xml:space="preserve"> PAGEREF _Toc141988737 \h </w:instrText>
      </w:r>
      <w:r>
        <w:rPr>
          <w:webHidden/>
        </w:rPr>
      </w:r>
      <w:r>
        <w:rPr>
          <w:webHidden/>
        </w:rPr>
        <w:fldChar w:fldCharType="separate"/>
      </w:r>
      <w:r>
        <w:rPr>
          <w:webHidden/>
        </w:rPr>
        <w:t>23</w:t>
      </w:r>
      <w:r>
        <w:rPr>
          <w:webHidden/>
        </w:rPr>
        <w:fldChar w:fldCharType="end"/>
      </w:r>
      <w:r w:rsidRPr="00B347EB">
        <w:rPr>
          <w:rStyle w:val="Hyperlink"/>
        </w:rPr>
        <w:fldChar w:fldCharType="end"/>
      </w:r>
    </w:p>
    <w:p w14:paraId="5F325103" w14:textId="6EE0F2BB" w:rsidR="008609C3" w:rsidRDefault="008609C3" w:rsidP="008609C3">
      <w:pPr>
        <w:pStyle w:val="TOC1"/>
        <w:rPr>
          <w:rFonts w:asciiTheme="minorHAnsi" w:eastAsiaTheme="minorEastAsia" w:hAnsiTheme="minorHAnsi" w:cstheme="minorBidi"/>
          <w:color w:val="auto"/>
          <w:sz w:val="22"/>
          <w:szCs w:val="28"/>
          <w:lang w:val="en-PH" w:eastAsia="en-PH" w:bidi="th-TH"/>
        </w:rPr>
        <w:pPrChange w:id="6" w:author="Emy Bartolome" w:date="2023-08-03T20:59:00Z">
          <w:pPr>
            <w:pStyle w:val="TOC1"/>
            <w:tabs>
              <w:tab w:val="right" w:leader="dot" w:pos="10053"/>
            </w:tabs>
          </w:pPr>
        </w:pPrChange>
      </w:pPr>
      <w:r w:rsidRPr="00B347EB">
        <w:rPr>
          <w:rStyle w:val="Hyperlink"/>
        </w:rPr>
        <w:fldChar w:fldCharType="begin"/>
      </w:r>
      <w:r w:rsidRPr="00B347EB">
        <w:rPr>
          <w:rStyle w:val="Hyperlink"/>
        </w:rPr>
        <w:instrText xml:space="preserve"> </w:instrText>
      </w:r>
      <w:r>
        <w:instrText>HYPERLINK \l "_Toc141988738"</w:instrText>
      </w:r>
      <w:r w:rsidRPr="00B347EB">
        <w:rPr>
          <w:rStyle w:val="Hyperlink"/>
        </w:rPr>
        <w:instrText xml:space="preserve"> </w:instrText>
      </w:r>
      <w:r w:rsidRPr="00B347EB">
        <w:rPr>
          <w:rStyle w:val="Hyperlink"/>
        </w:rPr>
      </w:r>
      <w:r w:rsidRPr="00B347EB">
        <w:rPr>
          <w:rStyle w:val="Hyperlink"/>
        </w:rPr>
        <w:fldChar w:fldCharType="separate"/>
      </w:r>
      <w:r w:rsidRPr="00B347EB">
        <w:rPr>
          <w:rStyle w:val="Hyperlink"/>
        </w:rPr>
        <w:t>Report Specification</w:t>
      </w:r>
      <w:r>
        <w:rPr>
          <w:webHidden/>
        </w:rPr>
        <w:tab/>
      </w:r>
      <w:r>
        <w:rPr>
          <w:webHidden/>
        </w:rPr>
        <w:fldChar w:fldCharType="begin"/>
      </w:r>
      <w:r>
        <w:rPr>
          <w:webHidden/>
        </w:rPr>
        <w:instrText xml:space="preserve"> PAGEREF _Toc141988738 \h </w:instrText>
      </w:r>
      <w:r>
        <w:rPr>
          <w:webHidden/>
        </w:rPr>
      </w:r>
      <w:r>
        <w:rPr>
          <w:webHidden/>
        </w:rPr>
        <w:fldChar w:fldCharType="separate"/>
      </w:r>
      <w:r>
        <w:rPr>
          <w:webHidden/>
        </w:rPr>
        <w:t>23</w:t>
      </w:r>
      <w:r>
        <w:rPr>
          <w:webHidden/>
        </w:rPr>
        <w:fldChar w:fldCharType="end"/>
      </w:r>
      <w:r w:rsidRPr="00B347EB">
        <w:rPr>
          <w:rStyle w:val="Hyperlink"/>
        </w:rPr>
        <w:fldChar w:fldCharType="end"/>
      </w:r>
    </w:p>
    <w:p w14:paraId="285AB968" w14:textId="138146AE" w:rsidR="008609C3" w:rsidRDefault="008609C3" w:rsidP="00741B6F">
      <w:pPr>
        <w:pStyle w:val="TOC2"/>
        <w:rPr>
          <w:rFonts w:asciiTheme="minorHAnsi" w:hAnsiTheme="minorHAnsi" w:cstheme="minorBidi"/>
          <w:sz w:val="22"/>
          <w:szCs w:val="28"/>
          <w:lang w:val="en-PH" w:eastAsia="en-PH" w:bidi="th-TH"/>
        </w:rPr>
        <w:pPrChange w:id="7" w:author="Emy Bartolome" w:date="2023-08-03T21:00:00Z">
          <w:pPr>
            <w:pStyle w:val="TOC2"/>
            <w:tabs>
              <w:tab w:val="left" w:pos="880"/>
              <w:tab w:val="right" w:leader="dot" w:pos="10053"/>
            </w:tabs>
          </w:pPr>
        </w:pPrChange>
      </w:pPr>
      <w:r w:rsidRPr="00B347EB">
        <w:rPr>
          <w:rStyle w:val="Hyperlink"/>
        </w:rPr>
        <w:fldChar w:fldCharType="begin"/>
      </w:r>
      <w:r w:rsidRPr="00B347EB">
        <w:rPr>
          <w:rStyle w:val="Hyperlink"/>
        </w:rPr>
        <w:instrText xml:space="preserve"> </w:instrText>
      </w:r>
      <w:r>
        <w:instrText>HYPERLINK \l "_Toc141988739"</w:instrText>
      </w:r>
      <w:r w:rsidRPr="00B347EB">
        <w:rPr>
          <w:rStyle w:val="Hyperlink"/>
        </w:rPr>
        <w:instrText xml:space="preserve"> </w:instrText>
      </w:r>
      <w:r w:rsidRPr="00B347EB">
        <w:rPr>
          <w:rStyle w:val="Hyperlink"/>
        </w:rPr>
      </w:r>
      <w:r w:rsidRPr="00B347EB">
        <w:rPr>
          <w:rStyle w:val="Hyperlink"/>
        </w:rPr>
        <w:fldChar w:fldCharType="separate"/>
      </w:r>
      <w:r w:rsidRPr="00B347EB">
        <w:rPr>
          <w:rStyle w:val="Hyperlink"/>
        </w:rPr>
        <w:t>1.</w:t>
      </w:r>
      <w:r>
        <w:rPr>
          <w:rFonts w:asciiTheme="minorHAnsi" w:hAnsiTheme="minorHAnsi" w:cstheme="minorBidi"/>
          <w:sz w:val="22"/>
          <w:szCs w:val="28"/>
          <w:lang w:val="en-PH" w:eastAsia="en-PH" w:bidi="th-TH"/>
        </w:rPr>
        <w:tab/>
      </w:r>
      <w:r w:rsidRPr="00B347EB">
        <w:rPr>
          <w:rStyle w:val="Hyperlink"/>
        </w:rPr>
        <w:t>Credit Advice Report  - Create Limit Loan</w:t>
      </w:r>
      <w:r>
        <w:rPr>
          <w:webHidden/>
        </w:rPr>
        <w:tab/>
      </w:r>
      <w:r>
        <w:rPr>
          <w:webHidden/>
        </w:rPr>
        <w:fldChar w:fldCharType="begin"/>
      </w:r>
      <w:r>
        <w:rPr>
          <w:webHidden/>
        </w:rPr>
        <w:instrText xml:space="preserve"> PAGEREF _Toc141988739 \h </w:instrText>
      </w:r>
      <w:r>
        <w:rPr>
          <w:webHidden/>
        </w:rPr>
      </w:r>
      <w:r>
        <w:rPr>
          <w:webHidden/>
        </w:rPr>
        <w:fldChar w:fldCharType="separate"/>
      </w:r>
      <w:r>
        <w:rPr>
          <w:webHidden/>
        </w:rPr>
        <w:t>23</w:t>
      </w:r>
      <w:r>
        <w:rPr>
          <w:webHidden/>
        </w:rPr>
        <w:fldChar w:fldCharType="end"/>
      </w:r>
      <w:r w:rsidRPr="00B347EB">
        <w:rPr>
          <w:rStyle w:val="Hyperlink"/>
        </w:rPr>
        <w:fldChar w:fldCharType="end"/>
      </w:r>
    </w:p>
    <w:p w14:paraId="3B87920A" w14:textId="5E5502A6" w:rsidR="008609C3" w:rsidRDefault="008609C3" w:rsidP="00741B6F">
      <w:pPr>
        <w:pStyle w:val="TOC3"/>
        <w:rPr>
          <w:rFonts w:asciiTheme="minorHAnsi" w:hAnsiTheme="minorHAnsi" w:cstheme="minorBidi"/>
          <w:color w:val="auto"/>
          <w:sz w:val="22"/>
          <w:szCs w:val="28"/>
          <w:lang w:val="en-PH" w:eastAsia="en-PH" w:bidi="th-TH"/>
        </w:rPr>
      </w:pPr>
      <w:hyperlink w:anchor="_Toc141988740" w:history="1">
        <w:r w:rsidRPr="00B347EB">
          <w:rPr>
            <w:rStyle w:val="Hyperlink"/>
          </w:rPr>
          <w:t>1.1.</w:t>
        </w:r>
        <w:r>
          <w:rPr>
            <w:rFonts w:asciiTheme="minorHAnsi" w:hAnsiTheme="minorHAnsi" w:cstheme="minorBidi"/>
            <w:color w:val="auto"/>
            <w:sz w:val="22"/>
            <w:szCs w:val="28"/>
            <w:lang w:val="en-PH" w:eastAsia="en-PH" w:bidi="th-TH"/>
          </w:rPr>
          <w:tab/>
        </w:r>
        <w:r w:rsidRPr="00B347EB">
          <w:rPr>
            <w:rStyle w:val="Hyperlink"/>
          </w:rPr>
          <w:t>Purpose</w:t>
        </w:r>
        <w:r>
          <w:rPr>
            <w:webHidden/>
          </w:rPr>
          <w:tab/>
        </w:r>
        <w:r>
          <w:rPr>
            <w:webHidden/>
          </w:rPr>
          <w:fldChar w:fldCharType="begin"/>
        </w:r>
        <w:r>
          <w:rPr>
            <w:webHidden/>
          </w:rPr>
          <w:instrText xml:space="preserve"> PAGEREF _Toc141988740 \h </w:instrText>
        </w:r>
        <w:r>
          <w:rPr>
            <w:webHidden/>
          </w:rPr>
        </w:r>
        <w:r>
          <w:rPr>
            <w:webHidden/>
          </w:rPr>
          <w:fldChar w:fldCharType="separate"/>
        </w:r>
        <w:r>
          <w:rPr>
            <w:webHidden/>
          </w:rPr>
          <w:t>23</w:t>
        </w:r>
        <w:r>
          <w:rPr>
            <w:webHidden/>
          </w:rPr>
          <w:fldChar w:fldCharType="end"/>
        </w:r>
      </w:hyperlink>
    </w:p>
    <w:p w14:paraId="5AFA5981" w14:textId="09F347F0" w:rsidR="008609C3" w:rsidRDefault="008609C3" w:rsidP="00741B6F">
      <w:pPr>
        <w:pStyle w:val="TOC3"/>
        <w:rPr>
          <w:rFonts w:asciiTheme="minorHAnsi" w:hAnsiTheme="minorHAnsi" w:cstheme="minorBidi"/>
          <w:color w:val="auto"/>
          <w:sz w:val="22"/>
          <w:szCs w:val="28"/>
          <w:lang w:val="en-PH" w:eastAsia="en-PH" w:bidi="th-TH"/>
        </w:rPr>
      </w:pPr>
      <w:hyperlink w:anchor="_Toc141988741" w:history="1">
        <w:r w:rsidRPr="00B347EB">
          <w:rPr>
            <w:rStyle w:val="Hyperlink"/>
          </w:rPr>
          <w:t>1.2.</w:t>
        </w:r>
        <w:r>
          <w:rPr>
            <w:rFonts w:asciiTheme="minorHAnsi" w:hAnsiTheme="minorHAnsi" w:cstheme="minorBidi"/>
            <w:color w:val="auto"/>
            <w:sz w:val="22"/>
            <w:szCs w:val="28"/>
            <w:lang w:val="en-PH" w:eastAsia="en-PH" w:bidi="th-TH"/>
          </w:rPr>
          <w:tab/>
        </w:r>
        <w:r w:rsidRPr="00B347EB">
          <w:rPr>
            <w:rStyle w:val="Hyperlink"/>
          </w:rPr>
          <w:t>Background</w:t>
        </w:r>
        <w:r>
          <w:rPr>
            <w:webHidden/>
          </w:rPr>
          <w:tab/>
        </w:r>
        <w:r>
          <w:rPr>
            <w:webHidden/>
          </w:rPr>
          <w:fldChar w:fldCharType="begin"/>
        </w:r>
        <w:r>
          <w:rPr>
            <w:webHidden/>
          </w:rPr>
          <w:instrText xml:space="preserve"> PAGEREF _Toc141988741 \h </w:instrText>
        </w:r>
        <w:r>
          <w:rPr>
            <w:webHidden/>
          </w:rPr>
        </w:r>
        <w:r>
          <w:rPr>
            <w:webHidden/>
          </w:rPr>
          <w:fldChar w:fldCharType="separate"/>
        </w:r>
        <w:r>
          <w:rPr>
            <w:webHidden/>
          </w:rPr>
          <w:t>23</w:t>
        </w:r>
        <w:r>
          <w:rPr>
            <w:webHidden/>
          </w:rPr>
          <w:fldChar w:fldCharType="end"/>
        </w:r>
      </w:hyperlink>
    </w:p>
    <w:p w14:paraId="51489BD4" w14:textId="52C690BE" w:rsidR="008609C3" w:rsidRDefault="008609C3" w:rsidP="00741B6F">
      <w:pPr>
        <w:pStyle w:val="TOC3"/>
        <w:rPr>
          <w:rFonts w:asciiTheme="minorHAnsi" w:hAnsiTheme="minorHAnsi" w:cstheme="minorBidi"/>
          <w:color w:val="auto"/>
          <w:sz w:val="22"/>
          <w:szCs w:val="28"/>
          <w:lang w:val="en-PH" w:eastAsia="en-PH" w:bidi="th-TH"/>
        </w:rPr>
      </w:pPr>
      <w:hyperlink w:anchor="_Toc141988742" w:history="1">
        <w:r w:rsidRPr="00B347EB">
          <w:rPr>
            <w:rStyle w:val="Hyperlink"/>
          </w:rPr>
          <w:t>1.3.</w:t>
        </w:r>
        <w:r>
          <w:rPr>
            <w:rFonts w:asciiTheme="minorHAnsi" w:hAnsiTheme="minorHAnsi" w:cstheme="minorBidi"/>
            <w:color w:val="auto"/>
            <w:sz w:val="22"/>
            <w:szCs w:val="28"/>
            <w:lang w:val="en-PH" w:eastAsia="en-PH" w:bidi="th-TH"/>
          </w:rPr>
          <w:tab/>
        </w:r>
        <w:r w:rsidRPr="00B347EB">
          <w:rPr>
            <w:rStyle w:val="Hyperlink"/>
          </w:rPr>
          <w:t>Supported Sample Transaction and Case from Customer</w:t>
        </w:r>
        <w:r>
          <w:rPr>
            <w:webHidden/>
          </w:rPr>
          <w:tab/>
        </w:r>
        <w:r>
          <w:rPr>
            <w:webHidden/>
          </w:rPr>
          <w:fldChar w:fldCharType="begin"/>
        </w:r>
        <w:r>
          <w:rPr>
            <w:webHidden/>
          </w:rPr>
          <w:instrText xml:space="preserve"> PAGEREF _Toc141988742 \h </w:instrText>
        </w:r>
        <w:r>
          <w:rPr>
            <w:webHidden/>
          </w:rPr>
        </w:r>
        <w:r>
          <w:rPr>
            <w:webHidden/>
          </w:rPr>
          <w:fldChar w:fldCharType="separate"/>
        </w:r>
        <w:r>
          <w:rPr>
            <w:webHidden/>
          </w:rPr>
          <w:t>24</w:t>
        </w:r>
        <w:r>
          <w:rPr>
            <w:webHidden/>
          </w:rPr>
          <w:fldChar w:fldCharType="end"/>
        </w:r>
      </w:hyperlink>
    </w:p>
    <w:p w14:paraId="698EF86B" w14:textId="647C154F" w:rsidR="008609C3" w:rsidRDefault="008609C3" w:rsidP="00741B6F">
      <w:pPr>
        <w:pStyle w:val="TOC3"/>
        <w:rPr>
          <w:rFonts w:asciiTheme="minorHAnsi" w:hAnsiTheme="minorHAnsi" w:cstheme="minorBidi"/>
          <w:color w:val="auto"/>
          <w:sz w:val="22"/>
          <w:szCs w:val="28"/>
          <w:lang w:val="en-PH" w:eastAsia="en-PH" w:bidi="th-TH"/>
        </w:rPr>
      </w:pPr>
      <w:hyperlink w:anchor="_Toc141988743" w:history="1">
        <w:r w:rsidRPr="00B347EB">
          <w:rPr>
            <w:rStyle w:val="Hyperlink"/>
          </w:rPr>
          <w:t>1.4.</w:t>
        </w:r>
        <w:r>
          <w:rPr>
            <w:rFonts w:asciiTheme="minorHAnsi" w:hAnsiTheme="minorHAnsi" w:cstheme="minorBidi"/>
            <w:color w:val="auto"/>
            <w:sz w:val="22"/>
            <w:szCs w:val="28"/>
            <w:lang w:val="en-PH" w:eastAsia="en-PH" w:bidi="th-TH"/>
          </w:rPr>
          <w:tab/>
        </w:r>
        <w:r w:rsidRPr="00B347EB">
          <w:rPr>
            <w:rStyle w:val="Hyperlink"/>
          </w:rPr>
          <w:t>Menu Modification</w:t>
        </w:r>
        <w:r>
          <w:rPr>
            <w:webHidden/>
          </w:rPr>
          <w:tab/>
        </w:r>
        <w:r>
          <w:rPr>
            <w:webHidden/>
          </w:rPr>
          <w:fldChar w:fldCharType="begin"/>
        </w:r>
        <w:r>
          <w:rPr>
            <w:webHidden/>
          </w:rPr>
          <w:instrText xml:space="preserve"> PAGEREF _Toc141988743 \h </w:instrText>
        </w:r>
        <w:r>
          <w:rPr>
            <w:webHidden/>
          </w:rPr>
        </w:r>
        <w:r>
          <w:rPr>
            <w:webHidden/>
          </w:rPr>
          <w:fldChar w:fldCharType="separate"/>
        </w:r>
        <w:r>
          <w:rPr>
            <w:webHidden/>
          </w:rPr>
          <w:t>25</w:t>
        </w:r>
        <w:r>
          <w:rPr>
            <w:webHidden/>
          </w:rPr>
          <w:fldChar w:fldCharType="end"/>
        </w:r>
      </w:hyperlink>
    </w:p>
    <w:p w14:paraId="2CDD09FF" w14:textId="58E446BA" w:rsidR="008609C3" w:rsidRDefault="008609C3" w:rsidP="00741B6F">
      <w:pPr>
        <w:pStyle w:val="TOC3"/>
        <w:rPr>
          <w:rFonts w:asciiTheme="minorHAnsi" w:hAnsiTheme="minorHAnsi" w:cstheme="minorBidi"/>
          <w:color w:val="auto"/>
          <w:sz w:val="22"/>
          <w:szCs w:val="28"/>
          <w:lang w:val="en-PH" w:eastAsia="en-PH" w:bidi="th-TH"/>
        </w:rPr>
      </w:pPr>
      <w:hyperlink w:anchor="_Toc141988744" w:history="1">
        <w:r w:rsidRPr="00B347EB">
          <w:rPr>
            <w:rStyle w:val="Hyperlink"/>
          </w:rPr>
          <w:t>1.5.</w:t>
        </w:r>
        <w:r>
          <w:rPr>
            <w:rFonts w:asciiTheme="minorHAnsi" w:hAnsiTheme="minorHAnsi" w:cstheme="minorBidi"/>
            <w:color w:val="auto"/>
            <w:sz w:val="22"/>
            <w:szCs w:val="28"/>
            <w:lang w:val="en-PH" w:eastAsia="en-PH" w:bidi="th-TH"/>
          </w:rPr>
          <w:tab/>
        </w:r>
        <w:r w:rsidRPr="00B347EB">
          <w:rPr>
            <w:rStyle w:val="Hyperlink"/>
          </w:rPr>
          <w:t>Screen Layout and Data Sheet</w:t>
        </w:r>
        <w:r>
          <w:rPr>
            <w:webHidden/>
          </w:rPr>
          <w:tab/>
        </w:r>
        <w:r>
          <w:rPr>
            <w:webHidden/>
          </w:rPr>
          <w:fldChar w:fldCharType="begin"/>
        </w:r>
        <w:r>
          <w:rPr>
            <w:webHidden/>
          </w:rPr>
          <w:instrText xml:space="preserve"> PAGEREF _Toc141988744 \h </w:instrText>
        </w:r>
        <w:r>
          <w:rPr>
            <w:webHidden/>
          </w:rPr>
        </w:r>
        <w:r>
          <w:rPr>
            <w:webHidden/>
          </w:rPr>
          <w:fldChar w:fldCharType="separate"/>
        </w:r>
        <w:r>
          <w:rPr>
            <w:webHidden/>
          </w:rPr>
          <w:t>25</w:t>
        </w:r>
        <w:r>
          <w:rPr>
            <w:webHidden/>
          </w:rPr>
          <w:fldChar w:fldCharType="end"/>
        </w:r>
      </w:hyperlink>
    </w:p>
    <w:p w14:paraId="36D54F68" w14:textId="5AFBE2B2" w:rsidR="008609C3" w:rsidRDefault="008609C3" w:rsidP="00741B6F">
      <w:pPr>
        <w:pStyle w:val="TOC3"/>
        <w:rPr>
          <w:rFonts w:asciiTheme="minorHAnsi" w:hAnsiTheme="minorHAnsi" w:cstheme="minorBidi"/>
          <w:color w:val="auto"/>
          <w:sz w:val="22"/>
          <w:szCs w:val="28"/>
          <w:lang w:val="en-PH" w:eastAsia="en-PH" w:bidi="th-TH"/>
        </w:rPr>
      </w:pPr>
      <w:hyperlink w:anchor="_Toc141988745" w:history="1">
        <w:r w:rsidRPr="00B347EB">
          <w:rPr>
            <w:rStyle w:val="Hyperlink"/>
          </w:rPr>
          <w:t>1.6.</w:t>
        </w:r>
        <w:r>
          <w:rPr>
            <w:rFonts w:asciiTheme="minorHAnsi" w:hAnsiTheme="minorHAnsi" w:cstheme="minorBidi"/>
            <w:color w:val="auto"/>
            <w:sz w:val="22"/>
            <w:szCs w:val="28"/>
            <w:lang w:val="en-PH" w:eastAsia="en-PH" w:bidi="th-TH"/>
          </w:rPr>
          <w:tab/>
        </w:r>
        <w:r w:rsidRPr="00B347EB">
          <w:rPr>
            <w:rStyle w:val="Hyperlink"/>
          </w:rPr>
          <w:t xml:space="preserve">Business Rule  </w:t>
        </w:r>
        <w:r w:rsidRPr="00B347EB">
          <w:rPr>
            <w:rStyle w:val="Hyperlink"/>
            <w:cs/>
          </w:rPr>
          <w:t xml:space="preserve">/ </w:t>
        </w:r>
        <w:r w:rsidRPr="00B347EB">
          <w:rPr>
            <w:rStyle w:val="Hyperlink"/>
          </w:rPr>
          <w:t>Business Logic</w:t>
        </w:r>
        <w:r>
          <w:rPr>
            <w:webHidden/>
          </w:rPr>
          <w:tab/>
        </w:r>
        <w:r>
          <w:rPr>
            <w:webHidden/>
          </w:rPr>
          <w:fldChar w:fldCharType="begin"/>
        </w:r>
        <w:r>
          <w:rPr>
            <w:webHidden/>
          </w:rPr>
          <w:instrText xml:space="preserve"> PAGEREF _Toc141988745 \h </w:instrText>
        </w:r>
        <w:r>
          <w:rPr>
            <w:webHidden/>
          </w:rPr>
        </w:r>
        <w:r>
          <w:rPr>
            <w:webHidden/>
          </w:rPr>
          <w:fldChar w:fldCharType="separate"/>
        </w:r>
        <w:r>
          <w:rPr>
            <w:webHidden/>
          </w:rPr>
          <w:t>26</w:t>
        </w:r>
        <w:r>
          <w:rPr>
            <w:webHidden/>
          </w:rPr>
          <w:fldChar w:fldCharType="end"/>
        </w:r>
      </w:hyperlink>
    </w:p>
    <w:p w14:paraId="30542578" w14:textId="1A7946FE" w:rsidR="008609C3" w:rsidRDefault="008609C3" w:rsidP="00741B6F">
      <w:pPr>
        <w:pStyle w:val="TOC3"/>
        <w:rPr>
          <w:rFonts w:asciiTheme="minorHAnsi" w:hAnsiTheme="minorHAnsi" w:cstheme="minorBidi"/>
          <w:color w:val="auto"/>
          <w:sz w:val="22"/>
          <w:szCs w:val="28"/>
          <w:lang w:val="en-PH" w:eastAsia="en-PH" w:bidi="th-TH"/>
        </w:rPr>
      </w:pPr>
      <w:hyperlink w:anchor="_Toc141988746" w:history="1">
        <w:r w:rsidRPr="00B347EB">
          <w:rPr>
            <w:rStyle w:val="Hyperlink"/>
          </w:rPr>
          <w:t>1.7.</w:t>
        </w:r>
        <w:r>
          <w:rPr>
            <w:rFonts w:asciiTheme="minorHAnsi" w:hAnsiTheme="minorHAnsi" w:cstheme="minorBidi"/>
            <w:color w:val="auto"/>
            <w:sz w:val="22"/>
            <w:szCs w:val="28"/>
            <w:lang w:val="en-PH" w:eastAsia="en-PH" w:bidi="th-TH"/>
          </w:rPr>
          <w:tab/>
        </w:r>
        <w:r w:rsidRPr="00B347EB">
          <w:rPr>
            <w:rStyle w:val="Hyperlink"/>
          </w:rPr>
          <w:t>To</w:t>
        </w:r>
        <w:r w:rsidRPr="00B347EB">
          <w:rPr>
            <w:rStyle w:val="Hyperlink"/>
            <w:cs/>
          </w:rPr>
          <w:t>-</w:t>
        </w:r>
        <w:r w:rsidRPr="00B347EB">
          <w:rPr>
            <w:rStyle w:val="Hyperlink"/>
          </w:rPr>
          <w:t>be Processing</w:t>
        </w:r>
        <w:r>
          <w:rPr>
            <w:webHidden/>
          </w:rPr>
          <w:tab/>
        </w:r>
        <w:r>
          <w:rPr>
            <w:webHidden/>
          </w:rPr>
          <w:fldChar w:fldCharType="begin"/>
        </w:r>
        <w:r>
          <w:rPr>
            <w:webHidden/>
          </w:rPr>
          <w:instrText xml:space="preserve"> PAGEREF _Toc141988746 \h </w:instrText>
        </w:r>
        <w:r>
          <w:rPr>
            <w:webHidden/>
          </w:rPr>
        </w:r>
        <w:r>
          <w:rPr>
            <w:webHidden/>
          </w:rPr>
          <w:fldChar w:fldCharType="separate"/>
        </w:r>
        <w:r>
          <w:rPr>
            <w:webHidden/>
          </w:rPr>
          <w:t>26</w:t>
        </w:r>
        <w:r>
          <w:rPr>
            <w:webHidden/>
          </w:rPr>
          <w:fldChar w:fldCharType="end"/>
        </w:r>
      </w:hyperlink>
    </w:p>
    <w:p w14:paraId="272E3A85" w14:textId="75C796BA" w:rsidR="008609C3" w:rsidRDefault="008609C3" w:rsidP="00741B6F">
      <w:pPr>
        <w:pStyle w:val="TOC3"/>
        <w:rPr>
          <w:rFonts w:asciiTheme="minorHAnsi" w:hAnsiTheme="minorHAnsi" w:cstheme="minorBidi"/>
          <w:color w:val="auto"/>
          <w:sz w:val="22"/>
          <w:szCs w:val="28"/>
          <w:lang w:val="en-PH" w:eastAsia="en-PH" w:bidi="th-TH"/>
        </w:rPr>
      </w:pPr>
      <w:hyperlink w:anchor="_Toc141988747" w:history="1">
        <w:r w:rsidRPr="00B347EB">
          <w:rPr>
            <w:rStyle w:val="Hyperlink"/>
          </w:rPr>
          <w:t>1.8.</w:t>
        </w:r>
        <w:r>
          <w:rPr>
            <w:rFonts w:asciiTheme="minorHAnsi" w:hAnsiTheme="minorHAnsi" w:cstheme="minorBidi"/>
            <w:color w:val="auto"/>
            <w:sz w:val="22"/>
            <w:szCs w:val="28"/>
            <w:lang w:val="en-PH" w:eastAsia="en-PH" w:bidi="th-TH"/>
          </w:rPr>
          <w:tab/>
        </w:r>
        <w:r w:rsidRPr="00B347EB">
          <w:rPr>
            <w:rStyle w:val="Hyperlink"/>
          </w:rPr>
          <w:t xml:space="preserve">File </w:t>
        </w:r>
        <w:r w:rsidRPr="00B347EB">
          <w:rPr>
            <w:rStyle w:val="Hyperlink"/>
            <w:cs/>
          </w:rPr>
          <w:t>/</w:t>
        </w:r>
        <w:r w:rsidRPr="00B347EB">
          <w:rPr>
            <w:rStyle w:val="Hyperlink"/>
          </w:rPr>
          <w:t>API Layout and Data Sheet</w:t>
        </w:r>
        <w:r>
          <w:rPr>
            <w:webHidden/>
          </w:rPr>
          <w:tab/>
        </w:r>
        <w:r>
          <w:rPr>
            <w:webHidden/>
          </w:rPr>
          <w:fldChar w:fldCharType="begin"/>
        </w:r>
        <w:r>
          <w:rPr>
            <w:webHidden/>
          </w:rPr>
          <w:instrText xml:space="preserve"> PAGEREF _Toc141988747 \h </w:instrText>
        </w:r>
        <w:r>
          <w:rPr>
            <w:webHidden/>
          </w:rPr>
        </w:r>
        <w:r>
          <w:rPr>
            <w:webHidden/>
          </w:rPr>
          <w:fldChar w:fldCharType="separate"/>
        </w:r>
        <w:r>
          <w:rPr>
            <w:webHidden/>
          </w:rPr>
          <w:t>26</w:t>
        </w:r>
        <w:r>
          <w:rPr>
            <w:webHidden/>
          </w:rPr>
          <w:fldChar w:fldCharType="end"/>
        </w:r>
      </w:hyperlink>
    </w:p>
    <w:p w14:paraId="3387D68F" w14:textId="482EC87E" w:rsidR="008609C3" w:rsidRDefault="008609C3" w:rsidP="00741B6F">
      <w:pPr>
        <w:pStyle w:val="TOC3"/>
        <w:rPr>
          <w:rFonts w:asciiTheme="minorHAnsi" w:hAnsiTheme="minorHAnsi" w:cstheme="minorBidi"/>
          <w:color w:val="auto"/>
          <w:sz w:val="22"/>
          <w:szCs w:val="28"/>
          <w:lang w:val="en-PH" w:eastAsia="en-PH" w:bidi="th-TH"/>
        </w:rPr>
      </w:pPr>
      <w:hyperlink w:anchor="_Toc141988748" w:history="1">
        <w:r w:rsidRPr="00B347EB">
          <w:rPr>
            <w:rStyle w:val="Hyperlink"/>
          </w:rPr>
          <w:t>1.9.</w:t>
        </w:r>
        <w:r>
          <w:rPr>
            <w:rFonts w:asciiTheme="minorHAnsi" w:hAnsiTheme="minorHAnsi" w:cstheme="minorBidi"/>
            <w:color w:val="auto"/>
            <w:sz w:val="22"/>
            <w:szCs w:val="28"/>
            <w:lang w:val="en-PH" w:eastAsia="en-PH" w:bidi="th-TH"/>
          </w:rPr>
          <w:tab/>
        </w:r>
        <w:r w:rsidRPr="00B347EB">
          <w:rPr>
            <w:rStyle w:val="Hyperlink"/>
          </w:rPr>
          <w:t>Report Layout and Data Sheet</w:t>
        </w:r>
        <w:r>
          <w:rPr>
            <w:webHidden/>
          </w:rPr>
          <w:tab/>
        </w:r>
        <w:r>
          <w:rPr>
            <w:webHidden/>
          </w:rPr>
          <w:fldChar w:fldCharType="begin"/>
        </w:r>
        <w:r>
          <w:rPr>
            <w:webHidden/>
          </w:rPr>
          <w:instrText xml:space="preserve"> PAGEREF _Toc141988748 \h </w:instrText>
        </w:r>
        <w:r>
          <w:rPr>
            <w:webHidden/>
          </w:rPr>
        </w:r>
        <w:r>
          <w:rPr>
            <w:webHidden/>
          </w:rPr>
          <w:fldChar w:fldCharType="separate"/>
        </w:r>
        <w:r>
          <w:rPr>
            <w:webHidden/>
          </w:rPr>
          <w:t>26</w:t>
        </w:r>
        <w:r>
          <w:rPr>
            <w:webHidden/>
          </w:rPr>
          <w:fldChar w:fldCharType="end"/>
        </w:r>
      </w:hyperlink>
    </w:p>
    <w:p w14:paraId="7D3F0868" w14:textId="2A69023E" w:rsidR="008609C3" w:rsidRDefault="008609C3" w:rsidP="00741B6F">
      <w:pPr>
        <w:pStyle w:val="TOC3"/>
        <w:rPr>
          <w:rFonts w:asciiTheme="minorHAnsi" w:hAnsiTheme="minorHAnsi" w:cstheme="minorBidi"/>
          <w:color w:val="auto"/>
          <w:sz w:val="22"/>
          <w:szCs w:val="28"/>
          <w:lang w:val="en-PH" w:eastAsia="en-PH" w:bidi="th-TH"/>
        </w:rPr>
      </w:pPr>
      <w:hyperlink w:anchor="_Toc141988749" w:history="1">
        <w:r w:rsidRPr="00B347EB">
          <w:rPr>
            <w:rStyle w:val="Hyperlink"/>
          </w:rPr>
          <w:t>1.10.</w:t>
        </w:r>
        <w:r>
          <w:rPr>
            <w:rFonts w:asciiTheme="minorHAnsi" w:hAnsiTheme="minorHAnsi" w:cstheme="minorBidi"/>
            <w:color w:val="auto"/>
            <w:sz w:val="22"/>
            <w:szCs w:val="28"/>
            <w:lang w:val="en-PH" w:eastAsia="en-PH" w:bidi="th-TH"/>
          </w:rPr>
          <w:tab/>
        </w:r>
        <w:r w:rsidRPr="00B347EB">
          <w:rPr>
            <w:rStyle w:val="Hyperlink"/>
          </w:rPr>
          <w:t>Additional Impacts</w:t>
        </w:r>
        <w:r>
          <w:rPr>
            <w:webHidden/>
          </w:rPr>
          <w:tab/>
        </w:r>
        <w:r>
          <w:rPr>
            <w:webHidden/>
          </w:rPr>
          <w:fldChar w:fldCharType="begin"/>
        </w:r>
        <w:r>
          <w:rPr>
            <w:webHidden/>
          </w:rPr>
          <w:instrText xml:space="preserve"> PAGEREF _Toc141988749 \h </w:instrText>
        </w:r>
        <w:r>
          <w:rPr>
            <w:webHidden/>
          </w:rPr>
        </w:r>
        <w:r>
          <w:rPr>
            <w:webHidden/>
          </w:rPr>
          <w:fldChar w:fldCharType="separate"/>
        </w:r>
        <w:r>
          <w:rPr>
            <w:webHidden/>
          </w:rPr>
          <w:t>28</w:t>
        </w:r>
        <w:r>
          <w:rPr>
            <w:webHidden/>
          </w:rPr>
          <w:fldChar w:fldCharType="end"/>
        </w:r>
      </w:hyperlink>
    </w:p>
    <w:p w14:paraId="76328386" w14:textId="65DD964C" w:rsidR="008609C3" w:rsidRDefault="008609C3" w:rsidP="00741B6F">
      <w:pPr>
        <w:pStyle w:val="TOC2"/>
        <w:rPr>
          <w:rFonts w:asciiTheme="minorHAnsi" w:hAnsiTheme="minorHAnsi" w:cstheme="minorBidi"/>
          <w:sz w:val="22"/>
          <w:szCs w:val="28"/>
          <w:lang w:val="en-PH" w:eastAsia="en-PH" w:bidi="th-TH"/>
        </w:rPr>
        <w:pPrChange w:id="8" w:author="Emy Bartolome" w:date="2023-08-03T21:00:00Z">
          <w:pPr>
            <w:pStyle w:val="TOC2"/>
            <w:tabs>
              <w:tab w:val="left" w:pos="880"/>
              <w:tab w:val="right" w:leader="dot" w:pos="10053"/>
            </w:tabs>
          </w:pPr>
        </w:pPrChange>
      </w:pPr>
      <w:r w:rsidRPr="00B347EB">
        <w:rPr>
          <w:rStyle w:val="Hyperlink"/>
        </w:rPr>
        <w:fldChar w:fldCharType="begin"/>
      </w:r>
      <w:r w:rsidRPr="00B347EB">
        <w:rPr>
          <w:rStyle w:val="Hyperlink"/>
        </w:rPr>
        <w:instrText xml:space="preserve"> </w:instrText>
      </w:r>
      <w:r>
        <w:instrText>HYPERLINK \l "_Toc141988750"</w:instrText>
      </w:r>
      <w:r w:rsidRPr="00B347EB">
        <w:rPr>
          <w:rStyle w:val="Hyperlink"/>
        </w:rPr>
        <w:instrText xml:space="preserve"> </w:instrText>
      </w:r>
      <w:r w:rsidRPr="00B347EB">
        <w:rPr>
          <w:rStyle w:val="Hyperlink"/>
        </w:rPr>
      </w:r>
      <w:r w:rsidRPr="00B347EB">
        <w:rPr>
          <w:rStyle w:val="Hyperlink"/>
        </w:rPr>
        <w:fldChar w:fldCharType="separate"/>
      </w:r>
      <w:r w:rsidRPr="00B347EB">
        <w:rPr>
          <w:rStyle w:val="Hyperlink"/>
        </w:rPr>
        <w:t>2.</w:t>
      </w:r>
      <w:r>
        <w:rPr>
          <w:rFonts w:asciiTheme="minorHAnsi" w:hAnsiTheme="minorHAnsi" w:cstheme="minorBidi"/>
          <w:sz w:val="22"/>
          <w:szCs w:val="28"/>
          <w:lang w:val="en-PH" w:eastAsia="en-PH" w:bidi="th-TH"/>
        </w:rPr>
        <w:tab/>
      </w:r>
      <w:r w:rsidRPr="00B347EB">
        <w:rPr>
          <w:rStyle w:val="Hyperlink"/>
        </w:rPr>
        <w:t>Credit Advice Report - Credit Limit O</w:t>
      </w:r>
      <w:r w:rsidRPr="00B347EB">
        <w:rPr>
          <w:rStyle w:val="Hyperlink"/>
          <w:cs/>
        </w:rPr>
        <w:t>/</w:t>
      </w:r>
      <w:r w:rsidRPr="00B347EB">
        <w:rPr>
          <w:rStyle w:val="Hyperlink"/>
        </w:rPr>
        <w:t>D</w:t>
      </w:r>
      <w:r>
        <w:rPr>
          <w:webHidden/>
        </w:rPr>
        <w:tab/>
      </w:r>
      <w:r>
        <w:rPr>
          <w:webHidden/>
        </w:rPr>
        <w:fldChar w:fldCharType="begin"/>
      </w:r>
      <w:r>
        <w:rPr>
          <w:webHidden/>
        </w:rPr>
        <w:instrText xml:space="preserve"> PAGEREF _Toc141988750 \h </w:instrText>
      </w:r>
      <w:r>
        <w:rPr>
          <w:webHidden/>
        </w:rPr>
      </w:r>
      <w:r>
        <w:rPr>
          <w:webHidden/>
        </w:rPr>
        <w:fldChar w:fldCharType="separate"/>
      </w:r>
      <w:r>
        <w:rPr>
          <w:webHidden/>
        </w:rPr>
        <w:t>29</w:t>
      </w:r>
      <w:r>
        <w:rPr>
          <w:webHidden/>
        </w:rPr>
        <w:fldChar w:fldCharType="end"/>
      </w:r>
      <w:r w:rsidRPr="00B347EB">
        <w:rPr>
          <w:rStyle w:val="Hyperlink"/>
        </w:rPr>
        <w:fldChar w:fldCharType="end"/>
      </w:r>
    </w:p>
    <w:p w14:paraId="0AECB4BA" w14:textId="41115B3F" w:rsidR="008609C3" w:rsidRDefault="008609C3" w:rsidP="00741B6F">
      <w:pPr>
        <w:pStyle w:val="TOC3"/>
        <w:rPr>
          <w:rFonts w:asciiTheme="minorHAnsi" w:hAnsiTheme="minorHAnsi" w:cstheme="minorBidi"/>
          <w:color w:val="auto"/>
          <w:sz w:val="22"/>
          <w:szCs w:val="28"/>
          <w:lang w:val="en-PH" w:eastAsia="en-PH" w:bidi="th-TH"/>
        </w:rPr>
      </w:pPr>
      <w:hyperlink w:anchor="_Toc141988751" w:history="1">
        <w:r w:rsidRPr="00B347EB">
          <w:rPr>
            <w:rStyle w:val="Hyperlink"/>
          </w:rPr>
          <w:t>2.1.</w:t>
        </w:r>
        <w:r>
          <w:rPr>
            <w:rFonts w:asciiTheme="minorHAnsi" w:hAnsiTheme="minorHAnsi" w:cstheme="minorBidi"/>
            <w:color w:val="auto"/>
            <w:sz w:val="22"/>
            <w:szCs w:val="28"/>
            <w:lang w:val="en-PH" w:eastAsia="en-PH" w:bidi="th-TH"/>
          </w:rPr>
          <w:tab/>
        </w:r>
        <w:r w:rsidRPr="00B347EB">
          <w:rPr>
            <w:rStyle w:val="Hyperlink"/>
          </w:rPr>
          <w:t>Purpose</w:t>
        </w:r>
        <w:r>
          <w:rPr>
            <w:webHidden/>
          </w:rPr>
          <w:tab/>
        </w:r>
        <w:r>
          <w:rPr>
            <w:webHidden/>
          </w:rPr>
          <w:fldChar w:fldCharType="begin"/>
        </w:r>
        <w:r>
          <w:rPr>
            <w:webHidden/>
          </w:rPr>
          <w:instrText xml:space="preserve"> PAGEREF _Toc141988751 \h </w:instrText>
        </w:r>
        <w:r>
          <w:rPr>
            <w:webHidden/>
          </w:rPr>
        </w:r>
        <w:r>
          <w:rPr>
            <w:webHidden/>
          </w:rPr>
          <w:fldChar w:fldCharType="separate"/>
        </w:r>
        <w:r>
          <w:rPr>
            <w:webHidden/>
          </w:rPr>
          <w:t>29</w:t>
        </w:r>
        <w:r>
          <w:rPr>
            <w:webHidden/>
          </w:rPr>
          <w:fldChar w:fldCharType="end"/>
        </w:r>
      </w:hyperlink>
    </w:p>
    <w:p w14:paraId="35DDFF97" w14:textId="0897C576" w:rsidR="008609C3" w:rsidRDefault="008609C3" w:rsidP="00741B6F">
      <w:pPr>
        <w:pStyle w:val="TOC3"/>
        <w:rPr>
          <w:rFonts w:asciiTheme="minorHAnsi" w:hAnsiTheme="minorHAnsi" w:cstheme="minorBidi"/>
          <w:color w:val="auto"/>
          <w:sz w:val="22"/>
          <w:szCs w:val="28"/>
          <w:lang w:val="en-PH" w:eastAsia="en-PH" w:bidi="th-TH"/>
        </w:rPr>
      </w:pPr>
      <w:hyperlink w:anchor="_Toc141988752" w:history="1">
        <w:r w:rsidRPr="00B347EB">
          <w:rPr>
            <w:rStyle w:val="Hyperlink"/>
          </w:rPr>
          <w:t>2.2.</w:t>
        </w:r>
        <w:r>
          <w:rPr>
            <w:rFonts w:asciiTheme="minorHAnsi" w:hAnsiTheme="minorHAnsi" w:cstheme="minorBidi"/>
            <w:color w:val="auto"/>
            <w:sz w:val="22"/>
            <w:szCs w:val="28"/>
            <w:lang w:val="en-PH" w:eastAsia="en-PH" w:bidi="th-TH"/>
          </w:rPr>
          <w:tab/>
        </w:r>
        <w:r w:rsidRPr="00B347EB">
          <w:rPr>
            <w:rStyle w:val="Hyperlink"/>
          </w:rPr>
          <w:t>Background</w:t>
        </w:r>
        <w:r>
          <w:rPr>
            <w:webHidden/>
          </w:rPr>
          <w:tab/>
        </w:r>
        <w:r>
          <w:rPr>
            <w:webHidden/>
          </w:rPr>
          <w:fldChar w:fldCharType="begin"/>
        </w:r>
        <w:r>
          <w:rPr>
            <w:webHidden/>
          </w:rPr>
          <w:instrText xml:space="preserve"> PAGEREF _Toc141988752 \h </w:instrText>
        </w:r>
        <w:r>
          <w:rPr>
            <w:webHidden/>
          </w:rPr>
        </w:r>
        <w:r>
          <w:rPr>
            <w:webHidden/>
          </w:rPr>
          <w:fldChar w:fldCharType="separate"/>
        </w:r>
        <w:r>
          <w:rPr>
            <w:webHidden/>
          </w:rPr>
          <w:t>29</w:t>
        </w:r>
        <w:r>
          <w:rPr>
            <w:webHidden/>
          </w:rPr>
          <w:fldChar w:fldCharType="end"/>
        </w:r>
      </w:hyperlink>
    </w:p>
    <w:p w14:paraId="20A30A4A" w14:textId="54C9654A" w:rsidR="008609C3" w:rsidRDefault="008609C3" w:rsidP="00741B6F">
      <w:pPr>
        <w:pStyle w:val="TOC3"/>
        <w:rPr>
          <w:rFonts w:asciiTheme="minorHAnsi" w:hAnsiTheme="minorHAnsi" w:cstheme="minorBidi"/>
          <w:color w:val="auto"/>
          <w:sz w:val="22"/>
          <w:szCs w:val="28"/>
          <w:lang w:val="en-PH" w:eastAsia="en-PH" w:bidi="th-TH"/>
        </w:rPr>
      </w:pPr>
      <w:hyperlink w:anchor="_Toc141988753" w:history="1">
        <w:r w:rsidRPr="00B347EB">
          <w:rPr>
            <w:rStyle w:val="Hyperlink"/>
          </w:rPr>
          <w:t>2.3.</w:t>
        </w:r>
        <w:r>
          <w:rPr>
            <w:rFonts w:asciiTheme="minorHAnsi" w:hAnsiTheme="minorHAnsi" w:cstheme="minorBidi"/>
            <w:color w:val="auto"/>
            <w:sz w:val="22"/>
            <w:szCs w:val="28"/>
            <w:lang w:val="en-PH" w:eastAsia="en-PH" w:bidi="th-TH"/>
          </w:rPr>
          <w:tab/>
        </w:r>
        <w:r w:rsidRPr="00B347EB">
          <w:rPr>
            <w:rStyle w:val="Hyperlink"/>
          </w:rPr>
          <w:t>Supported Sample Transaction and Case from Customer</w:t>
        </w:r>
        <w:r>
          <w:rPr>
            <w:webHidden/>
          </w:rPr>
          <w:tab/>
        </w:r>
        <w:r>
          <w:rPr>
            <w:webHidden/>
          </w:rPr>
          <w:fldChar w:fldCharType="begin"/>
        </w:r>
        <w:r>
          <w:rPr>
            <w:webHidden/>
          </w:rPr>
          <w:instrText xml:space="preserve"> PAGEREF _Toc141988753 \h </w:instrText>
        </w:r>
        <w:r>
          <w:rPr>
            <w:webHidden/>
          </w:rPr>
        </w:r>
        <w:r>
          <w:rPr>
            <w:webHidden/>
          </w:rPr>
          <w:fldChar w:fldCharType="separate"/>
        </w:r>
        <w:r>
          <w:rPr>
            <w:webHidden/>
          </w:rPr>
          <w:t>30</w:t>
        </w:r>
        <w:r>
          <w:rPr>
            <w:webHidden/>
          </w:rPr>
          <w:fldChar w:fldCharType="end"/>
        </w:r>
      </w:hyperlink>
    </w:p>
    <w:p w14:paraId="29CE88D5" w14:textId="6C13A0BA" w:rsidR="008609C3" w:rsidRDefault="008609C3" w:rsidP="00741B6F">
      <w:pPr>
        <w:pStyle w:val="TOC3"/>
        <w:rPr>
          <w:rFonts w:asciiTheme="minorHAnsi" w:hAnsiTheme="minorHAnsi" w:cstheme="minorBidi"/>
          <w:color w:val="auto"/>
          <w:sz w:val="22"/>
          <w:szCs w:val="28"/>
          <w:lang w:val="en-PH" w:eastAsia="en-PH" w:bidi="th-TH"/>
        </w:rPr>
      </w:pPr>
      <w:hyperlink w:anchor="_Toc141988754" w:history="1">
        <w:r w:rsidRPr="00B347EB">
          <w:rPr>
            <w:rStyle w:val="Hyperlink"/>
          </w:rPr>
          <w:t>2.4.</w:t>
        </w:r>
        <w:r>
          <w:rPr>
            <w:rFonts w:asciiTheme="minorHAnsi" w:hAnsiTheme="minorHAnsi" w:cstheme="minorBidi"/>
            <w:color w:val="auto"/>
            <w:sz w:val="22"/>
            <w:szCs w:val="28"/>
            <w:lang w:val="en-PH" w:eastAsia="en-PH" w:bidi="th-TH"/>
          </w:rPr>
          <w:tab/>
        </w:r>
        <w:r w:rsidRPr="00B347EB">
          <w:rPr>
            <w:rStyle w:val="Hyperlink"/>
          </w:rPr>
          <w:t>Menu Modification</w:t>
        </w:r>
        <w:r>
          <w:rPr>
            <w:webHidden/>
          </w:rPr>
          <w:tab/>
        </w:r>
        <w:r>
          <w:rPr>
            <w:webHidden/>
          </w:rPr>
          <w:fldChar w:fldCharType="begin"/>
        </w:r>
        <w:r>
          <w:rPr>
            <w:webHidden/>
          </w:rPr>
          <w:instrText xml:space="preserve"> PAGEREF _Toc141988754 \h </w:instrText>
        </w:r>
        <w:r>
          <w:rPr>
            <w:webHidden/>
          </w:rPr>
        </w:r>
        <w:r>
          <w:rPr>
            <w:webHidden/>
          </w:rPr>
          <w:fldChar w:fldCharType="separate"/>
        </w:r>
        <w:r>
          <w:rPr>
            <w:webHidden/>
          </w:rPr>
          <w:t>30</w:t>
        </w:r>
        <w:r>
          <w:rPr>
            <w:webHidden/>
          </w:rPr>
          <w:fldChar w:fldCharType="end"/>
        </w:r>
      </w:hyperlink>
    </w:p>
    <w:p w14:paraId="736425F2" w14:textId="064836FF" w:rsidR="008609C3" w:rsidRDefault="008609C3" w:rsidP="00741B6F">
      <w:pPr>
        <w:pStyle w:val="TOC3"/>
        <w:rPr>
          <w:rFonts w:asciiTheme="minorHAnsi" w:hAnsiTheme="minorHAnsi" w:cstheme="minorBidi"/>
          <w:color w:val="auto"/>
          <w:sz w:val="22"/>
          <w:szCs w:val="28"/>
          <w:lang w:val="en-PH" w:eastAsia="en-PH" w:bidi="th-TH"/>
        </w:rPr>
      </w:pPr>
      <w:hyperlink w:anchor="_Toc141988755" w:history="1">
        <w:r w:rsidRPr="00B347EB">
          <w:rPr>
            <w:rStyle w:val="Hyperlink"/>
          </w:rPr>
          <w:t>2.5.</w:t>
        </w:r>
        <w:r>
          <w:rPr>
            <w:rFonts w:asciiTheme="minorHAnsi" w:hAnsiTheme="minorHAnsi" w:cstheme="minorBidi"/>
            <w:color w:val="auto"/>
            <w:sz w:val="22"/>
            <w:szCs w:val="28"/>
            <w:lang w:val="en-PH" w:eastAsia="en-PH" w:bidi="th-TH"/>
          </w:rPr>
          <w:tab/>
        </w:r>
        <w:r w:rsidRPr="00B347EB">
          <w:rPr>
            <w:rStyle w:val="Hyperlink"/>
          </w:rPr>
          <w:t>Screen Layout and Data Sheet</w:t>
        </w:r>
        <w:r>
          <w:rPr>
            <w:webHidden/>
          </w:rPr>
          <w:tab/>
        </w:r>
        <w:r>
          <w:rPr>
            <w:webHidden/>
          </w:rPr>
          <w:fldChar w:fldCharType="begin"/>
        </w:r>
        <w:r>
          <w:rPr>
            <w:webHidden/>
          </w:rPr>
          <w:instrText xml:space="preserve"> PAGEREF _Toc141988755 \h </w:instrText>
        </w:r>
        <w:r>
          <w:rPr>
            <w:webHidden/>
          </w:rPr>
        </w:r>
        <w:r>
          <w:rPr>
            <w:webHidden/>
          </w:rPr>
          <w:fldChar w:fldCharType="separate"/>
        </w:r>
        <w:r>
          <w:rPr>
            <w:webHidden/>
          </w:rPr>
          <w:t>30</w:t>
        </w:r>
        <w:r>
          <w:rPr>
            <w:webHidden/>
          </w:rPr>
          <w:fldChar w:fldCharType="end"/>
        </w:r>
      </w:hyperlink>
    </w:p>
    <w:p w14:paraId="6410BB8F" w14:textId="3EBE593F" w:rsidR="008609C3" w:rsidRDefault="008609C3" w:rsidP="00741B6F">
      <w:pPr>
        <w:pStyle w:val="TOC3"/>
        <w:rPr>
          <w:rFonts w:asciiTheme="minorHAnsi" w:hAnsiTheme="minorHAnsi" w:cstheme="minorBidi"/>
          <w:color w:val="auto"/>
          <w:sz w:val="22"/>
          <w:szCs w:val="28"/>
          <w:lang w:val="en-PH" w:eastAsia="en-PH" w:bidi="th-TH"/>
        </w:rPr>
      </w:pPr>
      <w:hyperlink w:anchor="_Toc141988756" w:history="1">
        <w:r w:rsidRPr="00B347EB">
          <w:rPr>
            <w:rStyle w:val="Hyperlink"/>
          </w:rPr>
          <w:t>2.6.</w:t>
        </w:r>
        <w:r>
          <w:rPr>
            <w:rFonts w:asciiTheme="minorHAnsi" w:hAnsiTheme="minorHAnsi" w:cstheme="minorBidi"/>
            <w:color w:val="auto"/>
            <w:sz w:val="22"/>
            <w:szCs w:val="28"/>
            <w:lang w:val="en-PH" w:eastAsia="en-PH" w:bidi="th-TH"/>
          </w:rPr>
          <w:tab/>
        </w:r>
        <w:r w:rsidRPr="00B347EB">
          <w:rPr>
            <w:rStyle w:val="Hyperlink"/>
          </w:rPr>
          <w:t xml:space="preserve">Business Rule  </w:t>
        </w:r>
        <w:r w:rsidRPr="00B347EB">
          <w:rPr>
            <w:rStyle w:val="Hyperlink"/>
            <w:cs/>
          </w:rPr>
          <w:t xml:space="preserve">/ </w:t>
        </w:r>
        <w:r w:rsidRPr="00B347EB">
          <w:rPr>
            <w:rStyle w:val="Hyperlink"/>
          </w:rPr>
          <w:t>Business Logic</w:t>
        </w:r>
        <w:r>
          <w:rPr>
            <w:webHidden/>
          </w:rPr>
          <w:tab/>
        </w:r>
        <w:r>
          <w:rPr>
            <w:webHidden/>
          </w:rPr>
          <w:fldChar w:fldCharType="begin"/>
        </w:r>
        <w:r>
          <w:rPr>
            <w:webHidden/>
          </w:rPr>
          <w:instrText xml:space="preserve"> PAGEREF _Toc141988756 \h </w:instrText>
        </w:r>
        <w:r>
          <w:rPr>
            <w:webHidden/>
          </w:rPr>
        </w:r>
        <w:r>
          <w:rPr>
            <w:webHidden/>
          </w:rPr>
          <w:fldChar w:fldCharType="separate"/>
        </w:r>
        <w:r>
          <w:rPr>
            <w:webHidden/>
          </w:rPr>
          <w:t>30</w:t>
        </w:r>
        <w:r>
          <w:rPr>
            <w:webHidden/>
          </w:rPr>
          <w:fldChar w:fldCharType="end"/>
        </w:r>
      </w:hyperlink>
    </w:p>
    <w:p w14:paraId="70F84685" w14:textId="488B31D5" w:rsidR="008609C3" w:rsidRDefault="008609C3" w:rsidP="00741B6F">
      <w:pPr>
        <w:pStyle w:val="TOC3"/>
        <w:rPr>
          <w:rFonts w:asciiTheme="minorHAnsi" w:hAnsiTheme="minorHAnsi" w:cstheme="minorBidi"/>
          <w:color w:val="auto"/>
          <w:sz w:val="22"/>
          <w:szCs w:val="28"/>
          <w:lang w:val="en-PH" w:eastAsia="en-PH" w:bidi="th-TH"/>
        </w:rPr>
      </w:pPr>
      <w:hyperlink w:anchor="_Toc141988757" w:history="1">
        <w:r w:rsidRPr="00B347EB">
          <w:rPr>
            <w:rStyle w:val="Hyperlink"/>
          </w:rPr>
          <w:t>2.7.</w:t>
        </w:r>
        <w:r>
          <w:rPr>
            <w:rFonts w:asciiTheme="minorHAnsi" w:hAnsiTheme="minorHAnsi" w:cstheme="minorBidi"/>
            <w:color w:val="auto"/>
            <w:sz w:val="22"/>
            <w:szCs w:val="28"/>
            <w:lang w:val="en-PH" w:eastAsia="en-PH" w:bidi="th-TH"/>
          </w:rPr>
          <w:tab/>
        </w:r>
        <w:r w:rsidRPr="00B347EB">
          <w:rPr>
            <w:rStyle w:val="Hyperlink"/>
          </w:rPr>
          <w:t>To</w:t>
        </w:r>
        <w:r w:rsidRPr="00B347EB">
          <w:rPr>
            <w:rStyle w:val="Hyperlink"/>
            <w:cs/>
          </w:rPr>
          <w:t>-</w:t>
        </w:r>
        <w:r w:rsidRPr="00B347EB">
          <w:rPr>
            <w:rStyle w:val="Hyperlink"/>
          </w:rPr>
          <w:t>be Processing</w:t>
        </w:r>
        <w:r>
          <w:rPr>
            <w:webHidden/>
          </w:rPr>
          <w:tab/>
        </w:r>
        <w:r>
          <w:rPr>
            <w:webHidden/>
          </w:rPr>
          <w:fldChar w:fldCharType="begin"/>
        </w:r>
        <w:r>
          <w:rPr>
            <w:webHidden/>
          </w:rPr>
          <w:instrText xml:space="preserve"> PAGEREF _Toc141988757 \h </w:instrText>
        </w:r>
        <w:r>
          <w:rPr>
            <w:webHidden/>
          </w:rPr>
        </w:r>
        <w:r>
          <w:rPr>
            <w:webHidden/>
          </w:rPr>
          <w:fldChar w:fldCharType="separate"/>
        </w:r>
        <w:r>
          <w:rPr>
            <w:webHidden/>
          </w:rPr>
          <w:t>31</w:t>
        </w:r>
        <w:r>
          <w:rPr>
            <w:webHidden/>
          </w:rPr>
          <w:fldChar w:fldCharType="end"/>
        </w:r>
      </w:hyperlink>
    </w:p>
    <w:p w14:paraId="7FB659E5" w14:textId="06A7EF67" w:rsidR="008609C3" w:rsidRDefault="008609C3" w:rsidP="00741B6F">
      <w:pPr>
        <w:pStyle w:val="TOC3"/>
        <w:rPr>
          <w:rFonts w:asciiTheme="minorHAnsi" w:hAnsiTheme="minorHAnsi" w:cstheme="minorBidi"/>
          <w:color w:val="auto"/>
          <w:sz w:val="22"/>
          <w:szCs w:val="28"/>
          <w:lang w:val="en-PH" w:eastAsia="en-PH" w:bidi="th-TH"/>
        </w:rPr>
      </w:pPr>
      <w:hyperlink w:anchor="_Toc141988758" w:history="1">
        <w:r w:rsidRPr="00B347EB">
          <w:rPr>
            <w:rStyle w:val="Hyperlink"/>
          </w:rPr>
          <w:t>2.8.</w:t>
        </w:r>
        <w:r>
          <w:rPr>
            <w:rFonts w:asciiTheme="minorHAnsi" w:hAnsiTheme="minorHAnsi" w:cstheme="minorBidi"/>
            <w:color w:val="auto"/>
            <w:sz w:val="22"/>
            <w:szCs w:val="28"/>
            <w:lang w:val="en-PH" w:eastAsia="en-PH" w:bidi="th-TH"/>
          </w:rPr>
          <w:tab/>
        </w:r>
        <w:r w:rsidRPr="00B347EB">
          <w:rPr>
            <w:rStyle w:val="Hyperlink"/>
          </w:rPr>
          <w:t xml:space="preserve">File </w:t>
        </w:r>
        <w:r w:rsidRPr="00B347EB">
          <w:rPr>
            <w:rStyle w:val="Hyperlink"/>
            <w:cs/>
          </w:rPr>
          <w:t>/</w:t>
        </w:r>
        <w:r w:rsidRPr="00B347EB">
          <w:rPr>
            <w:rStyle w:val="Hyperlink"/>
          </w:rPr>
          <w:t>API Layout and Data Sheet</w:t>
        </w:r>
        <w:r>
          <w:rPr>
            <w:webHidden/>
          </w:rPr>
          <w:tab/>
        </w:r>
        <w:r>
          <w:rPr>
            <w:webHidden/>
          </w:rPr>
          <w:fldChar w:fldCharType="begin"/>
        </w:r>
        <w:r>
          <w:rPr>
            <w:webHidden/>
          </w:rPr>
          <w:instrText xml:space="preserve"> PAGEREF _Toc141988758 \h </w:instrText>
        </w:r>
        <w:r>
          <w:rPr>
            <w:webHidden/>
          </w:rPr>
        </w:r>
        <w:r>
          <w:rPr>
            <w:webHidden/>
          </w:rPr>
          <w:fldChar w:fldCharType="separate"/>
        </w:r>
        <w:r>
          <w:rPr>
            <w:webHidden/>
          </w:rPr>
          <w:t>31</w:t>
        </w:r>
        <w:r>
          <w:rPr>
            <w:webHidden/>
          </w:rPr>
          <w:fldChar w:fldCharType="end"/>
        </w:r>
      </w:hyperlink>
    </w:p>
    <w:p w14:paraId="11A39085" w14:textId="22025084" w:rsidR="008609C3" w:rsidRDefault="008609C3" w:rsidP="00741B6F">
      <w:pPr>
        <w:pStyle w:val="TOC3"/>
        <w:rPr>
          <w:rFonts w:asciiTheme="minorHAnsi" w:hAnsiTheme="minorHAnsi" w:cstheme="minorBidi"/>
          <w:color w:val="auto"/>
          <w:sz w:val="22"/>
          <w:szCs w:val="28"/>
          <w:lang w:val="en-PH" w:eastAsia="en-PH" w:bidi="th-TH"/>
        </w:rPr>
      </w:pPr>
      <w:hyperlink w:anchor="_Toc141988759" w:history="1">
        <w:r w:rsidRPr="00B347EB">
          <w:rPr>
            <w:rStyle w:val="Hyperlink"/>
          </w:rPr>
          <w:t>2.9.</w:t>
        </w:r>
        <w:r>
          <w:rPr>
            <w:rFonts w:asciiTheme="minorHAnsi" w:hAnsiTheme="minorHAnsi" w:cstheme="minorBidi"/>
            <w:color w:val="auto"/>
            <w:sz w:val="22"/>
            <w:szCs w:val="28"/>
            <w:lang w:val="en-PH" w:eastAsia="en-PH" w:bidi="th-TH"/>
          </w:rPr>
          <w:tab/>
        </w:r>
        <w:r w:rsidRPr="00B347EB">
          <w:rPr>
            <w:rStyle w:val="Hyperlink"/>
          </w:rPr>
          <w:t>Report Layout and Data Sheet</w:t>
        </w:r>
        <w:r>
          <w:rPr>
            <w:webHidden/>
          </w:rPr>
          <w:tab/>
        </w:r>
        <w:r>
          <w:rPr>
            <w:webHidden/>
          </w:rPr>
          <w:fldChar w:fldCharType="begin"/>
        </w:r>
        <w:r>
          <w:rPr>
            <w:webHidden/>
          </w:rPr>
          <w:instrText xml:space="preserve"> PAGEREF _Toc141988759 \h </w:instrText>
        </w:r>
        <w:r>
          <w:rPr>
            <w:webHidden/>
          </w:rPr>
        </w:r>
        <w:r>
          <w:rPr>
            <w:webHidden/>
          </w:rPr>
          <w:fldChar w:fldCharType="separate"/>
        </w:r>
        <w:r>
          <w:rPr>
            <w:webHidden/>
          </w:rPr>
          <w:t>31</w:t>
        </w:r>
        <w:r>
          <w:rPr>
            <w:webHidden/>
          </w:rPr>
          <w:fldChar w:fldCharType="end"/>
        </w:r>
      </w:hyperlink>
    </w:p>
    <w:p w14:paraId="4AEBE833" w14:textId="2F3487DB" w:rsidR="008609C3" w:rsidRDefault="008609C3" w:rsidP="00741B6F">
      <w:pPr>
        <w:pStyle w:val="TOC3"/>
        <w:rPr>
          <w:rFonts w:asciiTheme="minorHAnsi" w:hAnsiTheme="minorHAnsi" w:cstheme="minorBidi"/>
          <w:color w:val="auto"/>
          <w:sz w:val="22"/>
          <w:szCs w:val="28"/>
          <w:lang w:val="en-PH" w:eastAsia="en-PH" w:bidi="th-TH"/>
        </w:rPr>
      </w:pPr>
      <w:hyperlink w:anchor="_Toc141988760" w:history="1">
        <w:r w:rsidRPr="00B347EB">
          <w:rPr>
            <w:rStyle w:val="Hyperlink"/>
          </w:rPr>
          <w:t>2.10.</w:t>
        </w:r>
        <w:r>
          <w:rPr>
            <w:rFonts w:asciiTheme="minorHAnsi" w:hAnsiTheme="minorHAnsi" w:cstheme="minorBidi"/>
            <w:color w:val="auto"/>
            <w:sz w:val="22"/>
            <w:szCs w:val="28"/>
            <w:lang w:val="en-PH" w:eastAsia="en-PH" w:bidi="th-TH"/>
          </w:rPr>
          <w:tab/>
        </w:r>
        <w:r w:rsidRPr="00B347EB">
          <w:rPr>
            <w:rStyle w:val="Hyperlink"/>
          </w:rPr>
          <w:t>Additional Impacts</w:t>
        </w:r>
        <w:r>
          <w:rPr>
            <w:webHidden/>
          </w:rPr>
          <w:tab/>
        </w:r>
        <w:r>
          <w:rPr>
            <w:webHidden/>
          </w:rPr>
          <w:fldChar w:fldCharType="begin"/>
        </w:r>
        <w:r>
          <w:rPr>
            <w:webHidden/>
          </w:rPr>
          <w:instrText xml:space="preserve"> PAGEREF _Toc141988760 \h </w:instrText>
        </w:r>
        <w:r>
          <w:rPr>
            <w:webHidden/>
          </w:rPr>
        </w:r>
        <w:r>
          <w:rPr>
            <w:webHidden/>
          </w:rPr>
          <w:fldChar w:fldCharType="separate"/>
        </w:r>
        <w:r>
          <w:rPr>
            <w:webHidden/>
          </w:rPr>
          <w:t>32</w:t>
        </w:r>
        <w:r>
          <w:rPr>
            <w:webHidden/>
          </w:rPr>
          <w:fldChar w:fldCharType="end"/>
        </w:r>
      </w:hyperlink>
    </w:p>
    <w:p w14:paraId="5737DAF8" w14:textId="4903A5F4" w:rsidR="008609C3" w:rsidRDefault="008609C3" w:rsidP="00741B6F">
      <w:pPr>
        <w:pStyle w:val="TOC2"/>
        <w:rPr>
          <w:rFonts w:asciiTheme="minorHAnsi" w:hAnsiTheme="minorHAnsi" w:cstheme="minorBidi"/>
          <w:sz w:val="22"/>
          <w:szCs w:val="28"/>
          <w:lang w:val="en-PH" w:eastAsia="en-PH" w:bidi="th-TH"/>
        </w:rPr>
        <w:pPrChange w:id="9" w:author="Emy Bartolome" w:date="2023-08-03T21:00:00Z">
          <w:pPr>
            <w:pStyle w:val="TOC2"/>
            <w:tabs>
              <w:tab w:val="left" w:pos="880"/>
              <w:tab w:val="right" w:leader="dot" w:pos="10053"/>
            </w:tabs>
          </w:pPr>
        </w:pPrChange>
      </w:pPr>
      <w:r w:rsidRPr="00B347EB">
        <w:rPr>
          <w:rStyle w:val="Hyperlink"/>
        </w:rPr>
        <w:fldChar w:fldCharType="begin"/>
      </w:r>
      <w:r w:rsidRPr="00B347EB">
        <w:rPr>
          <w:rStyle w:val="Hyperlink"/>
        </w:rPr>
        <w:instrText xml:space="preserve"> </w:instrText>
      </w:r>
      <w:r>
        <w:instrText>HYPERLINK \l "_Toc141988761"</w:instrText>
      </w:r>
      <w:r w:rsidRPr="00B347EB">
        <w:rPr>
          <w:rStyle w:val="Hyperlink"/>
        </w:rPr>
        <w:instrText xml:space="preserve"> </w:instrText>
      </w:r>
      <w:r w:rsidRPr="00B347EB">
        <w:rPr>
          <w:rStyle w:val="Hyperlink"/>
        </w:rPr>
      </w:r>
      <w:r w:rsidRPr="00B347EB">
        <w:rPr>
          <w:rStyle w:val="Hyperlink"/>
        </w:rPr>
        <w:fldChar w:fldCharType="separate"/>
      </w:r>
      <w:r w:rsidRPr="00B347EB">
        <w:rPr>
          <w:rStyle w:val="Hyperlink"/>
        </w:rPr>
        <w:t>3.</w:t>
      </w:r>
      <w:r>
        <w:rPr>
          <w:rFonts w:asciiTheme="minorHAnsi" w:hAnsiTheme="minorHAnsi" w:cstheme="minorBidi"/>
          <w:sz w:val="22"/>
          <w:szCs w:val="28"/>
          <w:lang w:val="en-PH" w:eastAsia="en-PH" w:bidi="th-TH"/>
        </w:rPr>
        <w:tab/>
      </w:r>
      <w:r w:rsidRPr="00B347EB">
        <w:rPr>
          <w:rStyle w:val="Hyperlink"/>
        </w:rPr>
        <w:t>Credit Advice Report - Loan Group Limit</w:t>
      </w:r>
      <w:r>
        <w:rPr>
          <w:webHidden/>
        </w:rPr>
        <w:tab/>
      </w:r>
      <w:r>
        <w:rPr>
          <w:webHidden/>
        </w:rPr>
        <w:fldChar w:fldCharType="begin"/>
      </w:r>
      <w:r>
        <w:rPr>
          <w:webHidden/>
        </w:rPr>
        <w:instrText xml:space="preserve"> PAGEREF _Toc141988761 \h </w:instrText>
      </w:r>
      <w:r>
        <w:rPr>
          <w:webHidden/>
        </w:rPr>
      </w:r>
      <w:r>
        <w:rPr>
          <w:webHidden/>
        </w:rPr>
        <w:fldChar w:fldCharType="separate"/>
      </w:r>
      <w:r>
        <w:rPr>
          <w:webHidden/>
        </w:rPr>
        <w:t>33</w:t>
      </w:r>
      <w:r>
        <w:rPr>
          <w:webHidden/>
        </w:rPr>
        <w:fldChar w:fldCharType="end"/>
      </w:r>
      <w:r w:rsidRPr="00B347EB">
        <w:rPr>
          <w:rStyle w:val="Hyperlink"/>
        </w:rPr>
        <w:fldChar w:fldCharType="end"/>
      </w:r>
    </w:p>
    <w:p w14:paraId="14D85242" w14:textId="15F58B67" w:rsidR="008609C3" w:rsidRDefault="008609C3" w:rsidP="00741B6F">
      <w:pPr>
        <w:pStyle w:val="TOC3"/>
        <w:rPr>
          <w:rFonts w:asciiTheme="minorHAnsi" w:hAnsiTheme="minorHAnsi" w:cstheme="minorBidi"/>
          <w:color w:val="auto"/>
          <w:sz w:val="22"/>
          <w:szCs w:val="28"/>
          <w:lang w:val="en-PH" w:eastAsia="en-PH" w:bidi="th-TH"/>
        </w:rPr>
      </w:pPr>
      <w:hyperlink w:anchor="_Toc141988762" w:history="1">
        <w:r w:rsidRPr="00B347EB">
          <w:rPr>
            <w:rStyle w:val="Hyperlink"/>
          </w:rPr>
          <w:t>3.1.</w:t>
        </w:r>
        <w:r>
          <w:rPr>
            <w:rFonts w:asciiTheme="minorHAnsi" w:hAnsiTheme="minorHAnsi" w:cstheme="minorBidi"/>
            <w:color w:val="auto"/>
            <w:sz w:val="22"/>
            <w:szCs w:val="28"/>
            <w:lang w:val="en-PH" w:eastAsia="en-PH" w:bidi="th-TH"/>
          </w:rPr>
          <w:tab/>
        </w:r>
        <w:r w:rsidRPr="00B347EB">
          <w:rPr>
            <w:rStyle w:val="Hyperlink"/>
          </w:rPr>
          <w:t>Purpose</w:t>
        </w:r>
        <w:r>
          <w:rPr>
            <w:webHidden/>
          </w:rPr>
          <w:tab/>
        </w:r>
        <w:r>
          <w:rPr>
            <w:webHidden/>
          </w:rPr>
          <w:fldChar w:fldCharType="begin"/>
        </w:r>
        <w:r>
          <w:rPr>
            <w:webHidden/>
          </w:rPr>
          <w:instrText xml:space="preserve"> PAGEREF _Toc141988762 \h </w:instrText>
        </w:r>
        <w:r>
          <w:rPr>
            <w:webHidden/>
          </w:rPr>
        </w:r>
        <w:r>
          <w:rPr>
            <w:webHidden/>
          </w:rPr>
          <w:fldChar w:fldCharType="separate"/>
        </w:r>
        <w:r>
          <w:rPr>
            <w:webHidden/>
          </w:rPr>
          <w:t>33</w:t>
        </w:r>
        <w:r>
          <w:rPr>
            <w:webHidden/>
          </w:rPr>
          <w:fldChar w:fldCharType="end"/>
        </w:r>
      </w:hyperlink>
    </w:p>
    <w:p w14:paraId="49D8729C" w14:textId="5F86052B" w:rsidR="008609C3" w:rsidRDefault="008609C3" w:rsidP="00741B6F">
      <w:pPr>
        <w:pStyle w:val="TOC3"/>
        <w:rPr>
          <w:rFonts w:asciiTheme="minorHAnsi" w:hAnsiTheme="minorHAnsi" w:cstheme="minorBidi"/>
          <w:color w:val="auto"/>
          <w:sz w:val="22"/>
          <w:szCs w:val="28"/>
          <w:lang w:val="en-PH" w:eastAsia="en-PH" w:bidi="th-TH"/>
        </w:rPr>
      </w:pPr>
      <w:hyperlink w:anchor="_Toc141988763" w:history="1">
        <w:r w:rsidRPr="00B347EB">
          <w:rPr>
            <w:rStyle w:val="Hyperlink"/>
          </w:rPr>
          <w:t>3.2.</w:t>
        </w:r>
        <w:r>
          <w:rPr>
            <w:rFonts w:asciiTheme="minorHAnsi" w:hAnsiTheme="minorHAnsi" w:cstheme="minorBidi"/>
            <w:color w:val="auto"/>
            <w:sz w:val="22"/>
            <w:szCs w:val="28"/>
            <w:lang w:val="en-PH" w:eastAsia="en-PH" w:bidi="th-TH"/>
          </w:rPr>
          <w:tab/>
        </w:r>
        <w:r w:rsidRPr="00B347EB">
          <w:rPr>
            <w:rStyle w:val="Hyperlink"/>
          </w:rPr>
          <w:t>Background</w:t>
        </w:r>
        <w:r>
          <w:rPr>
            <w:webHidden/>
          </w:rPr>
          <w:tab/>
        </w:r>
        <w:r>
          <w:rPr>
            <w:webHidden/>
          </w:rPr>
          <w:fldChar w:fldCharType="begin"/>
        </w:r>
        <w:r>
          <w:rPr>
            <w:webHidden/>
          </w:rPr>
          <w:instrText xml:space="preserve"> PAGEREF _Toc141988763 \h </w:instrText>
        </w:r>
        <w:r>
          <w:rPr>
            <w:webHidden/>
          </w:rPr>
        </w:r>
        <w:r>
          <w:rPr>
            <w:webHidden/>
          </w:rPr>
          <w:fldChar w:fldCharType="separate"/>
        </w:r>
        <w:r>
          <w:rPr>
            <w:webHidden/>
          </w:rPr>
          <w:t>33</w:t>
        </w:r>
        <w:r>
          <w:rPr>
            <w:webHidden/>
          </w:rPr>
          <w:fldChar w:fldCharType="end"/>
        </w:r>
      </w:hyperlink>
    </w:p>
    <w:p w14:paraId="0FB1B333" w14:textId="333FEAFE" w:rsidR="008609C3" w:rsidRDefault="008609C3" w:rsidP="00741B6F">
      <w:pPr>
        <w:pStyle w:val="TOC3"/>
        <w:rPr>
          <w:rFonts w:asciiTheme="minorHAnsi" w:hAnsiTheme="minorHAnsi" w:cstheme="minorBidi"/>
          <w:color w:val="auto"/>
          <w:sz w:val="22"/>
          <w:szCs w:val="28"/>
          <w:lang w:val="en-PH" w:eastAsia="en-PH" w:bidi="th-TH"/>
        </w:rPr>
      </w:pPr>
      <w:hyperlink w:anchor="_Toc141988764" w:history="1">
        <w:r w:rsidRPr="00B347EB">
          <w:rPr>
            <w:rStyle w:val="Hyperlink"/>
          </w:rPr>
          <w:t>3.3.</w:t>
        </w:r>
        <w:r>
          <w:rPr>
            <w:rFonts w:asciiTheme="minorHAnsi" w:hAnsiTheme="minorHAnsi" w:cstheme="minorBidi"/>
            <w:color w:val="auto"/>
            <w:sz w:val="22"/>
            <w:szCs w:val="28"/>
            <w:lang w:val="en-PH" w:eastAsia="en-PH" w:bidi="th-TH"/>
          </w:rPr>
          <w:tab/>
        </w:r>
        <w:r w:rsidRPr="00B347EB">
          <w:rPr>
            <w:rStyle w:val="Hyperlink"/>
          </w:rPr>
          <w:t>Supported Sample Transaction and Case from Customer</w:t>
        </w:r>
        <w:r>
          <w:rPr>
            <w:webHidden/>
          </w:rPr>
          <w:tab/>
        </w:r>
        <w:r>
          <w:rPr>
            <w:webHidden/>
          </w:rPr>
          <w:fldChar w:fldCharType="begin"/>
        </w:r>
        <w:r>
          <w:rPr>
            <w:webHidden/>
          </w:rPr>
          <w:instrText xml:space="preserve"> PAGEREF _Toc141988764 \h </w:instrText>
        </w:r>
        <w:r>
          <w:rPr>
            <w:webHidden/>
          </w:rPr>
        </w:r>
        <w:r>
          <w:rPr>
            <w:webHidden/>
          </w:rPr>
          <w:fldChar w:fldCharType="separate"/>
        </w:r>
        <w:r>
          <w:rPr>
            <w:webHidden/>
          </w:rPr>
          <w:t>34</w:t>
        </w:r>
        <w:r>
          <w:rPr>
            <w:webHidden/>
          </w:rPr>
          <w:fldChar w:fldCharType="end"/>
        </w:r>
      </w:hyperlink>
    </w:p>
    <w:p w14:paraId="2F346DEA" w14:textId="0AEE74A3" w:rsidR="008609C3" w:rsidRDefault="008609C3" w:rsidP="00741B6F">
      <w:pPr>
        <w:pStyle w:val="TOC3"/>
        <w:rPr>
          <w:rFonts w:asciiTheme="minorHAnsi" w:hAnsiTheme="minorHAnsi" w:cstheme="minorBidi"/>
          <w:color w:val="auto"/>
          <w:sz w:val="22"/>
          <w:szCs w:val="28"/>
          <w:lang w:val="en-PH" w:eastAsia="en-PH" w:bidi="th-TH"/>
        </w:rPr>
      </w:pPr>
      <w:hyperlink w:anchor="_Toc141988765" w:history="1">
        <w:r w:rsidRPr="00B347EB">
          <w:rPr>
            <w:rStyle w:val="Hyperlink"/>
          </w:rPr>
          <w:t>3.4.</w:t>
        </w:r>
        <w:r>
          <w:rPr>
            <w:rFonts w:asciiTheme="minorHAnsi" w:hAnsiTheme="minorHAnsi" w:cstheme="minorBidi"/>
            <w:color w:val="auto"/>
            <w:sz w:val="22"/>
            <w:szCs w:val="28"/>
            <w:lang w:val="en-PH" w:eastAsia="en-PH" w:bidi="th-TH"/>
          </w:rPr>
          <w:tab/>
        </w:r>
        <w:r w:rsidRPr="00B347EB">
          <w:rPr>
            <w:rStyle w:val="Hyperlink"/>
          </w:rPr>
          <w:t>Menu Modification</w:t>
        </w:r>
        <w:r>
          <w:rPr>
            <w:webHidden/>
          </w:rPr>
          <w:tab/>
        </w:r>
        <w:r>
          <w:rPr>
            <w:webHidden/>
          </w:rPr>
          <w:fldChar w:fldCharType="begin"/>
        </w:r>
        <w:r>
          <w:rPr>
            <w:webHidden/>
          </w:rPr>
          <w:instrText xml:space="preserve"> PAGEREF _Toc141988765 \h </w:instrText>
        </w:r>
        <w:r>
          <w:rPr>
            <w:webHidden/>
          </w:rPr>
        </w:r>
        <w:r>
          <w:rPr>
            <w:webHidden/>
          </w:rPr>
          <w:fldChar w:fldCharType="separate"/>
        </w:r>
        <w:r>
          <w:rPr>
            <w:webHidden/>
          </w:rPr>
          <w:t>36</w:t>
        </w:r>
        <w:r>
          <w:rPr>
            <w:webHidden/>
          </w:rPr>
          <w:fldChar w:fldCharType="end"/>
        </w:r>
      </w:hyperlink>
    </w:p>
    <w:p w14:paraId="0969814E" w14:textId="073CEFE2" w:rsidR="008609C3" w:rsidRDefault="008609C3" w:rsidP="00741B6F">
      <w:pPr>
        <w:pStyle w:val="TOC3"/>
        <w:rPr>
          <w:rFonts w:asciiTheme="minorHAnsi" w:hAnsiTheme="minorHAnsi" w:cstheme="minorBidi"/>
          <w:color w:val="auto"/>
          <w:sz w:val="22"/>
          <w:szCs w:val="28"/>
          <w:lang w:val="en-PH" w:eastAsia="en-PH" w:bidi="th-TH"/>
        </w:rPr>
      </w:pPr>
      <w:hyperlink w:anchor="_Toc141988766" w:history="1">
        <w:r w:rsidRPr="00B347EB">
          <w:rPr>
            <w:rStyle w:val="Hyperlink"/>
          </w:rPr>
          <w:t>3.5.</w:t>
        </w:r>
        <w:r>
          <w:rPr>
            <w:rFonts w:asciiTheme="minorHAnsi" w:hAnsiTheme="minorHAnsi" w:cstheme="minorBidi"/>
            <w:color w:val="auto"/>
            <w:sz w:val="22"/>
            <w:szCs w:val="28"/>
            <w:lang w:val="en-PH" w:eastAsia="en-PH" w:bidi="th-TH"/>
          </w:rPr>
          <w:tab/>
        </w:r>
        <w:r w:rsidRPr="00B347EB">
          <w:rPr>
            <w:rStyle w:val="Hyperlink"/>
          </w:rPr>
          <w:t>Screen Layout and Data Sheet</w:t>
        </w:r>
        <w:r>
          <w:rPr>
            <w:webHidden/>
          </w:rPr>
          <w:tab/>
        </w:r>
        <w:r>
          <w:rPr>
            <w:webHidden/>
          </w:rPr>
          <w:fldChar w:fldCharType="begin"/>
        </w:r>
        <w:r>
          <w:rPr>
            <w:webHidden/>
          </w:rPr>
          <w:instrText xml:space="preserve"> PAGEREF _Toc141988766 \h </w:instrText>
        </w:r>
        <w:r>
          <w:rPr>
            <w:webHidden/>
          </w:rPr>
        </w:r>
        <w:r>
          <w:rPr>
            <w:webHidden/>
          </w:rPr>
          <w:fldChar w:fldCharType="separate"/>
        </w:r>
        <w:r>
          <w:rPr>
            <w:webHidden/>
          </w:rPr>
          <w:t>36</w:t>
        </w:r>
        <w:r>
          <w:rPr>
            <w:webHidden/>
          </w:rPr>
          <w:fldChar w:fldCharType="end"/>
        </w:r>
      </w:hyperlink>
    </w:p>
    <w:p w14:paraId="2F9231E7" w14:textId="13393EA0" w:rsidR="008609C3" w:rsidRDefault="008609C3" w:rsidP="00741B6F">
      <w:pPr>
        <w:pStyle w:val="TOC3"/>
        <w:rPr>
          <w:rFonts w:asciiTheme="minorHAnsi" w:hAnsiTheme="minorHAnsi" w:cstheme="minorBidi"/>
          <w:color w:val="auto"/>
          <w:sz w:val="22"/>
          <w:szCs w:val="28"/>
          <w:lang w:val="en-PH" w:eastAsia="en-PH" w:bidi="th-TH"/>
        </w:rPr>
      </w:pPr>
      <w:hyperlink w:anchor="_Toc141988767" w:history="1">
        <w:r w:rsidRPr="00B347EB">
          <w:rPr>
            <w:rStyle w:val="Hyperlink"/>
          </w:rPr>
          <w:t>3.6.</w:t>
        </w:r>
        <w:r>
          <w:rPr>
            <w:rFonts w:asciiTheme="minorHAnsi" w:hAnsiTheme="minorHAnsi" w:cstheme="minorBidi"/>
            <w:color w:val="auto"/>
            <w:sz w:val="22"/>
            <w:szCs w:val="28"/>
            <w:lang w:val="en-PH" w:eastAsia="en-PH" w:bidi="th-TH"/>
          </w:rPr>
          <w:tab/>
        </w:r>
        <w:r w:rsidRPr="00B347EB">
          <w:rPr>
            <w:rStyle w:val="Hyperlink"/>
          </w:rPr>
          <w:t xml:space="preserve">Business Rule  </w:t>
        </w:r>
        <w:r w:rsidRPr="00B347EB">
          <w:rPr>
            <w:rStyle w:val="Hyperlink"/>
            <w:cs/>
          </w:rPr>
          <w:t xml:space="preserve">/ </w:t>
        </w:r>
        <w:r w:rsidRPr="00B347EB">
          <w:rPr>
            <w:rStyle w:val="Hyperlink"/>
          </w:rPr>
          <w:t>Business Logic</w:t>
        </w:r>
        <w:r>
          <w:rPr>
            <w:webHidden/>
          </w:rPr>
          <w:tab/>
        </w:r>
        <w:r>
          <w:rPr>
            <w:webHidden/>
          </w:rPr>
          <w:fldChar w:fldCharType="begin"/>
        </w:r>
        <w:r>
          <w:rPr>
            <w:webHidden/>
          </w:rPr>
          <w:instrText xml:space="preserve"> PAGEREF _Toc141988767 \h </w:instrText>
        </w:r>
        <w:r>
          <w:rPr>
            <w:webHidden/>
          </w:rPr>
        </w:r>
        <w:r>
          <w:rPr>
            <w:webHidden/>
          </w:rPr>
          <w:fldChar w:fldCharType="separate"/>
        </w:r>
        <w:r>
          <w:rPr>
            <w:webHidden/>
          </w:rPr>
          <w:t>36</w:t>
        </w:r>
        <w:r>
          <w:rPr>
            <w:webHidden/>
          </w:rPr>
          <w:fldChar w:fldCharType="end"/>
        </w:r>
      </w:hyperlink>
    </w:p>
    <w:p w14:paraId="169136F9" w14:textId="1F8CB97A" w:rsidR="008609C3" w:rsidRDefault="008609C3" w:rsidP="00741B6F">
      <w:pPr>
        <w:pStyle w:val="TOC3"/>
        <w:rPr>
          <w:rFonts w:asciiTheme="minorHAnsi" w:hAnsiTheme="minorHAnsi" w:cstheme="minorBidi"/>
          <w:color w:val="auto"/>
          <w:sz w:val="22"/>
          <w:szCs w:val="28"/>
          <w:lang w:val="en-PH" w:eastAsia="en-PH" w:bidi="th-TH"/>
        </w:rPr>
      </w:pPr>
      <w:hyperlink w:anchor="_Toc141988768" w:history="1">
        <w:r w:rsidRPr="00B347EB">
          <w:rPr>
            <w:rStyle w:val="Hyperlink"/>
          </w:rPr>
          <w:t>3.7.</w:t>
        </w:r>
        <w:r>
          <w:rPr>
            <w:rFonts w:asciiTheme="minorHAnsi" w:hAnsiTheme="minorHAnsi" w:cstheme="minorBidi"/>
            <w:color w:val="auto"/>
            <w:sz w:val="22"/>
            <w:szCs w:val="28"/>
            <w:lang w:val="en-PH" w:eastAsia="en-PH" w:bidi="th-TH"/>
          </w:rPr>
          <w:tab/>
        </w:r>
        <w:r w:rsidRPr="00B347EB">
          <w:rPr>
            <w:rStyle w:val="Hyperlink"/>
          </w:rPr>
          <w:t>To</w:t>
        </w:r>
        <w:r w:rsidRPr="00B347EB">
          <w:rPr>
            <w:rStyle w:val="Hyperlink"/>
            <w:cs/>
          </w:rPr>
          <w:t>-</w:t>
        </w:r>
        <w:r w:rsidRPr="00B347EB">
          <w:rPr>
            <w:rStyle w:val="Hyperlink"/>
          </w:rPr>
          <w:t>be Processing</w:t>
        </w:r>
        <w:r>
          <w:rPr>
            <w:webHidden/>
          </w:rPr>
          <w:tab/>
        </w:r>
        <w:r>
          <w:rPr>
            <w:webHidden/>
          </w:rPr>
          <w:fldChar w:fldCharType="begin"/>
        </w:r>
        <w:r>
          <w:rPr>
            <w:webHidden/>
          </w:rPr>
          <w:instrText xml:space="preserve"> PAGEREF _Toc141988768 \h </w:instrText>
        </w:r>
        <w:r>
          <w:rPr>
            <w:webHidden/>
          </w:rPr>
        </w:r>
        <w:r>
          <w:rPr>
            <w:webHidden/>
          </w:rPr>
          <w:fldChar w:fldCharType="separate"/>
        </w:r>
        <w:r>
          <w:rPr>
            <w:webHidden/>
          </w:rPr>
          <w:t>37</w:t>
        </w:r>
        <w:r>
          <w:rPr>
            <w:webHidden/>
          </w:rPr>
          <w:fldChar w:fldCharType="end"/>
        </w:r>
      </w:hyperlink>
    </w:p>
    <w:p w14:paraId="5BF6AFF1" w14:textId="043BF588" w:rsidR="008609C3" w:rsidRDefault="008609C3" w:rsidP="00741B6F">
      <w:pPr>
        <w:pStyle w:val="TOC3"/>
        <w:rPr>
          <w:rFonts w:asciiTheme="minorHAnsi" w:hAnsiTheme="minorHAnsi" w:cstheme="minorBidi"/>
          <w:color w:val="auto"/>
          <w:sz w:val="22"/>
          <w:szCs w:val="28"/>
          <w:lang w:val="en-PH" w:eastAsia="en-PH" w:bidi="th-TH"/>
        </w:rPr>
      </w:pPr>
      <w:hyperlink w:anchor="_Toc141988769" w:history="1">
        <w:r w:rsidRPr="00B347EB">
          <w:rPr>
            <w:rStyle w:val="Hyperlink"/>
          </w:rPr>
          <w:t>3.8.</w:t>
        </w:r>
        <w:r>
          <w:rPr>
            <w:rFonts w:asciiTheme="minorHAnsi" w:hAnsiTheme="minorHAnsi" w:cstheme="minorBidi"/>
            <w:color w:val="auto"/>
            <w:sz w:val="22"/>
            <w:szCs w:val="28"/>
            <w:lang w:val="en-PH" w:eastAsia="en-PH" w:bidi="th-TH"/>
          </w:rPr>
          <w:tab/>
        </w:r>
        <w:r w:rsidRPr="00B347EB">
          <w:rPr>
            <w:rStyle w:val="Hyperlink"/>
          </w:rPr>
          <w:t xml:space="preserve">File </w:t>
        </w:r>
        <w:r w:rsidRPr="00B347EB">
          <w:rPr>
            <w:rStyle w:val="Hyperlink"/>
            <w:cs/>
          </w:rPr>
          <w:t>/</w:t>
        </w:r>
        <w:r w:rsidRPr="00B347EB">
          <w:rPr>
            <w:rStyle w:val="Hyperlink"/>
          </w:rPr>
          <w:t>API Layout and Data Sheet</w:t>
        </w:r>
        <w:r>
          <w:rPr>
            <w:webHidden/>
          </w:rPr>
          <w:tab/>
        </w:r>
        <w:r>
          <w:rPr>
            <w:webHidden/>
          </w:rPr>
          <w:fldChar w:fldCharType="begin"/>
        </w:r>
        <w:r>
          <w:rPr>
            <w:webHidden/>
          </w:rPr>
          <w:instrText xml:space="preserve"> PAGEREF _Toc141988769 \h </w:instrText>
        </w:r>
        <w:r>
          <w:rPr>
            <w:webHidden/>
          </w:rPr>
        </w:r>
        <w:r>
          <w:rPr>
            <w:webHidden/>
          </w:rPr>
          <w:fldChar w:fldCharType="separate"/>
        </w:r>
        <w:r>
          <w:rPr>
            <w:webHidden/>
          </w:rPr>
          <w:t>37</w:t>
        </w:r>
        <w:r>
          <w:rPr>
            <w:webHidden/>
          </w:rPr>
          <w:fldChar w:fldCharType="end"/>
        </w:r>
      </w:hyperlink>
    </w:p>
    <w:p w14:paraId="21C8A750" w14:textId="248A3E0E" w:rsidR="008609C3" w:rsidRDefault="008609C3" w:rsidP="00741B6F">
      <w:pPr>
        <w:pStyle w:val="TOC3"/>
        <w:rPr>
          <w:rFonts w:asciiTheme="minorHAnsi" w:hAnsiTheme="minorHAnsi" w:cstheme="minorBidi"/>
          <w:color w:val="auto"/>
          <w:sz w:val="22"/>
          <w:szCs w:val="28"/>
          <w:lang w:val="en-PH" w:eastAsia="en-PH" w:bidi="th-TH"/>
        </w:rPr>
      </w:pPr>
      <w:hyperlink w:anchor="_Toc141988770" w:history="1">
        <w:r w:rsidRPr="00B347EB">
          <w:rPr>
            <w:rStyle w:val="Hyperlink"/>
          </w:rPr>
          <w:t>3.9.</w:t>
        </w:r>
        <w:r>
          <w:rPr>
            <w:rFonts w:asciiTheme="minorHAnsi" w:hAnsiTheme="minorHAnsi" w:cstheme="minorBidi"/>
            <w:color w:val="auto"/>
            <w:sz w:val="22"/>
            <w:szCs w:val="28"/>
            <w:lang w:val="en-PH" w:eastAsia="en-PH" w:bidi="th-TH"/>
          </w:rPr>
          <w:tab/>
        </w:r>
        <w:r w:rsidRPr="00B347EB">
          <w:rPr>
            <w:rStyle w:val="Hyperlink"/>
          </w:rPr>
          <w:t>Report Layout and Data Sheet</w:t>
        </w:r>
        <w:r>
          <w:rPr>
            <w:webHidden/>
          </w:rPr>
          <w:tab/>
        </w:r>
        <w:r>
          <w:rPr>
            <w:webHidden/>
          </w:rPr>
          <w:fldChar w:fldCharType="begin"/>
        </w:r>
        <w:r>
          <w:rPr>
            <w:webHidden/>
          </w:rPr>
          <w:instrText xml:space="preserve"> PAGEREF _Toc141988770 \h </w:instrText>
        </w:r>
        <w:r>
          <w:rPr>
            <w:webHidden/>
          </w:rPr>
        </w:r>
        <w:r>
          <w:rPr>
            <w:webHidden/>
          </w:rPr>
          <w:fldChar w:fldCharType="separate"/>
        </w:r>
        <w:r>
          <w:rPr>
            <w:webHidden/>
          </w:rPr>
          <w:t>37</w:t>
        </w:r>
        <w:r>
          <w:rPr>
            <w:webHidden/>
          </w:rPr>
          <w:fldChar w:fldCharType="end"/>
        </w:r>
      </w:hyperlink>
    </w:p>
    <w:p w14:paraId="29C77E15" w14:textId="31DCA692" w:rsidR="008609C3" w:rsidRDefault="008609C3" w:rsidP="00741B6F">
      <w:pPr>
        <w:pStyle w:val="TOC3"/>
        <w:rPr>
          <w:rFonts w:asciiTheme="minorHAnsi" w:hAnsiTheme="minorHAnsi" w:cstheme="minorBidi"/>
          <w:color w:val="auto"/>
          <w:sz w:val="22"/>
          <w:szCs w:val="28"/>
          <w:lang w:val="en-PH" w:eastAsia="en-PH" w:bidi="th-TH"/>
        </w:rPr>
      </w:pPr>
      <w:hyperlink w:anchor="_Toc141988771" w:history="1">
        <w:r w:rsidRPr="00B347EB">
          <w:rPr>
            <w:rStyle w:val="Hyperlink"/>
          </w:rPr>
          <w:t>3.10.</w:t>
        </w:r>
        <w:r>
          <w:rPr>
            <w:rFonts w:asciiTheme="minorHAnsi" w:hAnsiTheme="minorHAnsi" w:cstheme="minorBidi"/>
            <w:color w:val="auto"/>
            <w:sz w:val="22"/>
            <w:szCs w:val="28"/>
            <w:lang w:val="en-PH" w:eastAsia="en-PH" w:bidi="th-TH"/>
          </w:rPr>
          <w:tab/>
        </w:r>
        <w:r w:rsidRPr="00B347EB">
          <w:rPr>
            <w:rStyle w:val="Hyperlink"/>
          </w:rPr>
          <w:t>Additional Impacts</w:t>
        </w:r>
        <w:r>
          <w:rPr>
            <w:webHidden/>
          </w:rPr>
          <w:tab/>
        </w:r>
        <w:r>
          <w:rPr>
            <w:webHidden/>
          </w:rPr>
          <w:fldChar w:fldCharType="begin"/>
        </w:r>
        <w:r>
          <w:rPr>
            <w:webHidden/>
          </w:rPr>
          <w:instrText xml:space="preserve"> PAGEREF _Toc141988771 \h </w:instrText>
        </w:r>
        <w:r>
          <w:rPr>
            <w:webHidden/>
          </w:rPr>
        </w:r>
        <w:r>
          <w:rPr>
            <w:webHidden/>
          </w:rPr>
          <w:fldChar w:fldCharType="separate"/>
        </w:r>
        <w:r>
          <w:rPr>
            <w:webHidden/>
          </w:rPr>
          <w:t>39</w:t>
        </w:r>
        <w:r>
          <w:rPr>
            <w:webHidden/>
          </w:rPr>
          <w:fldChar w:fldCharType="end"/>
        </w:r>
      </w:hyperlink>
    </w:p>
    <w:p w14:paraId="653CB32F" w14:textId="18B5C6B0" w:rsidR="008609C3" w:rsidRDefault="008609C3" w:rsidP="00741B6F">
      <w:pPr>
        <w:pStyle w:val="TOC2"/>
        <w:rPr>
          <w:rFonts w:asciiTheme="minorHAnsi" w:hAnsiTheme="minorHAnsi" w:cstheme="minorBidi"/>
          <w:sz w:val="22"/>
          <w:szCs w:val="28"/>
          <w:lang w:val="en-PH" w:eastAsia="en-PH" w:bidi="th-TH"/>
        </w:rPr>
        <w:pPrChange w:id="10" w:author="Emy Bartolome" w:date="2023-08-03T21:00:00Z">
          <w:pPr>
            <w:pStyle w:val="TOC2"/>
            <w:tabs>
              <w:tab w:val="left" w:pos="880"/>
              <w:tab w:val="right" w:leader="dot" w:pos="10053"/>
            </w:tabs>
          </w:pPr>
        </w:pPrChange>
      </w:pPr>
      <w:r w:rsidRPr="00B347EB">
        <w:rPr>
          <w:rStyle w:val="Hyperlink"/>
        </w:rPr>
        <w:fldChar w:fldCharType="begin"/>
      </w:r>
      <w:r w:rsidRPr="00B347EB">
        <w:rPr>
          <w:rStyle w:val="Hyperlink"/>
        </w:rPr>
        <w:instrText xml:space="preserve"> </w:instrText>
      </w:r>
      <w:r>
        <w:instrText>HYPERLINK \l "_Toc141988772"</w:instrText>
      </w:r>
      <w:r w:rsidRPr="00B347EB">
        <w:rPr>
          <w:rStyle w:val="Hyperlink"/>
        </w:rPr>
        <w:instrText xml:space="preserve"> </w:instrText>
      </w:r>
      <w:r w:rsidRPr="00B347EB">
        <w:rPr>
          <w:rStyle w:val="Hyperlink"/>
        </w:rPr>
      </w:r>
      <w:r w:rsidRPr="00B347EB">
        <w:rPr>
          <w:rStyle w:val="Hyperlink"/>
        </w:rPr>
        <w:fldChar w:fldCharType="separate"/>
      </w:r>
      <w:r w:rsidRPr="00B347EB">
        <w:rPr>
          <w:rStyle w:val="Hyperlink"/>
        </w:rPr>
        <w:t>4.</w:t>
      </w:r>
      <w:r>
        <w:rPr>
          <w:rFonts w:asciiTheme="minorHAnsi" w:hAnsiTheme="minorHAnsi" w:cstheme="minorBidi"/>
          <w:sz w:val="22"/>
          <w:szCs w:val="28"/>
          <w:lang w:val="en-PH" w:eastAsia="en-PH" w:bidi="th-TH"/>
        </w:rPr>
        <w:tab/>
      </w:r>
      <w:r w:rsidRPr="00B347EB">
        <w:rPr>
          <w:rStyle w:val="Hyperlink"/>
        </w:rPr>
        <w:t>Credit Advice Report - Increase Limit (Loan and O/D)</w:t>
      </w:r>
      <w:r>
        <w:rPr>
          <w:webHidden/>
        </w:rPr>
        <w:tab/>
      </w:r>
      <w:r>
        <w:rPr>
          <w:webHidden/>
        </w:rPr>
        <w:fldChar w:fldCharType="begin"/>
      </w:r>
      <w:r>
        <w:rPr>
          <w:webHidden/>
        </w:rPr>
        <w:instrText xml:space="preserve"> PAGEREF _Toc141988772 \h </w:instrText>
      </w:r>
      <w:r>
        <w:rPr>
          <w:webHidden/>
        </w:rPr>
      </w:r>
      <w:r>
        <w:rPr>
          <w:webHidden/>
        </w:rPr>
        <w:fldChar w:fldCharType="separate"/>
      </w:r>
      <w:r>
        <w:rPr>
          <w:webHidden/>
        </w:rPr>
        <w:t>39</w:t>
      </w:r>
      <w:r>
        <w:rPr>
          <w:webHidden/>
        </w:rPr>
        <w:fldChar w:fldCharType="end"/>
      </w:r>
      <w:r w:rsidRPr="00B347EB">
        <w:rPr>
          <w:rStyle w:val="Hyperlink"/>
        </w:rPr>
        <w:fldChar w:fldCharType="end"/>
      </w:r>
    </w:p>
    <w:p w14:paraId="64B2FDD2" w14:textId="2ACFC24A" w:rsidR="008609C3" w:rsidRDefault="008609C3" w:rsidP="00741B6F">
      <w:pPr>
        <w:pStyle w:val="TOC3"/>
        <w:rPr>
          <w:rFonts w:asciiTheme="minorHAnsi" w:hAnsiTheme="minorHAnsi" w:cstheme="minorBidi"/>
          <w:color w:val="auto"/>
          <w:sz w:val="22"/>
          <w:szCs w:val="28"/>
          <w:lang w:val="en-PH" w:eastAsia="en-PH" w:bidi="th-TH"/>
        </w:rPr>
      </w:pPr>
      <w:hyperlink w:anchor="_Toc141988773" w:history="1">
        <w:r w:rsidRPr="00B347EB">
          <w:rPr>
            <w:rStyle w:val="Hyperlink"/>
          </w:rPr>
          <w:t>4.1.</w:t>
        </w:r>
        <w:r>
          <w:rPr>
            <w:rFonts w:asciiTheme="minorHAnsi" w:hAnsiTheme="minorHAnsi" w:cstheme="minorBidi"/>
            <w:color w:val="auto"/>
            <w:sz w:val="22"/>
            <w:szCs w:val="28"/>
            <w:lang w:val="en-PH" w:eastAsia="en-PH" w:bidi="th-TH"/>
          </w:rPr>
          <w:tab/>
        </w:r>
        <w:r w:rsidRPr="00B347EB">
          <w:rPr>
            <w:rStyle w:val="Hyperlink"/>
          </w:rPr>
          <w:t>Purpose</w:t>
        </w:r>
        <w:r>
          <w:rPr>
            <w:webHidden/>
          </w:rPr>
          <w:tab/>
        </w:r>
        <w:r>
          <w:rPr>
            <w:webHidden/>
          </w:rPr>
          <w:fldChar w:fldCharType="begin"/>
        </w:r>
        <w:r>
          <w:rPr>
            <w:webHidden/>
          </w:rPr>
          <w:instrText xml:space="preserve"> PAGEREF _Toc141988773 \h </w:instrText>
        </w:r>
        <w:r>
          <w:rPr>
            <w:webHidden/>
          </w:rPr>
        </w:r>
        <w:r>
          <w:rPr>
            <w:webHidden/>
          </w:rPr>
          <w:fldChar w:fldCharType="separate"/>
        </w:r>
        <w:r>
          <w:rPr>
            <w:webHidden/>
          </w:rPr>
          <w:t>39</w:t>
        </w:r>
        <w:r>
          <w:rPr>
            <w:webHidden/>
          </w:rPr>
          <w:fldChar w:fldCharType="end"/>
        </w:r>
      </w:hyperlink>
    </w:p>
    <w:p w14:paraId="41C042C5" w14:textId="2D45E413" w:rsidR="008609C3" w:rsidRDefault="008609C3" w:rsidP="00741B6F">
      <w:pPr>
        <w:pStyle w:val="TOC3"/>
        <w:rPr>
          <w:rFonts w:asciiTheme="minorHAnsi" w:hAnsiTheme="minorHAnsi" w:cstheme="minorBidi"/>
          <w:color w:val="auto"/>
          <w:sz w:val="22"/>
          <w:szCs w:val="28"/>
          <w:lang w:val="en-PH" w:eastAsia="en-PH" w:bidi="th-TH"/>
        </w:rPr>
      </w:pPr>
      <w:hyperlink w:anchor="_Toc141988774" w:history="1">
        <w:r w:rsidRPr="00B347EB">
          <w:rPr>
            <w:rStyle w:val="Hyperlink"/>
          </w:rPr>
          <w:t>4.2.</w:t>
        </w:r>
        <w:r>
          <w:rPr>
            <w:rFonts w:asciiTheme="minorHAnsi" w:hAnsiTheme="minorHAnsi" w:cstheme="minorBidi"/>
            <w:color w:val="auto"/>
            <w:sz w:val="22"/>
            <w:szCs w:val="28"/>
            <w:lang w:val="en-PH" w:eastAsia="en-PH" w:bidi="th-TH"/>
          </w:rPr>
          <w:tab/>
        </w:r>
        <w:r w:rsidRPr="00B347EB">
          <w:rPr>
            <w:rStyle w:val="Hyperlink"/>
          </w:rPr>
          <w:t>Background</w:t>
        </w:r>
        <w:r>
          <w:rPr>
            <w:webHidden/>
          </w:rPr>
          <w:tab/>
        </w:r>
        <w:r>
          <w:rPr>
            <w:webHidden/>
          </w:rPr>
          <w:fldChar w:fldCharType="begin"/>
        </w:r>
        <w:r>
          <w:rPr>
            <w:webHidden/>
          </w:rPr>
          <w:instrText xml:space="preserve"> PAGEREF _Toc141988774 \h </w:instrText>
        </w:r>
        <w:r>
          <w:rPr>
            <w:webHidden/>
          </w:rPr>
        </w:r>
        <w:r>
          <w:rPr>
            <w:webHidden/>
          </w:rPr>
          <w:fldChar w:fldCharType="separate"/>
        </w:r>
        <w:r>
          <w:rPr>
            <w:webHidden/>
          </w:rPr>
          <w:t>40</w:t>
        </w:r>
        <w:r>
          <w:rPr>
            <w:webHidden/>
          </w:rPr>
          <w:fldChar w:fldCharType="end"/>
        </w:r>
      </w:hyperlink>
    </w:p>
    <w:p w14:paraId="07CE6579" w14:textId="5F9662CC" w:rsidR="008609C3" w:rsidRDefault="008609C3" w:rsidP="00741B6F">
      <w:pPr>
        <w:pStyle w:val="TOC3"/>
        <w:rPr>
          <w:rFonts w:asciiTheme="minorHAnsi" w:hAnsiTheme="minorHAnsi" w:cstheme="minorBidi"/>
          <w:color w:val="auto"/>
          <w:sz w:val="22"/>
          <w:szCs w:val="28"/>
          <w:lang w:val="en-PH" w:eastAsia="en-PH" w:bidi="th-TH"/>
        </w:rPr>
      </w:pPr>
      <w:hyperlink w:anchor="_Toc141988775" w:history="1">
        <w:r w:rsidRPr="00B347EB">
          <w:rPr>
            <w:rStyle w:val="Hyperlink"/>
          </w:rPr>
          <w:t>4.3.</w:t>
        </w:r>
        <w:r>
          <w:rPr>
            <w:rFonts w:asciiTheme="minorHAnsi" w:hAnsiTheme="minorHAnsi" w:cstheme="minorBidi"/>
            <w:color w:val="auto"/>
            <w:sz w:val="22"/>
            <w:szCs w:val="28"/>
            <w:lang w:val="en-PH" w:eastAsia="en-PH" w:bidi="th-TH"/>
          </w:rPr>
          <w:tab/>
        </w:r>
        <w:r w:rsidRPr="00B347EB">
          <w:rPr>
            <w:rStyle w:val="Hyperlink"/>
          </w:rPr>
          <w:t>Supported Sample Transaction and Case from Customer</w:t>
        </w:r>
        <w:r>
          <w:rPr>
            <w:webHidden/>
          </w:rPr>
          <w:tab/>
        </w:r>
        <w:r>
          <w:rPr>
            <w:webHidden/>
          </w:rPr>
          <w:fldChar w:fldCharType="begin"/>
        </w:r>
        <w:r>
          <w:rPr>
            <w:webHidden/>
          </w:rPr>
          <w:instrText xml:space="preserve"> PAGEREF _Toc141988775 \h </w:instrText>
        </w:r>
        <w:r>
          <w:rPr>
            <w:webHidden/>
          </w:rPr>
        </w:r>
        <w:r>
          <w:rPr>
            <w:webHidden/>
          </w:rPr>
          <w:fldChar w:fldCharType="separate"/>
        </w:r>
        <w:r>
          <w:rPr>
            <w:webHidden/>
          </w:rPr>
          <w:t>40</w:t>
        </w:r>
        <w:r>
          <w:rPr>
            <w:webHidden/>
          </w:rPr>
          <w:fldChar w:fldCharType="end"/>
        </w:r>
      </w:hyperlink>
    </w:p>
    <w:p w14:paraId="141787A2" w14:textId="194D99D1" w:rsidR="008609C3" w:rsidRDefault="008609C3" w:rsidP="00741B6F">
      <w:pPr>
        <w:pStyle w:val="TOC3"/>
        <w:rPr>
          <w:rFonts w:asciiTheme="minorHAnsi" w:hAnsiTheme="minorHAnsi" w:cstheme="minorBidi"/>
          <w:color w:val="auto"/>
          <w:sz w:val="22"/>
          <w:szCs w:val="28"/>
          <w:lang w:val="en-PH" w:eastAsia="en-PH" w:bidi="th-TH"/>
        </w:rPr>
      </w:pPr>
      <w:hyperlink w:anchor="_Toc141988776" w:history="1">
        <w:r w:rsidRPr="00B347EB">
          <w:rPr>
            <w:rStyle w:val="Hyperlink"/>
          </w:rPr>
          <w:t>4.4.</w:t>
        </w:r>
        <w:r>
          <w:rPr>
            <w:rFonts w:asciiTheme="minorHAnsi" w:hAnsiTheme="minorHAnsi" w:cstheme="minorBidi"/>
            <w:color w:val="auto"/>
            <w:sz w:val="22"/>
            <w:szCs w:val="28"/>
            <w:lang w:val="en-PH" w:eastAsia="en-PH" w:bidi="th-TH"/>
          </w:rPr>
          <w:tab/>
        </w:r>
        <w:r w:rsidRPr="00B347EB">
          <w:rPr>
            <w:rStyle w:val="Hyperlink"/>
          </w:rPr>
          <w:t>Menu Modification</w:t>
        </w:r>
        <w:r>
          <w:rPr>
            <w:webHidden/>
          </w:rPr>
          <w:tab/>
        </w:r>
        <w:r>
          <w:rPr>
            <w:webHidden/>
          </w:rPr>
          <w:fldChar w:fldCharType="begin"/>
        </w:r>
        <w:r>
          <w:rPr>
            <w:webHidden/>
          </w:rPr>
          <w:instrText xml:space="preserve"> PAGEREF _Toc141988776 \h </w:instrText>
        </w:r>
        <w:r>
          <w:rPr>
            <w:webHidden/>
          </w:rPr>
        </w:r>
        <w:r>
          <w:rPr>
            <w:webHidden/>
          </w:rPr>
          <w:fldChar w:fldCharType="separate"/>
        </w:r>
        <w:r>
          <w:rPr>
            <w:webHidden/>
          </w:rPr>
          <w:t>41</w:t>
        </w:r>
        <w:r>
          <w:rPr>
            <w:webHidden/>
          </w:rPr>
          <w:fldChar w:fldCharType="end"/>
        </w:r>
      </w:hyperlink>
    </w:p>
    <w:p w14:paraId="65BB1FED" w14:textId="6B3AD067" w:rsidR="008609C3" w:rsidRDefault="008609C3" w:rsidP="00741B6F">
      <w:pPr>
        <w:pStyle w:val="TOC3"/>
        <w:rPr>
          <w:rFonts w:asciiTheme="minorHAnsi" w:hAnsiTheme="minorHAnsi" w:cstheme="minorBidi"/>
          <w:color w:val="auto"/>
          <w:sz w:val="22"/>
          <w:szCs w:val="28"/>
          <w:lang w:val="en-PH" w:eastAsia="en-PH" w:bidi="th-TH"/>
        </w:rPr>
      </w:pPr>
      <w:hyperlink w:anchor="_Toc141988777" w:history="1">
        <w:r w:rsidRPr="00B347EB">
          <w:rPr>
            <w:rStyle w:val="Hyperlink"/>
          </w:rPr>
          <w:t>4.5.</w:t>
        </w:r>
        <w:r>
          <w:rPr>
            <w:rFonts w:asciiTheme="minorHAnsi" w:hAnsiTheme="minorHAnsi" w:cstheme="minorBidi"/>
            <w:color w:val="auto"/>
            <w:sz w:val="22"/>
            <w:szCs w:val="28"/>
            <w:lang w:val="en-PH" w:eastAsia="en-PH" w:bidi="th-TH"/>
          </w:rPr>
          <w:tab/>
        </w:r>
        <w:r w:rsidRPr="00B347EB">
          <w:rPr>
            <w:rStyle w:val="Hyperlink"/>
          </w:rPr>
          <w:t>Screen Layout and Data Sheet</w:t>
        </w:r>
        <w:r>
          <w:rPr>
            <w:webHidden/>
          </w:rPr>
          <w:tab/>
        </w:r>
        <w:r>
          <w:rPr>
            <w:webHidden/>
          </w:rPr>
          <w:fldChar w:fldCharType="begin"/>
        </w:r>
        <w:r>
          <w:rPr>
            <w:webHidden/>
          </w:rPr>
          <w:instrText xml:space="preserve"> PAGEREF _Toc141988777 \h </w:instrText>
        </w:r>
        <w:r>
          <w:rPr>
            <w:webHidden/>
          </w:rPr>
        </w:r>
        <w:r>
          <w:rPr>
            <w:webHidden/>
          </w:rPr>
          <w:fldChar w:fldCharType="separate"/>
        </w:r>
        <w:r>
          <w:rPr>
            <w:webHidden/>
          </w:rPr>
          <w:t>41</w:t>
        </w:r>
        <w:r>
          <w:rPr>
            <w:webHidden/>
          </w:rPr>
          <w:fldChar w:fldCharType="end"/>
        </w:r>
      </w:hyperlink>
    </w:p>
    <w:p w14:paraId="56C4AB47" w14:textId="152B72AE" w:rsidR="008609C3" w:rsidRDefault="008609C3" w:rsidP="00741B6F">
      <w:pPr>
        <w:pStyle w:val="TOC3"/>
        <w:rPr>
          <w:rFonts w:asciiTheme="minorHAnsi" w:hAnsiTheme="minorHAnsi" w:cstheme="minorBidi"/>
          <w:color w:val="auto"/>
          <w:sz w:val="22"/>
          <w:szCs w:val="28"/>
          <w:lang w:val="en-PH" w:eastAsia="en-PH" w:bidi="th-TH"/>
        </w:rPr>
      </w:pPr>
      <w:hyperlink w:anchor="_Toc141988778" w:history="1">
        <w:r w:rsidRPr="00B347EB">
          <w:rPr>
            <w:rStyle w:val="Hyperlink"/>
          </w:rPr>
          <w:t>4.6.</w:t>
        </w:r>
        <w:r>
          <w:rPr>
            <w:rFonts w:asciiTheme="minorHAnsi" w:hAnsiTheme="minorHAnsi" w:cstheme="minorBidi"/>
            <w:color w:val="auto"/>
            <w:sz w:val="22"/>
            <w:szCs w:val="28"/>
            <w:lang w:val="en-PH" w:eastAsia="en-PH" w:bidi="th-TH"/>
          </w:rPr>
          <w:tab/>
        </w:r>
        <w:r w:rsidRPr="00B347EB">
          <w:rPr>
            <w:rStyle w:val="Hyperlink"/>
          </w:rPr>
          <w:t xml:space="preserve">Business Rule  </w:t>
        </w:r>
        <w:r w:rsidRPr="00B347EB">
          <w:rPr>
            <w:rStyle w:val="Hyperlink"/>
            <w:cs/>
          </w:rPr>
          <w:t xml:space="preserve">/ </w:t>
        </w:r>
        <w:r w:rsidRPr="00B347EB">
          <w:rPr>
            <w:rStyle w:val="Hyperlink"/>
          </w:rPr>
          <w:t>Business Logic</w:t>
        </w:r>
        <w:r>
          <w:rPr>
            <w:webHidden/>
          </w:rPr>
          <w:tab/>
        </w:r>
        <w:r>
          <w:rPr>
            <w:webHidden/>
          </w:rPr>
          <w:fldChar w:fldCharType="begin"/>
        </w:r>
        <w:r>
          <w:rPr>
            <w:webHidden/>
          </w:rPr>
          <w:instrText xml:space="preserve"> PAGEREF _Toc141988778 \h </w:instrText>
        </w:r>
        <w:r>
          <w:rPr>
            <w:webHidden/>
          </w:rPr>
        </w:r>
        <w:r>
          <w:rPr>
            <w:webHidden/>
          </w:rPr>
          <w:fldChar w:fldCharType="separate"/>
        </w:r>
        <w:r>
          <w:rPr>
            <w:webHidden/>
          </w:rPr>
          <w:t>41</w:t>
        </w:r>
        <w:r>
          <w:rPr>
            <w:webHidden/>
          </w:rPr>
          <w:fldChar w:fldCharType="end"/>
        </w:r>
      </w:hyperlink>
    </w:p>
    <w:p w14:paraId="51EB9703" w14:textId="32AE59FF" w:rsidR="008609C3" w:rsidRDefault="008609C3" w:rsidP="00741B6F">
      <w:pPr>
        <w:pStyle w:val="TOC3"/>
        <w:rPr>
          <w:rFonts w:asciiTheme="minorHAnsi" w:hAnsiTheme="minorHAnsi" w:cstheme="minorBidi"/>
          <w:color w:val="auto"/>
          <w:sz w:val="22"/>
          <w:szCs w:val="28"/>
          <w:lang w:val="en-PH" w:eastAsia="en-PH" w:bidi="th-TH"/>
        </w:rPr>
      </w:pPr>
      <w:hyperlink w:anchor="_Toc141988779" w:history="1">
        <w:r w:rsidRPr="00B347EB">
          <w:rPr>
            <w:rStyle w:val="Hyperlink"/>
          </w:rPr>
          <w:t>4.7.</w:t>
        </w:r>
        <w:r>
          <w:rPr>
            <w:rFonts w:asciiTheme="minorHAnsi" w:hAnsiTheme="minorHAnsi" w:cstheme="minorBidi"/>
            <w:color w:val="auto"/>
            <w:sz w:val="22"/>
            <w:szCs w:val="28"/>
            <w:lang w:val="en-PH" w:eastAsia="en-PH" w:bidi="th-TH"/>
          </w:rPr>
          <w:tab/>
        </w:r>
        <w:r w:rsidRPr="00B347EB">
          <w:rPr>
            <w:rStyle w:val="Hyperlink"/>
          </w:rPr>
          <w:t>To</w:t>
        </w:r>
        <w:r w:rsidRPr="00B347EB">
          <w:rPr>
            <w:rStyle w:val="Hyperlink"/>
            <w:cs/>
          </w:rPr>
          <w:t>-</w:t>
        </w:r>
        <w:r w:rsidRPr="00B347EB">
          <w:rPr>
            <w:rStyle w:val="Hyperlink"/>
          </w:rPr>
          <w:t>be Processing</w:t>
        </w:r>
        <w:r>
          <w:rPr>
            <w:webHidden/>
          </w:rPr>
          <w:tab/>
        </w:r>
        <w:r>
          <w:rPr>
            <w:webHidden/>
          </w:rPr>
          <w:fldChar w:fldCharType="begin"/>
        </w:r>
        <w:r>
          <w:rPr>
            <w:webHidden/>
          </w:rPr>
          <w:instrText xml:space="preserve"> PAGEREF _Toc141988779 \h </w:instrText>
        </w:r>
        <w:r>
          <w:rPr>
            <w:webHidden/>
          </w:rPr>
        </w:r>
        <w:r>
          <w:rPr>
            <w:webHidden/>
          </w:rPr>
          <w:fldChar w:fldCharType="separate"/>
        </w:r>
        <w:r>
          <w:rPr>
            <w:webHidden/>
          </w:rPr>
          <w:t>42</w:t>
        </w:r>
        <w:r>
          <w:rPr>
            <w:webHidden/>
          </w:rPr>
          <w:fldChar w:fldCharType="end"/>
        </w:r>
      </w:hyperlink>
    </w:p>
    <w:p w14:paraId="560D2E39" w14:textId="73FD8F30" w:rsidR="008609C3" w:rsidRDefault="008609C3" w:rsidP="00741B6F">
      <w:pPr>
        <w:pStyle w:val="TOC3"/>
        <w:rPr>
          <w:rFonts w:asciiTheme="minorHAnsi" w:hAnsiTheme="minorHAnsi" w:cstheme="minorBidi"/>
          <w:color w:val="auto"/>
          <w:sz w:val="22"/>
          <w:szCs w:val="28"/>
          <w:lang w:val="en-PH" w:eastAsia="en-PH" w:bidi="th-TH"/>
        </w:rPr>
      </w:pPr>
      <w:hyperlink w:anchor="_Toc141988780" w:history="1">
        <w:r w:rsidRPr="00B347EB">
          <w:rPr>
            <w:rStyle w:val="Hyperlink"/>
          </w:rPr>
          <w:t>4.8.</w:t>
        </w:r>
        <w:r>
          <w:rPr>
            <w:rFonts w:asciiTheme="minorHAnsi" w:hAnsiTheme="minorHAnsi" w:cstheme="minorBidi"/>
            <w:color w:val="auto"/>
            <w:sz w:val="22"/>
            <w:szCs w:val="28"/>
            <w:lang w:val="en-PH" w:eastAsia="en-PH" w:bidi="th-TH"/>
          </w:rPr>
          <w:tab/>
        </w:r>
        <w:r w:rsidRPr="00B347EB">
          <w:rPr>
            <w:rStyle w:val="Hyperlink"/>
          </w:rPr>
          <w:t xml:space="preserve">File </w:t>
        </w:r>
        <w:r w:rsidRPr="00B347EB">
          <w:rPr>
            <w:rStyle w:val="Hyperlink"/>
            <w:cs/>
          </w:rPr>
          <w:t>/</w:t>
        </w:r>
        <w:r w:rsidRPr="00B347EB">
          <w:rPr>
            <w:rStyle w:val="Hyperlink"/>
          </w:rPr>
          <w:t>API Layout and Data Sheet</w:t>
        </w:r>
        <w:r>
          <w:rPr>
            <w:webHidden/>
          </w:rPr>
          <w:tab/>
        </w:r>
        <w:r>
          <w:rPr>
            <w:webHidden/>
          </w:rPr>
          <w:fldChar w:fldCharType="begin"/>
        </w:r>
        <w:r>
          <w:rPr>
            <w:webHidden/>
          </w:rPr>
          <w:instrText xml:space="preserve"> PAGEREF _Toc141988780 \h </w:instrText>
        </w:r>
        <w:r>
          <w:rPr>
            <w:webHidden/>
          </w:rPr>
        </w:r>
        <w:r>
          <w:rPr>
            <w:webHidden/>
          </w:rPr>
          <w:fldChar w:fldCharType="separate"/>
        </w:r>
        <w:r>
          <w:rPr>
            <w:webHidden/>
          </w:rPr>
          <w:t>42</w:t>
        </w:r>
        <w:r>
          <w:rPr>
            <w:webHidden/>
          </w:rPr>
          <w:fldChar w:fldCharType="end"/>
        </w:r>
      </w:hyperlink>
    </w:p>
    <w:p w14:paraId="52B31C45" w14:textId="568EABFF" w:rsidR="008609C3" w:rsidRDefault="008609C3" w:rsidP="00741B6F">
      <w:pPr>
        <w:pStyle w:val="TOC3"/>
        <w:rPr>
          <w:rFonts w:asciiTheme="minorHAnsi" w:hAnsiTheme="minorHAnsi" w:cstheme="minorBidi"/>
          <w:color w:val="auto"/>
          <w:sz w:val="22"/>
          <w:szCs w:val="28"/>
          <w:lang w:val="en-PH" w:eastAsia="en-PH" w:bidi="th-TH"/>
        </w:rPr>
      </w:pPr>
      <w:hyperlink w:anchor="_Toc141988781" w:history="1">
        <w:r w:rsidRPr="00B347EB">
          <w:rPr>
            <w:rStyle w:val="Hyperlink"/>
          </w:rPr>
          <w:t>4.9.</w:t>
        </w:r>
        <w:r>
          <w:rPr>
            <w:rFonts w:asciiTheme="minorHAnsi" w:hAnsiTheme="minorHAnsi" w:cstheme="minorBidi"/>
            <w:color w:val="auto"/>
            <w:sz w:val="22"/>
            <w:szCs w:val="28"/>
            <w:lang w:val="en-PH" w:eastAsia="en-PH" w:bidi="th-TH"/>
          </w:rPr>
          <w:tab/>
        </w:r>
        <w:r w:rsidRPr="00B347EB">
          <w:rPr>
            <w:rStyle w:val="Hyperlink"/>
          </w:rPr>
          <w:t>Report Layout and Data Sheet</w:t>
        </w:r>
        <w:r>
          <w:rPr>
            <w:webHidden/>
          </w:rPr>
          <w:tab/>
        </w:r>
        <w:r>
          <w:rPr>
            <w:webHidden/>
          </w:rPr>
          <w:fldChar w:fldCharType="begin"/>
        </w:r>
        <w:r>
          <w:rPr>
            <w:webHidden/>
          </w:rPr>
          <w:instrText xml:space="preserve"> PAGEREF _Toc141988781 \h </w:instrText>
        </w:r>
        <w:r>
          <w:rPr>
            <w:webHidden/>
          </w:rPr>
        </w:r>
        <w:r>
          <w:rPr>
            <w:webHidden/>
          </w:rPr>
          <w:fldChar w:fldCharType="separate"/>
        </w:r>
        <w:r>
          <w:rPr>
            <w:webHidden/>
          </w:rPr>
          <w:t>42</w:t>
        </w:r>
        <w:r>
          <w:rPr>
            <w:webHidden/>
          </w:rPr>
          <w:fldChar w:fldCharType="end"/>
        </w:r>
      </w:hyperlink>
    </w:p>
    <w:p w14:paraId="3C505B8F" w14:textId="41F22923" w:rsidR="008609C3" w:rsidRDefault="008609C3" w:rsidP="00741B6F">
      <w:pPr>
        <w:pStyle w:val="TOC3"/>
        <w:rPr>
          <w:rFonts w:asciiTheme="minorHAnsi" w:hAnsiTheme="minorHAnsi" w:cstheme="minorBidi"/>
          <w:color w:val="auto"/>
          <w:sz w:val="22"/>
          <w:szCs w:val="28"/>
          <w:lang w:val="en-PH" w:eastAsia="en-PH" w:bidi="th-TH"/>
        </w:rPr>
      </w:pPr>
      <w:hyperlink w:anchor="_Toc141988782" w:history="1">
        <w:r w:rsidRPr="00B347EB">
          <w:rPr>
            <w:rStyle w:val="Hyperlink"/>
          </w:rPr>
          <w:t>4.10.</w:t>
        </w:r>
        <w:r>
          <w:rPr>
            <w:rFonts w:asciiTheme="minorHAnsi" w:hAnsiTheme="minorHAnsi" w:cstheme="minorBidi"/>
            <w:color w:val="auto"/>
            <w:sz w:val="22"/>
            <w:szCs w:val="28"/>
            <w:lang w:val="en-PH" w:eastAsia="en-PH" w:bidi="th-TH"/>
          </w:rPr>
          <w:tab/>
        </w:r>
        <w:r w:rsidRPr="00B347EB">
          <w:rPr>
            <w:rStyle w:val="Hyperlink"/>
          </w:rPr>
          <w:t>Additional Impacts</w:t>
        </w:r>
        <w:r>
          <w:rPr>
            <w:webHidden/>
          </w:rPr>
          <w:tab/>
        </w:r>
        <w:r>
          <w:rPr>
            <w:webHidden/>
          </w:rPr>
          <w:fldChar w:fldCharType="begin"/>
        </w:r>
        <w:r>
          <w:rPr>
            <w:webHidden/>
          </w:rPr>
          <w:instrText xml:space="preserve"> PAGEREF _Toc141988782 \h </w:instrText>
        </w:r>
        <w:r>
          <w:rPr>
            <w:webHidden/>
          </w:rPr>
        </w:r>
        <w:r>
          <w:rPr>
            <w:webHidden/>
          </w:rPr>
          <w:fldChar w:fldCharType="separate"/>
        </w:r>
        <w:r>
          <w:rPr>
            <w:webHidden/>
          </w:rPr>
          <w:t>44</w:t>
        </w:r>
        <w:r>
          <w:rPr>
            <w:webHidden/>
          </w:rPr>
          <w:fldChar w:fldCharType="end"/>
        </w:r>
      </w:hyperlink>
    </w:p>
    <w:p w14:paraId="71D54447" w14:textId="6BF54D8B" w:rsidR="008609C3" w:rsidRDefault="008609C3" w:rsidP="00741B6F">
      <w:pPr>
        <w:pStyle w:val="TOC2"/>
        <w:rPr>
          <w:rFonts w:asciiTheme="minorHAnsi" w:hAnsiTheme="minorHAnsi" w:cstheme="minorBidi"/>
          <w:sz w:val="22"/>
          <w:szCs w:val="28"/>
          <w:lang w:val="en-PH" w:eastAsia="en-PH" w:bidi="th-TH"/>
        </w:rPr>
        <w:pPrChange w:id="11" w:author="Emy Bartolome" w:date="2023-08-03T21:00:00Z">
          <w:pPr>
            <w:pStyle w:val="TOC2"/>
            <w:tabs>
              <w:tab w:val="left" w:pos="880"/>
              <w:tab w:val="right" w:leader="dot" w:pos="10053"/>
            </w:tabs>
          </w:pPr>
        </w:pPrChange>
      </w:pPr>
      <w:r w:rsidRPr="00B347EB">
        <w:rPr>
          <w:rStyle w:val="Hyperlink"/>
        </w:rPr>
        <w:fldChar w:fldCharType="begin"/>
      </w:r>
      <w:r w:rsidRPr="00B347EB">
        <w:rPr>
          <w:rStyle w:val="Hyperlink"/>
        </w:rPr>
        <w:instrText xml:space="preserve"> </w:instrText>
      </w:r>
      <w:r>
        <w:instrText>HYPERLINK \l "_Toc141988783"</w:instrText>
      </w:r>
      <w:r w:rsidRPr="00B347EB">
        <w:rPr>
          <w:rStyle w:val="Hyperlink"/>
        </w:rPr>
        <w:instrText xml:space="preserve"> </w:instrText>
      </w:r>
      <w:r w:rsidRPr="00B347EB">
        <w:rPr>
          <w:rStyle w:val="Hyperlink"/>
        </w:rPr>
      </w:r>
      <w:r w:rsidRPr="00B347EB">
        <w:rPr>
          <w:rStyle w:val="Hyperlink"/>
        </w:rPr>
        <w:fldChar w:fldCharType="separate"/>
      </w:r>
      <w:r w:rsidRPr="00B347EB">
        <w:rPr>
          <w:rStyle w:val="Hyperlink"/>
        </w:rPr>
        <w:t>5.</w:t>
      </w:r>
      <w:r>
        <w:rPr>
          <w:rFonts w:asciiTheme="minorHAnsi" w:hAnsiTheme="minorHAnsi" w:cstheme="minorBidi"/>
          <w:sz w:val="22"/>
          <w:szCs w:val="28"/>
          <w:lang w:val="en-PH" w:eastAsia="en-PH" w:bidi="th-TH"/>
        </w:rPr>
        <w:tab/>
      </w:r>
      <w:r w:rsidRPr="00B347EB">
        <w:rPr>
          <w:rStyle w:val="Hyperlink"/>
        </w:rPr>
        <w:t>Credit Advice Report - Decrease Limit (Loan and O/D)</w:t>
      </w:r>
      <w:r>
        <w:rPr>
          <w:webHidden/>
        </w:rPr>
        <w:tab/>
      </w:r>
      <w:r>
        <w:rPr>
          <w:webHidden/>
        </w:rPr>
        <w:fldChar w:fldCharType="begin"/>
      </w:r>
      <w:r>
        <w:rPr>
          <w:webHidden/>
        </w:rPr>
        <w:instrText xml:space="preserve"> PAGEREF _Toc141988783 \h </w:instrText>
      </w:r>
      <w:r>
        <w:rPr>
          <w:webHidden/>
        </w:rPr>
      </w:r>
      <w:r>
        <w:rPr>
          <w:webHidden/>
        </w:rPr>
        <w:fldChar w:fldCharType="separate"/>
      </w:r>
      <w:r>
        <w:rPr>
          <w:webHidden/>
        </w:rPr>
        <w:t>44</w:t>
      </w:r>
      <w:r>
        <w:rPr>
          <w:webHidden/>
        </w:rPr>
        <w:fldChar w:fldCharType="end"/>
      </w:r>
      <w:r w:rsidRPr="00B347EB">
        <w:rPr>
          <w:rStyle w:val="Hyperlink"/>
        </w:rPr>
        <w:fldChar w:fldCharType="end"/>
      </w:r>
    </w:p>
    <w:p w14:paraId="1DA95500" w14:textId="24D2B398" w:rsidR="008609C3" w:rsidRDefault="008609C3" w:rsidP="00741B6F">
      <w:pPr>
        <w:pStyle w:val="TOC3"/>
        <w:rPr>
          <w:rFonts w:asciiTheme="minorHAnsi" w:hAnsiTheme="minorHAnsi" w:cstheme="minorBidi"/>
          <w:color w:val="auto"/>
          <w:sz w:val="22"/>
          <w:szCs w:val="28"/>
          <w:lang w:val="en-PH" w:eastAsia="en-PH" w:bidi="th-TH"/>
        </w:rPr>
      </w:pPr>
      <w:hyperlink w:anchor="_Toc141988784" w:history="1">
        <w:r w:rsidRPr="00B347EB">
          <w:rPr>
            <w:rStyle w:val="Hyperlink"/>
          </w:rPr>
          <w:t>5.1.</w:t>
        </w:r>
        <w:r>
          <w:rPr>
            <w:rFonts w:asciiTheme="minorHAnsi" w:hAnsiTheme="minorHAnsi" w:cstheme="minorBidi"/>
            <w:color w:val="auto"/>
            <w:sz w:val="22"/>
            <w:szCs w:val="28"/>
            <w:lang w:val="en-PH" w:eastAsia="en-PH" w:bidi="th-TH"/>
          </w:rPr>
          <w:tab/>
        </w:r>
        <w:r w:rsidRPr="00B347EB">
          <w:rPr>
            <w:rStyle w:val="Hyperlink"/>
          </w:rPr>
          <w:t>Purpose</w:t>
        </w:r>
        <w:r>
          <w:rPr>
            <w:webHidden/>
          </w:rPr>
          <w:tab/>
        </w:r>
        <w:r>
          <w:rPr>
            <w:webHidden/>
          </w:rPr>
          <w:fldChar w:fldCharType="begin"/>
        </w:r>
        <w:r>
          <w:rPr>
            <w:webHidden/>
          </w:rPr>
          <w:instrText xml:space="preserve"> PAGEREF _Toc141988784 \h </w:instrText>
        </w:r>
        <w:r>
          <w:rPr>
            <w:webHidden/>
          </w:rPr>
        </w:r>
        <w:r>
          <w:rPr>
            <w:webHidden/>
          </w:rPr>
          <w:fldChar w:fldCharType="separate"/>
        </w:r>
        <w:r>
          <w:rPr>
            <w:webHidden/>
          </w:rPr>
          <w:t>44</w:t>
        </w:r>
        <w:r>
          <w:rPr>
            <w:webHidden/>
          </w:rPr>
          <w:fldChar w:fldCharType="end"/>
        </w:r>
      </w:hyperlink>
    </w:p>
    <w:p w14:paraId="042EA88F" w14:textId="08335E2E" w:rsidR="008609C3" w:rsidRDefault="008609C3" w:rsidP="00741B6F">
      <w:pPr>
        <w:pStyle w:val="TOC3"/>
        <w:rPr>
          <w:rFonts w:asciiTheme="minorHAnsi" w:hAnsiTheme="minorHAnsi" w:cstheme="minorBidi"/>
          <w:color w:val="auto"/>
          <w:sz w:val="22"/>
          <w:szCs w:val="28"/>
          <w:lang w:val="en-PH" w:eastAsia="en-PH" w:bidi="th-TH"/>
        </w:rPr>
      </w:pPr>
      <w:hyperlink w:anchor="_Toc141988785" w:history="1">
        <w:r w:rsidRPr="00B347EB">
          <w:rPr>
            <w:rStyle w:val="Hyperlink"/>
          </w:rPr>
          <w:t>5.2.</w:t>
        </w:r>
        <w:r>
          <w:rPr>
            <w:rFonts w:asciiTheme="minorHAnsi" w:hAnsiTheme="minorHAnsi" w:cstheme="minorBidi"/>
            <w:color w:val="auto"/>
            <w:sz w:val="22"/>
            <w:szCs w:val="28"/>
            <w:lang w:val="en-PH" w:eastAsia="en-PH" w:bidi="th-TH"/>
          </w:rPr>
          <w:tab/>
        </w:r>
        <w:r w:rsidRPr="00B347EB">
          <w:rPr>
            <w:rStyle w:val="Hyperlink"/>
          </w:rPr>
          <w:t>Background</w:t>
        </w:r>
        <w:r>
          <w:rPr>
            <w:webHidden/>
          </w:rPr>
          <w:tab/>
        </w:r>
        <w:r>
          <w:rPr>
            <w:webHidden/>
          </w:rPr>
          <w:fldChar w:fldCharType="begin"/>
        </w:r>
        <w:r>
          <w:rPr>
            <w:webHidden/>
          </w:rPr>
          <w:instrText xml:space="preserve"> PAGEREF _Toc141988785 \h </w:instrText>
        </w:r>
        <w:r>
          <w:rPr>
            <w:webHidden/>
          </w:rPr>
        </w:r>
        <w:r>
          <w:rPr>
            <w:webHidden/>
          </w:rPr>
          <w:fldChar w:fldCharType="separate"/>
        </w:r>
        <w:r>
          <w:rPr>
            <w:webHidden/>
          </w:rPr>
          <w:t>45</w:t>
        </w:r>
        <w:r>
          <w:rPr>
            <w:webHidden/>
          </w:rPr>
          <w:fldChar w:fldCharType="end"/>
        </w:r>
      </w:hyperlink>
    </w:p>
    <w:p w14:paraId="0D053B56" w14:textId="758AB829" w:rsidR="008609C3" w:rsidRDefault="008609C3" w:rsidP="00741B6F">
      <w:pPr>
        <w:pStyle w:val="TOC3"/>
        <w:rPr>
          <w:rFonts w:asciiTheme="minorHAnsi" w:hAnsiTheme="minorHAnsi" w:cstheme="minorBidi"/>
          <w:color w:val="auto"/>
          <w:sz w:val="22"/>
          <w:szCs w:val="28"/>
          <w:lang w:val="en-PH" w:eastAsia="en-PH" w:bidi="th-TH"/>
        </w:rPr>
      </w:pPr>
      <w:hyperlink w:anchor="_Toc141988786" w:history="1">
        <w:r w:rsidRPr="00B347EB">
          <w:rPr>
            <w:rStyle w:val="Hyperlink"/>
          </w:rPr>
          <w:t>5.3.</w:t>
        </w:r>
        <w:r>
          <w:rPr>
            <w:rFonts w:asciiTheme="minorHAnsi" w:hAnsiTheme="minorHAnsi" w:cstheme="minorBidi"/>
            <w:color w:val="auto"/>
            <w:sz w:val="22"/>
            <w:szCs w:val="28"/>
            <w:lang w:val="en-PH" w:eastAsia="en-PH" w:bidi="th-TH"/>
          </w:rPr>
          <w:tab/>
        </w:r>
        <w:r w:rsidRPr="00B347EB">
          <w:rPr>
            <w:rStyle w:val="Hyperlink"/>
          </w:rPr>
          <w:t>Supported Sample Transaction and Case from Customer</w:t>
        </w:r>
        <w:r>
          <w:rPr>
            <w:webHidden/>
          </w:rPr>
          <w:tab/>
        </w:r>
        <w:r>
          <w:rPr>
            <w:webHidden/>
          </w:rPr>
          <w:fldChar w:fldCharType="begin"/>
        </w:r>
        <w:r>
          <w:rPr>
            <w:webHidden/>
          </w:rPr>
          <w:instrText xml:space="preserve"> PAGEREF _Toc141988786 \h </w:instrText>
        </w:r>
        <w:r>
          <w:rPr>
            <w:webHidden/>
          </w:rPr>
        </w:r>
        <w:r>
          <w:rPr>
            <w:webHidden/>
          </w:rPr>
          <w:fldChar w:fldCharType="separate"/>
        </w:r>
        <w:r>
          <w:rPr>
            <w:webHidden/>
          </w:rPr>
          <w:t>45</w:t>
        </w:r>
        <w:r>
          <w:rPr>
            <w:webHidden/>
          </w:rPr>
          <w:fldChar w:fldCharType="end"/>
        </w:r>
      </w:hyperlink>
    </w:p>
    <w:p w14:paraId="1CC20D5D" w14:textId="49FA1360" w:rsidR="008609C3" w:rsidRDefault="008609C3" w:rsidP="00741B6F">
      <w:pPr>
        <w:pStyle w:val="TOC3"/>
        <w:rPr>
          <w:rFonts w:asciiTheme="minorHAnsi" w:hAnsiTheme="minorHAnsi" w:cstheme="minorBidi"/>
          <w:color w:val="auto"/>
          <w:sz w:val="22"/>
          <w:szCs w:val="28"/>
          <w:lang w:val="en-PH" w:eastAsia="en-PH" w:bidi="th-TH"/>
        </w:rPr>
      </w:pPr>
      <w:hyperlink w:anchor="_Toc141988787" w:history="1">
        <w:r w:rsidRPr="00B347EB">
          <w:rPr>
            <w:rStyle w:val="Hyperlink"/>
          </w:rPr>
          <w:t>5.4.</w:t>
        </w:r>
        <w:r>
          <w:rPr>
            <w:rFonts w:asciiTheme="minorHAnsi" w:hAnsiTheme="minorHAnsi" w:cstheme="minorBidi"/>
            <w:color w:val="auto"/>
            <w:sz w:val="22"/>
            <w:szCs w:val="28"/>
            <w:lang w:val="en-PH" w:eastAsia="en-PH" w:bidi="th-TH"/>
          </w:rPr>
          <w:tab/>
        </w:r>
        <w:r w:rsidRPr="00B347EB">
          <w:rPr>
            <w:rStyle w:val="Hyperlink"/>
          </w:rPr>
          <w:t>Menu Modification</w:t>
        </w:r>
        <w:r>
          <w:rPr>
            <w:webHidden/>
          </w:rPr>
          <w:tab/>
        </w:r>
        <w:r>
          <w:rPr>
            <w:webHidden/>
          </w:rPr>
          <w:fldChar w:fldCharType="begin"/>
        </w:r>
        <w:r>
          <w:rPr>
            <w:webHidden/>
          </w:rPr>
          <w:instrText xml:space="preserve"> PAGEREF _Toc141988787 \h </w:instrText>
        </w:r>
        <w:r>
          <w:rPr>
            <w:webHidden/>
          </w:rPr>
        </w:r>
        <w:r>
          <w:rPr>
            <w:webHidden/>
          </w:rPr>
          <w:fldChar w:fldCharType="separate"/>
        </w:r>
        <w:r>
          <w:rPr>
            <w:webHidden/>
          </w:rPr>
          <w:t>45</w:t>
        </w:r>
        <w:r>
          <w:rPr>
            <w:webHidden/>
          </w:rPr>
          <w:fldChar w:fldCharType="end"/>
        </w:r>
      </w:hyperlink>
    </w:p>
    <w:p w14:paraId="5B876853" w14:textId="758F3287" w:rsidR="008609C3" w:rsidRDefault="008609C3" w:rsidP="00741B6F">
      <w:pPr>
        <w:pStyle w:val="TOC3"/>
        <w:rPr>
          <w:rFonts w:asciiTheme="minorHAnsi" w:hAnsiTheme="minorHAnsi" w:cstheme="minorBidi"/>
          <w:color w:val="auto"/>
          <w:sz w:val="22"/>
          <w:szCs w:val="28"/>
          <w:lang w:val="en-PH" w:eastAsia="en-PH" w:bidi="th-TH"/>
        </w:rPr>
      </w:pPr>
      <w:hyperlink w:anchor="_Toc141988788" w:history="1">
        <w:r w:rsidRPr="00B347EB">
          <w:rPr>
            <w:rStyle w:val="Hyperlink"/>
          </w:rPr>
          <w:t>5.5.</w:t>
        </w:r>
        <w:r>
          <w:rPr>
            <w:rFonts w:asciiTheme="minorHAnsi" w:hAnsiTheme="minorHAnsi" w:cstheme="minorBidi"/>
            <w:color w:val="auto"/>
            <w:sz w:val="22"/>
            <w:szCs w:val="28"/>
            <w:lang w:val="en-PH" w:eastAsia="en-PH" w:bidi="th-TH"/>
          </w:rPr>
          <w:tab/>
        </w:r>
        <w:r w:rsidRPr="00B347EB">
          <w:rPr>
            <w:rStyle w:val="Hyperlink"/>
          </w:rPr>
          <w:t>Screen Layout and Data Sheet</w:t>
        </w:r>
        <w:r>
          <w:rPr>
            <w:webHidden/>
          </w:rPr>
          <w:tab/>
        </w:r>
        <w:r>
          <w:rPr>
            <w:webHidden/>
          </w:rPr>
          <w:fldChar w:fldCharType="begin"/>
        </w:r>
        <w:r>
          <w:rPr>
            <w:webHidden/>
          </w:rPr>
          <w:instrText xml:space="preserve"> PAGEREF _Toc141988788 \h </w:instrText>
        </w:r>
        <w:r>
          <w:rPr>
            <w:webHidden/>
          </w:rPr>
        </w:r>
        <w:r>
          <w:rPr>
            <w:webHidden/>
          </w:rPr>
          <w:fldChar w:fldCharType="separate"/>
        </w:r>
        <w:r>
          <w:rPr>
            <w:webHidden/>
          </w:rPr>
          <w:t>46</w:t>
        </w:r>
        <w:r>
          <w:rPr>
            <w:webHidden/>
          </w:rPr>
          <w:fldChar w:fldCharType="end"/>
        </w:r>
      </w:hyperlink>
    </w:p>
    <w:p w14:paraId="74BA1330" w14:textId="155DE8E0" w:rsidR="008609C3" w:rsidRDefault="008609C3" w:rsidP="00741B6F">
      <w:pPr>
        <w:pStyle w:val="TOC3"/>
        <w:rPr>
          <w:rFonts w:asciiTheme="minorHAnsi" w:hAnsiTheme="minorHAnsi" w:cstheme="minorBidi"/>
          <w:color w:val="auto"/>
          <w:sz w:val="22"/>
          <w:szCs w:val="28"/>
          <w:lang w:val="en-PH" w:eastAsia="en-PH" w:bidi="th-TH"/>
        </w:rPr>
      </w:pPr>
      <w:hyperlink w:anchor="_Toc141988789" w:history="1">
        <w:r w:rsidRPr="00B347EB">
          <w:rPr>
            <w:rStyle w:val="Hyperlink"/>
          </w:rPr>
          <w:t>5.6.</w:t>
        </w:r>
        <w:r>
          <w:rPr>
            <w:rFonts w:asciiTheme="minorHAnsi" w:hAnsiTheme="minorHAnsi" w:cstheme="minorBidi"/>
            <w:color w:val="auto"/>
            <w:sz w:val="22"/>
            <w:szCs w:val="28"/>
            <w:lang w:val="en-PH" w:eastAsia="en-PH" w:bidi="th-TH"/>
          </w:rPr>
          <w:tab/>
        </w:r>
        <w:r w:rsidRPr="00B347EB">
          <w:rPr>
            <w:rStyle w:val="Hyperlink"/>
          </w:rPr>
          <w:t xml:space="preserve">Business Rule  </w:t>
        </w:r>
        <w:r w:rsidRPr="00B347EB">
          <w:rPr>
            <w:rStyle w:val="Hyperlink"/>
            <w:cs/>
          </w:rPr>
          <w:t xml:space="preserve">/ </w:t>
        </w:r>
        <w:r w:rsidRPr="00B347EB">
          <w:rPr>
            <w:rStyle w:val="Hyperlink"/>
          </w:rPr>
          <w:t>Business Logic</w:t>
        </w:r>
        <w:r>
          <w:rPr>
            <w:webHidden/>
          </w:rPr>
          <w:tab/>
        </w:r>
        <w:r>
          <w:rPr>
            <w:webHidden/>
          </w:rPr>
          <w:fldChar w:fldCharType="begin"/>
        </w:r>
        <w:r>
          <w:rPr>
            <w:webHidden/>
          </w:rPr>
          <w:instrText xml:space="preserve"> PAGEREF _Toc141988789 \h </w:instrText>
        </w:r>
        <w:r>
          <w:rPr>
            <w:webHidden/>
          </w:rPr>
        </w:r>
        <w:r>
          <w:rPr>
            <w:webHidden/>
          </w:rPr>
          <w:fldChar w:fldCharType="separate"/>
        </w:r>
        <w:r>
          <w:rPr>
            <w:webHidden/>
          </w:rPr>
          <w:t>46</w:t>
        </w:r>
        <w:r>
          <w:rPr>
            <w:webHidden/>
          </w:rPr>
          <w:fldChar w:fldCharType="end"/>
        </w:r>
      </w:hyperlink>
    </w:p>
    <w:p w14:paraId="217F0CE1" w14:textId="6A950F03" w:rsidR="008609C3" w:rsidRDefault="008609C3" w:rsidP="00741B6F">
      <w:pPr>
        <w:pStyle w:val="TOC3"/>
        <w:rPr>
          <w:rFonts w:asciiTheme="minorHAnsi" w:hAnsiTheme="minorHAnsi" w:cstheme="minorBidi"/>
          <w:color w:val="auto"/>
          <w:sz w:val="22"/>
          <w:szCs w:val="28"/>
          <w:lang w:val="en-PH" w:eastAsia="en-PH" w:bidi="th-TH"/>
        </w:rPr>
      </w:pPr>
      <w:hyperlink w:anchor="_Toc141988790" w:history="1">
        <w:r w:rsidRPr="00B347EB">
          <w:rPr>
            <w:rStyle w:val="Hyperlink"/>
          </w:rPr>
          <w:t>5.7.</w:t>
        </w:r>
        <w:r>
          <w:rPr>
            <w:rFonts w:asciiTheme="minorHAnsi" w:hAnsiTheme="minorHAnsi" w:cstheme="minorBidi"/>
            <w:color w:val="auto"/>
            <w:sz w:val="22"/>
            <w:szCs w:val="28"/>
            <w:lang w:val="en-PH" w:eastAsia="en-PH" w:bidi="th-TH"/>
          </w:rPr>
          <w:tab/>
        </w:r>
        <w:r w:rsidRPr="00B347EB">
          <w:rPr>
            <w:rStyle w:val="Hyperlink"/>
          </w:rPr>
          <w:t>To</w:t>
        </w:r>
        <w:r w:rsidRPr="00B347EB">
          <w:rPr>
            <w:rStyle w:val="Hyperlink"/>
            <w:cs/>
          </w:rPr>
          <w:t>-</w:t>
        </w:r>
        <w:r w:rsidRPr="00B347EB">
          <w:rPr>
            <w:rStyle w:val="Hyperlink"/>
          </w:rPr>
          <w:t>be Processing</w:t>
        </w:r>
        <w:r>
          <w:rPr>
            <w:webHidden/>
          </w:rPr>
          <w:tab/>
        </w:r>
        <w:r>
          <w:rPr>
            <w:webHidden/>
          </w:rPr>
          <w:fldChar w:fldCharType="begin"/>
        </w:r>
        <w:r>
          <w:rPr>
            <w:webHidden/>
          </w:rPr>
          <w:instrText xml:space="preserve"> PAGEREF _Toc141988790 \h </w:instrText>
        </w:r>
        <w:r>
          <w:rPr>
            <w:webHidden/>
          </w:rPr>
        </w:r>
        <w:r>
          <w:rPr>
            <w:webHidden/>
          </w:rPr>
          <w:fldChar w:fldCharType="separate"/>
        </w:r>
        <w:r>
          <w:rPr>
            <w:webHidden/>
          </w:rPr>
          <w:t>46</w:t>
        </w:r>
        <w:r>
          <w:rPr>
            <w:webHidden/>
          </w:rPr>
          <w:fldChar w:fldCharType="end"/>
        </w:r>
      </w:hyperlink>
    </w:p>
    <w:p w14:paraId="221DD1B5" w14:textId="481AEC9F" w:rsidR="008609C3" w:rsidRDefault="008609C3" w:rsidP="00741B6F">
      <w:pPr>
        <w:pStyle w:val="TOC3"/>
        <w:rPr>
          <w:rFonts w:asciiTheme="minorHAnsi" w:hAnsiTheme="minorHAnsi" w:cstheme="minorBidi"/>
          <w:color w:val="auto"/>
          <w:sz w:val="22"/>
          <w:szCs w:val="28"/>
          <w:lang w:val="en-PH" w:eastAsia="en-PH" w:bidi="th-TH"/>
        </w:rPr>
      </w:pPr>
      <w:hyperlink w:anchor="_Toc141988791" w:history="1">
        <w:r w:rsidRPr="00B347EB">
          <w:rPr>
            <w:rStyle w:val="Hyperlink"/>
          </w:rPr>
          <w:t>5.8.</w:t>
        </w:r>
        <w:r>
          <w:rPr>
            <w:rFonts w:asciiTheme="minorHAnsi" w:hAnsiTheme="minorHAnsi" w:cstheme="minorBidi"/>
            <w:color w:val="auto"/>
            <w:sz w:val="22"/>
            <w:szCs w:val="28"/>
            <w:lang w:val="en-PH" w:eastAsia="en-PH" w:bidi="th-TH"/>
          </w:rPr>
          <w:tab/>
        </w:r>
        <w:r w:rsidRPr="00B347EB">
          <w:rPr>
            <w:rStyle w:val="Hyperlink"/>
          </w:rPr>
          <w:t xml:space="preserve">File </w:t>
        </w:r>
        <w:r w:rsidRPr="00B347EB">
          <w:rPr>
            <w:rStyle w:val="Hyperlink"/>
            <w:cs/>
          </w:rPr>
          <w:t>/</w:t>
        </w:r>
        <w:r w:rsidRPr="00B347EB">
          <w:rPr>
            <w:rStyle w:val="Hyperlink"/>
          </w:rPr>
          <w:t>API Layout and Data Sheet</w:t>
        </w:r>
        <w:r>
          <w:rPr>
            <w:webHidden/>
          </w:rPr>
          <w:tab/>
        </w:r>
        <w:r>
          <w:rPr>
            <w:webHidden/>
          </w:rPr>
          <w:fldChar w:fldCharType="begin"/>
        </w:r>
        <w:r>
          <w:rPr>
            <w:webHidden/>
          </w:rPr>
          <w:instrText xml:space="preserve"> PAGEREF _Toc141988791 \h </w:instrText>
        </w:r>
        <w:r>
          <w:rPr>
            <w:webHidden/>
          </w:rPr>
        </w:r>
        <w:r>
          <w:rPr>
            <w:webHidden/>
          </w:rPr>
          <w:fldChar w:fldCharType="separate"/>
        </w:r>
        <w:r>
          <w:rPr>
            <w:webHidden/>
          </w:rPr>
          <w:t>46</w:t>
        </w:r>
        <w:r>
          <w:rPr>
            <w:webHidden/>
          </w:rPr>
          <w:fldChar w:fldCharType="end"/>
        </w:r>
      </w:hyperlink>
    </w:p>
    <w:p w14:paraId="6D02C88B" w14:textId="2110CA8E" w:rsidR="008609C3" w:rsidRDefault="008609C3" w:rsidP="00741B6F">
      <w:pPr>
        <w:pStyle w:val="TOC3"/>
        <w:rPr>
          <w:rFonts w:asciiTheme="minorHAnsi" w:hAnsiTheme="minorHAnsi" w:cstheme="minorBidi"/>
          <w:color w:val="auto"/>
          <w:sz w:val="22"/>
          <w:szCs w:val="28"/>
          <w:lang w:val="en-PH" w:eastAsia="en-PH" w:bidi="th-TH"/>
        </w:rPr>
      </w:pPr>
      <w:hyperlink w:anchor="_Toc141988792" w:history="1">
        <w:r w:rsidRPr="00B347EB">
          <w:rPr>
            <w:rStyle w:val="Hyperlink"/>
          </w:rPr>
          <w:t>5.9.</w:t>
        </w:r>
        <w:r>
          <w:rPr>
            <w:rFonts w:asciiTheme="minorHAnsi" w:hAnsiTheme="minorHAnsi" w:cstheme="minorBidi"/>
            <w:color w:val="auto"/>
            <w:sz w:val="22"/>
            <w:szCs w:val="28"/>
            <w:lang w:val="en-PH" w:eastAsia="en-PH" w:bidi="th-TH"/>
          </w:rPr>
          <w:tab/>
        </w:r>
        <w:r w:rsidRPr="00B347EB">
          <w:rPr>
            <w:rStyle w:val="Hyperlink"/>
          </w:rPr>
          <w:t>Report Layout and Data Sheet</w:t>
        </w:r>
        <w:r>
          <w:rPr>
            <w:webHidden/>
          </w:rPr>
          <w:tab/>
        </w:r>
        <w:r>
          <w:rPr>
            <w:webHidden/>
          </w:rPr>
          <w:fldChar w:fldCharType="begin"/>
        </w:r>
        <w:r>
          <w:rPr>
            <w:webHidden/>
          </w:rPr>
          <w:instrText xml:space="preserve"> PAGEREF _Toc141988792 \h </w:instrText>
        </w:r>
        <w:r>
          <w:rPr>
            <w:webHidden/>
          </w:rPr>
        </w:r>
        <w:r>
          <w:rPr>
            <w:webHidden/>
          </w:rPr>
          <w:fldChar w:fldCharType="separate"/>
        </w:r>
        <w:r>
          <w:rPr>
            <w:webHidden/>
          </w:rPr>
          <w:t>46</w:t>
        </w:r>
        <w:r>
          <w:rPr>
            <w:webHidden/>
          </w:rPr>
          <w:fldChar w:fldCharType="end"/>
        </w:r>
      </w:hyperlink>
    </w:p>
    <w:p w14:paraId="1ED47AC1" w14:textId="550B15FF" w:rsidR="008609C3" w:rsidRDefault="008609C3" w:rsidP="00741B6F">
      <w:pPr>
        <w:pStyle w:val="TOC3"/>
        <w:rPr>
          <w:rFonts w:asciiTheme="minorHAnsi" w:hAnsiTheme="minorHAnsi" w:cstheme="minorBidi"/>
          <w:color w:val="auto"/>
          <w:sz w:val="22"/>
          <w:szCs w:val="28"/>
          <w:lang w:val="en-PH" w:eastAsia="en-PH" w:bidi="th-TH"/>
        </w:rPr>
      </w:pPr>
      <w:hyperlink w:anchor="_Toc141988793" w:history="1">
        <w:r w:rsidRPr="00B347EB">
          <w:rPr>
            <w:rStyle w:val="Hyperlink"/>
          </w:rPr>
          <w:t>5.10.</w:t>
        </w:r>
        <w:r>
          <w:rPr>
            <w:rFonts w:asciiTheme="minorHAnsi" w:hAnsiTheme="minorHAnsi" w:cstheme="minorBidi"/>
            <w:color w:val="auto"/>
            <w:sz w:val="22"/>
            <w:szCs w:val="28"/>
            <w:lang w:val="en-PH" w:eastAsia="en-PH" w:bidi="th-TH"/>
          </w:rPr>
          <w:tab/>
        </w:r>
        <w:r w:rsidRPr="00B347EB">
          <w:rPr>
            <w:rStyle w:val="Hyperlink"/>
          </w:rPr>
          <w:t>Additional Impacts</w:t>
        </w:r>
        <w:r>
          <w:rPr>
            <w:webHidden/>
          </w:rPr>
          <w:tab/>
        </w:r>
        <w:r>
          <w:rPr>
            <w:webHidden/>
          </w:rPr>
          <w:fldChar w:fldCharType="begin"/>
        </w:r>
        <w:r>
          <w:rPr>
            <w:webHidden/>
          </w:rPr>
          <w:instrText xml:space="preserve"> PAGEREF _Toc141988793 \h </w:instrText>
        </w:r>
        <w:r>
          <w:rPr>
            <w:webHidden/>
          </w:rPr>
        </w:r>
        <w:r>
          <w:rPr>
            <w:webHidden/>
          </w:rPr>
          <w:fldChar w:fldCharType="separate"/>
        </w:r>
        <w:r>
          <w:rPr>
            <w:webHidden/>
          </w:rPr>
          <w:t>48</w:t>
        </w:r>
        <w:r>
          <w:rPr>
            <w:webHidden/>
          </w:rPr>
          <w:fldChar w:fldCharType="end"/>
        </w:r>
      </w:hyperlink>
    </w:p>
    <w:p w14:paraId="5875F423" w14:textId="176DE872" w:rsidR="008609C3" w:rsidRDefault="008609C3" w:rsidP="00741B6F">
      <w:pPr>
        <w:pStyle w:val="TOC2"/>
        <w:rPr>
          <w:rFonts w:asciiTheme="minorHAnsi" w:hAnsiTheme="minorHAnsi" w:cstheme="minorBidi"/>
          <w:sz w:val="22"/>
          <w:szCs w:val="28"/>
          <w:lang w:val="en-PH" w:eastAsia="en-PH" w:bidi="th-TH"/>
        </w:rPr>
        <w:pPrChange w:id="12" w:author="Emy Bartolome" w:date="2023-08-03T21:00:00Z">
          <w:pPr>
            <w:pStyle w:val="TOC2"/>
            <w:tabs>
              <w:tab w:val="left" w:pos="880"/>
              <w:tab w:val="right" w:leader="dot" w:pos="10053"/>
            </w:tabs>
          </w:pPr>
        </w:pPrChange>
      </w:pPr>
      <w:r w:rsidRPr="00B347EB">
        <w:rPr>
          <w:rStyle w:val="Hyperlink"/>
        </w:rPr>
        <w:fldChar w:fldCharType="begin"/>
      </w:r>
      <w:r w:rsidRPr="00B347EB">
        <w:rPr>
          <w:rStyle w:val="Hyperlink"/>
        </w:rPr>
        <w:instrText xml:space="preserve"> </w:instrText>
      </w:r>
      <w:r>
        <w:instrText>HYPERLINK \l "_Toc141988794"</w:instrText>
      </w:r>
      <w:r w:rsidRPr="00B347EB">
        <w:rPr>
          <w:rStyle w:val="Hyperlink"/>
        </w:rPr>
        <w:instrText xml:space="preserve"> </w:instrText>
      </w:r>
      <w:r w:rsidRPr="00B347EB">
        <w:rPr>
          <w:rStyle w:val="Hyperlink"/>
        </w:rPr>
      </w:r>
      <w:r w:rsidRPr="00B347EB">
        <w:rPr>
          <w:rStyle w:val="Hyperlink"/>
        </w:rPr>
        <w:fldChar w:fldCharType="separate"/>
      </w:r>
      <w:r w:rsidRPr="00B347EB">
        <w:rPr>
          <w:rStyle w:val="Hyperlink"/>
        </w:rPr>
        <w:t>6.</w:t>
      </w:r>
      <w:r>
        <w:rPr>
          <w:rFonts w:asciiTheme="minorHAnsi" w:hAnsiTheme="minorHAnsi" w:cstheme="minorBidi"/>
          <w:sz w:val="22"/>
          <w:szCs w:val="28"/>
          <w:lang w:val="en-PH" w:eastAsia="en-PH" w:bidi="th-TH"/>
        </w:rPr>
        <w:tab/>
      </w:r>
      <w:r w:rsidRPr="00B347EB">
        <w:rPr>
          <w:rStyle w:val="Hyperlink"/>
        </w:rPr>
        <w:t>Credit Advice Report - Change Limit Conditions (Loan and O/D)</w:t>
      </w:r>
      <w:r>
        <w:rPr>
          <w:webHidden/>
        </w:rPr>
        <w:tab/>
      </w:r>
      <w:r>
        <w:rPr>
          <w:webHidden/>
        </w:rPr>
        <w:fldChar w:fldCharType="begin"/>
      </w:r>
      <w:r>
        <w:rPr>
          <w:webHidden/>
        </w:rPr>
        <w:instrText xml:space="preserve"> PAGEREF _Toc141988794 \h </w:instrText>
      </w:r>
      <w:r>
        <w:rPr>
          <w:webHidden/>
        </w:rPr>
      </w:r>
      <w:r>
        <w:rPr>
          <w:webHidden/>
        </w:rPr>
        <w:fldChar w:fldCharType="separate"/>
      </w:r>
      <w:r>
        <w:rPr>
          <w:webHidden/>
        </w:rPr>
        <w:t>48</w:t>
      </w:r>
      <w:r>
        <w:rPr>
          <w:webHidden/>
        </w:rPr>
        <w:fldChar w:fldCharType="end"/>
      </w:r>
      <w:r w:rsidRPr="00B347EB">
        <w:rPr>
          <w:rStyle w:val="Hyperlink"/>
        </w:rPr>
        <w:fldChar w:fldCharType="end"/>
      </w:r>
    </w:p>
    <w:p w14:paraId="4023BB21" w14:textId="0F6562AE" w:rsidR="008609C3" w:rsidRDefault="008609C3" w:rsidP="00741B6F">
      <w:pPr>
        <w:pStyle w:val="TOC3"/>
        <w:rPr>
          <w:rFonts w:asciiTheme="minorHAnsi" w:hAnsiTheme="minorHAnsi" w:cstheme="minorBidi"/>
          <w:color w:val="auto"/>
          <w:sz w:val="22"/>
          <w:szCs w:val="28"/>
          <w:lang w:val="en-PH" w:eastAsia="en-PH" w:bidi="th-TH"/>
        </w:rPr>
      </w:pPr>
      <w:hyperlink w:anchor="_Toc141988795" w:history="1">
        <w:r w:rsidRPr="00B347EB">
          <w:rPr>
            <w:rStyle w:val="Hyperlink"/>
          </w:rPr>
          <w:t>6.1.</w:t>
        </w:r>
        <w:r>
          <w:rPr>
            <w:rFonts w:asciiTheme="minorHAnsi" w:hAnsiTheme="minorHAnsi" w:cstheme="minorBidi"/>
            <w:color w:val="auto"/>
            <w:sz w:val="22"/>
            <w:szCs w:val="28"/>
            <w:lang w:val="en-PH" w:eastAsia="en-PH" w:bidi="th-TH"/>
          </w:rPr>
          <w:tab/>
        </w:r>
        <w:r w:rsidRPr="00B347EB">
          <w:rPr>
            <w:rStyle w:val="Hyperlink"/>
          </w:rPr>
          <w:t>Purpose</w:t>
        </w:r>
        <w:r>
          <w:rPr>
            <w:webHidden/>
          </w:rPr>
          <w:tab/>
        </w:r>
        <w:r>
          <w:rPr>
            <w:webHidden/>
          </w:rPr>
          <w:fldChar w:fldCharType="begin"/>
        </w:r>
        <w:r>
          <w:rPr>
            <w:webHidden/>
          </w:rPr>
          <w:instrText xml:space="preserve"> PAGEREF _Toc141988795 \h </w:instrText>
        </w:r>
        <w:r>
          <w:rPr>
            <w:webHidden/>
          </w:rPr>
        </w:r>
        <w:r>
          <w:rPr>
            <w:webHidden/>
          </w:rPr>
          <w:fldChar w:fldCharType="separate"/>
        </w:r>
        <w:r>
          <w:rPr>
            <w:webHidden/>
          </w:rPr>
          <w:t>49</w:t>
        </w:r>
        <w:r>
          <w:rPr>
            <w:webHidden/>
          </w:rPr>
          <w:fldChar w:fldCharType="end"/>
        </w:r>
      </w:hyperlink>
    </w:p>
    <w:p w14:paraId="35CEC7B7" w14:textId="4228BBEF" w:rsidR="008609C3" w:rsidRDefault="008609C3" w:rsidP="00741B6F">
      <w:pPr>
        <w:pStyle w:val="TOC3"/>
        <w:rPr>
          <w:rFonts w:asciiTheme="minorHAnsi" w:hAnsiTheme="minorHAnsi" w:cstheme="minorBidi"/>
          <w:color w:val="auto"/>
          <w:sz w:val="22"/>
          <w:szCs w:val="28"/>
          <w:lang w:val="en-PH" w:eastAsia="en-PH" w:bidi="th-TH"/>
        </w:rPr>
      </w:pPr>
      <w:hyperlink w:anchor="_Toc141988796" w:history="1">
        <w:r w:rsidRPr="00B347EB">
          <w:rPr>
            <w:rStyle w:val="Hyperlink"/>
          </w:rPr>
          <w:t>6.2.</w:t>
        </w:r>
        <w:r>
          <w:rPr>
            <w:rFonts w:asciiTheme="minorHAnsi" w:hAnsiTheme="minorHAnsi" w:cstheme="minorBidi"/>
            <w:color w:val="auto"/>
            <w:sz w:val="22"/>
            <w:szCs w:val="28"/>
            <w:lang w:val="en-PH" w:eastAsia="en-PH" w:bidi="th-TH"/>
          </w:rPr>
          <w:tab/>
        </w:r>
        <w:r w:rsidRPr="00B347EB">
          <w:rPr>
            <w:rStyle w:val="Hyperlink"/>
          </w:rPr>
          <w:t>Background</w:t>
        </w:r>
        <w:r>
          <w:rPr>
            <w:webHidden/>
          </w:rPr>
          <w:tab/>
        </w:r>
        <w:r>
          <w:rPr>
            <w:webHidden/>
          </w:rPr>
          <w:fldChar w:fldCharType="begin"/>
        </w:r>
        <w:r>
          <w:rPr>
            <w:webHidden/>
          </w:rPr>
          <w:instrText xml:space="preserve"> PAGEREF _Toc141988796 \h </w:instrText>
        </w:r>
        <w:r>
          <w:rPr>
            <w:webHidden/>
          </w:rPr>
        </w:r>
        <w:r>
          <w:rPr>
            <w:webHidden/>
          </w:rPr>
          <w:fldChar w:fldCharType="separate"/>
        </w:r>
        <w:r>
          <w:rPr>
            <w:webHidden/>
          </w:rPr>
          <w:t>49</w:t>
        </w:r>
        <w:r>
          <w:rPr>
            <w:webHidden/>
          </w:rPr>
          <w:fldChar w:fldCharType="end"/>
        </w:r>
      </w:hyperlink>
    </w:p>
    <w:p w14:paraId="58D09271" w14:textId="315AE898" w:rsidR="008609C3" w:rsidRDefault="008609C3" w:rsidP="00741B6F">
      <w:pPr>
        <w:pStyle w:val="TOC3"/>
        <w:rPr>
          <w:rFonts w:asciiTheme="minorHAnsi" w:hAnsiTheme="minorHAnsi" w:cstheme="minorBidi"/>
          <w:color w:val="auto"/>
          <w:sz w:val="22"/>
          <w:szCs w:val="28"/>
          <w:lang w:val="en-PH" w:eastAsia="en-PH" w:bidi="th-TH"/>
        </w:rPr>
      </w:pPr>
      <w:hyperlink w:anchor="_Toc141988797" w:history="1">
        <w:r w:rsidRPr="00B347EB">
          <w:rPr>
            <w:rStyle w:val="Hyperlink"/>
          </w:rPr>
          <w:t>6.3.</w:t>
        </w:r>
        <w:r>
          <w:rPr>
            <w:rFonts w:asciiTheme="minorHAnsi" w:hAnsiTheme="minorHAnsi" w:cstheme="minorBidi"/>
            <w:color w:val="auto"/>
            <w:sz w:val="22"/>
            <w:szCs w:val="28"/>
            <w:lang w:val="en-PH" w:eastAsia="en-PH" w:bidi="th-TH"/>
          </w:rPr>
          <w:tab/>
        </w:r>
        <w:r w:rsidRPr="00B347EB">
          <w:rPr>
            <w:rStyle w:val="Hyperlink"/>
          </w:rPr>
          <w:t>Supported Sample Transaction and Case from Customer</w:t>
        </w:r>
        <w:r>
          <w:rPr>
            <w:webHidden/>
          </w:rPr>
          <w:tab/>
        </w:r>
        <w:r>
          <w:rPr>
            <w:webHidden/>
          </w:rPr>
          <w:fldChar w:fldCharType="begin"/>
        </w:r>
        <w:r>
          <w:rPr>
            <w:webHidden/>
          </w:rPr>
          <w:instrText xml:space="preserve"> PAGEREF _Toc141988797 \h </w:instrText>
        </w:r>
        <w:r>
          <w:rPr>
            <w:webHidden/>
          </w:rPr>
        </w:r>
        <w:r>
          <w:rPr>
            <w:webHidden/>
          </w:rPr>
          <w:fldChar w:fldCharType="separate"/>
        </w:r>
        <w:r>
          <w:rPr>
            <w:webHidden/>
          </w:rPr>
          <w:t>50</w:t>
        </w:r>
        <w:r>
          <w:rPr>
            <w:webHidden/>
          </w:rPr>
          <w:fldChar w:fldCharType="end"/>
        </w:r>
      </w:hyperlink>
    </w:p>
    <w:p w14:paraId="548EE685" w14:textId="5EE70FDA" w:rsidR="008609C3" w:rsidRDefault="008609C3" w:rsidP="00741B6F">
      <w:pPr>
        <w:pStyle w:val="TOC3"/>
        <w:rPr>
          <w:rFonts w:asciiTheme="minorHAnsi" w:hAnsiTheme="minorHAnsi" w:cstheme="minorBidi"/>
          <w:color w:val="auto"/>
          <w:sz w:val="22"/>
          <w:szCs w:val="28"/>
          <w:lang w:val="en-PH" w:eastAsia="en-PH" w:bidi="th-TH"/>
        </w:rPr>
      </w:pPr>
      <w:hyperlink w:anchor="_Toc141988798" w:history="1">
        <w:r w:rsidRPr="00B347EB">
          <w:rPr>
            <w:rStyle w:val="Hyperlink"/>
          </w:rPr>
          <w:t>6.4.</w:t>
        </w:r>
        <w:r>
          <w:rPr>
            <w:rFonts w:asciiTheme="minorHAnsi" w:hAnsiTheme="minorHAnsi" w:cstheme="minorBidi"/>
            <w:color w:val="auto"/>
            <w:sz w:val="22"/>
            <w:szCs w:val="28"/>
            <w:lang w:val="en-PH" w:eastAsia="en-PH" w:bidi="th-TH"/>
          </w:rPr>
          <w:tab/>
        </w:r>
        <w:r w:rsidRPr="00B347EB">
          <w:rPr>
            <w:rStyle w:val="Hyperlink"/>
          </w:rPr>
          <w:t>Menu Modification</w:t>
        </w:r>
        <w:r>
          <w:rPr>
            <w:webHidden/>
          </w:rPr>
          <w:tab/>
        </w:r>
        <w:r>
          <w:rPr>
            <w:webHidden/>
          </w:rPr>
          <w:fldChar w:fldCharType="begin"/>
        </w:r>
        <w:r>
          <w:rPr>
            <w:webHidden/>
          </w:rPr>
          <w:instrText xml:space="preserve"> PAGEREF _Toc141988798 \h </w:instrText>
        </w:r>
        <w:r>
          <w:rPr>
            <w:webHidden/>
          </w:rPr>
        </w:r>
        <w:r>
          <w:rPr>
            <w:webHidden/>
          </w:rPr>
          <w:fldChar w:fldCharType="separate"/>
        </w:r>
        <w:r>
          <w:rPr>
            <w:webHidden/>
          </w:rPr>
          <w:t>52</w:t>
        </w:r>
        <w:r>
          <w:rPr>
            <w:webHidden/>
          </w:rPr>
          <w:fldChar w:fldCharType="end"/>
        </w:r>
      </w:hyperlink>
    </w:p>
    <w:p w14:paraId="092E649F" w14:textId="08CCDBED" w:rsidR="008609C3" w:rsidRDefault="008609C3" w:rsidP="00741B6F">
      <w:pPr>
        <w:pStyle w:val="TOC3"/>
        <w:rPr>
          <w:rFonts w:asciiTheme="minorHAnsi" w:hAnsiTheme="minorHAnsi" w:cstheme="minorBidi"/>
          <w:color w:val="auto"/>
          <w:sz w:val="22"/>
          <w:szCs w:val="28"/>
          <w:lang w:val="en-PH" w:eastAsia="en-PH" w:bidi="th-TH"/>
        </w:rPr>
      </w:pPr>
      <w:hyperlink w:anchor="_Toc141988799" w:history="1">
        <w:r w:rsidRPr="00B347EB">
          <w:rPr>
            <w:rStyle w:val="Hyperlink"/>
          </w:rPr>
          <w:t>6.5.</w:t>
        </w:r>
        <w:r>
          <w:rPr>
            <w:rFonts w:asciiTheme="minorHAnsi" w:hAnsiTheme="minorHAnsi" w:cstheme="minorBidi"/>
            <w:color w:val="auto"/>
            <w:sz w:val="22"/>
            <w:szCs w:val="28"/>
            <w:lang w:val="en-PH" w:eastAsia="en-PH" w:bidi="th-TH"/>
          </w:rPr>
          <w:tab/>
        </w:r>
        <w:r w:rsidRPr="00B347EB">
          <w:rPr>
            <w:rStyle w:val="Hyperlink"/>
          </w:rPr>
          <w:t>Screen Layout and Data Sheet</w:t>
        </w:r>
        <w:r>
          <w:rPr>
            <w:webHidden/>
          </w:rPr>
          <w:tab/>
        </w:r>
        <w:r>
          <w:rPr>
            <w:webHidden/>
          </w:rPr>
          <w:fldChar w:fldCharType="begin"/>
        </w:r>
        <w:r>
          <w:rPr>
            <w:webHidden/>
          </w:rPr>
          <w:instrText xml:space="preserve"> PAGEREF _Toc141988799 \h </w:instrText>
        </w:r>
        <w:r>
          <w:rPr>
            <w:webHidden/>
          </w:rPr>
        </w:r>
        <w:r>
          <w:rPr>
            <w:webHidden/>
          </w:rPr>
          <w:fldChar w:fldCharType="separate"/>
        </w:r>
        <w:r>
          <w:rPr>
            <w:webHidden/>
          </w:rPr>
          <w:t>52</w:t>
        </w:r>
        <w:r>
          <w:rPr>
            <w:webHidden/>
          </w:rPr>
          <w:fldChar w:fldCharType="end"/>
        </w:r>
      </w:hyperlink>
    </w:p>
    <w:p w14:paraId="53D6D53E" w14:textId="5DB41F15" w:rsidR="008609C3" w:rsidRDefault="008609C3" w:rsidP="00741B6F">
      <w:pPr>
        <w:pStyle w:val="TOC3"/>
        <w:rPr>
          <w:rFonts w:asciiTheme="minorHAnsi" w:hAnsiTheme="minorHAnsi" w:cstheme="minorBidi"/>
          <w:color w:val="auto"/>
          <w:sz w:val="22"/>
          <w:szCs w:val="28"/>
          <w:lang w:val="en-PH" w:eastAsia="en-PH" w:bidi="th-TH"/>
        </w:rPr>
      </w:pPr>
      <w:hyperlink w:anchor="_Toc141988800" w:history="1">
        <w:r w:rsidRPr="00B347EB">
          <w:rPr>
            <w:rStyle w:val="Hyperlink"/>
          </w:rPr>
          <w:t>6.6.</w:t>
        </w:r>
        <w:r>
          <w:rPr>
            <w:rFonts w:asciiTheme="minorHAnsi" w:hAnsiTheme="minorHAnsi" w:cstheme="minorBidi"/>
            <w:color w:val="auto"/>
            <w:sz w:val="22"/>
            <w:szCs w:val="28"/>
            <w:lang w:val="en-PH" w:eastAsia="en-PH" w:bidi="th-TH"/>
          </w:rPr>
          <w:tab/>
        </w:r>
        <w:r w:rsidRPr="00B347EB">
          <w:rPr>
            <w:rStyle w:val="Hyperlink"/>
          </w:rPr>
          <w:t xml:space="preserve">Business Rule  </w:t>
        </w:r>
        <w:r w:rsidRPr="00B347EB">
          <w:rPr>
            <w:rStyle w:val="Hyperlink"/>
            <w:cs/>
          </w:rPr>
          <w:t xml:space="preserve">/ </w:t>
        </w:r>
        <w:r w:rsidRPr="00B347EB">
          <w:rPr>
            <w:rStyle w:val="Hyperlink"/>
          </w:rPr>
          <w:t>Business Logic</w:t>
        </w:r>
        <w:r>
          <w:rPr>
            <w:webHidden/>
          </w:rPr>
          <w:tab/>
        </w:r>
        <w:r>
          <w:rPr>
            <w:webHidden/>
          </w:rPr>
          <w:fldChar w:fldCharType="begin"/>
        </w:r>
        <w:r>
          <w:rPr>
            <w:webHidden/>
          </w:rPr>
          <w:instrText xml:space="preserve"> PAGEREF _Toc141988800 \h </w:instrText>
        </w:r>
        <w:r>
          <w:rPr>
            <w:webHidden/>
          </w:rPr>
        </w:r>
        <w:r>
          <w:rPr>
            <w:webHidden/>
          </w:rPr>
          <w:fldChar w:fldCharType="separate"/>
        </w:r>
        <w:r>
          <w:rPr>
            <w:webHidden/>
          </w:rPr>
          <w:t>52</w:t>
        </w:r>
        <w:r>
          <w:rPr>
            <w:webHidden/>
          </w:rPr>
          <w:fldChar w:fldCharType="end"/>
        </w:r>
      </w:hyperlink>
    </w:p>
    <w:p w14:paraId="73BF8F2D" w14:textId="6F5D7107" w:rsidR="008609C3" w:rsidRDefault="008609C3" w:rsidP="00741B6F">
      <w:pPr>
        <w:pStyle w:val="TOC3"/>
        <w:rPr>
          <w:rFonts w:asciiTheme="minorHAnsi" w:hAnsiTheme="minorHAnsi" w:cstheme="minorBidi"/>
          <w:color w:val="auto"/>
          <w:sz w:val="22"/>
          <w:szCs w:val="28"/>
          <w:lang w:val="en-PH" w:eastAsia="en-PH" w:bidi="th-TH"/>
        </w:rPr>
      </w:pPr>
      <w:hyperlink w:anchor="_Toc141988801" w:history="1">
        <w:r w:rsidRPr="00B347EB">
          <w:rPr>
            <w:rStyle w:val="Hyperlink"/>
          </w:rPr>
          <w:t>6.7.</w:t>
        </w:r>
        <w:r>
          <w:rPr>
            <w:rFonts w:asciiTheme="minorHAnsi" w:hAnsiTheme="minorHAnsi" w:cstheme="minorBidi"/>
            <w:color w:val="auto"/>
            <w:sz w:val="22"/>
            <w:szCs w:val="28"/>
            <w:lang w:val="en-PH" w:eastAsia="en-PH" w:bidi="th-TH"/>
          </w:rPr>
          <w:tab/>
        </w:r>
        <w:r w:rsidRPr="00B347EB">
          <w:rPr>
            <w:rStyle w:val="Hyperlink"/>
          </w:rPr>
          <w:t>To</w:t>
        </w:r>
        <w:r w:rsidRPr="00B347EB">
          <w:rPr>
            <w:rStyle w:val="Hyperlink"/>
            <w:cs/>
          </w:rPr>
          <w:t>-</w:t>
        </w:r>
        <w:r w:rsidRPr="00B347EB">
          <w:rPr>
            <w:rStyle w:val="Hyperlink"/>
          </w:rPr>
          <w:t>be Processing</w:t>
        </w:r>
        <w:r>
          <w:rPr>
            <w:webHidden/>
          </w:rPr>
          <w:tab/>
        </w:r>
        <w:r>
          <w:rPr>
            <w:webHidden/>
          </w:rPr>
          <w:fldChar w:fldCharType="begin"/>
        </w:r>
        <w:r>
          <w:rPr>
            <w:webHidden/>
          </w:rPr>
          <w:instrText xml:space="preserve"> PAGEREF _Toc141988801 \h </w:instrText>
        </w:r>
        <w:r>
          <w:rPr>
            <w:webHidden/>
          </w:rPr>
        </w:r>
        <w:r>
          <w:rPr>
            <w:webHidden/>
          </w:rPr>
          <w:fldChar w:fldCharType="separate"/>
        </w:r>
        <w:r>
          <w:rPr>
            <w:webHidden/>
          </w:rPr>
          <w:t>53</w:t>
        </w:r>
        <w:r>
          <w:rPr>
            <w:webHidden/>
          </w:rPr>
          <w:fldChar w:fldCharType="end"/>
        </w:r>
      </w:hyperlink>
    </w:p>
    <w:p w14:paraId="16E4A185" w14:textId="21067F4E" w:rsidR="008609C3" w:rsidRDefault="008609C3" w:rsidP="00741B6F">
      <w:pPr>
        <w:pStyle w:val="TOC3"/>
        <w:rPr>
          <w:rFonts w:asciiTheme="minorHAnsi" w:hAnsiTheme="minorHAnsi" w:cstheme="minorBidi"/>
          <w:color w:val="auto"/>
          <w:sz w:val="22"/>
          <w:szCs w:val="28"/>
          <w:lang w:val="en-PH" w:eastAsia="en-PH" w:bidi="th-TH"/>
        </w:rPr>
      </w:pPr>
      <w:hyperlink w:anchor="_Toc141988802" w:history="1">
        <w:r w:rsidRPr="00B347EB">
          <w:rPr>
            <w:rStyle w:val="Hyperlink"/>
          </w:rPr>
          <w:t>6.8.</w:t>
        </w:r>
        <w:r>
          <w:rPr>
            <w:rFonts w:asciiTheme="minorHAnsi" w:hAnsiTheme="minorHAnsi" w:cstheme="minorBidi"/>
            <w:color w:val="auto"/>
            <w:sz w:val="22"/>
            <w:szCs w:val="28"/>
            <w:lang w:val="en-PH" w:eastAsia="en-PH" w:bidi="th-TH"/>
          </w:rPr>
          <w:tab/>
        </w:r>
        <w:r w:rsidRPr="00B347EB">
          <w:rPr>
            <w:rStyle w:val="Hyperlink"/>
          </w:rPr>
          <w:t xml:space="preserve">File </w:t>
        </w:r>
        <w:r w:rsidRPr="00B347EB">
          <w:rPr>
            <w:rStyle w:val="Hyperlink"/>
            <w:cs/>
          </w:rPr>
          <w:t>/</w:t>
        </w:r>
        <w:r w:rsidRPr="00B347EB">
          <w:rPr>
            <w:rStyle w:val="Hyperlink"/>
          </w:rPr>
          <w:t>API Layout and Data Sheet</w:t>
        </w:r>
        <w:r>
          <w:rPr>
            <w:webHidden/>
          </w:rPr>
          <w:tab/>
        </w:r>
        <w:r>
          <w:rPr>
            <w:webHidden/>
          </w:rPr>
          <w:fldChar w:fldCharType="begin"/>
        </w:r>
        <w:r>
          <w:rPr>
            <w:webHidden/>
          </w:rPr>
          <w:instrText xml:space="preserve"> PAGEREF _Toc141988802 \h </w:instrText>
        </w:r>
        <w:r>
          <w:rPr>
            <w:webHidden/>
          </w:rPr>
        </w:r>
        <w:r>
          <w:rPr>
            <w:webHidden/>
          </w:rPr>
          <w:fldChar w:fldCharType="separate"/>
        </w:r>
        <w:r>
          <w:rPr>
            <w:webHidden/>
          </w:rPr>
          <w:t>53</w:t>
        </w:r>
        <w:r>
          <w:rPr>
            <w:webHidden/>
          </w:rPr>
          <w:fldChar w:fldCharType="end"/>
        </w:r>
      </w:hyperlink>
    </w:p>
    <w:p w14:paraId="5C151BA5" w14:textId="78FDEBA5" w:rsidR="008609C3" w:rsidRDefault="008609C3" w:rsidP="00741B6F">
      <w:pPr>
        <w:pStyle w:val="TOC3"/>
        <w:rPr>
          <w:rFonts w:asciiTheme="minorHAnsi" w:hAnsiTheme="minorHAnsi" w:cstheme="minorBidi"/>
          <w:color w:val="auto"/>
          <w:sz w:val="22"/>
          <w:szCs w:val="28"/>
          <w:lang w:val="en-PH" w:eastAsia="en-PH" w:bidi="th-TH"/>
        </w:rPr>
      </w:pPr>
      <w:hyperlink w:anchor="_Toc141988803" w:history="1">
        <w:r w:rsidRPr="00B347EB">
          <w:rPr>
            <w:rStyle w:val="Hyperlink"/>
          </w:rPr>
          <w:t>6.9.</w:t>
        </w:r>
        <w:r>
          <w:rPr>
            <w:rFonts w:asciiTheme="minorHAnsi" w:hAnsiTheme="minorHAnsi" w:cstheme="minorBidi"/>
            <w:color w:val="auto"/>
            <w:sz w:val="22"/>
            <w:szCs w:val="28"/>
            <w:lang w:val="en-PH" w:eastAsia="en-PH" w:bidi="th-TH"/>
          </w:rPr>
          <w:tab/>
        </w:r>
        <w:r w:rsidRPr="00B347EB">
          <w:rPr>
            <w:rStyle w:val="Hyperlink"/>
          </w:rPr>
          <w:t>Report Layout and Data Sheet</w:t>
        </w:r>
        <w:r>
          <w:rPr>
            <w:webHidden/>
          </w:rPr>
          <w:tab/>
        </w:r>
        <w:r>
          <w:rPr>
            <w:webHidden/>
          </w:rPr>
          <w:fldChar w:fldCharType="begin"/>
        </w:r>
        <w:r>
          <w:rPr>
            <w:webHidden/>
          </w:rPr>
          <w:instrText xml:space="preserve"> PAGEREF _Toc141988803 \h </w:instrText>
        </w:r>
        <w:r>
          <w:rPr>
            <w:webHidden/>
          </w:rPr>
        </w:r>
        <w:r>
          <w:rPr>
            <w:webHidden/>
          </w:rPr>
          <w:fldChar w:fldCharType="separate"/>
        </w:r>
        <w:r>
          <w:rPr>
            <w:webHidden/>
          </w:rPr>
          <w:t>53</w:t>
        </w:r>
        <w:r>
          <w:rPr>
            <w:webHidden/>
          </w:rPr>
          <w:fldChar w:fldCharType="end"/>
        </w:r>
      </w:hyperlink>
    </w:p>
    <w:p w14:paraId="30D268DA" w14:textId="4FB49A05" w:rsidR="008609C3" w:rsidRDefault="008609C3" w:rsidP="00741B6F">
      <w:pPr>
        <w:pStyle w:val="TOC3"/>
        <w:rPr>
          <w:rFonts w:asciiTheme="minorHAnsi" w:hAnsiTheme="minorHAnsi" w:cstheme="minorBidi"/>
          <w:color w:val="auto"/>
          <w:sz w:val="22"/>
          <w:szCs w:val="28"/>
          <w:lang w:val="en-PH" w:eastAsia="en-PH" w:bidi="th-TH"/>
        </w:rPr>
      </w:pPr>
      <w:hyperlink w:anchor="_Toc141988804" w:history="1">
        <w:r w:rsidRPr="00B347EB">
          <w:rPr>
            <w:rStyle w:val="Hyperlink"/>
          </w:rPr>
          <w:t>6.10.</w:t>
        </w:r>
        <w:r>
          <w:rPr>
            <w:rFonts w:asciiTheme="minorHAnsi" w:hAnsiTheme="minorHAnsi" w:cstheme="minorBidi"/>
            <w:color w:val="auto"/>
            <w:sz w:val="22"/>
            <w:szCs w:val="28"/>
            <w:lang w:val="en-PH" w:eastAsia="en-PH" w:bidi="th-TH"/>
          </w:rPr>
          <w:tab/>
        </w:r>
        <w:r w:rsidRPr="00B347EB">
          <w:rPr>
            <w:rStyle w:val="Hyperlink"/>
          </w:rPr>
          <w:t>Additional Impacts</w:t>
        </w:r>
        <w:r>
          <w:rPr>
            <w:webHidden/>
          </w:rPr>
          <w:tab/>
        </w:r>
        <w:r>
          <w:rPr>
            <w:webHidden/>
          </w:rPr>
          <w:fldChar w:fldCharType="begin"/>
        </w:r>
        <w:r>
          <w:rPr>
            <w:webHidden/>
          </w:rPr>
          <w:instrText xml:space="preserve"> PAGEREF _Toc141988804 \h </w:instrText>
        </w:r>
        <w:r>
          <w:rPr>
            <w:webHidden/>
          </w:rPr>
        </w:r>
        <w:r>
          <w:rPr>
            <w:webHidden/>
          </w:rPr>
          <w:fldChar w:fldCharType="separate"/>
        </w:r>
        <w:r>
          <w:rPr>
            <w:webHidden/>
          </w:rPr>
          <w:t>55</w:t>
        </w:r>
        <w:r>
          <w:rPr>
            <w:webHidden/>
          </w:rPr>
          <w:fldChar w:fldCharType="end"/>
        </w:r>
      </w:hyperlink>
    </w:p>
    <w:p w14:paraId="130D39DB" w14:textId="7DD42DD6" w:rsidR="008609C3" w:rsidRDefault="008609C3" w:rsidP="00741B6F">
      <w:pPr>
        <w:pStyle w:val="TOC2"/>
        <w:rPr>
          <w:rFonts w:asciiTheme="minorHAnsi" w:hAnsiTheme="minorHAnsi" w:cstheme="minorBidi"/>
          <w:sz w:val="22"/>
          <w:szCs w:val="28"/>
          <w:lang w:val="en-PH" w:eastAsia="en-PH" w:bidi="th-TH"/>
        </w:rPr>
        <w:pPrChange w:id="13" w:author="Emy Bartolome" w:date="2023-08-03T21:00:00Z">
          <w:pPr>
            <w:pStyle w:val="TOC2"/>
            <w:tabs>
              <w:tab w:val="left" w:pos="880"/>
              <w:tab w:val="right" w:leader="dot" w:pos="10053"/>
            </w:tabs>
          </w:pPr>
        </w:pPrChange>
      </w:pPr>
      <w:r w:rsidRPr="00B347EB">
        <w:rPr>
          <w:rStyle w:val="Hyperlink"/>
        </w:rPr>
        <w:fldChar w:fldCharType="begin"/>
      </w:r>
      <w:r w:rsidRPr="00B347EB">
        <w:rPr>
          <w:rStyle w:val="Hyperlink"/>
        </w:rPr>
        <w:instrText xml:space="preserve"> </w:instrText>
      </w:r>
      <w:r>
        <w:instrText>HYPERLINK \l "_Toc141988805"</w:instrText>
      </w:r>
      <w:r w:rsidRPr="00B347EB">
        <w:rPr>
          <w:rStyle w:val="Hyperlink"/>
        </w:rPr>
        <w:instrText xml:space="preserve"> </w:instrText>
      </w:r>
      <w:r w:rsidRPr="00B347EB">
        <w:rPr>
          <w:rStyle w:val="Hyperlink"/>
        </w:rPr>
      </w:r>
      <w:r w:rsidRPr="00B347EB">
        <w:rPr>
          <w:rStyle w:val="Hyperlink"/>
        </w:rPr>
        <w:fldChar w:fldCharType="separate"/>
      </w:r>
      <w:r w:rsidRPr="00B347EB">
        <w:rPr>
          <w:rStyle w:val="Hyperlink"/>
        </w:rPr>
        <w:t>7.</w:t>
      </w:r>
      <w:r>
        <w:rPr>
          <w:rFonts w:asciiTheme="minorHAnsi" w:hAnsiTheme="minorHAnsi" w:cstheme="minorBidi"/>
          <w:sz w:val="22"/>
          <w:szCs w:val="28"/>
          <w:lang w:val="en-PH" w:eastAsia="en-PH" w:bidi="th-TH"/>
        </w:rPr>
        <w:tab/>
      </w:r>
      <w:r w:rsidRPr="00B347EB">
        <w:rPr>
          <w:rStyle w:val="Hyperlink"/>
        </w:rPr>
        <w:t>Credit Advice Report - Hold Limit (Loan and O/D)</w:t>
      </w:r>
      <w:r>
        <w:rPr>
          <w:webHidden/>
        </w:rPr>
        <w:tab/>
      </w:r>
      <w:r>
        <w:rPr>
          <w:webHidden/>
        </w:rPr>
        <w:fldChar w:fldCharType="begin"/>
      </w:r>
      <w:r>
        <w:rPr>
          <w:webHidden/>
        </w:rPr>
        <w:instrText xml:space="preserve"> PAGEREF _Toc141988805 \h </w:instrText>
      </w:r>
      <w:r>
        <w:rPr>
          <w:webHidden/>
        </w:rPr>
      </w:r>
      <w:r>
        <w:rPr>
          <w:webHidden/>
        </w:rPr>
        <w:fldChar w:fldCharType="separate"/>
      </w:r>
      <w:r>
        <w:rPr>
          <w:webHidden/>
        </w:rPr>
        <w:t>55</w:t>
      </w:r>
      <w:r>
        <w:rPr>
          <w:webHidden/>
        </w:rPr>
        <w:fldChar w:fldCharType="end"/>
      </w:r>
      <w:r w:rsidRPr="00B347EB">
        <w:rPr>
          <w:rStyle w:val="Hyperlink"/>
        </w:rPr>
        <w:fldChar w:fldCharType="end"/>
      </w:r>
    </w:p>
    <w:p w14:paraId="7D71450C" w14:textId="00FD9426" w:rsidR="008609C3" w:rsidRDefault="008609C3" w:rsidP="00741B6F">
      <w:pPr>
        <w:pStyle w:val="TOC3"/>
        <w:rPr>
          <w:rFonts w:asciiTheme="minorHAnsi" w:hAnsiTheme="minorHAnsi" w:cstheme="minorBidi"/>
          <w:color w:val="auto"/>
          <w:sz w:val="22"/>
          <w:szCs w:val="28"/>
          <w:lang w:val="en-PH" w:eastAsia="en-PH" w:bidi="th-TH"/>
        </w:rPr>
      </w:pPr>
      <w:hyperlink w:anchor="_Toc141988806" w:history="1">
        <w:r w:rsidRPr="00B347EB">
          <w:rPr>
            <w:rStyle w:val="Hyperlink"/>
          </w:rPr>
          <w:t>7.1.</w:t>
        </w:r>
        <w:r>
          <w:rPr>
            <w:rFonts w:asciiTheme="minorHAnsi" w:hAnsiTheme="minorHAnsi" w:cstheme="minorBidi"/>
            <w:color w:val="auto"/>
            <w:sz w:val="22"/>
            <w:szCs w:val="28"/>
            <w:lang w:val="en-PH" w:eastAsia="en-PH" w:bidi="th-TH"/>
          </w:rPr>
          <w:tab/>
        </w:r>
        <w:r w:rsidRPr="00B347EB">
          <w:rPr>
            <w:rStyle w:val="Hyperlink"/>
          </w:rPr>
          <w:t>Purpose</w:t>
        </w:r>
        <w:r>
          <w:rPr>
            <w:webHidden/>
          </w:rPr>
          <w:tab/>
        </w:r>
        <w:r>
          <w:rPr>
            <w:webHidden/>
          </w:rPr>
          <w:fldChar w:fldCharType="begin"/>
        </w:r>
        <w:r>
          <w:rPr>
            <w:webHidden/>
          </w:rPr>
          <w:instrText xml:space="preserve"> PAGEREF _Toc141988806 \h </w:instrText>
        </w:r>
        <w:r>
          <w:rPr>
            <w:webHidden/>
          </w:rPr>
        </w:r>
        <w:r>
          <w:rPr>
            <w:webHidden/>
          </w:rPr>
          <w:fldChar w:fldCharType="separate"/>
        </w:r>
        <w:r>
          <w:rPr>
            <w:webHidden/>
          </w:rPr>
          <w:t>55</w:t>
        </w:r>
        <w:r>
          <w:rPr>
            <w:webHidden/>
          </w:rPr>
          <w:fldChar w:fldCharType="end"/>
        </w:r>
      </w:hyperlink>
    </w:p>
    <w:p w14:paraId="7D72C9ED" w14:textId="31E2CF2F" w:rsidR="008609C3" w:rsidRDefault="008609C3" w:rsidP="00741B6F">
      <w:pPr>
        <w:pStyle w:val="TOC3"/>
        <w:rPr>
          <w:rFonts w:asciiTheme="minorHAnsi" w:hAnsiTheme="minorHAnsi" w:cstheme="minorBidi"/>
          <w:color w:val="auto"/>
          <w:sz w:val="22"/>
          <w:szCs w:val="28"/>
          <w:lang w:val="en-PH" w:eastAsia="en-PH" w:bidi="th-TH"/>
        </w:rPr>
      </w:pPr>
      <w:hyperlink w:anchor="_Toc141988807" w:history="1">
        <w:r w:rsidRPr="00B347EB">
          <w:rPr>
            <w:rStyle w:val="Hyperlink"/>
          </w:rPr>
          <w:t>7.2.</w:t>
        </w:r>
        <w:r>
          <w:rPr>
            <w:rFonts w:asciiTheme="minorHAnsi" w:hAnsiTheme="minorHAnsi" w:cstheme="minorBidi"/>
            <w:color w:val="auto"/>
            <w:sz w:val="22"/>
            <w:szCs w:val="28"/>
            <w:lang w:val="en-PH" w:eastAsia="en-PH" w:bidi="th-TH"/>
          </w:rPr>
          <w:tab/>
        </w:r>
        <w:r w:rsidRPr="00B347EB">
          <w:rPr>
            <w:rStyle w:val="Hyperlink"/>
          </w:rPr>
          <w:t>Background</w:t>
        </w:r>
        <w:r>
          <w:rPr>
            <w:webHidden/>
          </w:rPr>
          <w:tab/>
        </w:r>
        <w:r>
          <w:rPr>
            <w:webHidden/>
          </w:rPr>
          <w:fldChar w:fldCharType="begin"/>
        </w:r>
        <w:r>
          <w:rPr>
            <w:webHidden/>
          </w:rPr>
          <w:instrText xml:space="preserve"> PAGEREF _Toc141988807 \h </w:instrText>
        </w:r>
        <w:r>
          <w:rPr>
            <w:webHidden/>
          </w:rPr>
        </w:r>
        <w:r>
          <w:rPr>
            <w:webHidden/>
          </w:rPr>
          <w:fldChar w:fldCharType="separate"/>
        </w:r>
        <w:r>
          <w:rPr>
            <w:webHidden/>
          </w:rPr>
          <w:t>56</w:t>
        </w:r>
        <w:r>
          <w:rPr>
            <w:webHidden/>
          </w:rPr>
          <w:fldChar w:fldCharType="end"/>
        </w:r>
      </w:hyperlink>
    </w:p>
    <w:p w14:paraId="37B990F2" w14:textId="1EDCD89C" w:rsidR="008609C3" w:rsidRDefault="008609C3" w:rsidP="00741B6F">
      <w:pPr>
        <w:pStyle w:val="TOC3"/>
        <w:rPr>
          <w:rFonts w:asciiTheme="minorHAnsi" w:hAnsiTheme="minorHAnsi" w:cstheme="minorBidi"/>
          <w:color w:val="auto"/>
          <w:sz w:val="22"/>
          <w:szCs w:val="28"/>
          <w:lang w:val="en-PH" w:eastAsia="en-PH" w:bidi="th-TH"/>
        </w:rPr>
      </w:pPr>
      <w:hyperlink w:anchor="_Toc141988808" w:history="1">
        <w:r w:rsidRPr="00B347EB">
          <w:rPr>
            <w:rStyle w:val="Hyperlink"/>
          </w:rPr>
          <w:t>7.3.</w:t>
        </w:r>
        <w:r>
          <w:rPr>
            <w:rFonts w:asciiTheme="minorHAnsi" w:hAnsiTheme="minorHAnsi" w:cstheme="minorBidi"/>
            <w:color w:val="auto"/>
            <w:sz w:val="22"/>
            <w:szCs w:val="28"/>
            <w:lang w:val="en-PH" w:eastAsia="en-PH" w:bidi="th-TH"/>
          </w:rPr>
          <w:tab/>
        </w:r>
        <w:r w:rsidRPr="00B347EB">
          <w:rPr>
            <w:rStyle w:val="Hyperlink"/>
          </w:rPr>
          <w:t>Supported Sample Transaction and Case from Customer</w:t>
        </w:r>
        <w:r>
          <w:rPr>
            <w:webHidden/>
          </w:rPr>
          <w:tab/>
        </w:r>
        <w:r>
          <w:rPr>
            <w:webHidden/>
          </w:rPr>
          <w:fldChar w:fldCharType="begin"/>
        </w:r>
        <w:r>
          <w:rPr>
            <w:webHidden/>
          </w:rPr>
          <w:instrText xml:space="preserve"> PAGEREF _Toc141988808 \h </w:instrText>
        </w:r>
        <w:r>
          <w:rPr>
            <w:webHidden/>
          </w:rPr>
        </w:r>
        <w:r>
          <w:rPr>
            <w:webHidden/>
          </w:rPr>
          <w:fldChar w:fldCharType="separate"/>
        </w:r>
        <w:r>
          <w:rPr>
            <w:webHidden/>
          </w:rPr>
          <w:t>56</w:t>
        </w:r>
        <w:r>
          <w:rPr>
            <w:webHidden/>
          </w:rPr>
          <w:fldChar w:fldCharType="end"/>
        </w:r>
      </w:hyperlink>
    </w:p>
    <w:p w14:paraId="64FA5387" w14:textId="550C0675" w:rsidR="008609C3" w:rsidRDefault="008609C3" w:rsidP="00741B6F">
      <w:pPr>
        <w:pStyle w:val="TOC3"/>
        <w:rPr>
          <w:rFonts w:asciiTheme="minorHAnsi" w:hAnsiTheme="minorHAnsi" w:cstheme="minorBidi"/>
          <w:color w:val="auto"/>
          <w:sz w:val="22"/>
          <w:szCs w:val="28"/>
          <w:lang w:val="en-PH" w:eastAsia="en-PH" w:bidi="th-TH"/>
        </w:rPr>
      </w:pPr>
      <w:hyperlink w:anchor="_Toc141988809" w:history="1">
        <w:r w:rsidRPr="00B347EB">
          <w:rPr>
            <w:rStyle w:val="Hyperlink"/>
          </w:rPr>
          <w:t>7.4.</w:t>
        </w:r>
        <w:r>
          <w:rPr>
            <w:rFonts w:asciiTheme="minorHAnsi" w:hAnsiTheme="minorHAnsi" w:cstheme="minorBidi"/>
            <w:color w:val="auto"/>
            <w:sz w:val="22"/>
            <w:szCs w:val="28"/>
            <w:lang w:val="en-PH" w:eastAsia="en-PH" w:bidi="th-TH"/>
          </w:rPr>
          <w:tab/>
        </w:r>
        <w:r w:rsidRPr="00B347EB">
          <w:rPr>
            <w:rStyle w:val="Hyperlink"/>
          </w:rPr>
          <w:t>Menu Modification</w:t>
        </w:r>
        <w:r>
          <w:rPr>
            <w:webHidden/>
          </w:rPr>
          <w:tab/>
        </w:r>
        <w:r>
          <w:rPr>
            <w:webHidden/>
          </w:rPr>
          <w:fldChar w:fldCharType="begin"/>
        </w:r>
        <w:r>
          <w:rPr>
            <w:webHidden/>
          </w:rPr>
          <w:instrText xml:space="preserve"> PAGEREF _Toc141988809 \h </w:instrText>
        </w:r>
        <w:r>
          <w:rPr>
            <w:webHidden/>
          </w:rPr>
        </w:r>
        <w:r>
          <w:rPr>
            <w:webHidden/>
          </w:rPr>
          <w:fldChar w:fldCharType="separate"/>
        </w:r>
        <w:r>
          <w:rPr>
            <w:webHidden/>
          </w:rPr>
          <w:t>57</w:t>
        </w:r>
        <w:r>
          <w:rPr>
            <w:webHidden/>
          </w:rPr>
          <w:fldChar w:fldCharType="end"/>
        </w:r>
      </w:hyperlink>
    </w:p>
    <w:p w14:paraId="7263440C" w14:textId="790F6DAE" w:rsidR="008609C3" w:rsidRDefault="008609C3" w:rsidP="00741B6F">
      <w:pPr>
        <w:pStyle w:val="TOC3"/>
        <w:rPr>
          <w:rFonts w:asciiTheme="minorHAnsi" w:hAnsiTheme="minorHAnsi" w:cstheme="minorBidi"/>
          <w:color w:val="auto"/>
          <w:sz w:val="22"/>
          <w:szCs w:val="28"/>
          <w:lang w:val="en-PH" w:eastAsia="en-PH" w:bidi="th-TH"/>
        </w:rPr>
      </w:pPr>
      <w:hyperlink w:anchor="_Toc141988810" w:history="1">
        <w:r w:rsidRPr="00B347EB">
          <w:rPr>
            <w:rStyle w:val="Hyperlink"/>
          </w:rPr>
          <w:t>7.5.</w:t>
        </w:r>
        <w:r>
          <w:rPr>
            <w:rFonts w:asciiTheme="minorHAnsi" w:hAnsiTheme="minorHAnsi" w:cstheme="minorBidi"/>
            <w:color w:val="auto"/>
            <w:sz w:val="22"/>
            <w:szCs w:val="28"/>
            <w:lang w:val="en-PH" w:eastAsia="en-PH" w:bidi="th-TH"/>
          </w:rPr>
          <w:tab/>
        </w:r>
        <w:r w:rsidRPr="00B347EB">
          <w:rPr>
            <w:rStyle w:val="Hyperlink"/>
          </w:rPr>
          <w:t>Screen Layout and Data Sheet</w:t>
        </w:r>
        <w:r>
          <w:rPr>
            <w:webHidden/>
          </w:rPr>
          <w:tab/>
        </w:r>
        <w:r>
          <w:rPr>
            <w:webHidden/>
          </w:rPr>
          <w:fldChar w:fldCharType="begin"/>
        </w:r>
        <w:r>
          <w:rPr>
            <w:webHidden/>
          </w:rPr>
          <w:instrText xml:space="preserve"> PAGEREF _Toc141988810 \h </w:instrText>
        </w:r>
        <w:r>
          <w:rPr>
            <w:webHidden/>
          </w:rPr>
        </w:r>
        <w:r>
          <w:rPr>
            <w:webHidden/>
          </w:rPr>
          <w:fldChar w:fldCharType="separate"/>
        </w:r>
        <w:r>
          <w:rPr>
            <w:webHidden/>
          </w:rPr>
          <w:t>57</w:t>
        </w:r>
        <w:r>
          <w:rPr>
            <w:webHidden/>
          </w:rPr>
          <w:fldChar w:fldCharType="end"/>
        </w:r>
      </w:hyperlink>
    </w:p>
    <w:p w14:paraId="653670AD" w14:textId="003B7B6F" w:rsidR="008609C3" w:rsidRDefault="008609C3" w:rsidP="00741B6F">
      <w:pPr>
        <w:pStyle w:val="TOC3"/>
        <w:rPr>
          <w:rFonts w:asciiTheme="minorHAnsi" w:hAnsiTheme="minorHAnsi" w:cstheme="minorBidi"/>
          <w:color w:val="auto"/>
          <w:sz w:val="22"/>
          <w:szCs w:val="28"/>
          <w:lang w:val="en-PH" w:eastAsia="en-PH" w:bidi="th-TH"/>
        </w:rPr>
      </w:pPr>
      <w:hyperlink w:anchor="_Toc141988811" w:history="1">
        <w:r w:rsidRPr="00B347EB">
          <w:rPr>
            <w:rStyle w:val="Hyperlink"/>
          </w:rPr>
          <w:t>7.6.</w:t>
        </w:r>
        <w:r>
          <w:rPr>
            <w:rFonts w:asciiTheme="minorHAnsi" w:hAnsiTheme="minorHAnsi" w:cstheme="minorBidi"/>
            <w:color w:val="auto"/>
            <w:sz w:val="22"/>
            <w:szCs w:val="28"/>
            <w:lang w:val="en-PH" w:eastAsia="en-PH" w:bidi="th-TH"/>
          </w:rPr>
          <w:tab/>
        </w:r>
        <w:r w:rsidRPr="00B347EB">
          <w:rPr>
            <w:rStyle w:val="Hyperlink"/>
          </w:rPr>
          <w:t xml:space="preserve">Business Rule  </w:t>
        </w:r>
        <w:r w:rsidRPr="00B347EB">
          <w:rPr>
            <w:rStyle w:val="Hyperlink"/>
            <w:cs/>
          </w:rPr>
          <w:t xml:space="preserve">/ </w:t>
        </w:r>
        <w:r w:rsidRPr="00B347EB">
          <w:rPr>
            <w:rStyle w:val="Hyperlink"/>
          </w:rPr>
          <w:t>Business Logic</w:t>
        </w:r>
        <w:r>
          <w:rPr>
            <w:webHidden/>
          </w:rPr>
          <w:tab/>
        </w:r>
        <w:r>
          <w:rPr>
            <w:webHidden/>
          </w:rPr>
          <w:fldChar w:fldCharType="begin"/>
        </w:r>
        <w:r>
          <w:rPr>
            <w:webHidden/>
          </w:rPr>
          <w:instrText xml:space="preserve"> PAGEREF _Toc141988811 \h </w:instrText>
        </w:r>
        <w:r>
          <w:rPr>
            <w:webHidden/>
          </w:rPr>
        </w:r>
        <w:r>
          <w:rPr>
            <w:webHidden/>
          </w:rPr>
          <w:fldChar w:fldCharType="separate"/>
        </w:r>
        <w:r>
          <w:rPr>
            <w:webHidden/>
          </w:rPr>
          <w:t>57</w:t>
        </w:r>
        <w:r>
          <w:rPr>
            <w:webHidden/>
          </w:rPr>
          <w:fldChar w:fldCharType="end"/>
        </w:r>
      </w:hyperlink>
    </w:p>
    <w:p w14:paraId="748D8179" w14:textId="474D5782" w:rsidR="008609C3" w:rsidRDefault="008609C3" w:rsidP="00741B6F">
      <w:pPr>
        <w:pStyle w:val="TOC3"/>
        <w:rPr>
          <w:rFonts w:asciiTheme="minorHAnsi" w:hAnsiTheme="minorHAnsi" w:cstheme="minorBidi"/>
          <w:color w:val="auto"/>
          <w:sz w:val="22"/>
          <w:szCs w:val="28"/>
          <w:lang w:val="en-PH" w:eastAsia="en-PH" w:bidi="th-TH"/>
        </w:rPr>
      </w:pPr>
      <w:hyperlink w:anchor="_Toc141988812" w:history="1">
        <w:r w:rsidRPr="00B347EB">
          <w:rPr>
            <w:rStyle w:val="Hyperlink"/>
          </w:rPr>
          <w:t>7.7.</w:t>
        </w:r>
        <w:r>
          <w:rPr>
            <w:rFonts w:asciiTheme="minorHAnsi" w:hAnsiTheme="minorHAnsi" w:cstheme="minorBidi"/>
            <w:color w:val="auto"/>
            <w:sz w:val="22"/>
            <w:szCs w:val="28"/>
            <w:lang w:val="en-PH" w:eastAsia="en-PH" w:bidi="th-TH"/>
          </w:rPr>
          <w:tab/>
        </w:r>
        <w:r w:rsidRPr="00B347EB">
          <w:rPr>
            <w:rStyle w:val="Hyperlink"/>
          </w:rPr>
          <w:t>To</w:t>
        </w:r>
        <w:r w:rsidRPr="00B347EB">
          <w:rPr>
            <w:rStyle w:val="Hyperlink"/>
            <w:cs/>
          </w:rPr>
          <w:t>-</w:t>
        </w:r>
        <w:r w:rsidRPr="00B347EB">
          <w:rPr>
            <w:rStyle w:val="Hyperlink"/>
          </w:rPr>
          <w:t>be Processing</w:t>
        </w:r>
        <w:r>
          <w:rPr>
            <w:webHidden/>
          </w:rPr>
          <w:tab/>
        </w:r>
        <w:r>
          <w:rPr>
            <w:webHidden/>
          </w:rPr>
          <w:fldChar w:fldCharType="begin"/>
        </w:r>
        <w:r>
          <w:rPr>
            <w:webHidden/>
          </w:rPr>
          <w:instrText xml:space="preserve"> PAGEREF _Toc141988812 \h </w:instrText>
        </w:r>
        <w:r>
          <w:rPr>
            <w:webHidden/>
          </w:rPr>
        </w:r>
        <w:r>
          <w:rPr>
            <w:webHidden/>
          </w:rPr>
          <w:fldChar w:fldCharType="separate"/>
        </w:r>
        <w:r>
          <w:rPr>
            <w:webHidden/>
          </w:rPr>
          <w:t>57</w:t>
        </w:r>
        <w:r>
          <w:rPr>
            <w:webHidden/>
          </w:rPr>
          <w:fldChar w:fldCharType="end"/>
        </w:r>
      </w:hyperlink>
    </w:p>
    <w:p w14:paraId="73ACFCFC" w14:textId="29D98316" w:rsidR="008609C3" w:rsidRDefault="008609C3" w:rsidP="00741B6F">
      <w:pPr>
        <w:pStyle w:val="TOC3"/>
        <w:rPr>
          <w:rFonts w:asciiTheme="minorHAnsi" w:hAnsiTheme="minorHAnsi" w:cstheme="minorBidi"/>
          <w:color w:val="auto"/>
          <w:sz w:val="22"/>
          <w:szCs w:val="28"/>
          <w:lang w:val="en-PH" w:eastAsia="en-PH" w:bidi="th-TH"/>
        </w:rPr>
      </w:pPr>
      <w:hyperlink w:anchor="_Toc141988813" w:history="1">
        <w:r w:rsidRPr="00B347EB">
          <w:rPr>
            <w:rStyle w:val="Hyperlink"/>
          </w:rPr>
          <w:t>7.8.</w:t>
        </w:r>
        <w:r>
          <w:rPr>
            <w:rFonts w:asciiTheme="minorHAnsi" w:hAnsiTheme="minorHAnsi" w:cstheme="minorBidi"/>
            <w:color w:val="auto"/>
            <w:sz w:val="22"/>
            <w:szCs w:val="28"/>
            <w:lang w:val="en-PH" w:eastAsia="en-PH" w:bidi="th-TH"/>
          </w:rPr>
          <w:tab/>
        </w:r>
        <w:r w:rsidRPr="00B347EB">
          <w:rPr>
            <w:rStyle w:val="Hyperlink"/>
          </w:rPr>
          <w:t xml:space="preserve">File </w:t>
        </w:r>
        <w:r w:rsidRPr="00B347EB">
          <w:rPr>
            <w:rStyle w:val="Hyperlink"/>
            <w:cs/>
          </w:rPr>
          <w:t>/</w:t>
        </w:r>
        <w:r w:rsidRPr="00B347EB">
          <w:rPr>
            <w:rStyle w:val="Hyperlink"/>
          </w:rPr>
          <w:t>API Layout and Data Sheet</w:t>
        </w:r>
        <w:r>
          <w:rPr>
            <w:webHidden/>
          </w:rPr>
          <w:tab/>
        </w:r>
        <w:r>
          <w:rPr>
            <w:webHidden/>
          </w:rPr>
          <w:fldChar w:fldCharType="begin"/>
        </w:r>
        <w:r>
          <w:rPr>
            <w:webHidden/>
          </w:rPr>
          <w:instrText xml:space="preserve"> PAGEREF _Toc141988813 \h </w:instrText>
        </w:r>
        <w:r>
          <w:rPr>
            <w:webHidden/>
          </w:rPr>
        </w:r>
        <w:r>
          <w:rPr>
            <w:webHidden/>
          </w:rPr>
          <w:fldChar w:fldCharType="separate"/>
        </w:r>
        <w:r>
          <w:rPr>
            <w:webHidden/>
          </w:rPr>
          <w:t>58</w:t>
        </w:r>
        <w:r>
          <w:rPr>
            <w:webHidden/>
          </w:rPr>
          <w:fldChar w:fldCharType="end"/>
        </w:r>
      </w:hyperlink>
    </w:p>
    <w:p w14:paraId="4E723D77" w14:textId="7779E3B8" w:rsidR="008609C3" w:rsidRDefault="008609C3" w:rsidP="00741B6F">
      <w:pPr>
        <w:pStyle w:val="TOC3"/>
        <w:rPr>
          <w:rFonts w:asciiTheme="minorHAnsi" w:hAnsiTheme="minorHAnsi" w:cstheme="minorBidi"/>
          <w:color w:val="auto"/>
          <w:sz w:val="22"/>
          <w:szCs w:val="28"/>
          <w:lang w:val="en-PH" w:eastAsia="en-PH" w:bidi="th-TH"/>
        </w:rPr>
      </w:pPr>
      <w:hyperlink w:anchor="_Toc141988814" w:history="1">
        <w:r w:rsidRPr="00B347EB">
          <w:rPr>
            <w:rStyle w:val="Hyperlink"/>
          </w:rPr>
          <w:t>7.9.</w:t>
        </w:r>
        <w:r>
          <w:rPr>
            <w:rFonts w:asciiTheme="minorHAnsi" w:hAnsiTheme="minorHAnsi" w:cstheme="minorBidi"/>
            <w:color w:val="auto"/>
            <w:sz w:val="22"/>
            <w:szCs w:val="28"/>
            <w:lang w:val="en-PH" w:eastAsia="en-PH" w:bidi="th-TH"/>
          </w:rPr>
          <w:tab/>
        </w:r>
        <w:r w:rsidRPr="00B347EB">
          <w:rPr>
            <w:rStyle w:val="Hyperlink"/>
          </w:rPr>
          <w:t>Report Layout and Data Sheet</w:t>
        </w:r>
        <w:r>
          <w:rPr>
            <w:webHidden/>
          </w:rPr>
          <w:tab/>
        </w:r>
        <w:r>
          <w:rPr>
            <w:webHidden/>
          </w:rPr>
          <w:fldChar w:fldCharType="begin"/>
        </w:r>
        <w:r>
          <w:rPr>
            <w:webHidden/>
          </w:rPr>
          <w:instrText xml:space="preserve"> PAGEREF _Toc141988814 \h </w:instrText>
        </w:r>
        <w:r>
          <w:rPr>
            <w:webHidden/>
          </w:rPr>
        </w:r>
        <w:r>
          <w:rPr>
            <w:webHidden/>
          </w:rPr>
          <w:fldChar w:fldCharType="separate"/>
        </w:r>
        <w:r>
          <w:rPr>
            <w:webHidden/>
          </w:rPr>
          <w:t>58</w:t>
        </w:r>
        <w:r>
          <w:rPr>
            <w:webHidden/>
          </w:rPr>
          <w:fldChar w:fldCharType="end"/>
        </w:r>
      </w:hyperlink>
    </w:p>
    <w:p w14:paraId="0FACEA0E" w14:textId="36F02C2B" w:rsidR="008609C3" w:rsidRDefault="008609C3" w:rsidP="00741B6F">
      <w:pPr>
        <w:pStyle w:val="TOC3"/>
        <w:rPr>
          <w:rFonts w:asciiTheme="minorHAnsi" w:hAnsiTheme="minorHAnsi" w:cstheme="minorBidi"/>
          <w:color w:val="auto"/>
          <w:sz w:val="22"/>
          <w:szCs w:val="28"/>
          <w:lang w:val="en-PH" w:eastAsia="en-PH" w:bidi="th-TH"/>
        </w:rPr>
      </w:pPr>
      <w:hyperlink w:anchor="_Toc141988815" w:history="1">
        <w:r w:rsidRPr="00B347EB">
          <w:rPr>
            <w:rStyle w:val="Hyperlink"/>
          </w:rPr>
          <w:t>7.10.</w:t>
        </w:r>
        <w:r>
          <w:rPr>
            <w:rFonts w:asciiTheme="minorHAnsi" w:hAnsiTheme="minorHAnsi" w:cstheme="minorBidi"/>
            <w:color w:val="auto"/>
            <w:sz w:val="22"/>
            <w:szCs w:val="28"/>
            <w:lang w:val="en-PH" w:eastAsia="en-PH" w:bidi="th-TH"/>
          </w:rPr>
          <w:tab/>
        </w:r>
        <w:r w:rsidRPr="00B347EB">
          <w:rPr>
            <w:rStyle w:val="Hyperlink"/>
          </w:rPr>
          <w:t>Additional Impacts</w:t>
        </w:r>
        <w:r>
          <w:rPr>
            <w:webHidden/>
          </w:rPr>
          <w:tab/>
        </w:r>
        <w:r>
          <w:rPr>
            <w:webHidden/>
          </w:rPr>
          <w:fldChar w:fldCharType="begin"/>
        </w:r>
        <w:r>
          <w:rPr>
            <w:webHidden/>
          </w:rPr>
          <w:instrText xml:space="preserve"> PAGEREF _Toc141988815 \h </w:instrText>
        </w:r>
        <w:r>
          <w:rPr>
            <w:webHidden/>
          </w:rPr>
        </w:r>
        <w:r>
          <w:rPr>
            <w:webHidden/>
          </w:rPr>
          <w:fldChar w:fldCharType="separate"/>
        </w:r>
        <w:r>
          <w:rPr>
            <w:webHidden/>
          </w:rPr>
          <w:t>59</w:t>
        </w:r>
        <w:r>
          <w:rPr>
            <w:webHidden/>
          </w:rPr>
          <w:fldChar w:fldCharType="end"/>
        </w:r>
      </w:hyperlink>
    </w:p>
    <w:p w14:paraId="779BDD2B" w14:textId="7508E97B" w:rsidR="008609C3" w:rsidRDefault="008609C3" w:rsidP="00741B6F">
      <w:pPr>
        <w:pStyle w:val="TOC2"/>
        <w:rPr>
          <w:rFonts w:asciiTheme="minorHAnsi" w:hAnsiTheme="minorHAnsi" w:cstheme="minorBidi"/>
          <w:sz w:val="22"/>
          <w:szCs w:val="28"/>
          <w:lang w:val="en-PH" w:eastAsia="en-PH" w:bidi="th-TH"/>
        </w:rPr>
        <w:pPrChange w:id="14" w:author="Emy Bartolome" w:date="2023-08-03T21:00:00Z">
          <w:pPr>
            <w:pStyle w:val="TOC2"/>
            <w:tabs>
              <w:tab w:val="left" w:pos="880"/>
              <w:tab w:val="right" w:leader="dot" w:pos="10053"/>
            </w:tabs>
          </w:pPr>
        </w:pPrChange>
      </w:pPr>
      <w:r w:rsidRPr="00B347EB">
        <w:rPr>
          <w:rStyle w:val="Hyperlink"/>
        </w:rPr>
        <w:fldChar w:fldCharType="begin"/>
      </w:r>
      <w:r w:rsidRPr="00B347EB">
        <w:rPr>
          <w:rStyle w:val="Hyperlink"/>
        </w:rPr>
        <w:instrText xml:space="preserve"> </w:instrText>
      </w:r>
      <w:r>
        <w:instrText>HYPERLINK \l "_Toc141988816"</w:instrText>
      </w:r>
      <w:r w:rsidRPr="00B347EB">
        <w:rPr>
          <w:rStyle w:val="Hyperlink"/>
        </w:rPr>
        <w:instrText xml:space="preserve"> </w:instrText>
      </w:r>
      <w:r w:rsidRPr="00B347EB">
        <w:rPr>
          <w:rStyle w:val="Hyperlink"/>
        </w:rPr>
      </w:r>
      <w:r w:rsidRPr="00B347EB">
        <w:rPr>
          <w:rStyle w:val="Hyperlink"/>
        </w:rPr>
        <w:fldChar w:fldCharType="separate"/>
      </w:r>
      <w:r w:rsidRPr="00B347EB">
        <w:rPr>
          <w:rStyle w:val="Hyperlink"/>
        </w:rPr>
        <w:t>8.</w:t>
      </w:r>
      <w:r>
        <w:rPr>
          <w:rFonts w:asciiTheme="minorHAnsi" w:hAnsiTheme="minorHAnsi" w:cstheme="minorBidi"/>
          <w:sz w:val="22"/>
          <w:szCs w:val="28"/>
          <w:lang w:val="en-PH" w:eastAsia="en-PH" w:bidi="th-TH"/>
        </w:rPr>
        <w:tab/>
      </w:r>
      <w:r w:rsidRPr="00B347EB">
        <w:rPr>
          <w:rStyle w:val="Hyperlink"/>
        </w:rPr>
        <w:t>Credit Advice Report - Unhold Limit (Loan and O/D)</w:t>
      </w:r>
      <w:r>
        <w:rPr>
          <w:webHidden/>
        </w:rPr>
        <w:tab/>
      </w:r>
      <w:r>
        <w:rPr>
          <w:webHidden/>
        </w:rPr>
        <w:fldChar w:fldCharType="begin"/>
      </w:r>
      <w:r>
        <w:rPr>
          <w:webHidden/>
        </w:rPr>
        <w:instrText xml:space="preserve"> PAGEREF _Toc141988816 \h </w:instrText>
      </w:r>
      <w:r>
        <w:rPr>
          <w:webHidden/>
        </w:rPr>
      </w:r>
      <w:r>
        <w:rPr>
          <w:webHidden/>
        </w:rPr>
        <w:fldChar w:fldCharType="separate"/>
      </w:r>
      <w:r>
        <w:rPr>
          <w:webHidden/>
        </w:rPr>
        <w:t>59</w:t>
      </w:r>
      <w:r>
        <w:rPr>
          <w:webHidden/>
        </w:rPr>
        <w:fldChar w:fldCharType="end"/>
      </w:r>
      <w:r w:rsidRPr="00B347EB">
        <w:rPr>
          <w:rStyle w:val="Hyperlink"/>
        </w:rPr>
        <w:fldChar w:fldCharType="end"/>
      </w:r>
    </w:p>
    <w:p w14:paraId="3180C2C4" w14:textId="532EA2B6" w:rsidR="008609C3" w:rsidRDefault="008609C3" w:rsidP="00741B6F">
      <w:pPr>
        <w:pStyle w:val="TOC3"/>
        <w:rPr>
          <w:rFonts w:asciiTheme="minorHAnsi" w:hAnsiTheme="minorHAnsi" w:cstheme="minorBidi"/>
          <w:color w:val="auto"/>
          <w:sz w:val="22"/>
          <w:szCs w:val="28"/>
          <w:lang w:val="en-PH" w:eastAsia="en-PH" w:bidi="th-TH"/>
        </w:rPr>
      </w:pPr>
      <w:hyperlink w:anchor="_Toc141988817" w:history="1">
        <w:r w:rsidRPr="00B347EB">
          <w:rPr>
            <w:rStyle w:val="Hyperlink"/>
          </w:rPr>
          <w:t>8.1.</w:t>
        </w:r>
        <w:r>
          <w:rPr>
            <w:rFonts w:asciiTheme="minorHAnsi" w:hAnsiTheme="minorHAnsi" w:cstheme="minorBidi"/>
            <w:color w:val="auto"/>
            <w:sz w:val="22"/>
            <w:szCs w:val="28"/>
            <w:lang w:val="en-PH" w:eastAsia="en-PH" w:bidi="th-TH"/>
          </w:rPr>
          <w:tab/>
        </w:r>
        <w:r w:rsidRPr="00B347EB">
          <w:rPr>
            <w:rStyle w:val="Hyperlink"/>
          </w:rPr>
          <w:t>Purpose</w:t>
        </w:r>
        <w:r>
          <w:rPr>
            <w:webHidden/>
          </w:rPr>
          <w:tab/>
        </w:r>
        <w:r>
          <w:rPr>
            <w:webHidden/>
          </w:rPr>
          <w:fldChar w:fldCharType="begin"/>
        </w:r>
        <w:r>
          <w:rPr>
            <w:webHidden/>
          </w:rPr>
          <w:instrText xml:space="preserve"> PAGEREF _Toc141988817 \h </w:instrText>
        </w:r>
        <w:r>
          <w:rPr>
            <w:webHidden/>
          </w:rPr>
        </w:r>
        <w:r>
          <w:rPr>
            <w:webHidden/>
          </w:rPr>
          <w:fldChar w:fldCharType="separate"/>
        </w:r>
        <w:r>
          <w:rPr>
            <w:webHidden/>
          </w:rPr>
          <w:t>59</w:t>
        </w:r>
        <w:r>
          <w:rPr>
            <w:webHidden/>
          </w:rPr>
          <w:fldChar w:fldCharType="end"/>
        </w:r>
      </w:hyperlink>
    </w:p>
    <w:p w14:paraId="33BCB4B1" w14:textId="16E42CED" w:rsidR="008609C3" w:rsidRDefault="008609C3" w:rsidP="00741B6F">
      <w:pPr>
        <w:pStyle w:val="TOC3"/>
        <w:rPr>
          <w:rFonts w:asciiTheme="minorHAnsi" w:hAnsiTheme="minorHAnsi" w:cstheme="minorBidi"/>
          <w:color w:val="auto"/>
          <w:sz w:val="22"/>
          <w:szCs w:val="28"/>
          <w:lang w:val="en-PH" w:eastAsia="en-PH" w:bidi="th-TH"/>
        </w:rPr>
      </w:pPr>
      <w:hyperlink w:anchor="_Toc141988818" w:history="1">
        <w:r w:rsidRPr="00B347EB">
          <w:rPr>
            <w:rStyle w:val="Hyperlink"/>
          </w:rPr>
          <w:t>8.2.</w:t>
        </w:r>
        <w:r>
          <w:rPr>
            <w:rFonts w:asciiTheme="minorHAnsi" w:hAnsiTheme="minorHAnsi" w:cstheme="minorBidi"/>
            <w:color w:val="auto"/>
            <w:sz w:val="22"/>
            <w:szCs w:val="28"/>
            <w:lang w:val="en-PH" w:eastAsia="en-PH" w:bidi="th-TH"/>
          </w:rPr>
          <w:tab/>
        </w:r>
        <w:r w:rsidRPr="00B347EB">
          <w:rPr>
            <w:rStyle w:val="Hyperlink"/>
          </w:rPr>
          <w:t>Background</w:t>
        </w:r>
        <w:r>
          <w:rPr>
            <w:webHidden/>
          </w:rPr>
          <w:tab/>
        </w:r>
        <w:r>
          <w:rPr>
            <w:webHidden/>
          </w:rPr>
          <w:fldChar w:fldCharType="begin"/>
        </w:r>
        <w:r>
          <w:rPr>
            <w:webHidden/>
          </w:rPr>
          <w:instrText xml:space="preserve"> PAGEREF _Toc141988818 \h </w:instrText>
        </w:r>
        <w:r>
          <w:rPr>
            <w:webHidden/>
          </w:rPr>
        </w:r>
        <w:r>
          <w:rPr>
            <w:webHidden/>
          </w:rPr>
          <w:fldChar w:fldCharType="separate"/>
        </w:r>
        <w:r>
          <w:rPr>
            <w:webHidden/>
          </w:rPr>
          <w:t>60</w:t>
        </w:r>
        <w:r>
          <w:rPr>
            <w:webHidden/>
          </w:rPr>
          <w:fldChar w:fldCharType="end"/>
        </w:r>
      </w:hyperlink>
    </w:p>
    <w:p w14:paraId="696CBBD2" w14:textId="5EE7B1AF" w:rsidR="008609C3" w:rsidRDefault="008609C3" w:rsidP="00741B6F">
      <w:pPr>
        <w:pStyle w:val="TOC3"/>
        <w:rPr>
          <w:rFonts w:asciiTheme="minorHAnsi" w:hAnsiTheme="minorHAnsi" w:cstheme="minorBidi"/>
          <w:color w:val="auto"/>
          <w:sz w:val="22"/>
          <w:szCs w:val="28"/>
          <w:lang w:val="en-PH" w:eastAsia="en-PH" w:bidi="th-TH"/>
        </w:rPr>
      </w:pPr>
      <w:hyperlink w:anchor="_Toc141988819" w:history="1">
        <w:r w:rsidRPr="00B347EB">
          <w:rPr>
            <w:rStyle w:val="Hyperlink"/>
          </w:rPr>
          <w:t>8.3.</w:t>
        </w:r>
        <w:r>
          <w:rPr>
            <w:rFonts w:asciiTheme="minorHAnsi" w:hAnsiTheme="minorHAnsi" w:cstheme="minorBidi"/>
            <w:color w:val="auto"/>
            <w:sz w:val="22"/>
            <w:szCs w:val="28"/>
            <w:lang w:val="en-PH" w:eastAsia="en-PH" w:bidi="th-TH"/>
          </w:rPr>
          <w:tab/>
        </w:r>
        <w:r w:rsidRPr="00B347EB">
          <w:rPr>
            <w:rStyle w:val="Hyperlink"/>
          </w:rPr>
          <w:t>Supported Sample Transaction and Case from Customer</w:t>
        </w:r>
        <w:r>
          <w:rPr>
            <w:webHidden/>
          </w:rPr>
          <w:tab/>
        </w:r>
        <w:r>
          <w:rPr>
            <w:webHidden/>
          </w:rPr>
          <w:fldChar w:fldCharType="begin"/>
        </w:r>
        <w:r>
          <w:rPr>
            <w:webHidden/>
          </w:rPr>
          <w:instrText xml:space="preserve"> PAGEREF _Toc141988819 \h </w:instrText>
        </w:r>
        <w:r>
          <w:rPr>
            <w:webHidden/>
          </w:rPr>
        </w:r>
        <w:r>
          <w:rPr>
            <w:webHidden/>
          </w:rPr>
          <w:fldChar w:fldCharType="separate"/>
        </w:r>
        <w:r>
          <w:rPr>
            <w:webHidden/>
          </w:rPr>
          <w:t>60</w:t>
        </w:r>
        <w:r>
          <w:rPr>
            <w:webHidden/>
          </w:rPr>
          <w:fldChar w:fldCharType="end"/>
        </w:r>
      </w:hyperlink>
    </w:p>
    <w:p w14:paraId="0B6E591C" w14:textId="75810204" w:rsidR="008609C3" w:rsidRDefault="008609C3" w:rsidP="00741B6F">
      <w:pPr>
        <w:pStyle w:val="TOC3"/>
        <w:rPr>
          <w:rFonts w:asciiTheme="minorHAnsi" w:hAnsiTheme="minorHAnsi" w:cstheme="minorBidi"/>
          <w:color w:val="auto"/>
          <w:sz w:val="22"/>
          <w:szCs w:val="28"/>
          <w:lang w:val="en-PH" w:eastAsia="en-PH" w:bidi="th-TH"/>
        </w:rPr>
      </w:pPr>
      <w:hyperlink w:anchor="_Toc141988820" w:history="1">
        <w:r w:rsidRPr="00B347EB">
          <w:rPr>
            <w:rStyle w:val="Hyperlink"/>
          </w:rPr>
          <w:t>8.4.</w:t>
        </w:r>
        <w:r>
          <w:rPr>
            <w:rFonts w:asciiTheme="minorHAnsi" w:hAnsiTheme="minorHAnsi" w:cstheme="minorBidi"/>
            <w:color w:val="auto"/>
            <w:sz w:val="22"/>
            <w:szCs w:val="28"/>
            <w:lang w:val="en-PH" w:eastAsia="en-PH" w:bidi="th-TH"/>
          </w:rPr>
          <w:tab/>
        </w:r>
        <w:r w:rsidRPr="00B347EB">
          <w:rPr>
            <w:rStyle w:val="Hyperlink"/>
          </w:rPr>
          <w:t>Menu Modification</w:t>
        </w:r>
        <w:r>
          <w:rPr>
            <w:webHidden/>
          </w:rPr>
          <w:tab/>
        </w:r>
        <w:r>
          <w:rPr>
            <w:webHidden/>
          </w:rPr>
          <w:fldChar w:fldCharType="begin"/>
        </w:r>
        <w:r>
          <w:rPr>
            <w:webHidden/>
          </w:rPr>
          <w:instrText xml:space="preserve"> PAGEREF _Toc141988820 \h </w:instrText>
        </w:r>
        <w:r>
          <w:rPr>
            <w:webHidden/>
          </w:rPr>
        </w:r>
        <w:r>
          <w:rPr>
            <w:webHidden/>
          </w:rPr>
          <w:fldChar w:fldCharType="separate"/>
        </w:r>
        <w:r>
          <w:rPr>
            <w:webHidden/>
          </w:rPr>
          <w:t>60</w:t>
        </w:r>
        <w:r>
          <w:rPr>
            <w:webHidden/>
          </w:rPr>
          <w:fldChar w:fldCharType="end"/>
        </w:r>
      </w:hyperlink>
    </w:p>
    <w:p w14:paraId="235D3747" w14:textId="1C1F0E15" w:rsidR="008609C3" w:rsidRDefault="008609C3" w:rsidP="00741B6F">
      <w:pPr>
        <w:pStyle w:val="TOC3"/>
        <w:rPr>
          <w:rFonts w:asciiTheme="minorHAnsi" w:hAnsiTheme="minorHAnsi" w:cstheme="minorBidi"/>
          <w:color w:val="auto"/>
          <w:sz w:val="22"/>
          <w:szCs w:val="28"/>
          <w:lang w:val="en-PH" w:eastAsia="en-PH" w:bidi="th-TH"/>
        </w:rPr>
      </w:pPr>
      <w:hyperlink w:anchor="_Toc141988821" w:history="1">
        <w:r w:rsidRPr="00B347EB">
          <w:rPr>
            <w:rStyle w:val="Hyperlink"/>
          </w:rPr>
          <w:t>8.5.</w:t>
        </w:r>
        <w:r>
          <w:rPr>
            <w:rFonts w:asciiTheme="minorHAnsi" w:hAnsiTheme="minorHAnsi" w:cstheme="minorBidi"/>
            <w:color w:val="auto"/>
            <w:sz w:val="22"/>
            <w:szCs w:val="28"/>
            <w:lang w:val="en-PH" w:eastAsia="en-PH" w:bidi="th-TH"/>
          </w:rPr>
          <w:tab/>
        </w:r>
        <w:r w:rsidRPr="00B347EB">
          <w:rPr>
            <w:rStyle w:val="Hyperlink"/>
          </w:rPr>
          <w:t>Screen Layout and Data Sheet</w:t>
        </w:r>
        <w:r>
          <w:rPr>
            <w:webHidden/>
          </w:rPr>
          <w:tab/>
        </w:r>
        <w:r>
          <w:rPr>
            <w:webHidden/>
          </w:rPr>
          <w:fldChar w:fldCharType="begin"/>
        </w:r>
        <w:r>
          <w:rPr>
            <w:webHidden/>
          </w:rPr>
          <w:instrText xml:space="preserve"> PAGEREF _Toc141988821 \h </w:instrText>
        </w:r>
        <w:r>
          <w:rPr>
            <w:webHidden/>
          </w:rPr>
        </w:r>
        <w:r>
          <w:rPr>
            <w:webHidden/>
          </w:rPr>
          <w:fldChar w:fldCharType="separate"/>
        </w:r>
        <w:r>
          <w:rPr>
            <w:webHidden/>
          </w:rPr>
          <w:t>61</w:t>
        </w:r>
        <w:r>
          <w:rPr>
            <w:webHidden/>
          </w:rPr>
          <w:fldChar w:fldCharType="end"/>
        </w:r>
      </w:hyperlink>
    </w:p>
    <w:p w14:paraId="4A1E69CC" w14:textId="39A7795B" w:rsidR="008609C3" w:rsidRDefault="008609C3" w:rsidP="00741B6F">
      <w:pPr>
        <w:pStyle w:val="TOC3"/>
        <w:rPr>
          <w:rFonts w:asciiTheme="minorHAnsi" w:hAnsiTheme="minorHAnsi" w:cstheme="minorBidi"/>
          <w:color w:val="auto"/>
          <w:sz w:val="22"/>
          <w:szCs w:val="28"/>
          <w:lang w:val="en-PH" w:eastAsia="en-PH" w:bidi="th-TH"/>
        </w:rPr>
      </w:pPr>
      <w:hyperlink w:anchor="_Toc141988822" w:history="1">
        <w:r w:rsidRPr="00B347EB">
          <w:rPr>
            <w:rStyle w:val="Hyperlink"/>
          </w:rPr>
          <w:t>8.6.</w:t>
        </w:r>
        <w:r>
          <w:rPr>
            <w:rFonts w:asciiTheme="minorHAnsi" w:hAnsiTheme="minorHAnsi" w:cstheme="minorBidi"/>
            <w:color w:val="auto"/>
            <w:sz w:val="22"/>
            <w:szCs w:val="28"/>
            <w:lang w:val="en-PH" w:eastAsia="en-PH" w:bidi="th-TH"/>
          </w:rPr>
          <w:tab/>
        </w:r>
        <w:r w:rsidRPr="00B347EB">
          <w:rPr>
            <w:rStyle w:val="Hyperlink"/>
          </w:rPr>
          <w:t xml:space="preserve">Business Rule  </w:t>
        </w:r>
        <w:r w:rsidRPr="00B347EB">
          <w:rPr>
            <w:rStyle w:val="Hyperlink"/>
            <w:cs/>
          </w:rPr>
          <w:t xml:space="preserve">/ </w:t>
        </w:r>
        <w:r w:rsidRPr="00B347EB">
          <w:rPr>
            <w:rStyle w:val="Hyperlink"/>
          </w:rPr>
          <w:t>Business Logic</w:t>
        </w:r>
        <w:r>
          <w:rPr>
            <w:webHidden/>
          </w:rPr>
          <w:tab/>
        </w:r>
        <w:r>
          <w:rPr>
            <w:webHidden/>
          </w:rPr>
          <w:fldChar w:fldCharType="begin"/>
        </w:r>
        <w:r>
          <w:rPr>
            <w:webHidden/>
          </w:rPr>
          <w:instrText xml:space="preserve"> PAGEREF _Toc141988822 \h </w:instrText>
        </w:r>
        <w:r>
          <w:rPr>
            <w:webHidden/>
          </w:rPr>
        </w:r>
        <w:r>
          <w:rPr>
            <w:webHidden/>
          </w:rPr>
          <w:fldChar w:fldCharType="separate"/>
        </w:r>
        <w:r>
          <w:rPr>
            <w:webHidden/>
          </w:rPr>
          <w:t>61</w:t>
        </w:r>
        <w:r>
          <w:rPr>
            <w:webHidden/>
          </w:rPr>
          <w:fldChar w:fldCharType="end"/>
        </w:r>
      </w:hyperlink>
    </w:p>
    <w:p w14:paraId="0BCD8A22" w14:textId="372650AF" w:rsidR="008609C3" w:rsidRDefault="008609C3" w:rsidP="00741B6F">
      <w:pPr>
        <w:pStyle w:val="TOC3"/>
        <w:rPr>
          <w:rFonts w:asciiTheme="minorHAnsi" w:hAnsiTheme="minorHAnsi" w:cstheme="minorBidi"/>
          <w:color w:val="auto"/>
          <w:sz w:val="22"/>
          <w:szCs w:val="28"/>
          <w:lang w:val="en-PH" w:eastAsia="en-PH" w:bidi="th-TH"/>
        </w:rPr>
      </w:pPr>
      <w:hyperlink w:anchor="_Toc141988823" w:history="1">
        <w:r w:rsidRPr="00B347EB">
          <w:rPr>
            <w:rStyle w:val="Hyperlink"/>
          </w:rPr>
          <w:t>8.7.</w:t>
        </w:r>
        <w:r>
          <w:rPr>
            <w:rFonts w:asciiTheme="minorHAnsi" w:hAnsiTheme="minorHAnsi" w:cstheme="minorBidi"/>
            <w:color w:val="auto"/>
            <w:sz w:val="22"/>
            <w:szCs w:val="28"/>
            <w:lang w:val="en-PH" w:eastAsia="en-PH" w:bidi="th-TH"/>
          </w:rPr>
          <w:tab/>
        </w:r>
        <w:r w:rsidRPr="00B347EB">
          <w:rPr>
            <w:rStyle w:val="Hyperlink"/>
          </w:rPr>
          <w:t>To</w:t>
        </w:r>
        <w:r w:rsidRPr="00B347EB">
          <w:rPr>
            <w:rStyle w:val="Hyperlink"/>
            <w:cs/>
          </w:rPr>
          <w:t>-</w:t>
        </w:r>
        <w:r w:rsidRPr="00B347EB">
          <w:rPr>
            <w:rStyle w:val="Hyperlink"/>
          </w:rPr>
          <w:t>be Processing</w:t>
        </w:r>
        <w:r>
          <w:rPr>
            <w:webHidden/>
          </w:rPr>
          <w:tab/>
        </w:r>
        <w:r>
          <w:rPr>
            <w:webHidden/>
          </w:rPr>
          <w:fldChar w:fldCharType="begin"/>
        </w:r>
        <w:r>
          <w:rPr>
            <w:webHidden/>
          </w:rPr>
          <w:instrText xml:space="preserve"> PAGEREF _Toc141988823 \h </w:instrText>
        </w:r>
        <w:r>
          <w:rPr>
            <w:webHidden/>
          </w:rPr>
        </w:r>
        <w:r>
          <w:rPr>
            <w:webHidden/>
          </w:rPr>
          <w:fldChar w:fldCharType="separate"/>
        </w:r>
        <w:r>
          <w:rPr>
            <w:webHidden/>
          </w:rPr>
          <w:t>61</w:t>
        </w:r>
        <w:r>
          <w:rPr>
            <w:webHidden/>
          </w:rPr>
          <w:fldChar w:fldCharType="end"/>
        </w:r>
      </w:hyperlink>
    </w:p>
    <w:p w14:paraId="6738F7B7" w14:textId="3E918138" w:rsidR="008609C3" w:rsidRDefault="008609C3" w:rsidP="00741B6F">
      <w:pPr>
        <w:pStyle w:val="TOC3"/>
        <w:rPr>
          <w:rFonts w:asciiTheme="minorHAnsi" w:hAnsiTheme="minorHAnsi" w:cstheme="minorBidi"/>
          <w:color w:val="auto"/>
          <w:sz w:val="22"/>
          <w:szCs w:val="28"/>
          <w:lang w:val="en-PH" w:eastAsia="en-PH" w:bidi="th-TH"/>
        </w:rPr>
      </w:pPr>
      <w:hyperlink w:anchor="_Toc141988824" w:history="1">
        <w:r w:rsidRPr="00B347EB">
          <w:rPr>
            <w:rStyle w:val="Hyperlink"/>
          </w:rPr>
          <w:t>8.8.</w:t>
        </w:r>
        <w:r>
          <w:rPr>
            <w:rFonts w:asciiTheme="minorHAnsi" w:hAnsiTheme="minorHAnsi" w:cstheme="minorBidi"/>
            <w:color w:val="auto"/>
            <w:sz w:val="22"/>
            <w:szCs w:val="28"/>
            <w:lang w:val="en-PH" w:eastAsia="en-PH" w:bidi="th-TH"/>
          </w:rPr>
          <w:tab/>
        </w:r>
        <w:r w:rsidRPr="00B347EB">
          <w:rPr>
            <w:rStyle w:val="Hyperlink"/>
          </w:rPr>
          <w:t xml:space="preserve">File </w:t>
        </w:r>
        <w:r w:rsidRPr="00B347EB">
          <w:rPr>
            <w:rStyle w:val="Hyperlink"/>
            <w:cs/>
          </w:rPr>
          <w:t>/</w:t>
        </w:r>
        <w:r w:rsidRPr="00B347EB">
          <w:rPr>
            <w:rStyle w:val="Hyperlink"/>
          </w:rPr>
          <w:t>API Layout and Data Sheet</w:t>
        </w:r>
        <w:r>
          <w:rPr>
            <w:webHidden/>
          </w:rPr>
          <w:tab/>
        </w:r>
        <w:r>
          <w:rPr>
            <w:webHidden/>
          </w:rPr>
          <w:fldChar w:fldCharType="begin"/>
        </w:r>
        <w:r>
          <w:rPr>
            <w:webHidden/>
          </w:rPr>
          <w:instrText xml:space="preserve"> PAGEREF _Toc141988824 \h </w:instrText>
        </w:r>
        <w:r>
          <w:rPr>
            <w:webHidden/>
          </w:rPr>
        </w:r>
        <w:r>
          <w:rPr>
            <w:webHidden/>
          </w:rPr>
          <w:fldChar w:fldCharType="separate"/>
        </w:r>
        <w:r>
          <w:rPr>
            <w:webHidden/>
          </w:rPr>
          <w:t>61</w:t>
        </w:r>
        <w:r>
          <w:rPr>
            <w:webHidden/>
          </w:rPr>
          <w:fldChar w:fldCharType="end"/>
        </w:r>
      </w:hyperlink>
    </w:p>
    <w:p w14:paraId="0F841E9F" w14:textId="59147F6D" w:rsidR="008609C3" w:rsidRDefault="008609C3" w:rsidP="00741B6F">
      <w:pPr>
        <w:pStyle w:val="TOC3"/>
        <w:rPr>
          <w:rFonts w:asciiTheme="minorHAnsi" w:hAnsiTheme="minorHAnsi" w:cstheme="minorBidi"/>
          <w:color w:val="auto"/>
          <w:sz w:val="22"/>
          <w:szCs w:val="28"/>
          <w:lang w:val="en-PH" w:eastAsia="en-PH" w:bidi="th-TH"/>
        </w:rPr>
      </w:pPr>
      <w:hyperlink w:anchor="_Toc141988825" w:history="1">
        <w:r w:rsidRPr="00B347EB">
          <w:rPr>
            <w:rStyle w:val="Hyperlink"/>
          </w:rPr>
          <w:t>8.9.</w:t>
        </w:r>
        <w:r>
          <w:rPr>
            <w:rFonts w:asciiTheme="minorHAnsi" w:hAnsiTheme="minorHAnsi" w:cstheme="minorBidi"/>
            <w:color w:val="auto"/>
            <w:sz w:val="22"/>
            <w:szCs w:val="28"/>
            <w:lang w:val="en-PH" w:eastAsia="en-PH" w:bidi="th-TH"/>
          </w:rPr>
          <w:tab/>
        </w:r>
        <w:r w:rsidRPr="00B347EB">
          <w:rPr>
            <w:rStyle w:val="Hyperlink"/>
          </w:rPr>
          <w:t>Report Layout and Data Sheet</w:t>
        </w:r>
        <w:r>
          <w:rPr>
            <w:webHidden/>
          </w:rPr>
          <w:tab/>
        </w:r>
        <w:r>
          <w:rPr>
            <w:webHidden/>
          </w:rPr>
          <w:fldChar w:fldCharType="begin"/>
        </w:r>
        <w:r>
          <w:rPr>
            <w:webHidden/>
          </w:rPr>
          <w:instrText xml:space="preserve"> PAGEREF _Toc141988825 \h </w:instrText>
        </w:r>
        <w:r>
          <w:rPr>
            <w:webHidden/>
          </w:rPr>
        </w:r>
        <w:r>
          <w:rPr>
            <w:webHidden/>
          </w:rPr>
          <w:fldChar w:fldCharType="separate"/>
        </w:r>
        <w:r>
          <w:rPr>
            <w:webHidden/>
          </w:rPr>
          <w:t>61</w:t>
        </w:r>
        <w:r>
          <w:rPr>
            <w:webHidden/>
          </w:rPr>
          <w:fldChar w:fldCharType="end"/>
        </w:r>
      </w:hyperlink>
    </w:p>
    <w:p w14:paraId="5A9765E5" w14:textId="2D959F7F" w:rsidR="008609C3" w:rsidRDefault="008609C3" w:rsidP="00741B6F">
      <w:pPr>
        <w:pStyle w:val="TOC3"/>
        <w:rPr>
          <w:rFonts w:asciiTheme="minorHAnsi" w:hAnsiTheme="minorHAnsi" w:cstheme="minorBidi"/>
          <w:color w:val="auto"/>
          <w:sz w:val="22"/>
          <w:szCs w:val="28"/>
          <w:lang w:val="en-PH" w:eastAsia="en-PH" w:bidi="th-TH"/>
        </w:rPr>
      </w:pPr>
      <w:hyperlink w:anchor="_Toc141988826" w:history="1">
        <w:r w:rsidRPr="00B347EB">
          <w:rPr>
            <w:rStyle w:val="Hyperlink"/>
          </w:rPr>
          <w:t>8.10.</w:t>
        </w:r>
        <w:r>
          <w:rPr>
            <w:rFonts w:asciiTheme="minorHAnsi" w:hAnsiTheme="minorHAnsi" w:cstheme="minorBidi"/>
            <w:color w:val="auto"/>
            <w:sz w:val="22"/>
            <w:szCs w:val="28"/>
            <w:lang w:val="en-PH" w:eastAsia="en-PH" w:bidi="th-TH"/>
          </w:rPr>
          <w:tab/>
        </w:r>
        <w:r w:rsidRPr="00B347EB">
          <w:rPr>
            <w:rStyle w:val="Hyperlink"/>
          </w:rPr>
          <w:t>Additional Impacts</w:t>
        </w:r>
        <w:r>
          <w:rPr>
            <w:webHidden/>
          </w:rPr>
          <w:tab/>
        </w:r>
        <w:r>
          <w:rPr>
            <w:webHidden/>
          </w:rPr>
          <w:fldChar w:fldCharType="begin"/>
        </w:r>
        <w:r>
          <w:rPr>
            <w:webHidden/>
          </w:rPr>
          <w:instrText xml:space="preserve"> PAGEREF _Toc141988826 \h </w:instrText>
        </w:r>
        <w:r>
          <w:rPr>
            <w:webHidden/>
          </w:rPr>
        </w:r>
        <w:r>
          <w:rPr>
            <w:webHidden/>
          </w:rPr>
          <w:fldChar w:fldCharType="separate"/>
        </w:r>
        <w:r>
          <w:rPr>
            <w:webHidden/>
          </w:rPr>
          <w:t>63</w:t>
        </w:r>
        <w:r>
          <w:rPr>
            <w:webHidden/>
          </w:rPr>
          <w:fldChar w:fldCharType="end"/>
        </w:r>
      </w:hyperlink>
    </w:p>
    <w:p w14:paraId="7D2CDB81" w14:textId="4DDD79E2" w:rsidR="008609C3" w:rsidRDefault="008609C3" w:rsidP="00741B6F">
      <w:pPr>
        <w:pStyle w:val="TOC2"/>
        <w:rPr>
          <w:rFonts w:asciiTheme="minorHAnsi" w:hAnsiTheme="minorHAnsi" w:cstheme="minorBidi"/>
          <w:sz w:val="22"/>
          <w:szCs w:val="28"/>
          <w:lang w:val="en-PH" w:eastAsia="en-PH" w:bidi="th-TH"/>
        </w:rPr>
        <w:pPrChange w:id="15" w:author="Emy Bartolome" w:date="2023-08-03T21:00:00Z">
          <w:pPr>
            <w:pStyle w:val="TOC2"/>
            <w:tabs>
              <w:tab w:val="left" w:pos="880"/>
              <w:tab w:val="right" w:leader="dot" w:pos="10053"/>
            </w:tabs>
          </w:pPr>
        </w:pPrChange>
      </w:pPr>
      <w:r w:rsidRPr="00B347EB">
        <w:rPr>
          <w:rStyle w:val="Hyperlink"/>
        </w:rPr>
        <w:fldChar w:fldCharType="begin"/>
      </w:r>
      <w:r w:rsidRPr="00B347EB">
        <w:rPr>
          <w:rStyle w:val="Hyperlink"/>
        </w:rPr>
        <w:instrText xml:space="preserve"> </w:instrText>
      </w:r>
      <w:r>
        <w:instrText>HYPERLINK \l "_Toc141988827"</w:instrText>
      </w:r>
      <w:r w:rsidRPr="00B347EB">
        <w:rPr>
          <w:rStyle w:val="Hyperlink"/>
        </w:rPr>
        <w:instrText xml:space="preserve"> </w:instrText>
      </w:r>
      <w:r w:rsidRPr="00B347EB">
        <w:rPr>
          <w:rStyle w:val="Hyperlink"/>
        </w:rPr>
      </w:r>
      <w:r w:rsidRPr="00B347EB">
        <w:rPr>
          <w:rStyle w:val="Hyperlink"/>
        </w:rPr>
        <w:fldChar w:fldCharType="separate"/>
      </w:r>
      <w:r w:rsidRPr="00B347EB">
        <w:rPr>
          <w:rStyle w:val="Hyperlink"/>
        </w:rPr>
        <w:t>9.</w:t>
      </w:r>
      <w:r>
        <w:rPr>
          <w:rFonts w:asciiTheme="minorHAnsi" w:hAnsiTheme="minorHAnsi" w:cstheme="minorBidi"/>
          <w:sz w:val="22"/>
          <w:szCs w:val="28"/>
          <w:lang w:val="en-PH" w:eastAsia="en-PH" w:bidi="th-TH"/>
        </w:rPr>
        <w:tab/>
      </w:r>
      <w:r w:rsidRPr="00B347EB">
        <w:rPr>
          <w:rStyle w:val="Hyperlink"/>
        </w:rPr>
        <w:t>Credit Advice Report - Cancel Limit (Loan and O/D)</w:t>
      </w:r>
      <w:r>
        <w:rPr>
          <w:webHidden/>
        </w:rPr>
        <w:tab/>
      </w:r>
      <w:r>
        <w:rPr>
          <w:webHidden/>
        </w:rPr>
        <w:fldChar w:fldCharType="begin"/>
      </w:r>
      <w:r>
        <w:rPr>
          <w:webHidden/>
        </w:rPr>
        <w:instrText xml:space="preserve"> PAGEREF _Toc141988827 \h </w:instrText>
      </w:r>
      <w:r>
        <w:rPr>
          <w:webHidden/>
        </w:rPr>
      </w:r>
      <w:r>
        <w:rPr>
          <w:webHidden/>
        </w:rPr>
        <w:fldChar w:fldCharType="separate"/>
      </w:r>
      <w:r>
        <w:rPr>
          <w:webHidden/>
        </w:rPr>
        <w:t>63</w:t>
      </w:r>
      <w:r>
        <w:rPr>
          <w:webHidden/>
        </w:rPr>
        <w:fldChar w:fldCharType="end"/>
      </w:r>
      <w:r w:rsidRPr="00B347EB">
        <w:rPr>
          <w:rStyle w:val="Hyperlink"/>
        </w:rPr>
        <w:fldChar w:fldCharType="end"/>
      </w:r>
    </w:p>
    <w:p w14:paraId="3CEDD17C" w14:textId="6A2B63B7" w:rsidR="008609C3" w:rsidRDefault="008609C3" w:rsidP="00741B6F">
      <w:pPr>
        <w:pStyle w:val="TOC3"/>
        <w:rPr>
          <w:rFonts w:asciiTheme="minorHAnsi" w:hAnsiTheme="minorHAnsi" w:cstheme="minorBidi"/>
          <w:color w:val="auto"/>
          <w:sz w:val="22"/>
          <w:szCs w:val="28"/>
          <w:lang w:val="en-PH" w:eastAsia="en-PH" w:bidi="th-TH"/>
        </w:rPr>
      </w:pPr>
      <w:hyperlink w:anchor="_Toc141988828" w:history="1">
        <w:r w:rsidRPr="00B347EB">
          <w:rPr>
            <w:rStyle w:val="Hyperlink"/>
          </w:rPr>
          <w:t>9.1.</w:t>
        </w:r>
        <w:r>
          <w:rPr>
            <w:rFonts w:asciiTheme="minorHAnsi" w:hAnsiTheme="minorHAnsi" w:cstheme="minorBidi"/>
            <w:color w:val="auto"/>
            <w:sz w:val="22"/>
            <w:szCs w:val="28"/>
            <w:lang w:val="en-PH" w:eastAsia="en-PH" w:bidi="th-TH"/>
          </w:rPr>
          <w:tab/>
        </w:r>
        <w:r w:rsidRPr="00B347EB">
          <w:rPr>
            <w:rStyle w:val="Hyperlink"/>
          </w:rPr>
          <w:t>Purpose</w:t>
        </w:r>
        <w:r>
          <w:rPr>
            <w:webHidden/>
          </w:rPr>
          <w:tab/>
        </w:r>
        <w:r>
          <w:rPr>
            <w:webHidden/>
          </w:rPr>
          <w:fldChar w:fldCharType="begin"/>
        </w:r>
        <w:r>
          <w:rPr>
            <w:webHidden/>
          </w:rPr>
          <w:instrText xml:space="preserve"> PAGEREF _Toc141988828 \h </w:instrText>
        </w:r>
        <w:r>
          <w:rPr>
            <w:webHidden/>
          </w:rPr>
        </w:r>
        <w:r>
          <w:rPr>
            <w:webHidden/>
          </w:rPr>
          <w:fldChar w:fldCharType="separate"/>
        </w:r>
        <w:r>
          <w:rPr>
            <w:webHidden/>
          </w:rPr>
          <w:t>63</w:t>
        </w:r>
        <w:r>
          <w:rPr>
            <w:webHidden/>
          </w:rPr>
          <w:fldChar w:fldCharType="end"/>
        </w:r>
      </w:hyperlink>
    </w:p>
    <w:p w14:paraId="0A8A5200" w14:textId="7AB85256" w:rsidR="008609C3" w:rsidRDefault="008609C3" w:rsidP="00741B6F">
      <w:pPr>
        <w:pStyle w:val="TOC3"/>
        <w:rPr>
          <w:rFonts w:asciiTheme="minorHAnsi" w:hAnsiTheme="minorHAnsi" w:cstheme="minorBidi"/>
          <w:color w:val="auto"/>
          <w:sz w:val="22"/>
          <w:szCs w:val="28"/>
          <w:lang w:val="en-PH" w:eastAsia="en-PH" w:bidi="th-TH"/>
        </w:rPr>
      </w:pPr>
      <w:hyperlink w:anchor="_Toc141988829" w:history="1">
        <w:r w:rsidRPr="00B347EB">
          <w:rPr>
            <w:rStyle w:val="Hyperlink"/>
          </w:rPr>
          <w:t>9.2.</w:t>
        </w:r>
        <w:r>
          <w:rPr>
            <w:rFonts w:asciiTheme="minorHAnsi" w:hAnsiTheme="minorHAnsi" w:cstheme="minorBidi"/>
            <w:color w:val="auto"/>
            <w:sz w:val="22"/>
            <w:szCs w:val="28"/>
            <w:lang w:val="en-PH" w:eastAsia="en-PH" w:bidi="th-TH"/>
          </w:rPr>
          <w:tab/>
        </w:r>
        <w:r w:rsidRPr="00B347EB">
          <w:rPr>
            <w:rStyle w:val="Hyperlink"/>
          </w:rPr>
          <w:t>Background</w:t>
        </w:r>
        <w:r>
          <w:rPr>
            <w:webHidden/>
          </w:rPr>
          <w:tab/>
        </w:r>
        <w:r>
          <w:rPr>
            <w:webHidden/>
          </w:rPr>
          <w:fldChar w:fldCharType="begin"/>
        </w:r>
        <w:r>
          <w:rPr>
            <w:webHidden/>
          </w:rPr>
          <w:instrText xml:space="preserve"> PAGEREF _Toc141988829 \h </w:instrText>
        </w:r>
        <w:r>
          <w:rPr>
            <w:webHidden/>
          </w:rPr>
        </w:r>
        <w:r>
          <w:rPr>
            <w:webHidden/>
          </w:rPr>
          <w:fldChar w:fldCharType="separate"/>
        </w:r>
        <w:r>
          <w:rPr>
            <w:webHidden/>
          </w:rPr>
          <w:t>63</w:t>
        </w:r>
        <w:r>
          <w:rPr>
            <w:webHidden/>
          </w:rPr>
          <w:fldChar w:fldCharType="end"/>
        </w:r>
      </w:hyperlink>
    </w:p>
    <w:p w14:paraId="77787634" w14:textId="143F4E98" w:rsidR="008609C3" w:rsidRDefault="008609C3" w:rsidP="00741B6F">
      <w:pPr>
        <w:pStyle w:val="TOC3"/>
        <w:rPr>
          <w:rFonts w:asciiTheme="minorHAnsi" w:hAnsiTheme="minorHAnsi" w:cstheme="minorBidi"/>
          <w:color w:val="auto"/>
          <w:sz w:val="22"/>
          <w:szCs w:val="28"/>
          <w:lang w:val="en-PH" w:eastAsia="en-PH" w:bidi="th-TH"/>
        </w:rPr>
      </w:pPr>
      <w:hyperlink w:anchor="_Toc141988830" w:history="1">
        <w:r w:rsidRPr="00B347EB">
          <w:rPr>
            <w:rStyle w:val="Hyperlink"/>
          </w:rPr>
          <w:t>9.3.</w:t>
        </w:r>
        <w:r>
          <w:rPr>
            <w:rFonts w:asciiTheme="minorHAnsi" w:hAnsiTheme="minorHAnsi" w:cstheme="minorBidi"/>
            <w:color w:val="auto"/>
            <w:sz w:val="22"/>
            <w:szCs w:val="28"/>
            <w:lang w:val="en-PH" w:eastAsia="en-PH" w:bidi="th-TH"/>
          </w:rPr>
          <w:tab/>
        </w:r>
        <w:r w:rsidRPr="00B347EB">
          <w:rPr>
            <w:rStyle w:val="Hyperlink"/>
          </w:rPr>
          <w:t>Supported Sample Transaction and Case from Customer</w:t>
        </w:r>
        <w:r>
          <w:rPr>
            <w:webHidden/>
          </w:rPr>
          <w:tab/>
        </w:r>
        <w:r>
          <w:rPr>
            <w:webHidden/>
          </w:rPr>
          <w:fldChar w:fldCharType="begin"/>
        </w:r>
        <w:r>
          <w:rPr>
            <w:webHidden/>
          </w:rPr>
          <w:instrText xml:space="preserve"> PAGEREF _Toc141988830 \h </w:instrText>
        </w:r>
        <w:r>
          <w:rPr>
            <w:webHidden/>
          </w:rPr>
        </w:r>
        <w:r>
          <w:rPr>
            <w:webHidden/>
          </w:rPr>
          <w:fldChar w:fldCharType="separate"/>
        </w:r>
        <w:r>
          <w:rPr>
            <w:webHidden/>
          </w:rPr>
          <w:t>64</w:t>
        </w:r>
        <w:r>
          <w:rPr>
            <w:webHidden/>
          </w:rPr>
          <w:fldChar w:fldCharType="end"/>
        </w:r>
      </w:hyperlink>
    </w:p>
    <w:p w14:paraId="635BAF89" w14:textId="5F5C3453" w:rsidR="008609C3" w:rsidRDefault="008609C3" w:rsidP="00741B6F">
      <w:pPr>
        <w:pStyle w:val="TOC3"/>
        <w:rPr>
          <w:rFonts w:asciiTheme="minorHAnsi" w:hAnsiTheme="minorHAnsi" w:cstheme="minorBidi"/>
          <w:color w:val="auto"/>
          <w:sz w:val="22"/>
          <w:szCs w:val="28"/>
          <w:lang w:val="en-PH" w:eastAsia="en-PH" w:bidi="th-TH"/>
        </w:rPr>
      </w:pPr>
      <w:hyperlink w:anchor="_Toc141988831" w:history="1">
        <w:r w:rsidRPr="00B347EB">
          <w:rPr>
            <w:rStyle w:val="Hyperlink"/>
          </w:rPr>
          <w:t>9.4.</w:t>
        </w:r>
        <w:r>
          <w:rPr>
            <w:rFonts w:asciiTheme="minorHAnsi" w:hAnsiTheme="minorHAnsi" w:cstheme="minorBidi"/>
            <w:color w:val="auto"/>
            <w:sz w:val="22"/>
            <w:szCs w:val="28"/>
            <w:lang w:val="en-PH" w:eastAsia="en-PH" w:bidi="th-TH"/>
          </w:rPr>
          <w:tab/>
        </w:r>
        <w:r w:rsidRPr="00B347EB">
          <w:rPr>
            <w:rStyle w:val="Hyperlink"/>
          </w:rPr>
          <w:t>Menu Modification</w:t>
        </w:r>
        <w:r>
          <w:rPr>
            <w:webHidden/>
          </w:rPr>
          <w:tab/>
        </w:r>
        <w:r>
          <w:rPr>
            <w:webHidden/>
          </w:rPr>
          <w:fldChar w:fldCharType="begin"/>
        </w:r>
        <w:r>
          <w:rPr>
            <w:webHidden/>
          </w:rPr>
          <w:instrText xml:space="preserve"> PAGEREF _Toc141988831 \h </w:instrText>
        </w:r>
        <w:r>
          <w:rPr>
            <w:webHidden/>
          </w:rPr>
        </w:r>
        <w:r>
          <w:rPr>
            <w:webHidden/>
          </w:rPr>
          <w:fldChar w:fldCharType="separate"/>
        </w:r>
        <w:r>
          <w:rPr>
            <w:webHidden/>
          </w:rPr>
          <w:t>65</w:t>
        </w:r>
        <w:r>
          <w:rPr>
            <w:webHidden/>
          </w:rPr>
          <w:fldChar w:fldCharType="end"/>
        </w:r>
      </w:hyperlink>
    </w:p>
    <w:p w14:paraId="4F6A0458" w14:textId="435732C8" w:rsidR="008609C3" w:rsidRDefault="008609C3" w:rsidP="00741B6F">
      <w:pPr>
        <w:pStyle w:val="TOC3"/>
        <w:rPr>
          <w:rFonts w:asciiTheme="minorHAnsi" w:hAnsiTheme="minorHAnsi" w:cstheme="minorBidi"/>
          <w:color w:val="auto"/>
          <w:sz w:val="22"/>
          <w:szCs w:val="28"/>
          <w:lang w:val="en-PH" w:eastAsia="en-PH" w:bidi="th-TH"/>
        </w:rPr>
      </w:pPr>
      <w:hyperlink w:anchor="_Toc141988832" w:history="1">
        <w:r w:rsidRPr="00B347EB">
          <w:rPr>
            <w:rStyle w:val="Hyperlink"/>
          </w:rPr>
          <w:t>9.5.</w:t>
        </w:r>
        <w:r>
          <w:rPr>
            <w:rFonts w:asciiTheme="minorHAnsi" w:hAnsiTheme="minorHAnsi" w:cstheme="minorBidi"/>
            <w:color w:val="auto"/>
            <w:sz w:val="22"/>
            <w:szCs w:val="28"/>
            <w:lang w:val="en-PH" w:eastAsia="en-PH" w:bidi="th-TH"/>
          </w:rPr>
          <w:tab/>
        </w:r>
        <w:r w:rsidRPr="00B347EB">
          <w:rPr>
            <w:rStyle w:val="Hyperlink"/>
          </w:rPr>
          <w:t>Screen Layout and Data Sheet</w:t>
        </w:r>
        <w:r>
          <w:rPr>
            <w:webHidden/>
          </w:rPr>
          <w:tab/>
        </w:r>
        <w:r>
          <w:rPr>
            <w:webHidden/>
          </w:rPr>
          <w:fldChar w:fldCharType="begin"/>
        </w:r>
        <w:r>
          <w:rPr>
            <w:webHidden/>
          </w:rPr>
          <w:instrText xml:space="preserve"> PAGEREF _Toc141988832 \h </w:instrText>
        </w:r>
        <w:r>
          <w:rPr>
            <w:webHidden/>
          </w:rPr>
        </w:r>
        <w:r>
          <w:rPr>
            <w:webHidden/>
          </w:rPr>
          <w:fldChar w:fldCharType="separate"/>
        </w:r>
        <w:r>
          <w:rPr>
            <w:webHidden/>
          </w:rPr>
          <w:t>65</w:t>
        </w:r>
        <w:r>
          <w:rPr>
            <w:webHidden/>
          </w:rPr>
          <w:fldChar w:fldCharType="end"/>
        </w:r>
      </w:hyperlink>
    </w:p>
    <w:p w14:paraId="31357B30" w14:textId="53960D39" w:rsidR="008609C3" w:rsidRDefault="008609C3" w:rsidP="00741B6F">
      <w:pPr>
        <w:pStyle w:val="TOC3"/>
        <w:rPr>
          <w:rFonts w:asciiTheme="minorHAnsi" w:hAnsiTheme="minorHAnsi" w:cstheme="minorBidi"/>
          <w:color w:val="auto"/>
          <w:sz w:val="22"/>
          <w:szCs w:val="28"/>
          <w:lang w:val="en-PH" w:eastAsia="en-PH" w:bidi="th-TH"/>
        </w:rPr>
      </w:pPr>
      <w:hyperlink w:anchor="_Toc141988833" w:history="1">
        <w:r w:rsidRPr="00B347EB">
          <w:rPr>
            <w:rStyle w:val="Hyperlink"/>
          </w:rPr>
          <w:t>9.6.</w:t>
        </w:r>
        <w:r>
          <w:rPr>
            <w:rFonts w:asciiTheme="minorHAnsi" w:hAnsiTheme="minorHAnsi" w:cstheme="minorBidi"/>
            <w:color w:val="auto"/>
            <w:sz w:val="22"/>
            <w:szCs w:val="28"/>
            <w:lang w:val="en-PH" w:eastAsia="en-PH" w:bidi="th-TH"/>
          </w:rPr>
          <w:tab/>
        </w:r>
        <w:r w:rsidRPr="00B347EB">
          <w:rPr>
            <w:rStyle w:val="Hyperlink"/>
          </w:rPr>
          <w:t xml:space="preserve">Business Rule  </w:t>
        </w:r>
        <w:r w:rsidRPr="00B347EB">
          <w:rPr>
            <w:rStyle w:val="Hyperlink"/>
            <w:cs/>
          </w:rPr>
          <w:t xml:space="preserve">/ </w:t>
        </w:r>
        <w:r w:rsidRPr="00B347EB">
          <w:rPr>
            <w:rStyle w:val="Hyperlink"/>
          </w:rPr>
          <w:t>Business Logic</w:t>
        </w:r>
        <w:r>
          <w:rPr>
            <w:webHidden/>
          </w:rPr>
          <w:tab/>
        </w:r>
        <w:r>
          <w:rPr>
            <w:webHidden/>
          </w:rPr>
          <w:fldChar w:fldCharType="begin"/>
        </w:r>
        <w:r>
          <w:rPr>
            <w:webHidden/>
          </w:rPr>
          <w:instrText xml:space="preserve"> PAGEREF _Toc141988833 \h </w:instrText>
        </w:r>
        <w:r>
          <w:rPr>
            <w:webHidden/>
          </w:rPr>
        </w:r>
        <w:r>
          <w:rPr>
            <w:webHidden/>
          </w:rPr>
          <w:fldChar w:fldCharType="separate"/>
        </w:r>
        <w:r>
          <w:rPr>
            <w:webHidden/>
          </w:rPr>
          <w:t>65</w:t>
        </w:r>
        <w:r>
          <w:rPr>
            <w:webHidden/>
          </w:rPr>
          <w:fldChar w:fldCharType="end"/>
        </w:r>
      </w:hyperlink>
    </w:p>
    <w:p w14:paraId="6BC3A465" w14:textId="6F98DF4B" w:rsidR="008609C3" w:rsidRDefault="008609C3" w:rsidP="00741B6F">
      <w:pPr>
        <w:pStyle w:val="TOC3"/>
        <w:rPr>
          <w:rFonts w:asciiTheme="minorHAnsi" w:hAnsiTheme="minorHAnsi" w:cstheme="minorBidi"/>
          <w:color w:val="auto"/>
          <w:sz w:val="22"/>
          <w:szCs w:val="28"/>
          <w:lang w:val="en-PH" w:eastAsia="en-PH" w:bidi="th-TH"/>
        </w:rPr>
      </w:pPr>
      <w:hyperlink w:anchor="_Toc141988834" w:history="1">
        <w:r w:rsidRPr="00B347EB">
          <w:rPr>
            <w:rStyle w:val="Hyperlink"/>
          </w:rPr>
          <w:t>9.7.</w:t>
        </w:r>
        <w:r>
          <w:rPr>
            <w:rFonts w:asciiTheme="minorHAnsi" w:hAnsiTheme="minorHAnsi" w:cstheme="minorBidi"/>
            <w:color w:val="auto"/>
            <w:sz w:val="22"/>
            <w:szCs w:val="28"/>
            <w:lang w:val="en-PH" w:eastAsia="en-PH" w:bidi="th-TH"/>
          </w:rPr>
          <w:tab/>
        </w:r>
        <w:r w:rsidRPr="00B347EB">
          <w:rPr>
            <w:rStyle w:val="Hyperlink"/>
          </w:rPr>
          <w:t>To</w:t>
        </w:r>
        <w:r w:rsidRPr="00B347EB">
          <w:rPr>
            <w:rStyle w:val="Hyperlink"/>
            <w:cs/>
          </w:rPr>
          <w:t>-</w:t>
        </w:r>
        <w:r w:rsidRPr="00B347EB">
          <w:rPr>
            <w:rStyle w:val="Hyperlink"/>
          </w:rPr>
          <w:t>be Processing</w:t>
        </w:r>
        <w:r>
          <w:rPr>
            <w:webHidden/>
          </w:rPr>
          <w:tab/>
        </w:r>
        <w:r>
          <w:rPr>
            <w:webHidden/>
          </w:rPr>
          <w:fldChar w:fldCharType="begin"/>
        </w:r>
        <w:r>
          <w:rPr>
            <w:webHidden/>
          </w:rPr>
          <w:instrText xml:space="preserve"> PAGEREF _Toc141988834 \h </w:instrText>
        </w:r>
        <w:r>
          <w:rPr>
            <w:webHidden/>
          </w:rPr>
        </w:r>
        <w:r>
          <w:rPr>
            <w:webHidden/>
          </w:rPr>
          <w:fldChar w:fldCharType="separate"/>
        </w:r>
        <w:r>
          <w:rPr>
            <w:webHidden/>
          </w:rPr>
          <w:t>65</w:t>
        </w:r>
        <w:r>
          <w:rPr>
            <w:webHidden/>
          </w:rPr>
          <w:fldChar w:fldCharType="end"/>
        </w:r>
      </w:hyperlink>
    </w:p>
    <w:p w14:paraId="4B86AD3A" w14:textId="5197C29B" w:rsidR="008609C3" w:rsidRDefault="008609C3" w:rsidP="00741B6F">
      <w:pPr>
        <w:pStyle w:val="TOC3"/>
        <w:rPr>
          <w:rFonts w:asciiTheme="minorHAnsi" w:hAnsiTheme="minorHAnsi" w:cstheme="minorBidi"/>
          <w:color w:val="auto"/>
          <w:sz w:val="22"/>
          <w:szCs w:val="28"/>
          <w:lang w:val="en-PH" w:eastAsia="en-PH" w:bidi="th-TH"/>
        </w:rPr>
      </w:pPr>
      <w:hyperlink w:anchor="_Toc141988835" w:history="1">
        <w:r w:rsidRPr="00B347EB">
          <w:rPr>
            <w:rStyle w:val="Hyperlink"/>
          </w:rPr>
          <w:t>9.8.</w:t>
        </w:r>
        <w:r>
          <w:rPr>
            <w:rFonts w:asciiTheme="minorHAnsi" w:hAnsiTheme="minorHAnsi" w:cstheme="minorBidi"/>
            <w:color w:val="auto"/>
            <w:sz w:val="22"/>
            <w:szCs w:val="28"/>
            <w:lang w:val="en-PH" w:eastAsia="en-PH" w:bidi="th-TH"/>
          </w:rPr>
          <w:tab/>
        </w:r>
        <w:r w:rsidRPr="00B347EB">
          <w:rPr>
            <w:rStyle w:val="Hyperlink"/>
          </w:rPr>
          <w:t xml:space="preserve">File </w:t>
        </w:r>
        <w:r w:rsidRPr="00B347EB">
          <w:rPr>
            <w:rStyle w:val="Hyperlink"/>
            <w:cs/>
          </w:rPr>
          <w:t>/</w:t>
        </w:r>
        <w:r w:rsidRPr="00B347EB">
          <w:rPr>
            <w:rStyle w:val="Hyperlink"/>
          </w:rPr>
          <w:t>API Layout and Data Sheet</w:t>
        </w:r>
        <w:r>
          <w:rPr>
            <w:webHidden/>
          </w:rPr>
          <w:tab/>
        </w:r>
        <w:r>
          <w:rPr>
            <w:webHidden/>
          </w:rPr>
          <w:fldChar w:fldCharType="begin"/>
        </w:r>
        <w:r>
          <w:rPr>
            <w:webHidden/>
          </w:rPr>
          <w:instrText xml:space="preserve"> PAGEREF _Toc141988835 \h </w:instrText>
        </w:r>
        <w:r>
          <w:rPr>
            <w:webHidden/>
          </w:rPr>
        </w:r>
        <w:r>
          <w:rPr>
            <w:webHidden/>
          </w:rPr>
          <w:fldChar w:fldCharType="separate"/>
        </w:r>
        <w:r>
          <w:rPr>
            <w:webHidden/>
          </w:rPr>
          <w:t>66</w:t>
        </w:r>
        <w:r>
          <w:rPr>
            <w:webHidden/>
          </w:rPr>
          <w:fldChar w:fldCharType="end"/>
        </w:r>
      </w:hyperlink>
    </w:p>
    <w:p w14:paraId="08B071B3" w14:textId="1760BFF2" w:rsidR="008609C3" w:rsidRDefault="008609C3" w:rsidP="00741B6F">
      <w:pPr>
        <w:pStyle w:val="TOC3"/>
        <w:rPr>
          <w:rFonts w:asciiTheme="minorHAnsi" w:hAnsiTheme="minorHAnsi" w:cstheme="minorBidi"/>
          <w:color w:val="auto"/>
          <w:sz w:val="22"/>
          <w:szCs w:val="28"/>
          <w:lang w:val="en-PH" w:eastAsia="en-PH" w:bidi="th-TH"/>
        </w:rPr>
      </w:pPr>
      <w:hyperlink w:anchor="_Toc141988836" w:history="1">
        <w:r w:rsidRPr="00B347EB">
          <w:rPr>
            <w:rStyle w:val="Hyperlink"/>
          </w:rPr>
          <w:t>9.9.</w:t>
        </w:r>
        <w:r>
          <w:rPr>
            <w:rFonts w:asciiTheme="minorHAnsi" w:hAnsiTheme="minorHAnsi" w:cstheme="minorBidi"/>
            <w:color w:val="auto"/>
            <w:sz w:val="22"/>
            <w:szCs w:val="28"/>
            <w:lang w:val="en-PH" w:eastAsia="en-PH" w:bidi="th-TH"/>
          </w:rPr>
          <w:tab/>
        </w:r>
        <w:r w:rsidRPr="00B347EB">
          <w:rPr>
            <w:rStyle w:val="Hyperlink"/>
          </w:rPr>
          <w:t>Report Layout and Data Sheet</w:t>
        </w:r>
        <w:r>
          <w:rPr>
            <w:webHidden/>
          </w:rPr>
          <w:tab/>
        </w:r>
        <w:r>
          <w:rPr>
            <w:webHidden/>
          </w:rPr>
          <w:fldChar w:fldCharType="begin"/>
        </w:r>
        <w:r>
          <w:rPr>
            <w:webHidden/>
          </w:rPr>
          <w:instrText xml:space="preserve"> PAGEREF _Toc141988836 \h </w:instrText>
        </w:r>
        <w:r>
          <w:rPr>
            <w:webHidden/>
          </w:rPr>
        </w:r>
        <w:r>
          <w:rPr>
            <w:webHidden/>
          </w:rPr>
          <w:fldChar w:fldCharType="separate"/>
        </w:r>
        <w:r>
          <w:rPr>
            <w:webHidden/>
          </w:rPr>
          <w:t>66</w:t>
        </w:r>
        <w:r>
          <w:rPr>
            <w:webHidden/>
          </w:rPr>
          <w:fldChar w:fldCharType="end"/>
        </w:r>
      </w:hyperlink>
    </w:p>
    <w:p w14:paraId="74069B84" w14:textId="52DB9282" w:rsidR="008609C3" w:rsidRDefault="008609C3" w:rsidP="00741B6F">
      <w:pPr>
        <w:pStyle w:val="TOC3"/>
        <w:rPr>
          <w:rFonts w:asciiTheme="minorHAnsi" w:hAnsiTheme="minorHAnsi" w:cstheme="minorBidi"/>
          <w:color w:val="auto"/>
          <w:sz w:val="22"/>
          <w:szCs w:val="28"/>
          <w:lang w:val="en-PH" w:eastAsia="en-PH" w:bidi="th-TH"/>
        </w:rPr>
      </w:pPr>
      <w:hyperlink w:anchor="_Toc141988837" w:history="1">
        <w:r w:rsidRPr="00B347EB">
          <w:rPr>
            <w:rStyle w:val="Hyperlink"/>
          </w:rPr>
          <w:t>9.10.</w:t>
        </w:r>
        <w:r>
          <w:rPr>
            <w:rFonts w:asciiTheme="minorHAnsi" w:hAnsiTheme="minorHAnsi" w:cstheme="minorBidi"/>
            <w:color w:val="auto"/>
            <w:sz w:val="22"/>
            <w:szCs w:val="28"/>
            <w:lang w:val="en-PH" w:eastAsia="en-PH" w:bidi="th-TH"/>
          </w:rPr>
          <w:tab/>
        </w:r>
        <w:r w:rsidRPr="00B347EB">
          <w:rPr>
            <w:rStyle w:val="Hyperlink"/>
          </w:rPr>
          <w:t>Additional Impacts</w:t>
        </w:r>
        <w:r>
          <w:rPr>
            <w:webHidden/>
          </w:rPr>
          <w:tab/>
        </w:r>
        <w:r>
          <w:rPr>
            <w:webHidden/>
          </w:rPr>
          <w:fldChar w:fldCharType="begin"/>
        </w:r>
        <w:r>
          <w:rPr>
            <w:webHidden/>
          </w:rPr>
          <w:instrText xml:space="preserve"> PAGEREF _Toc141988837 \h </w:instrText>
        </w:r>
        <w:r>
          <w:rPr>
            <w:webHidden/>
          </w:rPr>
        </w:r>
        <w:r>
          <w:rPr>
            <w:webHidden/>
          </w:rPr>
          <w:fldChar w:fldCharType="separate"/>
        </w:r>
        <w:r>
          <w:rPr>
            <w:webHidden/>
          </w:rPr>
          <w:t>67</w:t>
        </w:r>
        <w:r>
          <w:rPr>
            <w:webHidden/>
          </w:rPr>
          <w:fldChar w:fldCharType="end"/>
        </w:r>
      </w:hyperlink>
    </w:p>
    <w:p w14:paraId="3C891FB3" w14:textId="1AECFE3D" w:rsidR="008609C3" w:rsidRDefault="008609C3" w:rsidP="00741B6F">
      <w:pPr>
        <w:pStyle w:val="TOC2"/>
        <w:rPr>
          <w:rFonts w:asciiTheme="minorHAnsi" w:hAnsiTheme="minorHAnsi" w:cstheme="minorBidi"/>
          <w:sz w:val="22"/>
          <w:szCs w:val="28"/>
          <w:lang w:val="en-PH" w:eastAsia="en-PH" w:bidi="th-TH"/>
        </w:rPr>
        <w:pPrChange w:id="16" w:author="Emy Bartolome" w:date="2023-08-03T21:00:00Z">
          <w:pPr>
            <w:pStyle w:val="TOC2"/>
            <w:tabs>
              <w:tab w:val="left" w:pos="880"/>
              <w:tab w:val="right" w:leader="dot" w:pos="10053"/>
            </w:tabs>
          </w:pPr>
        </w:pPrChange>
      </w:pPr>
      <w:r w:rsidRPr="00B347EB">
        <w:rPr>
          <w:rStyle w:val="Hyperlink"/>
        </w:rPr>
        <w:fldChar w:fldCharType="begin"/>
      </w:r>
      <w:r w:rsidRPr="00B347EB">
        <w:rPr>
          <w:rStyle w:val="Hyperlink"/>
        </w:rPr>
        <w:instrText xml:space="preserve"> </w:instrText>
      </w:r>
      <w:r>
        <w:instrText>HYPERLINK \l "_Toc141988838"</w:instrText>
      </w:r>
      <w:r w:rsidRPr="00B347EB">
        <w:rPr>
          <w:rStyle w:val="Hyperlink"/>
        </w:rPr>
        <w:instrText xml:space="preserve"> </w:instrText>
      </w:r>
      <w:r w:rsidRPr="00B347EB">
        <w:rPr>
          <w:rStyle w:val="Hyperlink"/>
        </w:rPr>
      </w:r>
      <w:r w:rsidRPr="00B347EB">
        <w:rPr>
          <w:rStyle w:val="Hyperlink"/>
        </w:rPr>
        <w:fldChar w:fldCharType="separate"/>
      </w:r>
      <w:r w:rsidRPr="00B347EB">
        <w:rPr>
          <w:rStyle w:val="Hyperlink"/>
        </w:rPr>
        <w:t>10.</w:t>
      </w:r>
      <w:r>
        <w:rPr>
          <w:rFonts w:asciiTheme="minorHAnsi" w:hAnsiTheme="minorHAnsi" w:cstheme="minorBidi"/>
          <w:sz w:val="22"/>
          <w:szCs w:val="28"/>
          <w:lang w:val="en-PH" w:eastAsia="en-PH" w:bidi="th-TH"/>
        </w:rPr>
        <w:tab/>
      </w:r>
      <w:r w:rsidRPr="00B347EB">
        <w:rPr>
          <w:rStyle w:val="Hyperlink"/>
        </w:rPr>
        <w:t>Daily Report</w:t>
      </w:r>
      <w:r>
        <w:rPr>
          <w:webHidden/>
        </w:rPr>
        <w:tab/>
      </w:r>
      <w:r>
        <w:rPr>
          <w:webHidden/>
        </w:rPr>
        <w:fldChar w:fldCharType="begin"/>
      </w:r>
      <w:r>
        <w:rPr>
          <w:webHidden/>
        </w:rPr>
        <w:instrText xml:space="preserve"> PAGEREF _Toc141988838 \h </w:instrText>
      </w:r>
      <w:r>
        <w:rPr>
          <w:webHidden/>
        </w:rPr>
      </w:r>
      <w:r>
        <w:rPr>
          <w:webHidden/>
        </w:rPr>
        <w:fldChar w:fldCharType="separate"/>
      </w:r>
      <w:r>
        <w:rPr>
          <w:webHidden/>
        </w:rPr>
        <w:t>68</w:t>
      </w:r>
      <w:r>
        <w:rPr>
          <w:webHidden/>
        </w:rPr>
        <w:fldChar w:fldCharType="end"/>
      </w:r>
      <w:r w:rsidRPr="00B347EB">
        <w:rPr>
          <w:rStyle w:val="Hyperlink"/>
        </w:rPr>
        <w:fldChar w:fldCharType="end"/>
      </w:r>
    </w:p>
    <w:p w14:paraId="7391DC88" w14:textId="256A13E4" w:rsidR="008609C3" w:rsidRDefault="008609C3" w:rsidP="00741B6F">
      <w:pPr>
        <w:pStyle w:val="TOC3"/>
        <w:rPr>
          <w:rFonts w:asciiTheme="minorHAnsi" w:hAnsiTheme="minorHAnsi" w:cstheme="minorBidi"/>
          <w:color w:val="auto"/>
          <w:sz w:val="22"/>
          <w:szCs w:val="28"/>
          <w:lang w:val="en-PH" w:eastAsia="en-PH" w:bidi="th-TH"/>
        </w:rPr>
      </w:pPr>
      <w:hyperlink w:anchor="_Toc141988839" w:history="1">
        <w:r w:rsidRPr="00B347EB">
          <w:rPr>
            <w:rStyle w:val="Hyperlink"/>
          </w:rPr>
          <w:t>10.1.</w:t>
        </w:r>
        <w:r>
          <w:rPr>
            <w:rFonts w:asciiTheme="minorHAnsi" w:hAnsiTheme="minorHAnsi" w:cstheme="minorBidi"/>
            <w:color w:val="auto"/>
            <w:sz w:val="22"/>
            <w:szCs w:val="28"/>
            <w:lang w:val="en-PH" w:eastAsia="en-PH" w:bidi="th-TH"/>
          </w:rPr>
          <w:tab/>
        </w:r>
        <w:r w:rsidRPr="00B347EB">
          <w:rPr>
            <w:rStyle w:val="Hyperlink"/>
          </w:rPr>
          <w:t>Purpose</w:t>
        </w:r>
        <w:r>
          <w:rPr>
            <w:webHidden/>
          </w:rPr>
          <w:tab/>
        </w:r>
        <w:r>
          <w:rPr>
            <w:webHidden/>
          </w:rPr>
          <w:fldChar w:fldCharType="begin"/>
        </w:r>
        <w:r>
          <w:rPr>
            <w:webHidden/>
          </w:rPr>
          <w:instrText xml:space="preserve"> PAGEREF _Toc141988839 \h </w:instrText>
        </w:r>
        <w:r>
          <w:rPr>
            <w:webHidden/>
          </w:rPr>
        </w:r>
        <w:r>
          <w:rPr>
            <w:webHidden/>
          </w:rPr>
          <w:fldChar w:fldCharType="separate"/>
        </w:r>
        <w:r>
          <w:rPr>
            <w:webHidden/>
          </w:rPr>
          <w:t>68</w:t>
        </w:r>
        <w:r>
          <w:rPr>
            <w:webHidden/>
          </w:rPr>
          <w:fldChar w:fldCharType="end"/>
        </w:r>
      </w:hyperlink>
    </w:p>
    <w:p w14:paraId="3DC64AB0" w14:textId="4500874F" w:rsidR="008609C3" w:rsidRDefault="008609C3" w:rsidP="00741B6F">
      <w:pPr>
        <w:pStyle w:val="TOC3"/>
        <w:rPr>
          <w:rFonts w:asciiTheme="minorHAnsi" w:hAnsiTheme="minorHAnsi" w:cstheme="minorBidi"/>
          <w:color w:val="auto"/>
          <w:sz w:val="22"/>
          <w:szCs w:val="28"/>
          <w:lang w:val="en-PH" w:eastAsia="en-PH" w:bidi="th-TH"/>
        </w:rPr>
      </w:pPr>
      <w:hyperlink w:anchor="_Toc141988840" w:history="1">
        <w:r w:rsidRPr="00B347EB">
          <w:rPr>
            <w:rStyle w:val="Hyperlink"/>
          </w:rPr>
          <w:t>10.2.</w:t>
        </w:r>
        <w:r>
          <w:rPr>
            <w:rFonts w:asciiTheme="minorHAnsi" w:hAnsiTheme="minorHAnsi" w:cstheme="minorBidi"/>
            <w:color w:val="auto"/>
            <w:sz w:val="22"/>
            <w:szCs w:val="28"/>
            <w:lang w:val="en-PH" w:eastAsia="en-PH" w:bidi="th-TH"/>
          </w:rPr>
          <w:tab/>
        </w:r>
        <w:r w:rsidRPr="00B347EB">
          <w:rPr>
            <w:rStyle w:val="Hyperlink"/>
          </w:rPr>
          <w:t>Background</w:t>
        </w:r>
        <w:r>
          <w:rPr>
            <w:webHidden/>
          </w:rPr>
          <w:tab/>
        </w:r>
        <w:r>
          <w:rPr>
            <w:webHidden/>
          </w:rPr>
          <w:fldChar w:fldCharType="begin"/>
        </w:r>
        <w:r>
          <w:rPr>
            <w:webHidden/>
          </w:rPr>
          <w:instrText xml:space="preserve"> PAGEREF _Toc141988840 \h </w:instrText>
        </w:r>
        <w:r>
          <w:rPr>
            <w:webHidden/>
          </w:rPr>
        </w:r>
        <w:r>
          <w:rPr>
            <w:webHidden/>
          </w:rPr>
          <w:fldChar w:fldCharType="separate"/>
        </w:r>
        <w:r>
          <w:rPr>
            <w:webHidden/>
          </w:rPr>
          <w:t>68</w:t>
        </w:r>
        <w:r>
          <w:rPr>
            <w:webHidden/>
          </w:rPr>
          <w:fldChar w:fldCharType="end"/>
        </w:r>
      </w:hyperlink>
    </w:p>
    <w:p w14:paraId="7B2C1062" w14:textId="30F9DB90" w:rsidR="008609C3" w:rsidRDefault="008609C3" w:rsidP="00741B6F">
      <w:pPr>
        <w:pStyle w:val="TOC3"/>
        <w:rPr>
          <w:rFonts w:asciiTheme="minorHAnsi" w:hAnsiTheme="minorHAnsi" w:cstheme="minorBidi"/>
          <w:color w:val="auto"/>
          <w:sz w:val="22"/>
          <w:szCs w:val="28"/>
          <w:lang w:val="en-PH" w:eastAsia="en-PH" w:bidi="th-TH"/>
        </w:rPr>
      </w:pPr>
      <w:hyperlink w:anchor="_Toc141988841" w:history="1">
        <w:r w:rsidRPr="00B347EB">
          <w:rPr>
            <w:rStyle w:val="Hyperlink"/>
          </w:rPr>
          <w:t>10.3.</w:t>
        </w:r>
        <w:r>
          <w:rPr>
            <w:rFonts w:asciiTheme="minorHAnsi" w:hAnsiTheme="minorHAnsi" w:cstheme="minorBidi"/>
            <w:color w:val="auto"/>
            <w:sz w:val="22"/>
            <w:szCs w:val="28"/>
            <w:lang w:val="en-PH" w:eastAsia="en-PH" w:bidi="th-TH"/>
          </w:rPr>
          <w:tab/>
        </w:r>
        <w:r w:rsidRPr="00B347EB">
          <w:rPr>
            <w:rStyle w:val="Hyperlink"/>
          </w:rPr>
          <w:t>Supported Sample Transaction and Case from Customer</w:t>
        </w:r>
        <w:r>
          <w:rPr>
            <w:webHidden/>
          </w:rPr>
          <w:tab/>
        </w:r>
        <w:r>
          <w:rPr>
            <w:webHidden/>
          </w:rPr>
          <w:fldChar w:fldCharType="begin"/>
        </w:r>
        <w:r>
          <w:rPr>
            <w:webHidden/>
          </w:rPr>
          <w:instrText xml:space="preserve"> PAGEREF _Toc141988841 \h </w:instrText>
        </w:r>
        <w:r>
          <w:rPr>
            <w:webHidden/>
          </w:rPr>
        </w:r>
        <w:r>
          <w:rPr>
            <w:webHidden/>
          </w:rPr>
          <w:fldChar w:fldCharType="separate"/>
        </w:r>
        <w:r>
          <w:rPr>
            <w:webHidden/>
          </w:rPr>
          <w:t>68</w:t>
        </w:r>
        <w:r>
          <w:rPr>
            <w:webHidden/>
          </w:rPr>
          <w:fldChar w:fldCharType="end"/>
        </w:r>
      </w:hyperlink>
    </w:p>
    <w:p w14:paraId="647D869F" w14:textId="5DE55114" w:rsidR="008609C3" w:rsidRDefault="008609C3" w:rsidP="00741B6F">
      <w:pPr>
        <w:pStyle w:val="TOC3"/>
        <w:rPr>
          <w:rFonts w:asciiTheme="minorHAnsi" w:hAnsiTheme="minorHAnsi" w:cstheme="minorBidi"/>
          <w:color w:val="auto"/>
          <w:sz w:val="22"/>
          <w:szCs w:val="28"/>
          <w:lang w:val="en-PH" w:eastAsia="en-PH" w:bidi="th-TH"/>
        </w:rPr>
      </w:pPr>
      <w:hyperlink w:anchor="_Toc141988842" w:history="1">
        <w:r w:rsidRPr="00B347EB">
          <w:rPr>
            <w:rStyle w:val="Hyperlink"/>
          </w:rPr>
          <w:t>10.4.</w:t>
        </w:r>
        <w:r>
          <w:rPr>
            <w:rFonts w:asciiTheme="minorHAnsi" w:hAnsiTheme="minorHAnsi" w:cstheme="minorBidi"/>
            <w:color w:val="auto"/>
            <w:sz w:val="22"/>
            <w:szCs w:val="28"/>
            <w:lang w:val="en-PH" w:eastAsia="en-PH" w:bidi="th-TH"/>
          </w:rPr>
          <w:tab/>
        </w:r>
        <w:r w:rsidRPr="00B347EB">
          <w:rPr>
            <w:rStyle w:val="Hyperlink"/>
          </w:rPr>
          <w:t>Menu Modification</w:t>
        </w:r>
        <w:r>
          <w:rPr>
            <w:webHidden/>
          </w:rPr>
          <w:tab/>
        </w:r>
        <w:r>
          <w:rPr>
            <w:webHidden/>
          </w:rPr>
          <w:fldChar w:fldCharType="begin"/>
        </w:r>
        <w:r>
          <w:rPr>
            <w:webHidden/>
          </w:rPr>
          <w:instrText xml:space="preserve"> PAGEREF _Toc141988842 \h </w:instrText>
        </w:r>
        <w:r>
          <w:rPr>
            <w:webHidden/>
          </w:rPr>
        </w:r>
        <w:r>
          <w:rPr>
            <w:webHidden/>
          </w:rPr>
          <w:fldChar w:fldCharType="separate"/>
        </w:r>
        <w:r>
          <w:rPr>
            <w:webHidden/>
          </w:rPr>
          <w:t>69</w:t>
        </w:r>
        <w:r>
          <w:rPr>
            <w:webHidden/>
          </w:rPr>
          <w:fldChar w:fldCharType="end"/>
        </w:r>
      </w:hyperlink>
    </w:p>
    <w:p w14:paraId="3EA267E4" w14:textId="6E7FCE00" w:rsidR="008609C3" w:rsidRDefault="008609C3" w:rsidP="00741B6F">
      <w:pPr>
        <w:pStyle w:val="TOC3"/>
        <w:rPr>
          <w:rFonts w:asciiTheme="minorHAnsi" w:hAnsiTheme="minorHAnsi" w:cstheme="minorBidi"/>
          <w:color w:val="auto"/>
          <w:sz w:val="22"/>
          <w:szCs w:val="28"/>
          <w:lang w:val="en-PH" w:eastAsia="en-PH" w:bidi="th-TH"/>
        </w:rPr>
      </w:pPr>
      <w:hyperlink w:anchor="_Toc141988843" w:history="1">
        <w:r w:rsidRPr="00B347EB">
          <w:rPr>
            <w:rStyle w:val="Hyperlink"/>
          </w:rPr>
          <w:t>10.5.</w:t>
        </w:r>
        <w:r>
          <w:rPr>
            <w:rFonts w:asciiTheme="minorHAnsi" w:hAnsiTheme="minorHAnsi" w:cstheme="minorBidi"/>
            <w:color w:val="auto"/>
            <w:sz w:val="22"/>
            <w:szCs w:val="28"/>
            <w:lang w:val="en-PH" w:eastAsia="en-PH" w:bidi="th-TH"/>
          </w:rPr>
          <w:tab/>
        </w:r>
        <w:r w:rsidRPr="00B347EB">
          <w:rPr>
            <w:rStyle w:val="Hyperlink"/>
          </w:rPr>
          <w:t>Screen Layout and Data Sheet</w:t>
        </w:r>
        <w:r>
          <w:rPr>
            <w:webHidden/>
          </w:rPr>
          <w:tab/>
        </w:r>
        <w:r>
          <w:rPr>
            <w:webHidden/>
          </w:rPr>
          <w:fldChar w:fldCharType="begin"/>
        </w:r>
        <w:r>
          <w:rPr>
            <w:webHidden/>
          </w:rPr>
          <w:instrText xml:space="preserve"> PAGEREF _Toc141988843 \h </w:instrText>
        </w:r>
        <w:r>
          <w:rPr>
            <w:webHidden/>
          </w:rPr>
        </w:r>
        <w:r>
          <w:rPr>
            <w:webHidden/>
          </w:rPr>
          <w:fldChar w:fldCharType="separate"/>
        </w:r>
        <w:r>
          <w:rPr>
            <w:webHidden/>
          </w:rPr>
          <w:t>69</w:t>
        </w:r>
        <w:r>
          <w:rPr>
            <w:webHidden/>
          </w:rPr>
          <w:fldChar w:fldCharType="end"/>
        </w:r>
      </w:hyperlink>
    </w:p>
    <w:p w14:paraId="77785F68" w14:textId="3852B522" w:rsidR="008609C3" w:rsidRDefault="008609C3" w:rsidP="00741B6F">
      <w:pPr>
        <w:pStyle w:val="TOC3"/>
        <w:rPr>
          <w:rFonts w:asciiTheme="minorHAnsi" w:hAnsiTheme="minorHAnsi" w:cstheme="minorBidi"/>
          <w:color w:val="auto"/>
          <w:sz w:val="22"/>
          <w:szCs w:val="28"/>
          <w:lang w:val="en-PH" w:eastAsia="en-PH" w:bidi="th-TH"/>
        </w:rPr>
      </w:pPr>
      <w:hyperlink w:anchor="_Toc141988844" w:history="1">
        <w:r w:rsidRPr="00B347EB">
          <w:rPr>
            <w:rStyle w:val="Hyperlink"/>
          </w:rPr>
          <w:t>10.6.</w:t>
        </w:r>
        <w:r>
          <w:rPr>
            <w:rFonts w:asciiTheme="minorHAnsi" w:hAnsiTheme="minorHAnsi" w:cstheme="minorBidi"/>
            <w:color w:val="auto"/>
            <w:sz w:val="22"/>
            <w:szCs w:val="28"/>
            <w:lang w:val="en-PH" w:eastAsia="en-PH" w:bidi="th-TH"/>
          </w:rPr>
          <w:tab/>
        </w:r>
        <w:r w:rsidRPr="00B347EB">
          <w:rPr>
            <w:rStyle w:val="Hyperlink"/>
          </w:rPr>
          <w:t xml:space="preserve">Business Rule  </w:t>
        </w:r>
        <w:r w:rsidRPr="00B347EB">
          <w:rPr>
            <w:rStyle w:val="Hyperlink"/>
            <w:cs/>
          </w:rPr>
          <w:t xml:space="preserve">/ </w:t>
        </w:r>
        <w:r w:rsidRPr="00B347EB">
          <w:rPr>
            <w:rStyle w:val="Hyperlink"/>
          </w:rPr>
          <w:t>Business Logic</w:t>
        </w:r>
        <w:r>
          <w:rPr>
            <w:webHidden/>
          </w:rPr>
          <w:tab/>
        </w:r>
        <w:r>
          <w:rPr>
            <w:webHidden/>
          </w:rPr>
          <w:fldChar w:fldCharType="begin"/>
        </w:r>
        <w:r>
          <w:rPr>
            <w:webHidden/>
          </w:rPr>
          <w:instrText xml:space="preserve"> PAGEREF _Toc141988844 \h </w:instrText>
        </w:r>
        <w:r>
          <w:rPr>
            <w:webHidden/>
          </w:rPr>
        </w:r>
        <w:r>
          <w:rPr>
            <w:webHidden/>
          </w:rPr>
          <w:fldChar w:fldCharType="separate"/>
        </w:r>
        <w:r>
          <w:rPr>
            <w:webHidden/>
          </w:rPr>
          <w:t>69</w:t>
        </w:r>
        <w:r>
          <w:rPr>
            <w:webHidden/>
          </w:rPr>
          <w:fldChar w:fldCharType="end"/>
        </w:r>
      </w:hyperlink>
    </w:p>
    <w:p w14:paraId="5FF100DB" w14:textId="68D6E21D" w:rsidR="008609C3" w:rsidRDefault="008609C3" w:rsidP="00741B6F">
      <w:pPr>
        <w:pStyle w:val="TOC3"/>
        <w:rPr>
          <w:rFonts w:asciiTheme="minorHAnsi" w:hAnsiTheme="minorHAnsi" w:cstheme="minorBidi"/>
          <w:color w:val="auto"/>
          <w:sz w:val="22"/>
          <w:szCs w:val="28"/>
          <w:lang w:val="en-PH" w:eastAsia="en-PH" w:bidi="th-TH"/>
        </w:rPr>
      </w:pPr>
      <w:hyperlink w:anchor="_Toc141988845" w:history="1">
        <w:r w:rsidRPr="00B347EB">
          <w:rPr>
            <w:rStyle w:val="Hyperlink"/>
          </w:rPr>
          <w:t>10.7.</w:t>
        </w:r>
        <w:r>
          <w:rPr>
            <w:rFonts w:asciiTheme="minorHAnsi" w:hAnsiTheme="minorHAnsi" w:cstheme="minorBidi"/>
            <w:color w:val="auto"/>
            <w:sz w:val="22"/>
            <w:szCs w:val="28"/>
            <w:lang w:val="en-PH" w:eastAsia="en-PH" w:bidi="th-TH"/>
          </w:rPr>
          <w:tab/>
        </w:r>
        <w:r w:rsidRPr="00B347EB">
          <w:rPr>
            <w:rStyle w:val="Hyperlink"/>
          </w:rPr>
          <w:t>To</w:t>
        </w:r>
        <w:r w:rsidRPr="00B347EB">
          <w:rPr>
            <w:rStyle w:val="Hyperlink"/>
            <w:cs/>
          </w:rPr>
          <w:t>-</w:t>
        </w:r>
        <w:r w:rsidRPr="00B347EB">
          <w:rPr>
            <w:rStyle w:val="Hyperlink"/>
          </w:rPr>
          <w:t>be Processing</w:t>
        </w:r>
        <w:r>
          <w:rPr>
            <w:webHidden/>
          </w:rPr>
          <w:tab/>
        </w:r>
        <w:r>
          <w:rPr>
            <w:webHidden/>
          </w:rPr>
          <w:fldChar w:fldCharType="begin"/>
        </w:r>
        <w:r>
          <w:rPr>
            <w:webHidden/>
          </w:rPr>
          <w:instrText xml:space="preserve"> PAGEREF _Toc141988845 \h </w:instrText>
        </w:r>
        <w:r>
          <w:rPr>
            <w:webHidden/>
          </w:rPr>
        </w:r>
        <w:r>
          <w:rPr>
            <w:webHidden/>
          </w:rPr>
          <w:fldChar w:fldCharType="separate"/>
        </w:r>
        <w:r>
          <w:rPr>
            <w:webHidden/>
          </w:rPr>
          <w:t>69</w:t>
        </w:r>
        <w:r>
          <w:rPr>
            <w:webHidden/>
          </w:rPr>
          <w:fldChar w:fldCharType="end"/>
        </w:r>
      </w:hyperlink>
    </w:p>
    <w:p w14:paraId="3BBAB6F0" w14:textId="763FB91E" w:rsidR="008609C3" w:rsidRDefault="008609C3" w:rsidP="00741B6F">
      <w:pPr>
        <w:pStyle w:val="TOC3"/>
        <w:rPr>
          <w:rFonts w:asciiTheme="minorHAnsi" w:hAnsiTheme="minorHAnsi" w:cstheme="minorBidi"/>
          <w:color w:val="auto"/>
          <w:sz w:val="22"/>
          <w:szCs w:val="28"/>
          <w:lang w:val="en-PH" w:eastAsia="en-PH" w:bidi="th-TH"/>
        </w:rPr>
      </w:pPr>
      <w:hyperlink w:anchor="_Toc141988846" w:history="1">
        <w:r w:rsidRPr="00B347EB">
          <w:rPr>
            <w:rStyle w:val="Hyperlink"/>
          </w:rPr>
          <w:t>10.8.</w:t>
        </w:r>
        <w:r>
          <w:rPr>
            <w:rFonts w:asciiTheme="minorHAnsi" w:hAnsiTheme="minorHAnsi" w:cstheme="minorBidi"/>
            <w:color w:val="auto"/>
            <w:sz w:val="22"/>
            <w:szCs w:val="28"/>
            <w:lang w:val="en-PH" w:eastAsia="en-PH" w:bidi="th-TH"/>
          </w:rPr>
          <w:tab/>
        </w:r>
        <w:r w:rsidRPr="00B347EB">
          <w:rPr>
            <w:rStyle w:val="Hyperlink"/>
          </w:rPr>
          <w:t xml:space="preserve">File </w:t>
        </w:r>
        <w:r w:rsidRPr="00B347EB">
          <w:rPr>
            <w:rStyle w:val="Hyperlink"/>
            <w:cs/>
          </w:rPr>
          <w:t>/</w:t>
        </w:r>
        <w:r w:rsidRPr="00B347EB">
          <w:rPr>
            <w:rStyle w:val="Hyperlink"/>
          </w:rPr>
          <w:t>API Layout and Data Sheet</w:t>
        </w:r>
        <w:r>
          <w:rPr>
            <w:webHidden/>
          </w:rPr>
          <w:tab/>
        </w:r>
        <w:r>
          <w:rPr>
            <w:webHidden/>
          </w:rPr>
          <w:fldChar w:fldCharType="begin"/>
        </w:r>
        <w:r>
          <w:rPr>
            <w:webHidden/>
          </w:rPr>
          <w:instrText xml:space="preserve"> PAGEREF _Toc141988846 \h </w:instrText>
        </w:r>
        <w:r>
          <w:rPr>
            <w:webHidden/>
          </w:rPr>
        </w:r>
        <w:r>
          <w:rPr>
            <w:webHidden/>
          </w:rPr>
          <w:fldChar w:fldCharType="separate"/>
        </w:r>
        <w:r>
          <w:rPr>
            <w:webHidden/>
          </w:rPr>
          <w:t>69</w:t>
        </w:r>
        <w:r>
          <w:rPr>
            <w:webHidden/>
          </w:rPr>
          <w:fldChar w:fldCharType="end"/>
        </w:r>
      </w:hyperlink>
    </w:p>
    <w:p w14:paraId="0508E5D0" w14:textId="1A2E3A68" w:rsidR="008609C3" w:rsidRDefault="008609C3" w:rsidP="00741B6F">
      <w:pPr>
        <w:pStyle w:val="TOC3"/>
        <w:rPr>
          <w:rFonts w:asciiTheme="minorHAnsi" w:hAnsiTheme="minorHAnsi" w:cstheme="minorBidi"/>
          <w:color w:val="auto"/>
          <w:sz w:val="22"/>
          <w:szCs w:val="28"/>
          <w:lang w:val="en-PH" w:eastAsia="en-PH" w:bidi="th-TH"/>
        </w:rPr>
      </w:pPr>
      <w:hyperlink w:anchor="_Toc141988847" w:history="1">
        <w:r w:rsidRPr="00B347EB">
          <w:rPr>
            <w:rStyle w:val="Hyperlink"/>
          </w:rPr>
          <w:t>10.9.</w:t>
        </w:r>
        <w:r>
          <w:rPr>
            <w:rFonts w:asciiTheme="minorHAnsi" w:hAnsiTheme="minorHAnsi" w:cstheme="minorBidi"/>
            <w:color w:val="auto"/>
            <w:sz w:val="22"/>
            <w:szCs w:val="28"/>
            <w:lang w:val="en-PH" w:eastAsia="en-PH" w:bidi="th-TH"/>
          </w:rPr>
          <w:tab/>
        </w:r>
        <w:r w:rsidRPr="00B347EB">
          <w:rPr>
            <w:rStyle w:val="Hyperlink"/>
          </w:rPr>
          <w:t>Report Layout and Data Sheet</w:t>
        </w:r>
        <w:r>
          <w:rPr>
            <w:webHidden/>
          </w:rPr>
          <w:tab/>
        </w:r>
        <w:r>
          <w:rPr>
            <w:webHidden/>
          </w:rPr>
          <w:fldChar w:fldCharType="begin"/>
        </w:r>
        <w:r>
          <w:rPr>
            <w:webHidden/>
          </w:rPr>
          <w:instrText xml:space="preserve"> PAGEREF _Toc141988847 \h </w:instrText>
        </w:r>
        <w:r>
          <w:rPr>
            <w:webHidden/>
          </w:rPr>
        </w:r>
        <w:r>
          <w:rPr>
            <w:webHidden/>
          </w:rPr>
          <w:fldChar w:fldCharType="separate"/>
        </w:r>
        <w:r>
          <w:rPr>
            <w:webHidden/>
          </w:rPr>
          <w:t>69</w:t>
        </w:r>
        <w:r>
          <w:rPr>
            <w:webHidden/>
          </w:rPr>
          <w:fldChar w:fldCharType="end"/>
        </w:r>
      </w:hyperlink>
    </w:p>
    <w:p w14:paraId="4165211F" w14:textId="4FFA74D7" w:rsidR="008609C3" w:rsidRDefault="008609C3" w:rsidP="00741B6F">
      <w:pPr>
        <w:pStyle w:val="TOC3"/>
        <w:rPr>
          <w:rFonts w:asciiTheme="minorHAnsi" w:hAnsiTheme="minorHAnsi" w:cstheme="minorBidi"/>
          <w:color w:val="auto"/>
          <w:sz w:val="22"/>
          <w:szCs w:val="28"/>
          <w:lang w:val="en-PH" w:eastAsia="en-PH" w:bidi="th-TH"/>
        </w:rPr>
      </w:pPr>
      <w:hyperlink w:anchor="_Toc141988848" w:history="1">
        <w:r w:rsidRPr="00B347EB">
          <w:rPr>
            <w:rStyle w:val="Hyperlink"/>
          </w:rPr>
          <w:t>10.10.</w:t>
        </w:r>
        <w:r>
          <w:rPr>
            <w:rFonts w:asciiTheme="minorHAnsi" w:hAnsiTheme="minorHAnsi" w:cstheme="minorBidi"/>
            <w:color w:val="auto"/>
            <w:sz w:val="22"/>
            <w:szCs w:val="28"/>
            <w:lang w:val="en-PH" w:eastAsia="en-PH" w:bidi="th-TH"/>
          </w:rPr>
          <w:tab/>
        </w:r>
        <w:r w:rsidRPr="00B347EB">
          <w:rPr>
            <w:rStyle w:val="Hyperlink"/>
          </w:rPr>
          <w:t>Additional Impacts</w:t>
        </w:r>
        <w:r>
          <w:rPr>
            <w:webHidden/>
          </w:rPr>
          <w:tab/>
        </w:r>
        <w:r>
          <w:rPr>
            <w:webHidden/>
          </w:rPr>
          <w:fldChar w:fldCharType="begin"/>
        </w:r>
        <w:r>
          <w:rPr>
            <w:webHidden/>
          </w:rPr>
          <w:instrText xml:space="preserve"> PAGEREF _Toc141988848 \h </w:instrText>
        </w:r>
        <w:r>
          <w:rPr>
            <w:webHidden/>
          </w:rPr>
        </w:r>
        <w:r>
          <w:rPr>
            <w:webHidden/>
          </w:rPr>
          <w:fldChar w:fldCharType="separate"/>
        </w:r>
        <w:r>
          <w:rPr>
            <w:webHidden/>
          </w:rPr>
          <w:t>71</w:t>
        </w:r>
        <w:r>
          <w:rPr>
            <w:webHidden/>
          </w:rPr>
          <w:fldChar w:fldCharType="end"/>
        </w:r>
      </w:hyperlink>
    </w:p>
    <w:p w14:paraId="5FB483D1" w14:textId="75DFCF7F" w:rsidR="008609C3" w:rsidRDefault="008609C3" w:rsidP="00741B6F">
      <w:pPr>
        <w:pStyle w:val="TOC2"/>
        <w:rPr>
          <w:rFonts w:asciiTheme="minorHAnsi" w:hAnsiTheme="minorHAnsi" w:cstheme="minorBidi"/>
          <w:sz w:val="22"/>
          <w:szCs w:val="28"/>
          <w:lang w:val="en-PH" w:eastAsia="en-PH" w:bidi="th-TH"/>
        </w:rPr>
        <w:pPrChange w:id="17" w:author="Emy Bartolome" w:date="2023-08-03T21:00:00Z">
          <w:pPr>
            <w:pStyle w:val="TOC2"/>
            <w:tabs>
              <w:tab w:val="left" w:pos="880"/>
              <w:tab w:val="right" w:leader="dot" w:pos="10053"/>
            </w:tabs>
          </w:pPr>
        </w:pPrChange>
      </w:pPr>
      <w:r w:rsidRPr="00B347EB">
        <w:rPr>
          <w:rStyle w:val="Hyperlink"/>
        </w:rPr>
        <w:fldChar w:fldCharType="begin"/>
      </w:r>
      <w:r w:rsidRPr="00B347EB">
        <w:rPr>
          <w:rStyle w:val="Hyperlink"/>
        </w:rPr>
        <w:instrText xml:space="preserve"> </w:instrText>
      </w:r>
      <w:r>
        <w:instrText>HYPERLINK \l "_Toc141988849"</w:instrText>
      </w:r>
      <w:r w:rsidRPr="00B347EB">
        <w:rPr>
          <w:rStyle w:val="Hyperlink"/>
        </w:rPr>
        <w:instrText xml:space="preserve"> </w:instrText>
      </w:r>
      <w:r w:rsidRPr="00B347EB">
        <w:rPr>
          <w:rStyle w:val="Hyperlink"/>
        </w:rPr>
      </w:r>
      <w:r w:rsidRPr="00B347EB">
        <w:rPr>
          <w:rStyle w:val="Hyperlink"/>
        </w:rPr>
        <w:fldChar w:fldCharType="separate"/>
      </w:r>
      <w:r w:rsidRPr="00B347EB">
        <w:rPr>
          <w:rStyle w:val="Hyperlink"/>
        </w:rPr>
        <w:t>11.</w:t>
      </w:r>
      <w:r>
        <w:rPr>
          <w:rFonts w:asciiTheme="minorHAnsi" w:hAnsiTheme="minorHAnsi" w:cstheme="minorBidi"/>
          <w:sz w:val="22"/>
          <w:szCs w:val="28"/>
          <w:lang w:val="en-PH" w:eastAsia="en-PH" w:bidi="th-TH"/>
        </w:rPr>
        <w:tab/>
      </w:r>
      <w:r w:rsidRPr="00B347EB">
        <w:rPr>
          <w:rStyle w:val="Hyperlink"/>
        </w:rPr>
        <w:t>Monthly Report</w:t>
      </w:r>
      <w:r>
        <w:rPr>
          <w:webHidden/>
        </w:rPr>
        <w:tab/>
      </w:r>
      <w:r>
        <w:rPr>
          <w:webHidden/>
        </w:rPr>
        <w:fldChar w:fldCharType="begin"/>
      </w:r>
      <w:r>
        <w:rPr>
          <w:webHidden/>
        </w:rPr>
        <w:instrText xml:space="preserve"> PAGEREF _Toc141988849 \h </w:instrText>
      </w:r>
      <w:r>
        <w:rPr>
          <w:webHidden/>
        </w:rPr>
      </w:r>
      <w:r>
        <w:rPr>
          <w:webHidden/>
        </w:rPr>
        <w:fldChar w:fldCharType="separate"/>
      </w:r>
      <w:r>
        <w:rPr>
          <w:webHidden/>
        </w:rPr>
        <w:t>71</w:t>
      </w:r>
      <w:r>
        <w:rPr>
          <w:webHidden/>
        </w:rPr>
        <w:fldChar w:fldCharType="end"/>
      </w:r>
      <w:r w:rsidRPr="00B347EB">
        <w:rPr>
          <w:rStyle w:val="Hyperlink"/>
        </w:rPr>
        <w:fldChar w:fldCharType="end"/>
      </w:r>
    </w:p>
    <w:p w14:paraId="2B31D5CC" w14:textId="668BC60C" w:rsidR="008609C3" w:rsidRDefault="008609C3" w:rsidP="00741B6F">
      <w:pPr>
        <w:pStyle w:val="TOC3"/>
        <w:rPr>
          <w:rFonts w:asciiTheme="minorHAnsi" w:hAnsiTheme="minorHAnsi" w:cstheme="minorBidi"/>
          <w:color w:val="auto"/>
          <w:sz w:val="22"/>
          <w:szCs w:val="28"/>
          <w:lang w:val="en-PH" w:eastAsia="en-PH" w:bidi="th-TH"/>
        </w:rPr>
      </w:pPr>
      <w:hyperlink w:anchor="_Toc141988850" w:history="1">
        <w:r w:rsidRPr="00B347EB">
          <w:rPr>
            <w:rStyle w:val="Hyperlink"/>
          </w:rPr>
          <w:t>11.1.</w:t>
        </w:r>
        <w:r>
          <w:rPr>
            <w:rFonts w:asciiTheme="minorHAnsi" w:hAnsiTheme="minorHAnsi" w:cstheme="minorBidi"/>
            <w:color w:val="auto"/>
            <w:sz w:val="22"/>
            <w:szCs w:val="28"/>
            <w:lang w:val="en-PH" w:eastAsia="en-PH" w:bidi="th-TH"/>
          </w:rPr>
          <w:tab/>
        </w:r>
        <w:r w:rsidRPr="00B347EB">
          <w:rPr>
            <w:rStyle w:val="Hyperlink"/>
          </w:rPr>
          <w:t>Purpose</w:t>
        </w:r>
        <w:r>
          <w:rPr>
            <w:webHidden/>
          </w:rPr>
          <w:tab/>
        </w:r>
        <w:r>
          <w:rPr>
            <w:webHidden/>
          </w:rPr>
          <w:fldChar w:fldCharType="begin"/>
        </w:r>
        <w:r>
          <w:rPr>
            <w:webHidden/>
          </w:rPr>
          <w:instrText xml:space="preserve"> PAGEREF _Toc141988850 \h </w:instrText>
        </w:r>
        <w:r>
          <w:rPr>
            <w:webHidden/>
          </w:rPr>
        </w:r>
        <w:r>
          <w:rPr>
            <w:webHidden/>
          </w:rPr>
          <w:fldChar w:fldCharType="separate"/>
        </w:r>
        <w:r>
          <w:rPr>
            <w:webHidden/>
          </w:rPr>
          <w:t>71</w:t>
        </w:r>
        <w:r>
          <w:rPr>
            <w:webHidden/>
          </w:rPr>
          <w:fldChar w:fldCharType="end"/>
        </w:r>
      </w:hyperlink>
    </w:p>
    <w:p w14:paraId="31E3CA07" w14:textId="71EDB9AF" w:rsidR="008609C3" w:rsidRDefault="008609C3" w:rsidP="00741B6F">
      <w:pPr>
        <w:pStyle w:val="TOC3"/>
        <w:rPr>
          <w:rFonts w:asciiTheme="minorHAnsi" w:hAnsiTheme="minorHAnsi" w:cstheme="minorBidi"/>
          <w:color w:val="auto"/>
          <w:sz w:val="22"/>
          <w:szCs w:val="28"/>
          <w:lang w:val="en-PH" w:eastAsia="en-PH" w:bidi="th-TH"/>
        </w:rPr>
      </w:pPr>
      <w:hyperlink w:anchor="_Toc141988851" w:history="1">
        <w:r w:rsidRPr="00B347EB">
          <w:rPr>
            <w:rStyle w:val="Hyperlink"/>
          </w:rPr>
          <w:t>11.2.</w:t>
        </w:r>
        <w:r>
          <w:rPr>
            <w:rFonts w:asciiTheme="minorHAnsi" w:hAnsiTheme="minorHAnsi" w:cstheme="minorBidi"/>
            <w:color w:val="auto"/>
            <w:sz w:val="22"/>
            <w:szCs w:val="28"/>
            <w:lang w:val="en-PH" w:eastAsia="en-PH" w:bidi="th-TH"/>
          </w:rPr>
          <w:tab/>
        </w:r>
        <w:r w:rsidRPr="00B347EB">
          <w:rPr>
            <w:rStyle w:val="Hyperlink"/>
          </w:rPr>
          <w:t>Background</w:t>
        </w:r>
        <w:r>
          <w:rPr>
            <w:webHidden/>
          </w:rPr>
          <w:tab/>
        </w:r>
        <w:r>
          <w:rPr>
            <w:webHidden/>
          </w:rPr>
          <w:fldChar w:fldCharType="begin"/>
        </w:r>
        <w:r>
          <w:rPr>
            <w:webHidden/>
          </w:rPr>
          <w:instrText xml:space="preserve"> PAGEREF _Toc141988851 \h </w:instrText>
        </w:r>
        <w:r>
          <w:rPr>
            <w:webHidden/>
          </w:rPr>
        </w:r>
        <w:r>
          <w:rPr>
            <w:webHidden/>
          </w:rPr>
          <w:fldChar w:fldCharType="separate"/>
        </w:r>
        <w:r>
          <w:rPr>
            <w:webHidden/>
          </w:rPr>
          <w:t>71</w:t>
        </w:r>
        <w:r>
          <w:rPr>
            <w:webHidden/>
          </w:rPr>
          <w:fldChar w:fldCharType="end"/>
        </w:r>
      </w:hyperlink>
    </w:p>
    <w:p w14:paraId="0ACA3CFF" w14:textId="4E4B3DD0" w:rsidR="008609C3" w:rsidRDefault="008609C3" w:rsidP="00741B6F">
      <w:pPr>
        <w:pStyle w:val="TOC3"/>
        <w:rPr>
          <w:rFonts w:asciiTheme="minorHAnsi" w:hAnsiTheme="minorHAnsi" w:cstheme="minorBidi"/>
          <w:color w:val="auto"/>
          <w:sz w:val="22"/>
          <w:szCs w:val="28"/>
          <w:lang w:val="en-PH" w:eastAsia="en-PH" w:bidi="th-TH"/>
        </w:rPr>
      </w:pPr>
      <w:hyperlink w:anchor="_Toc141988852" w:history="1">
        <w:r w:rsidRPr="00B347EB">
          <w:rPr>
            <w:rStyle w:val="Hyperlink"/>
          </w:rPr>
          <w:t>11.3.</w:t>
        </w:r>
        <w:r>
          <w:rPr>
            <w:rFonts w:asciiTheme="minorHAnsi" w:hAnsiTheme="minorHAnsi" w:cstheme="minorBidi"/>
            <w:color w:val="auto"/>
            <w:sz w:val="22"/>
            <w:szCs w:val="28"/>
            <w:lang w:val="en-PH" w:eastAsia="en-PH" w:bidi="th-TH"/>
          </w:rPr>
          <w:tab/>
        </w:r>
        <w:r w:rsidRPr="00B347EB">
          <w:rPr>
            <w:rStyle w:val="Hyperlink"/>
          </w:rPr>
          <w:t>Supported Sample Transaction and Case from Customer</w:t>
        </w:r>
        <w:r>
          <w:rPr>
            <w:webHidden/>
          </w:rPr>
          <w:tab/>
        </w:r>
        <w:r>
          <w:rPr>
            <w:webHidden/>
          </w:rPr>
          <w:fldChar w:fldCharType="begin"/>
        </w:r>
        <w:r>
          <w:rPr>
            <w:webHidden/>
          </w:rPr>
          <w:instrText xml:space="preserve"> PAGEREF _Toc141988852 \h </w:instrText>
        </w:r>
        <w:r>
          <w:rPr>
            <w:webHidden/>
          </w:rPr>
        </w:r>
        <w:r>
          <w:rPr>
            <w:webHidden/>
          </w:rPr>
          <w:fldChar w:fldCharType="separate"/>
        </w:r>
        <w:r>
          <w:rPr>
            <w:webHidden/>
          </w:rPr>
          <w:t>71</w:t>
        </w:r>
        <w:r>
          <w:rPr>
            <w:webHidden/>
          </w:rPr>
          <w:fldChar w:fldCharType="end"/>
        </w:r>
      </w:hyperlink>
    </w:p>
    <w:p w14:paraId="0B92BCEF" w14:textId="09043C3A" w:rsidR="008609C3" w:rsidRDefault="008609C3" w:rsidP="00741B6F">
      <w:pPr>
        <w:pStyle w:val="TOC3"/>
        <w:rPr>
          <w:rFonts w:asciiTheme="minorHAnsi" w:hAnsiTheme="minorHAnsi" w:cstheme="minorBidi"/>
          <w:color w:val="auto"/>
          <w:sz w:val="22"/>
          <w:szCs w:val="28"/>
          <w:lang w:val="en-PH" w:eastAsia="en-PH" w:bidi="th-TH"/>
        </w:rPr>
      </w:pPr>
      <w:hyperlink w:anchor="_Toc141988853" w:history="1">
        <w:r w:rsidRPr="00B347EB">
          <w:rPr>
            <w:rStyle w:val="Hyperlink"/>
          </w:rPr>
          <w:t>11.4.</w:t>
        </w:r>
        <w:r>
          <w:rPr>
            <w:rFonts w:asciiTheme="minorHAnsi" w:hAnsiTheme="minorHAnsi" w:cstheme="minorBidi"/>
            <w:color w:val="auto"/>
            <w:sz w:val="22"/>
            <w:szCs w:val="28"/>
            <w:lang w:val="en-PH" w:eastAsia="en-PH" w:bidi="th-TH"/>
          </w:rPr>
          <w:tab/>
        </w:r>
        <w:r w:rsidRPr="00B347EB">
          <w:rPr>
            <w:rStyle w:val="Hyperlink"/>
          </w:rPr>
          <w:t>Menu Modification</w:t>
        </w:r>
        <w:r>
          <w:rPr>
            <w:webHidden/>
          </w:rPr>
          <w:tab/>
        </w:r>
        <w:r>
          <w:rPr>
            <w:webHidden/>
          </w:rPr>
          <w:fldChar w:fldCharType="begin"/>
        </w:r>
        <w:r>
          <w:rPr>
            <w:webHidden/>
          </w:rPr>
          <w:instrText xml:space="preserve"> PAGEREF _Toc141988853 \h </w:instrText>
        </w:r>
        <w:r>
          <w:rPr>
            <w:webHidden/>
          </w:rPr>
        </w:r>
        <w:r>
          <w:rPr>
            <w:webHidden/>
          </w:rPr>
          <w:fldChar w:fldCharType="separate"/>
        </w:r>
        <w:r>
          <w:rPr>
            <w:webHidden/>
          </w:rPr>
          <w:t>71</w:t>
        </w:r>
        <w:r>
          <w:rPr>
            <w:webHidden/>
          </w:rPr>
          <w:fldChar w:fldCharType="end"/>
        </w:r>
      </w:hyperlink>
    </w:p>
    <w:p w14:paraId="1766DC71" w14:textId="66496516" w:rsidR="008609C3" w:rsidRDefault="008609C3" w:rsidP="00741B6F">
      <w:pPr>
        <w:pStyle w:val="TOC3"/>
        <w:rPr>
          <w:rFonts w:asciiTheme="minorHAnsi" w:hAnsiTheme="minorHAnsi" w:cstheme="minorBidi"/>
          <w:color w:val="auto"/>
          <w:sz w:val="22"/>
          <w:szCs w:val="28"/>
          <w:lang w:val="en-PH" w:eastAsia="en-PH" w:bidi="th-TH"/>
        </w:rPr>
      </w:pPr>
      <w:hyperlink w:anchor="_Toc141988854" w:history="1">
        <w:r w:rsidRPr="00B347EB">
          <w:rPr>
            <w:rStyle w:val="Hyperlink"/>
          </w:rPr>
          <w:t>11.5.</w:t>
        </w:r>
        <w:r>
          <w:rPr>
            <w:rFonts w:asciiTheme="minorHAnsi" w:hAnsiTheme="minorHAnsi" w:cstheme="minorBidi"/>
            <w:color w:val="auto"/>
            <w:sz w:val="22"/>
            <w:szCs w:val="28"/>
            <w:lang w:val="en-PH" w:eastAsia="en-PH" w:bidi="th-TH"/>
          </w:rPr>
          <w:tab/>
        </w:r>
        <w:r w:rsidRPr="00B347EB">
          <w:rPr>
            <w:rStyle w:val="Hyperlink"/>
          </w:rPr>
          <w:t>Screen Layout and Data Sheet</w:t>
        </w:r>
        <w:r>
          <w:rPr>
            <w:webHidden/>
          </w:rPr>
          <w:tab/>
        </w:r>
        <w:r>
          <w:rPr>
            <w:webHidden/>
          </w:rPr>
          <w:fldChar w:fldCharType="begin"/>
        </w:r>
        <w:r>
          <w:rPr>
            <w:webHidden/>
          </w:rPr>
          <w:instrText xml:space="preserve"> PAGEREF _Toc141988854 \h </w:instrText>
        </w:r>
        <w:r>
          <w:rPr>
            <w:webHidden/>
          </w:rPr>
        </w:r>
        <w:r>
          <w:rPr>
            <w:webHidden/>
          </w:rPr>
          <w:fldChar w:fldCharType="separate"/>
        </w:r>
        <w:r>
          <w:rPr>
            <w:webHidden/>
          </w:rPr>
          <w:t>72</w:t>
        </w:r>
        <w:r>
          <w:rPr>
            <w:webHidden/>
          </w:rPr>
          <w:fldChar w:fldCharType="end"/>
        </w:r>
      </w:hyperlink>
    </w:p>
    <w:p w14:paraId="602396B1" w14:textId="223EC1FD" w:rsidR="008609C3" w:rsidRDefault="008609C3" w:rsidP="00741B6F">
      <w:pPr>
        <w:pStyle w:val="TOC3"/>
        <w:rPr>
          <w:rFonts w:asciiTheme="minorHAnsi" w:hAnsiTheme="minorHAnsi" w:cstheme="minorBidi"/>
          <w:color w:val="auto"/>
          <w:sz w:val="22"/>
          <w:szCs w:val="28"/>
          <w:lang w:val="en-PH" w:eastAsia="en-PH" w:bidi="th-TH"/>
        </w:rPr>
      </w:pPr>
      <w:hyperlink w:anchor="_Toc141988855" w:history="1">
        <w:r w:rsidRPr="00B347EB">
          <w:rPr>
            <w:rStyle w:val="Hyperlink"/>
          </w:rPr>
          <w:t>11.6.</w:t>
        </w:r>
        <w:r>
          <w:rPr>
            <w:rFonts w:asciiTheme="minorHAnsi" w:hAnsiTheme="minorHAnsi" w:cstheme="minorBidi"/>
            <w:color w:val="auto"/>
            <w:sz w:val="22"/>
            <w:szCs w:val="28"/>
            <w:lang w:val="en-PH" w:eastAsia="en-PH" w:bidi="th-TH"/>
          </w:rPr>
          <w:tab/>
        </w:r>
        <w:r w:rsidRPr="00B347EB">
          <w:rPr>
            <w:rStyle w:val="Hyperlink"/>
          </w:rPr>
          <w:t xml:space="preserve">Business Rule </w:t>
        </w:r>
        <w:r w:rsidRPr="00B347EB">
          <w:rPr>
            <w:rStyle w:val="Hyperlink"/>
            <w:cs/>
          </w:rPr>
          <w:t xml:space="preserve"> / </w:t>
        </w:r>
        <w:r w:rsidRPr="00B347EB">
          <w:rPr>
            <w:rStyle w:val="Hyperlink"/>
          </w:rPr>
          <w:t>Business Logic</w:t>
        </w:r>
        <w:r>
          <w:rPr>
            <w:webHidden/>
          </w:rPr>
          <w:tab/>
        </w:r>
        <w:r>
          <w:rPr>
            <w:webHidden/>
          </w:rPr>
          <w:fldChar w:fldCharType="begin"/>
        </w:r>
        <w:r>
          <w:rPr>
            <w:webHidden/>
          </w:rPr>
          <w:instrText xml:space="preserve"> PAGEREF _Toc141988855 \h </w:instrText>
        </w:r>
        <w:r>
          <w:rPr>
            <w:webHidden/>
          </w:rPr>
        </w:r>
        <w:r>
          <w:rPr>
            <w:webHidden/>
          </w:rPr>
          <w:fldChar w:fldCharType="separate"/>
        </w:r>
        <w:r>
          <w:rPr>
            <w:webHidden/>
          </w:rPr>
          <w:t>72</w:t>
        </w:r>
        <w:r>
          <w:rPr>
            <w:webHidden/>
          </w:rPr>
          <w:fldChar w:fldCharType="end"/>
        </w:r>
      </w:hyperlink>
    </w:p>
    <w:p w14:paraId="5058F49E" w14:textId="0F42E8E0" w:rsidR="008609C3" w:rsidRDefault="008609C3" w:rsidP="00741B6F">
      <w:pPr>
        <w:pStyle w:val="TOC3"/>
        <w:rPr>
          <w:rFonts w:asciiTheme="minorHAnsi" w:hAnsiTheme="minorHAnsi" w:cstheme="minorBidi"/>
          <w:color w:val="auto"/>
          <w:sz w:val="22"/>
          <w:szCs w:val="28"/>
          <w:lang w:val="en-PH" w:eastAsia="en-PH" w:bidi="th-TH"/>
        </w:rPr>
      </w:pPr>
      <w:hyperlink w:anchor="_Toc141988856" w:history="1">
        <w:r w:rsidRPr="00B347EB">
          <w:rPr>
            <w:rStyle w:val="Hyperlink"/>
          </w:rPr>
          <w:t>11.7.</w:t>
        </w:r>
        <w:r>
          <w:rPr>
            <w:rFonts w:asciiTheme="minorHAnsi" w:hAnsiTheme="minorHAnsi" w:cstheme="minorBidi"/>
            <w:color w:val="auto"/>
            <w:sz w:val="22"/>
            <w:szCs w:val="28"/>
            <w:lang w:val="en-PH" w:eastAsia="en-PH" w:bidi="th-TH"/>
          </w:rPr>
          <w:tab/>
        </w:r>
        <w:r w:rsidRPr="00B347EB">
          <w:rPr>
            <w:rStyle w:val="Hyperlink"/>
          </w:rPr>
          <w:t>To</w:t>
        </w:r>
        <w:r w:rsidRPr="00B347EB">
          <w:rPr>
            <w:rStyle w:val="Hyperlink"/>
            <w:cs/>
          </w:rPr>
          <w:t>-</w:t>
        </w:r>
        <w:r w:rsidRPr="00B347EB">
          <w:rPr>
            <w:rStyle w:val="Hyperlink"/>
          </w:rPr>
          <w:t xml:space="preserve">be Processing </w:t>
        </w:r>
        <w:r w:rsidRPr="00B347EB">
          <w:rPr>
            <w:rStyle w:val="Hyperlink"/>
            <w:cs/>
          </w:rPr>
          <w:t>–</w:t>
        </w:r>
        <w:r>
          <w:rPr>
            <w:webHidden/>
          </w:rPr>
          <w:tab/>
        </w:r>
        <w:r>
          <w:rPr>
            <w:webHidden/>
          </w:rPr>
          <w:fldChar w:fldCharType="begin"/>
        </w:r>
        <w:r>
          <w:rPr>
            <w:webHidden/>
          </w:rPr>
          <w:instrText xml:space="preserve"> PAGEREF _Toc141988856 \h </w:instrText>
        </w:r>
        <w:r>
          <w:rPr>
            <w:webHidden/>
          </w:rPr>
        </w:r>
        <w:r>
          <w:rPr>
            <w:webHidden/>
          </w:rPr>
          <w:fldChar w:fldCharType="separate"/>
        </w:r>
        <w:r>
          <w:rPr>
            <w:webHidden/>
          </w:rPr>
          <w:t>72</w:t>
        </w:r>
        <w:r>
          <w:rPr>
            <w:webHidden/>
          </w:rPr>
          <w:fldChar w:fldCharType="end"/>
        </w:r>
      </w:hyperlink>
    </w:p>
    <w:p w14:paraId="7FAD35F3" w14:textId="26607B3F" w:rsidR="008609C3" w:rsidRDefault="008609C3" w:rsidP="00741B6F">
      <w:pPr>
        <w:pStyle w:val="TOC3"/>
        <w:rPr>
          <w:rFonts w:asciiTheme="minorHAnsi" w:hAnsiTheme="minorHAnsi" w:cstheme="minorBidi"/>
          <w:color w:val="auto"/>
          <w:sz w:val="22"/>
          <w:szCs w:val="28"/>
          <w:lang w:val="en-PH" w:eastAsia="en-PH" w:bidi="th-TH"/>
        </w:rPr>
      </w:pPr>
      <w:hyperlink w:anchor="_Toc141988857" w:history="1">
        <w:r w:rsidRPr="00B347EB">
          <w:rPr>
            <w:rStyle w:val="Hyperlink"/>
          </w:rPr>
          <w:t>11.8.</w:t>
        </w:r>
        <w:r>
          <w:rPr>
            <w:rFonts w:asciiTheme="minorHAnsi" w:hAnsiTheme="minorHAnsi" w:cstheme="minorBidi"/>
            <w:color w:val="auto"/>
            <w:sz w:val="22"/>
            <w:szCs w:val="28"/>
            <w:lang w:val="en-PH" w:eastAsia="en-PH" w:bidi="th-TH"/>
          </w:rPr>
          <w:tab/>
        </w:r>
        <w:r w:rsidRPr="00B347EB">
          <w:rPr>
            <w:rStyle w:val="Hyperlink"/>
          </w:rPr>
          <w:t xml:space="preserve">File </w:t>
        </w:r>
        <w:r w:rsidRPr="00B347EB">
          <w:rPr>
            <w:rStyle w:val="Hyperlink"/>
            <w:cs/>
          </w:rPr>
          <w:t>/</w:t>
        </w:r>
        <w:r w:rsidRPr="00B347EB">
          <w:rPr>
            <w:rStyle w:val="Hyperlink"/>
          </w:rPr>
          <w:t>API Layout and Data Sheet</w:t>
        </w:r>
        <w:r>
          <w:rPr>
            <w:webHidden/>
          </w:rPr>
          <w:tab/>
        </w:r>
        <w:r>
          <w:rPr>
            <w:webHidden/>
          </w:rPr>
          <w:fldChar w:fldCharType="begin"/>
        </w:r>
        <w:r>
          <w:rPr>
            <w:webHidden/>
          </w:rPr>
          <w:instrText xml:space="preserve"> PAGEREF _Toc141988857 \h </w:instrText>
        </w:r>
        <w:r>
          <w:rPr>
            <w:webHidden/>
          </w:rPr>
        </w:r>
        <w:r>
          <w:rPr>
            <w:webHidden/>
          </w:rPr>
          <w:fldChar w:fldCharType="separate"/>
        </w:r>
        <w:r>
          <w:rPr>
            <w:webHidden/>
          </w:rPr>
          <w:t>72</w:t>
        </w:r>
        <w:r>
          <w:rPr>
            <w:webHidden/>
          </w:rPr>
          <w:fldChar w:fldCharType="end"/>
        </w:r>
      </w:hyperlink>
    </w:p>
    <w:p w14:paraId="32FBA257" w14:textId="20B306E1" w:rsidR="008609C3" w:rsidRDefault="008609C3" w:rsidP="00741B6F">
      <w:pPr>
        <w:pStyle w:val="TOC3"/>
        <w:rPr>
          <w:rFonts w:asciiTheme="minorHAnsi" w:hAnsiTheme="minorHAnsi" w:cstheme="minorBidi"/>
          <w:color w:val="auto"/>
          <w:sz w:val="22"/>
          <w:szCs w:val="28"/>
          <w:lang w:val="en-PH" w:eastAsia="en-PH" w:bidi="th-TH"/>
        </w:rPr>
      </w:pPr>
      <w:hyperlink w:anchor="_Toc141988858" w:history="1">
        <w:r w:rsidRPr="00B347EB">
          <w:rPr>
            <w:rStyle w:val="Hyperlink"/>
          </w:rPr>
          <w:t>11.9.</w:t>
        </w:r>
        <w:r>
          <w:rPr>
            <w:rFonts w:asciiTheme="minorHAnsi" w:hAnsiTheme="minorHAnsi" w:cstheme="minorBidi"/>
            <w:color w:val="auto"/>
            <w:sz w:val="22"/>
            <w:szCs w:val="28"/>
            <w:lang w:val="en-PH" w:eastAsia="en-PH" w:bidi="th-TH"/>
          </w:rPr>
          <w:tab/>
        </w:r>
        <w:r w:rsidRPr="00B347EB">
          <w:rPr>
            <w:rStyle w:val="Hyperlink"/>
          </w:rPr>
          <w:t>Report Layout and Data Sheet</w:t>
        </w:r>
        <w:r>
          <w:rPr>
            <w:webHidden/>
          </w:rPr>
          <w:tab/>
        </w:r>
        <w:r>
          <w:rPr>
            <w:webHidden/>
          </w:rPr>
          <w:fldChar w:fldCharType="begin"/>
        </w:r>
        <w:r>
          <w:rPr>
            <w:webHidden/>
          </w:rPr>
          <w:instrText xml:space="preserve"> PAGEREF _Toc141988858 \h </w:instrText>
        </w:r>
        <w:r>
          <w:rPr>
            <w:webHidden/>
          </w:rPr>
        </w:r>
        <w:r>
          <w:rPr>
            <w:webHidden/>
          </w:rPr>
          <w:fldChar w:fldCharType="separate"/>
        </w:r>
        <w:r>
          <w:rPr>
            <w:webHidden/>
          </w:rPr>
          <w:t>72</w:t>
        </w:r>
        <w:r>
          <w:rPr>
            <w:webHidden/>
          </w:rPr>
          <w:fldChar w:fldCharType="end"/>
        </w:r>
      </w:hyperlink>
    </w:p>
    <w:p w14:paraId="7A8FAF34" w14:textId="2DE64FE0" w:rsidR="008609C3" w:rsidRDefault="008609C3" w:rsidP="00741B6F">
      <w:pPr>
        <w:pStyle w:val="TOC3"/>
        <w:rPr>
          <w:rFonts w:asciiTheme="minorHAnsi" w:hAnsiTheme="minorHAnsi" w:cstheme="minorBidi"/>
          <w:color w:val="auto"/>
          <w:sz w:val="22"/>
          <w:szCs w:val="28"/>
          <w:lang w:val="en-PH" w:eastAsia="en-PH" w:bidi="th-TH"/>
        </w:rPr>
      </w:pPr>
      <w:hyperlink w:anchor="_Toc141988859" w:history="1">
        <w:r w:rsidRPr="00B347EB">
          <w:rPr>
            <w:rStyle w:val="Hyperlink"/>
          </w:rPr>
          <w:t>11.10.</w:t>
        </w:r>
        <w:r>
          <w:rPr>
            <w:rFonts w:asciiTheme="minorHAnsi" w:hAnsiTheme="minorHAnsi" w:cstheme="minorBidi"/>
            <w:color w:val="auto"/>
            <w:sz w:val="22"/>
            <w:szCs w:val="28"/>
            <w:lang w:val="en-PH" w:eastAsia="en-PH" w:bidi="th-TH"/>
          </w:rPr>
          <w:tab/>
        </w:r>
        <w:r w:rsidRPr="00B347EB">
          <w:rPr>
            <w:rStyle w:val="Hyperlink"/>
          </w:rPr>
          <w:t>Additional Impacts</w:t>
        </w:r>
        <w:r>
          <w:rPr>
            <w:webHidden/>
          </w:rPr>
          <w:tab/>
        </w:r>
        <w:r>
          <w:rPr>
            <w:webHidden/>
          </w:rPr>
          <w:fldChar w:fldCharType="begin"/>
        </w:r>
        <w:r>
          <w:rPr>
            <w:webHidden/>
          </w:rPr>
          <w:instrText xml:space="preserve"> PAGEREF _Toc141988859 \h </w:instrText>
        </w:r>
        <w:r>
          <w:rPr>
            <w:webHidden/>
          </w:rPr>
        </w:r>
        <w:r>
          <w:rPr>
            <w:webHidden/>
          </w:rPr>
          <w:fldChar w:fldCharType="separate"/>
        </w:r>
        <w:r>
          <w:rPr>
            <w:webHidden/>
          </w:rPr>
          <w:t>73</w:t>
        </w:r>
        <w:r>
          <w:rPr>
            <w:webHidden/>
          </w:rPr>
          <w:fldChar w:fldCharType="end"/>
        </w:r>
      </w:hyperlink>
    </w:p>
    <w:p w14:paraId="754168A8" w14:textId="08292722" w:rsidR="008609C3" w:rsidRDefault="008609C3" w:rsidP="00741B6F">
      <w:pPr>
        <w:pStyle w:val="TOC2"/>
        <w:rPr>
          <w:rFonts w:asciiTheme="minorHAnsi" w:hAnsiTheme="minorHAnsi" w:cstheme="minorBidi"/>
          <w:sz w:val="22"/>
          <w:szCs w:val="28"/>
          <w:lang w:val="en-PH" w:eastAsia="en-PH" w:bidi="th-TH"/>
        </w:rPr>
        <w:pPrChange w:id="18" w:author="Emy Bartolome" w:date="2023-08-03T21:00:00Z">
          <w:pPr>
            <w:pStyle w:val="TOC2"/>
            <w:tabs>
              <w:tab w:val="left" w:pos="880"/>
              <w:tab w:val="right" w:leader="dot" w:pos="10053"/>
            </w:tabs>
          </w:pPr>
        </w:pPrChange>
      </w:pPr>
      <w:r w:rsidRPr="00B347EB">
        <w:rPr>
          <w:rStyle w:val="Hyperlink"/>
        </w:rPr>
        <w:fldChar w:fldCharType="begin"/>
      </w:r>
      <w:r w:rsidRPr="00B347EB">
        <w:rPr>
          <w:rStyle w:val="Hyperlink"/>
        </w:rPr>
        <w:instrText xml:space="preserve"> </w:instrText>
      </w:r>
      <w:r>
        <w:instrText>HYPERLINK \l "_Toc141988860"</w:instrText>
      </w:r>
      <w:r w:rsidRPr="00B347EB">
        <w:rPr>
          <w:rStyle w:val="Hyperlink"/>
        </w:rPr>
        <w:instrText xml:space="preserve"> </w:instrText>
      </w:r>
      <w:r w:rsidRPr="00B347EB">
        <w:rPr>
          <w:rStyle w:val="Hyperlink"/>
        </w:rPr>
      </w:r>
      <w:r w:rsidRPr="00B347EB">
        <w:rPr>
          <w:rStyle w:val="Hyperlink"/>
        </w:rPr>
        <w:fldChar w:fldCharType="separate"/>
      </w:r>
      <w:r w:rsidRPr="00B347EB">
        <w:rPr>
          <w:rStyle w:val="Hyperlink"/>
        </w:rPr>
        <w:t>12.</w:t>
      </w:r>
      <w:r>
        <w:rPr>
          <w:rFonts w:asciiTheme="minorHAnsi" w:hAnsiTheme="minorHAnsi" w:cstheme="minorBidi"/>
          <w:sz w:val="22"/>
          <w:szCs w:val="28"/>
          <w:lang w:val="en-PH" w:eastAsia="en-PH" w:bidi="th-TH"/>
        </w:rPr>
        <w:tab/>
      </w:r>
      <w:r w:rsidRPr="00B347EB">
        <w:rPr>
          <w:rStyle w:val="Hyperlink"/>
        </w:rPr>
        <w:t>Approval credit limit report</w:t>
      </w:r>
      <w:r>
        <w:rPr>
          <w:webHidden/>
        </w:rPr>
        <w:tab/>
      </w:r>
      <w:r>
        <w:rPr>
          <w:webHidden/>
        </w:rPr>
        <w:fldChar w:fldCharType="begin"/>
      </w:r>
      <w:r>
        <w:rPr>
          <w:webHidden/>
        </w:rPr>
        <w:instrText xml:space="preserve"> PAGEREF _Toc141988860 \h </w:instrText>
      </w:r>
      <w:r>
        <w:rPr>
          <w:webHidden/>
        </w:rPr>
      </w:r>
      <w:r>
        <w:rPr>
          <w:webHidden/>
        </w:rPr>
        <w:fldChar w:fldCharType="separate"/>
      </w:r>
      <w:r>
        <w:rPr>
          <w:webHidden/>
        </w:rPr>
        <w:t>74</w:t>
      </w:r>
      <w:r>
        <w:rPr>
          <w:webHidden/>
        </w:rPr>
        <w:fldChar w:fldCharType="end"/>
      </w:r>
      <w:r w:rsidRPr="00B347EB">
        <w:rPr>
          <w:rStyle w:val="Hyperlink"/>
        </w:rPr>
        <w:fldChar w:fldCharType="end"/>
      </w:r>
    </w:p>
    <w:p w14:paraId="6958DE27" w14:textId="59F42D9F" w:rsidR="008609C3" w:rsidRDefault="008609C3" w:rsidP="00741B6F">
      <w:pPr>
        <w:pStyle w:val="TOC3"/>
        <w:rPr>
          <w:rFonts w:asciiTheme="minorHAnsi" w:hAnsiTheme="minorHAnsi" w:cstheme="minorBidi"/>
          <w:color w:val="auto"/>
          <w:sz w:val="22"/>
          <w:szCs w:val="28"/>
          <w:lang w:val="en-PH" w:eastAsia="en-PH" w:bidi="th-TH"/>
        </w:rPr>
      </w:pPr>
      <w:hyperlink w:anchor="_Toc141988861" w:history="1">
        <w:r w:rsidRPr="00B347EB">
          <w:rPr>
            <w:rStyle w:val="Hyperlink"/>
          </w:rPr>
          <w:t>12.1.</w:t>
        </w:r>
        <w:r>
          <w:rPr>
            <w:rFonts w:asciiTheme="minorHAnsi" w:hAnsiTheme="minorHAnsi" w:cstheme="minorBidi"/>
            <w:color w:val="auto"/>
            <w:sz w:val="22"/>
            <w:szCs w:val="28"/>
            <w:lang w:val="en-PH" w:eastAsia="en-PH" w:bidi="th-TH"/>
          </w:rPr>
          <w:tab/>
        </w:r>
        <w:r w:rsidRPr="00B347EB">
          <w:rPr>
            <w:rStyle w:val="Hyperlink"/>
          </w:rPr>
          <w:t>Purpose</w:t>
        </w:r>
        <w:r>
          <w:rPr>
            <w:webHidden/>
          </w:rPr>
          <w:tab/>
        </w:r>
        <w:r>
          <w:rPr>
            <w:webHidden/>
          </w:rPr>
          <w:fldChar w:fldCharType="begin"/>
        </w:r>
        <w:r>
          <w:rPr>
            <w:webHidden/>
          </w:rPr>
          <w:instrText xml:space="preserve"> PAGEREF _Toc141988861 \h </w:instrText>
        </w:r>
        <w:r>
          <w:rPr>
            <w:webHidden/>
          </w:rPr>
        </w:r>
        <w:r>
          <w:rPr>
            <w:webHidden/>
          </w:rPr>
          <w:fldChar w:fldCharType="separate"/>
        </w:r>
        <w:r>
          <w:rPr>
            <w:webHidden/>
          </w:rPr>
          <w:t>74</w:t>
        </w:r>
        <w:r>
          <w:rPr>
            <w:webHidden/>
          </w:rPr>
          <w:fldChar w:fldCharType="end"/>
        </w:r>
      </w:hyperlink>
    </w:p>
    <w:p w14:paraId="114F7861" w14:textId="6AEEAA3C" w:rsidR="008609C3" w:rsidRDefault="008609C3" w:rsidP="00741B6F">
      <w:pPr>
        <w:pStyle w:val="TOC3"/>
        <w:rPr>
          <w:rFonts w:asciiTheme="minorHAnsi" w:hAnsiTheme="minorHAnsi" w:cstheme="minorBidi"/>
          <w:color w:val="auto"/>
          <w:sz w:val="22"/>
          <w:szCs w:val="28"/>
          <w:lang w:val="en-PH" w:eastAsia="en-PH" w:bidi="th-TH"/>
        </w:rPr>
      </w:pPr>
      <w:hyperlink w:anchor="_Toc141988862" w:history="1">
        <w:r w:rsidRPr="00B347EB">
          <w:rPr>
            <w:rStyle w:val="Hyperlink"/>
          </w:rPr>
          <w:t>12.2.</w:t>
        </w:r>
        <w:r>
          <w:rPr>
            <w:rFonts w:asciiTheme="minorHAnsi" w:hAnsiTheme="minorHAnsi" w:cstheme="minorBidi"/>
            <w:color w:val="auto"/>
            <w:sz w:val="22"/>
            <w:szCs w:val="28"/>
            <w:lang w:val="en-PH" w:eastAsia="en-PH" w:bidi="th-TH"/>
          </w:rPr>
          <w:tab/>
        </w:r>
        <w:r w:rsidRPr="00B347EB">
          <w:rPr>
            <w:rStyle w:val="Hyperlink"/>
          </w:rPr>
          <w:t>Background</w:t>
        </w:r>
        <w:r>
          <w:rPr>
            <w:webHidden/>
          </w:rPr>
          <w:tab/>
        </w:r>
        <w:r>
          <w:rPr>
            <w:webHidden/>
          </w:rPr>
          <w:fldChar w:fldCharType="begin"/>
        </w:r>
        <w:r>
          <w:rPr>
            <w:webHidden/>
          </w:rPr>
          <w:instrText xml:space="preserve"> PAGEREF _Toc141988862 \h </w:instrText>
        </w:r>
        <w:r>
          <w:rPr>
            <w:webHidden/>
          </w:rPr>
        </w:r>
        <w:r>
          <w:rPr>
            <w:webHidden/>
          </w:rPr>
          <w:fldChar w:fldCharType="separate"/>
        </w:r>
        <w:r>
          <w:rPr>
            <w:webHidden/>
          </w:rPr>
          <w:t>74</w:t>
        </w:r>
        <w:r>
          <w:rPr>
            <w:webHidden/>
          </w:rPr>
          <w:fldChar w:fldCharType="end"/>
        </w:r>
      </w:hyperlink>
    </w:p>
    <w:p w14:paraId="30C9DE88" w14:textId="598C05FF" w:rsidR="008609C3" w:rsidRDefault="008609C3" w:rsidP="00741B6F">
      <w:pPr>
        <w:pStyle w:val="TOC3"/>
        <w:rPr>
          <w:rFonts w:asciiTheme="minorHAnsi" w:hAnsiTheme="minorHAnsi" w:cstheme="minorBidi"/>
          <w:color w:val="auto"/>
          <w:sz w:val="22"/>
          <w:szCs w:val="28"/>
          <w:lang w:val="en-PH" w:eastAsia="en-PH" w:bidi="th-TH"/>
        </w:rPr>
      </w:pPr>
      <w:hyperlink w:anchor="_Toc141988863" w:history="1">
        <w:r w:rsidRPr="00B347EB">
          <w:rPr>
            <w:rStyle w:val="Hyperlink"/>
          </w:rPr>
          <w:t>12.3.</w:t>
        </w:r>
        <w:r>
          <w:rPr>
            <w:rFonts w:asciiTheme="minorHAnsi" w:hAnsiTheme="minorHAnsi" w:cstheme="minorBidi"/>
            <w:color w:val="auto"/>
            <w:sz w:val="22"/>
            <w:szCs w:val="28"/>
            <w:lang w:val="en-PH" w:eastAsia="en-PH" w:bidi="th-TH"/>
          </w:rPr>
          <w:tab/>
        </w:r>
        <w:r w:rsidRPr="00B347EB">
          <w:rPr>
            <w:rStyle w:val="Hyperlink"/>
          </w:rPr>
          <w:t>Supported Sample Transaction and Case from Customer</w:t>
        </w:r>
        <w:r>
          <w:rPr>
            <w:webHidden/>
          </w:rPr>
          <w:tab/>
        </w:r>
        <w:r>
          <w:rPr>
            <w:webHidden/>
          </w:rPr>
          <w:fldChar w:fldCharType="begin"/>
        </w:r>
        <w:r>
          <w:rPr>
            <w:webHidden/>
          </w:rPr>
          <w:instrText xml:space="preserve"> PAGEREF _Toc141988863 \h </w:instrText>
        </w:r>
        <w:r>
          <w:rPr>
            <w:webHidden/>
          </w:rPr>
        </w:r>
        <w:r>
          <w:rPr>
            <w:webHidden/>
          </w:rPr>
          <w:fldChar w:fldCharType="separate"/>
        </w:r>
        <w:r>
          <w:rPr>
            <w:webHidden/>
          </w:rPr>
          <w:t>74</w:t>
        </w:r>
        <w:r>
          <w:rPr>
            <w:webHidden/>
          </w:rPr>
          <w:fldChar w:fldCharType="end"/>
        </w:r>
      </w:hyperlink>
    </w:p>
    <w:p w14:paraId="4B6AD136" w14:textId="04841055" w:rsidR="008609C3" w:rsidRDefault="008609C3" w:rsidP="00741B6F">
      <w:pPr>
        <w:pStyle w:val="TOC3"/>
        <w:rPr>
          <w:rFonts w:asciiTheme="minorHAnsi" w:hAnsiTheme="minorHAnsi" w:cstheme="minorBidi"/>
          <w:color w:val="auto"/>
          <w:sz w:val="22"/>
          <w:szCs w:val="28"/>
          <w:lang w:val="en-PH" w:eastAsia="en-PH" w:bidi="th-TH"/>
        </w:rPr>
      </w:pPr>
      <w:hyperlink w:anchor="_Toc141988864" w:history="1">
        <w:r w:rsidRPr="00B347EB">
          <w:rPr>
            <w:rStyle w:val="Hyperlink"/>
          </w:rPr>
          <w:t>12.4.</w:t>
        </w:r>
        <w:r>
          <w:rPr>
            <w:rFonts w:asciiTheme="minorHAnsi" w:hAnsiTheme="minorHAnsi" w:cstheme="minorBidi"/>
            <w:color w:val="auto"/>
            <w:sz w:val="22"/>
            <w:szCs w:val="28"/>
            <w:lang w:val="en-PH" w:eastAsia="en-PH" w:bidi="th-TH"/>
          </w:rPr>
          <w:tab/>
        </w:r>
        <w:r w:rsidRPr="00B347EB">
          <w:rPr>
            <w:rStyle w:val="Hyperlink"/>
          </w:rPr>
          <w:t>Menu Modification</w:t>
        </w:r>
        <w:r>
          <w:rPr>
            <w:webHidden/>
          </w:rPr>
          <w:tab/>
        </w:r>
        <w:r>
          <w:rPr>
            <w:webHidden/>
          </w:rPr>
          <w:fldChar w:fldCharType="begin"/>
        </w:r>
        <w:r>
          <w:rPr>
            <w:webHidden/>
          </w:rPr>
          <w:instrText xml:space="preserve"> PAGEREF _Toc141988864 \h </w:instrText>
        </w:r>
        <w:r>
          <w:rPr>
            <w:webHidden/>
          </w:rPr>
        </w:r>
        <w:r>
          <w:rPr>
            <w:webHidden/>
          </w:rPr>
          <w:fldChar w:fldCharType="separate"/>
        </w:r>
        <w:r>
          <w:rPr>
            <w:webHidden/>
          </w:rPr>
          <w:t>75</w:t>
        </w:r>
        <w:r>
          <w:rPr>
            <w:webHidden/>
          </w:rPr>
          <w:fldChar w:fldCharType="end"/>
        </w:r>
      </w:hyperlink>
    </w:p>
    <w:p w14:paraId="5BE8DB3C" w14:textId="76880B73" w:rsidR="008609C3" w:rsidRDefault="008609C3" w:rsidP="00741B6F">
      <w:pPr>
        <w:pStyle w:val="TOC3"/>
        <w:rPr>
          <w:rFonts w:asciiTheme="minorHAnsi" w:hAnsiTheme="minorHAnsi" w:cstheme="minorBidi"/>
          <w:color w:val="auto"/>
          <w:sz w:val="22"/>
          <w:szCs w:val="28"/>
          <w:lang w:val="en-PH" w:eastAsia="en-PH" w:bidi="th-TH"/>
        </w:rPr>
      </w:pPr>
      <w:hyperlink w:anchor="_Toc141988865" w:history="1">
        <w:r w:rsidRPr="00B347EB">
          <w:rPr>
            <w:rStyle w:val="Hyperlink"/>
          </w:rPr>
          <w:t>12.5.</w:t>
        </w:r>
        <w:r>
          <w:rPr>
            <w:rFonts w:asciiTheme="minorHAnsi" w:hAnsiTheme="minorHAnsi" w:cstheme="minorBidi"/>
            <w:color w:val="auto"/>
            <w:sz w:val="22"/>
            <w:szCs w:val="28"/>
            <w:lang w:val="en-PH" w:eastAsia="en-PH" w:bidi="th-TH"/>
          </w:rPr>
          <w:tab/>
        </w:r>
        <w:r w:rsidRPr="00B347EB">
          <w:rPr>
            <w:rStyle w:val="Hyperlink"/>
          </w:rPr>
          <w:t>Screen Layout and Data Sheet</w:t>
        </w:r>
        <w:r>
          <w:rPr>
            <w:webHidden/>
          </w:rPr>
          <w:tab/>
        </w:r>
        <w:r>
          <w:rPr>
            <w:webHidden/>
          </w:rPr>
          <w:fldChar w:fldCharType="begin"/>
        </w:r>
        <w:r>
          <w:rPr>
            <w:webHidden/>
          </w:rPr>
          <w:instrText xml:space="preserve"> PAGEREF _Toc141988865 \h </w:instrText>
        </w:r>
        <w:r>
          <w:rPr>
            <w:webHidden/>
          </w:rPr>
        </w:r>
        <w:r>
          <w:rPr>
            <w:webHidden/>
          </w:rPr>
          <w:fldChar w:fldCharType="separate"/>
        </w:r>
        <w:r>
          <w:rPr>
            <w:webHidden/>
          </w:rPr>
          <w:t>75</w:t>
        </w:r>
        <w:r>
          <w:rPr>
            <w:webHidden/>
          </w:rPr>
          <w:fldChar w:fldCharType="end"/>
        </w:r>
      </w:hyperlink>
    </w:p>
    <w:p w14:paraId="0F2F65BD" w14:textId="05EE2E85" w:rsidR="008609C3" w:rsidRDefault="008609C3" w:rsidP="00741B6F">
      <w:pPr>
        <w:pStyle w:val="TOC3"/>
        <w:rPr>
          <w:rFonts w:asciiTheme="minorHAnsi" w:hAnsiTheme="minorHAnsi" w:cstheme="minorBidi"/>
          <w:color w:val="auto"/>
          <w:sz w:val="22"/>
          <w:szCs w:val="28"/>
          <w:lang w:val="en-PH" w:eastAsia="en-PH" w:bidi="th-TH"/>
        </w:rPr>
      </w:pPr>
      <w:hyperlink w:anchor="_Toc141988866" w:history="1">
        <w:r w:rsidRPr="00B347EB">
          <w:rPr>
            <w:rStyle w:val="Hyperlink"/>
          </w:rPr>
          <w:t>12.6.</w:t>
        </w:r>
        <w:r>
          <w:rPr>
            <w:rFonts w:asciiTheme="minorHAnsi" w:hAnsiTheme="minorHAnsi" w:cstheme="minorBidi"/>
            <w:color w:val="auto"/>
            <w:sz w:val="22"/>
            <w:szCs w:val="28"/>
            <w:lang w:val="en-PH" w:eastAsia="en-PH" w:bidi="th-TH"/>
          </w:rPr>
          <w:tab/>
        </w:r>
        <w:r w:rsidRPr="00B347EB">
          <w:rPr>
            <w:rStyle w:val="Hyperlink"/>
          </w:rPr>
          <w:t xml:space="preserve">Business Rule  </w:t>
        </w:r>
        <w:r w:rsidRPr="00B347EB">
          <w:rPr>
            <w:rStyle w:val="Hyperlink"/>
            <w:cs/>
          </w:rPr>
          <w:t xml:space="preserve">/ </w:t>
        </w:r>
        <w:r w:rsidRPr="00B347EB">
          <w:rPr>
            <w:rStyle w:val="Hyperlink"/>
          </w:rPr>
          <w:t>Business Logic</w:t>
        </w:r>
        <w:r>
          <w:rPr>
            <w:webHidden/>
          </w:rPr>
          <w:tab/>
        </w:r>
        <w:r>
          <w:rPr>
            <w:webHidden/>
          </w:rPr>
          <w:fldChar w:fldCharType="begin"/>
        </w:r>
        <w:r>
          <w:rPr>
            <w:webHidden/>
          </w:rPr>
          <w:instrText xml:space="preserve"> PAGEREF _Toc141988866 \h </w:instrText>
        </w:r>
        <w:r>
          <w:rPr>
            <w:webHidden/>
          </w:rPr>
        </w:r>
        <w:r>
          <w:rPr>
            <w:webHidden/>
          </w:rPr>
          <w:fldChar w:fldCharType="separate"/>
        </w:r>
        <w:r>
          <w:rPr>
            <w:webHidden/>
          </w:rPr>
          <w:t>75</w:t>
        </w:r>
        <w:r>
          <w:rPr>
            <w:webHidden/>
          </w:rPr>
          <w:fldChar w:fldCharType="end"/>
        </w:r>
      </w:hyperlink>
    </w:p>
    <w:p w14:paraId="285ECE71" w14:textId="2C96A71A" w:rsidR="008609C3" w:rsidRDefault="008609C3" w:rsidP="00741B6F">
      <w:pPr>
        <w:pStyle w:val="TOC3"/>
        <w:rPr>
          <w:rFonts w:asciiTheme="minorHAnsi" w:hAnsiTheme="minorHAnsi" w:cstheme="minorBidi"/>
          <w:color w:val="auto"/>
          <w:sz w:val="22"/>
          <w:szCs w:val="28"/>
          <w:lang w:val="en-PH" w:eastAsia="en-PH" w:bidi="th-TH"/>
        </w:rPr>
      </w:pPr>
      <w:hyperlink w:anchor="_Toc141988867" w:history="1">
        <w:r w:rsidRPr="00B347EB">
          <w:rPr>
            <w:rStyle w:val="Hyperlink"/>
          </w:rPr>
          <w:t>12.7.</w:t>
        </w:r>
        <w:r>
          <w:rPr>
            <w:rFonts w:asciiTheme="minorHAnsi" w:hAnsiTheme="minorHAnsi" w:cstheme="minorBidi"/>
            <w:color w:val="auto"/>
            <w:sz w:val="22"/>
            <w:szCs w:val="28"/>
            <w:lang w:val="en-PH" w:eastAsia="en-PH" w:bidi="th-TH"/>
          </w:rPr>
          <w:tab/>
        </w:r>
        <w:r w:rsidRPr="00B347EB">
          <w:rPr>
            <w:rStyle w:val="Hyperlink"/>
          </w:rPr>
          <w:t>To</w:t>
        </w:r>
        <w:r w:rsidRPr="00B347EB">
          <w:rPr>
            <w:rStyle w:val="Hyperlink"/>
            <w:cs/>
          </w:rPr>
          <w:t>-</w:t>
        </w:r>
        <w:r w:rsidRPr="00B347EB">
          <w:rPr>
            <w:rStyle w:val="Hyperlink"/>
          </w:rPr>
          <w:t>be Processing</w:t>
        </w:r>
        <w:r>
          <w:rPr>
            <w:webHidden/>
          </w:rPr>
          <w:tab/>
        </w:r>
        <w:r>
          <w:rPr>
            <w:webHidden/>
          </w:rPr>
          <w:fldChar w:fldCharType="begin"/>
        </w:r>
        <w:r>
          <w:rPr>
            <w:webHidden/>
          </w:rPr>
          <w:instrText xml:space="preserve"> PAGEREF _Toc141988867 \h </w:instrText>
        </w:r>
        <w:r>
          <w:rPr>
            <w:webHidden/>
          </w:rPr>
        </w:r>
        <w:r>
          <w:rPr>
            <w:webHidden/>
          </w:rPr>
          <w:fldChar w:fldCharType="separate"/>
        </w:r>
        <w:r>
          <w:rPr>
            <w:webHidden/>
          </w:rPr>
          <w:t>76</w:t>
        </w:r>
        <w:r>
          <w:rPr>
            <w:webHidden/>
          </w:rPr>
          <w:fldChar w:fldCharType="end"/>
        </w:r>
      </w:hyperlink>
    </w:p>
    <w:p w14:paraId="5822832A" w14:textId="667B1058" w:rsidR="008609C3" w:rsidRDefault="008609C3" w:rsidP="00741B6F">
      <w:pPr>
        <w:pStyle w:val="TOC3"/>
        <w:rPr>
          <w:rFonts w:asciiTheme="minorHAnsi" w:hAnsiTheme="minorHAnsi" w:cstheme="minorBidi"/>
          <w:color w:val="auto"/>
          <w:sz w:val="22"/>
          <w:szCs w:val="28"/>
          <w:lang w:val="en-PH" w:eastAsia="en-PH" w:bidi="th-TH"/>
        </w:rPr>
      </w:pPr>
      <w:hyperlink w:anchor="_Toc141988868" w:history="1">
        <w:r w:rsidRPr="00B347EB">
          <w:rPr>
            <w:rStyle w:val="Hyperlink"/>
          </w:rPr>
          <w:t>12.8.</w:t>
        </w:r>
        <w:r>
          <w:rPr>
            <w:rFonts w:asciiTheme="minorHAnsi" w:hAnsiTheme="minorHAnsi" w:cstheme="minorBidi"/>
            <w:color w:val="auto"/>
            <w:sz w:val="22"/>
            <w:szCs w:val="28"/>
            <w:lang w:val="en-PH" w:eastAsia="en-PH" w:bidi="th-TH"/>
          </w:rPr>
          <w:tab/>
        </w:r>
        <w:r w:rsidRPr="00B347EB">
          <w:rPr>
            <w:rStyle w:val="Hyperlink"/>
          </w:rPr>
          <w:t xml:space="preserve">File </w:t>
        </w:r>
        <w:r w:rsidRPr="00B347EB">
          <w:rPr>
            <w:rStyle w:val="Hyperlink"/>
            <w:cs/>
          </w:rPr>
          <w:t>/</w:t>
        </w:r>
        <w:r w:rsidRPr="00B347EB">
          <w:rPr>
            <w:rStyle w:val="Hyperlink"/>
          </w:rPr>
          <w:t>API Layout and Data Sheet</w:t>
        </w:r>
        <w:r>
          <w:rPr>
            <w:webHidden/>
          </w:rPr>
          <w:tab/>
        </w:r>
        <w:r>
          <w:rPr>
            <w:webHidden/>
          </w:rPr>
          <w:fldChar w:fldCharType="begin"/>
        </w:r>
        <w:r>
          <w:rPr>
            <w:webHidden/>
          </w:rPr>
          <w:instrText xml:space="preserve"> PAGEREF _Toc141988868 \h </w:instrText>
        </w:r>
        <w:r>
          <w:rPr>
            <w:webHidden/>
          </w:rPr>
        </w:r>
        <w:r>
          <w:rPr>
            <w:webHidden/>
          </w:rPr>
          <w:fldChar w:fldCharType="separate"/>
        </w:r>
        <w:r>
          <w:rPr>
            <w:webHidden/>
          </w:rPr>
          <w:t>77</w:t>
        </w:r>
        <w:r>
          <w:rPr>
            <w:webHidden/>
          </w:rPr>
          <w:fldChar w:fldCharType="end"/>
        </w:r>
      </w:hyperlink>
    </w:p>
    <w:p w14:paraId="3F0ED25A" w14:textId="7D610639" w:rsidR="008609C3" w:rsidRDefault="008609C3" w:rsidP="00741B6F">
      <w:pPr>
        <w:pStyle w:val="TOC3"/>
        <w:rPr>
          <w:rFonts w:asciiTheme="minorHAnsi" w:hAnsiTheme="minorHAnsi" w:cstheme="minorBidi"/>
          <w:color w:val="auto"/>
          <w:sz w:val="22"/>
          <w:szCs w:val="28"/>
          <w:lang w:val="en-PH" w:eastAsia="en-PH" w:bidi="th-TH"/>
        </w:rPr>
      </w:pPr>
      <w:hyperlink w:anchor="_Toc141988869" w:history="1">
        <w:r w:rsidRPr="00B347EB">
          <w:rPr>
            <w:rStyle w:val="Hyperlink"/>
          </w:rPr>
          <w:t>12.9.</w:t>
        </w:r>
        <w:r>
          <w:rPr>
            <w:rFonts w:asciiTheme="minorHAnsi" w:hAnsiTheme="minorHAnsi" w:cstheme="minorBidi"/>
            <w:color w:val="auto"/>
            <w:sz w:val="22"/>
            <w:szCs w:val="28"/>
            <w:lang w:val="en-PH" w:eastAsia="en-PH" w:bidi="th-TH"/>
          </w:rPr>
          <w:tab/>
        </w:r>
        <w:r w:rsidRPr="00B347EB">
          <w:rPr>
            <w:rStyle w:val="Hyperlink"/>
          </w:rPr>
          <w:t>Report Layout and Data Sheet</w:t>
        </w:r>
        <w:r>
          <w:rPr>
            <w:webHidden/>
          </w:rPr>
          <w:tab/>
        </w:r>
        <w:r>
          <w:rPr>
            <w:webHidden/>
          </w:rPr>
          <w:fldChar w:fldCharType="begin"/>
        </w:r>
        <w:r>
          <w:rPr>
            <w:webHidden/>
          </w:rPr>
          <w:instrText xml:space="preserve"> PAGEREF _Toc141988869 \h </w:instrText>
        </w:r>
        <w:r>
          <w:rPr>
            <w:webHidden/>
          </w:rPr>
        </w:r>
        <w:r>
          <w:rPr>
            <w:webHidden/>
          </w:rPr>
          <w:fldChar w:fldCharType="separate"/>
        </w:r>
        <w:r>
          <w:rPr>
            <w:webHidden/>
          </w:rPr>
          <w:t>77</w:t>
        </w:r>
        <w:r>
          <w:rPr>
            <w:webHidden/>
          </w:rPr>
          <w:fldChar w:fldCharType="end"/>
        </w:r>
      </w:hyperlink>
    </w:p>
    <w:p w14:paraId="36A89658" w14:textId="443279D5" w:rsidR="008609C3" w:rsidRDefault="008609C3" w:rsidP="00741B6F">
      <w:pPr>
        <w:pStyle w:val="TOC3"/>
        <w:rPr>
          <w:rFonts w:asciiTheme="minorHAnsi" w:hAnsiTheme="minorHAnsi" w:cstheme="minorBidi"/>
          <w:color w:val="auto"/>
          <w:sz w:val="22"/>
          <w:szCs w:val="28"/>
          <w:lang w:val="en-PH" w:eastAsia="en-PH" w:bidi="th-TH"/>
        </w:rPr>
      </w:pPr>
      <w:hyperlink w:anchor="_Toc141988870" w:history="1">
        <w:r w:rsidRPr="00B347EB">
          <w:rPr>
            <w:rStyle w:val="Hyperlink"/>
          </w:rPr>
          <w:t>12.10.</w:t>
        </w:r>
        <w:r>
          <w:rPr>
            <w:rFonts w:asciiTheme="minorHAnsi" w:hAnsiTheme="minorHAnsi" w:cstheme="minorBidi"/>
            <w:color w:val="auto"/>
            <w:sz w:val="22"/>
            <w:szCs w:val="28"/>
            <w:lang w:val="en-PH" w:eastAsia="en-PH" w:bidi="th-TH"/>
          </w:rPr>
          <w:tab/>
        </w:r>
        <w:r w:rsidRPr="00B347EB">
          <w:rPr>
            <w:rStyle w:val="Hyperlink"/>
          </w:rPr>
          <w:t>Additional Impacts</w:t>
        </w:r>
        <w:r>
          <w:rPr>
            <w:webHidden/>
          </w:rPr>
          <w:tab/>
        </w:r>
        <w:r>
          <w:rPr>
            <w:webHidden/>
          </w:rPr>
          <w:fldChar w:fldCharType="begin"/>
        </w:r>
        <w:r>
          <w:rPr>
            <w:webHidden/>
          </w:rPr>
          <w:instrText xml:space="preserve"> PAGEREF _Toc141988870 \h </w:instrText>
        </w:r>
        <w:r>
          <w:rPr>
            <w:webHidden/>
          </w:rPr>
        </w:r>
        <w:r>
          <w:rPr>
            <w:webHidden/>
          </w:rPr>
          <w:fldChar w:fldCharType="separate"/>
        </w:r>
        <w:r>
          <w:rPr>
            <w:webHidden/>
          </w:rPr>
          <w:t>78</w:t>
        </w:r>
        <w:r>
          <w:rPr>
            <w:webHidden/>
          </w:rPr>
          <w:fldChar w:fldCharType="end"/>
        </w:r>
      </w:hyperlink>
    </w:p>
    <w:p w14:paraId="7C9C8B07" w14:textId="12A09ADF" w:rsidR="008609C3" w:rsidRDefault="008609C3" w:rsidP="00741B6F">
      <w:pPr>
        <w:pStyle w:val="TOC2"/>
        <w:rPr>
          <w:rFonts w:asciiTheme="minorHAnsi" w:hAnsiTheme="minorHAnsi" w:cstheme="minorBidi"/>
          <w:sz w:val="22"/>
          <w:szCs w:val="28"/>
          <w:lang w:val="en-PH" w:eastAsia="en-PH" w:bidi="th-TH"/>
        </w:rPr>
        <w:pPrChange w:id="19" w:author="Emy Bartolome" w:date="2023-08-03T21:00:00Z">
          <w:pPr>
            <w:pStyle w:val="TOC2"/>
            <w:tabs>
              <w:tab w:val="left" w:pos="880"/>
              <w:tab w:val="right" w:leader="dot" w:pos="10053"/>
            </w:tabs>
          </w:pPr>
        </w:pPrChange>
      </w:pPr>
      <w:r w:rsidRPr="00B347EB">
        <w:rPr>
          <w:rStyle w:val="Hyperlink"/>
        </w:rPr>
        <w:fldChar w:fldCharType="begin"/>
      </w:r>
      <w:r w:rsidRPr="00B347EB">
        <w:rPr>
          <w:rStyle w:val="Hyperlink"/>
        </w:rPr>
        <w:instrText xml:space="preserve"> </w:instrText>
      </w:r>
      <w:r>
        <w:instrText>HYPERLINK \l "_Toc141988871"</w:instrText>
      </w:r>
      <w:r w:rsidRPr="00B347EB">
        <w:rPr>
          <w:rStyle w:val="Hyperlink"/>
        </w:rPr>
        <w:instrText xml:space="preserve"> </w:instrText>
      </w:r>
      <w:r w:rsidRPr="00B347EB">
        <w:rPr>
          <w:rStyle w:val="Hyperlink"/>
        </w:rPr>
      </w:r>
      <w:r w:rsidRPr="00B347EB">
        <w:rPr>
          <w:rStyle w:val="Hyperlink"/>
        </w:rPr>
        <w:fldChar w:fldCharType="separate"/>
      </w:r>
      <w:r w:rsidRPr="00B347EB">
        <w:rPr>
          <w:rStyle w:val="Hyperlink"/>
        </w:rPr>
        <w:t>13.</w:t>
      </w:r>
      <w:r>
        <w:rPr>
          <w:rFonts w:asciiTheme="minorHAnsi" w:hAnsiTheme="minorHAnsi" w:cstheme="minorBidi"/>
          <w:sz w:val="22"/>
          <w:szCs w:val="28"/>
          <w:lang w:val="en-PH" w:eastAsia="en-PH" w:bidi="th-TH"/>
        </w:rPr>
        <w:tab/>
      </w:r>
      <w:r w:rsidRPr="00B347EB">
        <w:rPr>
          <w:rStyle w:val="Hyperlink"/>
        </w:rPr>
        <w:t>Sign contract report</w:t>
      </w:r>
      <w:r>
        <w:rPr>
          <w:webHidden/>
        </w:rPr>
        <w:tab/>
      </w:r>
      <w:r>
        <w:rPr>
          <w:webHidden/>
        </w:rPr>
        <w:fldChar w:fldCharType="begin"/>
      </w:r>
      <w:r>
        <w:rPr>
          <w:webHidden/>
        </w:rPr>
        <w:instrText xml:space="preserve"> PAGEREF _Toc141988871 \h </w:instrText>
      </w:r>
      <w:r>
        <w:rPr>
          <w:webHidden/>
        </w:rPr>
      </w:r>
      <w:r>
        <w:rPr>
          <w:webHidden/>
        </w:rPr>
        <w:fldChar w:fldCharType="separate"/>
      </w:r>
      <w:r>
        <w:rPr>
          <w:webHidden/>
        </w:rPr>
        <w:t>78</w:t>
      </w:r>
      <w:r>
        <w:rPr>
          <w:webHidden/>
        </w:rPr>
        <w:fldChar w:fldCharType="end"/>
      </w:r>
      <w:r w:rsidRPr="00B347EB">
        <w:rPr>
          <w:rStyle w:val="Hyperlink"/>
        </w:rPr>
        <w:fldChar w:fldCharType="end"/>
      </w:r>
    </w:p>
    <w:p w14:paraId="1C8E7C50" w14:textId="1700BB25" w:rsidR="008609C3" w:rsidRDefault="008609C3" w:rsidP="00741B6F">
      <w:pPr>
        <w:pStyle w:val="TOC3"/>
        <w:rPr>
          <w:rFonts w:asciiTheme="minorHAnsi" w:hAnsiTheme="minorHAnsi" w:cstheme="minorBidi"/>
          <w:color w:val="auto"/>
          <w:sz w:val="22"/>
          <w:szCs w:val="28"/>
          <w:lang w:val="en-PH" w:eastAsia="en-PH" w:bidi="th-TH"/>
        </w:rPr>
      </w:pPr>
      <w:hyperlink w:anchor="_Toc141988872" w:history="1">
        <w:r w:rsidRPr="00B347EB">
          <w:rPr>
            <w:rStyle w:val="Hyperlink"/>
          </w:rPr>
          <w:t>13.1.</w:t>
        </w:r>
        <w:r>
          <w:rPr>
            <w:rFonts w:asciiTheme="minorHAnsi" w:hAnsiTheme="minorHAnsi" w:cstheme="minorBidi"/>
            <w:color w:val="auto"/>
            <w:sz w:val="22"/>
            <w:szCs w:val="28"/>
            <w:lang w:val="en-PH" w:eastAsia="en-PH" w:bidi="th-TH"/>
          </w:rPr>
          <w:tab/>
        </w:r>
        <w:r w:rsidRPr="00B347EB">
          <w:rPr>
            <w:rStyle w:val="Hyperlink"/>
          </w:rPr>
          <w:t>Purpose</w:t>
        </w:r>
        <w:r>
          <w:rPr>
            <w:webHidden/>
          </w:rPr>
          <w:tab/>
        </w:r>
        <w:r>
          <w:rPr>
            <w:webHidden/>
          </w:rPr>
          <w:fldChar w:fldCharType="begin"/>
        </w:r>
        <w:r>
          <w:rPr>
            <w:webHidden/>
          </w:rPr>
          <w:instrText xml:space="preserve"> PAGEREF _Toc141988872 \h </w:instrText>
        </w:r>
        <w:r>
          <w:rPr>
            <w:webHidden/>
          </w:rPr>
        </w:r>
        <w:r>
          <w:rPr>
            <w:webHidden/>
          </w:rPr>
          <w:fldChar w:fldCharType="separate"/>
        </w:r>
        <w:r>
          <w:rPr>
            <w:webHidden/>
          </w:rPr>
          <w:t>78</w:t>
        </w:r>
        <w:r>
          <w:rPr>
            <w:webHidden/>
          </w:rPr>
          <w:fldChar w:fldCharType="end"/>
        </w:r>
      </w:hyperlink>
    </w:p>
    <w:p w14:paraId="2143CAC7" w14:textId="63A463E1" w:rsidR="008609C3" w:rsidRDefault="008609C3" w:rsidP="00741B6F">
      <w:pPr>
        <w:pStyle w:val="TOC3"/>
        <w:rPr>
          <w:rFonts w:asciiTheme="minorHAnsi" w:hAnsiTheme="minorHAnsi" w:cstheme="minorBidi"/>
          <w:color w:val="auto"/>
          <w:sz w:val="22"/>
          <w:szCs w:val="28"/>
          <w:lang w:val="en-PH" w:eastAsia="en-PH" w:bidi="th-TH"/>
        </w:rPr>
      </w:pPr>
      <w:hyperlink w:anchor="_Toc141988873" w:history="1">
        <w:r w:rsidRPr="00B347EB">
          <w:rPr>
            <w:rStyle w:val="Hyperlink"/>
          </w:rPr>
          <w:t>13.2.</w:t>
        </w:r>
        <w:r>
          <w:rPr>
            <w:rFonts w:asciiTheme="minorHAnsi" w:hAnsiTheme="minorHAnsi" w:cstheme="minorBidi"/>
            <w:color w:val="auto"/>
            <w:sz w:val="22"/>
            <w:szCs w:val="28"/>
            <w:lang w:val="en-PH" w:eastAsia="en-PH" w:bidi="th-TH"/>
          </w:rPr>
          <w:tab/>
        </w:r>
        <w:r w:rsidRPr="00B347EB">
          <w:rPr>
            <w:rStyle w:val="Hyperlink"/>
          </w:rPr>
          <w:t>Background</w:t>
        </w:r>
        <w:r>
          <w:rPr>
            <w:webHidden/>
          </w:rPr>
          <w:tab/>
        </w:r>
        <w:r>
          <w:rPr>
            <w:webHidden/>
          </w:rPr>
          <w:fldChar w:fldCharType="begin"/>
        </w:r>
        <w:r>
          <w:rPr>
            <w:webHidden/>
          </w:rPr>
          <w:instrText xml:space="preserve"> PAGEREF _Toc141988873 \h </w:instrText>
        </w:r>
        <w:r>
          <w:rPr>
            <w:webHidden/>
          </w:rPr>
        </w:r>
        <w:r>
          <w:rPr>
            <w:webHidden/>
          </w:rPr>
          <w:fldChar w:fldCharType="separate"/>
        </w:r>
        <w:r>
          <w:rPr>
            <w:webHidden/>
          </w:rPr>
          <w:t>79</w:t>
        </w:r>
        <w:r>
          <w:rPr>
            <w:webHidden/>
          </w:rPr>
          <w:fldChar w:fldCharType="end"/>
        </w:r>
      </w:hyperlink>
    </w:p>
    <w:p w14:paraId="40C6F33C" w14:textId="19D7F48C" w:rsidR="008609C3" w:rsidRDefault="008609C3" w:rsidP="00741B6F">
      <w:pPr>
        <w:pStyle w:val="TOC3"/>
        <w:rPr>
          <w:rFonts w:asciiTheme="minorHAnsi" w:hAnsiTheme="minorHAnsi" w:cstheme="minorBidi"/>
          <w:color w:val="auto"/>
          <w:sz w:val="22"/>
          <w:szCs w:val="28"/>
          <w:lang w:val="en-PH" w:eastAsia="en-PH" w:bidi="th-TH"/>
        </w:rPr>
      </w:pPr>
      <w:hyperlink w:anchor="_Toc141988874" w:history="1">
        <w:r w:rsidRPr="00B347EB">
          <w:rPr>
            <w:rStyle w:val="Hyperlink"/>
          </w:rPr>
          <w:t>13.3.</w:t>
        </w:r>
        <w:r>
          <w:rPr>
            <w:rFonts w:asciiTheme="minorHAnsi" w:hAnsiTheme="minorHAnsi" w:cstheme="minorBidi"/>
            <w:color w:val="auto"/>
            <w:sz w:val="22"/>
            <w:szCs w:val="28"/>
            <w:lang w:val="en-PH" w:eastAsia="en-PH" w:bidi="th-TH"/>
          </w:rPr>
          <w:tab/>
        </w:r>
        <w:r w:rsidRPr="00B347EB">
          <w:rPr>
            <w:rStyle w:val="Hyperlink"/>
          </w:rPr>
          <w:t>Supported Sample Transaction and Case from Customer</w:t>
        </w:r>
        <w:r>
          <w:rPr>
            <w:webHidden/>
          </w:rPr>
          <w:tab/>
        </w:r>
        <w:r>
          <w:rPr>
            <w:webHidden/>
          </w:rPr>
          <w:fldChar w:fldCharType="begin"/>
        </w:r>
        <w:r>
          <w:rPr>
            <w:webHidden/>
          </w:rPr>
          <w:instrText xml:space="preserve"> PAGEREF _Toc141988874 \h </w:instrText>
        </w:r>
        <w:r>
          <w:rPr>
            <w:webHidden/>
          </w:rPr>
        </w:r>
        <w:r>
          <w:rPr>
            <w:webHidden/>
          </w:rPr>
          <w:fldChar w:fldCharType="separate"/>
        </w:r>
        <w:r>
          <w:rPr>
            <w:webHidden/>
          </w:rPr>
          <w:t>79</w:t>
        </w:r>
        <w:r>
          <w:rPr>
            <w:webHidden/>
          </w:rPr>
          <w:fldChar w:fldCharType="end"/>
        </w:r>
      </w:hyperlink>
    </w:p>
    <w:p w14:paraId="2B6E0E74" w14:textId="7EDAC09F" w:rsidR="008609C3" w:rsidRDefault="008609C3" w:rsidP="00741B6F">
      <w:pPr>
        <w:pStyle w:val="TOC3"/>
        <w:rPr>
          <w:rFonts w:asciiTheme="minorHAnsi" w:hAnsiTheme="minorHAnsi" w:cstheme="minorBidi"/>
          <w:color w:val="auto"/>
          <w:sz w:val="22"/>
          <w:szCs w:val="28"/>
          <w:lang w:val="en-PH" w:eastAsia="en-PH" w:bidi="th-TH"/>
        </w:rPr>
      </w:pPr>
      <w:hyperlink w:anchor="_Toc141988875" w:history="1">
        <w:r w:rsidRPr="00B347EB">
          <w:rPr>
            <w:rStyle w:val="Hyperlink"/>
          </w:rPr>
          <w:t>13.4.</w:t>
        </w:r>
        <w:r>
          <w:rPr>
            <w:rFonts w:asciiTheme="minorHAnsi" w:hAnsiTheme="minorHAnsi" w:cstheme="minorBidi"/>
            <w:color w:val="auto"/>
            <w:sz w:val="22"/>
            <w:szCs w:val="28"/>
            <w:lang w:val="en-PH" w:eastAsia="en-PH" w:bidi="th-TH"/>
          </w:rPr>
          <w:tab/>
        </w:r>
        <w:r w:rsidRPr="00B347EB">
          <w:rPr>
            <w:rStyle w:val="Hyperlink"/>
          </w:rPr>
          <w:t>Menu Modification</w:t>
        </w:r>
        <w:r>
          <w:rPr>
            <w:webHidden/>
          </w:rPr>
          <w:tab/>
        </w:r>
        <w:r>
          <w:rPr>
            <w:webHidden/>
          </w:rPr>
          <w:fldChar w:fldCharType="begin"/>
        </w:r>
        <w:r>
          <w:rPr>
            <w:webHidden/>
          </w:rPr>
          <w:instrText xml:space="preserve"> PAGEREF _Toc141988875 \h </w:instrText>
        </w:r>
        <w:r>
          <w:rPr>
            <w:webHidden/>
          </w:rPr>
        </w:r>
        <w:r>
          <w:rPr>
            <w:webHidden/>
          </w:rPr>
          <w:fldChar w:fldCharType="separate"/>
        </w:r>
        <w:r>
          <w:rPr>
            <w:webHidden/>
          </w:rPr>
          <w:t>80</w:t>
        </w:r>
        <w:r>
          <w:rPr>
            <w:webHidden/>
          </w:rPr>
          <w:fldChar w:fldCharType="end"/>
        </w:r>
      </w:hyperlink>
    </w:p>
    <w:p w14:paraId="382D40D2" w14:textId="21D8789A" w:rsidR="008609C3" w:rsidRDefault="008609C3" w:rsidP="00741B6F">
      <w:pPr>
        <w:pStyle w:val="TOC3"/>
        <w:rPr>
          <w:rFonts w:asciiTheme="minorHAnsi" w:hAnsiTheme="minorHAnsi" w:cstheme="minorBidi"/>
          <w:color w:val="auto"/>
          <w:sz w:val="22"/>
          <w:szCs w:val="28"/>
          <w:lang w:val="en-PH" w:eastAsia="en-PH" w:bidi="th-TH"/>
        </w:rPr>
      </w:pPr>
      <w:hyperlink w:anchor="_Toc141988876" w:history="1">
        <w:r w:rsidRPr="00B347EB">
          <w:rPr>
            <w:rStyle w:val="Hyperlink"/>
          </w:rPr>
          <w:t>13.5.</w:t>
        </w:r>
        <w:r>
          <w:rPr>
            <w:rFonts w:asciiTheme="minorHAnsi" w:hAnsiTheme="minorHAnsi" w:cstheme="minorBidi"/>
            <w:color w:val="auto"/>
            <w:sz w:val="22"/>
            <w:szCs w:val="28"/>
            <w:lang w:val="en-PH" w:eastAsia="en-PH" w:bidi="th-TH"/>
          </w:rPr>
          <w:tab/>
        </w:r>
        <w:r w:rsidRPr="00B347EB">
          <w:rPr>
            <w:rStyle w:val="Hyperlink"/>
          </w:rPr>
          <w:t>Screen Layout and Data Sheet</w:t>
        </w:r>
        <w:r>
          <w:rPr>
            <w:webHidden/>
          </w:rPr>
          <w:tab/>
        </w:r>
        <w:r>
          <w:rPr>
            <w:webHidden/>
          </w:rPr>
          <w:fldChar w:fldCharType="begin"/>
        </w:r>
        <w:r>
          <w:rPr>
            <w:webHidden/>
          </w:rPr>
          <w:instrText xml:space="preserve"> PAGEREF _Toc141988876 \h </w:instrText>
        </w:r>
        <w:r>
          <w:rPr>
            <w:webHidden/>
          </w:rPr>
        </w:r>
        <w:r>
          <w:rPr>
            <w:webHidden/>
          </w:rPr>
          <w:fldChar w:fldCharType="separate"/>
        </w:r>
        <w:r>
          <w:rPr>
            <w:webHidden/>
          </w:rPr>
          <w:t>80</w:t>
        </w:r>
        <w:r>
          <w:rPr>
            <w:webHidden/>
          </w:rPr>
          <w:fldChar w:fldCharType="end"/>
        </w:r>
      </w:hyperlink>
    </w:p>
    <w:p w14:paraId="3B1C9979" w14:textId="7BF7CBE5" w:rsidR="008609C3" w:rsidRDefault="008609C3" w:rsidP="00741B6F">
      <w:pPr>
        <w:pStyle w:val="TOC3"/>
        <w:rPr>
          <w:rFonts w:asciiTheme="minorHAnsi" w:hAnsiTheme="minorHAnsi" w:cstheme="minorBidi"/>
          <w:color w:val="auto"/>
          <w:sz w:val="22"/>
          <w:szCs w:val="28"/>
          <w:lang w:val="en-PH" w:eastAsia="en-PH" w:bidi="th-TH"/>
        </w:rPr>
      </w:pPr>
      <w:hyperlink w:anchor="_Toc141988877" w:history="1">
        <w:r w:rsidRPr="00B347EB">
          <w:rPr>
            <w:rStyle w:val="Hyperlink"/>
          </w:rPr>
          <w:t>13.6.</w:t>
        </w:r>
        <w:r>
          <w:rPr>
            <w:rFonts w:asciiTheme="minorHAnsi" w:hAnsiTheme="minorHAnsi" w:cstheme="minorBidi"/>
            <w:color w:val="auto"/>
            <w:sz w:val="22"/>
            <w:szCs w:val="28"/>
            <w:lang w:val="en-PH" w:eastAsia="en-PH" w:bidi="th-TH"/>
          </w:rPr>
          <w:tab/>
        </w:r>
        <w:r w:rsidRPr="00B347EB">
          <w:rPr>
            <w:rStyle w:val="Hyperlink"/>
          </w:rPr>
          <w:t xml:space="preserve">Business Rule  </w:t>
        </w:r>
        <w:r w:rsidRPr="00B347EB">
          <w:rPr>
            <w:rStyle w:val="Hyperlink"/>
            <w:cs/>
          </w:rPr>
          <w:t xml:space="preserve">/ </w:t>
        </w:r>
        <w:r w:rsidRPr="00B347EB">
          <w:rPr>
            <w:rStyle w:val="Hyperlink"/>
          </w:rPr>
          <w:t>Business Logic</w:t>
        </w:r>
        <w:r>
          <w:rPr>
            <w:webHidden/>
          </w:rPr>
          <w:tab/>
        </w:r>
        <w:r>
          <w:rPr>
            <w:webHidden/>
          </w:rPr>
          <w:fldChar w:fldCharType="begin"/>
        </w:r>
        <w:r>
          <w:rPr>
            <w:webHidden/>
          </w:rPr>
          <w:instrText xml:space="preserve"> PAGEREF _Toc141988877 \h </w:instrText>
        </w:r>
        <w:r>
          <w:rPr>
            <w:webHidden/>
          </w:rPr>
        </w:r>
        <w:r>
          <w:rPr>
            <w:webHidden/>
          </w:rPr>
          <w:fldChar w:fldCharType="separate"/>
        </w:r>
        <w:r>
          <w:rPr>
            <w:webHidden/>
          </w:rPr>
          <w:t>80</w:t>
        </w:r>
        <w:r>
          <w:rPr>
            <w:webHidden/>
          </w:rPr>
          <w:fldChar w:fldCharType="end"/>
        </w:r>
      </w:hyperlink>
    </w:p>
    <w:p w14:paraId="533880FC" w14:textId="7EE60407" w:rsidR="008609C3" w:rsidRDefault="008609C3" w:rsidP="00741B6F">
      <w:pPr>
        <w:pStyle w:val="TOC3"/>
        <w:rPr>
          <w:rFonts w:asciiTheme="minorHAnsi" w:hAnsiTheme="minorHAnsi" w:cstheme="minorBidi"/>
          <w:color w:val="auto"/>
          <w:sz w:val="22"/>
          <w:szCs w:val="28"/>
          <w:lang w:val="en-PH" w:eastAsia="en-PH" w:bidi="th-TH"/>
        </w:rPr>
      </w:pPr>
      <w:hyperlink w:anchor="_Toc141988878" w:history="1">
        <w:r w:rsidRPr="00B347EB">
          <w:rPr>
            <w:rStyle w:val="Hyperlink"/>
          </w:rPr>
          <w:t>13.7.</w:t>
        </w:r>
        <w:r>
          <w:rPr>
            <w:rFonts w:asciiTheme="minorHAnsi" w:hAnsiTheme="minorHAnsi" w:cstheme="minorBidi"/>
            <w:color w:val="auto"/>
            <w:sz w:val="22"/>
            <w:szCs w:val="28"/>
            <w:lang w:val="en-PH" w:eastAsia="en-PH" w:bidi="th-TH"/>
          </w:rPr>
          <w:tab/>
        </w:r>
        <w:r w:rsidRPr="00B347EB">
          <w:rPr>
            <w:rStyle w:val="Hyperlink"/>
          </w:rPr>
          <w:t>To</w:t>
        </w:r>
        <w:r w:rsidRPr="00B347EB">
          <w:rPr>
            <w:rStyle w:val="Hyperlink"/>
            <w:cs/>
          </w:rPr>
          <w:t>-</w:t>
        </w:r>
        <w:r w:rsidRPr="00B347EB">
          <w:rPr>
            <w:rStyle w:val="Hyperlink"/>
          </w:rPr>
          <w:t>be Processing</w:t>
        </w:r>
        <w:r>
          <w:rPr>
            <w:webHidden/>
          </w:rPr>
          <w:tab/>
        </w:r>
        <w:r>
          <w:rPr>
            <w:webHidden/>
          </w:rPr>
          <w:fldChar w:fldCharType="begin"/>
        </w:r>
        <w:r>
          <w:rPr>
            <w:webHidden/>
          </w:rPr>
          <w:instrText xml:space="preserve"> PAGEREF _Toc141988878 \h </w:instrText>
        </w:r>
        <w:r>
          <w:rPr>
            <w:webHidden/>
          </w:rPr>
        </w:r>
        <w:r>
          <w:rPr>
            <w:webHidden/>
          </w:rPr>
          <w:fldChar w:fldCharType="separate"/>
        </w:r>
        <w:r>
          <w:rPr>
            <w:webHidden/>
          </w:rPr>
          <w:t>80</w:t>
        </w:r>
        <w:r>
          <w:rPr>
            <w:webHidden/>
          </w:rPr>
          <w:fldChar w:fldCharType="end"/>
        </w:r>
      </w:hyperlink>
    </w:p>
    <w:p w14:paraId="39B92F12" w14:textId="73D3339D" w:rsidR="008609C3" w:rsidRDefault="008609C3" w:rsidP="00741B6F">
      <w:pPr>
        <w:pStyle w:val="TOC3"/>
        <w:rPr>
          <w:rFonts w:asciiTheme="minorHAnsi" w:hAnsiTheme="minorHAnsi" w:cstheme="minorBidi"/>
          <w:color w:val="auto"/>
          <w:sz w:val="22"/>
          <w:szCs w:val="28"/>
          <w:lang w:val="en-PH" w:eastAsia="en-PH" w:bidi="th-TH"/>
        </w:rPr>
      </w:pPr>
      <w:hyperlink w:anchor="_Toc141988879" w:history="1">
        <w:r w:rsidRPr="00B347EB">
          <w:rPr>
            <w:rStyle w:val="Hyperlink"/>
          </w:rPr>
          <w:t>13.8.</w:t>
        </w:r>
        <w:r>
          <w:rPr>
            <w:rFonts w:asciiTheme="minorHAnsi" w:hAnsiTheme="minorHAnsi" w:cstheme="minorBidi"/>
            <w:color w:val="auto"/>
            <w:sz w:val="22"/>
            <w:szCs w:val="28"/>
            <w:lang w:val="en-PH" w:eastAsia="en-PH" w:bidi="th-TH"/>
          </w:rPr>
          <w:tab/>
        </w:r>
        <w:r w:rsidRPr="00B347EB">
          <w:rPr>
            <w:rStyle w:val="Hyperlink"/>
          </w:rPr>
          <w:t xml:space="preserve">File </w:t>
        </w:r>
        <w:r w:rsidRPr="00B347EB">
          <w:rPr>
            <w:rStyle w:val="Hyperlink"/>
            <w:cs/>
          </w:rPr>
          <w:t>/</w:t>
        </w:r>
        <w:r w:rsidRPr="00B347EB">
          <w:rPr>
            <w:rStyle w:val="Hyperlink"/>
          </w:rPr>
          <w:t>API Layout and Data Sheet</w:t>
        </w:r>
        <w:r>
          <w:rPr>
            <w:webHidden/>
          </w:rPr>
          <w:tab/>
        </w:r>
        <w:r>
          <w:rPr>
            <w:webHidden/>
          </w:rPr>
          <w:fldChar w:fldCharType="begin"/>
        </w:r>
        <w:r>
          <w:rPr>
            <w:webHidden/>
          </w:rPr>
          <w:instrText xml:space="preserve"> PAGEREF _Toc141988879 \h </w:instrText>
        </w:r>
        <w:r>
          <w:rPr>
            <w:webHidden/>
          </w:rPr>
        </w:r>
        <w:r>
          <w:rPr>
            <w:webHidden/>
          </w:rPr>
          <w:fldChar w:fldCharType="separate"/>
        </w:r>
        <w:r>
          <w:rPr>
            <w:webHidden/>
          </w:rPr>
          <w:t>81</w:t>
        </w:r>
        <w:r>
          <w:rPr>
            <w:webHidden/>
          </w:rPr>
          <w:fldChar w:fldCharType="end"/>
        </w:r>
      </w:hyperlink>
    </w:p>
    <w:p w14:paraId="104F921E" w14:textId="4C0938A2" w:rsidR="008609C3" w:rsidRDefault="008609C3" w:rsidP="00741B6F">
      <w:pPr>
        <w:pStyle w:val="TOC3"/>
        <w:rPr>
          <w:rFonts w:asciiTheme="minorHAnsi" w:hAnsiTheme="minorHAnsi" w:cstheme="minorBidi"/>
          <w:color w:val="auto"/>
          <w:sz w:val="22"/>
          <w:szCs w:val="28"/>
          <w:lang w:val="en-PH" w:eastAsia="en-PH" w:bidi="th-TH"/>
        </w:rPr>
      </w:pPr>
      <w:hyperlink w:anchor="_Toc141988880" w:history="1">
        <w:r w:rsidRPr="00B347EB">
          <w:rPr>
            <w:rStyle w:val="Hyperlink"/>
          </w:rPr>
          <w:t>13.9.</w:t>
        </w:r>
        <w:r>
          <w:rPr>
            <w:rFonts w:asciiTheme="minorHAnsi" w:hAnsiTheme="minorHAnsi" w:cstheme="minorBidi"/>
            <w:color w:val="auto"/>
            <w:sz w:val="22"/>
            <w:szCs w:val="28"/>
            <w:lang w:val="en-PH" w:eastAsia="en-PH" w:bidi="th-TH"/>
          </w:rPr>
          <w:tab/>
        </w:r>
        <w:r w:rsidRPr="00B347EB">
          <w:rPr>
            <w:rStyle w:val="Hyperlink"/>
          </w:rPr>
          <w:t>Report Layout and Data Sheet</w:t>
        </w:r>
        <w:r>
          <w:rPr>
            <w:webHidden/>
          </w:rPr>
          <w:tab/>
        </w:r>
        <w:r>
          <w:rPr>
            <w:webHidden/>
          </w:rPr>
          <w:fldChar w:fldCharType="begin"/>
        </w:r>
        <w:r>
          <w:rPr>
            <w:webHidden/>
          </w:rPr>
          <w:instrText xml:space="preserve"> PAGEREF _Toc141988880 \h </w:instrText>
        </w:r>
        <w:r>
          <w:rPr>
            <w:webHidden/>
          </w:rPr>
        </w:r>
        <w:r>
          <w:rPr>
            <w:webHidden/>
          </w:rPr>
          <w:fldChar w:fldCharType="separate"/>
        </w:r>
        <w:r>
          <w:rPr>
            <w:webHidden/>
          </w:rPr>
          <w:t>81</w:t>
        </w:r>
        <w:r>
          <w:rPr>
            <w:webHidden/>
          </w:rPr>
          <w:fldChar w:fldCharType="end"/>
        </w:r>
      </w:hyperlink>
    </w:p>
    <w:p w14:paraId="57A554CD" w14:textId="5BF298CF" w:rsidR="008609C3" w:rsidRDefault="008609C3" w:rsidP="00741B6F">
      <w:pPr>
        <w:pStyle w:val="TOC3"/>
        <w:rPr>
          <w:rFonts w:asciiTheme="minorHAnsi" w:hAnsiTheme="minorHAnsi" w:cstheme="minorBidi"/>
          <w:color w:val="auto"/>
          <w:sz w:val="22"/>
          <w:szCs w:val="28"/>
          <w:lang w:val="en-PH" w:eastAsia="en-PH" w:bidi="th-TH"/>
        </w:rPr>
      </w:pPr>
      <w:hyperlink w:anchor="_Toc141988881" w:history="1">
        <w:r w:rsidRPr="00B347EB">
          <w:rPr>
            <w:rStyle w:val="Hyperlink"/>
          </w:rPr>
          <w:t>13.10.</w:t>
        </w:r>
        <w:r>
          <w:rPr>
            <w:rFonts w:asciiTheme="minorHAnsi" w:hAnsiTheme="minorHAnsi" w:cstheme="minorBidi"/>
            <w:color w:val="auto"/>
            <w:sz w:val="22"/>
            <w:szCs w:val="28"/>
            <w:lang w:val="en-PH" w:eastAsia="en-PH" w:bidi="th-TH"/>
          </w:rPr>
          <w:tab/>
        </w:r>
        <w:r w:rsidRPr="00B347EB">
          <w:rPr>
            <w:rStyle w:val="Hyperlink"/>
          </w:rPr>
          <w:t>Additional Impacts</w:t>
        </w:r>
        <w:r>
          <w:rPr>
            <w:webHidden/>
          </w:rPr>
          <w:tab/>
        </w:r>
        <w:r>
          <w:rPr>
            <w:webHidden/>
          </w:rPr>
          <w:fldChar w:fldCharType="begin"/>
        </w:r>
        <w:r>
          <w:rPr>
            <w:webHidden/>
          </w:rPr>
          <w:instrText xml:space="preserve"> PAGEREF _Toc141988881 \h </w:instrText>
        </w:r>
        <w:r>
          <w:rPr>
            <w:webHidden/>
          </w:rPr>
        </w:r>
        <w:r>
          <w:rPr>
            <w:webHidden/>
          </w:rPr>
          <w:fldChar w:fldCharType="separate"/>
        </w:r>
        <w:r>
          <w:rPr>
            <w:webHidden/>
          </w:rPr>
          <w:t>82</w:t>
        </w:r>
        <w:r>
          <w:rPr>
            <w:webHidden/>
          </w:rPr>
          <w:fldChar w:fldCharType="end"/>
        </w:r>
      </w:hyperlink>
    </w:p>
    <w:p w14:paraId="7CB31662" w14:textId="241F8488" w:rsidR="008609C3" w:rsidRDefault="008609C3" w:rsidP="00741B6F">
      <w:pPr>
        <w:pStyle w:val="TOC2"/>
        <w:rPr>
          <w:rFonts w:asciiTheme="minorHAnsi" w:hAnsiTheme="minorHAnsi" w:cstheme="minorBidi"/>
          <w:sz w:val="22"/>
          <w:szCs w:val="28"/>
          <w:lang w:val="en-PH" w:eastAsia="en-PH" w:bidi="th-TH"/>
        </w:rPr>
        <w:pPrChange w:id="20" w:author="Emy Bartolome" w:date="2023-08-03T21:00:00Z">
          <w:pPr>
            <w:pStyle w:val="TOC2"/>
            <w:tabs>
              <w:tab w:val="left" w:pos="880"/>
              <w:tab w:val="right" w:leader="dot" w:pos="10053"/>
            </w:tabs>
          </w:pPr>
        </w:pPrChange>
      </w:pPr>
      <w:r w:rsidRPr="00B347EB">
        <w:rPr>
          <w:rStyle w:val="Hyperlink"/>
        </w:rPr>
        <w:fldChar w:fldCharType="begin"/>
      </w:r>
      <w:r w:rsidRPr="00B347EB">
        <w:rPr>
          <w:rStyle w:val="Hyperlink"/>
        </w:rPr>
        <w:instrText xml:space="preserve"> </w:instrText>
      </w:r>
      <w:r>
        <w:instrText>HYPERLINK \l "_Toc141988882"</w:instrText>
      </w:r>
      <w:r w:rsidRPr="00B347EB">
        <w:rPr>
          <w:rStyle w:val="Hyperlink"/>
        </w:rPr>
        <w:instrText xml:space="preserve"> </w:instrText>
      </w:r>
      <w:r w:rsidRPr="00B347EB">
        <w:rPr>
          <w:rStyle w:val="Hyperlink"/>
        </w:rPr>
      </w:r>
      <w:r w:rsidRPr="00B347EB">
        <w:rPr>
          <w:rStyle w:val="Hyperlink"/>
        </w:rPr>
        <w:fldChar w:fldCharType="separate"/>
      </w:r>
      <w:r w:rsidRPr="00B347EB">
        <w:rPr>
          <w:rStyle w:val="Hyperlink"/>
        </w:rPr>
        <w:t>14.</w:t>
      </w:r>
      <w:r>
        <w:rPr>
          <w:rFonts w:asciiTheme="minorHAnsi" w:hAnsiTheme="minorHAnsi" w:cstheme="minorBidi"/>
          <w:sz w:val="22"/>
          <w:szCs w:val="28"/>
          <w:lang w:val="en-PH" w:eastAsia="en-PH" w:bidi="th-TH"/>
        </w:rPr>
        <w:tab/>
      </w:r>
      <w:r w:rsidRPr="00B347EB">
        <w:rPr>
          <w:rStyle w:val="Hyperlink"/>
        </w:rPr>
        <w:t>Cancellation report</w:t>
      </w:r>
      <w:r>
        <w:rPr>
          <w:webHidden/>
        </w:rPr>
        <w:tab/>
      </w:r>
      <w:r>
        <w:rPr>
          <w:webHidden/>
        </w:rPr>
        <w:fldChar w:fldCharType="begin"/>
      </w:r>
      <w:r>
        <w:rPr>
          <w:webHidden/>
        </w:rPr>
        <w:instrText xml:space="preserve"> PAGEREF _Toc141988882 \h </w:instrText>
      </w:r>
      <w:r>
        <w:rPr>
          <w:webHidden/>
        </w:rPr>
      </w:r>
      <w:r>
        <w:rPr>
          <w:webHidden/>
        </w:rPr>
        <w:fldChar w:fldCharType="separate"/>
      </w:r>
      <w:r>
        <w:rPr>
          <w:webHidden/>
        </w:rPr>
        <w:t>83</w:t>
      </w:r>
      <w:r>
        <w:rPr>
          <w:webHidden/>
        </w:rPr>
        <w:fldChar w:fldCharType="end"/>
      </w:r>
      <w:r w:rsidRPr="00B347EB">
        <w:rPr>
          <w:rStyle w:val="Hyperlink"/>
        </w:rPr>
        <w:fldChar w:fldCharType="end"/>
      </w:r>
    </w:p>
    <w:p w14:paraId="7D6EAC9A" w14:textId="3D47F542" w:rsidR="008609C3" w:rsidRDefault="008609C3" w:rsidP="00741B6F">
      <w:pPr>
        <w:pStyle w:val="TOC3"/>
        <w:rPr>
          <w:rFonts w:asciiTheme="minorHAnsi" w:hAnsiTheme="minorHAnsi" w:cstheme="minorBidi"/>
          <w:color w:val="auto"/>
          <w:sz w:val="22"/>
          <w:szCs w:val="28"/>
          <w:lang w:val="en-PH" w:eastAsia="en-PH" w:bidi="th-TH"/>
        </w:rPr>
      </w:pPr>
      <w:hyperlink w:anchor="_Toc141988883" w:history="1">
        <w:r w:rsidRPr="00B347EB">
          <w:rPr>
            <w:rStyle w:val="Hyperlink"/>
          </w:rPr>
          <w:t>14.1.</w:t>
        </w:r>
        <w:r>
          <w:rPr>
            <w:rFonts w:asciiTheme="minorHAnsi" w:hAnsiTheme="minorHAnsi" w:cstheme="minorBidi"/>
            <w:color w:val="auto"/>
            <w:sz w:val="22"/>
            <w:szCs w:val="28"/>
            <w:lang w:val="en-PH" w:eastAsia="en-PH" w:bidi="th-TH"/>
          </w:rPr>
          <w:tab/>
        </w:r>
        <w:r w:rsidRPr="00B347EB">
          <w:rPr>
            <w:rStyle w:val="Hyperlink"/>
          </w:rPr>
          <w:t>Purpose</w:t>
        </w:r>
        <w:r>
          <w:rPr>
            <w:webHidden/>
          </w:rPr>
          <w:tab/>
        </w:r>
        <w:r>
          <w:rPr>
            <w:webHidden/>
          </w:rPr>
          <w:fldChar w:fldCharType="begin"/>
        </w:r>
        <w:r>
          <w:rPr>
            <w:webHidden/>
          </w:rPr>
          <w:instrText xml:space="preserve"> PAGEREF _Toc141988883 \h </w:instrText>
        </w:r>
        <w:r>
          <w:rPr>
            <w:webHidden/>
          </w:rPr>
        </w:r>
        <w:r>
          <w:rPr>
            <w:webHidden/>
          </w:rPr>
          <w:fldChar w:fldCharType="separate"/>
        </w:r>
        <w:r>
          <w:rPr>
            <w:webHidden/>
          </w:rPr>
          <w:t>83</w:t>
        </w:r>
        <w:r>
          <w:rPr>
            <w:webHidden/>
          </w:rPr>
          <w:fldChar w:fldCharType="end"/>
        </w:r>
      </w:hyperlink>
    </w:p>
    <w:p w14:paraId="19E08BA8" w14:textId="69B7E180" w:rsidR="008609C3" w:rsidRDefault="008609C3" w:rsidP="00741B6F">
      <w:pPr>
        <w:pStyle w:val="TOC3"/>
        <w:rPr>
          <w:rFonts w:asciiTheme="minorHAnsi" w:hAnsiTheme="minorHAnsi" w:cstheme="minorBidi"/>
          <w:color w:val="auto"/>
          <w:sz w:val="22"/>
          <w:szCs w:val="28"/>
          <w:lang w:val="en-PH" w:eastAsia="en-PH" w:bidi="th-TH"/>
        </w:rPr>
      </w:pPr>
      <w:hyperlink w:anchor="_Toc141988884" w:history="1">
        <w:r w:rsidRPr="00B347EB">
          <w:rPr>
            <w:rStyle w:val="Hyperlink"/>
          </w:rPr>
          <w:t>14.2.</w:t>
        </w:r>
        <w:r>
          <w:rPr>
            <w:rFonts w:asciiTheme="minorHAnsi" w:hAnsiTheme="minorHAnsi" w:cstheme="minorBidi"/>
            <w:color w:val="auto"/>
            <w:sz w:val="22"/>
            <w:szCs w:val="28"/>
            <w:lang w:val="en-PH" w:eastAsia="en-PH" w:bidi="th-TH"/>
          </w:rPr>
          <w:tab/>
        </w:r>
        <w:r w:rsidRPr="00B347EB">
          <w:rPr>
            <w:rStyle w:val="Hyperlink"/>
          </w:rPr>
          <w:t>Background</w:t>
        </w:r>
        <w:r>
          <w:rPr>
            <w:webHidden/>
          </w:rPr>
          <w:tab/>
        </w:r>
        <w:r>
          <w:rPr>
            <w:webHidden/>
          </w:rPr>
          <w:fldChar w:fldCharType="begin"/>
        </w:r>
        <w:r>
          <w:rPr>
            <w:webHidden/>
          </w:rPr>
          <w:instrText xml:space="preserve"> PAGEREF _Toc141988884 \h </w:instrText>
        </w:r>
        <w:r>
          <w:rPr>
            <w:webHidden/>
          </w:rPr>
        </w:r>
        <w:r>
          <w:rPr>
            <w:webHidden/>
          </w:rPr>
          <w:fldChar w:fldCharType="separate"/>
        </w:r>
        <w:r>
          <w:rPr>
            <w:webHidden/>
          </w:rPr>
          <w:t>83</w:t>
        </w:r>
        <w:r>
          <w:rPr>
            <w:webHidden/>
          </w:rPr>
          <w:fldChar w:fldCharType="end"/>
        </w:r>
      </w:hyperlink>
    </w:p>
    <w:p w14:paraId="565A5B4F" w14:textId="005C6FCF" w:rsidR="008609C3" w:rsidRDefault="008609C3" w:rsidP="00741B6F">
      <w:pPr>
        <w:pStyle w:val="TOC3"/>
        <w:rPr>
          <w:rFonts w:asciiTheme="minorHAnsi" w:hAnsiTheme="minorHAnsi" w:cstheme="minorBidi"/>
          <w:color w:val="auto"/>
          <w:sz w:val="22"/>
          <w:szCs w:val="28"/>
          <w:lang w:val="en-PH" w:eastAsia="en-PH" w:bidi="th-TH"/>
        </w:rPr>
      </w:pPr>
      <w:hyperlink w:anchor="_Toc141988885" w:history="1">
        <w:r w:rsidRPr="00B347EB">
          <w:rPr>
            <w:rStyle w:val="Hyperlink"/>
          </w:rPr>
          <w:t>14.3.</w:t>
        </w:r>
        <w:r>
          <w:rPr>
            <w:rFonts w:asciiTheme="minorHAnsi" w:hAnsiTheme="minorHAnsi" w:cstheme="minorBidi"/>
            <w:color w:val="auto"/>
            <w:sz w:val="22"/>
            <w:szCs w:val="28"/>
            <w:lang w:val="en-PH" w:eastAsia="en-PH" w:bidi="th-TH"/>
          </w:rPr>
          <w:tab/>
        </w:r>
        <w:r w:rsidRPr="00B347EB">
          <w:rPr>
            <w:rStyle w:val="Hyperlink"/>
          </w:rPr>
          <w:t>Supported Sample Transaction and Case from Customer</w:t>
        </w:r>
        <w:r>
          <w:rPr>
            <w:webHidden/>
          </w:rPr>
          <w:tab/>
        </w:r>
        <w:r>
          <w:rPr>
            <w:webHidden/>
          </w:rPr>
          <w:fldChar w:fldCharType="begin"/>
        </w:r>
        <w:r>
          <w:rPr>
            <w:webHidden/>
          </w:rPr>
          <w:instrText xml:space="preserve"> PAGEREF _Toc141988885 \h </w:instrText>
        </w:r>
        <w:r>
          <w:rPr>
            <w:webHidden/>
          </w:rPr>
        </w:r>
        <w:r>
          <w:rPr>
            <w:webHidden/>
          </w:rPr>
          <w:fldChar w:fldCharType="separate"/>
        </w:r>
        <w:r>
          <w:rPr>
            <w:webHidden/>
          </w:rPr>
          <w:t>83</w:t>
        </w:r>
        <w:r>
          <w:rPr>
            <w:webHidden/>
          </w:rPr>
          <w:fldChar w:fldCharType="end"/>
        </w:r>
      </w:hyperlink>
    </w:p>
    <w:p w14:paraId="636DD724" w14:textId="0BAF9B16" w:rsidR="008609C3" w:rsidRDefault="008609C3" w:rsidP="00741B6F">
      <w:pPr>
        <w:pStyle w:val="TOC3"/>
        <w:rPr>
          <w:rFonts w:asciiTheme="minorHAnsi" w:hAnsiTheme="minorHAnsi" w:cstheme="minorBidi"/>
          <w:color w:val="auto"/>
          <w:sz w:val="22"/>
          <w:szCs w:val="28"/>
          <w:lang w:val="en-PH" w:eastAsia="en-PH" w:bidi="th-TH"/>
        </w:rPr>
      </w:pPr>
      <w:hyperlink w:anchor="_Toc141988886" w:history="1">
        <w:r w:rsidRPr="00B347EB">
          <w:rPr>
            <w:rStyle w:val="Hyperlink"/>
          </w:rPr>
          <w:t>14.4.</w:t>
        </w:r>
        <w:r>
          <w:rPr>
            <w:rFonts w:asciiTheme="minorHAnsi" w:hAnsiTheme="minorHAnsi" w:cstheme="minorBidi"/>
            <w:color w:val="auto"/>
            <w:sz w:val="22"/>
            <w:szCs w:val="28"/>
            <w:lang w:val="en-PH" w:eastAsia="en-PH" w:bidi="th-TH"/>
          </w:rPr>
          <w:tab/>
        </w:r>
        <w:r w:rsidRPr="00B347EB">
          <w:rPr>
            <w:rStyle w:val="Hyperlink"/>
          </w:rPr>
          <w:t>Menu Modification</w:t>
        </w:r>
        <w:r>
          <w:rPr>
            <w:webHidden/>
          </w:rPr>
          <w:tab/>
        </w:r>
        <w:r>
          <w:rPr>
            <w:webHidden/>
          </w:rPr>
          <w:fldChar w:fldCharType="begin"/>
        </w:r>
        <w:r>
          <w:rPr>
            <w:webHidden/>
          </w:rPr>
          <w:instrText xml:space="preserve"> PAGEREF _Toc141988886 \h </w:instrText>
        </w:r>
        <w:r>
          <w:rPr>
            <w:webHidden/>
          </w:rPr>
        </w:r>
        <w:r>
          <w:rPr>
            <w:webHidden/>
          </w:rPr>
          <w:fldChar w:fldCharType="separate"/>
        </w:r>
        <w:r>
          <w:rPr>
            <w:webHidden/>
          </w:rPr>
          <w:t>84</w:t>
        </w:r>
        <w:r>
          <w:rPr>
            <w:webHidden/>
          </w:rPr>
          <w:fldChar w:fldCharType="end"/>
        </w:r>
      </w:hyperlink>
    </w:p>
    <w:p w14:paraId="07E35A12" w14:textId="743B0F1F" w:rsidR="008609C3" w:rsidRDefault="008609C3" w:rsidP="00741B6F">
      <w:pPr>
        <w:pStyle w:val="TOC3"/>
        <w:rPr>
          <w:rFonts w:asciiTheme="minorHAnsi" w:hAnsiTheme="minorHAnsi" w:cstheme="minorBidi"/>
          <w:color w:val="auto"/>
          <w:sz w:val="22"/>
          <w:szCs w:val="28"/>
          <w:lang w:val="en-PH" w:eastAsia="en-PH" w:bidi="th-TH"/>
        </w:rPr>
      </w:pPr>
      <w:hyperlink w:anchor="_Toc141988887" w:history="1">
        <w:r w:rsidRPr="00B347EB">
          <w:rPr>
            <w:rStyle w:val="Hyperlink"/>
          </w:rPr>
          <w:t>14.5.</w:t>
        </w:r>
        <w:r>
          <w:rPr>
            <w:rFonts w:asciiTheme="minorHAnsi" w:hAnsiTheme="minorHAnsi" w:cstheme="minorBidi"/>
            <w:color w:val="auto"/>
            <w:sz w:val="22"/>
            <w:szCs w:val="28"/>
            <w:lang w:val="en-PH" w:eastAsia="en-PH" w:bidi="th-TH"/>
          </w:rPr>
          <w:tab/>
        </w:r>
        <w:r w:rsidRPr="00B347EB">
          <w:rPr>
            <w:rStyle w:val="Hyperlink"/>
          </w:rPr>
          <w:t>Screen Layout and Data Sheet</w:t>
        </w:r>
        <w:r>
          <w:rPr>
            <w:webHidden/>
          </w:rPr>
          <w:tab/>
        </w:r>
        <w:r>
          <w:rPr>
            <w:webHidden/>
          </w:rPr>
          <w:fldChar w:fldCharType="begin"/>
        </w:r>
        <w:r>
          <w:rPr>
            <w:webHidden/>
          </w:rPr>
          <w:instrText xml:space="preserve"> PAGEREF _Toc141988887 \h </w:instrText>
        </w:r>
        <w:r>
          <w:rPr>
            <w:webHidden/>
          </w:rPr>
        </w:r>
        <w:r>
          <w:rPr>
            <w:webHidden/>
          </w:rPr>
          <w:fldChar w:fldCharType="separate"/>
        </w:r>
        <w:r>
          <w:rPr>
            <w:webHidden/>
          </w:rPr>
          <w:t>84</w:t>
        </w:r>
        <w:r>
          <w:rPr>
            <w:webHidden/>
          </w:rPr>
          <w:fldChar w:fldCharType="end"/>
        </w:r>
      </w:hyperlink>
    </w:p>
    <w:p w14:paraId="38031DC9" w14:textId="19877595" w:rsidR="008609C3" w:rsidRDefault="008609C3" w:rsidP="00741B6F">
      <w:pPr>
        <w:pStyle w:val="TOC3"/>
        <w:rPr>
          <w:rFonts w:asciiTheme="minorHAnsi" w:hAnsiTheme="minorHAnsi" w:cstheme="minorBidi"/>
          <w:color w:val="auto"/>
          <w:sz w:val="22"/>
          <w:szCs w:val="28"/>
          <w:lang w:val="en-PH" w:eastAsia="en-PH" w:bidi="th-TH"/>
        </w:rPr>
      </w:pPr>
      <w:hyperlink w:anchor="_Toc141988888" w:history="1">
        <w:r w:rsidRPr="00B347EB">
          <w:rPr>
            <w:rStyle w:val="Hyperlink"/>
          </w:rPr>
          <w:t>14.6.</w:t>
        </w:r>
        <w:r>
          <w:rPr>
            <w:rFonts w:asciiTheme="minorHAnsi" w:hAnsiTheme="minorHAnsi" w:cstheme="minorBidi"/>
            <w:color w:val="auto"/>
            <w:sz w:val="22"/>
            <w:szCs w:val="28"/>
            <w:lang w:val="en-PH" w:eastAsia="en-PH" w:bidi="th-TH"/>
          </w:rPr>
          <w:tab/>
        </w:r>
        <w:r w:rsidRPr="00B347EB">
          <w:rPr>
            <w:rStyle w:val="Hyperlink"/>
          </w:rPr>
          <w:t xml:space="preserve">Business Rule  </w:t>
        </w:r>
        <w:r w:rsidRPr="00B347EB">
          <w:rPr>
            <w:rStyle w:val="Hyperlink"/>
            <w:cs/>
          </w:rPr>
          <w:t xml:space="preserve">/ </w:t>
        </w:r>
        <w:r w:rsidRPr="00B347EB">
          <w:rPr>
            <w:rStyle w:val="Hyperlink"/>
          </w:rPr>
          <w:t>Business Logic</w:t>
        </w:r>
        <w:r>
          <w:rPr>
            <w:webHidden/>
          </w:rPr>
          <w:tab/>
        </w:r>
        <w:r>
          <w:rPr>
            <w:webHidden/>
          </w:rPr>
          <w:fldChar w:fldCharType="begin"/>
        </w:r>
        <w:r>
          <w:rPr>
            <w:webHidden/>
          </w:rPr>
          <w:instrText xml:space="preserve"> PAGEREF _Toc141988888 \h </w:instrText>
        </w:r>
        <w:r>
          <w:rPr>
            <w:webHidden/>
          </w:rPr>
        </w:r>
        <w:r>
          <w:rPr>
            <w:webHidden/>
          </w:rPr>
          <w:fldChar w:fldCharType="separate"/>
        </w:r>
        <w:r>
          <w:rPr>
            <w:webHidden/>
          </w:rPr>
          <w:t>84</w:t>
        </w:r>
        <w:r>
          <w:rPr>
            <w:webHidden/>
          </w:rPr>
          <w:fldChar w:fldCharType="end"/>
        </w:r>
      </w:hyperlink>
    </w:p>
    <w:p w14:paraId="6A9A792A" w14:textId="3AEA034E" w:rsidR="008609C3" w:rsidRDefault="008609C3" w:rsidP="00741B6F">
      <w:pPr>
        <w:pStyle w:val="TOC3"/>
        <w:rPr>
          <w:rFonts w:asciiTheme="minorHAnsi" w:hAnsiTheme="minorHAnsi" w:cstheme="minorBidi"/>
          <w:color w:val="auto"/>
          <w:sz w:val="22"/>
          <w:szCs w:val="28"/>
          <w:lang w:val="en-PH" w:eastAsia="en-PH" w:bidi="th-TH"/>
        </w:rPr>
      </w:pPr>
      <w:hyperlink w:anchor="_Toc141988889" w:history="1">
        <w:r w:rsidRPr="00B347EB">
          <w:rPr>
            <w:rStyle w:val="Hyperlink"/>
          </w:rPr>
          <w:t>14.7.</w:t>
        </w:r>
        <w:r>
          <w:rPr>
            <w:rFonts w:asciiTheme="minorHAnsi" w:hAnsiTheme="minorHAnsi" w:cstheme="minorBidi"/>
            <w:color w:val="auto"/>
            <w:sz w:val="22"/>
            <w:szCs w:val="28"/>
            <w:lang w:val="en-PH" w:eastAsia="en-PH" w:bidi="th-TH"/>
          </w:rPr>
          <w:tab/>
        </w:r>
        <w:r w:rsidRPr="00B347EB">
          <w:rPr>
            <w:rStyle w:val="Hyperlink"/>
          </w:rPr>
          <w:t>To</w:t>
        </w:r>
        <w:r w:rsidRPr="00B347EB">
          <w:rPr>
            <w:rStyle w:val="Hyperlink"/>
            <w:cs/>
          </w:rPr>
          <w:t>-</w:t>
        </w:r>
        <w:r w:rsidRPr="00B347EB">
          <w:rPr>
            <w:rStyle w:val="Hyperlink"/>
          </w:rPr>
          <w:t>be Processing</w:t>
        </w:r>
        <w:r>
          <w:rPr>
            <w:webHidden/>
          </w:rPr>
          <w:tab/>
        </w:r>
        <w:r>
          <w:rPr>
            <w:webHidden/>
          </w:rPr>
          <w:fldChar w:fldCharType="begin"/>
        </w:r>
        <w:r>
          <w:rPr>
            <w:webHidden/>
          </w:rPr>
          <w:instrText xml:space="preserve"> PAGEREF _Toc141988889 \h </w:instrText>
        </w:r>
        <w:r>
          <w:rPr>
            <w:webHidden/>
          </w:rPr>
        </w:r>
        <w:r>
          <w:rPr>
            <w:webHidden/>
          </w:rPr>
          <w:fldChar w:fldCharType="separate"/>
        </w:r>
        <w:r>
          <w:rPr>
            <w:webHidden/>
          </w:rPr>
          <w:t>85</w:t>
        </w:r>
        <w:r>
          <w:rPr>
            <w:webHidden/>
          </w:rPr>
          <w:fldChar w:fldCharType="end"/>
        </w:r>
      </w:hyperlink>
    </w:p>
    <w:p w14:paraId="43273598" w14:textId="0ED3B9C2" w:rsidR="008609C3" w:rsidRDefault="008609C3" w:rsidP="00741B6F">
      <w:pPr>
        <w:pStyle w:val="TOC3"/>
        <w:rPr>
          <w:rFonts w:asciiTheme="minorHAnsi" w:hAnsiTheme="minorHAnsi" w:cstheme="minorBidi"/>
          <w:color w:val="auto"/>
          <w:sz w:val="22"/>
          <w:szCs w:val="28"/>
          <w:lang w:val="en-PH" w:eastAsia="en-PH" w:bidi="th-TH"/>
        </w:rPr>
      </w:pPr>
      <w:hyperlink w:anchor="_Toc141988890" w:history="1">
        <w:r w:rsidRPr="00B347EB">
          <w:rPr>
            <w:rStyle w:val="Hyperlink"/>
          </w:rPr>
          <w:t>14.8.</w:t>
        </w:r>
        <w:r>
          <w:rPr>
            <w:rFonts w:asciiTheme="minorHAnsi" w:hAnsiTheme="minorHAnsi" w:cstheme="minorBidi"/>
            <w:color w:val="auto"/>
            <w:sz w:val="22"/>
            <w:szCs w:val="28"/>
            <w:lang w:val="en-PH" w:eastAsia="en-PH" w:bidi="th-TH"/>
          </w:rPr>
          <w:tab/>
        </w:r>
        <w:r w:rsidRPr="00B347EB">
          <w:rPr>
            <w:rStyle w:val="Hyperlink"/>
          </w:rPr>
          <w:t xml:space="preserve">File </w:t>
        </w:r>
        <w:r w:rsidRPr="00B347EB">
          <w:rPr>
            <w:rStyle w:val="Hyperlink"/>
            <w:cs/>
          </w:rPr>
          <w:t>/</w:t>
        </w:r>
        <w:r w:rsidRPr="00B347EB">
          <w:rPr>
            <w:rStyle w:val="Hyperlink"/>
          </w:rPr>
          <w:t>API Layout and Data Sheet</w:t>
        </w:r>
        <w:r>
          <w:rPr>
            <w:webHidden/>
          </w:rPr>
          <w:tab/>
        </w:r>
        <w:r>
          <w:rPr>
            <w:webHidden/>
          </w:rPr>
          <w:fldChar w:fldCharType="begin"/>
        </w:r>
        <w:r>
          <w:rPr>
            <w:webHidden/>
          </w:rPr>
          <w:instrText xml:space="preserve"> PAGEREF _Toc141988890 \h </w:instrText>
        </w:r>
        <w:r>
          <w:rPr>
            <w:webHidden/>
          </w:rPr>
        </w:r>
        <w:r>
          <w:rPr>
            <w:webHidden/>
          </w:rPr>
          <w:fldChar w:fldCharType="separate"/>
        </w:r>
        <w:r>
          <w:rPr>
            <w:webHidden/>
          </w:rPr>
          <w:t>85</w:t>
        </w:r>
        <w:r>
          <w:rPr>
            <w:webHidden/>
          </w:rPr>
          <w:fldChar w:fldCharType="end"/>
        </w:r>
      </w:hyperlink>
    </w:p>
    <w:p w14:paraId="523FF34A" w14:textId="71FEA34B" w:rsidR="008609C3" w:rsidRDefault="008609C3" w:rsidP="00741B6F">
      <w:pPr>
        <w:pStyle w:val="TOC3"/>
        <w:rPr>
          <w:rFonts w:asciiTheme="minorHAnsi" w:hAnsiTheme="minorHAnsi" w:cstheme="minorBidi"/>
          <w:color w:val="auto"/>
          <w:sz w:val="22"/>
          <w:szCs w:val="28"/>
          <w:lang w:val="en-PH" w:eastAsia="en-PH" w:bidi="th-TH"/>
        </w:rPr>
      </w:pPr>
      <w:hyperlink w:anchor="_Toc141988891" w:history="1">
        <w:r w:rsidRPr="00B347EB">
          <w:rPr>
            <w:rStyle w:val="Hyperlink"/>
          </w:rPr>
          <w:t>14.9.</w:t>
        </w:r>
        <w:r>
          <w:rPr>
            <w:rFonts w:asciiTheme="minorHAnsi" w:hAnsiTheme="minorHAnsi" w:cstheme="minorBidi"/>
            <w:color w:val="auto"/>
            <w:sz w:val="22"/>
            <w:szCs w:val="28"/>
            <w:lang w:val="en-PH" w:eastAsia="en-PH" w:bidi="th-TH"/>
          </w:rPr>
          <w:tab/>
        </w:r>
        <w:r w:rsidRPr="00B347EB">
          <w:rPr>
            <w:rStyle w:val="Hyperlink"/>
          </w:rPr>
          <w:t>Report Layout and Data Sheet</w:t>
        </w:r>
        <w:r>
          <w:rPr>
            <w:webHidden/>
          </w:rPr>
          <w:tab/>
        </w:r>
        <w:r>
          <w:rPr>
            <w:webHidden/>
          </w:rPr>
          <w:fldChar w:fldCharType="begin"/>
        </w:r>
        <w:r>
          <w:rPr>
            <w:webHidden/>
          </w:rPr>
          <w:instrText xml:space="preserve"> PAGEREF _Toc141988891 \h </w:instrText>
        </w:r>
        <w:r>
          <w:rPr>
            <w:webHidden/>
          </w:rPr>
        </w:r>
        <w:r>
          <w:rPr>
            <w:webHidden/>
          </w:rPr>
          <w:fldChar w:fldCharType="separate"/>
        </w:r>
        <w:r>
          <w:rPr>
            <w:webHidden/>
          </w:rPr>
          <w:t>85</w:t>
        </w:r>
        <w:r>
          <w:rPr>
            <w:webHidden/>
          </w:rPr>
          <w:fldChar w:fldCharType="end"/>
        </w:r>
      </w:hyperlink>
    </w:p>
    <w:p w14:paraId="7A654D5F" w14:textId="64C76FF1" w:rsidR="008609C3" w:rsidRDefault="008609C3" w:rsidP="00741B6F">
      <w:pPr>
        <w:pStyle w:val="TOC3"/>
        <w:rPr>
          <w:rFonts w:asciiTheme="minorHAnsi" w:hAnsiTheme="minorHAnsi" w:cstheme="minorBidi"/>
          <w:color w:val="auto"/>
          <w:sz w:val="22"/>
          <w:szCs w:val="28"/>
          <w:lang w:val="en-PH" w:eastAsia="en-PH" w:bidi="th-TH"/>
        </w:rPr>
      </w:pPr>
      <w:hyperlink w:anchor="_Toc141988892" w:history="1">
        <w:r w:rsidRPr="00B347EB">
          <w:rPr>
            <w:rStyle w:val="Hyperlink"/>
          </w:rPr>
          <w:t>14.10.</w:t>
        </w:r>
        <w:r>
          <w:rPr>
            <w:rFonts w:asciiTheme="minorHAnsi" w:hAnsiTheme="minorHAnsi" w:cstheme="minorBidi"/>
            <w:color w:val="auto"/>
            <w:sz w:val="22"/>
            <w:szCs w:val="28"/>
            <w:lang w:val="en-PH" w:eastAsia="en-PH" w:bidi="th-TH"/>
          </w:rPr>
          <w:tab/>
        </w:r>
        <w:r w:rsidRPr="00B347EB">
          <w:rPr>
            <w:rStyle w:val="Hyperlink"/>
          </w:rPr>
          <w:t>Additional Impacts</w:t>
        </w:r>
        <w:r>
          <w:rPr>
            <w:webHidden/>
          </w:rPr>
          <w:tab/>
        </w:r>
        <w:r>
          <w:rPr>
            <w:webHidden/>
          </w:rPr>
          <w:fldChar w:fldCharType="begin"/>
        </w:r>
        <w:r>
          <w:rPr>
            <w:webHidden/>
          </w:rPr>
          <w:instrText xml:space="preserve"> PAGEREF _Toc141988892 \h </w:instrText>
        </w:r>
        <w:r>
          <w:rPr>
            <w:webHidden/>
          </w:rPr>
        </w:r>
        <w:r>
          <w:rPr>
            <w:webHidden/>
          </w:rPr>
          <w:fldChar w:fldCharType="separate"/>
        </w:r>
        <w:r>
          <w:rPr>
            <w:webHidden/>
          </w:rPr>
          <w:t>87</w:t>
        </w:r>
        <w:r>
          <w:rPr>
            <w:webHidden/>
          </w:rPr>
          <w:fldChar w:fldCharType="end"/>
        </w:r>
      </w:hyperlink>
    </w:p>
    <w:p w14:paraId="1B564082" w14:textId="1C9C529F" w:rsidR="008609C3" w:rsidRDefault="008609C3" w:rsidP="00741B6F">
      <w:pPr>
        <w:pStyle w:val="TOC2"/>
        <w:rPr>
          <w:rFonts w:asciiTheme="minorHAnsi" w:hAnsiTheme="minorHAnsi" w:cstheme="minorBidi"/>
          <w:sz w:val="22"/>
          <w:szCs w:val="28"/>
          <w:lang w:val="en-PH" w:eastAsia="en-PH" w:bidi="th-TH"/>
        </w:rPr>
        <w:pPrChange w:id="21" w:author="Emy Bartolome" w:date="2023-08-03T21:00:00Z">
          <w:pPr>
            <w:pStyle w:val="TOC2"/>
            <w:tabs>
              <w:tab w:val="left" w:pos="880"/>
              <w:tab w:val="right" w:leader="dot" w:pos="10053"/>
            </w:tabs>
          </w:pPr>
        </w:pPrChange>
      </w:pPr>
      <w:r w:rsidRPr="00B347EB">
        <w:rPr>
          <w:rStyle w:val="Hyperlink"/>
        </w:rPr>
        <w:fldChar w:fldCharType="begin"/>
      </w:r>
      <w:r w:rsidRPr="00B347EB">
        <w:rPr>
          <w:rStyle w:val="Hyperlink"/>
        </w:rPr>
        <w:instrText xml:space="preserve"> </w:instrText>
      </w:r>
      <w:r>
        <w:instrText>HYPERLINK \l "_Toc141988893"</w:instrText>
      </w:r>
      <w:r w:rsidRPr="00B347EB">
        <w:rPr>
          <w:rStyle w:val="Hyperlink"/>
        </w:rPr>
        <w:instrText xml:space="preserve"> </w:instrText>
      </w:r>
      <w:r w:rsidRPr="00B347EB">
        <w:rPr>
          <w:rStyle w:val="Hyperlink"/>
        </w:rPr>
      </w:r>
      <w:r w:rsidRPr="00B347EB">
        <w:rPr>
          <w:rStyle w:val="Hyperlink"/>
        </w:rPr>
        <w:fldChar w:fldCharType="separate"/>
      </w:r>
      <w:r w:rsidRPr="00B347EB">
        <w:rPr>
          <w:rStyle w:val="Hyperlink"/>
        </w:rPr>
        <w:t>15.</w:t>
      </w:r>
      <w:r>
        <w:rPr>
          <w:rFonts w:asciiTheme="minorHAnsi" w:hAnsiTheme="minorHAnsi" w:cstheme="minorBidi"/>
          <w:sz w:val="22"/>
          <w:szCs w:val="28"/>
          <w:lang w:val="en-PH" w:eastAsia="en-PH" w:bidi="th-TH"/>
        </w:rPr>
        <w:tab/>
      </w:r>
      <w:r w:rsidRPr="00B347EB">
        <w:rPr>
          <w:rStyle w:val="Hyperlink"/>
        </w:rPr>
        <w:t>Not sign contract report</w:t>
      </w:r>
      <w:r>
        <w:rPr>
          <w:webHidden/>
        </w:rPr>
        <w:tab/>
      </w:r>
      <w:r>
        <w:rPr>
          <w:webHidden/>
        </w:rPr>
        <w:fldChar w:fldCharType="begin"/>
      </w:r>
      <w:r>
        <w:rPr>
          <w:webHidden/>
        </w:rPr>
        <w:instrText xml:space="preserve"> PAGEREF _Toc141988893 \h </w:instrText>
      </w:r>
      <w:r>
        <w:rPr>
          <w:webHidden/>
        </w:rPr>
      </w:r>
      <w:r>
        <w:rPr>
          <w:webHidden/>
        </w:rPr>
        <w:fldChar w:fldCharType="separate"/>
      </w:r>
      <w:r>
        <w:rPr>
          <w:webHidden/>
        </w:rPr>
        <w:t>87</w:t>
      </w:r>
      <w:r>
        <w:rPr>
          <w:webHidden/>
        </w:rPr>
        <w:fldChar w:fldCharType="end"/>
      </w:r>
      <w:r w:rsidRPr="00B347EB">
        <w:rPr>
          <w:rStyle w:val="Hyperlink"/>
        </w:rPr>
        <w:fldChar w:fldCharType="end"/>
      </w:r>
    </w:p>
    <w:p w14:paraId="56F56C9A" w14:textId="734DC9B8" w:rsidR="008609C3" w:rsidRDefault="008609C3" w:rsidP="00741B6F">
      <w:pPr>
        <w:pStyle w:val="TOC3"/>
        <w:rPr>
          <w:rFonts w:asciiTheme="minorHAnsi" w:hAnsiTheme="minorHAnsi" w:cstheme="minorBidi"/>
          <w:color w:val="auto"/>
          <w:sz w:val="22"/>
          <w:szCs w:val="28"/>
          <w:lang w:val="en-PH" w:eastAsia="en-PH" w:bidi="th-TH"/>
        </w:rPr>
      </w:pPr>
      <w:hyperlink w:anchor="_Toc141988894" w:history="1">
        <w:r w:rsidRPr="00B347EB">
          <w:rPr>
            <w:rStyle w:val="Hyperlink"/>
          </w:rPr>
          <w:t>15.1.</w:t>
        </w:r>
        <w:r>
          <w:rPr>
            <w:rFonts w:asciiTheme="minorHAnsi" w:hAnsiTheme="minorHAnsi" w:cstheme="minorBidi"/>
            <w:color w:val="auto"/>
            <w:sz w:val="22"/>
            <w:szCs w:val="28"/>
            <w:lang w:val="en-PH" w:eastAsia="en-PH" w:bidi="th-TH"/>
          </w:rPr>
          <w:tab/>
        </w:r>
        <w:r w:rsidRPr="00B347EB">
          <w:rPr>
            <w:rStyle w:val="Hyperlink"/>
          </w:rPr>
          <w:t>Purpose</w:t>
        </w:r>
        <w:r>
          <w:rPr>
            <w:webHidden/>
          </w:rPr>
          <w:tab/>
        </w:r>
        <w:r>
          <w:rPr>
            <w:webHidden/>
          </w:rPr>
          <w:fldChar w:fldCharType="begin"/>
        </w:r>
        <w:r>
          <w:rPr>
            <w:webHidden/>
          </w:rPr>
          <w:instrText xml:space="preserve"> PAGEREF _Toc141988894 \h </w:instrText>
        </w:r>
        <w:r>
          <w:rPr>
            <w:webHidden/>
          </w:rPr>
        </w:r>
        <w:r>
          <w:rPr>
            <w:webHidden/>
          </w:rPr>
          <w:fldChar w:fldCharType="separate"/>
        </w:r>
        <w:r>
          <w:rPr>
            <w:webHidden/>
          </w:rPr>
          <w:t>87</w:t>
        </w:r>
        <w:r>
          <w:rPr>
            <w:webHidden/>
          </w:rPr>
          <w:fldChar w:fldCharType="end"/>
        </w:r>
      </w:hyperlink>
    </w:p>
    <w:p w14:paraId="205444B0" w14:textId="14B4EDB2" w:rsidR="008609C3" w:rsidRDefault="008609C3" w:rsidP="00741B6F">
      <w:pPr>
        <w:pStyle w:val="TOC3"/>
        <w:rPr>
          <w:rFonts w:asciiTheme="minorHAnsi" w:hAnsiTheme="minorHAnsi" w:cstheme="minorBidi"/>
          <w:color w:val="auto"/>
          <w:sz w:val="22"/>
          <w:szCs w:val="28"/>
          <w:lang w:val="en-PH" w:eastAsia="en-PH" w:bidi="th-TH"/>
        </w:rPr>
      </w:pPr>
      <w:hyperlink w:anchor="_Toc141988895" w:history="1">
        <w:r w:rsidRPr="00B347EB">
          <w:rPr>
            <w:rStyle w:val="Hyperlink"/>
          </w:rPr>
          <w:t>15.2.</w:t>
        </w:r>
        <w:r>
          <w:rPr>
            <w:rFonts w:asciiTheme="minorHAnsi" w:hAnsiTheme="minorHAnsi" w:cstheme="minorBidi"/>
            <w:color w:val="auto"/>
            <w:sz w:val="22"/>
            <w:szCs w:val="28"/>
            <w:lang w:val="en-PH" w:eastAsia="en-PH" w:bidi="th-TH"/>
          </w:rPr>
          <w:tab/>
        </w:r>
        <w:r w:rsidRPr="00B347EB">
          <w:rPr>
            <w:rStyle w:val="Hyperlink"/>
          </w:rPr>
          <w:t>Background</w:t>
        </w:r>
        <w:r>
          <w:rPr>
            <w:webHidden/>
          </w:rPr>
          <w:tab/>
        </w:r>
        <w:r>
          <w:rPr>
            <w:webHidden/>
          </w:rPr>
          <w:fldChar w:fldCharType="begin"/>
        </w:r>
        <w:r>
          <w:rPr>
            <w:webHidden/>
          </w:rPr>
          <w:instrText xml:space="preserve"> PAGEREF _Toc141988895 \h </w:instrText>
        </w:r>
        <w:r>
          <w:rPr>
            <w:webHidden/>
          </w:rPr>
        </w:r>
        <w:r>
          <w:rPr>
            <w:webHidden/>
          </w:rPr>
          <w:fldChar w:fldCharType="separate"/>
        </w:r>
        <w:r>
          <w:rPr>
            <w:webHidden/>
          </w:rPr>
          <w:t>87</w:t>
        </w:r>
        <w:r>
          <w:rPr>
            <w:webHidden/>
          </w:rPr>
          <w:fldChar w:fldCharType="end"/>
        </w:r>
      </w:hyperlink>
    </w:p>
    <w:p w14:paraId="5BDBC743" w14:textId="0CE142EC" w:rsidR="008609C3" w:rsidRDefault="008609C3" w:rsidP="00741B6F">
      <w:pPr>
        <w:pStyle w:val="TOC3"/>
        <w:rPr>
          <w:rFonts w:asciiTheme="minorHAnsi" w:hAnsiTheme="minorHAnsi" w:cstheme="minorBidi"/>
          <w:color w:val="auto"/>
          <w:sz w:val="22"/>
          <w:szCs w:val="28"/>
          <w:lang w:val="en-PH" w:eastAsia="en-PH" w:bidi="th-TH"/>
        </w:rPr>
      </w:pPr>
      <w:hyperlink w:anchor="_Toc141988896" w:history="1">
        <w:r w:rsidRPr="00B347EB">
          <w:rPr>
            <w:rStyle w:val="Hyperlink"/>
          </w:rPr>
          <w:t>15.3.</w:t>
        </w:r>
        <w:r>
          <w:rPr>
            <w:rFonts w:asciiTheme="minorHAnsi" w:hAnsiTheme="minorHAnsi" w:cstheme="minorBidi"/>
            <w:color w:val="auto"/>
            <w:sz w:val="22"/>
            <w:szCs w:val="28"/>
            <w:lang w:val="en-PH" w:eastAsia="en-PH" w:bidi="th-TH"/>
          </w:rPr>
          <w:tab/>
        </w:r>
        <w:r w:rsidRPr="00B347EB">
          <w:rPr>
            <w:rStyle w:val="Hyperlink"/>
          </w:rPr>
          <w:t>Supported Sample Transaction and Case from Customer</w:t>
        </w:r>
        <w:r>
          <w:rPr>
            <w:webHidden/>
          </w:rPr>
          <w:tab/>
        </w:r>
        <w:r>
          <w:rPr>
            <w:webHidden/>
          </w:rPr>
          <w:fldChar w:fldCharType="begin"/>
        </w:r>
        <w:r>
          <w:rPr>
            <w:webHidden/>
          </w:rPr>
          <w:instrText xml:space="preserve"> PAGEREF _Toc141988896 \h </w:instrText>
        </w:r>
        <w:r>
          <w:rPr>
            <w:webHidden/>
          </w:rPr>
        </w:r>
        <w:r>
          <w:rPr>
            <w:webHidden/>
          </w:rPr>
          <w:fldChar w:fldCharType="separate"/>
        </w:r>
        <w:r>
          <w:rPr>
            <w:webHidden/>
          </w:rPr>
          <w:t>87</w:t>
        </w:r>
        <w:r>
          <w:rPr>
            <w:webHidden/>
          </w:rPr>
          <w:fldChar w:fldCharType="end"/>
        </w:r>
      </w:hyperlink>
    </w:p>
    <w:p w14:paraId="19783F71" w14:textId="6D87C3E5" w:rsidR="008609C3" w:rsidRDefault="008609C3" w:rsidP="00741B6F">
      <w:pPr>
        <w:pStyle w:val="TOC3"/>
        <w:rPr>
          <w:rFonts w:asciiTheme="minorHAnsi" w:hAnsiTheme="minorHAnsi" w:cstheme="minorBidi"/>
          <w:color w:val="auto"/>
          <w:sz w:val="22"/>
          <w:szCs w:val="28"/>
          <w:lang w:val="en-PH" w:eastAsia="en-PH" w:bidi="th-TH"/>
        </w:rPr>
      </w:pPr>
      <w:hyperlink w:anchor="_Toc141988897" w:history="1">
        <w:r w:rsidRPr="00B347EB">
          <w:rPr>
            <w:rStyle w:val="Hyperlink"/>
          </w:rPr>
          <w:t>15.4.</w:t>
        </w:r>
        <w:r>
          <w:rPr>
            <w:rFonts w:asciiTheme="minorHAnsi" w:hAnsiTheme="minorHAnsi" w:cstheme="minorBidi"/>
            <w:color w:val="auto"/>
            <w:sz w:val="22"/>
            <w:szCs w:val="28"/>
            <w:lang w:val="en-PH" w:eastAsia="en-PH" w:bidi="th-TH"/>
          </w:rPr>
          <w:tab/>
        </w:r>
        <w:r w:rsidRPr="00B347EB">
          <w:rPr>
            <w:rStyle w:val="Hyperlink"/>
          </w:rPr>
          <w:t>Menu Modification</w:t>
        </w:r>
        <w:r>
          <w:rPr>
            <w:webHidden/>
          </w:rPr>
          <w:tab/>
        </w:r>
        <w:r>
          <w:rPr>
            <w:webHidden/>
          </w:rPr>
          <w:fldChar w:fldCharType="begin"/>
        </w:r>
        <w:r>
          <w:rPr>
            <w:webHidden/>
          </w:rPr>
          <w:instrText xml:space="preserve"> PAGEREF _Toc141988897 \h </w:instrText>
        </w:r>
        <w:r>
          <w:rPr>
            <w:webHidden/>
          </w:rPr>
        </w:r>
        <w:r>
          <w:rPr>
            <w:webHidden/>
          </w:rPr>
          <w:fldChar w:fldCharType="separate"/>
        </w:r>
        <w:r>
          <w:rPr>
            <w:webHidden/>
          </w:rPr>
          <w:t>88</w:t>
        </w:r>
        <w:r>
          <w:rPr>
            <w:webHidden/>
          </w:rPr>
          <w:fldChar w:fldCharType="end"/>
        </w:r>
      </w:hyperlink>
    </w:p>
    <w:p w14:paraId="35268D52" w14:textId="1FCD7242" w:rsidR="008609C3" w:rsidRDefault="008609C3" w:rsidP="00741B6F">
      <w:pPr>
        <w:pStyle w:val="TOC3"/>
        <w:rPr>
          <w:rFonts w:asciiTheme="minorHAnsi" w:hAnsiTheme="minorHAnsi" w:cstheme="minorBidi"/>
          <w:color w:val="auto"/>
          <w:sz w:val="22"/>
          <w:szCs w:val="28"/>
          <w:lang w:val="en-PH" w:eastAsia="en-PH" w:bidi="th-TH"/>
        </w:rPr>
      </w:pPr>
      <w:hyperlink w:anchor="_Toc141988898" w:history="1">
        <w:r w:rsidRPr="00B347EB">
          <w:rPr>
            <w:rStyle w:val="Hyperlink"/>
          </w:rPr>
          <w:t>15.5.</w:t>
        </w:r>
        <w:r>
          <w:rPr>
            <w:rFonts w:asciiTheme="minorHAnsi" w:hAnsiTheme="minorHAnsi" w:cstheme="minorBidi"/>
            <w:color w:val="auto"/>
            <w:sz w:val="22"/>
            <w:szCs w:val="28"/>
            <w:lang w:val="en-PH" w:eastAsia="en-PH" w:bidi="th-TH"/>
          </w:rPr>
          <w:tab/>
        </w:r>
        <w:r w:rsidRPr="00B347EB">
          <w:rPr>
            <w:rStyle w:val="Hyperlink"/>
          </w:rPr>
          <w:t>Screen Layout and Data Sheet</w:t>
        </w:r>
        <w:r>
          <w:rPr>
            <w:webHidden/>
          </w:rPr>
          <w:tab/>
        </w:r>
        <w:r>
          <w:rPr>
            <w:webHidden/>
          </w:rPr>
          <w:fldChar w:fldCharType="begin"/>
        </w:r>
        <w:r>
          <w:rPr>
            <w:webHidden/>
          </w:rPr>
          <w:instrText xml:space="preserve"> PAGEREF _Toc141988898 \h </w:instrText>
        </w:r>
        <w:r>
          <w:rPr>
            <w:webHidden/>
          </w:rPr>
        </w:r>
        <w:r>
          <w:rPr>
            <w:webHidden/>
          </w:rPr>
          <w:fldChar w:fldCharType="separate"/>
        </w:r>
        <w:r>
          <w:rPr>
            <w:webHidden/>
          </w:rPr>
          <w:t>88</w:t>
        </w:r>
        <w:r>
          <w:rPr>
            <w:webHidden/>
          </w:rPr>
          <w:fldChar w:fldCharType="end"/>
        </w:r>
      </w:hyperlink>
    </w:p>
    <w:p w14:paraId="23085044" w14:textId="4942494C" w:rsidR="008609C3" w:rsidRDefault="008609C3" w:rsidP="00741B6F">
      <w:pPr>
        <w:pStyle w:val="TOC3"/>
        <w:rPr>
          <w:rFonts w:asciiTheme="minorHAnsi" w:hAnsiTheme="minorHAnsi" w:cstheme="minorBidi"/>
          <w:color w:val="auto"/>
          <w:sz w:val="22"/>
          <w:szCs w:val="28"/>
          <w:lang w:val="en-PH" w:eastAsia="en-PH" w:bidi="th-TH"/>
        </w:rPr>
      </w:pPr>
      <w:hyperlink w:anchor="_Toc141988899" w:history="1">
        <w:r w:rsidRPr="00B347EB">
          <w:rPr>
            <w:rStyle w:val="Hyperlink"/>
          </w:rPr>
          <w:t>15.6.</w:t>
        </w:r>
        <w:r>
          <w:rPr>
            <w:rFonts w:asciiTheme="minorHAnsi" w:hAnsiTheme="minorHAnsi" w:cstheme="minorBidi"/>
            <w:color w:val="auto"/>
            <w:sz w:val="22"/>
            <w:szCs w:val="28"/>
            <w:lang w:val="en-PH" w:eastAsia="en-PH" w:bidi="th-TH"/>
          </w:rPr>
          <w:tab/>
        </w:r>
        <w:r w:rsidRPr="00B347EB">
          <w:rPr>
            <w:rStyle w:val="Hyperlink"/>
          </w:rPr>
          <w:t>Business Rule  / Business Logic</w:t>
        </w:r>
        <w:r>
          <w:rPr>
            <w:webHidden/>
          </w:rPr>
          <w:tab/>
        </w:r>
        <w:r>
          <w:rPr>
            <w:webHidden/>
          </w:rPr>
          <w:fldChar w:fldCharType="begin"/>
        </w:r>
        <w:r>
          <w:rPr>
            <w:webHidden/>
          </w:rPr>
          <w:instrText xml:space="preserve"> PAGEREF _Toc141988899 \h </w:instrText>
        </w:r>
        <w:r>
          <w:rPr>
            <w:webHidden/>
          </w:rPr>
        </w:r>
        <w:r>
          <w:rPr>
            <w:webHidden/>
          </w:rPr>
          <w:fldChar w:fldCharType="separate"/>
        </w:r>
        <w:r>
          <w:rPr>
            <w:webHidden/>
          </w:rPr>
          <w:t>88</w:t>
        </w:r>
        <w:r>
          <w:rPr>
            <w:webHidden/>
          </w:rPr>
          <w:fldChar w:fldCharType="end"/>
        </w:r>
      </w:hyperlink>
    </w:p>
    <w:p w14:paraId="10FC1381" w14:textId="7CB5950E" w:rsidR="008609C3" w:rsidRDefault="008609C3" w:rsidP="00741B6F">
      <w:pPr>
        <w:pStyle w:val="TOC3"/>
        <w:rPr>
          <w:rFonts w:asciiTheme="minorHAnsi" w:hAnsiTheme="minorHAnsi" w:cstheme="minorBidi"/>
          <w:color w:val="auto"/>
          <w:sz w:val="22"/>
          <w:szCs w:val="28"/>
          <w:lang w:val="en-PH" w:eastAsia="en-PH" w:bidi="th-TH"/>
        </w:rPr>
      </w:pPr>
      <w:hyperlink w:anchor="_Toc141988900" w:history="1">
        <w:r w:rsidRPr="00B347EB">
          <w:rPr>
            <w:rStyle w:val="Hyperlink"/>
          </w:rPr>
          <w:t>15.7.</w:t>
        </w:r>
        <w:r>
          <w:rPr>
            <w:rFonts w:asciiTheme="minorHAnsi" w:hAnsiTheme="minorHAnsi" w:cstheme="minorBidi"/>
            <w:color w:val="auto"/>
            <w:sz w:val="22"/>
            <w:szCs w:val="28"/>
            <w:lang w:val="en-PH" w:eastAsia="en-PH" w:bidi="th-TH"/>
          </w:rPr>
          <w:tab/>
        </w:r>
        <w:r w:rsidRPr="00B347EB">
          <w:rPr>
            <w:rStyle w:val="Hyperlink"/>
          </w:rPr>
          <w:t>To</w:t>
        </w:r>
        <w:r w:rsidRPr="00B347EB">
          <w:rPr>
            <w:rStyle w:val="Hyperlink"/>
            <w:cs/>
          </w:rPr>
          <w:t>-</w:t>
        </w:r>
        <w:r w:rsidRPr="00B347EB">
          <w:rPr>
            <w:rStyle w:val="Hyperlink"/>
          </w:rPr>
          <w:t>be Processing</w:t>
        </w:r>
        <w:r>
          <w:rPr>
            <w:webHidden/>
          </w:rPr>
          <w:tab/>
        </w:r>
        <w:r>
          <w:rPr>
            <w:webHidden/>
          </w:rPr>
          <w:fldChar w:fldCharType="begin"/>
        </w:r>
        <w:r>
          <w:rPr>
            <w:webHidden/>
          </w:rPr>
          <w:instrText xml:space="preserve"> PAGEREF _Toc141988900 \h </w:instrText>
        </w:r>
        <w:r>
          <w:rPr>
            <w:webHidden/>
          </w:rPr>
        </w:r>
        <w:r>
          <w:rPr>
            <w:webHidden/>
          </w:rPr>
          <w:fldChar w:fldCharType="separate"/>
        </w:r>
        <w:r>
          <w:rPr>
            <w:webHidden/>
          </w:rPr>
          <w:t>88</w:t>
        </w:r>
        <w:r>
          <w:rPr>
            <w:webHidden/>
          </w:rPr>
          <w:fldChar w:fldCharType="end"/>
        </w:r>
      </w:hyperlink>
    </w:p>
    <w:p w14:paraId="3184E453" w14:textId="312F6572" w:rsidR="008609C3" w:rsidRDefault="008609C3" w:rsidP="00741B6F">
      <w:pPr>
        <w:pStyle w:val="TOC3"/>
        <w:rPr>
          <w:rFonts w:asciiTheme="minorHAnsi" w:hAnsiTheme="minorHAnsi" w:cstheme="minorBidi"/>
          <w:color w:val="auto"/>
          <w:sz w:val="22"/>
          <w:szCs w:val="28"/>
          <w:lang w:val="en-PH" w:eastAsia="en-PH" w:bidi="th-TH"/>
        </w:rPr>
      </w:pPr>
      <w:hyperlink w:anchor="_Toc141988901" w:history="1">
        <w:r w:rsidRPr="00B347EB">
          <w:rPr>
            <w:rStyle w:val="Hyperlink"/>
          </w:rPr>
          <w:t>15.8.</w:t>
        </w:r>
        <w:r>
          <w:rPr>
            <w:rFonts w:asciiTheme="minorHAnsi" w:hAnsiTheme="minorHAnsi" w:cstheme="minorBidi"/>
            <w:color w:val="auto"/>
            <w:sz w:val="22"/>
            <w:szCs w:val="28"/>
            <w:lang w:val="en-PH" w:eastAsia="en-PH" w:bidi="th-TH"/>
          </w:rPr>
          <w:tab/>
        </w:r>
        <w:r w:rsidRPr="00B347EB">
          <w:rPr>
            <w:rStyle w:val="Hyperlink"/>
          </w:rPr>
          <w:t xml:space="preserve">File </w:t>
        </w:r>
        <w:r w:rsidRPr="00B347EB">
          <w:rPr>
            <w:rStyle w:val="Hyperlink"/>
            <w:cs/>
          </w:rPr>
          <w:t>/</w:t>
        </w:r>
        <w:r w:rsidRPr="00B347EB">
          <w:rPr>
            <w:rStyle w:val="Hyperlink"/>
          </w:rPr>
          <w:t>API Layout and Data Sheet</w:t>
        </w:r>
        <w:r>
          <w:rPr>
            <w:webHidden/>
          </w:rPr>
          <w:tab/>
        </w:r>
        <w:r>
          <w:rPr>
            <w:webHidden/>
          </w:rPr>
          <w:fldChar w:fldCharType="begin"/>
        </w:r>
        <w:r>
          <w:rPr>
            <w:webHidden/>
          </w:rPr>
          <w:instrText xml:space="preserve"> PAGEREF _Toc141988901 \h </w:instrText>
        </w:r>
        <w:r>
          <w:rPr>
            <w:webHidden/>
          </w:rPr>
        </w:r>
        <w:r>
          <w:rPr>
            <w:webHidden/>
          </w:rPr>
          <w:fldChar w:fldCharType="separate"/>
        </w:r>
        <w:r>
          <w:rPr>
            <w:webHidden/>
          </w:rPr>
          <w:t>88</w:t>
        </w:r>
        <w:r>
          <w:rPr>
            <w:webHidden/>
          </w:rPr>
          <w:fldChar w:fldCharType="end"/>
        </w:r>
      </w:hyperlink>
    </w:p>
    <w:p w14:paraId="5238214A" w14:textId="73FB94D6" w:rsidR="008609C3" w:rsidRDefault="008609C3" w:rsidP="00741B6F">
      <w:pPr>
        <w:pStyle w:val="TOC3"/>
        <w:rPr>
          <w:rFonts w:asciiTheme="minorHAnsi" w:hAnsiTheme="minorHAnsi" w:cstheme="minorBidi"/>
          <w:color w:val="auto"/>
          <w:sz w:val="22"/>
          <w:szCs w:val="28"/>
          <w:lang w:val="en-PH" w:eastAsia="en-PH" w:bidi="th-TH"/>
        </w:rPr>
      </w:pPr>
      <w:hyperlink w:anchor="_Toc141988902" w:history="1">
        <w:r w:rsidRPr="00B347EB">
          <w:rPr>
            <w:rStyle w:val="Hyperlink"/>
          </w:rPr>
          <w:t>15.9.</w:t>
        </w:r>
        <w:r>
          <w:rPr>
            <w:rFonts w:asciiTheme="minorHAnsi" w:hAnsiTheme="minorHAnsi" w:cstheme="minorBidi"/>
            <w:color w:val="auto"/>
            <w:sz w:val="22"/>
            <w:szCs w:val="28"/>
            <w:lang w:val="en-PH" w:eastAsia="en-PH" w:bidi="th-TH"/>
          </w:rPr>
          <w:tab/>
        </w:r>
        <w:r w:rsidRPr="00B347EB">
          <w:rPr>
            <w:rStyle w:val="Hyperlink"/>
          </w:rPr>
          <w:t>Report Layout and Data Sheet</w:t>
        </w:r>
        <w:r>
          <w:rPr>
            <w:webHidden/>
          </w:rPr>
          <w:tab/>
        </w:r>
        <w:r>
          <w:rPr>
            <w:webHidden/>
          </w:rPr>
          <w:fldChar w:fldCharType="begin"/>
        </w:r>
        <w:r>
          <w:rPr>
            <w:webHidden/>
          </w:rPr>
          <w:instrText xml:space="preserve"> PAGEREF _Toc141988902 \h </w:instrText>
        </w:r>
        <w:r>
          <w:rPr>
            <w:webHidden/>
          </w:rPr>
        </w:r>
        <w:r>
          <w:rPr>
            <w:webHidden/>
          </w:rPr>
          <w:fldChar w:fldCharType="separate"/>
        </w:r>
        <w:r>
          <w:rPr>
            <w:webHidden/>
          </w:rPr>
          <w:t>88</w:t>
        </w:r>
        <w:r>
          <w:rPr>
            <w:webHidden/>
          </w:rPr>
          <w:fldChar w:fldCharType="end"/>
        </w:r>
      </w:hyperlink>
    </w:p>
    <w:p w14:paraId="4E61E541" w14:textId="057498CF" w:rsidR="008609C3" w:rsidRDefault="008609C3" w:rsidP="00741B6F">
      <w:pPr>
        <w:pStyle w:val="TOC3"/>
        <w:rPr>
          <w:rFonts w:asciiTheme="minorHAnsi" w:hAnsiTheme="minorHAnsi" w:cstheme="minorBidi"/>
          <w:color w:val="auto"/>
          <w:sz w:val="22"/>
          <w:szCs w:val="28"/>
          <w:lang w:val="en-PH" w:eastAsia="en-PH" w:bidi="th-TH"/>
        </w:rPr>
      </w:pPr>
      <w:hyperlink w:anchor="_Toc141988903" w:history="1">
        <w:r w:rsidRPr="00B347EB">
          <w:rPr>
            <w:rStyle w:val="Hyperlink"/>
          </w:rPr>
          <w:t>15.10.</w:t>
        </w:r>
        <w:r>
          <w:rPr>
            <w:rFonts w:asciiTheme="minorHAnsi" w:hAnsiTheme="minorHAnsi" w:cstheme="minorBidi"/>
            <w:color w:val="auto"/>
            <w:sz w:val="22"/>
            <w:szCs w:val="28"/>
            <w:lang w:val="en-PH" w:eastAsia="en-PH" w:bidi="th-TH"/>
          </w:rPr>
          <w:tab/>
        </w:r>
        <w:r w:rsidRPr="00B347EB">
          <w:rPr>
            <w:rStyle w:val="Hyperlink"/>
          </w:rPr>
          <w:t>Additional Impacts</w:t>
        </w:r>
        <w:r>
          <w:rPr>
            <w:webHidden/>
          </w:rPr>
          <w:tab/>
        </w:r>
        <w:r>
          <w:rPr>
            <w:webHidden/>
          </w:rPr>
          <w:fldChar w:fldCharType="begin"/>
        </w:r>
        <w:r>
          <w:rPr>
            <w:webHidden/>
          </w:rPr>
          <w:instrText xml:space="preserve"> PAGEREF _Toc141988903 \h </w:instrText>
        </w:r>
        <w:r>
          <w:rPr>
            <w:webHidden/>
          </w:rPr>
        </w:r>
        <w:r>
          <w:rPr>
            <w:webHidden/>
          </w:rPr>
          <w:fldChar w:fldCharType="separate"/>
        </w:r>
        <w:r>
          <w:rPr>
            <w:webHidden/>
          </w:rPr>
          <w:t>90</w:t>
        </w:r>
        <w:r>
          <w:rPr>
            <w:webHidden/>
          </w:rPr>
          <w:fldChar w:fldCharType="end"/>
        </w:r>
      </w:hyperlink>
    </w:p>
    <w:p w14:paraId="1CA4D27F" w14:textId="18BF5BFC" w:rsidR="008609C3" w:rsidRDefault="008609C3" w:rsidP="00741B6F">
      <w:pPr>
        <w:pStyle w:val="TOC2"/>
        <w:rPr>
          <w:rFonts w:asciiTheme="minorHAnsi" w:hAnsiTheme="minorHAnsi" w:cstheme="minorBidi"/>
          <w:sz w:val="22"/>
          <w:szCs w:val="28"/>
          <w:lang w:val="en-PH" w:eastAsia="en-PH" w:bidi="th-TH"/>
        </w:rPr>
        <w:pPrChange w:id="22" w:author="Emy Bartolome" w:date="2023-08-03T21:00:00Z">
          <w:pPr>
            <w:pStyle w:val="TOC2"/>
            <w:tabs>
              <w:tab w:val="left" w:pos="880"/>
              <w:tab w:val="right" w:leader="dot" w:pos="10053"/>
            </w:tabs>
          </w:pPr>
        </w:pPrChange>
      </w:pPr>
      <w:r w:rsidRPr="00B347EB">
        <w:rPr>
          <w:rStyle w:val="Hyperlink"/>
        </w:rPr>
        <w:lastRenderedPageBreak/>
        <w:fldChar w:fldCharType="begin"/>
      </w:r>
      <w:r w:rsidRPr="00B347EB">
        <w:rPr>
          <w:rStyle w:val="Hyperlink"/>
        </w:rPr>
        <w:instrText xml:space="preserve"> </w:instrText>
      </w:r>
      <w:r>
        <w:instrText>HYPERLINK \l "_Toc141988904"</w:instrText>
      </w:r>
      <w:r w:rsidRPr="00B347EB">
        <w:rPr>
          <w:rStyle w:val="Hyperlink"/>
        </w:rPr>
        <w:instrText xml:space="preserve"> </w:instrText>
      </w:r>
      <w:r w:rsidRPr="00B347EB">
        <w:rPr>
          <w:rStyle w:val="Hyperlink"/>
        </w:rPr>
      </w:r>
      <w:r w:rsidRPr="00B347EB">
        <w:rPr>
          <w:rStyle w:val="Hyperlink"/>
        </w:rPr>
        <w:fldChar w:fldCharType="separate"/>
      </w:r>
      <w:r w:rsidRPr="00B347EB">
        <w:rPr>
          <w:rStyle w:val="Hyperlink"/>
        </w:rPr>
        <w:t>16.</w:t>
      </w:r>
      <w:r>
        <w:rPr>
          <w:rFonts w:asciiTheme="minorHAnsi" w:hAnsiTheme="minorHAnsi" w:cstheme="minorBidi"/>
          <w:sz w:val="22"/>
          <w:szCs w:val="28"/>
          <w:lang w:val="en-PH" w:eastAsia="en-PH" w:bidi="th-TH"/>
        </w:rPr>
        <w:tab/>
      </w:r>
      <w:r w:rsidRPr="00B347EB">
        <w:rPr>
          <w:rStyle w:val="Hyperlink"/>
        </w:rPr>
        <w:t>Limit and outstanding report</w:t>
      </w:r>
      <w:r>
        <w:rPr>
          <w:webHidden/>
        </w:rPr>
        <w:tab/>
      </w:r>
      <w:r>
        <w:rPr>
          <w:webHidden/>
        </w:rPr>
        <w:fldChar w:fldCharType="begin"/>
      </w:r>
      <w:r>
        <w:rPr>
          <w:webHidden/>
        </w:rPr>
        <w:instrText xml:space="preserve"> PAGEREF _Toc141988904 \h </w:instrText>
      </w:r>
      <w:r>
        <w:rPr>
          <w:webHidden/>
        </w:rPr>
      </w:r>
      <w:r>
        <w:rPr>
          <w:webHidden/>
        </w:rPr>
        <w:fldChar w:fldCharType="separate"/>
      </w:r>
      <w:r>
        <w:rPr>
          <w:webHidden/>
        </w:rPr>
        <w:t>90</w:t>
      </w:r>
      <w:r>
        <w:rPr>
          <w:webHidden/>
        </w:rPr>
        <w:fldChar w:fldCharType="end"/>
      </w:r>
      <w:r w:rsidRPr="00B347EB">
        <w:rPr>
          <w:rStyle w:val="Hyperlink"/>
        </w:rPr>
        <w:fldChar w:fldCharType="end"/>
      </w:r>
    </w:p>
    <w:p w14:paraId="7A2C0A7B" w14:textId="39613FF6" w:rsidR="008609C3" w:rsidRDefault="008609C3" w:rsidP="00741B6F">
      <w:pPr>
        <w:pStyle w:val="TOC3"/>
        <w:rPr>
          <w:rFonts w:asciiTheme="minorHAnsi" w:hAnsiTheme="minorHAnsi" w:cstheme="minorBidi"/>
          <w:color w:val="auto"/>
          <w:sz w:val="22"/>
          <w:szCs w:val="28"/>
          <w:lang w:val="en-PH" w:eastAsia="en-PH" w:bidi="th-TH"/>
        </w:rPr>
      </w:pPr>
      <w:hyperlink w:anchor="_Toc141988905" w:history="1">
        <w:r w:rsidRPr="00B347EB">
          <w:rPr>
            <w:rStyle w:val="Hyperlink"/>
          </w:rPr>
          <w:t>16.1.</w:t>
        </w:r>
        <w:r>
          <w:rPr>
            <w:rFonts w:asciiTheme="minorHAnsi" w:hAnsiTheme="minorHAnsi" w:cstheme="minorBidi"/>
            <w:color w:val="auto"/>
            <w:sz w:val="22"/>
            <w:szCs w:val="28"/>
            <w:lang w:val="en-PH" w:eastAsia="en-PH" w:bidi="th-TH"/>
          </w:rPr>
          <w:tab/>
        </w:r>
        <w:r w:rsidRPr="00B347EB">
          <w:rPr>
            <w:rStyle w:val="Hyperlink"/>
          </w:rPr>
          <w:t>Purpose</w:t>
        </w:r>
        <w:r>
          <w:rPr>
            <w:webHidden/>
          </w:rPr>
          <w:tab/>
        </w:r>
        <w:r>
          <w:rPr>
            <w:webHidden/>
          </w:rPr>
          <w:fldChar w:fldCharType="begin"/>
        </w:r>
        <w:r>
          <w:rPr>
            <w:webHidden/>
          </w:rPr>
          <w:instrText xml:space="preserve"> PAGEREF _Toc141988905 \h </w:instrText>
        </w:r>
        <w:r>
          <w:rPr>
            <w:webHidden/>
          </w:rPr>
        </w:r>
        <w:r>
          <w:rPr>
            <w:webHidden/>
          </w:rPr>
          <w:fldChar w:fldCharType="separate"/>
        </w:r>
        <w:r>
          <w:rPr>
            <w:webHidden/>
          </w:rPr>
          <w:t>90</w:t>
        </w:r>
        <w:r>
          <w:rPr>
            <w:webHidden/>
          </w:rPr>
          <w:fldChar w:fldCharType="end"/>
        </w:r>
      </w:hyperlink>
    </w:p>
    <w:p w14:paraId="069B014E" w14:textId="22D140BC" w:rsidR="008609C3" w:rsidRDefault="008609C3" w:rsidP="00741B6F">
      <w:pPr>
        <w:pStyle w:val="TOC3"/>
        <w:rPr>
          <w:rFonts w:asciiTheme="minorHAnsi" w:hAnsiTheme="minorHAnsi" w:cstheme="minorBidi"/>
          <w:color w:val="auto"/>
          <w:sz w:val="22"/>
          <w:szCs w:val="28"/>
          <w:lang w:val="en-PH" w:eastAsia="en-PH" w:bidi="th-TH"/>
        </w:rPr>
      </w:pPr>
      <w:hyperlink w:anchor="_Toc141988906" w:history="1">
        <w:r w:rsidRPr="00B347EB">
          <w:rPr>
            <w:rStyle w:val="Hyperlink"/>
          </w:rPr>
          <w:t>16.2.</w:t>
        </w:r>
        <w:r>
          <w:rPr>
            <w:rFonts w:asciiTheme="minorHAnsi" w:hAnsiTheme="minorHAnsi" w:cstheme="minorBidi"/>
            <w:color w:val="auto"/>
            <w:sz w:val="22"/>
            <w:szCs w:val="28"/>
            <w:lang w:val="en-PH" w:eastAsia="en-PH" w:bidi="th-TH"/>
          </w:rPr>
          <w:tab/>
        </w:r>
        <w:r w:rsidRPr="00B347EB">
          <w:rPr>
            <w:rStyle w:val="Hyperlink"/>
          </w:rPr>
          <w:t>Background</w:t>
        </w:r>
        <w:r>
          <w:rPr>
            <w:webHidden/>
          </w:rPr>
          <w:tab/>
        </w:r>
        <w:r>
          <w:rPr>
            <w:webHidden/>
          </w:rPr>
          <w:fldChar w:fldCharType="begin"/>
        </w:r>
        <w:r>
          <w:rPr>
            <w:webHidden/>
          </w:rPr>
          <w:instrText xml:space="preserve"> PAGEREF _Toc141988906 \h </w:instrText>
        </w:r>
        <w:r>
          <w:rPr>
            <w:webHidden/>
          </w:rPr>
        </w:r>
        <w:r>
          <w:rPr>
            <w:webHidden/>
          </w:rPr>
          <w:fldChar w:fldCharType="separate"/>
        </w:r>
        <w:r>
          <w:rPr>
            <w:webHidden/>
          </w:rPr>
          <w:t>90</w:t>
        </w:r>
        <w:r>
          <w:rPr>
            <w:webHidden/>
          </w:rPr>
          <w:fldChar w:fldCharType="end"/>
        </w:r>
      </w:hyperlink>
    </w:p>
    <w:p w14:paraId="038DC11E" w14:textId="49CD1AAF" w:rsidR="008609C3" w:rsidRDefault="008609C3" w:rsidP="00741B6F">
      <w:pPr>
        <w:pStyle w:val="TOC3"/>
        <w:rPr>
          <w:rFonts w:asciiTheme="minorHAnsi" w:hAnsiTheme="minorHAnsi" w:cstheme="minorBidi"/>
          <w:color w:val="auto"/>
          <w:sz w:val="22"/>
          <w:szCs w:val="28"/>
          <w:lang w:val="en-PH" w:eastAsia="en-PH" w:bidi="th-TH"/>
        </w:rPr>
      </w:pPr>
      <w:hyperlink w:anchor="_Toc141988907" w:history="1">
        <w:r w:rsidRPr="00B347EB">
          <w:rPr>
            <w:rStyle w:val="Hyperlink"/>
          </w:rPr>
          <w:t>16.3.</w:t>
        </w:r>
        <w:r>
          <w:rPr>
            <w:rFonts w:asciiTheme="minorHAnsi" w:hAnsiTheme="minorHAnsi" w:cstheme="minorBidi"/>
            <w:color w:val="auto"/>
            <w:sz w:val="22"/>
            <w:szCs w:val="28"/>
            <w:lang w:val="en-PH" w:eastAsia="en-PH" w:bidi="th-TH"/>
          </w:rPr>
          <w:tab/>
        </w:r>
        <w:r w:rsidRPr="00B347EB">
          <w:rPr>
            <w:rStyle w:val="Hyperlink"/>
          </w:rPr>
          <w:t>Supported Sample Transaction and Case from Customer</w:t>
        </w:r>
        <w:r>
          <w:rPr>
            <w:webHidden/>
          </w:rPr>
          <w:tab/>
        </w:r>
        <w:r>
          <w:rPr>
            <w:webHidden/>
          </w:rPr>
          <w:fldChar w:fldCharType="begin"/>
        </w:r>
        <w:r>
          <w:rPr>
            <w:webHidden/>
          </w:rPr>
          <w:instrText xml:space="preserve"> PAGEREF _Toc141988907 \h </w:instrText>
        </w:r>
        <w:r>
          <w:rPr>
            <w:webHidden/>
          </w:rPr>
        </w:r>
        <w:r>
          <w:rPr>
            <w:webHidden/>
          </w:rPr>
          <w:fldChar w:fldCharType="separate"/>
        </w:r>
        <w:r>
          <w:rPr>
            <w:webHidden/>
          </w:rPr>
          <w:t>90</w:t>
        </w:r>
        <w:r>
          <w:rPr>
            <w:webHidden/>
          </w:rPr>
          <w:fldChar w:fldCharType="end"/>
        </w:r>
      </w:hyperlink>
    </w:p>
    <w:p w14:paraId="70363CB7" w14:textId="7512CCC5" w:rsidR="008609C3" w:rsidRDefault="008609C3" w:rsidP="00741B6F">
      <w:pPr>
        <w:pStyle w:val="TOC3"/>
        <w:rPr>
          <w:rFonts w:asciiTheme="minorHAnsi" w:hAnsiTheme="minorHAnsi" w:cstheme="minorBidi"/>
          <w:color w:val="auto"/>
          <w:sz w:val="22"/>
          <w:szCs w:val="28"/>
          <w:lang w:val="en-PH" w:eastAsia="en-PH" w:bidi="th-TH"/>
        </w:rPr>
      </w:pPr>
      <w:hyperlink w:anchor="_Toc141988908" w:history="1">
        <w:r w:rsidRPr="00B347EB">
          <w:rPr>
            <w:rStyle w:val="Hyperlink"/>
          </w:rPr>
          <w:t>16.4.</w:t>
        </w:r>
        <w:r>
          <w:rPr>
            <w:rFonts w:asciiTheme="minorHAnsi" w:hAnsiTheme="minorHAnsi" w:cstheme="minorBidi"/>
            <w:color w:val="auto"/>
            <w:sz w:val="22"/>
            <w:szCs w:val="28"/>
            <w:lang w:val="en-PH" w:eastAsia="en-PH" w:bidi="th-TH"/>
          </w:rPr>
          <w:tab/>
        </w:r>
        <w:r w:rsidRPr="00B347EB">
          <w:rPr>
            <w:rStyle w:val="Hyperlink"/>
          </w:rPr>
          <w:t>Menu Modification</w:t>
        </w:r>
        <w:r>
          <w:rPr>
            <w:webHidden/>
          </w:rPr>
          <w:tab/>
        </w:r>
        <w:r>
          <w:rPr>
            <w:webHidden/>
          </w:rPr>
          <w:fldChar w:fldCharType="begin"/>
        </w:r>
        <w:r>
          <w:rPr>
            <w:webHidden/>
          </w:rPr>
          <w:instrText xml:space="preserve"> PAGEREF _Toc141988908 \h </w:instrText>
        </w:r>
        <w:r>
          <w:rPr>
            <w:webHidden/>
          </w:rPr>
        </w:r>
        <w:r>
          <w:rPr>
            <w:webHidden/>
          </w:rPr>
          <w:fldChar w:fldCharType="separate"/>
        </w:r>
        <w:r>
          <w:rPr>
            <w:webHidden/>
          </w:rPr>
          <w:t>91</w:t>
        </w:r>
        <w:r>
          <w:rPr>
            <w:webHidden/>
          </w:rPr>
          <w:fldChar w:fldCharType="end"/>
        </w:r>
      </w:hyperlink>
    </w:p>
    <w:p w14:paraId="6BC427BF" w14:textId="0433F8CE" w:rsidR="008609C3" w:rsidRDefault="008609C3" w:rsidP="00741B6F">
      <w:pPr>
        <w:pStyle w:val="TOC3"/>
        <w:rPr>
          <w:rFonts w:asciiTheme="minorHAnsi" w:hAnsiTheme="minorHAnsi" w:cstheme="minorBidi"/>
          <w:color w:val="auto"/>
          <w:sz w:val="22"/>
          <w:szCs w:val="28"/>
          <w:lang w:val="en-PH" w:eastAsia="en-PH" w:bidi="th-TH"/>
        </w:rPr>
      </w:pPr>
      <w:hyperlink w:anchor="_Toc141988909" w:history="1">
        <w:r w:rsidRPr="00B347EB">
          <w:rPr>
            <w:rStyle w:val="Hyperlink"/>
          </w:rPr>
          <w:t>16.5.</w:t>
        </w:r>
        <w:r>
          <w:rPr>
            <w:rFonts w:asciiTheme="minorHAnsi" w:hAnsiTheme="minorHAnsi" w:cstheme="minorBidi"/>
            <w:color w:val="auto"/>
            <w:sz w:val="22"/>
            <w:szCs w:val="28"/>
            <w:lang w:val="en-PH" w:eastAsia="en-PH" w:bidi="th-TH"/>
          </w:rPr>
          <w:tab/>
        </w:r>
        <w:r w:rsidRPr="00B347EB">
          <w:rPr>
            <w:rStyle w:val="Hyperlink"/>
          </w:rPr>
          <w:t>Screen Layout and Data Sheet</w:t>
        </w:r>
        <w:r>
          <w:rPr>
            <w:webHidden/>
          </w:rPr>
          <w:tab/>
        </w:r>
        <w:r>
          <w:rPr>
            <w:webHidden/>
          </w:rPr>
          <w:fldChar w:fldCharType="begin"/>
        </w:r>
        <w:r>
          <w:rPr>
            <w:webHidden/>
          </w:rPr>
          <w:instrText xml:space="preserve"> PAGEREF _Toc141988909 \h </w:instrText>
        </w:r>
        <w:r>
          <w:rPr>
            <w:webHidden/>
          </w:rPr>
        </w:r>
        <w:r>
          <w:rPr>
            <w:webHidden/>
          </w:rPr>
          <w:fldChar w:fldCharType="separate"/>
        </w:r>
        <w:r>
          <w:rPr>
            <w:webHidden/>
          </w:rPr>
          <w:t>91</w:t>
        </w:r>
        <w:r>
          <w:rPr>
            <w:webHidden/>
          </w:rPr>
          <w:fldChar w:fldCharType="end"/>
        </w:r>
      </w:hyperlink>
    </w:p>
    <w:p w14:paraId="5F35C08C" w14:textId="5172F50E" w:rsidR="008609C3" w:rsidRDefault="008609C3" w:rsidP="00741B6F">
      <w:pPr>
        <w:pStyle w:val="TOC3"/>
        <w:rPr>
          <w:rFonts w:asciiTheme="minorHAnsi" w:hAnsiTheme="minorHAnsi" w:cstheme="minorBidi"/>
          <w:color w:val="auto"/>
          <w:sz w:val="22"/>
          <w:szCs w:val="28"/>
          <w:lang w:val="en-PH" w:eastAsia="en-PH" w:bidi="th-TH"/>
        </w:rPr>
      </w:pPr>
      <w:hyperlink w:anchor="_Toc141988910" w:history="1">
        <w:r w:rsidRPr="00B347EB">
          <w:rPr>
            <w:rStyle w:val="Hyperlink"/>
          </w:rPr>
          <w:t>16.6.</w:t>
        </w:r>
        <w:r>
          <w:rPr>
            <w:rFonts w:asciiTheme="minorHAnsi" w:hAnsiTheme="minorHAnsi" w:cstheme="minorBidi"/>
            <w:color w:val="auto"/>
            <w:sz w:val="22"/>
            <w:szCs w:val="28"/>
            <w:lang w:val="en-PH" w:eastAsia="en-PH" w:bidi="th-TH"/>
          </w:rPr>
          <w:tab/>
        </w:r>
        <w:r w:rsidRPr="00B347EB">
          <w:rPr>
            <w:rStyle w:val="Hyperlink"/>
          </w:rPr>
          <w:t>Business Rule  / Business Logic</w:t>
        </w:r>
        <w:r>
          <w:rPr>
            <w:webHidden/>
          </w:rPr>
          <w:tab/>
        </w:r>
        <w:r>
          <w:rPr>
            <w:webHidden/>
          </w:rPr>
          <w:fldChar w:fldCharType="begin"/>
        </w:r>
        <w:r>
          <w:rPr>
            <w:webHidden/>
          </w:rPr>
          <w:instrText xml:space="preserve"> PAGEREF _Toc141988910 \h </w:instrText>
        </w:r>
        <w:r>
          <w:rPr>
            <w:webHidden/>
          </w:rPr>
        </w:r>
        <w:r>
          <w:rPr>
            <w:webHidden/>
          </w:rPr>
          <w:fldChar w:fldCharType="separate"/>
        </w:r>
        <w:r>
          <w:rPr>
            <w:webHidden/>
          </w:rPr>
          <w:t>91</w:t>
        </w:r>
        <w:r>
          <w:rPr>
            <w:webHidden/>
          </w:rPr>
          <w:fldChar w:fldCharType="end"/>
        </w:r>
      </w:hyperlink>
    </w:p>
    <w:p w14:paraId="2C28A5EF" w14:textId="4BC87AB3" w:rsidR="008609C3" w:rsidRDefault="008609C3" w:rsidP="00741B6F">
      <w:pPr>
        <w:pStyle w:val="TOC3"/>
        <w:rPr>
          <w:rFonts w:asciiTheme="minorHAnsi" w:hAnsiTheme="minorHAnsi" w:cstheme="minorBidi"/>
          <w:color w:val="auto"/>
          <w:sz w:val="22"/>
          <w:szCs w:val="28"/>
          <w:lang w:val="en-PH" w:eastAsia="en-PH" w:bidi="th-TH"/>
        </w:rPr>
      </w:pPr>
      <w:hyperlink w:anchor="_Toc141988911" w:history="1">
        <w:r w:rsidRPr="00B347EB">
          <w:rPr>
            <w:rStyle w:val="Hyperlink"/>
          </w:rPr>
          <w:t>16.7.</w:t>
        </w:r>
        <w:r>
          <w:rPr>
            <w:rFonts w:asciiTheme="minorHAnsi" w:hAnsiTheme="minorHAnsi" w:cstheme="minorBidi"/>
            <w:color w:val="auto"/>
            <w:sz w:val="22"/>
            <w:szCs w:val="28"/>
            <w:lang w:val="en-PH" w:eastAsia="en-PH" w:bidi="th-TH"/>
          </w:rPr>
          <w:tab/>
        </w:r>
        <w:r w:rsidRPr="00B347EB">
          <w:rPr>
            <w:rStyle w:val="Hyperlink"/>
          </w:rPr>
          <w:t>To</w:t>
        </w:r>
        <w:r w:rsidRPr="00B347EB">
          <w:rPr>
            <w:rStyle w:val="Hyperlink"/>
            <w:cs/>
          </w:rPr>
          <w:t>-</w:t>
        </w:r>
        <w:r w:rsidRPr="00B347EB">
          <w:rPr>
            <w:rStyle w:val="Hyperlink"/>
          </w:rPr>
          <w:t>be Processing</w:t>
        </w:r>
        <w:r>
          <w:rPr>
            <w:webHidden/>
          </w:rPr>
          <w:tab/>
        </w:r>
        <w:r>
          <w:rPr>
            <w:webHidden/>
          </w:rPr>
          <w:fldChar w:fldCharType="begin"/>
        </w:r>
        <w:r>
          <w:rPr>
            <w:webHidden/>
          </w:rPr>
          <w:instrText xml:space="preserve"> PAGEREF _Toc141988911 \h </w:instrText>
        </w:r>
        <w:r>
          <w:rPr>
            <w:webHidden/>
          </w:rPr>
        </w:r>
        <w:r>
          <w:rPr>
            <w:webHidden/>
          </w:rPr>
          <w:fldChar w:fldCharType="separate"/>
        </w:r>
        <w:r>
          <w:rPr>
            <w:webHidden/>
          </w:rPr>
          <w:t>91</w:t>
        </w:r>
        <w:r>
          <w:rPr>
            <w:webHidden/>
          </w:rPr>
          <w:fldChar w:fldCharType="end"/>
        </w:r>
      </w:hyperlink>
    </w:p>
    <w:p w14:paraId="2E728AF5" w14:textId="197330E4" w:rsidR="008609C3" w:rsidRDefault="008609C3" w:rsidP="00741B6F">
      <w:pPr>
        <w:pStyle w:val="TOC3"/>
        <w:rPr>
          <w:rFonts w:asciiTheme="minorHAnsi" w:hAnsiTheme="minorHAnsi" w:cstheme="minorBidi"/>
          <w:color w:val="auto"/>
          <w:sz w:val="22"/>
          <w:szCs w:val="28"/>
          <w:lang w:val="en-PH" w:eastAsia="en-PH" w:bidi="th-TH"/>
        </w:rPr>
      </w:pPr>
      <w:hyperlink w:anchor="_Toc141988912" w:history="1">
        <w:r w:rsidRPr="00B347EB">
          <w:rPr>
            <w:rStyle w:val="Hyperlink"/>
          </w:rPr>
          <w:t>16.8.</w:t>
        </w:r>
        <w:r>
          <w:rPr>
            <w:rFonts w:asciiTheme="minorHAnsi" w:hAnsiTheme="minorHAnsi" w:cstheme="minorBidi"/>
            <w:color w:val="auto"/>
            <w:sz w:val="22"/>
            <w:szCs w:val="28"/>
            <w:lang w:val="en-PH" w:eastAsia="en-PH" w:bidi="th-TH"/>
          </w:rPr>
          <w:tab/>
        </w:r>
        <w:r w:rsidRPr="00B347EB">
          <w:rPr>
            <w:rStyle w:val="Hyperlink"/>
          </w:rPr>
          <w:t xml:space="preserve">File </w:t>
        </w:r>
        <w:r w:rsidRPr="00B347EB">
          <w:rPr>
            <w:rStyle w:val="Hyperlink"/>
            <w:cs/>
          </w:rPr>
          <w:t>/</w:t>
        </w:r>
        <w:r w:rsidRPr="00B347EB">
          <w:rPr>
            <w:rStyle w:val="Hyperlink"/>
          </w:rPr>
          <w:t>API Layout and Data Sheet</w:t>
        </w:r>
        <w:r>
          <w:rPr>
            <w:webHidden/>
          </w:rPr>
          <w:tab/>
        </w:r>
        <w:r>
          <w:rPr>
            <w:webHidden/>
          </w:rPr>
          <w:fldChar w:fldCharType="begin"/>
        </w:r>
        <w:r>
          <w:rPr>
            <w:webHidden/>
          </w:rPr>
          <w:instrText xml:space="preserve"> PAGEREF _Toc141988912 \h </w:instrText>
        </w:r>
        <w:r>
          <w:rPr>
            <w:webHidden/>
          </w:rPr>
        </w:r>
        <w:r>
          <w:rPr>
            <w:webHidden/>
          </w:rPr>
          <w:fldChar w:fldCharType="separate"/>
        </w:r>
        <w:r>
          <w:rPr>
            <w:webHidden/>
          </w:rPr>
          <w:t>92</w:t>
        </w:r>
        <w:r>
          <w:rPr>
            <w:webHidden/>
          </w:rPr>
          <w:fldChar w:fldCharType="end"/>
        </w:r>
      </w:hyperlink>
    </w:p>
    <w:p w14:paraId="7B499744" w14:textId="5026E196" w:rsidR="008609C3" w:rsidRDefault="008609C3" w:rsidP="00741B6F">
      <w:pPr>
        <w:pStyle w:val="TOC3"/>
        <w:rPr>
          <w:rFonts w:asciiTheme="minorHAnsi" w:hAnsiTheme="minorHAnsi" w:cstheme="minorBidi"/>
          <w:color w:val="auto"/>
          <w:sz w:val="22"/>
          <w:szCs w:val="28"/>
          <w:lang w:val="en-PH" w:eastAsia="en-PH" w:bidi="th-TH"/>
        </w:rPr>
      </w:pPr>
      <w:hyperlink w:anchor="_Toc141988913" w:history="1">
        <w:r w:rsidRPr="00B347EB">
          <w:rPr>
            <w:rStyle w:val="Hyperlink"/>
          </w:rPr>
          <w:t>16.9.</w:t>
        </w:r>
        <w:r>
          <w:rPr>
            <w:rFonts w:asciiTheme="minorHAnsi" w:hAnsiTheme="minorHAnsi" w:cstheme="minorBidi"/>
            <w:color w:val="auto"/>
            <w:sz w:val="22"/>
            <w:szCs w:val="28"/>
            <w:lang w:val="en-PH" w:eastAsia="en-PH" w:bidi="th-TH"/>
          </w:rPr>
          <w:tab/>
        </w:r>
        <w:r w:rsidRPr="00B347EB">
          <w:rPr>
            <w:rStyle w:val="Hyperlink"/>
          </w:rPr>
          <w:t>Report Layout and Data Sheet</w:t>
        </w:r>
        <w:r>
          <w:rPr>
            <w:webHidden/>
          </w:rPr>
          <w:tab/>
        </w:r>
        <w:r>
          <w:rPr>
            <w:webHidden/>
          </w:rPr>
          <w:fldChar w:fldCharType="begin"/>
        </w:r>
        <w:r>
          <w:rPr>
            <w:webHidden/>
          </w:rPr>
          <w:instrText xml:space="preserve"> PAGEREF _Toc141988913 \h </w:instrText>
        </w:r>
        <w:r>
          <w:rPr>
            <w:webHidden/>
          </w:rPr>
        </w:r>
        <w:r>
          <w:rPr>
            <w:webHidden/>
          </w:rPr>
          <w:fldChar w:fldCharType="separate"/>
        </w:r>
        <w:r>
          <w:rPr>
            <w:webHidden/>
          </w:rPr>
          <w:t>92</w:t>
        </w:r>
        <w:r>
          <w:rPr>
            <w:webHidden/>
          </w:rPr>
          <w:fldChar w:fldCharType="end"/>
        </w:r>
      </w:hyperlink>
    </w:p>
    <w:p w14:paraId="513D09BB" w14:textId="6C6D1DFE" w:rsidR="008609C3" w:rsidRDefault="008609C3" w:rsidP="00741B6F">
      <w:pPr>
        <w:pStyle w:val="TOC3"/>
        <w:rPr>
          <w:rFonts w:asciiTheme="minorHAnsi" w:hAnsiTheme="minorHAnsi" w:cstheme="minorBidi"/>
          <w:color w:val="auto"/>
          <w:sz w:val="22"/>
          <w:szCs w:val="28"/>
          <w:lang w:val="en-PH" w:eastAsia="en-PH" w:bidi="th-TH"/>
        </w:rPr>
      </w:pPr>
      <w:hyperlink w:anchor="_Toc141988914" w:history="1">
        <w:r w:rsidRPr="00B347EB">
          <w:rPr>
            <w:rStyle w:val="Hyperlink"/>
          </w:rPr>
          <w:t>16.10.</w:t>
        </w:r>
        <w:r>
          <w:rPr>
            <w:rFonts w:asciiTheme="minorHAnsi" w:hAnsiTheme="minorHAnsi" w:cstheme="minorBidi"/>
            <w:color w:val="auto"/>
            <w:sz w:val="22"/>
            <w:szCs w:val="28"/>
            <w:lang w:val="en-PH" w:eastAsia="en-PH" w:bidi="th-TH"/>
          </w:rPr>
          <w:tab/>
        </w:r>
        <w:r w:rsidRPr="00B347EB">
          <w:rPr>
            <w:rStyle w:val="Hyperlink"/>
          </w:rPr>
          <w:t>Additional Impacts</w:t>
        </w:r>
        <w:r>
          <w:rPr>
            <w:webHidden/>
          </w:rPr>
          <w:tab/>
        </w:r>
        <w:r>
          <w:rPr>
            <w:webHidden/>
          </w:rPr>
          <w:fldChar w:fldCharType="begin"/>
        </w:r>
        <w:r>
          <w:rPr>
            <w:webHidden/>
          </w:rPr>
          <w:instrText xml:space="preserve"> PAGEREF _Toc141988914 \h </w:instrText>
        </w:r>
        <w:r>
          <w:rPr>
            <w:webHidden/>
          </w:rPr>
        </w:r>
        <w:r>
          <w:rPr>
            <w:webHidden/>
          </w:rPr>
          <w:fldChar w:fldCharType="separate"/>
        </w:r>
        <w:r>
          <w:rPr>
            <w:webHidden/>
          </w:rPr>
          <w:t>94</w:t>
        </w:r>
        <w:r>
          <w:rPr>
            <w:webHidden/>
          </w:rPr>
          <w:fldChar w:fldCharType="end"/>
        </w:r>
      </w:hyperlink>
    </w:p>
    <w:p w14:paraId="2DAB38DB" w14:textId="1E8D27EA" w:rsidR="008609C3" w:rsidRDefault="008609C3" w:rsidP="00741B6F">
      <w:pPr>
        <w:pStyle w:val="TOC2"/>
        <w:rPr>
          <w:rFonts w:asciiTheme="minorHAnsi" w:hAnsiTheme="minorHAnsi" w:cstheme="minorBidi"/>
          <w:sz w:val="22"/>
          <w:szCs w:val="28"/>
          <w:lang w:val="en-PH" w:eastAsia="en-PH" w:bidi="th-TH"/>
        </w:rPr>
        <w:pPrChange w:id="23" w:author="Emy Bartolome" w:date="2023-08-03T21:00:00Z">
          <w:pPr>
            <w:pStyle w:val="TOC2"/>
            <w:tabs>
              <w:tab w:val="left" w:pos="880"/>
              <w:tab w:val="right" w:leader="dot" w:pos="10053"/>
            </w:tabs>
          </w:pPr>
        </w:pPrChange>
      </w:pPr>
      <w:r w:rsidRPr="00B347EB">
        <w:rPr>
          <w:rStyle w:val="Hyperlink"/>
        </w:rPr>
        <w:fldChar w:fldCharType="begin"/>
      </w:r>
      <w:r w:rsidRPr="00B347EB">
        <w:rPr>
          <w:rStyle w:val="Hyperlink"/>
        </w:rPr>
        <w:instrText xml:space="preserve"> </w:instrText>
      </w:r>
      <w:r>
        <w:instrText>HYPERLINK \l "_Toc141988915"</w:instrText>
      </w:r>
      <w:r w:rsidRPr="00B347EB">
        <w:rPr>
          <w:rStyle w:val="Hyperlink"/>
        </w:rPr>
        <w:instrText xml:space="preserve"> </w:instrText>
      </w:r>
      <w:r w:rsidRPr="00B347EB">
        <w:rPr>
          <w:rStyle w:val="Hyperlink"/>
        </w:rPr>
      </w:r>
      <w:r w:rsidRPr="00B347EB">
        <w:rPr>
          <w:rStyle w:val="Hyperlink"/>
        </w:rPr>
        <w:fldChar w:fldCharType="separate"/>
      </w:r>
      <w:r w:rsidRPr="00B347EB">
        <w:rPr>
          <w:rStyle w:val="Hyperlink"/>
        </w:rPr>
        <w:t>17.</w:t>
      </w:r>
      <w:r>
        <w:rPr>
          <w:rFonts w:asciiTheme="minorHAnsi" w:hAnsiTheme="minorHAnsi" w:cstheme="minorBidi"/>
          <w:sz w:val="22"/>
          <w:szCs w:val="28"/>
          <w:lang w:val="en-PH" w:eastAsia="en-PH" w:bidi="th-TH"/>
        </w:rPr>
        <w:tab/>
      </w:r>
      <w:r w:rsidRPr="00B347EB">
        <w:rPr>
          <w:rStyle w:val="Hyperlink"/>
        </w:rPr>
        <w:t xml:space="preserve">Revolving credit limit </w:t>
      </w:r>
      <w:r w:rsidRPr="00B347EB">
        <w:rPr>
          <w:rStyle w:val="Hyperlink"/>
          <w:cs/>
        </w:rPr>
        <w:t>(</w:t>
      </w:r>
      <w:r w:rsidRPr="00B347EB">
        <w:rPr>
          <w:rStyle w:val="Hyperlink"/>
        </w:rPr>
        <w:t>According to the limit user</w:t>
      </w:r>
      <w:r w:rsidRPr="00B347EB">
        <w:rPr>
          <w:rStyle w:val="Hyperlink"/>
          <w:cs/>
        </w:rPr>
        <w:t>)</w:t>
      </w:r>
      <w:r w:rsidRPr="00B347EB">
        <w:rPr>
          <w:rStyle w:val="Hyperlink"/>
        </w:rPr>
        <w:t xml:space="preserve"> report (Included in TOR, have to discuss)</w:t>
      </w:r>
      <w:r>
        <w:rPr>
          <w:webHidden/>
        </w:rPr>
        <w:tab/>
      </w:r>
      <w:r>
        <w:rPr>
          <w:webHidden/>
        </w:rPr>
        <w:fldChar w:fldCharType="begin"/>
      </w:r>
      <w:r>
        <w:rPr>
          <w:webHidden/>
        </w:rPr>
        <w:instrText xml:space="preserve"> PAGEREF _Toc141988915 \h </w:instrText>
      </w:r>
      <w:r>
        <w:rPr>
          <w:webHidden/>
        </w:rPr>
      </w:r>
      <w:r>
        <w:rPr>
          <w:webHidden/>
        </w:rPr>
        <w:fldChar w:fldCharType="separate"/>
      </w:r>
      <w:r>
        <w:rPr>
          <w:webHidden/>
        </w:rPr>
        <w:t>94</w:t>
      </w:r>
      <w:r>
        <w:rPr>
          <w:webHidden/>
        </w:rPr>
        <w:fldChar w:fldCharType="end"/>
      </w:r>
      <w:r w:rsidRPr="00B347EB">
        <w:rPr>
          <w:rStyle w:val="Hyperlink"/>
        </w:rPr>
        <w:fldChar w:fldCharType="end"/>
      </w:r>
    </w:p>
    <w:p w14:paraId="1CB0EEF2" w14:textId="66E71586" w:rsidR="008609C3" w:rsidRDefault="008609C3" w:rsidP="00741B6F">
      <w:pPr>
        <w:pStyle w:val="TOC3"/>
        <w:rPr>
          <w:rFonts w:asciiTheme="minorHAnsi" w:hAnsiTheme="minorHAnsi" w:cstheme="minorBidi"/>
          <w:color w:val="auto"/>
          <w:sz w:val="22"/>
          <w:szCs w:val="28"/>
          <w:lang w:val="en-PH" w:eastAsia="en-PH" w:bidi="th-TH"/>
        </w:rPr>
      </w:pPr>
      <w:hyperlink w:anchor="_Toc141988916" w:history="1">
        <w:r w:rsidRPr="00B347EB">
          <w:rPr>
            <w:rStyle w:val="Hyperlink"/>
          </w:rPr>
          <w:t>17.1.</w:t>
        </w:r>
        <w:r>
          <w:rPr>
            <w:rFonts w:asciiTheme="minorHAnsi" w:hAnsiTheme="minorHAnsi" w:cstheme="minorBidi"/>
            <w:color w:val="auto"/>
            <w:sz w:val="22"/>
            <w:szCs w:val="28"/>
            <w:lang w:val="en-PH" w:eastAsia="en-PH" w:bidi="th-TH"/>
          </w:rPr>
          <w:tab/>
        </w:r>
        <w:r w:rsidRPr="00B347EB">
          <w:rPr>
            <w:rStyle w:val="Hyperlink"/>
          </w:rPr>
          <w:t>Purpose</w:t>
        </w:r>
        <w:r>
          <w:rPr>
            <w:webHidden/>
          </w:rPr>
          <w:tab/>
        </w:r>
        <w:r>
          <w:rPr>
            <w:webHidden/>
          </w:rPr>
          <w:fldChar w:fldCharType="begin"/>
        </w:r>
        <w:r>
          <w:rPr>
            <w:webHidden/>
          </w:rPr>
          <w:instrText xml:space="preserve"> PAGEREF _Toc141988916 \h </w:instrText>
        </w:r>
        <w:r>
          <w:rPr>
            <w:webHidden/>
          </w:rPr>
        </w:r>
        <w:r>
          <w:rPr>
            <w:webHidden/>
          </w:rPr>
          <w:fldChar w:fldCharType="separate"/>
        </w:r>
        <w:r>
          <w:rPr>
            <w:webHidden/>
          </w:rPr>
          <w:t>94</w:t>
        </w:r>
        <w:r>
          <w:rPr>
            <w:webHidden/>
          </w:rPr>
          <w:fldChar w:fldCharType="end"/>
        </w:r>
      </w:hyperlink>
    </w:p>
    <w:p w14:paraId="4ACB7508" w14:textId="177885AC" w:rsidR="008609C3" w:rsidRDefault="008609C3" w:rsidP="00741B6F">
      <w:pPr>
        <w:pStyle w:val="TOC3"/>
        <w:rPr>
          <w:rFonts w:asciiTheme="minorHAnsi" w:hAnsiTheme="minorHAnsi" w:cstheme="minorBidi"/>
          <w:color w:val="auto"/>
          <w:sz w:val="22"/>
          <w:szCs w:val="28"/>
          <w:lang w:val="en-PH" w:eastAsia="en-PH" w:bidi="th-TH"/>
        </w:rPr>
      </w:pPr>
      <w:hyperlink w:anchor="_Toc141988917" w:history="1">
        <w:r w:rsidRPr="00B347EB">
          <w:rPr>
            <w:rStyle w:val="Hyperlink"/>
          </w:rPr>
          <w:t>17.2.</w:t>
        </w:r>
        <w:r>
          <w:rPr>
            <w:rFonts w:asciiTheme="minorHAnsi" w:hAnsiTheme="minorHAnsi" w:cstheme="minorBidi"/>
            <w:color w:val="auto"/>
            <w:sz w:val="22"/>
            <w:szCs w:val="28"/>
            <w:lang w:val="en-PH" w:eastAsia="en-PH" w:bidi="th-TH"/>
          </w:rPr>
          <w:tab/>
        </w:r>
        <w:r w:rsidRPr="00B347EB">
          <w:rPr>
            <w:rStyle w:val="Hyperlink"/>
          </w:rPr>
          <w:t>Background</w:t>
        </w:r>
        <w:r>
          <w:rPr>
            <w:webHidden/>
          </w:rPr>
          <w:tab/>
        </w:r>
        <w:r>
          <w:rPr>
            <w:webHidden/>
          </w:rPr>
          <w:fldChar w:fldCharType="begin"/>
        </w:r>
        <w:r>
          <w:rPr>
            <w:webHidden/>
          </w:rPr>
          <w:instrText xml:space="preserve"> PAGEREF _Toc141988917 \h </w:instrText>
        </w:r>
        <w:r>
          <w:rPr>
            <w:webHidden/>
          </w:rPr>
        </w:r>
        <w:r>
          <w:rPr>
            <w:webHidden/>
          </w:rPr>
          <w:fldChar w:fldCharType="separate"/>
        </w:r>
        <w:r>
          <w:rPr>
            <w:webHidden/>
          </w:rPr>
          <w:t>94</w:t>
        </w:r>
        <w:r>
          <w:rPr>
            <w:webHidden/>
          </w:rPr>
          <w:fldChar w:fldCharType="end"/>
        </w:r>
      </w:hyperlink>
    </w:p>
    <w:p w14:paraId="7A5599CE" w14:textId="684A52C7" w:rsidR="008609C3" w:rsidRDefault="008609C3" w:rsidP="00741B6F">
      <w:pPr>
        <w:pStyle w:val="TOC3"/>
        <w:rPr>
          <w:rFonts w:asciiTheme="minorHAnsi" w:hAnsiTheme="minorHAnsi" w:cstheme="minorBidi"/>
          <w:color w:val="auto"/>
          <w:sz w:val="22"/>
          <w:szCs w:val="28"/>
          <w:lang w:val="en-PH" w:eastAsia="en-PH" w:bidi="th-TH"/>
        </w:rPr>
      </w:pPr>
      <w:hyperlink w:anchor="_Toc141988918" w:history="1">
        <w:r w:rsidRPr="00B347EB">
          <w:rPr>
            <w:rStyle w:val="Hyperlink"/>
          </w:rPr>
          <w:t>17.3.</w:t>
        </w:r>
        <w:r>
          <w:rPr>
            <w:rFonts w:asciiTheme="minorHAnsi" w:hAnsiTheme="minorHAnsi" w:cstheme="minorBidi"/>
            <w:color w:val="auto"/>
            <w:sz w:val="22"/>
            <w:szCs w:val="28"/>
            <w:lang w:val="en-PH" w:eastAsia="en-PH" w:bidi="th-TH"/>
          </w:rPr>
          <w:tab/>
        </w:r>
        <w:r w:rsidRPr="00B347EB">
          <w:rPr>
            <w:rStyle w:val="Hyperlink"/>
          </w:rPr>
          <w:t>Supported Sample Transaction and Case from Customer</w:t>
        </w:r>
        <w:r>
          <w:rPr>
            <w:webHidden/>
          </w:rPr>
          <w:tab/>
        </w:r>
        <w:r>
          <w:rPr>
            <w:webHidden/>
          </w:rPr>
          <w:fldChar w:fldCharType="begin"/>
        </w:r>
        <w:r>
          <w:rPr>
            <w:webHidden/>
          </w:rPr>
          <w:instrText xml:space="preserve"> PAGEREF _Toc141988918 \h </w:instrText>
        </w:r>
        <w:r>
          <w:rPr>
            <w:webHidden/>
          </w:rPr>
        </w:r>
        <w:r>
          <w:rPr>
            <w:webHidden/>
          </w:rPr>
          <w:fldChar w:fldCharType="separate"/>
        </w:r>
        <w:r>
          <w:rPr>
            <w:webHidden/>
          </w:rPr>
          <w:t>95</w:t>
        </w:r>
        <w:r>
          <w:rPr>
            <w:webHidden/>
          </w:rPr>
          <w:fldChar w:fldCharType="end"/>
        </w:r>
      </w:hyperlink>
    </w:p>
    <w:p w14:paraId="40FA753D" w14:textId="32E28248" w:rsidR="008609C3" w:rsidRDefault="008609C3" w:rsidP="00741B6F">
      <w:pPr>
        <w:pStyle w:val="TOC3"/>
        <w:rPr>
          <w:rFonts w:asciiTheme="minorHAnsi" w:hAnsiTheme="minorHAnsi" w:cstheme="minorBidi"/>
          <w:color w:val="auto"/>
          <w:sz w:val="22"/>
          <w:szCs w:val="28"/>
          <w:lang w:val="en-PH" w:eastAsia="en-PH" w:bidi="th-TH"/>
        </w:rPr>
      </w:pPr>
      <w:hyperlink w:anchor="_Toc141988919" w:history="1">
        <w:r w:rsidRPr="00B347EB">
          <w:rPr>
            <w:rStyle w:val="Hyperlink"/>
          </w:rPr>
          <w:t>17.4.</w:t>
        </w:r>
        <w:r>
          <w:rPr>
            <w:rFonts w:asciiTheme="minorHAnsi" w:hAnsiTheme="minorHAnsi" w:cstheme="minorBidi"/>
            <w:color w:val="auto"/>
            <w:sz w:val="22"/>
            <w:szCs w:val="28"/>
            <w:lang w:val="en-PH" w:eastAsia="en-PH" w:bidi="th-TH"/>
          </w:rPr>
          <w:tab/>
        </w:r>
        <w:r w:rsidRPr="00B347EB">
          <w:rPr>
            <w:rStyle w:val="Hyperlink"/>
          </w:rPr>
          <w:t>Menu Modification</w:t>
        </w:r>
        <w:r>
          <w:rPr>
            <w:webHidden/>
          </w:rPr>
          <w:tab/>
        </w:r>
        <w:r>
          <w:rPr>
            <w:webHidden/>
          </w:rPr>
          <w:fldChar w:fldCharType="begin"/>
        </w:r>
        <w:r>
          <w:rPr>
            <w:webHidden/>
          </w:rPr>
          <w:instrText xml:space="preserve"> PAGEREF _Toc141988919 \h </w:instrText>
        </w:r>
        <w:r>
          <w:rPr>
            <w:webHidden/>
          </w:rPr>
        </w:r>
        <w:r>
          <w:rPr>
            <w:webHidden/>
          </w:rPr>
          <w:fldChar w:fldCharType="separate"/>
        </w:r>
        <w:r>
          <w:rPr>
            <w:webHidden/>
          </w:rPr>
          <w:t>95</w:t>
        </w:r>
        <w:r>
          <w:rPr>
            <w:webHidden/>
          </w:rPr>
          <w:fldChar w:fldCharType="end"/>
        </w:r>
      </w:hyperlink>
    </w:p>
    <w:p w14:paraId="6370734F" w14:textId="6459F58D" w:rsidR="008609C3" w:rsidRDefault="008609C3" w:rsidP="00741B6F">
      <w:pPr>
        <w:pStyle w:val="TOC3"/>
        <w:rPr>
          <w:rFonts w:asciiTheme="minorHAnsi" w:hAnsiTheme="minorHAnsi" w:cstheme="minorBidi"/>
          <w:color w:val="auto"/>
          <w:sz w:val="22"/>
          <w:szCs w:val="28"/>
          <w:lang w:val="en-PH" w:eastAsia="en-PH" w:bidi="th-TH"/>
        </w:rPr>
      </w:pPr>
      <w:hyperlink w:anchor="_Toc141988920" w:history="1">
        <w:r w:rsidRPr="00B347EB">
          <w:rPr>
            <w:rStyle w:val="Hyperlink"/>
          </w:rPr>
          <w:t>17.5.</w:t>
        </w:r>
        <w:r>
          <w:rPr>
            <w:rFonts w:asciiTheme="minorHAnsi" w:hAnsiTheme="minorHAnsi" w:cstheme="minorBidi"/>
            <w:color w:val="auto"/>
            <w:sz w:val="22"/>
            <w:szCs w:val="28"/>
            <w:lang w:val="en-PH" w:eastAsia="en-PH" w:bidi="th-TH"/>
          </w:rPr>
          <w:tab/>
        </w:r>
        <w:r w:rsidRPr="00B347EB">
          <w:rPr>
            <w:rStyle w:val="Hyperlink"/>
          </w:rPr>
          <w:t>Screen Layout and Data Sheet</w:t>
        </w:r>
        <w:r>
          <w:rPr>
            <w:webHidden/>
          </w:rPr>
          <w:tab/>
        </w:r>
        <w:r>
          <w:rPr>
            <w:webHidden/>
          </w:rPr>
          <w:fldChar w:fldCharType="begin"/>
        </w:r>
        <w:r>
          <w:rPr>
            <w:webHidden/>
          </w:rPr>
          <w:instrText xml:space="preserve"> PAGEREF _Toc141988920 \h </w:instrText>
        </w:r>
        <w:r>
          <w:rPr>
            <w:webHidden/>
          </w:rPr>
        </w:r>
        <w:r>
          <w:rPr>
            <w:webHidden/>
          </w:rPr>
          <w:fldChar w:fldCharType="separate"/>
        </w:r>
        <w:r>
          <w:rPr>
            <w:webHidden/>
          </w:rPr>
          <w:t>95</w:t>
        </w:r>
        <w:r>
          <w:rPr>
            <w:webHidden/>
          </w:rPr>
          <w:fldChar w:fldCharType="end"/>
        </w:r>
      </w:hyperlink>
    </w:p>
    <w:p w14:paraId="6C0488D8" w14:textId="5334F2BE" w:rsidR="008609C3" w:rsidRDefault="008609C3" w:rsidP="00741B6F">
      <w:pPr>
        <w:pStyle w:val="TOC3"/>
        <w:rPr>
          <w:rFonts w:asciiTheme="minorHAnsi" w:hAnsiTheme="minorHAnsi" w:cstheme="minorBidi"/>
          <w:color w:val="auto"/>
          <w:sz w:val="22"/>
          <w:szCs w:val="28"/>
          <w:lang w:val="en-PH" w:eastAsia="en-PH" w:bidi="th-TH"/>
        </w:rPr>
      </w:pPr>
      <w:hyperlink w:anchor="_Toc141988921" w:history="1">
        <w:r w:rsidRPr="00B347EB">
          <w:rPr>
            <w:rStyle w:val="Hyperlink"/>
          </w:rPr>
          <w:t>17.6.</w:t>
        </w:r>
        <w:r>
          <w:rPr>
            <w:rFonts w:asciiTheme="minorHAnsi" w:hAnsiTheme="minorHAnsi" w:cstheme="minorBidi"/>
            <w:color w:val="auto"/>
            <w:sz w:val="22"/>
            <w:szCs w:val="28"/>
            <w:lang w:val="en-PH" w:eastAsia="en-PH" w:bidi="th-TH"/>
          </w:rPr>
          <w:tab/>
        </w:r>
        <w:r w:rsidRPr="00B347EB">
          <w:rPr>
            <w:rStyle w:val="Hyperlink"/>
          </w:rPr>
          <w:t xml:space="preserve">Business Rule  </w:t>
        </w:r>
        <w:r w:rsidRPr="00B347EB">
          <w:rPr>
            <w:rStyle w:val="Hyperlink"/>
            <w:cs/>
          </w:rPr>
          <w:t xml:space="preserve">/ </w:t>
        </w:r>
        <w:r w:rsidRPr="00B347EB">
          <w:rPr>
            <w:rStyle w:val="Hyperlink"/>
          </w:rPr>
          <w:t>Business Logic</w:t>
        </w:r>
        <w:r>
          <w:rPr>
            <w:webHidden/>
          </w:rPr>
          <w:tab/>
        </w:r>
        <w:r>
          <w:rPr>
            <w:webHidden/>
          </w:rPr>
          <w:fldChar w:fldCharType="begin"/>
        </w:r>
        <w:r>
          <w:rPr>
            <w:webHidden/>
          </w:rPr>
          <w:instrText xml:space="preserve"> PAGEREF _Toc141988921 \h </w:instrText>
        </w:r>
        <w:r>
          <w:rPr>
            <w:webHidden/>
          </w:rPr>
        </w:r>
        <w:r>
          <w:rPr>
            <w:webHidden/>
          </w:rPr>
          <w:fldChar w:fldCharType="separate"/>
        </w:r>
        <w:r>
          <w:rPr>
            <w:webHidden/>
          </w:rPr>
          <w:t>95</w:t>
        </w:r>
        <w:r>
          <w:rPr>
            <w:webHidden/>
          </w:rPr>
          <w:fldChar w:fldCharType="end"/>
        </w:r>
      </w:hyperlink>
    </w:p>
    <w:p w14:paraId="0502BCEF" w14:textId="615A34D7" w:rsidR="008609C3" w:rsidRDefault="008609C3" w:rsidP="00741B6F">
      <w:pPr>
        <w:pStyle w:val="TOC3"/>
        <w:rPr>
          <w:rFonts w:asciiTheme="minorHAnsi" w:hAnsiTheme="minorHAnsi" w:cstheme="minorBidi"/>
          <w:color w:val="auto"/>
          <w:sz w:val="22"/>
          <w:szCs w:val="28"/>
          <w:lang w:val="en-PH" w:eastAsia="en-PH" w:bidi="th-TH"/>
        </w:rPr>
      </w:pPr>
      <w:hyperlink w:anchor="_Toc141988922" w:history="1">
        <w:r w:rsidRPr="00B347EB">
          <w:rPr>
            <w:rStyle w:val="Hyperlink"/>
          </w:rPr>
          <w:t>17.7.</w:t>
        </w:r>
        <w:r>
          <w:rPr>
            <w:rFonts w:asciiTheme="minorHAnsi" w:hAnsiTheme="minorHAnsi" w:cstheme="minorBidi"/>
            <w:color w:val="auto"/>
            <w:sz w:val="22"/>
            <w:szCs w:val="28"/>
            <w:lang w:val="en-PH" w:eastAsia="en-PH" w:bidi="th-TH"/>
          </w:rPr>
          <w:tab/>
        </w:r>
        <w:r w:rsidRPr="00B347EB">
          <w:rPr>
            <w:rStyle w:val="Hyperlink"/>
          </w:rPr>
          <w:t>To</w:t>
        </w:r>
        <w:r w:rsidRPr="00B347EB">
          <w:rPr>
            <w:rStyle w:val="Hyperlink"/>
            <w:cs/>
          </w:rPr>
          <w:t>-</w:t>
        </w:r>
        <w:r w:rsidRPr="00B347EB">
          <w:rPr>
            <w:rStyle w:val="Hyperlink"/>
          </w:rPr>
          <w:t>be Processing</w:t>
        </w:r>
        <w:r>
          <w:rPr>
            <w:webHidden/>
          </w:rPr>
          <w:tab/>
        </w:r>
        <w:r>
          <w:rPr>
            <w:webHidden/>
          </w:rPr>
          <w:fldChar w:fldCharType="begin"/>
        </w:r>
        <w:r>
          <w:rPr>
            <w:webHidden/>
          </w:rPr>
          <w:instrText xml:space="preserve"> PAGEREF _Toc141988922 \h </w:instrText>
        </w:r>
        <w:r>
          <w:rPr>
            <w:webHidden/>
          </w:rPr>
        </w:r>
        <w:r>
          <w:rPr>
            <w:webHidden/>
          </w:rPr>
          <w:fldChar w:fldCharType="separate"/>
        </w:r>
        <w:r>
          <w:rPr>
            <w:webHidden/>
          </w:rPr>
          <w:t>95</w:t>
        </w:r>
        <w:r>
          <w:rPr>
            <w:webHidden/>
          </w:rPr>
          <w:fldChar w:fldCharType="end"/>
        </w:r>
      </w:hyperlink>
    </w:p>
    <w:p w14:paraId="5516D70B" w14:textId="07B4300B" w:rsidR="008609C3" w:rsidRDefault="008609C3" w:rsidP="00741B6F">
      <w:pPr>
        <w:pStyle w:val="TOC3"/>
        <w:rPr>
          <w:rFonts w:asciiTheme="minorHAnsi" w:hAnsiTheme="minorHAnsi" w:cstheme="minorBidi"/>
          <w:color w:val="auto"/>
          <w:sz w:val="22"/>
          <w:szCs w:val="28"/>
          <w:lang w:val="en-PH" w:eastAsia="en-PH" w:bidi="th-TH"/>
        </w:rPr>
      </w:pPr>
      <w:hyperlink w:anchor="_Toc141988923" w:history="1">
        <w:r w:rsidRPr="00B347EB">
          <w:rPr>
            <w:rStyle w:val="Hyperlink"/>
          </w:rPr>
          <w:t>17.8.</w:t>
        </w:r>
        <w:r>
          <w:rPr>
            <w:rFonts w:asciiTheme="minorHAnsi" w:hAnsiTheme="minorHAnsi" w:cstheme="minorBidi"/>
            <w:color w:val="auto"/>
            <w:sz w:val="22"/>
            <w:szCs w:val="28"/>
            <w:lang w:val="en-PH" w:eastAsia="en-PH" w:bidi="th-TH"/>
          </w:rPr>
          <w:tab/>
        </w:r>
        <w:r w:rsidRPr="00B347EB">
          <w:rPr>
            <w:rStyle w:val="Hyperlink"/>
          </w:rPr>
          <w:t xml:space="preserve">File </w:t>
        </w:r>
        <w:r w:rsidRPr="00B347EB">
          <w:rPr>
            <w:rStyle w:val="Hyperlink"/>
            <w:cs/>
          </w:rPr>
          <w:t>/</w:t>
        </w:r>
        <w:r w:rsidRPr="00B347EB">
          <w:rPr>
            <w:rStyle w:val="Hyperlink"/>
          </w:rPr>
          <w:t>API Layout and Data Sheet</w:t>
        </w:r>
        <w:r>
          <w:rPr>
            <w:webHidden/>
          </w:rPr>
          <w:tab/>
        </w:r>
        <w:r>
          <w:rPr>
            <w:webHidden/>
          </w:rPr>
          <w:fldChar w:fldCharType="begin"/>
        </w:r>
        <w:r>
          <w:rPr>
            <w:webHidden/>
          </w:rPr>
          <w:instrText xml:space="preserve"> PAGEREF _Toc141988923 \h </w:instrText>
        </w:r>
        <w:r>
          <w:rPr>
            <w:webHidden/>
          </w:rPr>
        </w:r>
        <w:r>
          <w:rPr>
            <w:webHidden/>
          </w:rPr>
          <w:fldChar w:fldCharType="separate"/>
        </w:r>
        <w:r>
          <w:rPr>
            <w:webHidden/>
          </w:rPr>
          <w:t>96</w:t>
        </w:r>
        <w:r>
          <w:rPr>
            <w:webHidden/>
          </w:rPr>
          <w:fldChar w:fldCharType="end"/>
        </w:r>
      </w:hyperlink>
    </w:p>
    <w:p w14:paraId="6844A001" w14:textId="7BFD2B86" w:rsidR="008609C3" w:rsidRDefault="008609C3" w:rsidP="00741B6F">
      <w:pPr>
        <w:pStyle w:val="TOC3"/>
        <w:rPr>
          <w:rFonts w:asciiTheme="minorHAnsi" w:hAnsiTheme="minorHAnsi" w:cstheme="minorBidi"/>
          <w:color w:val="auto"/>
          <w:sz w:val="22"/>
          <w:szCs w:val="28"/>
          <w:lang w:val="en-PH" w:eastAsia="en-PH" w:bidi="th-TH"/>
        </w:rPr>
      </w:pPr>
      <w:hyperlink w:anchor="_Toc141988924" w:history="1">
        <w:r w:rsidRPr="00B347EB">
          <w:rPr>
            <w:rStyle w:val="Hyperlink"/>
          </w:rPr>
          <w:t>17.9.</w:t>
        </w:r>
        <w:r>
          <w:rPr>
            <w:rFonts w:asciiTheme="minorHAnsi" w:hAnsiTheme="minorHAnsi" w:cstheme="minorBidi"/>
            <w:color w:val="auto"/>
            <w:sz w:val="22"/>
            <w:szCs w:val="28"/>
            <w:lang w:val="en-PH" w:eastAsia="en-PH" w:bidi="th-TH"/>
          </w:rPr>
          <w:tab/>
        </w:r>
        <w:r w:rsidRPr="00B347EB">
          <w:rPr>
            <w:rStyle w:val="Hyperlink"/>
          </w:rPr>
          <w:t>Report Layout and Data Sheet</w:t>
        </w:r>
        <w:r>
          <w:rPr>
            <w:webHidden/>
          </w:rPr>
          <w:tab/>
        </w:r>
        <w:r>
          <w:rPr>
            <w:webHidden/>
          </w:rPr>
          <w:fldChar w:fldCharType="begin"/>
        </w:r>
        <w:r>
          <w:rPr>
            <w:webHidden/>
          </w:rPr>
          <w:instrText xml:space="preserve"> PAGEREF _Toc141988924 \h </w:instrText>
        </w:r>
        <w:r>
          <w:rPr>
            <w:webHidden/>
          </w:rPr>
        </w:r>
        <w:r>
          <w:rPr>
            <w:webHidden/>
          </w:rPr>
          <w:fldChar w:fldCharType="separate"/>
        </w:r>
        <w:r>
          <w:rPr>
            <w:webHidden/>
          </w:rPr>
          <w:t>96</w:t>
        </w:r>
        <w:r>
          <w:rPr>
            <w:webHidden/>
          </w:rPr>
          <w:fldChar w:fldCharType="end"/>
        </w:r>
      </w:hyperlink>
    </w:p>
    <w:p w14:paraId="2BBB2C7E" w14:textId="0361E050" w:rsidR="008609C3" w:rsidRDefault="008609C3" w:rsidP="00741B6F">
      <w:pPr>
        <w:pStyle w:val="TOC3"/>
        <w:rPr>
          <w:rFonts w:asciiTheme="minorHAnsi" w:hAnsiTheme="minorHAnsi" w:cstheme="minorBidi"/>
          <w:color w:val="auto"/>
          <w:sz w:val="22"/>
          <w:szCs w:val="28"/>
          <w:lang w:val="en-PH" w:eastAsia="en-PH" w:bidi="th-TH"/>
        </w:rPr>
      </w:pPr>
      <w:hyperlink w:anchor="_Toc141988925" w:history="1">
        <w:r w:rsidRPr="00B347EB">
          <w:rPr>
            <w:rStyle w:val="Hyperlink"/>
          </w:rPr>
          <w:t>17.10.</w:t>
        </w:r>
        <w:r>
          <w:rPr>
            <w:rFonts w:asciiTheme="minorHAnsi" w:hAnsiTheme="minorHAnsi" w:cstheme="minorBidi"/>
            <w:color w:val="auto"/>
            <w:sz w:val="22"/>
            <w:szCs w:val="28"/>
            <w:lang w:val="en-PH" w:eastAsia="en-PH" w:bidi="th-TH"/>
          </w:rPr>
          <w:tab/>
        </w:r>
        <w:r w:rsidRPr="00B347EB">
          <w:rPr>
            <w:rStyle w:val="Hyperlink"/>
          </w:rPr>
          <w:t>Additional Impacts</w:t>
        </w:r>
        <w:r>
          <w:rPr>
            <w:webHidden/>
          </w:rPr>
          <w:tab/>
        </w:r>
        <w:r>
          <w:rPr>
            <w:webHidden/>
          </w:rPr>
          <w:fldChar w:fldCharType="begin"/>
        </w:r>
        <w:r>
          <w:rPr>
            <w:webHidden/>
          </w:rPr>
          <w:instrText xml:space="preserve"> PAGEREF _Toc141988925 \h </w:instrText>
        </w:r>
        <w:r>
          <w:rPr>
            <w:webHidden/>
          </w:rPr>
        </w:r>
        <w:r>
          <w:rPr>
            <w:webHidden/>
          </w:rPr>
          <w:fldChar w:fldCharType="separate"/>
        </w:r>
        <w:r>
          <w:rPr>
            <w:webHidden/>
          </w:rPr>
          <w:t>96</w:t>
        </w:r>
        <w:r>
          <w:rPr>
            <w:webHidden/>
          </w:rPr>
          <w:fldChar w:fldCharType="end"/>
        </w:r>
      </w:hyperlink>
    </w:p>
    <w:p w14:paraId="46A6A75A" w14:textId="1648EFD5" w:rsidR="008609C3" w:rsidRDefault="008609C3" w:rsidP="00741B6F">
      <w:pPr>
        <w:pStyle w:val="TOC2"/>
        <w:rPr>
          <w:rFonts w:asciiTheme="minorHAnsi" w:hAnsiTheme="minorHAnsi" w:cstheme="minorBidi"/>
          <w:sz w:val="22"/>
          <w:szCs w:val="28"/>
          <w:lang w:val="en-PH" w:eastAsia="en-PH" w:bidi="th-TH"/>
        </w:rPr>
        <w:pPrChange w:id="24" w:author="Emy Bartolome" w:date="2023-08-03T21:00:00Z">
          <w:pPr>
            <w:pStyle w:val="TOC2"/>
            <w:tabs>
              <w:tab w:val="left" w:pos="880"/>
              <w:tab w:val="right" w:leader="dot" w:pos="10053"/>
            </w:tabs>
          </w:pPr>
        </w:pPrChange>
      </w:pPr>
      <w:r w:rsidRPr="00B347EB">
        <w:rPr>
          <w:rStyle w:val="Hyperlink"/>
        </w:rPr>
        <w:fldChar w:fldCharType="begin"/>
      </w:r>
      <w:r w:rsidRPr="00B347EB">
        <w:rPr>
          <w:rStyle w:val="Hyperlink"/>
        </w:rPr>
        <w:instrText xml:space="preserve"> </w:instrText>
      </w:r>
      <w:r>
        <w:instrText>HYPERLINK \l "_Toc141988926"</w:instrText>
      </w:r>
      <w:r w:rsidRPr="00B347EB">
        <w:rPr>
          <w:rStyle w:val="Hyperlink"/>
        </w:rPr>
        <w:instrText xml:space="preserve"> </w:instrText>
      </w:r>
      <w:r w:rsidRPr="00B347EB">
        <w:rPr>
          <w:rStyle w:val="Hyperlink"/>
        </w:rPr>
      </w:r>
      <w:r w:rsidRPr="00B347EB">
        <w:rPr>
          <w:rStyle w:val="Hyperlink"/>
        </w:rPr>
        <w:fldChar w:fldCharType="separate"/>
      </w:r>
      <w:r w:rsidRPr="00B347EB">
        <w:rPr>
          <w:rStyle w:val="Hyperlink"/>
        </w:rPr>
        <w:t>18.</w:t>
      </w:r>
      <w:r>
        <w:rPr>
          <w:rFonts w:asciiTheme="minorHAnsi" w:hAnsiTheme="minorHAnsi" w:cstheme="minorBidi"/>
          <w:sz w:val="22"/>
          <w:szCs w:val="28"/>
          <w:lang w:val="en-PH" w:eastAsia="en-PH" w:bidi="th-TH"/>
        </w:rPr>
        <w:tab/>
      </w:r>
      <w:r w:rsidRPr="00B347EB">
        <w:rPr>
          <w:rStyle w:val="Hyperlink"/>
        </w:rPr>
        <w:t>Report of the Accumulate Credit Limit Amount Summary Report (Included in TOR, have to discuss)</w:t>
      </w:r>
      <w:r>
        <w:rPr>
          <w:webHidden/>
        </w:rPr>
        <w:tab/>
      </w:r>
      <w:r>
        <w:rPr>
          <w:webHidden/>
        </w:rPr>
        <w:fldChar w:fldCharType="begin"/>
      </w:r>
      <w:r>
        <w:rPr>
          <w:webHidden/>
        </w:rPr>
        <w:instrText xml:space="preserve"> PAGEREF _Toc141988926 \h </w:instrText>
      </w:r>
      <w:r>
        <w:rPr>
          <w:webHidden/>
        </w:rPr>
      </w:r>
      <w:r>
        <w:rPr>
          <w:webHidden/>
        </w:rPr>
        <w:fldChar w:fldCharType="separate"/>
      </w:r>
      <w:r>
        <w:rPr>
          <w:webHidden/>
        </w:rPr>
        <w:t>97</w:t>
      </w:r>
      <w:r>
        <w:rPr>
          <w:webHidden/>
        </w:rPr>
        <w:fldChar w:fldCharType="end"/>
      </w:r>
      <w:r w:rsidRPr="00B347EB">
        <w:rPr>
          <w:rStyle w:val="Hyperlink"/>
        </w:rPr>
        <w:fldChar w:fldCharType="end"/>
      </w:r>
    </w:p>
    <w:p w14:paraId="026F0FC6" w14:textId="5CB38ABD" w:rsidR="008609C3" w:rsidRDefault="008609C3" w:rsidP="00741B6F">
      <w:pPr>
        <w:pStyle w:val="TOC3"/>
        <w:rPr>
          <w:rFonts w:asciiTheme="minorHAnsi" w:hAnsiTheme="minorHAnsi" w:cstheme="minorBidi"/>
          <w:color w:val="auto"/>
          <w:sz w:val="22"/>
          <w:szCs w:val="28"/>
          <w:lang w:val="en-PH" w:eastAsia="en-PH" w:bidi="th-TH"/>
        </w:rPr>
      </w:pPr>
      <w:hyperlink w:anchor="_Toc141988927" w:history="1">
        <w:r w:rsidRPr="00B347EB">
          <w:rPr>
            <w:rStyle w:val="Hyperlink"/>
          </w:rPr>
          <w:t>18.1.</w:t>
        </w:r>
        <w:r>
          <w:rPr>
            <w:rFonts w:asciiTheme="minorHAnsi" w:hAnsiTheme="minorHAnsi" w:cstheme="minorBidi"/>
            <w:color w:val="auto"/>
            <w:sz w:val="22"/>
            <w:szCs w:val="28"/>
            <w:lang w:val="en-PH" w:eastAsia="en-PH" w:bidi="th-TH"/>
          </w:rPr>
          <w:tab/>
        </w:r>
        <w:r w:rsidRPr="00B347EB">
          <w:rPr>
            <w:rStyle w:val="Hyperlink"/>
          </w:rPr>
          <w:t>Purpose</w:t>
        </w:r>
        <w:r>
          <w:rPr>
            <w:webHidden/>
          </w:rPr>
          <w:tab/>
        </w:r>
        <w:r>
          <w:rPr>
            <w:webHidden/>
          </w:rPr>
          <w:fldChar w:fldCharType="begin"/>
        </w:r>
        <w:r>
          <w:rPr>
            <w:webHidden/>
          </w:rPr>
          <w:instrText xml:space="preserve"> PAGEREF _Toc141988927 \h </w:instrText>
        </w:r>
        <w:r>
          <w:rPr>
            <w:webHidden/>
          </w:rPr>
        </w:r>
        <w:r>
          <w:rPr>
            <w:webHidden/>
          </w:rPr>
          <w:fldChar w:fldCharType="separate"/>
        </w:r>
        <w:r>
          <w:rPr>
            <w:webHidden/>
          </w:rPr>
          <w:t>97</w:t>
        </w:r>
        <w:r>
          <w:rPr>
            <w:webHidden/>
          </w:rPr>
          <w:fldChar w:fldCharType="end"/>
        </w:r>
      </w:hyperlink>
    </w:p>
    <w:p w14:paraId="79BCDDDE" w14:textId="24F2B41A" w:rsidR="008609C3" w:rsidRDefault="008609C3" w:rsidP="00741B6F">
      <w:pPr>
        <w:pStyle w:val="TOC3"/>
        <w:rPr>
          <w:rFonts w:asciiTheme="minorHAnsi" w:hAnsiTheme="minorHAnsi" w:cstheme="minorBidi"/>
          <w:color w:val="auto"/>
          <w:sz w:val="22"/>
          <w:szCs w:val="28"/>
          <w:lang w:val="en-PH" w:eastAsia="en-PH" w:bidi="th-TH"/>
        </w:rPr>
      </w:pPr>
      <w:hyperlink w:anchor="_Toc141988928" w:history="1">
        <w:r w:rsidRPr="00B347EB">
          <w:rPr>
            <w:rStyle w:val="Hyperlink"/>
          </w:rPr>
          <w:t>18.2.</w:t>
        </w:r>
        <w:r>
          <w:rPr>
            <w:rFonts w:asciiTheme="minorHAnsi" w:hAnsiTheme="minorHAnsi" w:cstheme="minorBidi"/>
            <w:color w:val="auto"/>
            <w:sz w:val="22"/>
            <w:szCs w:val="28"/>
            <w:lang w:val="en-PH" w:eastAsia="en-PH" w:bidi="th-TH"/>
          </w:rPr>
          <w:tab/>
        </w:r>
        <w:r w:rsidRPr="00B347EB">
          <w:rPr>
            <w:rStyle w:val="Hyperlink"/>
          </w:rPr>
          <w:t>Background</w:t>
        </w:r>
        <w:r>
          <w:rPr>
            <w:webHidden/>
          </w:rPr>
          <w:tab/>
        </w:r>
        <w:r>
          <w:rPr>
            <w:webHidden/>
          </w:rPr>
          <w:fldChar w:fldCharType="begin"/>
        </w:r>
        <w:r>
          <w:rPr>
            <w:webHidden/>
          </w:rPr>
          <w:instrText xml:space="preserve"> PAGEREF _Toc141988928 \h </w:instrText>
        </w:r>
        <w:r>
          <w:rPr>
            <w:webHidden/>
          </w:rPr>
        </w:r>
        <w:r>
          <w:rPr>
            <w:webHidden/>
          </w:rPr>
          <w:fldChar w:fldCharType="separate"/>
        </w:r>
        <w:r>
          <w:rPr>
            <w:webHidden/>
          </w:rPr>
          <w:t>97</w:t>
        </w:r>
        <w:r>
          <w:rPr>
            <w:webHidden/>
          </w:rPr>
          <w:fldChar w:fldCharType="end"/>
        </w:r>
      </w:hyperlink>
    </w:p>
    <w:p w14:paraId="5D987DAB" w14:textId="45D5EF99" w:rsidR="008609C3" w:rsidRDefault="008609C3" w:rsidP="00741B6F">
      <w:pPr>
        <w:pStyle w:val="TOC3"/>
        <w:rPr>
          <w:rFonts w:asciiTheme="minorHAnsi" w:hAnsiTheme="minorHAnsi" w:cstheme="minorBidi"/>
          <w:color w:val="auto"/>
          <w:sz w:val="22"/>
          <w:szCs w:val="28"/>
          <w:lang w:val="en-PH" w:eastAsia="en-PH" w:bidi="th-TH"/>
        </w:rPr>
      </w:pPr>
      <w:hyperlink w:anchor="_Toc141988929" w:history="1">
        <w:r w:rsidRPr="00B347EB">
          <w:rPr>
            <w:rStyle w:val="Hyperlink"/>
          </w:rPr>
          <w:t>18.3.</w:t>
        </w:r>
        <w:r>
          <w:rPr>
            <w:rFonts w:asciiTheme="minorHAnsi" w:hAnsiTheme="minorHAnsi" w:cstheme="minorBidi"/>
            <w:color w:val="auto"/>
            <w:sz w:val="22"/>
            <w:szCs w:val="28"/>
            <w:lang w:val="en-PH" w:eastAsia="en-PH" w:bidi="th-TH"/>
          </w:rPr>
          <w:tab/>
        </w:r>
        <w:r w:rsidRPr="00B347EB">
          <w:rPr>
            <w:rStyle w:val="Hyperlink"/>
          </w:rPr>
          <w:t>Supported Sample Transaction and Case from Customer</w:t>
        </w:r>
        <w:r>
          <w:rPr>
            <w:webHidden/>
          </w:rPr>
          <w:tab/>
        </w:r>
        <w:r>
          <w:rPr>
            <w:webHidden/>
          </w:rPr>
          <w:fldChar w:fldCharType="begin"/>
        </w:r>
        <w:r>
          <w:rPr>
            <w:webHidden/>
          </w:rPr>
          <w:instrText xml:space="preserve"> PAGEREF _Toc141988929 \h </w:instrText>
        </w:r>
        <w:r>
          <w:rPr>
            <w:webHidden/>
          </w:rPr>
        </w:r>
        <w:r>
          <w:rPr>
            <w:webHidden/>
          </w:rPr>
          <w:fldChar w:fldCharType="separate"/>
        </w:r>
        <w:r>
          <w:rPr>
            <w:webHidden/>
          </w:rPr>
          <w:t>97</w:t>
        </w:r>
        <w:r>
          <w:rPr>
            <w:webHidden/>
          </w:rPr>
          <w:fldChar w:fldCharType="end"/>
        </w:r>
      </w:hyperlink>
    </w:p>
    <w:p w14:paraId="3E19E8CE" w14:textId="505279BB" w:rsidR="008609C3" w:rsidRDefault="008609C3" w:rsidP="00741B6F">
      <w:pPr>
        <w:pStyle w:val="TOC3"/>
        <w:rPr>
          <w:rFonts w:asciiTheme="minorHAnsi" w:hAnsiTheme="minorHAnsi" w:cstheme="minorBidi"/>
          <w:color w:val="auto"/>
          <w:sz w:val="22"/>
          <w:szCs w:val="28"/>
          <w:lang w:val="en-PH" w:eastAsia="en-PH" w:bidi="th-TH"/>
        </w:rPr>
      </w:pPr>
      <w:hyperlink w:anchor="_Toc141988930" w:history="1">
        <w:r w:rsidRPr="00B347EB">
          <w:rPr>
            <w:rStyle w:val="Hyperlink"/>
          </w:rPr>
          <w:t>18.4.</w:t>
        </w:r>
        <w:r>
          <w:rPr>
            <w:rFonts w:asciiTheme="minorHAnsi" w:hAnsiTheme="minorHAnsi" w:cstheme="minorBidi"/>
            <w:color w:val="auto"/>
            <w:sz w:val="22"/>
            <w:szCs w:val="28"/>
            <w:lang w:val="en-PH" w:eastAsia="en-PH" w:bidi="th-TH"/>
          </w:rPr>
          <w:tab/>
        </w:r>
        <w:r w:rsidRPr="00B347EB">
          <w:rPr>
            <w:rStyle w:val="Hyperlink"/>
          </w:rPr>
          <w:t>Menu Modification</w:t>
        </w:r>
        <w:r>
          <w:rPr>
            <w:webHidden/>
          </w:rPr>
          <w:tab/>
        </w:r>
        <w:r>
          <w:rPr>
            <w:webHidden/>
          </w:rPr>
          <w:fldChar w:fldCharType="begin"/>
        </w:r>
        <w:r>
          <w:rPr>
            <w:webHidden/>
          </w:rPr>
          <w:instrText xml:space="preserve"> PAGEREF _Toc141988930 \h </w:instrText>
        </w:r>
        <w:r>
          <w:rPr>
            <w:webHidden/>
          </w:rPr>
        </w:r>
        <w:r>
          <w:rPr>
            <w:webHidden/>
          </w:rPr>
          <w:fldChar w:fldCharType="separate"/>
        </w:r>
        <w:r>
          <w:rPr>
            <w:webHidden/>
          </w:rPr>
          <w:t>100</w:t>
        </w:r>
        <w:r>
          <w:rPr>
            <w:webHidden/>
          </w:rPr>
          <w:fldChar w:fldCharType="end"/>
        </w:r>
      </w:hyperlink>
    </w:p>
    <w:p w14:paraId="0304FEF5" w14:textId="05AB2F9A" w:rsidR="008609C3" w:rsidRDefault="008609C3" w:rsidP="00741B6F">
      <w:pPr>
        <w:pStyle w:val="TOC3"/>
        <w:rPr>
          <w:rFonts w:asciiTheme="minorHAnsi" w:hAnsiTheme="minorHAnsi" w:cstheme="minorBidi"/>
          <w:color w:val="auto"/>
          <w:sz w:val="22"/>
          <w:szCs w:val="28"/>
          <w:lang w:val="en-PH" w:eastAsia="en-PH" w:bidi="th-TH"/>
        </w:rPr>
      </w:pPr>
      <w:hyperlink w:anchor="_Toc141988931" w:history="1">
        <w:r w:rsidRPr="00B347EB">
          <w:rPr>
            <w:rStyle w:val="Hyperlink"/>
          </w:rPr>
          <w:t>18.5.</w:t>
        </w:r>
        <w:r>
          <w:rPr>
            <w:rFonts w:asciiTheme="minorHAnsi" w:hAnsiTheme="minorHAnsi" w:cstheme="minorBidi"/>
            <w:color w:val="auto"/>
            <w:sz w:val="22"/>
            <w:szCs w:val="28"/>
            <w:lang w:val="en-PH" w:eastAsia="en-PH" w:bidi="th-TH"/>
          </w:rPr>
          <w:tab/>
        </w:r>
        <w:r w:rsidRPr="00B347EB">
          <w:rPr>
            <w:rStyle w:val="Hyperlink"/>
          </w:rPr>
          <w:t>Screen Layout and Data Sheet</w:t>
        </w:r>
        <w:r>
          <w:rPr>
            <w:webHidden/>
          </w:rPr>
          <w:tab/>
        </w:r>
        <w:r>
          <w:rPr>
            <w:webHidden/>
          </w:rPr>
          <w:fldChar w:fldCharType="begin"/>
        </w:r>
        <w:r>
          <w:rPr>
            <w:webHidden/>
          </w:rPr>
          <w:instrText xml:space="preserve"> PAGEREF _Toc141988931 \h </w:instrText>
        </w:r>
        <w:r>
          <w:rPr>
            <w:webHidden/>
          </w:rPr>
        </w:r>
        <w:r>
          <w:rPr>
            <w:webHidden/>
          </w:rPr>
          <w:fldChar w:fldCharType="separate"/>
        </w:r>
        <w:r>
          <w:rPr>
            <w:webHidden/>
          </w:rPr>
          <w:t>100</w:t>
        </w:r>
        <w:r>
          <w:rPr>
            <w:webHidden/>
          </w:rPr>
          <w:fldChar w:fldCharType="end"/>
        </w:r>
      </w:hyperlink>
    </w:p>
    <w:p w14:paraId="71B5A17E" w14:textId="7B556CF1" w:rsidR="008609C3" w:rsidRDefault="008609C3" w:rsidP="00741B6F">
      <w:pPr>
        <w:pStyle w:val="TOC3"/>
        <w:rPr>
          <w:rFonts w:asciiTheme="minorHAnsi" w:hAnsiTheme="minorHAnsi" w:cstheme="minorBidi"/>
          <w:color w:val="auto"/>
          <w:sz w:val="22"/>
          <w:szCs w:val="28"/>
          <w:lang w:val="en-PH" w:eastAsia="en-PH" w:bidi="th-TH"/>
        </w:rPr>
      </w:pPr>
      <w:hyperlink w:anchor="_Toc141988932" w:history="1">
        <w:r w:rsidRPr="00B347EB">
          <w:rPr>
            <w:rStyle w:val="Hyperlink"/>
          </w:rPr>
          <w:t>18.6.</w:t>
        </w:r>
        <w:r>
          <w:rPr>
            <w:rFonts w:asciiTheme="minorHAnsi" w:hAnsiTheme="minorHAnsi" w:cstheme="minorBidi"/>
            <w:color w:val="auto"/>
            <w:sz w:val="22"/>
            <w:szCs w:val="28"/>
            <w:lang w:val="en-PH" w:eastAsia="en-PH" w:bidi="th-TH"/>
          </w:rPr>
          <w:tab/>
        </w:r>
        <w:r w:rsidRPr="00B347EB">
          <w:rPr>
            <w:rStyle w:val="Hyperlink"/>
          </w:rPr>
          <w:t xml:space="preserve">Business Rule  </w:t>
        </w:r>
        <w:r w:rsidRPr="00B347EB">
          <w:rPr>
            <w:rStyle w:val="Hyperlink"/>
            <w:cs/>
          </w:rPr>
          <w:t xml:space="preserve">/ </w:t>
        </w:r>
        <w:r w:rsidRPr="00B347EB">
          <w:rPr>
            <w:rStyle w:val="Hyperlink"/>
          </w:rPr>
          <w:t>Business Logic</w:t>
        </w:r>
        <w:r>
          <w:rPr>
            <w:webHidden/>
          </w:rPr>
          <w:tab/>
        </w:r>
        <w:r>
          <w:rPr>
            <w:webHidden/>
          </w:rPr>
          <w:fldChar w:fldCharType="begin"/>
        </w:r>
        <w:r>
          <w:rPr>
            <w:webHidden/>
          </w:rPr>
          <w:instrText xml:space="preserve"> PAGEREF _Toc141988932 \h </w:instrText>
        </w:r>
        <w:r>
          <w:rPr>
            <w:webHidden/>
          </w:rPr>
        </w:r>
        <w:r>
          <w:rPr>
            <w:webHidden/>
          </w:rPr>
          <w:fldChar w:fldCharType="separate"/>
        </w:r>
        <w:r>
          <w:rPr>
            <w:webHidden/>
          </w:rPr>
          <w:t>100</w:t>
        </w:r>
        <w:r>
          <w:rPr>
            <w:webHidden/>
          </w:rPr>
          <w:fldChar w:fldCharType="end"/>
        </w:r>
      </w:hyperlink>
    </w:p>
    <w:p w14:paraId="60014A39" w14:textId="1B26EF84" w:rsidR="008609C3" w:rsidRDefault="008609C3" w:rsidP="00741B6F">
      <w:pPr>
        <w:pStyle w:val="TOC3"/>
        <w:rPr>
          <w:rFonts w:asciiTheme="minorHAnsi" w:hAnsiTheme="minorHAnsi" w:cstheme="minorBidi"/>
          <w:color w:val="auto"/>
          <w:sz w:val="22"/>
          <w:szCs w:val="28"/>
          <w:lang w:val="en-PH" w:eastAsia="en-PH" w:bidi="th-TH"/>
        </w:rPr>
      </w:pPr>
      <w:hyperlink w:anchor="_Toc141988933" w:history="1">
        <w:r w:rsidRPr="00B347EB">
          <w:rPr>
            <w:rStyle w:val="Hyperlink"/>
          </w:rPr>
          <w:t>18.7.</w:t>
        </w:r>
        <w:r>
          <w:rPr>
            <w:rFonts w:asciiTheme="minorHAnsi" w:hAnsiTheme="minorHAnsi" w:cstheme="minorBidi"/>
            <w:color w:val="auto"/>
            <w:sz w:val="22"/>
            <w:szCs w:val="28"/>
            <w:lang w:val="en-PH" w:eastAsia="en-PH" w:bidi="th-TH"/>
          </w:rPr>
          <w:tab/>
        </w:r>
        <w:r w:rsidRPr="00B347EB">
          <w:rPr>
            <w:rStyle w:val="Hyperlink"/>
          </w:rPr>
          <w:t>To</w:t>
        </w:r>
        <w:r w:rsidRPr="00B347EB">
          <w:rPr>
            <w:rStyle w:val="Hyperlink"/>
            <w:cs/>
          </w:rPr>
          <w:t>-</w:t>
        </w:r>
        <w:r w:rsidRPr="00B347EB">
          <w:rPr>
            <w:rStyle w:val="Hyperlink"/>
          </w:rPr>
          <w:t>be Processing</w:t>
        </w:r>
        <w:r>
          <w:rPr>
            <w:webHidden/>
          </w:rPr>
          <w:tab/>
        </w:r>
        <w:r>
          <w:rPr>
            <w:webHidden/>
          </w:rPr>
          <w:fldChar w:fldCharType="begin"/>
        </w:r>
        <w:r>
          <w:rPr>
            <w:webHidden/>
          </w:rPr>
          <w:instrText xml:space="preserve"> PAGEREF _Toc141988933 \h </w:instrText>
        </w:r>
        <w:r>
          <w:rPr>
            <w:webHidden/>
          </w:rPr>
        </w:r>
        <w:r>
          <w:rPr>
            <w:webHidden/>
          </w:rPr>
          <w:fldChar w:fldCharType="separate"/>
        </w:r>
        <w:r>
          <w:rPr>
            <w:webHidden/>
          </w:rPr>
          <w:t>101</w:t>
        </w:r>
        <w:r>
          <w:rPr>
            <w:webHidden/>
          </w:rPr>
          <w:fldChar w:fldCharType="end"/>
        </w:r>
      </w:hyperlink>
    </w:p>
    <w:p w14:paraId="2C894965" w14:textId="49C41D07" w:rsidR="008609C3" w:rsidRDefault="008609C3" w:rsidP="00741B6F">
      <w:pPr>
        <w:pStyle w:val="TOC3"/>
        <w:rPr>
          <w:rFonts w:asciiTheme="minorHAnsi" w:hAnsiTheme="minorHAnsi" w:cstheme="minorBidi"/>
          <w:color w:val="auto"/>
          <w:sz w:val="22"/>
          <w:szCs w:val="28"/>
          <w:lang w:val="en-PH" w:eastAsia="en-PH" w:bidi="th-TH"/>
        </w:rPr>
      </w:pPr>
      <w:hyperlink w:anchor="_Toc141988934" w:history="1">
        <w:r w:rsidRPr="00B347EB">
          <w:rPr>
            <w:rStyle w:val="Hyperlink"/>
          </w:rPr>
          <w:t>18.8.</w:t>
        </w:r>
        <w:r>
          <w:rPr>
            <w:rFonts w:asciiTheme="minorHAnsi" w:hAnsiTheme="minorHAnsi" w:cstheme="minorBidi"/>
            <w:color w:val="auto"/>
            <w:sz w:val="22"/>
            <w:szCs w:val="28"/>
            <w:lang w:val="en-PH" w:eastAsia="en-PH" w:bidi="th-TH"/>
          </w:rPr>
          <w:tab/>
        </w:r>
        <w:r w:rsidRPr="00B347EB">
          <w:rPr>
            <w:rStyle w:val="Hyperlink"/>
          </w:rPr>
          <w:t xml:space="preserve">File </w:t>
        </w:r>
        <w:r w:rsidRPr="00B347EB">
          <w:rPr>
            <w:rStyle w:val="Hyperlink"/>
            <w:cs/>
          </w:rPr>
          <w:t>/</w:t>
        </w:r>
        <w:r w:rsidRPr="00B347EB">
          <w:rPr>
            <w:rStyle w:val="Hyperlink"/>
          </w:rPr>
          <w:t>API Layout and Data Sheet</w:t>
        </w:r>
        <w:r>
          <w:rPr>
            <w:webHidden/>
          </w:rPr>
          <w:tab/>
        </w:r>
        <w:r>
          <w:rPr>
            <w:webHidden/>
          </w:rPr>
          <w:fldChar w:fldCharType="begin"/>
        </w:r>
        <w:r>
          <w:rPr>
            <w:webHidden/>
          </w:rPr>
          <w:instrText xml:space="preserve"> PAGEREF _Toc141988934 \h </w:instrText>
        </w:r>
        <w:r>
          <w:rPr>
            <w:webHidden/>
          </w:rPr>
        </w:r>
        <w:r>
          <w:rPr>
            <w:webHidden/>
          </w:rPr>
          <w:fldChar w:fldCharType="separate"/>
        </w:r>
        <w:r>
          <w:rPr>
            <w:webHidden/>
          </w:rPr>
          <w:t>101</w:t>
        </w:r>
        <w:r>
          <w:rPr>
            <w:webHidden/>
          </w:rPr>
          <w:fldChar w:fldCharType="end"/>
        </w:r>
      </w:hyperlink>
    </w:p>
    <w:p w14:paraId="29D1759E" w14:textId="5FC252AD" w:rsidR="008609C3" w:rsidRDefault="008609C3" w:rsidP="00741B6F">
      <w:pPr>
        <w:pStyle w:val="TOC3"/>
        <w:rPr>
          <w:rFonts w:asciiTheme="minorHAnsi" w:hAnsiTheme="minorHAnsi" w:cstheme="minorBidi"/>
          <w:color w:val="auto"/>
          <w:sz w:val="22"/>
          <w:szCs w:val="28"/>
          <w:lang w:val="en-PH" w:eastAsia="en-PH" w:bidi="th-TH"/>
        </w:rPr>
      </w:pPr>
      <w:hyperlink w:anchor="_Toc141988935" w:history="1">
        <w:r w:rsidRPr="00B347EB">
          <w:rPr>
            <w:rStyle w:val="Hyperlink"/>
          </w:rPr>
          <w:t>18.9.</w:t>
        </w:r>
        <w:r>
          <w:rPr>
            <w:rFonts w:asciiTheme="minorHAnsi" w:hAnsiTheme="minorHAnsi" w:cstheme="minorBidi"/>
            <w:color w:val="auto"/>
            <w:sz w:val="22"/>
            <w:szCs w:val="28"/>
            <w:lang w:val="en-PH" w:eastAsia="en-PH" w:bidi="th-TH"/>
          </w:rPr>
          <w:tab/>
        </w:r>
        <w:r w:rsidRPr="00B347EB">
          <w:rPr>
            <w:rStyle w:val="Hyperlink"/>
          </w:rPr>
          <w:t>Report Layout and Data Sheet</w:t>
        </w:r>
        <w:r>
          <w:rPr>
            <w:webHidden/>
          </w:rPr>
          <w:tab/>
        </w:r>
        <w:r>
          <w:rPr>
            <w:webHidden/>
          </w:rPr>
          <w:fldChar w:fldCharType="begin"/>
        </w:r>
        <w:r>
          <w:rPr>
            <w:webHidden/>
          </w:rPr>
          <w:instrText xml:space="preserve"> PAGEREF _Toc141988935 \h </w:instrText>
        </w:r>
        <w:r>
          <w:rPr>
            <w:webHidden/>
          </w:rPr>
        </w:r>
        <w:r>
          <w:rPr>
            <w:webHidden/>
          </w:rPr>
          <w:fldChar w:fldCharType="separate"/>
        </w:r>
        <w:r>
          <w:rPr>
            <w:webHidden/>
          </w:rPr>
          <w:t>101</w:t>
        </w:r>
        <w:r>
          <w:rPr>
            <w:webHidden/>
          </w:rPr>
          <w:fldChar w:fldCharType="end"/>
        </w:r>
      </w:hyperlink>
    </w:p>
    <w:p w14:paraId="639A04A4" w14:textId="64F29952" w:rsidR="008609C3" w:rsidRDefault="008609C3" w:rsidP="00741B6F">
      <w:pPr>
        <w:pStyle w:val="TOC3"/>
        <w:rPr>
          <w:rFonts w:asciiTheme="minorHAnsi" w:hAnsiTheme="minorHAnsi" w:cstheme="minorBidi"/>
          <w:color w:val="auto"/>
          <w:sz w:val="22"/>
          <w:szCs w:val="28"/>
          <w:lang w:val="en-PH" w:eastAsia="en-PH" w:bidi="th-TH"/>
        </w:rPr>
      </w:pPr>
      <w:hyperlink w:anchor="_Toc141988936" w:history="1">
        <w:r w:rsidRPr="00B347EB">
          <w:rPr>
            <w:rStyle w:val="Hyperlink"/>
          </w:rPr>
          <w:t>18.10.</w:t>
        </w:r>
        <w:r>
          <w:rPr>
            <w:rFonts w:asciiTheme="minorHAnsi" w:hAnsiTheme="minorHAnsi" w:cstheme="minorBidi"/>
            <w:color w:val="auto"/>
            <w:sz w:val="22"/>
            <w:szCs w:val="28"/>
            <w:lang w:val="en-PH" w:eastAsia="en-PH" w:bidi="th-TH"/>
          </w:rPr>
          <w:tab/>
        </w:r>
        <w:r w:rsidRPr="00B347EB">
          <w:rPr>
            <w:rStyle w:val="Hyperlink"/>
          </w:rPr>
          <w:t>Additional Impacts</w:t>
        </w:r>
        <w:r>
          <w:rPr>
            <w:webHidden/>
          </w:rPr>
          <w:tab/>
        </w:r>
        <w:r>
          <w:rPr>
            <w:webHidden/>
          </w:rPr>
          <w:fldChar w:fldCharType="begin"/>
        </w:r>
        <w:r>
          <w:rPr>
            <w:webHidden/>
          </w:rPr>
          <w:instrText xml:space="preserve"> PAGEREF _Toc141988936 \h </w:instrText>
        </w:r>
        <w:r>
          <w:rPr>
            <w:webHidden/>
          </w:rPr>
        </w:r>
        <w:r>
          <w:rPr>
            <w:webHidden/>
          </w:rPr>
          <w:fldChar w:fldCharType="separate"/>
        </w:r>
        <w:r>
          <w:rPr>
            <w:webHidden/>
          </w:rPr>
          <w:t>101</w:t>
        </w:r>
        <w:r>
          <w:rPr>
            <w:webHidden/>
          </w:rPr>
          <w:fldChar w:fldCharType="end"/>
        </w:r>
      </w:hyperlink>
    </w:p>
    <w:p w14:paraId="26B0E40B" w14:textId="790C3E7E" w:rsidR="008609C3" w:rsidRDefault="008609C3" w:rsidP="00741B6F">
      <w:pPr>
        <w:pStyle w:val="TOC2"/>
        <w:rPr>
          <w:rFonts w:asciiTheme="minorHAnsi" w:hAnsiTheme="minorHAnsi" w:cstheme="minorBidi"/>
          <w:sz w:val="22"/>
          <w:szCs w:val="28"/>
          <w:lang w:val="en-PH" w:eastAsia="en-PH" w:bidi="th-TH"/>
        </w:rPr>
        <w:pPrChange w:id="25" w:author="Emy Bartolome" w:date="2023-08-03T21:00:00Z">
          <w:pPr>
            <w:pStyle w:val="TOC2"/>
            <w:tabs>
              <w:tab w:val="left" w:pos="880"/>
              <w:tab w:val="right" w:leader="dot" w:pos="10053"/>
            </w:tabs>
          </w:pPr>
        </w:pPrChange>
      </w:pPr>
      <w:r w:rsidRPr="00B347EB">
        <w:rPr>
          <w:rStyle w:val="Hyperlink"/>
        </w:rPr>
        <w:fldChar w:fldCharType="begin"/>
      </w:r>
      <w:r w:rsidRPr="00B347EB">
        <w:rPr>
          <w:rStyle w:val="Hyperlink"/>
        </w:rPr>
        <w:instrText xml:space="preserve"> </w:instrText>
      </w:r>
      <w:r>
        <w:instrText>HYPERLINK \l "_Toc141988937"</w:instrText>
      </w:r>
      <w:r w:rsidRPr="00B347EB">
        <w:rPr>
          <w:rStyle w:val="Hyperlink"/>
        </w:rPr>
        <w:instrText xml:space="preserve"> </w:instrText>
      </w:r>
      <w:r w:rsidRPr="00B347EB">
        <w:rPr>
          <w:rStyle w:val="Hyperlink"/>
        </w:rPr>
      </w:r>
      <w:r w:rsidRPr="00B347EB">
        <w:rPr>
          <w:rStyle w:val="Hyperlink"/>
        </w:rPr>
        <w:fldChar w:fldCharType="separate"/>
      </w:r>
      <w:r w:rsidRPr="00B347EB">
        <w:rPr>
          <w:rStyle w:val="Hyperlink"/>
        </w:rPr>
        <w:t>19.</w:t>
      </w:r>
      <w:r>
        <w:rPr>
          <w:rFonts w:asciiTheme="minorHAnsi" w:hAnsiTheme="minorHAnsi" w:cstheme="minorBidi"/>
          <w:sz w:val="22"/>
          <w:szCs w:val="28"/>
          <w:lang w:val="en-PH" w:eastAsia="en-PH" w:bidi="th-TH"/>
        </w:rPr>
        <w:tab/>
      </w:r>
      <w:r w:rsidRPr="00B347EB">
        <w:rPr>
          <w:rStyle w:val="Hyperlink"/>
        </w:rPr>
        <w:t>Summary report of business types</w:t>
      </w:r>
      <w:r w:rsidRPr="00B347EB">
        <w:rPr>
          <w:rStyle w:val="Hyperlink"/>
          <w:cs/>
        </w:rPr>
        <w:t xml:space="preserve"> </w:t>
      </w:r>
      <w:r w:rsidRPr="00B347EB">
        <w:rPr>
          <w:rStyle w:val="Hyperlink"/>
        </w:rPr>
        <w:t xml:space="preserve"> (Included in TOR, have to discuss)</w:t>
      </w:r>
      <w:r>
        <w:rPr>
          <w:webHidden/>
        </w:rPr>
        <w:tab/>
      </w:r>
      <w:r>
        <w:rPr>
          <w:webHidden/>
        </w:rPr>
        <w:fldChar w:fldCharType="begin"/>
      </w:r>
      <w:r>
        <w:rPr>
          <w:webHidden/>
        </w:rPr>
        <w:instrText xml:space="preserve"> PAGEREF _Toc141988937 \h </w:instrText>
      </w:r>
      <w:r>
        <w:rPr>
          <w:webHidden/>
        </w:rPr>
      </w:r>
      <w:r>
        <w:rPr>
          <w:webHidden/>
        </w:rPr>
        <w:fldChar w:fldCharType="separate"/>
      </w:r>
      <w:r>
        <w:rPr>
          <w:webHidden/>
        </w:rPr>
        <w:t>101</w:t>
      </w:r>
      <w:r>
        <w:rPr>
          <w:webHidden/>
        </w:rPr>
        <w:fldChar w:fldCharType="end"/>
      </w:r>
      <w:r w:rsidRPr="00B347EB">
        <w:rPr>
          <w:rStyle w:val="Hyperlink"/>
        </w:rPr>
        <w:fldChar w:fldCharType="end"/>
      </w:r>
    </w:p>
    <w:p w14:paraId="6B293304" w14:textId="278B4BFE" w:rsidR="008609C3" w:rsidRDefault="008609C3" w:rsidP="00741B6F">
      <w:pPr>
        <w:pStyle w:val="TOC3"/>
        <w:rPr>
          <w:rFonts w:asciiTheme="minorHAnsi" w:hAnsiTheme="minorHAnsi" w:cstheme="minorBidi"/>
          <w:color w:val="auto"/>
          <w:sz w:val="22"/>
          <w:szCs w:val="28"/>
          <w:lang w:val="en-PH" w:eastAsia="en-PH" w:bidi="th-TH"/>
        </w:rPr>
      </w:pPr>
      <w:hyperlink w:anchor="_Toc141988938" w:history="1">
        <w:r w:rsidRPr="00B347EB">
          <w:rPr>
            <w:rStyle w:val="Hyperlink"/>
          </w:rPr>
          <w:t>19.1.</w:t>
        </w:r>
        <w:r>
          <w:rPr>
            <w:rFonts w:asciiTheme="minorHAnsi" w:hAnsiTheme="minorHAnsi" w:cstheme="minorBidi"/>
            <w:color w:val="auto"/>
            <w:sz w:val="22"/>
            <w:szCs w:val="28"/>
            <w:lang w:val="en-PH" w:eastAsia="en-PH" w:bidi="th-TH"/>
          </w:rPr>
          <w:tab/>
        </w:r>
        <w:r w:rsidRPr="00B347EB">
          <w:rPr>
            <w:rStyle w:val="Hyperlink"/>
          </w:rPr>
          <w:t>Purpose</w:t>
        </w:r>
        <w:r>
          <w:rPr>
            <w:webHidden/>
          </w:rPr>
          <w:tab/>
        </w:r>
        <w:r>
          <w:rPr>
            <w:webHidden/>
          </w:rPr>
          <w:fldChar w:fldCharType="begin"/>
        </w:r>
        <w:r>
          <w:rPr>
            <w:webHidden/>
          </w:rPr>
          <w:instrText xml:space="preserve"> PAGEREF _Toc141988938 \h </w:instrText>
        </w:r>
        <w:r>
          <w:rPr>
            <w:webHidden/>
          </w:rPr>
        </w:r>
        <w:r>
          <w:rPr>
            <w:webHidden/>
          </w:rPr>
          <w:fldChar w:fldCharType="separate"/>
        </w:r>
        <w:r>
          <w:rPr>
            <w:webHidden/>
          </w:rPr>
          <w:t>101</w:t>
        </w:r>
        <w:r>
          <w:rPr>
            <w:webHidden/>
          </w:rPr>
          <w:fldChar w:fldCharType="end"/>
        </w:r>
      </w:hyperlink>
    </w:p>
    <w:p w14:paraId="26970310" w14:textId="797F0A73" w:rsidR="008609C3" w:rsidRDefault="008609C3" w:rsidP="00741B6F">
      <w:pPr>
        <w:pStyle w:val="TOC3"/>
        <w:rPr>
          <w:rFonts w:asciiTheme="minorHAnsi" w:hAnsiTheme="minorHAnsi" w:cstheme="minorBidi"/>
          <w:color w:val="auto"/>
          <w:sz w:val="22"/>
          <w:szCs w:val="28"/>
          <w:lang w:val="en-PH" w:eastAsia="en-PH" w:bidi="th-TH"/>
        </w:rPr>
      </w:pPr>
      <w:hyperlink w:anchor="_Toc141988939" w:history="1">
        <w:r w:rsidRPr="00B347EB">
          <w:rPr>
            <w:rStyle w:val="Hyperlink"/>
          </w:rPr>
          <w:t>19.2.</w:t>
        </w:r>
        <w:r>
          <w:rPr>
            <w:rFonts w:asciiTheme="minorHAnsi" w:hAnsiTheme="minorHAnsi" w:cstheme="minorBidi"/>
            <w:color w:val="auto"/>
            <w:sz w:val="22"/>
            <w:szCs w:val="28"/>
            <w:lang w:val="en-PH" w:eastAsia="en-PH" w:bidi="th-TH"/>
          </w:rPr>
          <w:tab/>
        </w:r>
        <w:r w:rsidRPr="00B347EB">
          <w:rPr>
            <w:rStyle w:val="Hyperlink"/>
          </w:rPr>
          <w:t>Background</w:t>
        </w:r>
        <w:r>
          <w:rPr>
            <w:webHidden/>
          </w:rPr>
          <w:tab/>
        </w:r>
        <w:r>
          <w:rPr>
            <w:webHidden/>
          </w:rPr>
          <w:fldChar w:fldCharType="begin"/>
        </w:r>
        <w:r>
          <w:rPr>
            <w:webHidden/>
          </w:rPr>
          <w:instrText xml:space="preserve"> PAGEREF _Toc141988939 \h </w:instrText>
        </w:r>
        <w:r>
          <w:rPr>
            <w:webHidden/>
          </w:rPr>
        </w:r>
        <w:r>
          <w:rPr>
            <w:webHidden/>
          </w:rPr>
          <w:fldChar w:fldCharType="separate"/>
        </w:r>
        <w:r>
          <w:rPr>
            <w:webHidden/>
          </w:rPr>
          <w:t>101</w:t>
        </w:r>
        <w:r>
          <w:rPr>
            <w:webHidden/>
          </w:rPr>
          <w:fldChar w:fldCharType="end"/>
        </w:r>
      </w:hyperlink>
    </w:p>
    <w:p w14:paraId="0A5D31CA" w14:textId="7B18D0F7" w:rsidR="008609C3" w:rsidRDefault="008609C3" w:rsidP="00741B6F">
      <w:pPr>
        <w:pStyle w:val="TOC3"/>
        <w:rPr>
          <w:rFonts w:asciiTheme="minorHAnsi" w:hAnsiTheme="minorHAnsi" w:cstheme="minorBidi"/>
          <w:color w:val="auto"/>
          <w:sz w:val="22"/>
          <w:szCs w:val="28"/>
          <w:lang w:val="en-PH" w:eastAsia="en-PH" w:bidi="th-TH"/>
        </w:rPr>
      </w:pPr>
      <w:hyperlink w:anchor="_Toc141988940" w:history="1">
        <w:r w:rsidRPr="00B347EB">
          <w:rPr>
            <w:rStyle w:val="Hyperlink"/>
          </w:rPr>
          <w:t>19.3.</w:t>
        </w:r>
        <w:r>
          <w:rPr>
            <w:rFonts w:asciiTheme="minorHAnsi" w:hAnsiTheme="minorHAnsi" w:cstheme="minorBidi"/>
            <w:color w:val="auto"/>
            <w:sz w:val="22"/>
            <w:szCs w:val="28"/>
            <w:lang w:val="en-PH" w:eastAsia="en-PH" w:bidi="th-TH"/>
          </w:rPr>
          <w:tab/>
        </w:r>
        <w:r w:rsidRPr="00B347EB">
          <w:rPr>
            <w:rStyle w:val="Hyperlink"/>
          </w:rPr>
          <w:t>Supported Sample Transaction and Case from Customer</w:t>
        </w:r>
        <w:r>
          <w:rPr>
            <w:webHidden/>
          </w:rPr>
          <w:tab/>
        </w:r>
        <w:r>
          <w:rPr>
            <w:webHidden/>
          </w:rPr>
          <w:fldChar w:fldCharType="begin"/>
        </w:r>
        <w:r>
          <w:rPr>
            <w:webHidden/>
          </w:rPr>
          <w:instrText xml:space="preserve"> PAGEREF _Toc141988940 \h </w:instrText>
        </w:r>
        <w:r>
          <w:rPr>
            <w:webHidden/>
          </w:rPr>
        </w:r>
        <w:r>
          <w:rPr>
            <w:webHidden/>
          </w:rPr>
          <w:fldChar w:fldCharType="separate"/>
        </w:r>
        <w:r>
          <w:rPr>
            <w:webHidden/>
          </w:rPr>
          <w:t>102</w:t>
        </w:r>
        <w:r>
          <w:rPr>
            <w:webHidden/>
          </w:rPr>
          <w:fldChar w:fldCharType="end"/>
        </w:r>
      </w:hyperlink>
    </w:p>
    <w:p w14:paraId="344BD5F8" w14:textId="3244786F" w:rsidR="008609C3" w:rsidRDefault="008609C3" w:rsidP="00741B6F">
      <w:pPr>
        <w:pStyle w:val="TOC3"/>
        <w:rPr>
          <w:rFonts w:asciiTheme="minorHAnsi" w:hAnsiTheme="minorHAnsi" w:cstheme="minorBidi"/>
          <w:color w:val="auto"/>
          <w:sz w:val="22"/>
          <w:szCs w:val="28"/>
          <w:lang w:val="en-PH" w:eastAsia="en-PH" w:bidi="th-TH"/>
        </w:rPr>
      </w:pPr>
      <w:hyperlink w:anchor="_Toc141988941" w:history="1">
        <w:r w:rsidRPr="00B347EB">
          <w:rPr>
            <w:rStyle w:val="Hyperlink"/>
          </w:rPr>
          <w:t>19.4.</w:t>
        </w:r>
        <w:r>
          <w:rPr>
            <w:rFonts w:asciiTheme="minorHAnsi" w:hAnsiTheme="minorHAnsi" w:cstheme="minorBidi"/>
            <w:color w:val="auto"/>
            <w:sz w:val="22"/>
            <w:szCs w:val="28"/>
            <w:lang w:val="en-PH" w:eastAsia="en-PH" w:bidi="th-TH"/>
          </w:rPr>
          <w:tab/>
        </w:r>
        <w:r w:rsidRPr="00B347EB">
          <w:rPr>
            <w:rStyle w:val="Hyperlink"/>
          </w:rPr>
          <w:t>Menu Modification</w:t>
        </w:r>
        <w:r>
          <w:rPr>
            <w:webHidden/>
          </w:rPr>
          <w:tab/>
        </w:r>
        <w:r>
          <w:rPr>
            <w:webHidden/>
          </w:rPr>
          <w:fldChar w:fldCharType="begin"/>
        </w:r>
        <w:r>
          <w:rPr>
            <w:webHidden/>
          </w:rPr>
          <w:instrText xml:space="preserve"> PAGEREF _Toc141988941 \h </w:instrText>
        </w:r>
        <w:r>
          <w:rPr>
            <w:webHidden/>
          </w:rPr>
        </w:r>
        <w:r>
          <w:rPr>
            <w:webHidden/>
          </w:rPr>
          <w:fldChar w:fldCharType="separate"/>
        </w:r>
        <w:r>
          <w:rPr>
            <w:webHidden/>
          </w:rPr>
          <w:t>102</w:t>
        </w:r>
        <w:r>
          <w:rPr>
            <w:webHidden/>
          </w:rPr>
          <w:fldChar w:fldCharType="end"/>
        </w:r>
      </w:hyperlink>
    </w:p>
    <w:p w14:paraId="5C5C5ECA" w14:textId="3BADF563" w:rsidR="008609C3" w:rsidRDefault="008609C3" w:rsidP="00741B6F">
      <w:pPr>
        <w:pStyle w:val="TOC3"/>
        <w:rPr>
          <w:rFonts w:asciiTheme="minorHAnsi" w:hAnsiTheme="minorHAnsi" w:cstheme="minorBidi"/>
          <w:color w:val="auto"/>
          <w:sz w:val="22"/>
          <w:szCs w:val="28"/>
          <w:lang w:val="en-PH" w:eastAsia="en-PH" w:bidi="th-TH"/>
        </w:rPr>
      </w:pPr>
      <w:hyperlink w:anchor="_Toc141988942" w:history="1">
        <w:r w:rsidRPr="00B347EB">
          <w:rPr>
            <w:rStyle w:val="Hyperlink"/>
          </w:rPr>
          <w:t>19.5.</w:t>
        </w:r>
        <w:r>
          <w:rPr>
            <w:rFonts w:asciiTheme="minorHAnsi" w:hAnsiTheme="minorHAnsi" w:cstheme="minorBidi"/>
            <w:color w:val="auto"/>
            <w:sz w:val="22"/>
            <w:szCs w:val="28"/>
            <w:lang w:val="en-PH" w:eastAsia="en-PH" w:bidi="th-TH"/>
          </w:rPr>
          <w:tab/>
        </w:r>
        <w:r w:rsidRPr="00B347EB">
          <w:rPr>
            <w:rStyle w:val="Hyperlink"/>
          </w:rPr>
          <w:t>Screen Layout and Data Sheet</w:t>
        </w:r>
        <w:r>
          <w:rPr>
            <w:webHidden/>
          </w:rPr>
          <w:tab/>
        </w:r>
        <w:r>
          <w:rPr>
            <w:webHidden/>
          </w:rPr>
          <w:fldChar w:fldCharType="begin"/>
        </w:r>
        <w:r>
          <w:rPr>
            <w:webHidden/>
          </w:rPr>
          <w:instrText xml:space="preserve"> PAGEREF _Toc141988942 \h </w:instrText>
        </w:r>
        <w:r>
          <w:rPr>
            <w:webHidden/>
          </w:rPr>
        </w:r>
        <w:r>
          <w:rPr>
            <w:webHidden/>
          </w:rPr>
          <w:fldChar w:fldCharType="separate"/>
        </w:r>
        <w:r>
          <w:rPr>
            <w:webHidden/>
          </w:rPr>
          <w:t>102</w:t>
        </w:r>
        <w:r>
          <w:rPr>
            <w:webHidden/>
          </w:rPr>
          <w:fldChar w:fldCharType="end"/>
        </w:r>
      </w:hyperlink>
    </w:p>
    <w:p w14:paraId="5EAD4119" w14:textId="25BF874C" w:rsidR="008609C3" w:rsidRDefault="008609C3" w:rsidP="00741B6F">
      <w:pPr>
        <w:pStyle w:val="TOC3"/>
        <w:rPr>
          <w:rFonts w:asciiTheme="minorHAnsi" w:hAnsiTheme="minorHAnsi" w:cstheme="minorBidi"/>
          <w:color w:val="auto"/>
          <w:sz w:val="22"/>
          <w:szCs w:val="28"/>
          <w:lang w:val="en-PH" w:eastAsia="en-PH" w:bidi="th-TH"/>
        </w:rPr>
      </w:pPr>
      <w:hyperlink w:anchor="_Toc141988943" w:history="1">
        <w:r w:rsidRPr="00B347EB">
          <w:rPr>
            <w:rStyle w:val="Hyperlink"/>
          </w:rPr>
          <w:t>19.6.</w:t>
        </w:r>
        <w:r>
          <w:rPr>
            <w:rFonts w:asciiTheme="minorHAnsi" w:hAnsiTheme="minorHAnsi" w:cstheme="minorBidi"/>
            <w:color w:val="auto"/>
            <w:sz w:val="22"/>
            <w:szCs w:val="28"/>
            <w:lang w:val="en-PH" w:eastAsia="en-PH" w:bidi="th-TH"/>
          </w:rPr>
          <w:tab/>
        </w:r>
        <w:r w:rsidRPr="00B347EB">
          <w:rPr>
            <w:rStyle w:val="Hyperlink"/>
          </w:rPr>
          <w:t xml:space="preserve">Business Rule  </w:t>
        </w:r>
        <w:r w:rsidRPr="00B347EB">
          <w:rPr>
            <w:rStyle w:val="Hyperlink"/>
            <w:cs/>
          </w:rPr>
          <w:t xml:space="preserve">/ </w:t>
        </w:r>
        <w:r w:rsidRPr="00B347EB">
          <w:rPr>
            <w:rStyle w:val="Hyperlink"/>
          </w:rPr>
          <w:t>Business Logic</w:t>
        </w:r>
        <w:r>
          <w:rPr>
            <w:webHidden/>
          </w:rPr>
          <w:tab/>
        </w:r>
        <w:r>
          <w:rPr>
            <w:webHidden/>
          </w:rPr>
          <w:fldChar w:fldCharType="begin"/>
        </w:r>
        <w:r>
          <w:rPr>
            <w:webHidden/>
          </w:rPr>
          <w:instrText xml:space="preserve"> PAGEREF _Toc141988943 \h </w:instrText>
        </w:r>
        <w:r>
          <w:rPr>
            <w:webHidden/>
          </w:rPr>
        </w:r>
        <w:r>
          <w:rPr>
            <w:webHidden/>
          </w:rPr>
          <w:fldChar w:fldCharType="separate"/>
        </w:r>
        <w:r>
          <w:rPr>
            <w:webHidden/>
          </w:rPr>
          <w:t>103</w:t>
        </w:r>
        <w:r>
          <w:rPr>
            <w:webHidden/>
          </w:rPr>
          <w:fldChar w:fldCharType="end"/>
        </w:r>
      </w:hyperlink>
    </w:p>
    <w:p w14:paraId="37A7547E" w14:textId="09B2268C" w:rsidR="008609C3" w:rsidRDefault="008609C3" w:rsidP="00741B6F">
      <w:pPr>
        <w:pStyle w:val="TOC3"/>
        <w:rPr>
          <w:rFonts w:asciiTheme="minorHAnsi" w:hAnsiTheme="minorHAnsi" w:cstheme="minorBidi"/>
          <w:color w:val="auto"/>
          <w:sz w:val="22"/>
          <w:szCs w:val="28"/>
          <w:lang w:val="en-PH" w:eastAsia="en-PH" w:bidi="th-TH"/>
        </w:rPr>
      </w:pPr>
      <w:hyperlink w:anchor="_Toc141988944" w:history="1">
        <w:r w:rsidRPr="00B347EB">
          <w:rPr>
            <w:rStyle w:val="Hyperlink"/>
          </w:rPr>
          <w:t>19.7.</w:t>
        </w:r>
        <w:r>
          <w:rPr>
            <w:rFonts w:asciiTheme="minorHAnsi" w:hAnsiTheme="minorHAnsi" w:cstheme="minorBidi"/>
            <w:color w:val="auto"/>
            <w:sz w:val="22"/>
            <w:szCs w:val="28"/>
            <w:lang w:val="en-PH" w:eastAsia="en-PH" w:bidi="th-TH"/>
          </w:rPr>
          <w:tab/>
        </w:r>
        <w:r w:rsidRPr="00B347EB">
          <w:rPr>
            <w:rStyle w:val="Hyperlink"/>
          </w:rPr>
          <w:t>To</w:t>
        </w:r>
        <w:r w:rsidRPr="00B347EB">
          <w:rPr>
            <w:rStyle w:val="Hyperlink"/>
            <w:cs/>
          </w:rPr>
          <w:t>-</w:t>
        </w:r>
        <w:r w:rsidRPr="00B347EB">
          <w:rPr>
            <w:rStyle w:val="Hyperlink"/>
          </w:rPr>
          <w:t>be Processing</w:t>
        </w:r>
        <w:r>
          <w:rPr>
            <w:webHidden/>
          </w:rPr>
          <w:tab/>
        </w:r>
        <w:r>
          <w:rPr>
            <w:webHidden/>
          </w:rPr>
          <w:fldChar w:fldCharType="begin"/>
        </w:r>
        <w:r>
          <w:rPr>
            <w:webHidden/>
          </w:rPr>
          <w:instrText xml:space="preserve"> PAGEREF _Toc141988944 \h </w:instrText>
        </w:r>
        <w:r>
          <w:rPr>
            <w:webHidden/>
          </w:rPr>
        </w:r>
        <w:r>
          <w:rPr>
            <w:webHidden/>
          </w:rPr>
          <w:fldChar w:fldCharType="separate"/>
        </w:r>
        <w:r>
          <w:rPr>
            <w:webHidden/>
          </w:rPr>
          <w:t>103</w:t>
        </w:r>
        <w:r>
          <w:rPr>
            <w:webHidden/>
          </w:rPr>
          <w:fldChar w:fldCharType="end"/>
        </w:r>
      </w:hyperlink>
    </w:p>
    <w:p w14:paraId="29613BA5" w14:textId="6345BF4F" w:rsidR="008609C3" w:rsidRDefault="008609C3" w:rsidP="00741B6F">
      <w:pPr>
        <w:pStyle w:val="TOC3"/>
        <w:rPr>
          <w:rFonts w:asciiTheme="minorHAnsi" w:hAnsiTheme="minorHAnsi" w:cstheme="minorBidi"/>
          <w:color w:val="auto"/>
          <w:sz w:val="22"/>
          <w:szCs w:val="28"/>
          <w:lang w:val="en-PH" w:eastAsia="en-PH" w:bidi="th-TH"/>
        </w:rPr>
      </w:pPr>
      <w:hyperlink w:anchor="_Toc141988945" w:history="1">
        <w:r w:rsidRPr="00B347EB">
          <w:rPr>
            <w:rStyle w:val="Hyperlink"/>
          </w:rPr>
          <w:t>19.8.</w:t>
        </w:r>
        <w:r>
          <w:rPr>
            <w:rFonts w:asciiTheme="minorHAnsi" w:hAnsiTheme="minorHAnsi" w:cstheme="minorBidi"/>
            <w:color w:val="auto"/>
            <w:sz w:val="22"/>
            <w:szCs w:val="28"/>
            <w:lang w:val="en-PH" w:eastAsia="en-PH" w:bidi="th-TH"/>
          </w:rPr>
          <w:tab/>
        </w:r>
        <w:r w:rsidRPr="00B347EB">
          <w:rPr>
            <w:rStyle w:val="Hyperlink"/>
          </w:rPr>
          <w:t xml:space="preserve">File </w:t>
        </w:r>
        <w:r w:rsidRPr="00B347EB">
          <w:rPr>
            <w:rStyle w:val="Hyperlink"/>
            <w:cs/>
          </w:rPr>
          <w:t>/</w:t>
        </w:r>
        <w:r w:rsidRPr="00B347EB">
          <w:rPr>
            <w:rStyle w:val="Hyperlink"/>
          </w:rPr>
          <w:t>API Layout and Data Sheet</w:t>
        </w:r>
        <w:r>
          <w:rPr>
            <w:webHidden/>
          </w:rPr>
          <w:tab/>
        </w:r>
        <w:r>
          <w:rPr>
            <w:webHidden/>
          </w:rPr>
          <w:fldChar w:fldCharType="begin"/>
        </w:r>
        <w:r>
          <w:rPr>
            <w:webHidden/>
          </w:rPr>
          <w:instrText xml:space="preserve"> PAGEREF _Toc141988945 \h </w:instrText>
        </w:r>
        <w:r>
          <w:rPr>
            <w:webHidden/>
          </w:rPr>
        </w:r>
        <w:r>
          <w:rPr>
            <w:webHidden/>
          </w:rPr>
          <w:fldChar w:fldCharType="separate"/>
        </w:r>
        <w:r>
          <w:rPr>
            <w:webHidden/>
          </w:rPr>
          <w:t>103</w:t>
        </w:r>
        <w:r>
          <w:rPr>
            <w:webHidden/>
          </w:rPr>
          <w:fldChar w:fldCharType="end"/>
        </w:r>
      </w:hyperlink>
    </w:p>
    <w:p w14:paraId="1239E290" w14:textId="70B1B399" w:rsidR="008609C3" w:rsidRDefault="008609C3" w:rsidP="00741B6F">
      <w:pPr>
        <w:pStyle w:val="TOC3"/>
        <w:rPr>
          <w:rFonts w:asciiTheme="minorHAnsi" w:hAnsiTheme="minorHAnsi" w:cstheme="minorBidi"/>
          <w:color w:val="auto"/>
          <w:sz w:val="22"/>
          <w:szCs w:val="28"/>
          <w:lang w:val="en-PH" w:eastAsia="en-PH" w:bidi="th-TH"/>
        </w:rPr>
      </w:pPr>
      <w:hyperlink w:anchor="_Toc141988946" w:history="1">
        <w:r w:rsidRPr="00B347EB">
          <w:rPr>
            <w:rStyle w:val="Hyperlink"/>
          </w:rPr>
          <w:t>19.9.</w:t>
        </w:r>
        <w:r>
          <w:rPr>
            <w:rFonts w:asciiTheme="minorHAnsi" w:hAnsiTheme="minorHAnsi" w:cstheme="minorBidi"/>
            <w:color w:val="auto"/>
            <w:sz w:val="22"/>
            <w:szCs w:val="28"/>
            <w:lang w:val="en-PH" w:eastAsia="en-PH" w:bidi="th-TH"/>
          </w:rPr>
          <w:tab/>
        </w:r>
        <w:r w:rsidRPr="00B347EB">
          <w:rPr>
            <w:rStyle w:val="Hyperlink"/>
          </w:rPr>
          <w:t>Report Layout and Data Sheet</w:t>
        </w:r>
        <w:r>
          <w:rPr>
            <w:webHidden/>
          </w:rPr>
          <w:tab/>
        </w:r>
        <w:r>
          <w:rPr>
            <w:webHidden/>
          </w:rPr>
          <w:fldChar w:fldCharType="begin"/>
        </w:r>
        <w:r>
          <w:rPr>
            <w:webHidden/>
          </w:rPr>
          <w:instrText xml:space="preserve"> PAGEREF _Toc141988946 \h </w:instrText>
        </w:r>
        <w:r>
          <w:rPr>
            <w:webHidden/>
          </w:rPr>
        </w:r>
        <w:r>
          <w:rPr>
            <w:webHidden/>
          </w:rPr>
          <w:fldChar w:fldCharType="separate"/>
        </w:r>
        <w:r>
          <w:rPr>
            <w:webHidden/>
          </w:rPr>
          <w:t>103</w:t>
        </w:r>
        <w:r>
          <w:rPr>
            <w:webHidden/>
          </w:rPr>
          <w:fldChar w:fldCharType="end"/>
        </w:r>
      </w:hyperlink>
    </w:p>
    <w:p w14:paraId="51B57BF0" w14:textId="7E3EA997" w:rsidR="008609C3" w:rsidRDefault="008609C3" w:rsidP="00741B6F">
      <w:pPr>
        <w:pStyle w:val="TOC3"/>
        <w:rPr>
          <w:rFonts w:asciiTheme="minorHAnsi" w:hAnsiTheme="minorHAnsi" w:cstheme="minorBidi"/>
          <w:color w:val="auto"/>
          <w:sz w:val="22"/>
          <w:szCs w:val="28"/>
          <w:lang w:val="en-PH" w:eastAsia="en-PH" w:bidi="th-TH"/>
        </w:rPr>
      </w:pPr>
      <w:hyperlink w:anchor="_Toc141988947" w:history="1">
        <w:r w:rsidRPr="00B347EB">
          <w:rPr>
            <w:rStyle w:val="Hyperlink"/>
          </w:rPr>
          <w:t>19.10.</w:t>
        </w:r>
        <w:r>
          <w:rPr>
            <w:rFonts w:asciiTheme="minorHAnsi" w:hAnsiTheme="minorHAnsi" w:cstheme="minorBidi"/>
            <w:color w:val="auto"/>
            <w:sz w:val="22"/>
            <w:szCs w:val="28"/>
            <w:lang w:val="en-PH" w:eastAsia="en-PH" w:bidi="th-TH"/>
          </w:rPr>
          <w:tab/>
        </w:r>
        <w:r w:rsidRPr="00B347EB">
          <w:rPr>
            <w:rStyle w:val="Hyperlink"/>
          </w:rPr>
          <w:t>Additional Impacts</w:t>
        </w:r>
        <w:r>
          <w:rPr>
            <w:webHidden/>
          </w:rPr>
          <w:tab/>
        </w:r>
        <w:r>
          <w:rPr>
            <w:webHidden/>
          </w:rPr>
          <w:fldChar w:fldCharType="begin"/>
        </w:r>
        <w:r>
          <w:rPr>
            <w:webHidden/>
          </w:rPr>
          <w:instrText xml:space="preserve"> PAGEREF _Toc141988947 \h </w:instrText>
        </w:r>
        <w:r>
          <w:rPr>
            <w:webHidden/>
          </w:rPr>
        </w:r>
        <w:r>
          <w:rPr>
            <w:webHidden/>
          </w:rPr>
          <w:fldChar w:fldCharType="separate"/>
        </w:r>
        <w:r>
          <w:rPr>
            <w:webHidden/>
          </w:rPr>
          <w:t>103</w:t>
        </w:r>
        <w:r>
          <w:rPr>
            <w:webHidden/>
          </w:rPr>
          <w:fldChar w:fldCharType="end"/>
        </w:r>
      </w:hyperlink>
    </w:p>
    <w:p w14:paraId="3A6086EC" w14:textId="06FE194F" w:rsidR="008609C3" w:rsidRDefault="008609C3" w:rsidP="00741B6F">
      <w:pPr>
        <w:pStyle w:val="TOC2"/>
        <w:rPr>
          <w:rFonts w:asciiTheme="minorHAnsi" w:hAnsiTheme="minorHAnsi" w:cstheme="minorBidi"/>
          <w:sz w:val="22"/>
          <w:szCs w:val="28"/>
          <w:lang w:val="en-PH" w:eastAsia="en-PH" w:bidi="th-TH"/>
        </w:rPr>
        <w:pPrChange w:id="26" w:author="Emy Bartolome" w:date="2023-08-03T21:00:00Z">
          <w:pPr>
            <w:pStyle w:val="TOC2"/>
            <w:tabs>
              <w:tab w:val="left" w:pos="880"/>
              <w:tab w:val="right" w:leader="dot" w:pos="10053"/>
            </w:tabs>
          </w:pPr>
        </w:pPrChange>
      </w:pPr>
      <w:r w:rsidRPr="00B347EB">
        <w:rPr>
          <w:rStyle w:val="Hyperlink"/>
        </w:rPr>
        <w:fldChar w:fldCharType="begin"/>
      </w:r>
      <w:r w:rsidRPr="00B347EB">
        <w:rPr>
          <w:rStyle w:val="Hyperlink"/>
        </w:rPr>
        <w:instrText xml:space="preserve"> </w:instrText>
      </w:r>
      <w:r>
        <w:instrText>HYPERLINK \l "_Toc141988948"</w:instrText>
      </w:r>
      <w:r w:rsidRPr="00B347EB">
        <w:rPr>
          <w:rStyle w:val="Hyperlink"/>
        </w:rPr>
        <w:instrText xml:space="preserve"> </w:instrText>
      </w:r>
      <w:r w:rsidRPr="00B347EB">
        <w:rPr>
          <w:rStyle w:val="Hyperlink"/>
        </w:rPr>
      </w:r>
      <w:r w:rsidRPr="00B347EB">
        <w:rPr>
          <w:rStyle w:val="Hyperlink"/>
        </w:rPr>
        <w:fldChar w:fldCharType="separate"/>
      </w:r>
      <w:r w:rsidRPr="00B347EB">
        <w:rPr>
          <w:rStyle w:val="Hyperlink"/>
        </w:rPr>
        <w:t>20.</w:t>
      </w:r>
      <w:r>
        <w:rPr>
          <w:rFonts w:asciiTheme="minorHAnsi" w:hAnsiTheme="minorHAnsi" w:cstheme="minorBidi"/>
          <w:sz w:val="22"/>
          <w:szCs w:val="28"/>
          <w:lang w:val="en-PH" w:eastAsia="en-PH" w:bidi="th-TH"/>
        </w:rPr>
        <w:tab/>
      </w:r>
      <w:r w:rsidRPr="00B347EB">
        <w:rPr>
          <w:rStyle w:val="Hyperlink"/>
        </w:rPr>
        <w:t>Risk Weight report</w:t>
      </w:r>
      <w:r>
        <w:rPr>
          <w:webHidden/>
        </w:rPr>
        <w:tab/>
      </w:r>
      <w:r>
        <w:rPr>
          <w:webHidden/>
        </w:rPr>
        <w:fldChar w:fldCharType="begin"/>
      </w:r>
      <w:r>
        <w:rPr>
          <w:webHidden/>
        </w:rPr>
        <w:instrText xml:space="preserve"> PAGEREF _Toc141988948 \h </w:instrText>
      </w:r>
      <w:r>
        <w:rPr>
          <w:webHidden/>
        </w:rPr>
      </w:r>
      <w:r>
        <w:rPr>
          <w:webHidden/>
        </w:rPr>
        <w:fldChar w:fldCharType="separate"/>
      </w:r>
      <w:r>
        <w:rPr>
          <w:webHidden/>
        </w:rPr>
        <w:t>104</w:t>
      </w:r>
      <w:r>
        <w:rPr>
          <w:webHidden/>
        </w:rPr>
        <w:fldChar w:fldCharType="end"/>
      </w:r>
      <w:r w:rsidRPr="00B347EB">
        <w:rPr>
          <w:rStyle w:val="Hyperlink"/>
        </w:rPr>
        <w:fldChar w:fldCharType="end"/>
      </w:r>
    </w:p>
    <w:p w14:paraId="2424D252" w14:textId="7FD552CD" w:rsidR="008609C3" w:rsidRDefault="008609C3" w:rsidP="00741B6F">
      <w:pPr>
        <w:pStyle w:val="TOC3"/>
        <w:rPr>
          <w:rFonts w:asciiTheme="minorHAnsi" w:hAnsiTheme="minorHAnsi" w:cstheme="minorBidi"/>
          <w:color w:val="auto"/>
          <w:sz w:val="22"/>
          <w:szCs w:val="28"/>
          <w:lang w:val="en-PH" w:eastAsia="en-PH" w:bidi="th-TH"/>
        </w:rPr>
      </w:pPr>
      <w:hyperlink w:anchor="_Toc141988949" w:history="1">
        <w:r w:rsidRPr="00B347EB">
          <w:rPr>
            <w:rStyle w:val="Hyperlink"/>
          </w:rPr>
          <w:t>20.1.</w:t>
        </w:r>
        <w:r>
          <w:rPr>
            <w:rFonts w:asciiTheme="minorHAnsi" w:hAnsiTheme="minorHAnsi" w:cstheme="minorBidi"/>
            <w:color w:val="auto"/>
            <w:sz w:val="22"/>
            <w:szCs w:val="28"/>
            <w:lang w:val="en-PH" w:eastAsia="en-PH" w:bidi="th-TH"/>
          </w:rPr>
          <w:tab/>
        </w:r>
        <w:r w:rsidRPr="00B347EB">
          <w:rPr>
            <w:rStyle w:val="Hyperlink"/>
          </w:rPr>
          <w:t>Purpose</w:t>
        </w:r>
        <w:r>
          <w:rPr>
            <w:webHidden/>
          </w:rPr>
          <w:tab/>
        </w:r>
        <w:r>
          <w:rPr>
            <w:webHidden/>
          </w:rPr>
          <w:fldChar w:fldCharType="begin"/>
        </w:r>
        <w:r>
          <w:rPr>
            <w:webHidden/>
          </w:rPr>
          <w:instrText xml:space="preserve"> PAGEREF _Toc141988949 \h </w:instrText>
        </w:r>
        <w:r>
          <w:rPr>
            <w:webHidden/>
          </w:rPr>
        </w:r>
        <w:r>
          <w:rPr>
            <w:webHidden/>
          </w:rPr>
          <w:fldChar w:fldCharType="separate"/>
        </w:r>
        <w:r>
          <w:rPr>
            <w:webHidden/>
          </w:rPr>
          <w:t>104</w:t>
        </w:r>
        <w:r>
          <w:rPr>
            <w:webHidden/>
          </w:rPr>
          <w:fldChar w:fldCharType="end"/>
        </w:r>
      </w:hyperlink>
    </w:p>
    <w:p w14:paraId="33A54B50" w14:textId="42A3975C" w:rsidR="008609C3" w:rsidRDefault="008609C3" w:rsidP="00741B6F">
      <w:pPr>
        <w:pStyle w:val="TOC3"/>
        <w:rPr>
          <w:rFonts w:asciiTheme="minorHAnsi" w:hAnsiTheme="minorHAnsi" w:cstheme="minorBidi"/>
          <w:color w:val="auto"/>
          <w:sz w:val="22"/>
          <w:szCs w:val="28"/>
          <w:lang w:val="en-PH" w:eastAsia="en-PH" w:bidi="th-TH"/>
        </w:rPr>
      </w:pPr>
      <w:hyperlink w:anchor="_Toc141988950" w:history="1">
        <w:r w:rsidRPr="00B347EB">
          <w:rPr>
            <w:rStyle w:val="Hyperlink"/>
          </w:rPr>
          <w:t>20.2.</w:t>
        </w:r>
        <w:r>
          <w:rPr>
            <w:rFonts w:asciiTheme="minorHAnsi" w:hAnsiTheme="minorHAnsi" w:cstheme="minorBidi"/>
            <w:color w:val="auto"/>
            <w:sz w:val="22"/>
            <w:szCs w:val="28"/>
            <w:lang w:val="en-PH" w:eastAsia="en-PH" w:bidi="th-TH"/>
          </w:rPr>
          <w:tab/>
        </w:r>
        <w:r w:rsidRPr="00B347EB">
          <w:rPr>
            <w:rStyle w:val="Hyperlink"/>
          </w:rPr>
          <w:t>Background</w:t>
        </w:r>
        <w:r>
          <w:rPr>
            <w:webHidden/>
          </w:rPr>
          <w:tab/>
        </w:r>
        <w:r>
          <w:rPr>
            <w:webHidden/>
          </w:rPr>
          <w:fldChar w:fldCharType="begin"/>
        </w:r>
        <w:r>
          <w:rPr>
            <w:webHidden/>
          </w:rPr>
          <w:instrText xml:space="preserve"> PAGEREF _Toc141988950 \h </w:instrText>
        </w:r>
        <w:r>
          <w:rPr>
            <w:webHidden/>
          </w:rPr>
        </w:r>
        <w:r>
          <w:rPr>
            <w:webHidden/>
          </w:rPr>
          <w:fldChar w:fldCharType="separate"/>
        </w:r>
        <w:r>
          <w:rPr>
            <w:webHidden/>
          </w:rPr>
          <w:t>104</w:t>
        </w:r>
        <w:r>
          <w:rPr>
            <w:webHidden/>
          </w:rPr>
          <w:fldChar w:fldCharType="end"/>
        </w:r>
      </w:hyperlink>
    </w:p>
    <w:p w14:paraId="67470664" w14:textId="5EA28CDB" w:rsidR="008609C3" w:rsidRDefault="008609C3" w:rsidP="00741B6F">
      <w:pPr>
        <w:pStyle w:val="TOC3"/>
        <w:rPr>
          <w:rFonts w:asciiTheme="minorHAnsi" w:hAnsiTheme="minorHAnsi" w:cstheme="minorBidi"/>
          <w:color w:val="auto"/>
          <w:sz w:val="22"/>
          <w:szCs w:val="28"/>
          <w:lang w:val="en-PH" w:eastAsia="en-PH" w:bidi="th-TH"/>
        </w:rPr>
      </w:pPr>
      <w:hyperlink w:anchor="_Toc141988951" w:history="1">
        <w:r w:rsidRPr="00B347EB">
          <w:rPr>
            <w:rStyle w:val="Hyperlink"/>
          </w:rPr>
          <w:t>20.3.</w:t>
        </w:r>
        <w:r>
          <w:rPr>
            <w:rFonts w:asciiTheme="minorHAnsi" w:hAnsiTheme="minorHAnsi" w:cstheme="minorBidi"/>
            <w:color w:val="auto"/>
            <w:sz w:val="22"/>
            <w:szCs w:val="28"/>
            <w:lang w:val="en-PH" w:eastAsia="en-PH" w:bidi="th-TH"/>
          </w:rPr>
          <w:tab/>
        </w:r>
        <w:r w:rsidRPr="00B347EB">
          <w:rPr>
            <w:rStyle w:val="Hyperlink"/>
          </w:rPr>
          <w:t>Supported Sample Transaction and Case from Customer</w:t>
        </w:r>
        <w:r>
          <w:rPr>
            <w:webHidden/>
          </w:rPr>
          <w:tab/>
        </w:r>
        <w:r>
          <w:rPr>
            <w:webHidden/>
          </w:rPr>
          <w:fldChar w:fldCharType="begin"/>
        </w:r>
        <w:r>
          <w:rPr>
            <w:webHidden/>
          </w:rPr>
          <w:instrText xml:space="preserve"> PAGEREF _Toc141988951 \h </w:instrText>
        </w:r>
        <w:r>
          <w:rPr>
            <w:webHidden/>
          </w:rPr>
        </w:r>
        <w:r>
          <w:rPr>
            <w:webHidden/>
          </w:rPr>
          <w:fldChar w:fldCharType="separate"/>
        </w:r>
        <w:r>
          <w:rPr>
            <w:webHidden/>
          </w:rPr>
          <w:t>104</w:t>
        </w:r>
        <w:r>
          <w:rPr>
            <w:webHidden/>
          </w:rPr>
          <w:fldChar w:fldCharType="end"/>
        </w:r>
      </w:hyperlink>
    </w:p>
    <w:p w14:paraId="2ACD0B5D" w14:textId="42450CCD" w:rsidR="008609C3" w:rsidRDefault="008609C3" w:rsidP="00741B6F">
      <w:pPr>
        <w:pStyle w:val="TOC3"/>
        <w:rPr>
          <w:rFonts w:asciiTheme="minorHAnsi" w:hAnsiTheme="minorHAnsi" w:cstheme="minorBidi"/>
          <w:color w:val="auto"/>
          <w:sz w:val="22"/>
          <w:szCs w:val="28"/>
          <w:lang w:val="en-PH" w:eastAsia="en-PH" w:bidi="th-TH"/>
        </w:rPr>
      </w:pPr>
      <w:hyperlink w:anchor="_Toc141988952" w:history="1">
        <w:r w:rsidRPr="00B347EB">
          <w:rPr>
            <w:rStyle w:val="Hyperlink"/>
          </w:rPr>
          <w:t>20.4.</w:t>
        </w:r>
        <w:r>
          <w:rPr>
            <w:rFonts w:asciiTheme="minorHAnsi" w:hAnsiTheme="minorHAnsi" w:cstheme="minorBidi"/>
            <w:color w:val="auto"/>
            <w:sz w:val="22"/>
            <w:szCs w:val="28"/>
            <w:lang w:val="en-PH" w:eastAsia="en-PH" w:bidi="th-TH"/>
          </w:rPr>
          <w:tab/>
        </w:r>
        <w:r w:rsidRPr="00B347EB">
          <w:rPr>
            <w:rStyle w:val="Hyperlink"/>
          </w:rPr>
          <w:t>Menu Modification</w:t>
        </w:r>
        <w:r>
          <w:rPr>
            <w:webHidden/>
          </w:rPr>
          <w:tab/>
        </w:r>
        <w:r>
          <w:rPr>
            <w:webHidden/>
          </w:rPr>
          <w:fldChar w:fldCharType="begin"/>
        </w:r>
        <w:r>
          <w:rPr>
            <w:webHidden/>
          </w:rPr>
          <w:instrText xml:space="preserve"> PAGEREF _Toc141988952 \h </w:instrText>
        </w:r>
        <w:r>
          <w:rPr>
            <w:webHidden/>
          </w:rPr>
        </w:r>
        <w:r>
          <w:rPr>
            <w:webHidden/>
          </w:rPr>
          <w:fldChar w:fldCharType="separate"/>
        </w:r>
        <w:r>
          <w:rPr>
            <w:webHidden/>
          </w:rPr>
          <w:t>104</w:t>
        </w:r>
        <w:r>
          <w:rPr>
            <w:webHidden/>
          </w:rPr>
          <w:fldChar w:fldCharType="end"/>
        </w:r>
      </w:hyperlink>
    </w:p>
    <w:p w14:paraId="1739AAE1" w14:textId="1B4EB2C6" w:rsidR="008609C3" w:rsidRDefault="008609C3" w:rsidP="00741B6F">
      <w:pPr>
        <w:pStyle w:val="TOC3"/>
        <w:rPr>
          <w:rFonts w:asciiTheme="minorHAnsi" w:hAnsiTheme="minorHAnsi" w:cstheme="minorBidi"/>
          <w:color w:val="auto"/>
          <w:sz w:val="22"/>
          <w:szCs w:val="28"/>
          <w:lang w:val="en-PH" w:eastAsia="en-PH" w:bidi="th-TH"/>
        </w:rPr>
      </w:pPr>
      <w:hyperlink w:anchor="_Toc141988953" w:history="1">
        <w:r w:rsidRPr="00B347EB">
          <w:rPr>
            <w:rStyle w:val="Hyperlink"/>
          </w:rPr>
          <w:t>20.5.</w:t>
        </w:r>
        <w:r>
          <w:rPr>
            <w:rFonts w:asciiTheme="minorHAnsi" w:hAnsiTheme="minorHAnsi" w:cstheme="minorBidi"/>
            <w:color w:val="auto"/>
            <w:sz w:val="22"/>
            <w:szCs w:val="28"/>
            <w:lang w:val="en-PH" w:eastAsia="en-PH" w:bidi="th-TH"/>
          </w:rPr>
          <w:tab/>
        </w:r>
        <w:r w:rsidRPr="00B347EB">
          <w:rPr>
            <w:rStyle w:val="Hyperlink"/>
          </w:rPr>
          <w:t>Screen Layout and Data Sheet</w:t>
        </w:r>
        <w:r>
          <w:rPr>
            <w:webHidden/>
          </w:rPr>
          <w:tab/>
        </w:r>
        <w:r>
          <w:rPr>
            <w:webHidden/>
          </w:rPr>
          <w:fldChar w:fldCharType="begin"/>
        </w:r>
        <w:r>
          <w:rPr>
            <w:webHidden/>
          </w:rPr>
          <w:instrText xml:space="preserve"> PAGEREF _Toc141988953 \h </w:instrText>
        </w:r>
        <w:r>
          <w:rPr>
            <w:webHidden/>
          </w:rPr>
        </w:r>
        <w:r>
          <w:rPr>
            <w:webHidden/>
          </w:rPr>
          <w:fldChar w:fldCharType="separate"/>
        </w:r>
        <w:r>
          <w:rPr>
            <w:webHidden/>
          </w:rPr>
          <w:t>104</w:t>
        </w:r>
        <w:r>
          <w:rPr>
            <w:webHidden/>
          </w:rPr>
          <w:fldChar w:fldCharType="end"/>
        </w:r>
      </w:hyperlink>
    </w:p>
    <w:p w14:paraId="1A5D4724" w14:textId="5AC1CFF4" w:rsidR="008609C3" w:rsidRDefault="008609C3" w:rsidP="00741B6F">
      <w:pPr>
        <w:pStyle w:val="TOC3"/>
        <w:rPr>
          <w:rFonts w:asciiTheme="minorHAnsi" w:hAnsiTheme="minorHAnsi" w:cstheme="minorBidi"/>
          <w:color w:val="auto"/>
          <w:sz w:val="22"/>
          <w:szCs w:val="28"/>
          <w:lang w:val="en-PH" w:eastAsia="en-PH" w:bidi="th-TH"/>
        </w:rPr>
      </w:pPr>
      <w:hyperlink w:anchor="_Toc141988954" w:history="1">
        <w:r w:rsidRPr="00B347EB">
          <w:rPr>
            <w:rStyle w:val="Hyperlink"/>
          </w:rPr>
          <w:t>20.6.</w:t>
        </w:r>
        <w:r>
          <w:rPr>
            <w:rFonts w:asciiTheme="minorHAnsi" w:hAnsiTheme="minorHAnsi" w:cstheme="minorBidi"/>
            <w:color w:val="auto"/>
            <w:sz w:val="22"/>
            <w:szCs w:val="28"/>
            <w:lang w:val="en-PH" w:eastAsia="en-PH" w:bidi="th-TH"/>
          </w:rPr>
          <w:tab/>
        </w:r>
        <w:r w:rsidRPr="00B347EB">
          <w:rPr>
            <w:rStyle w:val="Hyperlink"/>
          </w:rPr>
          <w:t>Business Rule  / Business Logic</w:t>
        </w:r>
        <w:r>
          <w:rPr>
            <w:webHidden/>
          </w:rPr>
          <w:tab/>
        </w:r>
        <w:r>
          <w:rPr>
            <w:webHidden/>
          </w:rPr>
          <w:fldChar w:fldCharType="begin"/>
        </w:r>
        <w:r>
          <w:rPr>
            <w:webHidden/>
          </w:rPr>
          <w:instrText xml:space="preserve"> PAGEREF _Toc141988954 \h </w:instrText>
        </w:r>
        <w:r>
          <w:rPr>
            <w:webHidden/>
          </w:rPr>
        </w:r>
        <w:r>
          <w:rPr>
            <w:webHidden/>
          </w:rPr>
          <w:fldChar w:fldCharType="separate"/>
        </w:r>
        <w:r>
          <w:rPr>
            <w:webHidden/>
          </w:rPr>
          <w:t>104</w:t>
        </w:r>
        <w:r>
          <w:rPr>
            <w:webHidden/>
          </w:rPr>
          <w:fldChar w:fldCharType="end"/>
        </w:r>
      </w:hyperlink>
    </w:p>
    <w:p w14:paraId="077EFBE9" w14:textId="64055E83" w:rsidR="008609C3" w:rsidRDefault="008609C3" w:rsidP="00741B6F">
      <w:pPr>
        <w:pStyle w:val="TOC3"/>
        <w:rPr>
          <w:rFonts w:asciiTheme="minorHAnsi" w:hAnsiTheme="minorHAnsi" w:cstheme="minorBidi"/>
          <w:color w:val="auto"/>
          <w:sz w:val="22"/>
          <w:szCs w:val="28"/>
          <w:lang w:val="en-PH" w:eastAsia="en-PH" w:bidi="th-TH"/>
        </w:rPr>
      </w:pPr>
      <w:hyperlink w:anchor="_Toc141988955" w:history="1">
        <w:r w:rsidRPr="00B347EB">
          <w:rPr>
            <w:rStyle w:val="Hyperlink"/>
          </w:rPr>
          <w:t>20.7.</w:t>
        </w:r>
        <w:r>
          <w:rPr>
            <w:rFonts w:asciiTheme="minorHAnsi" w:hAnsiTheme="minorHAnsi" w:cstheme="minorBidi"/>
            <w:color w:val="auto"/>
            <w:sz w:val="22"/>
            <w:szCs w:val="28"/>
            <w:lang w:val="en-PH" w:eastAsia="en-PH" w:bidi="th-TH"/>
          </w:rPr>
          <w:tab/>
        </w:r>
        <w:r w:rsidRPr="00B347EB">
          <w:rPr>
            <w:rStyle w:val="Hyperlink"/>
          </w:rPr>
          <w:t>To</w:t>
        </w:r>
        <w:r w:rsidRPr="00B347EB">
          <w:rPr>
            <w:rStyle w:val="Hyperlink"/>
            <w:cs/>
          </w:rPr>
          <w:t>-</w:t>
        </w:r>
        <w:r w:rsidRPr="00B347EB">
          <w:rPr>
            <w:rStyle w:val="Hyperlink"/>
          </w:rPr>
          <w:t>be Processing</w:t>
        </w:r>
        <w:r>
          <w:rPr>
            <w:webHidden/>
          </w:rPr>
          <w:tab/>
        </w:r>
        <w:r>
          <w:rPr>
            <w:webHidden/>
          </w:rPr>
          <w:fldChar w:fldCharType="begin"/>
        </w:r>
        <w:r>
          <w:rPr>
            <w:webHidden/>
          </w:rPr>
          <w:instrText xml:space="preserve"> PAGEREF _Toc141988955 \h </w:instrText>
        </w:r>
        <w:r>
          <w:rPr>
            <w:webHidden/>
          </w:rPr>
        </w:r>
        <w:r>
          <w:rPr>
            <w:webHidden/>
          </w:rPr>
          <w:fldChar w:fldCharType="separate"/>
        </w:r>
        <w:r>
          <w:rPr>
            <w:webHidden/>
          </w:rPr>
          <w:t>104</w:t>
        </w:r>
        <w:r>
          <w:rPr>
            <w:webHidden/>
          </w:rPr>
          <w:fldChar w:fldCharType="end"/>
        </w:r>
      </w:hyperlink>
    </w:p>
    <w:p w14:paraId="2D92C63A" w14:textId="16F73686" w:rsidR="008609C3" w:rsidRDefault="008609C3" w:rsidP="00741B6F">
      <w:pPr>
        <w:pStyle w:val="TOC3"/>
        <w:rPr>
          <w:rFonts w:asciiTheme="minorHAnsi" w:hAnsiTheme="minorHAnsi" w:cstheme="minorBidi"/>
          <w:color w:val="auto"/>
          <w:sz w:val="22"/>
          <w:szCs w:val="28"/>
          <w:lang w:val="en-PH" w:eastAsia="en-PH" w:bidi="th-TH"/>
        </w:rPr>
      </w:pPr>
      <w:hyperlink w:anchor="_Toc141988956" w:history="1">
        <w:r w:rsidRPr="00B347EB">
          <w:rPr>
            <w:rStyle w:val="Hyperlink"/>
          </w:rPr>
          <w:t>20.8.</w:t>
        </w:r>
        <w:r>
          <w:rPr>
            <w:rFonts w:asciiTheme="minorHAnsi" w:hAnsiTheme="minorHAnsi" w:cstheme="minorBidi"/>
            <w:color w:val="auto"/>
            <w:sz w:val="22"/>
            <w:szCs w:val="28"/>
            <w:lang w:val="en-PH" w:eastAsia="en-PH" w:bidi="th-TH"/>
          </w:rPr>
          <w:tab/>
        </w:r>
        <w:r w:rsidRPr="00B347EB">
          <w:rPr>
            <w:rStyle w:val="Hyperlink"/>
          </w:rPr>
          <w:t xml:space="preserve">File </w:t>
        </w:r>
        <w:r w:rsidRPr="00B347EB">
          <w:rPr>
            <w:rStyle w:val="Hyperlink"/>
            <w:cs/>
          </w:rPr>
          <w:t>/</w:t>
        </w:r>
        <w:r w:rsidRPr="00B347EB">
          <w:rPr>
            <w:rStyle w:val="Hyperlink"/>
          </w:rPr>
          <w:t>API Layout and Data Sheet</w:t>
        </w:r>
        <w:r>
          <w:rPr>
            <w:webHidden/>
          </w:rPr>
          <w:tab/>
        </w:r>
        <w:r>
          <w:rPr>
            <w:webHidden/>
          </w:rPr>
          <w:fldChar w:fldCharType="begin"/>
        </w:r>
        <w:r>
          <w:rPr>
            <w:webHidden/>
          </w:rPr>
          <w:instrText xml:space="preserve"> PAGEREF _Toc141988956 \h </w:instrText>
        </w:r>
        <w:r>
          <w:rPr>
            <w:webHidden/>
          </w:rPr>
        </w:r>
        <w:r>
          <w:rPr>
            <w:webHidden/>
          </w:rPr>
          <w:fldChar w:fldCharType="separate"/>
        </w:r>
        <w:r>
          <w:rPr>
            <w:webHidden/>
          </w:rPr>
          <w:t>105</w:t>
        </w:r>
        <w:r>
          <w:rPr>
            <w:webHidden/>
          </w:rPr>
          <w:fldChar w:fldCharType="end"/>
        </w:r>
      </w:hyperlink>
    </w:p>
    <w:p w14:paraId="72CB7BD4" w14:textId="0D1A2E59" w:rsidR="008609C3" w:rsidRDefault="008609C3" w:rsidP="00741B6F">
      <w:pPr>
        <w:pStyle w:val="TOC3"/>
        <w:rPr>
          <w:rFonts w:asciiTheme="minorHAnsi" w:hAnsiTheme="minorHAnsi" w:cstheme="minorBidi"/>
          <w:color w:val="auto"/>
          <w:sz w:val="22"/>
          <w:szCs w:val="28"/>
          <w:lang w:val="en-PH" w:eastAsia="en-PH" w:bidi="th-TH"/>
        </w:rPr>
      </w:pPr>
      <w:hyperlink w:anchor="_Toc141988957" w:history="1">
        <w:r w:rsidRPr="00B347EB">
          <w:rPr>
            <w:rStyle w:val="Hyperlink"/>
          </w:rPr>
          <w:t>20.9.</w:t>
        </w:r>
        <w:r>
          <w:rPr>
            <w:rFonts w:asciiTheme="minorHAnsi" w:hAnsiTheme="minorHAnsi" w:cstheme="minorBidi"/>
            <w:color w:val="auto"/>
            <w:sz w:val="22"/>
            <w:szCs w:val="28"/>
            <w:lang w:val="en-PH" w:eastAsia="en-PH" w:bidi="th-TH"/>
          </w:rPr>
          <w:tab/>
        </w:r>
        <w:r w:rsidRPr="00B347EB">
          <w:rPr>
            <w:rStyle w:val="Hyperlink"/>
          </w:rPr>
          <w:t>Report Layout and Data Sheet</w:t>
        </w:r>
        <w:r>
          <w:rPr>
            <w:webHidden/>
          </w:rPr>
          <w:tab/>
        </w:r>
        <w:r>
          <w:rPr>
            <w:webHidden/>
          </w:rPr>
          <w:fldChar w:fldCharType="begin"/>
        </w:r>
        <w:r>
          <w:rPr>
            <w:webHidden/>
          </w:rPr>
          <w:instrText xml:space="preserve"> PAGEREF _Toc141988957 \h </w:instrText>
        </w:r>
        <w:r>
          <w:rPr>
            <w:webHidden/>
          </w:rPr>
        </w:r>
        <w:r>
          <w:rPr>
            <w:webHidden/>
          </w:rPr>
          <w:fldChar w:fldCharType="separate"/>
        </w:r>
        <w:r>
          <w:rPr>
            <w:webHidden/>
          </w:rPr>
          <w:t>105</w:t>
        </w:r>
        <w:r>
          <w:rPr>
            <w:webHidden/>
          </w:rPr>
          <w:fldChar w:fldCharType="end"/>
        </w:r>
      </w:hyperlink>
    </w:p>
    <w:p w14:paraId="035A6F47" w14:textId="174850AC" w:rsidR="008609C3" w:rsidRDefault="008609C3" w:rsidP="00741B6F">
      <w:pPr>
        <w:pStyle w:val="TOC3"/>
        <w:rPr>
          <w:rFonts w:asciiTheme="minorHAnsi" w:hAnsiTheme="minorHAnsi" w:cstheme="minorBidi"/>
          <w:color w:val="auto"/>
          <w:sz w:val="22"/>
          <w:szCs w:val="28"/>
          <w:lang w:val="en-PH" w:eastAsia="en-PH" w:bidi="th-TH"/>
        </w:rPr>
      </w:pPr>
      <w:hyperlink w:anchor="_Toc141988958" w:history="1">
        <w:r w:rsidRPr="00B347EB">
          <w:rPr>
            <w:rStyle w:val="Hyperlink"/>
          </w:rPr>
          <w:t>20.10.</w:t>
        </w:r>
        <w:r>
          <w:rPr>
            <w:rFonts w:asciiTheme="minorHAnsi" w:hAnsiTheme="minorHAnsi" w:cstheme="minorBidi"/>
            <w:color w:val="auto"/>
            <w:sz w:val="22"/>
            <w:szCs w:val="28"/>
            <w:lang w:val="en-PH" w:eastAsia="en-PH" w:bidi="th-TH"/>
          </w:rPr>
          <w:tab/>
        </w:r>
        <w:r w:rsidRPr="00B347EB">
          <w:rPr>
            <w:rStyle w:val="Hyperlink"/>
          </w:rPr>
          <w:t>Additional Impacts</w:t>
        </w:r>
        <w:r>
          <w:rPr>
            <w:webHidden/>
          </w:rPr>
          <w:tab/>
        </w:r>
        <w:r>
          <w:rPr>
            <w:webHidden/>
          </w:rPr>
          <w:fldChar w:fldCharType="begin"/>
        </w:r>
        <w:r>
          <w:rPr>
            <w:webHidden/>
          </w:rPr>
          <w:instrText xml:space="preserve"> PAGEREF _Toc141988958 \h </w:instrText>
        </w:r>
        <w:r>
          <w:rPr>
            <w:webHidden/>
          </w:rPr>
        </w:r>
        <w:r>
          <w:rPr>
            <w:webHidden/>
          </w:rPr>
          <w:fldChar w:fldCharType="separate"/>
        </w:r>
        <w:r>
          <w:rPr>
            <w:webHidden/>
          </w:rPr>
          <w:t>106</w:t>
        </w:r>
        <w:r>
          <w:rPr>
            <w:webHidden/>
          </w:rPr>
          <w:fldChar w:fldCharType="end"/>
        </w:r>
      </w:hyperlink>
    </w:p>
    <w:p w14:paraId="3F6BA2A0" w14:textId="5248144D" w:rsidR="008609C3" w:rsidRDefault="008609C3" w:rsidP="00741B6F">
      <w:pPr>
        <w:pStyle w:val="TOC2"/>
        <w:rPr>
          <w:rFonts w:asciiTheme="minorHAnsi" w:hAnsiTheme="minorHAnsi" w:cstheme="minorBidi"/>
          <w:sz w:val="22"/>
          <w:szCs w:val="28"/>
          <w:lang w:val="en-PH" w:eastAsia="en-PH" w:bidi="th-TH"/>
        </w:rPr>
        <w:pPrChange w:id="27" w:author="Emy Bartolome" w:date="2023-08-03T21:00:00Z">
          <w:pPr>
            <w:pStyle w:val="TOC2"/>
            <w:tabs>
              <w:tab w:val="left" w:pos="880"/>
              <w:tab w:val="right" w:leader="dot" w:pos="10053"/>
            </w:tabs>
          </w:pPr>
        </w:pPrChange>
      </w:pPr>
      <w:r w:rsidRPr="00B347EB">
        <w:rPr>
          <w:rStyle w:val="Hyperlink"/>
        </w:rPr>
        <w:fldChar w:fldCharType="begin"/>
      </w:r>
      <w:r w:rsidRPr="00B347EB">
        <w:rPr>
          <w:rStyle w:val="Hyperlink"/>
        </w:rPr>
        <w:instrText xml:space="preserve"> </w:instrText>
      </w:r>
      <w:r>
        <w:instrText>HYPERLINK \l "_Toc141988959"</w:instrText>
      </w:r>
      <w:r w:rsidRPr="00B347EB">
        <w:rPr>
          <w:rStyle w:val="Hyperlink"/>
        </w:rPr>
        <w:instrText xml:space="preserve"> </w:instrText>
      </w:r>
      <w:r w:rsidRPr="00B347EB">
        <w:rPr>
          <w:rStyle w:val="Hyperlink"/>
        </w:rPr>
      </w:r>
      <w:r w:rsidRPr="00B347EB">
        <w:rPr>
          <w:rStyle w:val="Hyperlink"/>
        </w:rPr>
        <w:fldChar w:fldCharType="separate"/>
      </w:r>
      <w:r w:rsidRPr="00B347EB">
        <w:rPr>
          <w:rStyle w:val="Hyperlink"/>
        </w:rPr>
        <w:t>21.</w:t>
      </w:r>
      <w:r>
        <w:rPr>
          <w:rFonts w:asciiTheme="minorHAnsi" w:hAnsiTheme="minorHAnsi" w:cstheme="minorBidi"/>
          <w:sz w:val="22"/>
          <w:szCs w:val="28"/>
          <w:lang w:val="en-PH" w:eastAsia="en-PH" w:bidi="th-TH"/>
        </w:rPr>
        <w:tab/>
      </w:r>
      <w:r w:rsidRPr="00B347EB">
        <w:rPr>
          <w:rStyle w:val="Hyperlink"/>
        </w:rPr>
        <w:t>Loan amount that have not drawdown report</w:t>
      </w:r>
      <w:r w:rsidRPr="00B347EB">
        <w:rPr>
          <w:rStyle w:val="Hyperlink"/>
          <w:cs/>
        </w:rPr>
        <w:t xml:space="preserve"> (</w:t>
      </w:r>
      <w:r w:rsidRPr="00B347EB">
        <w:rPr>
          <w:rStyle w:val="Hyperlink"/>
        </w:rPr>
        <w:t>classified by credit line users</w:t>
      </w:r>
      <w:r w:rsidRPr="00B347EB">
        <w:rPr>
          <w:rStyle w:val="Hyperlink"/>
          <w:cs/>
        </w:rPr>
        <w:t>)</w:t>
      </w:r>
      <w:r>
        <w:rPr>
          <w:webHidden/>
        </w:rPr>
        <w:tab/>
      </w:r>
      <w:r>
        <w:rPr>
          <w:webHidden/>
        </w:rPr>
        <w:fldChar w:fldCharType="begin"/>
      </w:r>
      <w:r>
        <w:rPr>
          <w:webHidden/>
        </w:rPr>
        <w:instrText xml:space="preserve"> PAGEREF _Toc141988959 \h </w:instrText>
      </w:r>
      <w:r>
        <w:rPr>
          <w:webHidden/>
        </w:rPr>
      </w:r>
      <w:r>
        <w:rPr>
          <w:webHidden/>
        </w:rPr>
        <w:fldChar w:fldCharType="separate"/>
      </w:r>
      <w:r>
        <w:rPr>
          <w:webHidden/>
        </w:rPr>
        <w:t>106</w:t>
      </w:r>
      <w:r>
        <w:rPr>
          <w:webHidden/>
        </w:rPr>
        <w:fldChar w:fldCharType="end"/>
      </w:r>
      <w:r w:rsidRPr="00B347EB">
        <w:rPr>
          <w:rStyle w:val="Hyperlink"/>
        </w:rPr>
        <w:fldChar w:fldCharType="end"/>
      </w:r>
    </w:p>
    <w:p w14:paraId="1F4AB7EF" w14:textId="37D37E8E" w:rsidR="008609C3" w:rsidRDefault="008609C3" w:rsidP="00741B6F">
      <w:pPr>
        <w:pStyle w:val="TOC3"/>
        <w:rPr>
          <w:rFonts w:asciiTheme="minorHAnsi" w:hAnsiTheme="minorHAnsi" w:cstheme="minorBidi"/>
          <w:color w:val="auto"/>
          <w:sz w:val="22"/>
          <w:szCs w:val="28"/>
          <w:lang w:val="en-PH" w:eastAsia="en-PH" w:bidi="th-TH"/>
        </w:rPr>
      </w:pPr>
      <w:hyperlink w:anchor="_Toc141988960" w:history="1">
        <w:r w:rsidRPr="00B347EB">
          <w:rPr>
            <w:rStyle w:val="Hyperlink"/>
          </w:rPr>
          <w:t>21.1.</w:t>
        </w:r>
        <w:r>
          <w:rPr>
            <w:rFonts w:asciiTheme="minorHAnsi" w:hAnsiTheme="minorHAnsi" w:cstheme="minorBidi"/>
            <w:color w:val="auto"/>
            <w:sz w:val="22"/>
            <w:szCs w:val="28"/>
            <w:lang w:val="en-PH" w:eastAsia="en-PH" w:bidi="th-TH"/>
          </w:rPr>
          <w:tab/>
        </w:r>
        <w:r w:rsidRPr="00B347EB">
          <w:rPr>
            <w:rStyle w:val="Hyperlink"/>
          </w:rPr>
          <w:t>Purpose</w:t>
        </w:r>
        <w:r>
          <w:rPr>
            <w:webHidden/>
          </w:rPr>
          <w:tab/>
        </w:r>
        <w:r>
          <w:rPr>
            <w:webHidden/>
          </w:rPr>
          <w:fldChar w:fldCharType="begin"/>
        </w:r>
        <w:r>
          <w:rPr>
            <w:webHidden/>
          </w:rPr>
          <w:instrText xml:space="preserve"> PAGEREF _Toc141988960 \h </w:instrText>
        </w:r>
        <w:r>
          <w:rPr>
            <w:webHidden/>
          </w:rPr>
        </w:r>
        <w:r>
          <w:rPr>
            <w:webHidden/>
          </w:rPr>
          <w:fldChar w:fldCharType="separate"/>
        </w:r>
        <w:r>
          <w:rPr>
            <w:webHidden/>
          </w:rPr>
          <w:t>106</w:t>
        </w:r>
        <w:r>
          <w:rPr>
            <w:webHidden/>
          </w:rPr>
          <w:fldChar w:fldCharType="end"/>
        </w:r>
      </w:hyperlink>
    </w:p>
    <w:p w14:paraId="107EFD35" w14:textId="0B972A34" w:rsidR="008609C3" w:rsidRDefault="008609C3" w:rsidP="00741B6F">
      <w:pPr>
        <w:pStyle w:val="TOC3"/>
        <w:rPr>
          <w:rFonts w:asciiTheme="minorHAnsi" w:hAnsiTheme="minorHAnsi" w:cstheme="minorBidi"/>
          <w:color w:val="auto"/>
          <w:sz w:val="22"/>
          <w:szCs w:val="28"/>
          <w:lang w:val="en-PH" w:eastAsia="en-PH" w:bidi="th-TH"/>
        </w:rPr>
      </w:pPr>
      <w:hyperlink w:anchor="_Toc141988961" w:history="1">
        <w:r w:rsidRPr="00B347EB">
          <w:rPr>
            <w:rStyle w:val="Hyperlink"/>
          </w:rPr>
          <w:t>21.2.</w:t>
        </w:r>
        <w:r>
          <w:rPr>
            <w:rFonts w:asciiTheme="minorHAnsi" w:hAnsiTheme="minorHAnsi" w:cstheme="minorBidi"/>
            <w:color w:val="auto"/>
            <w:sz w:val="22"/>
            <w:szCs w:val="28"/>
            <w:lang w:val="en-PH" w:eastAsia="en-PH" w:bidi="th-TH"/>
          </w:rPr>
          <w:tab/>
        </w:r>
        <w:r w:rsidRPr="00B347EB">
          <w:rPr>
            <w:rStyle w:val="Hyperlink"/>
          </w:rPr>
          <w:t>Background</w:t>
        </w:r>
        <w:r>
          <w:rPr>
            <w:webHidden/>
          </w:rPr>
          <w:tab/>
        </w:r>
        <w:r>
          <w:rPr>
            <w:webHidden/>
          </w:rPr>
          <w:fldChar w:fldCharType="begin"/>
        </w:r>
        <w:r>
          <w:rPr>
            <w:webHidden/>
          </w:rPr>
          <w:instrText xml:space="preserve"> PAGEREF _Toc141988961 \h </w:instrText>
        </w:r>
        <w:r>
          <w:rPr>
            <w:webHidden/>
          </w:rPr>
        </w:r>
        <w:r>
          <w:rPr>
            <w:webHidden/>
          </w:rPr>
          <w:fldChar w:fldCharType="separate"/>
        </w:r>
        <w:r>
          <w:rPr>
            <w:webHidden/>
          </w:rPr>
          <w:t>106</w:t>
        </w:r>
        <w:r>
          <w:rPr>
            <w:webHidden/>
          </w:rPr>
          <w:fldChar w:fldCharType="end"/>
        </w:r>
      </w:hyperlink>
    </w:p>
    <w:p w14:paraId="72C48243" w14:textId="79D1DA92" w:rsidR="008609C3" w:rsidRDefault="008609C3" w:rsidP="00741B6F">
      <w:pPr>
        <w:pStyle w:val="TOC3"/>
        <w:rPr>
          <w:rFonts w:asciiTheme="minorHAnsi" w:hAnsiTheme="minorHAnsi" w:cstheme="minorBidi"/>
          <w:color w:val="auto"/>
          <w:sz w:val="22"/>
          <w:szCs w:val="28"/>
          <w:lang w:val="en-PH" w:eastAsia="en-PH" w:bidi="th-TH"/>
        </w:rPr>
      </w:pPr>
      <w:hyperlink w:anchor="_Toc141988962" w:history="1">
        <w:r w:rsidRPr="00B347EB">
          <w:rPr>
            <w:rStyle w:val="Hyperlink"/>
          </w:rPr>
          <w:t>21.3.</w:t>
        </w:r>
        <w:r>
          <w:rPr>
            <w:rFonts w:asciiTheme="minorHAnsi" w:hAnsiTheme="minorHAnsi" w:cstheme="minorBidi"/>
            <w:color w:val="auto"/>
            <w:sz w:val="22"/>
            <w:szCs w:val="28"/>
            <w:lang w:val="en-PH" w:eastAsia="en-PH" w:bidi="th-TH"/>
          </w:rPr>
          <w:tab/>
        </w:r>
        <w:r w:rsidRPr="00B347EB">
          <w:rPr>
            <w:rStyle w:val="Hyperlink"/>
          </w:rPr>
          <w:t>Supported Sample Transaction and Case from Customer</w:t>
        </w:r>
        <w:r>
          <w:rPr>
            <w:webHidden/>
          </w:rPr>
          <w:tab/>
        </w:r>
        <w:r>
          <w:rPr>
            <w:webHidden/>
          </w:rPr>
          <w:fldChar w:fldCharType="begin"/>
        </w:r>
        <w:r>
          <w:rPr>
            <w:webHidden/>
          </w:rPr>
          <w:instrText xml:space="preserve"> PAGEREF _Toc141988962 \h </w:instrText>
        </w:r>
        <w:r>
          <w:rPr>
            <w:webHidden/>
          </w:rPr>
        </w:r>
        <w:r>
          <w:rPr>
            <w:webHidden/>
          </w:rPr>
          <w:fldChar w:fldCharType="separate"/>
        </w:r>
        <w:r>
          <w:rPr>
            <w:webHidden/>
          </w:rPr>
          <w:t>107</w:t>
        </w:r>
        <w:r>
          <w:rPr>
            <w:webHidden/>
          </w:rPr>
          <w:fldChar w:fldCharType="end"/>
        </w:r>
      </w:hyperlink>
    </w:p>
    <w:p w14:paraId="77C64464" w14:textId="62883034" w:rsidR="008609C3" w:rsidRDefault="008609C3" w:rsidP="00741B6F">
      <w:pPr>
        <w:pStyle w:val="TOC3"/>
        <w:rPr>
          <w:rFonts w:asciiTheme="minorHAnsi" w:hAnsiTheme="minorHAnsi" w:cstheme="minorBidi"/>
          <w:color w:val="auto"/>
          <w:sz w:val="22"/>
          <w:szCs w:val="28"/>
          <w:lang w:val="en-PH" w:eastAsia="en-PH" w:bidi="th-TH"/>
        </w:rPr>
      </w:pPr>
      <w:hyperlink w:anchor="_Toc141988963" w:history="1">
        <w:r w:rsidRPr="00B347EB">
          <w:rPr>
            <w:rStyle w:val="Hyperlink"/>
          </w:rPr>
          <w:t>21.4.</w:t>
        </w:r>
        <w:r>
          <w:rPr>
            <w:rFonts w:asciiTheme="minorHAnsi" w:hAnsiTheme="minorHAnsi" w:cstheme="minorBidi"/>
            <w:color w:val="auto"/>
            <w:sz w:val="22"/>
            <w:szCs w:val="28"/>
            <w:lang w:val="en-PH" w:eastAsia="en-PH" w:bidi="th-TH"/>
          </w:rPr>
          <w:tab/>
        </w:r>
        <w:r w:rsidRPr="00B347EB">
          <w:rPr>
            <w:rStyle w:val="Hyperlink"/>
          </w:rPr>
          <w:t>Menu Modification</w:t>
        </w:r>
        <w:r>
          <w:rPr>
            <w:webHidden/>
          </w:rPr>
          <w:tab/>
        </w:r>
        <w:r>
          <w:rPr>
            <w:webHidden/>
          </w:rPr>
          <w:fldChar w:fldCharType="begin"/>
        </w:r>
        <w:r>
          <w:rPr>
            <w:webHidden/>
          </w:rPr>
          <w:instrText xml:space="preserve"> PAGEREF _Toc141988963 \h </w:instrText>
        </w:r>
        <w:r>
          <w:rPr>
            <w:webHidden/>
          </w:rPr>
        </w:r>
        <w:r>
          <w:rPr>
            <w:webHidden/>
          </w:rPr>
          <w:fldChar w:fldCharType="separate"/>
        </w:r>
        <w:r>
          <w:rPr>
            <w:webHidden/>
          </w:rPr>
          <w:t>107</w:t>
        </w:r>
        <w:r>
          <w:rPr>
            <w:webHidden/>
          </w:rPr>
          <w:fldChar w:fldCharType="end"/>
        </w:r>
      </w:hyperlink>
    </w:p>
    <w:p w14:paraId="0C3A9A81" w14:textId="3B8F32FF" w:rsidR="008609C3" w:rsidRDefault="008609C3" w:rsidP="00741B6F">
      <w:pPr>
        <w:pStyle w:val="TOC3"/>
        <w:rPr>
          <w:rFonts w:asciiTheme="minorHAnsi" w:hAnsiTheme="minorHAnsi" w:cstheme="minorBidi"/>
          <w:color w:val="auto"/>
          <w:sz w:val="22"/>
          <w:szCs w:val="28"/>
          <w:lang w:val="en-PH" w:eastAsia="en-PH" w:bidi="th-TH"/>
        </w:rPr>
      </w:pPr>
      <w:hyperlink w:anchor="_Toc141988964" w:history="1">
        <w:r w:rsidRPr="00B347EB">
          <w:rPr>
            <w:rStyle w:val="Hyperlink"/>
          </w:rPr>
          <w:t>21.5.</w:t>
        </w:r>
        <w:r>
          <w:rPr>
            <w:rFonts w:asciiTheme="minorHAnsi" w:hAnsiTheme="minorHAnsi" w:cstheme="minorBidi"/>
            <w:color w:val="auto"/>
            <w:sz w:val="22"/>
            <w:szCs w:val="28"/>
            <w:lang w:val="en-PH" w:eastAsia="en-PH" w:bidi="th-TH"/>
          </w:rPr>
          <w:tab/>
        </w:r>
        <w:r w:rsidRPr="00B347EB">
          <w:rPr>
            <w:rStyle w:val="Hyperlink"/>
          </w:rPr>
          <w:t>Screen Layout and Data Sheet</w:t>
        </w:r>
        <w:r>
          <w:rPr>
            <w:webHidden/>
          </w:rPr>
          <w:tab/>
        </w:r>
        <w:r>
          <w:rPr>
            <w:webHidden/>
          </w:rPr>
          <w:fldChar w:fldCharType="begin"/>
        </w:r>
        <w:r>
          <w:rPr>
            <w:webHidden/>
          </w:rPr>
          <w:instrText xml:space="preserve"> PAGEREF _Toc141988964 \h </w:instrText>
        </w:r>
        <w:r>
          <w:rPr>
            <w:webHidden/>
          </w:rPr>
        </w:r>
        <w:r>
          <w:rPr>
            <w:webHidden/>
          </w:rPr>
          <w:fldChar w:fldCharType="separate"/>
        </w:r>
        <w:r>
          <w:rPr>
            <w:webHidden/>
          </w:rPr>
          <w:t>107</w:t>
        </w:r>
        <w:r>
          <w:rPr>
            <w:webHidden/>
          </w:rPr>
          <w:fldChar w:fldCharType="end"/>
        </w:r>
      </w:hyperlink>
    </w:p>
    <w:p w14:paraId="3F46092D" w14:textId="5074FD3D" w:rsidR="008609C3" w:rsidRDefault="008609C3" w:rsidP="00741B6F">
      <w:pPr>
        <w:pStyle w:val="TOC3"/>
        <w:rPr>
          <w:rFonts w:asciiTheme="minorHAnsi" w:hAnsiTheme="minorHAnsi" w:cstheme="minorBidi"/>
          <w:color w:val="auto"/>
          <w:sz w:val="22"/>
          <w:szCs w:val="28"/>
          <w:lang w:val="en-PH" w:eastAsia="en-PH" w:bidi="th-TH"/>
        </w:rPr>
      </w:pPr>
      <w:hyperlink w:anchor="_Toc141988965" w:history="1">
        <w:r w:rsidRPr="00B347EB">
          <w:rPr>
            <w:rStyle w:val="Hyperlink"/>
          </w:rPr>
          <w:t>21.6.</w:t>
        </w:r>
        <w:r>
          <w:rPr>
            <w:rFonts w:asciiTheme="minorHAnsi" w:hAnsiTheme="minorHAnsi" w:cstheme="minorBidi"/>
            <w:color w:val="auto"/>
            <w:sz w:val="22"/>
            <w:szCs w:val="28"/>
            <w:lang w:val="en-PH" w:eastAsia="en-PH" w:bidi="th-TH"/>
          </w:rPr>
          <w:tab/>
        </w:r>
        <w:r w:rsidRPr="00B347EB">
          <w:rPr>
            <w:rStyle w:val="Hyperlink"/>
          </w:rPr>
          <w:t>Business Rule  / Business Logic</w:t>
        </w:r>
        <w:r>
          <w:rPr>
            <w:webHidden/>
          </w:rPr>
          <w:tab/>
        </w:r>
        <w:r>
          <w:rPr>
            <w:webHidden/>
          </w:rPr>
          <w:fldChar w:fldCharType="begin"/>
        </w:r>
        <w:r>
          <w:rPr>
            <w:webHidden/>
          </w:rPr>
          <w:instrText xml:space="preserve"> PAGEREF _Toc141988965 \h </w:instrText>
        </w:r>
        <w:r>
          <w:rPr>
            <w:webHidden/>
          </w:rPr>
        </w:r>
        <w:r>
          <w:rPr>
            <w:webHidden/>
          </w:rPr>
          <w:fldChar w:fldCharType="separate"/>
        </w:r>
        <w:r>
          <w:rPr>
            <w:webHidden/>
          </w:rPr>
          <w:t>107</w:t>
        </w:r>
        <w:r>
          <w:rPr>
            <w:webHidden/>
          </w:rPr>
          <w:fldChar w:fldCharType="end"/>
        </w:r>
      </w:hyperlink>
    </w:p>
    <w:p w14:paraId="7CDAD3AB" w14:textId="5B005CAE" w:rsidR="008609C3" w:rsidRDefault="008609C3" w:rsidP="00741B6F">
      <w:pPr>
        <w:pStyle w:val="TOC3"/>
        <w:rPr>
          <w:rFonts w:asciiTheme="minorHAnsi" w:hAnsiTheme="minorHAnsi" w:cstheme="minorBidi"/>
          <w:color w:val="auto"/>
          <w:sz w:val="22"/>
          <w:szCs w:val="28"/>
          <w:lang w:val="en-PH" w:eastAsia="en-PH" w:bidi="th-TH"/>
        </w:rPr>
      </w:pPr>
      <w:hyperlink w:anchor="_Toc141988966" w:history="1">
        <w:r w:rsidRPr="00B347EB">
          <w:rPr>
            <w:rStyle w:val="Hyperlink"/>
          </w:rPr>
          <w:t>21.7.</w:t>
        </w:r>
        <w:r>
          <w:rPr>
            <w:rFonts w:asciiTheme="minorHAnsi" w:hAnsiTheme="minorHAnsi" w:cstheme="minorBidi"/>
            <w:color w:val="auto"/>
            <w:sz w:val="22"/>
            <w:szCs w:val="28"/>
            <w:lang w:val="en-PH" w:eastAsia="en-PH" w:bidi="th-TH"/>
          </w:rPr>
          <w:tab/>
        </w:r>
        <w:r w:rsidRPr="00B347EB">
          <w:rPr>
            <w:rStyle w:val="Hyperlink"/>
          </w:rPr>
          <w:t>To</w:t>
        </w:r>
        <w:r w:rsidRPr="00B347EB">
          <w:rPr>
            <w:rStyle w:val="Hyperlink"/>
            <w:cs/>
          </w:rPr>
          <w:t>-</w:t>
        </w:r>
        <w:r w:rsidRPr="00B347EB">
          <w:rPr>
            <w:rStyle w:val="Hyperlink"/>
          </w:rPr>
          <w:t>be Processing</w:t>
        </w:r>
        <w:r>
          <w:rPr>
            <w:webHidden/>
          </w:rPr>
          <w:tab/>
        </w:r>
        <w:r>
          <w:rPr>
            <w:webHidden/>
          </w:rPr>
          <w:fldChar w:fldCharType="begin"/>
        </w:r>
        <w:r>
          <w:rPr>
            <w:webHidden/>
          </w:rPr>
          <w:instrText xml:space="preserve"> PAGEREF _Toc141988966 \h </w:instrText>
        </w:r>
        <w:r>
          <w:rPr>
            <w:webHidden/>
          </w:rPr>
        </w:r>
        <w:r>
          <w:rPr>
            <w:webHidden/>
          </w:rPr>
          <w:fldChar w:fldCharType="separate"/>
        </w:r>
        <w:r>
          <w:rPr>
            <w:webHidden/>
          </w:rPr>
          <w:t>108</w:t>
        </w:r>
        <w:r>
          <w:rPr>
            <w:webHidden/>
          </w:rPr>
          <w:fldChar w:fldCharType="end"/>
        </w:r>
      </w:hyperlink>
    </w:p>
    <w:p w14:paraId="71F73C88" w14:textId="17E49807" w:rsidR="008609C3" w:rsidRDefault="008609C3" w:rsidP="00741B6F">
      <w:pPr>
        <w:pStyle w:val="TOC3"/>
        <w:rPr>
          <w:rFonts w:asciiTheme="minorHAnsi" w:hAnsiTheme="minorHAnsi" w:cstheme="minorBidi"/>
          <w:color w:val="auto"/>
          <w:sz w:val="22"/>
          <w:szCs w:val="28"/>
          <w:lang w:val="en-PH" w:eastAsia="en-PH" w:bidi="th-TH"/>
        </w:rPr>
      </w:pPr>
      <w:hyperlink w:anchor="_Toc141988967" w:history="1">
        <w:r w:rsidRPr="00B347EB">
          <w:rPr>
            <w:rStyle w:val="Hyperlink"/>
          </w:rPr>
          <w:t>21.8.</w:t>
        </w:r>
        <w:r>
          <w:rPr>
            <w:rFonts w:asciiTheme="minorHAnsi" w:hAnsiTheme="minorHAnsi" w:cstheme="minorBidi"/>
            <w:color w:val="auto"/>
            <w:sz w:val="22"/>
            <w:szCs w:val="28"/>
            <w:lang w:val="en-PH" w:eastAsia="en-PH" w:bidi="th-TH"/>
          </w:rPr>
          <w:tab/>
        </w:r>
        <w:r w:rsidRPr="00B347EB">
          <w:rPr>
            <w:rStyle w:val="Hyperlink"/>
          </w:rPr>
          <w:t xml:space="preserve">File </w:t>
        </w:r>
        <w:r w:rsidRPr="00B347EB">
          <w:rPr>
            <w:rStyle w:val="Hyperlink"/>
            <w:cs/>
          </w:rPr>
          <w:t>/</w:t>
        </w:r>
        <w:r w:rsidRPr="00B347EB">
          <w:rPr>
            <w:rStyle w:val="Hyperlink"/>
          </w:rPr>
          <w:t>API Layout and Data Sheet</w:t>
        </w:r>
        <w:r>
          <w:rPr>
            <w:webHidden/>
          </w:rPr>
          <w:tab/>
        </w:r>
        <w:r>
          <w:rPr>
            <w:webHidden/>
          </w:rPr>
          <w:fldChar w:fldCharType="begin"/>
        </w:r>
        <w:r>
          <w:rPr>
            <w:webHidden/>
          </w:rPr>
          <w:instrText xml:space="preserve"> PAGEREF _Toc141988967 \h </w:instrText>
        </w:r>
        <w:r>
          <w:rPr>
            <w:webHidden/>
          </w:rPr>
        </w:r>
        <w:r>
          <w:rPr>
            <w:webHidden/>
          </w:rPr>
          <w:fldChar w:fldCharType="separate"/>
        </w:r>
        <w:r>
          <w:rPr>
            <w:webHidden/>
          </w:rPr>
          <w:t>108</w:t>
        </w:r>
        <w:r>
          <w:rPr>
            <w:webHidden/>
          </w:rPr>
          <w:fldChar w:fldCharType="end"/>
        </w:r>
      </w:hyperlink>
    </w:p>
    <w:p w14:paraId="34DA1F86" w14:textId="1A6AB772" w:rsidR="008609C3" w:rsidRDefault="008609C3" w:rsidP="00741B6F">
      <w:pPr>
        <w:pStyle w:val="TOC3"/>
        <w:rPr>
          <w:rFonts w:asciiTheme="minorHAnsi" w:hAnsiTheme="minorHAnsi" w:cstheme="minorBidi"/>
          <w:color w:val="auto"/>
          <w:sz w:val="22"/>
          <w:szCs w:val="28"/>
          <w:lang w:val="en-PH" w:eastAsia="en-PH" w:bidi="th-TH"/>
        </w:rPr>
      </w:pPr>
      <w:hyperlink w:anchor="_Toc141988968" w:history="1">
        <w:r w:rsidRPr="00B347EB">
          <w:rPr>
            <w:rStyle w:val="Hyperlink"/>
          </w:rPr>
          <w:t>21.9.</w:t>
        </w:r>
        <w:r>
          <w:rPr>
            <w:rFonts w:asciiTheme="minorHAnsi" w:hAnsiTheme="minorHAnsi" w:cstheme="minorBidi"/>
            <w:color w:val="auto"/>
            <w:sz w:val="22"/>
            <w:szCs w:val="28"/>
            <w:lang w:val="en-PH" w:eastAsia="en-PH" w:bidi="th-TH"/>
          </w:rPr>
          <w:tab/>
        </w:r>
        <w:r w:rsidRPr="00B347EB">
          <w:rPr>
            <w:rStyle w:val="Hyperlink"/>
          </w:rPr>
          <w:t>Report Layout and Data Sheet</w:t>
        </w:r>
        <w:r>
          <w:rPr>
            <w:webHidden/>
          </w:rPr>
          <w:tab/>
        </w:r>
        <w:r>
          <w:rPr>
            <w:webHidden/>
          </w:rPr>
          <w:fldChar w:fldCharType="begin"/>
        </w:r>
        <w:r>
          <w:rPr>
            <w:webHidden/>
          </w:rPr>
          <w:instrText xml:space="preserve"> PAGEREF _Toc141988968 \h </w:instrText>
        </w:r>
        <w:r>
          <w:rPr>
            <w:webHidden/>
          </w:rPr>
        </w:r>
        <w:r>
          <w:rPr>
            <w:webHidden/>
          </w:rPr>
          <w:fldChar w:fldCharType="separate"/>
        </w:r>
        <w:r>
          <w:rPr>
            <w:webHidden/>
          </w:rPr>
          <w:t>108</w:t>
        </w:r>
        <w:r>
          <w:rPr>
            <w:webHidden/>
          </w:rPr>
          <w:fldChar w:fldCharType="end"/>
        </w:r>
      </w:hyperlink>
    </w:p>
    <w:p w14:paraId="2EF823BC" w14:textId="4876C610" w:rsidR="008609C3" w:rsidRDefault="008609C3" w:rsidP="00741B6F">
      <w:pPr>
        <w:pStyle w:val="TOC3"/>
        <w:rPr>
          <w:rFonts w:asciiTheme="minorHAnsi" w:hAnsiTheme="minorHAnsi" w:cstheme="minorBidi"/>
          <w:color w:val="auto"/>
          <w:sz w:val="22"/>
          <w:szCs w:val="28"/>
          <w:lang w:val="en-PH" w:eastAsia="en-PH" w:bidi="th-TH"/>
        </w:rPr>
      </w:pPr>
      <w:hyperlink w:anchor="_Toc141988969" w:history="1">
        <w:r w:rsidRPr="00B347EB">
          <w:rPr>
            <w:rStyle w:val="Hyperlink"/>
          </w:rPr>
          <w:t>21.10.</w:t>
        </w:r>
        <w:r>
          <w:rPr>
            <w:rFonts w:asciiTheme="minorHAnsi" w:hAnsiTheme="minorHAnsi" w:cstheme="minorBidi"/>
            <w:color w:val="auto"/>
            <w:sz w:val="22"/>
            <w:szCs w:val="28"/>
            <w:lang w:val="en-PH" w:eastAsia="en-PH" w:bidi="th-TH"/>
          </w:rPr>
          <w:tab/>
        </w:r>
        <w:r w:rsidRPr="00B347EB">
          <w:rPr>
            <w:rStyle w:val="Hyperlink"/>
          </w:rPr>
          <w:t>Additional Impacts</w:t>
        </w:r>
        <w:r>
          <w:rPr>
            <w:webHidden/>
          </w:rPr>
          <w:tab/>
        </w:r>
        <w:r>
          <w:rPr>
            <w:webHidden/>
          </w:rPr>
          <w:fldChar w:fldCharType="begin"/>
        </w:r>
        <w:r>
          <w:rPr>
            <w:webHidden/>
          </w:rPr>
          <w:instrText xml:space="preserve"> PAGEREF _Toc141988969 \h </w:instrText>
        </w:r>
        <w:r>
          <w:rPr>
            <w:webHidden/>
          </w:rPr>
        </w:r>
        <w:r>
          <w:rPr>
            <w:webHidden/>
          </w:rPr>
          <w:fldChar w:fldCharType="separate"/>
        </w:r>
        <w:r>
          <w:rPr>
            <w:webHidden/>
          </w:rPr>
          <w:t>109</w:t>
        </w:r>
        <w:r>
          <w:rPr>
            <w:webHidden/>
          </w:rPr>
          <w:fldChar w:fldCharType="end"/>
        </w:r>
      </w:hyperlink>
    </w:p>
    <w:p w14:paraId="007FA4CA" w14:textId="0497D09E" w:rsidR="008609C3" w:rsidRDefault="008609C3" w:rsidP="00741B6F">
      <w:pPr>
        <w:pStyle w:val="TOC2"/>
        <w:rPr>
          <w:rFonts w:asciiTheme="minorHAnsi" w:hAnsiTheme="minorHAnsi" w:cstheme="minorBidi"/>
          <w:sz w:val="22"/>
          <w:szCs w:val="28"/>
          <w:lang w:val="en-PH" w:eastAsia="en-PH" w:bidi="th-TH"/>
        </w:rPr>
        <w:pPrChange w:id="28" w:author="Emy Bartolome" w:date="2023-08-03T21:00:00Z">
          <w:pPr>
            <w:pStyle w:val="TOC2"/>
            <w:tabs>
              <w:tab w:val="left" w:pos="880"/>
              <w:tab w:val="right" w:leader="dot" w:pos="10053"/>
            </w:tabs>
          </w:pPr>
        </w:pPrChange>
      </w:pPr>
      <w:r w:rsidRPr="00B347EB">
        <w:rPr>
          <w:rStyle w:val="Hyperlink"/>
        </w:rPr>
        <w:lastRenderedPageBreak/>
        <w:fldChar w:fldCharType="begin"/>
      </w:r>
      <w:r w:rsidRPr="00B347EB">
        <w:rPr>
          <w:rStyle w:val="Hyperlink"/>
        </w:rPr>
        <w:instrText xml:space="preserve"> </w:instrText>
      </w:r>
      <w:r>
        <w:instrText>HYPERLINK \l "_Toc141988970"</w:instrText>
      </w:r>
      <w:r w:rsidRPr="00B347EB">
        <w:rPr>
          <w:rStyle w:val="Hyperlink"/>
        </w:rPr>
        <w:instrText xml:space="preserve"> </w:instrText>
      </w:r>
      <w:r w:rsidRPr="00B347EB">
        <w:rPr>
          <w:rStyle w:val="Hyperlink"/>
        </w:rPr>
      </w:r>
      <w:r w:rsidRPr="00B347EB">
        <w:rPr>
          <w:rStyle w:val="Hyperlink"/>
        </w:rPr>
        <w:fldChar w:fldCharType="separate"/>
      </w:r>
      <w:r w:rsidRPr="00B347EB">
        <w:rPr>
          <w:rStyle w:val="Hyperlink"/>
        </w:rPr>
        <w:t>22.</w:t>
      </w:r>
      <w:r>
        <w:rPr>
          <w:rFonts w:asciiTheme="minorHAnsi" w:hAnsiTheme="minorHAnsi" w:cstheme="minorBidi"/>
          <w:sz w:val="22"/>
          <w:szCs w:val="28"/>
          <w:lang w:val="en-PH" w:eastAsia="en-PH" w:bidi="th-TH"/>
        </w:rPr>
        <w:tab/>
      </w:r>
      <w:r w:rsidRPr="00B347EB">
        <w:rPr>
          <w:rStyle w:val="Hyperlink"/>
        </w:rPr>
        <w:t>Decreasing Limits report</w:t>
      </w:r>
      <w:r>
        <w:rPr>
          <w:webHidden/>
        </w:rPr>
        <w:tab/>
      </w:r>
      <w:r>
        <w:rPr>
          <w:webHidden/>
        </w:rPr>
        <w:fldChar w:fldCharType="begin"/>
      </w:r>
      <w:r>
        <w:rPr>
          <w:webHidden/>
        </w:rPr>
        <w:instrText xml:space="preserve"> PAGEREF _Toc141988970 \h </w:instrText>
      </w:r>
      <w:r>
        <w:rPr>
          <w:webHidden/>
        </w:rPr>
      </w:r>
      <w:r>
        <w:rPr>
          <w:webHidden/>
        </w:rPr>
        <w:fldChar w:fldCharType="separate"/>
      </w:r>
      <w:r>
        <w:rPr>
          <w:webHidden/>
        </w:rPr>
        <w:t>110</w:t>
      </w:r>
      <w:r>
        <w:rPr>
          <w:webHidden/>
        </w:rPr>
        <w:fldChar w:fldCharType="end"/>
      </w:r>
      <w:r w:rsidRPr="00B347EB">
        <w:rPr>
          <w:rStyle w:val="Hyperlink"/>
        </w:rPr>
        <w:fldChar w:fldCharType="end"/>
      </w:r>
    </w:p>
    <w:p w14:paraId="3BE1836B" w14:textId="3F353103" w:rsidR="008609C3" w:rsidRDefault="008609C3" w:rsidP="00741B6F">
      <w:pPr>
        <w:pStyle w:val="TOC3"/>
        <w:rPr>
          <w:rFonts w:asciiTheme="minorHAnsi" w:hAnsiTheme="minorHAnsi" w:cstheme="minorBidi"/>
          <w:color w:val="auto"/>
          <w:sz w:val="22"/>
          <w:szCs w:val="28"/>
          <w:lang w:val="en-PH" w:eastAsia="en-PH" w:bidi="th-TH"/>
        </w:rPr>
      </w:pPr>
      <w:hyperlink w:anchor="_Toc141988971" w:history="1">
        <w:r w:rsidRPr="00B347EB">
          <w:rPr>
            <w:rStyle w:val="Hyperlink"/>
          </w:rPr>
          <w:t>22.1.</w:t>
        </w:r>
        <w:r>
          <w:rPr>
            <w:rFonts w:asciiTheme="minorHAnsi" w:hAnsiTheme="minorHAnsi" w:cstheme="minorBidi"/>
            <w:color w:val="auto"/>
            <w:sz w:val="22"/>
            <w:szCs w:val="28"/>
            <w:lang w:val="en-PH" w:eastAsia="en-PH" w:bidi="th-TH"/>
          </w:rPr>
          <w:tab/>
        </w:r>
        <w:r w:rsidRPr="00B347EB">
          <w:rPr>
            <w:rStyle w:val="Hyperlink"/>
          </w:rPr>
          <w:t>Purpose</w:t>
        </w:r>
        <w:r>
          <w:rPr>
            <w:webHidden/>
          </w:rPr>
          <w:tab/>
        </w:r>
        <w:r>
          <w:rPr>
            <w:webHidden/>
          </w:rPr>
          <w:fldChar w:fldCharType="begin"/>
        </w:r>
        <w:r>
          <w:rPr>
            <w:webHidden/>
          </w:rPr>
          <w:instrText xml:space="preserve"> PAGEREF _Toc141988971 \h </w:instrText>
        </w:r>
        <w:r>
          <w:rPr>
            <w:webHidden/>
          </w:rPr>
        </w:r>
        <w:r>
          <w:rPr>
            <w:webHidden/>
          </w:rPr>
          <w:fldChar w:fldCharType="separate"/>
        </w:r>
        <w:r>
          <w:rPr>
            <w:webHidden/>
          </w:rPr>
          <w:t>110</w:t>
        </w:r>
        <w:r>
          <w:rPr>
            <w:webHidden/>
          </w:rPr>
          <w:fldChar w:fldCharType="end"/>
        </w:r>
      </w:hyperlink>
    </w:p>
    <w:p w14:paraId="557B75E4" w14:textId="6EDAE013" w:rsidR="008609C3" w:rsidRDefault="008609C3" w:rsidP="00741B6F">
      <w:pPr>
        <w:pStyle w:val="TOC3"/>
        <w:rPr>
          <w:rFonts w:asciiTheme="minorHAnsi" w:hAnsiTheme="minorHAnsi" w:cstheme="minorBidi"/>
          <w:color w:val="auto"/>
          <w:sz w:val="22"/>
          <w:szCs w:val="28"/>
          <w:lang w:val="en-PH" w:eastAsia="en-PH" w:bidi="th-TH"/>
        </w:rPr>
      </w:pPr>
      <w:hyperlink w:anchor="_Toc141988972" w:history="1">
        <w:r w:rsidRPr="00B347EB">
          <w:rPr>
            <w:rStyle w:val="Hyperlink"/>
          </w:rPr>
          <w:t>22.2.</w:t>
        </w:r>
        <w:r>
          <w:rPr>
            <w:rFonts w:asciiTheme="minorHAnsi" w:hAnsiTheme="minorHAnsi" w:cstheme="minorBidi"/>
            <w:color w:val="auto"/>
            <w:sz w:val="22"/>
            <w:szCs w:val="28"/>
            <w:lang w:val="en-PH" w:eastAsia="en-PH" w:bidi="th-TH"/>
          </w:rPr>
          <w:tab/>
        </w:r>
        <w:r w:rsidRPr="00B347EB">
          <w:rPr>
            <w:rStyle w:val="Hyperlink"/>
          </w:rPr>
          <w:t>Background</w:t>
        </w:r>
        <w:r>
          <w:rPr>
            <w:webHidden/>
          </w:rPr>
          <w:tab/>
        </w:r>
        <w:r>
          <w:rPr>
            <w:webHidden/>
          </w:rPr>
          <w:fldChar w:fldCharType="begin"/>
        </w:r>
        <w:r>
          <w:rPr>
            <w:webHidden/>
          </w:rPr>
          <w:instrText xml:space="preserve"> PAGEREF _Toc141988972 \h </w:instrText>
        </w:r>
        <w:r>
          <w:rPr>
            <w:webHidden/>
          </w:rPr>
        </w:r>
        <w:r>
          <w:rPr>
            <w:webHidden/>
          </w:rPr>
          <w:fldChar w:fldCharType="separate"/>
        </w:r>
        <w:r>
          <w:rPr>
            <w:webHidden/>
          </w:rPr>
          <w:t>110</w:t>
        </w:r>
        <w:r>
          <w:rPr>
            <w:webHidden/>
          </w:rPr>
          <w:fldChar w:fldCharType="end"/>
        </w:r>
      </w:hyperlink>
    </w:p>
    <w:p w14:paraId="7C667ED8" w14:textId="03012A5A" w:rsidR="008609C3" w:rsidRDefault="008609C3" w:rsidP="00741B6F">
      <w:pPr>
        <w:pStyle w:val="TOC3"/>
        <w:rPr>
          <w:rFonts w:asciiTheme="minorHAnsi" w:hAnsiTheme="minorHAnsi" w:cstheme="minorBidi"/>
          <w:color w:val="auto"/>
          <w:sz w:val="22"/>
          <w:szCs w:val="28"/>
          <w:lang w:val="en-PH" w:eastAsia="en-PH" w:bidi="th-TH"/>
        </w:rPr>
      </w:pPr>
      <w:hyperlink w:anchor="_Toc141988973" w:history="1">
        <w:r w:rsidRPr="00B347EB">
          <w:rPr>
            <w:rStyle w:val="Hyperlink"/>
          </w:rPr>
          <w:t>22.3.</w:t>
        </w:r>
        <w:r>
          <w:rPr>
            <w:rFonts w:asciiTheme="minorHAnsi" w:hAnsiTheme="minorHAnsi" w:cstheme="minorBidi"/>
            <w:color w:val="auto"/>
            <w:sz w:val="22"/>
            <w:szCs w:val="28"/>
            <w:lang w:val="en-PH" w:eastAsia="en-PH" w:bidi="th-TH"/>
          </w:rPr>
          <w:tab/>
        </w:r>
        <w:r w:rsidRPr="00B347EB">
          <w:rPr>
            <w:rStyle w:val="Hyperlink"/>
          </w:rPr>
          <w:t>Supported Sample Transaction and Case from Customer</w:t>
        </w:r>
        <w:r>
          <w:rPr>
            <w:webHidden/>
          </w:rPr>
          <w:tab/>
        </w:r>
        <w:r>
          <w:rPr>
            <w:webHidden/>
          </w:rPr>
          <w:fldChar w:fldCharType="begin"/>
        </w:r>
        <w:r>
          <w:rPr>
            <w:webHidden/>
          </w:rPr>
          <w:instrText xml:space="preserve"> PAGEREF _Toc141988973 \h </w:instrText>
        </w:r>
        <w:r>
          <w:rPr>
            <w:webHidden/>
          </w:rPr>
        </w:r>
        <w:r>
          <w:rPr>
            <w:webHidden/>
          </w:rPr>
          <w:fldChar w:fldCharType="separate"/>
        </w:r>
        <w:r>
          <w:rPr>
            <w:webHidden/>
          </w:rPr>
          <w:t>110</w:t>
        </w:r>
        <w:r>
          <w:rPr>
            <w:webHidden/>
          </w:rPr>
          <w:fldChar w:fldCharType="end"/>
        </w:r>
      </w:hyperlink>
    </w:p>
    <w:p w14:paraId="031D2E91" w14:textId="0D0FC224" w:rsidR="008609C3" w:rsidRDefault="008609C3" w:rsidP="00741B6F">
      <w:pPr>
        <w:pStyle w:val="TOC3"/>
        <w:rPr>
          <w:rFonts w:asciiTheme="minorHAnsi" w:hAnsiTheme="minorHAnsi" w:cstheme="minorBidi"/>
          <w:color w:val="auto"/>
          <w:sz w:val="22"/>
          <w:szCs w:val="28"/>
          <w:lang w:val="en-PH" w:eastAsia="en-PH" w:bidi="th-TH"/>
        </w:rPr>
      </w:pPr>
      <w:hyperlink w:anchor="_Toc141988974" w:history="1">
        <w:r w:rsidRPr="00B347EB">
          <w:rPr>
            <w:rStyle w:val="Hyperlink"/>
          </w:rPr>
          <w:t>22.4.</w:t>
        </w:r>
        <w:r>
          <w:rPr>
            <w:rFonts w:asciiTheme="minorHAnsi" w:hAnsiTheme="minorHAnsi" w:cstheme="minorBidi"/>
            <w:color w:val="auto"/>
            <w:sz w:val="22"/>
            <w:szCs w:val="28"/>
            <w:lang w:val="en-PH" w:eastAsia="en-PH" w:bidi="th-TH"/>
          </w:rPr>
          <w:tab/>
        </w:r>
        <w:r w:rsidRPr="00B347EB">
          <w:rPr>
            <w:rStyle w:val="Hyperlink"/>
          </w:rPr>
          <w:t>Menu Modification</w:t>
        </w:r>
        <w:r>
          <w:rPr>
            <w:webHidden/>
          </w:rPr>
          <w:tab/>
        </w:r>
        <w:r>
          <w:rPr>
            <w:webHidden/>
          </w:rPr>
          <w:fldChar w:fldCharType="begin"/>
        </w:r>
        <w:r>
          <w:rPr>
            <w:webHidden/>
          </w:rPr>
          <w:instrText xml:space="preserve"> PAGEREF _Toc141988974 \h </w:instrText>
        </w:r>
        <w:r>
          <w:rPr>
            <w:webHidden/>
          </w:rPr>
        </w:r>
        <w:r>
          <w:rPr>
            <w:webHidden/>
          </w:rPr>
          <w:fldChar w:fldCharType="separate"/>
        </w:r>
        <w:r>
          <w:rPr>
            <w:webHidden/>
          </w:rPr>
          <w:t>110</w:t>
        </w:r>
        <w:r>
          <w:rPr>
            <w:webHidden/>
          </w:rPr>
          <w:fldChar w:fldCharType="end"/>
        </w:r>
      </w:hyperlink>
    </w:p>
    <w:p w14:paraId="11901B2A" w14:textId="4CEDCF25" w:rsidR="008609C3" w:rsidRDefault="008609C3" w:rsidP="00741B6F">
      <w:pPr>
        <w:pStyle w:val="TOC3"/>
        <w:rPr>
          <w:rFonts w:asciiTheme="minorHAnsi" w:hAnsiTheme="minorHAnsi" w:cstheme="minorBidi"/>
          <w:color w:val="auto"/>
          <w:sz w:val="22"/>
          <w:szCs w:val="28"/>
          <w:lang w:val="en-PH" w:eastAsia="en-PH" w:bidi="th-TH"/>
        </w:rPr>
      </w:pPr>
      <w:hyperlink w:anchor="_Toc141988975" w:history="1">
        <w:r w:rsidRPr="00B347EB">
          <w:rPr>
            <w:rStyle w:val="Hyperlink"/>
          </w:rPr>
          <w:t>22.5.</w:t>
        </w:r>
        <w:r>
          <w:rPr>
            <w:rFonts w:asciiTheme="minorHAnsi" w:hAnsiTheme="minorHAnsi" w:cstheme="minorBidi"/>
            <w:color w:val="auto"/>
            <w:sz w:val="22"/>
            <w:szCs w:val="28"/>
            <w:lang w:val="en-PH" w:eastAsia="en-PH" w:bidi="th-TH"/>
          </w:rPr>
          <w:tab/>
        </w:r>
        <w:r w:rsidRPr="00B347EB">
          <w:rPr>
            <w:rStyle w:val="Hyperlink"/>
          </w:rPr>
          <w:t>Screen Layout and Data Sheet</w:t>
        </w:r>
        <w:r>
          <w:rPr>
            <w:webHidden/>
          </w:rPr>
          <w:tab/>
        </w:r>
        <w:r>
          <w:rPr>
            <w:webHidden/>
          </w:rPr>
          <w:fldChar w:fldCharType="begin"/>
        </w:r>
        <w:r>
          <w:rPr>
            <w:webHidden/>
          </w:rPr>
          <w:instrText xml:space="preserve"> PAGEREF _Toc141988975 \h </w:instrText>
        </w:r>
        <w:r>
          <w:rPr>
            <w:webHidden/>
          </w:rPr>
        </w:r>
        <w:r>
          <w:rPr>
            <w:webHidden/>
          </w:rPr>
          <w:fldChar w:fldCharType="separate"/>
        </w:r>
        <w:r>
          <w:rPr>
            <w:webHidden/>
          </w:rPr>
          <w:t>110</w:t>
        </w:r>
        <w:r>
          <w:rPr>
            <w:webHidden/>
          </w:rPr>
          <w:fldChar w:fldCharType="end"/>
        </w:r>
      </w:hyperlink>
    </w:p>
    <w:p w14:paraId="606ECD5C" w14:textId="4B0EB644" w:rsidR="008609C3" w:rsidRDefault="008609C3" w:rsidP="00741B6F">
      <w:pPr>
        <w:pStyle w:val="TOC3"/>
        <w:rPr>
          <w:rFonts w:asciiTheme="minorHAnsi" w:hAnsiTheme="minorHAnsi" w:cstheme="minorBidi"/>
          <w:color w:val="auto"/>
          <w:sz w:val="22"/>
          <w:szCs w:val="28"/>
          <w:lang w:val="en-PH" w:eastAsia="en-PH" w:bidi="th-TH"/>
        </w:rPr>
      </w:pPr>
      <w:hyperlink w:anchor="_Toc141988976" w:history="1">
        <w:r w:rsidRPr="00B347EB">
          <w:rPr>
            <w:rStyle w:val="Hyperlink"/>
          </w:rPr>
          <w:t>22.6.</w:t>
        </w:r>
        <w:r>
          <w:rPr>
            <w:rFonts w:asciiTheme="minorHAnsi" w:hAnsiTheme="minorHAnsi" w:cstheme="minorBidi"/>
            <w:color w:val="auto"/>
            <w:sz w:val="22"/>
            <w:szCs w:val="28"/>
            <w:lang w:val="en-PH" w:eastAsia="en-PH" w:bidi="th-TH"/>
          </w:rPr>
          <w:tab/>
        </w:r>
        <w:r w:rsidRPr="00B347EB">
          <w:rPr>
            <w:rStyle w:val="Hyperlink"/>
          </w:rPr>
          <w:t>Business Rule  / Business Logic</w:t>
        </w:r>
        <w:r>
          <w:rPr>
            <w:webHidden/>
          </w:rPr>
          <w:tab/>
        </w:r>
        <w:r>
          <w:rPr>
            <w:webHidden/>
          </w:rPr>
          <w:fldChar w:fldCharType="begin"/>
        </w:r>
        <w:r>
          <w:rPr>
            <w:webHidden/>
          </w:rPr>
          <w:instrText xml:space="preserve"> PAGEREF _Toc141988976 \h </w:instrText>
        </w:r>
        <w:r>
          <w:rPr>
            <w:webHidden/>
          </w:rPr>
        </w:r>
        <w:r>
          <w:rPr>
            <w:webHidden/>
          </w:rPr>
          <w:fldChar w:fldCharType="separate"/>
        </w:r>
        <w:r>
          <w:rPr>
            <w:webHidden/>
          </w:rPr>
          <w:t>110</w:t>
        </w:r>
        <w:r>
          <w:rPr>
            <w:webHidden/>
          </w:rPr>
          <w:fldChar w:fldCharType="end"/>
        </w:r>
      </w:hyperlink>
    </w:p>
    <w:p w14:paraId="15C92E9F" w14:textId="1FE41844" w:rsidR="008609C3" w:rsidRDefault="008609C3" w:rsidP="00741B6F">
      <w:pPr>
        <w:pStyle w:val="TOC3"/>
        <w:rPr>
          <w:rFonts w:asciiTheme="minorHAnsi" w:hAnsiTheme="minorHAnsi" w:cstheme="minorBidi"/>
          <w:color w:val="auto"/>
          <w:sz w:val="22"/>
          <w:szCs w:val="28"/>
          <w:lang w:val="en-PH" w:eastAsia="en-PH" w:bidi="th-TH"/>
        </w:rPr>
      </w:pPr>
      <w:hyperlink w:anchor="_Toc141988977" w:history="1">
        <w:r w:rsidRPr="00B347EB">
          <w:rPr>
            <w:rStyle w:val="Hyperlink"/>
          </w:rPr>
          <w:t>22.7.</w:t>
        </w:r>
        <w:r>
          <w:rPr>
            <w:rFonts w:asciiTheme="minorHAnsi" w:hAnsiTheme="minorHAnsi" w:cstheme="minorBidi"/>
            <w:color w:val="auto"/>
            <w:sz w:val="22"/>
            <w:szCs w:val="28"/>
            <w:lang w:val="en-PH" w:eastAsia="en-PH" w:bidi="th-TH"/>
          </w:rPr>
          <w:tab/>
        </w:r>
        <w:r w:rsidRPr="00B347EB">
          <w:rPr>
            <w:rStyle w:val="Hyperlink"/>
          </w:rPr>
          <w:t>To</w:t>
        </w:r>
        <w:r w:rsidRPr="00B347EB">
          <w:rPr>
            <w:rStyle w:val="Hyperlink"/>
            <w:cs/>
          </w:rPr>
          <w:t>-</w:t>
        </w:r>
        <w:r w:rsidRPr="00B347EB">
          <w:rPr>
            <w:rStyle w:val="Hyperlink"/>
          </w:rPr>
          <w:t>be Processing</w:t>
        </w:r>
        <w:r>
          <w:rPr>
            <w:webHidden/>
          </w:rPr>
          <w:tab/>
        </w:r>
        <w:r>
          <w:rPr>
            <w:webHidden/>
          </w:rPr>
          <w:fldChar w:fldCharType="begin"/>
        </w:r>
        <w:r>
          <w:rPr>
            <w:webHidden/>
          </w:rPr>
          <w:instrText xml:space="preserve"> PAGEREF _Toc141988977 \h </w:instrText>
        </w:r>
        <w:r>
          <w:rPr>
            <w:webHidden/>
          </w:rPr>
        </w:r>
        <w:r>
          <w:rPr>
            <w:webHidden/>
          </w:rPr>
          <w:fldChar w:fldCharType="separate"/>
        </w:r>
        <w:r>
          <w:rPr>
            <w:webHidden/>
          </w:rPr>
          <w:t>110</w:t>
        </w:r>
        <w:r>
          <w:rPr>
            <w:webHidden/>
          </w:rPr>
          <w:fldChar w:fldCharType="end"/>
        </w:r>
      </w:hyperlink>
    </w:p>
    <w:p w14:paraId="620E4853" w14:textId="3773E418" w:rsidR="008609C3" w:rsidRDefault="008609C3" w:rsidP="00741B6F">
      <w:pPr>
        <w:pStyle w:val="TOC3"/>
        <w:rPr>
          <w:rFonts w:asciiTheme="minorHAnsi" w:hAnsiTheme="minorHAnsi" w:cstheme="minorBidi"/>
          <w:color w:val="auto"/>
          <w:sz w:val="22"/>
          <w:szCs w:val="28"/>
          <w:lang w:val="en-PH" w:eastAsia="en-PH" w:bidi="th-TH"/>
        </w:rPr>
      </w:pPr>
      <w:hyperlink w:anchor="_Toc141988978" w:history="1">
        <w:r w:rsidRPr="00B347EB">
          <w:rPr>
            <w:rStyle w:val="Hyperlink"/>
          </w:rPr>
          <w:t>22.8.</w:t>
        </w:r>
        <w:r>
          <w:rPr>
            <w:rFonts w:asciiTheme="minorHAnsi" w:hAnsiTheme="minorHAnsi" w:cstheme="minorBidi"/>
            <w:color w:val="auto"/>
            <w:sz w:val="22"/>
            <w:szCs w:val="28"/>
            <w:lang w:val="en-PH" w:eastAsia="en-PH" w:bidi="th-TH"/>
          </w:rPr>
          <w:tab/>
        </w:r>
        <w:r w:rsidRPr="00B347EB">
          <w:rPr>
            <w:rStyle w:val="Hyperlink"/>
          </w:rPr>
          <w:t xml:space="preserve">File </w:t>
        </w:r>
        <w:r w:rsidRPr="00B347EB">
          <w:rPr>
            <w:rStyle w:val="Hyperlink"/>
            <w:cs/>
          </w:rPr>
          <w:t>/</w:t>
        </w:r>
        <w:r w:rsidRPr="00B347EB">
          <w:rPr>
            <w:rStyle w:val="Hyperlink"/>
          </w:rPr>
          <w:t>API Layout and Data Sheet</w:t>
        </w:r>
        <w:r>
          <w:rPr>
            <w:webHidden/>
          </w:rPr>
          <w:tab/>
        </w:r>
        <w:r>
          <w:rPr>
            <w:webHidden/>
          </w:rPr>
          <w:fldChar w:fldCharType="begin"/>
        </w:r>
        <w:r>
          <w:rPr>
            <w:webHidden/>
          </w:rPr>
          <w:instrText xml:space="preserve"> PAGEREF _Toc141988978 \h </w:instrText>
        </w:r>
        <w:r>
          <w:rPr>
            <w:webHidden/>
          </w:rPr>
        </w:r>
        <w:r>
          <w:rPr>
            <w:webHidden/>
          </w:rPr>
          <w:fldChar w:fldCharType="separate"/>
        </w:r>
        <w:r>
          <w:rPr>
            <w:webHidden/>
          </w:rPr>
          <w:t>111</w:t>
        </w:r>
        <w:r>
          <w:rPr>
            <w:webHidden/>
          </w:rPr>
          <w:fldChar w:fldCharType="end"/>
        </w:r>
      </w:hyperlink>
    </w:p>
    <w:p w14:paraId="58F98BB1" w14:textId="016D9EA7" w:rsidR="008609C3" w:rsidRDefault="008609C3" w:rsidP="00741B6F">
      <w:pPr>
        <w:pStyle w:val="TOC3"/>
        <w:rPr>
          <w:rFonts w:asciiTheme="minorHAnsi" w:hAnsiTheme="minorHAnsi" w:cstheme="minorBidi"/>
          <w:color w:val="auto"/>
          <w:sz w:val="22"/>
          <w:szCs w:val="28"/>
          <w:lang w:val="en-PH" w:eastAsia="en-PH" w:bidi="th-TH"/>
        </w:rPr>
      </w:pPr>
      <w:hyperlink w:anchor="_Toc141988979" w:history="1">
        <w:r w:rsidRPr="00B347EB">
          <w:rPr>
            <w:rStyle w:val="Hyperlink"/>
          </w:rPr>
          <w:t>22.9.</w:t>
        </w:r>
        <w:r>
          <w:rPr>
            <w:rFonts w:asciiTheme="minorHAnsi" w:hAnsiTheme="minorHAnsi" w:cstheme="minorBidi"/>
            <w:color w:val="auto"/>
            <w:sz w:val="22"/>
            <w:szCs w:val="28"/>
            <w:lang w:val="en-PH" w:eastAsia="en-PH" w:bidi="th-TH"/>
          </w:rPr>
          <w:tab/>
        </w:r>
        <w:r w:rsidRPr="00B347EB">
          <w:rPr>
            <w:rStyle w:val="Hyperlink"/>
          </w:rPr>
          <w:t>Report Layout and Data Sheet</w:t>
        </w:r>
        <w:r>
          <w:rPr>
            <w:webHidden/>
          </w:rPr>
          <w:tab/>
        </w:r>
        <w:r>
          <w:rPr>
            <w:webHidden/>
          </w:rPr>
          <w:fldChar w:fldCharType="begin"/>
        </w:r>
        <w:r>
          <w:rPr>
            <w:webHidden/>
          </w:rPr>
          <w:instrText xml:space="preserve"> PAGEREF _Toc141988979 \h </w:instrText>
        </w:r>
        <w:r>
          <w:rPr>
            <w:webHidden/>
          </w:rPr>
        </w:r>
        <w:r>
          <w:rPr>
            <w:webHidden/>
          </w:rPr>
          <w:fldChar w:fldCharType="separate"/>
        </w:r>
        <w:r>
          <w:rPr>
            <w:webHidden/>
          </w:rPr>
          <w:t>111</w:t>
        </w:r>
        <w:r>
          <w:rPr>
            <w:webHidden/>
          </w:rPr>
          <w:fldChar w:fldCharType="end"/>
        </w:r>
      </w:hyperlink>
    </w:p>
    <w:p w14:paraId="7870E295" w14:textId="2325FB4A" w:rsidR="008609C3" w:rsidRDefault="008609C3" w:rsidP="00741B6F">
      <w:pPr>
        <w:pStyle w:val="TOC3"/>
        <w:rPr>
          <w:rFonts w:asciiTheme="minorHAnsi" w:hAnsiTheme="minorHAnsi" w:cstheme="minorBidi"/>
          <w:color w:val="auto"/>
          <w:sz w:val="22"/>
          <w:szCs w:val="28"/>
          <w:lang w:val="en-PH" w:eastAsia="en-PH" w:bidi="th-TH"/>
        </w:rPr>
      </w:pPr>
      <w:hyperlink w:anchor="_Toc141988980" w:history="1">
        <w:r w:rsidRPr="00B347EB">
          <w:rPr>
            <w:rStyle w:val="Hyperlink"/>
          </w:rPr>
          <w:t>22.10.</w:t>
        </w:r>
        <w:r>
          <w:rPr>
            <w:rFonts w:asciiTheme="minorHAnsi" w:hAnsiTheme="minorHAnsi" w:cstheme="minorBidi"/>
            <w:color w:val="auto"/>
            <w:sz w:val="22"/>
            <w:szCs w:val="28"/>
            <w:lang w:val="en-PH" w:eastAsia="en-PH" w:bidi="th-TH"/>
          </w:rPr>
          <w:tab/>
        </w:r>
        <w:r w:rsidRPr="00B347EB">
          <w:rPr>
            <w:rStyle w:val="Hyperlink"/>
          </w:rPr>
          <w:t>Additional Impacts</w:t>
        </w:r>
        <w:r>
          <w:rPr>
            <w:webHidden/>
          </w:rPr>
          <w:tab/>
        </w:r>
        <w:r>
          <w:rPr>
            <w:webHidden/>
          </w:rPr>
          <w:fldChar w:fldCharType="begin"/>
        </w:r>
        <w:r>
          <w:rPr>
            <w:webHidden/>
          </w:rPr>
          <w:instrText xml:space="preserve"> PAGEREF _Toc141988980 \h </w:instrText>
        </w:r>
        <w:r>
          <w:rPr>
            <w:webHidden/>
          </w:rPr>
        </w:r>
        <w:r>
          <w:rPr>
            <w:webHidden/>
          </w:rPr>
          <w:fldChar w:fldCharType="separate"/>
        </w:r>
        <w:r>
          <w:rPr>
            <w:webHidden/>
          </w:rPr>
          <w:t>112</w:t>
        </w:r>
        <w:r>
          <w:rPr>
            <w:webHidden/>
          </w:rPr>
          <w:fldChar w:fldCharType="end"/>
        </w:r>
      </w:hyperlink>
    </w:p>
    <w:p w14:paraId="1DB173CE" w14:textId="795DBB85" w:rsidR="008609C3" w:rsidRDefault="008609C3" w:rsidP="00741B6F">
      <w:pPr>
        <w:pStyle w:val="TOC2"/>
        <w:rPr>
          <w:rFonts w:asciiTheme="minorHAnsi" w:hAnsiTheme="minorHAnsi" w:cstheme="minorBidi"/>
          <w:sz w:val="22"/>
          <w:szCs w:val="28"/>
          <w:lang w:val="en-PH" w:eastAsia="en-PH" w:bidi="th-TH"/>
        </w:rPr>
        <w:pPrChange w:id="29" w:author="Emy Bartolome" w:date="2023-08-03T21:00:00Z">
          <w:pPr>
            <w:pStyle w:val="TOC2"/>
            <w:tabs>
              <w:tab w:val="left" w:pos="880"/>
              <w:tab w:val="right" w:leader="dot" w:pos="10053"/>
            </w:tabs>
          </w:pPr>
        </w:pPrChange>
      </w:pPr>
      <w:r w:rsidRPr="00B347EB">
        <w:rPr>
          <w:rStyle w:val="Hyperlink"/>
        </w:rPr>
        <w:fldChar w:fldCharType="begin"/>
      </w:r>
      <w:r w:rsidRPr="00B347EB">
        <w:rPr>
          <w:rStyle w:val="Hyperlink"/>
        </w:rPr>
        <w:instrText xml:space="preserve"> </w:instrText>
      </w:r>
      <w:r>
        <w:instrText>HYPERLINK \l "_Toc141988981"</w:instrText>
      </w:r>
      <w:r w:rsidRPr="00B347EB">
        <w:rPr>
          <w:rStyle w:val="Hyperlink"/>
        </w:rPr>
        <w:instrText xml:space="preserve"> </w:instrText>
      </w:r>
      <w:r w:rsidRPr="00B347EB">
        <w:rPr>
          <w:rStyle w:val="Hyperlink"/>
        </w:rPr>
      </w:r>
      <w:r w:rsidRPr="00B347EB">
        <w:rPr>
          <w:rStyle w:val="Hyperlink"/>
        </w:rPr>
        <w:fldChar w:fldCharType="separate"/>
      </w:r>
      <w:r w:rsidRPr="00B347EB">
        <w:rPr>
          <w:rStyle w:val="Hyperlink"/>
        </w:rPr>
        <w:t>23.</w:t>
      </w:r>
      <w:r>
        <w:rPr>
          <w:rFonts w:asciiTheme="minorHAnsi" w:hAnsiTheme="minorHAnsi" w:cstheme="minorBidi"/>
          <w:sz w:val="22"/>
          <w:szCs w:val="28"/>
          <w:lang w:val="en-PH" w:eastAsia="en-PH" w:bidi="th-TH"/>
        </w:rPr>
        <w:tab/>
      </w:r>
      <w:r w:rsidRPr="00B347EB">
        <w:rPr>
          <w:rStyle w:val="Hyperlink"/>
        </w:rPr>
        <w:t>Report Reconcile</w:t>
      </w:r>
      <w:r>
        <w:rPr>
          <w:webHidden/>
        </w:rPr>
        <w:tab/>
      </w:r>
      <w:r>
        <w:rPr>
          <w:webHidden/>
        </w:rPr>
        <w:fldChar w:fldCharType="begin"/>
      </w:r>
      <w:r>
        <w:rPr>
          <w:webHidden/>
        </w:rPr>
        <w:instrText xml:space="preserve"> PAGEREF _Toc141988981 \h </w:instrText>
      </w:r>
      <w:r>
        <w:rPr>
          <w:webHidden/>
        </w:rPr>
      </w:r>
      <w:r>
        <w:rPr>
          <w:webHidden/>
        </w:rPr>
        <w:fldChar w:fldCharType="separate"/>
      </w:r>
      <w:r>
        <w:rPr>
          <w:webHidden/>
        </w:rPr>
        <w:t>113</w:t>
      </w:r>
      <w:r>
        <w:rPr>
          <w:webHidden/>
        </w:rPr>
        <w:fldChar w:fldCharType="end"/>
      </w:r>
      <w:r w:rsidRPr="00B347EB">
        <w:rPr>
          <w:rStyle w:val="Hyperlink"/>
        </w:rPr>
        <w:fldChar w:fldCharType="end"/>
      </w:r>
    </w:p>
    <w:p w14:paraId="3BB45B1C" w14:textId="38CD6CE5" w:rsidR="008609C3" w:rsidRDefault="008609C3" w:rsidP="00741B6F">
      <w:pPr>
        <w:pStyle w:val="TOC3"/>
        <w:rPr>
          <w:rFonts w:asciiTheme="minorHAnsi" w:hAnsiTheme="minorHAnsi" w:cstheme="minorBidi"/>
          <w:color w:val="auto"/>
          <w:sz w:val="22"/>
          <w:szCs w:val="28"/>
          <w:lang w:val="en-PH" w:eastAsia="en-PH" w:bidi="th-TH"/>
        </w:rPr>
      </w:pPr>
      <w:hyperlink w:anchor="_Toc141988982" w:history="1">
        <w:r w:rsidRPr="00B347EB">
          <w:rPr>
            <w:rStyle w:val="Hyperlink"/>
          </w:rPr>
          <w:t>23.1.</w:t>
        </w:r>
        <w:r>
          <w:rPr>
            <w:rFonts w:asciiTheme="minorHAnsi" w:hAnsiTheme="minorHAnsi" w:cstheme="minorBidi"/>
            <w:color w:val="auto"/>
            <w:sz w:val="22"/>
            <w:szCs w:val="28"/>
            <w:lang w:val="en-PH" w:eastAsia="en-PH" w:bidi="th-TH"/>
          </w:rPr>
          <w:tab/>
        </w:r>
        <w:r w:rsidRPr="00B347EB">
          <w:rPr>
            <w:rStyle w:val="Hyperlink"/>
          </w:rPr>
          <w:t>Purpose</w:t>
        </w:r>
        <w:r>
          <w:rPr>
            <w:webHidden/>
          </w:rPr>
          <w:tab/>
        </w:r>
        <w:r>
          <w:rPr>
            <w:webHidden/>
          </w:rPr>
          <w:fldChar w:fldCharType="begin"/>
        </w:r>
        <w:r>
          <w:rPr>
            <w:webHidden/>
          </w:rPr>
          <w:instrText xml:space="preserve"> PAGEREF _Toc141988982 \h </w:instrText>
        </w:r>
        <w:r>
          <w:rPr>
            <w:webHidden/>
          </w:rPr>
        </w:r>
        <w:r>
          <w:rPr>
            <w:webHidden/>
          </w:rPr>
          <w:fldChar w:fldCharType="separate"/>
        </w:r>
        <w:r>
          <w:rPr>
            <w:webHidden/>
          </w:rPr>
          <w:t>113</w:t>
        </w:r>
        <w:r>
          <w:rPr>
            <w:webHidden/>
          </w:rPr>
          <w:fldChar w:fldCharType="end"/>
        </w:r>
      </w:hyperlink>
    </w:p>
    <w:p w14:paraId="111820A2" w14:textId="52AD1DB5" w:rsidR="008609C3" w:rsidRDefault="008609C3" w:rsidP="00741B6F">
      <w:pPr>
        <w:pStyle w:val="TOC3"/>
        <w:rPr>
          <w:rFonts w:asciiTheme="minorHAnsi" w:hAnsiTheme="minorHAnsi" w:cstheme="minorBidi"/>
          <w:color w:val="auto"/>
          <w:sz w:val="22"/>
          <w:szCs w:val="28"/>
          <w:lang w:val="en-PH" w:eastAsia="en-PH" w:bidi="th-TH"/>
        </w:rPr>
      </w:pPr>
      <w:hyperlink w:anchor="_Toc141988983" w:history="1">
        <w:r w:rsidRPr="00B347EB">
          <w:rPr>
            <w:rStyle w:val="Hyperlink"/>
          </w:rPr>
          <w:t>23.2.</w:t>
        </w:r>
        <w:r>
          <w:rPr>
            <w:rFonts w:asciiTheme="minorHAnsi" w:hAnsiTheme="minorHAnsi" w:cstheme="minorBidi"/>
            <w:color w:val="auto"/>
            <w:sz w:val="22"/>
            <w:szCs w:val="28"/>
            <w:lang w:val="en-PH" w:eastAsia="en-PH" w:bidi="th-TH"/>
          </w:rPr>
          <w:tab/>
        </w:r>
        <w:r w:rsidRPr="00B347EB">
          <w:rPr>
            <w:rStyle w:val="Hyperlink"/>
          </w:rPr>
          <w:t>Background</w:t>
        </w:r>
        <w:r>
          <w:rPr>
            <w:webHidden/>
          </w:rPr>
          <w:tab/>
        </w:r>
        <w:r>
          <w:rPr>
            <w:webHidden/>
          </w:rPr>
          <w:fldChar w:fldCharType="begin"/>
        </w:r>
        <w:r>
          <w:rPr>
            <w:webHidden/>
          </w:rPr>
          <w:instrText xml:space="preserve"> PAGEREF _Toc141988983 \h </w:instrText>
        </w:r>
        <w:r>
          <w:rPr>
            <w:webHidden/>
          </w:rPr>
        </w:r>
        <w:r>
          <w:rPr>
            <w:webHidden/>
          </w:rPr>
          <w:fldChar w:fldCharType="separate"/>
        </w:r>
        <w:r>
          <w:rPr>
            <w:webHidden/>
          </w:rPr>
          <w:t>113</w:t>
        </w:r>
        <w:r>
          <w:rPr>
            <w:webHidden/>
          </w:rPr>
          <w:fldChar w:fldCharType="end"/>
        </w:r>
      </w:hyperlink>
    </w:p>
    <w:p w14:paraId="65A8AA0F" w14:textId="3E365AFD" w:rsidR="008609C3" w:rsidRDefault="008609C3" w:rsidP="00741B6F">
      <w:pPr>
        <w:pStyle w:val="TOC3"/>
        <w:rPr>
          <w:rFonts w:asciiTheme="minorHAnsi" w:hAnsiTheme="minorHAnsi" w:cstheme="minorBidi"/>
          <w:color w:val="auto"/>
          <w:sz w:val="22"/>
          <w:szCs w:val="28"/>
          <w:lang w:val="en-PH" w:eastAsia="en-PH" w:bidi="th-TH"/>
        </w:rPr>
      </w:pPr>
      <w:hyperlink w:anchor="_Toc141988984" w:history="1">
        <w:r w:rsidRPr="00B347EB">
          <w:rPr>
            <w:rStyle w:val="Hyperlink"/>
          </w:rPr>
          <w:t>23.3.</w:t>
        </w:r>
        <w:r>
          <w:rPr>
            <w:rFonts w:asciiTheme="minorHAnsi" w:hAnsiTheme="minorHAnsi" w:cstheme="minorBidi"/>
            <w:color w:val="auto"/>
            <w:sz w:val="22"/>
            <w:szCs w:val="28"/>
            <w:lang w:val="en-PH" w:eastAsia="en-PH" w:bidi="th-TH"/>
          </w:rPr>
          <w:tab/>
        </w:r>
        <w:r w:rsidRPr="00B347EB">
          <w:rPr>
            <w:rStyle w:val="Hyperlink"/>
          </w:rPr>
          <w:t>Supported Sample Transaction and Case from Customer</w:t>
        </w:r>
        <w:r>
          <w:rPr>
            <w:webHidden/>
          </w:rPr>
          <w:tab/>
        </w:r>
        <w:r>
          <w:rPr>
            <w:webHidden/>
          </w:rPr>
          <w:fldChar w:fldCharType="begin"/>
        </w:r>
        <w:r>
          <w:rPr>
            <w:webHidden/>
          </w:rPr>
          <w:instrText xml:space="preserve"> PAGEREF _Toc141988984 \h </w:instrText>
        </w:r>
        <w:r>
          <w:rPr>
            <w:webHidden/>
          </w:rPr>
        </w:r>
        <w:r>
          <w:rPr>
            <w:webHidden/>
          </w:rPr>
          <w:fldChar w:fldCharType="separate"/>
        </w:r>
        <w:r>
          <w:rPr>
            <w:webHidden/>
          </w:rPr>
          <w:t>113</w:t>
        </w:r>
        <w:r>
          <w:rPr>
            <w:webHidden/>
          </w:rPr>
          <w:fldChar w:fldCharType="end"/>
        </w:r>
      </w:hyperlink>
    </w:p>
    <w:p w14:paraId="1290FF08" w14:textId="1DC71B68" w:rsidR="008609C3" w:rsidRDefault="008609C3" w:rsidP="00741B6F">
      <w:pPr>
        <w:pStyle w:val="TOC3"/>
        <w:rPr>
          <w:rFonts w:asciiTheme="minorHAnsi" w:hAnsiTheme="minorHAnsi" w:cstheme="minorBidi"/>
          <w:color w:val="auto"/>
          <w:sz w:val="22"/>
          <w:szCs w:val="28"/>
          <w:lang w:val="en-PH" w:eastAsia="en-PH" w:bidi="th-TH"/>
        </w:rPr>
      </w:pPr>
      <w:hyperlink w:anchor="_Toc141988985" w:history="1">
        <w:r w:rsidRPr="00B347EB">
          <w:rPr>
            <w:rStyle w:val="Hyperlink"/>
          </w:rPr>
          <w:t>23.4.</w:t>
        </w:r>
        <w:r>
          <w:rPr>
            <w:rFonts w:asciiTheme="minorHAnsi" w:hAnsiTheme="minorHAnsi" w:cstheme="minorBidi"/>
            <w:color w:val="auto"/>
            <w:sz w:val="22"/>
            <w:szCs w:val="28"/>
            <w:lang w:val="en-PH" w:eastAsia="en-PH" w:bidi="th-TH"/>
          </w:rPr>
          <w:tab/>
        </w:r>
        <w:r w:rsidRPr="00B347EB">
          <w:rPr>
            <w:rStyle w:val="Hyperlink"/>
          </w:rPr>
          <w:t>Menu Modification</w:t>
        </w:r>
        <w:r>
          <w:rPr>
            <w:webHidden/>
          </w:rPr>
          <w:tab/>
        </w:r>
        <w:r>
          <w:rPr>
            <w:webHidden/>
          </w:rPr>
          <w:fldChar w:fldCharType="begin"/>
        </w:r>
        <w:r>
          <w:rPr>
            <w:webHidden/>
          </w:rPr>
          <w:instrText xml:space="preserve"> PAGEREF _Toc141988985 \h </w:instrText>
        </w:r>
        <w:r>
          <w:rPr>
            <w:webHidden/>
          </w:rPr>
        </w:r>
        <w:r>
          <w:rPr>
            <w:webHidden/>
          </w:rPr>
          <w:fldChar w:fldCharType="separate"/>
        </w:r>
        <w:r>
          <w:rPr>
            <w:webHidden/>
          </w:rPr>
          <w:t>113</w:t>
        </w:r>
        <w:r>
          <w:rPr>
            <w:webHidden/>
          </w:rPr>
          <w:fldChar w:fldCharType="end"/>
        </w:r>
      </w:hyperlink>
    </w:p>
    <w:p w14:paraId="5F9499DD" w14:textId="1546C3A2" w:rsidR="008609C3" w:rsidRDefault="008609C3" w:rsidP="00741B6F">
      <w:pPr>
        <w:pStyle w:val="TOC3"/>
        <w:rPr>
          <w:rFonts w:asciiTheme="minorHAnsi" w:hAnsiTheme="minorHAnsi" w:cstheme="minorBidi"/>
          <w:color w:val="auto"/>
          <w:sz w:val="22"/>
          <w:szCs w:val="28"/>
          <w:lang w:val="en-PH" w:eastAsia="en-PH" w:bidi="th-TH"/>
        </w:rPr>
      </w:pPr>
      <w:hyperlink w:anchor="_Toc141988986" w:history="1">
        <w:r w:rsidRPr="00B347EB">
          <w:rPr>
            <w:rStyle w:val="Hyperlink"/>
          </w:rPr>
          <w:t>23.5.</w:t>
        </w:r>
        <w:r>
          <w:rPr>
            <w:rFonts w:asciiTheme="minorHAnsi" w:hAnsiTheme="minorHAnsi" w:cstheme="minorBidi"/>
            <w:color w:val="auto"/>
            <w:sz w:val="22"/>
            <w:szCs w:val="28"/>
            <w:lang w:val="en-PH" w:eastAsia="en-PH" w:bidi="th-TH"/>
          </w:rPr>
          <w:tab/>
        </w:r>
        <w:r w:rsidRPr="00B347EB">
          <w:rPr>
            <w:rStyle w:val="Hyperlink"/>
          </w:rPr>
          <w:t>Screen Layout and Data Sheet</w:t>
        </w:r>
        <w:r>
          <w:rPr>
            <w:webHidden/>
          </w:rPr>
          <w:tab/>
        </w:r>
        <w:r>
          <w:rPr>
            <w:webHidden/>
          </w:rPr>
          <w:fldChar w:fldCharType="begin"/>
        </w:r>
        <w:r>
          <w:rPr>
            <w:webHidden/>
          </w:rPr>
          <w:instrText xml:space="preserve"> PAGEREF _Toc141988986 \h </w:instrText>
        </w:r>
        <w:r>
          <w:rPr>
            <w:webHidden/>
          </w:rPr>
        </w:r>
        <w:r>
          <w:rPr>
            <w:webHidden/>
          </w:rPr>
          <w:fldChar w:fldCharType="separate"/>
        </w:r>
        <w:r>
          <w:rPr>
            <w:webHidden/>
          </w:rPr>
          <w:t>113</w:t>
        </w:r>
        <w:r>
          <w:rPr>
            <w:webHidden/>
          </w:rPr>
          <w:fldChar w:fldCharType="end"/>
        </w:r>
      </w:hyperlink>
    </w:p>
    <w:p w14:paraId="62DFA9D2" w14:textId="4CA87AE9" w:rsidR="008609C3" w:rsidRDefault="008609C3" w:rsidP="00741B6F">
      <w:pPr>
        <w:pStyle w:val="TOC3"/>
        <w:rPr>
          <w:rFonts w:asciiTheme="minorHAnsi" w:hAnsiTheme="minorHAnsi" w:cstheme="minorBidi"/>
          <w:color w:val="auto"/>
          <w:sz w:val="22"/>
          <w:szCs w:val="28"/>
          <w:lang w:val="en-PH" w:eastAsia="en-PH" w:bidi="th-TH"/>
        </w:rPr>
      </w:pPr>
      <w:hyperlink w:anchor="_Toc141988987" w:history="1">
        <w:r w:rsidRPr="00B347EB">
          <w:rPr>
            <w:rStyle w:val="Hyperlink"/>
          </w:rPr>
          <w:t>23.6.</w:t>
        </w:r>
        <w:r>
          <w:rPr>
            <w:rFonts w:asciiTheme="minorHAnsi" w:hAnsiTheme="minorHAnsi" w:cstheme="minorBidi"/>
            <w:color w:val="auto"/>
            <w:sz w:val="22"/>
            <w:szCs w:val="28"/>
            <w:lang w:val="en-PH" w:eastAsia="en-PH" w:bidi="th-TH"/>
          </w:rPr>
          <w:tab/>
        </w:r>
        <w:r w:rsidRPr="00B347EB">
          <w:rPr>
            <w:rStyle w:val="Hyperlink"/>
          </w:rPr>
          <w:t>Business Rule  / Business Logic</w:t>
        </w:r>
        <w:r>
          <w:rPr>
            <w:webHidden/>
          </w:rPr>
          <w:tab/>
        </w:r>
        <w:r>
          <w:rPr>
            <w:webHidden/>
          </w:rPr>
          <w:fldChar w:fldCharType="begin"/>
        </w:r>
        <w:r>
          <w:rPr>
            <w:webHidden/>
          </w:rPr>
          <w:instrText xml:space="preserve"> PAGEREF _Toc141988987 \h </w:instrText>
        </w:r>
        <w:r>
          <w:rPr>
            <w:webHidden/>
          </w:rPr>
        </w:r>
        <w:r>
          <w:rPr>
            <w:webHidden/>
          </w:rPr>
          <w:fldChar w:fldCharType="separate"/>
        </w:r>
        <w:r>
          <w:rPr>
            <w:webHidden/>
          </w:rPr>
          <w:t>113</w:t>
        </w:r>
        <w:r>
          <w:rPr>
            <w:webHidden/>
          </w:rPr>
          <w:fldChar w:fldCharType="end"/>
        </w:r>
      </w:hyperlink>
    </w:p>
    <w:p w14:paraId="3982C4C4" w14:textId="6DF9A695" w:rsidR="008609C3" w:rsidRDefault="008609C3" w:rsidP="00741B6F">
      <w:pPr>
        <w:pStyle w:val="TOC3"/>
        <w:rPr>
          <w:rFonts w:asciiTheme="minorHAnsi" w:hAnsiTheme="minorHAnsi" w:cstheme="minorBidi"/>
          <w:color w:val="auto"/>
          <w:sz w:val="22"/>
          <w:szCs w:val="28"/>
          <w:lang w:val="en-PH" w:eastAsia="en-PH" w:bidi="th-TH"/>
        </w:rPr>
      </w:pPr>
      <w:hyperlink w:anchor="_Toc141988988" w:history="1">
        <w:r w:rsidRPr="00B347EB">
          <w:rPr>
            <w:rStyle w:val="Hyperlink"/>
          </w:rPr>
          <w:t>23.7.</w:t>
        </w:r>
        <w:r>
          <w:rPr>
            <w:rFonts w:asciiTheme="minorHAnsi" w:hAnsiTheme="minorHAnsi" w:cstheme="minorBidi"/>
            <w:color w:val="auto"/>
            <w:sz w:val="22"/>
            <w:szCs w:val="28"/>
            <w:lang w:val="en-PH" w:eastAsia="en-PH" w:bidi="th-TH"/>
          </w:rPr>
          <w:tab/>
        </w:r>
        <w:r w:rsidRPr="00B347EB">
          <w:rPr>
            <w:rStyle w:val="Hyperlink"/>
          </w:rPr>
          <w:t>To</w:t>
        </w:r>
        <w:r w:rsidRPr="00B347EB">
          <w:rPr>
            <w:rStyle w:val="Hyperlink"/>
            <w:cs/>
          </w:rPr>
          <w:t>-</w:t>
        </w:r>
        <w:r w:rsidRPr="00B347EB">
          <w:rPr>
            <w:rStyle w:val="Hyperlink"/>
          </w:rPr>
          <w:t>be Processing</w:t>
        </w:r>
        <w:r>
          <w:rPr>
            <w:webHidden/>
          </w:rPr>
          <w:tab/>
        </w:r>
        <w:r>
          <w:rPr>
            <w:webHidden/>
          </w:rPr>
          <w:fldChar w:fldCharType="begin"/>
        </w:r>
        <w:r>
          <w:rPr>
            <w:webHidden/>
          </w:rPr>
          <w:instrText xml:space="preserve"> PAGEREF _Toc141988988 \h </w:instrText>
        </w:r>
        <w:r>
          <w:rPr>
            <w:webHidden/>
          </w:rPr>
        </w:r>
        <w:r>
          <w:rPr>
            <w:webHidden/>
          </w:rPr>
          <w:fldChar w:fldCharType="separate"/>
        </w:r>
        <w:r>
          <w:rPr>
            <w:webHidden/>
          </w:rPr>
          <w:t>113</w:t>
        </w:r>
        <w:r>
          <w:rPr>
            <w:webHidden/>
          </w:rPr>
          <w:fldChar w:fldCharType="end"/>
        </w:r>
      </w:hyperlink>
    </w:p>
    <w:p w14:paraId="68C3671F" w14:textId="65D95504" w:rsidR="008609C3" w:rsidRDefault="008609C3" w:rsidP="00741B6F">
      <w:pPr>
        <w:pStyle w:val="TOC3"/>
        <w:rPr>
          <w:rFonts w:asciiTheme="minorHAnsi" w:hAnsiTheme="minorHAnsi" w:cstheme="minorBidi"/>
          <w:color w:val="auto"/>
          <w:sz w:val="22"/>
          <w:szCs w:val="28"/>
          <w:lang w:val="en-PH" w:eastAsia="en-PH" w:bidi="th-TH"/>
        </w:rPr>
      </w:pPr>
      <w:hyperlink w:anchor="_Toc141988989" w:history="1">
        <w:r w:rsidRPr="00B347EB">
          <w:rPr>
            <w:rStyle w:val="Hyperlink"/>
          </w:rPr>
          <w:t>23.8.</w:t>
        </w:r>
        <w:r>
          <w:rPr>
            <w:rFonts w:asciiTheme="minorHAnsi" w:hAnsiTheme="minorHAnsi" w:cstheme="minorBidi"/>
            <w:color w:val="auto"/>
            <w:sz w:val="22"/>
            <w:szCs w:val="28"/>
            <w:lang w:val="en-PH" w:eastAsia="en-PH" w:bidi="th-TH"/>
          </w:rPr>
          <w:tab/>
        </w:r>
        <w:r w:rsidRPr="00B347EB">
          <w:rPr>
            <w:rStyle w:val="Hyperlink"/>
          </w:rPr>
          <w:t xml:space="preserve">File </w:t>
        </w:r>
        <w:r w:rsidRPr="00B347EB">
          <w:rPr>
            <w:rStyle w:val="Hyperlink"/>
            <w:cs/>
          </w:rPr>
          <w:t>/</w:t>
        </w:r>
        <w:r w:rsidRPr="00B347EB">
          <w:rPr>
            <w:rStyle w:val="Hyperlink"/>
          </w:rPr>
          <w:t>API Layout and Data Sheet</w:t>
        </w:r>
        <w:r>
          <w:rPr>
            <w:webHidden/>
          </w:rPr>
          <w:tab/>
        </w:r>
        <w:r>
          <w:rPr>
            <w:webHidden/>
          </w:rPr>
          <w:fldChar w:fldCharType="begin"/>
        </w:r>
        <w:r>
          <w:rPr>
            <w:webHidden/>
          </w:rPr>
          <w:instrText xml:space="preserve"> PAGEREF _Toc141988989 \h </w:instrText>
        </w:r>
        <w:r>
          <w:rPr>
            <w:webHidden/>
          </w:rPr>
        </w:r>
        <w:r>
          <w:rPr>
            <w:webHidden/>
          </w:rPr>
          <w:fldChar w:fldCharType="separate"/>
        </w:r>
        <w:r>
          <w:rPr>
            <w:webHidden/>
          </w:rPr>
          <w:t>113</w:t>
        </w:r>
        <w:r>
          <w:rPr>
            <w:webHidden/>
          </w:rPr>
          <w:fldChar w:fldCharType="end"/>
        </w:r>
      </w:hyperlink>
    </w:p>
    <w:p w14:paraId="2B57FAE3" w14:textId="41C8F31E" w:rsidR="008609C3" w:rsidRDefault="008609C3" w:rsidP="00741B6F">
      <w:pPr>
        <w:pStyle w:val="TOC3"/>
        <w:rPr>
          <w:rFonts w:asciiTheme="minorHAnsi" w:hAnsiTheme="minorHAnsi" w:cstheme="minorBidi"/>
          <w:color w:val="auto"/>
          <w:sz w:val="22"/>
          <w:szCs w:val="28"/>
          <w:lang w:val="en-PH" w:eastAsia="en-PH" w:bidi="th-TH"/>
        </w:rPr>
      </w:pPr>
      <w:hyperlink w:anchor="_Toc141988990" w:history="1">
        <w:r w:rsidRPr="00B347EB">
          <w:rPr>
            <w:rStyle w:val="Hyperlink"/>
          </w:rPr>
          <w:t>23.9.</w:t>
        </w:r>
        <w:r>
          <w:rPr>
            <w:rFonts w:asciiTheme="minorHAnsi" w:hAnsiTheme="minorHAnsi" w:cstheme="minorBidi"/>
            <w:color w:val="auto"/>
            <w:sz w:val="22"/>
            <w:szCs w:val="28"/>
            <w:lang w:val="en-PH" w:eastAsia="en-PH" w:bidi="th-TH"/>
          </w:rPr>
          <w:tab/>
        </w:r>
        <w:r w:rsidRPr="00B347EB">
          <w:rPr>
            <w:rStyle w:val="Hyperlink"/>
          </w:rPr>
          <w:t>Report Layout and Data Sheet</w:t>
        </w:r>
        <w:r>
          <w:rPr>
            <w:webHidden/>
          </w:rPr>
          <w:tab/>
        </w:r>
        <w:r>
          <w:rPr>
            <w:webHidden/>
          </w:rPr>
          <w:fldChar w:fldCharType="begin"/>
        </w:r>
        <w:r>
          <w:rPr>
            <w:webHidden/>
          </w:rPr>
          <w:instrText xml:space="preserve"> PAGEREF _Toc141988990 \h </w:instrText>
        </w:r>
        <w:r>
          <w:rPr>
            <w:webHidden/>
          </w:rPr>
        </w:r>
        <w:r>
          <w:rPr>
            <w:webHidden/>
          </w:rPr>
          <w:fldChar w:fldCharType="separate"/>
        </w:r>
        <w:r>
          <w:rPr>
            <w:webHidden/>
          </w:rPr>
          <w:t>113</w:t>
        </w:r>
        <w:r>
          <w:rPr>
            <w:webHidden/>
          </w:rPr>
          <w:fldChar w:fldCharType="end"/>
        </w:r>
      </w:hyperlink>
    </w:p>
    <w:p w14:paraId="69409C25" w14:textId="13F745F1" w:rsidR="008609C3" w:rsidRDefault="008609C3" w:rsidP="00741B6F">
      <w:pPr>
        <w:pStyle w:val="TOC3"/>
        <w:rPr>
          <w:rFonts w:asciiTheme="minorHAnsi" w:hAnsiTheme="minorHAnsi" w:cstheme="minorBidi"/>
          <w:color w:val="auto"/>
          <w:sz w:val="22"/>
          <w:szCs w:val="28"/>
          <w:lang w:val="en-PH" w:eastAsia="en-PH" w:bidi="th-TH"/>
        </w:rPr>
      </w:pPr>
      <w:hyperlink w:anchor="_Toc141988991" w:history="1">
        <w:r w:rsidRPr="00B347EB">
          <w:rPr>
            <w:rStyle w:val="Hyperlink"/>
          </w:rPr>
          <w:t>23.10.</w:t>
        </w:r>
        <w:r>
          <w:rPr>
            <w:rFonts w:asciiTheme="minorHAnsi" w:hAnsiTheme="minorHAnsi" w:cstheme="minorBidi"/>
            <w:color w:val="auto"/>
            <w:sz w:val="22"/>
            <w:szCs w:val="28"/>
            <w:lang w:val="en-PH" w:eastAsia="en-PH" w:bidi="th-TH"/>
          </w:rPr>
          <w:tab/>
        </w:r>
        <w:r w:rsidRPr="00B347EB">
          <w:rPr>
            <w:rStyle w:val="Hyperlink"/>
          </w:rPr>
          <w:t>Additional Impacts</w:t>
        </w:r>
        <w:r>
          <w:rPr>
            <w:webHidden/>
          </w:rPr>
          <w:tab/>
        </w:r>
        <w:r>
          <w:rPr>
            <w:webHidden/>
          </w:rPr>
          <w:fldChar w:fldCharType="begin"/>
        </w:r>
        <w:r>
          <w:rPr>
            <w:webHidden/>
          </w:rPr>
          <w:instrText xml:space="preserve"> PAGEREF _Toc141988991 \h </w:instrText>
        </w:r>
        <w:r>
          <w:rPr>
            <w:webHidden/>
          </w:rPr>
        </w:r>
        <w:r>
          <w:rPr>
            <w:webHidden/>
          </w:rPr>
          <w:fldChar w:fldCharType="separate"/>
        </w:r>
        <w:r>
          <w:rPr>
            <w:webHidden/>
          </w:rPr>
          <w:t>113</w:t>
        </w:r>
        <w:r>
          <w:rPr>
            <w:webHidden/>
          </w:rPr>
          <w:fldChar w:fldCharType="end"/>
        </w:r>
      </w:hyperlink>
    </w:p>
    <w:p w14:paraId="017B7F31" w14:textId="0F198801" w:rsidR="00FB1C43" w:rsidRDefault="00E875FE" w:rsidP="00B83D8D">
      <w:r w:rsidRPr="00EE0CF9">
        <w:fldChar w:fldCharType="end"/>
      </w:r>
    </w:p>
    <w:p w14:paraId="79CB2EDF" w14:textId="77777777" w:rsidR="00FB1C43" w:rsidRPr="001E7CAA" w:rsidRDefault="00FB1C43" w:rsidP="00741B6F">
      <w:pPr>
        <w:pStyle w:val="TOC2"/>
      </w:pPr>
      <w:r>
        <w:rPr>
          <w:cs/>
          <w:lang w:bidi="th-TH"/>
        </w:rPr>
        <w:br w:type="page"/>
      </w:r>
    </w:p>
    <w:p w14:paraId="02D22A6F" w14:textId="77777777" w:rsidR="00BD488B" w:rsidRPr="00F3558C" w:rsidRDefault="00BD488B" w:rsidP="008609C3">
      <w:pPr>
        <w:pStyle w:val="Sub-Headings"/>
      </w:pPr>
      <w:r>
        <w:lastRenderedPageBreak/>
        <w:t>Document Acceptance &amp; Release Notice</w:t>
      </w:r>
    </w:p>
    <w:p w14:paraId="53B2A849" w14:textId="77777777" w:rsidR="00BD488B" w:rsidRPr="00897DBA" w:rsidRDefault="00BD488B" w:rsidP="00BD488B">
      <w:r w:rsidRPr="00897DBA">
        <w:t>This is a managed document</w:t>
      </w:r>
      <w:r w:rsidRPr="00897DBA">
        <w:rPr>
          <w:cs/>
          <w:lang w:bidi="th-TH"/>
        </w:rPr>
        <w:t xml:space="preserve">. </w:t>
      </w:r>
      <w:r w:rsidRPr="00897DBA">
        <w:t>Changes will only be issued as a complete replacement document covered by a release notice</w:t>
      </w:r>
      <w:r w:rsidRPr="00897DBA">
        <w:rPr>
          <w:cs/>
          <w:lang w:bidi="th-TH"/>
        </w:rPr>
        <w:t xml:space="preserve">. </w:t>
      </w:r>
      <w:r w:rsidRPr="00897DBA">
        <w:t>All replaced documents shall be destroyed immediately and copies of any obsolete forms destroyed</w:t>
      </w:r>
      <w:r w:rsidRPr="00897DBA">
        <w:rPr>
          <w:cs/>
          <w:lang w:bidi="th-TH"/>
        </w:rPr>
        <w:t xml:space="preserve">. </w:t>
      </w:r>
      <w:r w:rsidRPr="00897DBA">
        <w:t>This document has not been released for use until authorized by the Manager</w:t>
      </w:r>
      <w:r w:rsidRPr="00897DBA">
        <w:rPr>
          <w:cs/>
          <w:lang w:bidi="th-TH"/>
        </w:rPr>
        <w:t>/</w:t>
      </w:r>
      <w:r w:rsidRPr="00897DBA">
        <w:t>Project Manager</w:t>
      </w:r>
      <w:r w:rsidRPr="00897DBA">
        <w:rPr>
          <w:cs/>
          <w:lang w:bidi="th-TH"/>
        </w:rPr>
        <w:t>.</w:t>
      </w:r>
    </w:p>
    <w:p w14:paraId="07EEC8B3" w14:textId="77777777" w:rsidR="00BD488B" w:rsidRPr="00897DBA" w:rsidRDefault="00BD488B" w:rsidP="00BD488B"/>
    <w:p w14:paraId="6E962CC7" w14:textId="0695EBFC" w:rsidR="00BD488B" w:rsidRPr="00897DBA" w:rsidRDefault="00BD488B" w:rsidP="00BD488B">
      <w:r w:rsidRPr="00897DBA">
        <w:t xml:space="preserve">This is release </w:t>
      </w:r>
      <w:ins w:id="30" w:author="Emy Bartolome" w:date="2023-08-03T21:01:00Z">
        <w:r w:rsidR="00741B6F">
          <w:t>2.0</w:t>
        </w:r>
      </w:ins>
      <w:r w:rsidRPr="00897DBA">
        <w:t xml:space="preserve"> of the document</w:t>
      </w:r>
      <w:r w:rsidRPr="00897DBA">
        <w:rPr>
          <w:cs/>
          <w:lang w:bidi="th-TH"/>
        </w:rPr>
        <w:t>.</w:t>
      </w:r>
    </w:p>
    <w:p w14:paraId="1240BF83" w14:textId="77777777" w:rsidR="00BD488B" w:rsidRPr="00897DBA" w:rsidRDefault="00BD488B" w:rsidP="00BD488B"/>
    <w:p w14:paraId="58FFC9BF" w14:textId="77777777" w:rsidR="00BD488B" w:rsidRPr="00897DBA" w:rsidRDefault="00BD488B" w:rsidP="00BD488B"/>
    <w:tbl>
      <w:tblPr>
        <w:tblW w:w="9342" w:type="dxa"/>
        <w:tblLayout w:type="fixed"/>
        <w:tblCellMar>
          <w:left w:w="42" w:type="dxa"/>
          <w:right w:w="42" w:type="dxa"/>
        </w:tblCellMar>
        <w:tblLook w:val="0000" w:firstRow="0" w:lastRow="0" w:firstColumn="0" w:lastColumn="0" w:noHBand="0" w:noVBand="0"/>
      </w:tblPr>
      <w:tblGrid>
        <w:gridCol w:w="2880"/>
        <w:gridCol w:w="3780"/>
        <w:gridCol w:w="1062"/>
        <w:gridCol w:w="1620"/>
      </w:tblGrid>
      <w:tr w:rsidR="00BD488B" w:rsidRPr="00CC3F1C" w14:paraId="381986AA" w14:textId="77777777" w:rsidTr="00950FD1">
        <w:trPr>
          <w:trHeight w:val="480"/>
        </w:trPr>
        <w:tc>
          <w:tcPr>
            <w:tcW w:w="2880" w:type="dxa"/>
            <w:vAlign w:val="bottom"/>
          </w:tcPr>
          <w:p w14:paraId="67EB9753" w14:textId="77777777" w:rsidR="00BD488B" w:rsidRPr="00CC3F1C" w:rsidRDefault="00BD488B" w:rsidP="00950FD1">
            <w:r>
              <w:t>Reviewed &amp; Approved</w:t>
            </w:r>
          </w:p>
        </w:tc>
        <w:tc>
          <w:tcPr>
            <w:tcW w:w="3780" w:type="dxa"/>
            <w:tcBorders>
              <w:bottom w:val="single" w:sz="4" w:space="0" w:color="auto"/>
            </w:tcBorders>
            <w:vAlign w:val="bottom"/>
          </w:tcPr>
          <w:p w14:paraId="54193D6B" w14:textId="77777777" w:rsidR="00BD488B" w:rsidRPr="00CC3F1C" w:rsidRDefault="00BD488B" w:rsidP="00950FD1">
            <w:pPr>
              <w:pStyle w:val="Tabletext"/>
            </w:pPr>
          </w:p>
        </w:tc>
        <w:tc>
          <w:tcPr>
            <w:tcW w:w="1062" w:type="dxa"/>
            <w:vAlign w:val="bottom"/>
          </w:tcPr>
          <w:p w14:paraId="67560BC8" w14:textId="77777777" w:rsidR="00BD488B" w:rsidRPr="00CC3F1C" w:rsidRDefault="00BD488B" w:rsidP="00950FD1">
            <w:r>
              <w:rPr>
                <w:cs/>
                <w:lang w:bidi="th-TH"/>
              </w:rPr>
              <w:t xml:space="preserve">  </w:t>
            </w:r>
            <w:r w:rsidRPr="00CC3F1C">
              <w:t>D</w:t>
            </w:r>
            <w:r>
              <w:t>ate</w:t>
            </w:r>
          </w:p>
        </w:tc>
        <w:tc>
          <w:tcPr>
            <w:tcW w:w="1620" w:type="dxa"/>
            <w:tcBorders>
              <w:bottom w:val="single" w:sz="4" w:space="0" w:color="auto"/>
            </w:tcBorders>
            <w:vAlign w:val="bottom"/>
          </w:tcPr>
          <w:p w14:paraId="6B0EF6A8" w14:textId="77777777" w:rsidR="00BD488B" w:rsidRPr="00CC3F1C" w:rsidRDefault="00BD488B" w:rsidP="00950FD1"/>
        </w:tc>
      </w:tr>
      <w:tr w:rsidR="00BD488B" w:rsidRPr="00CC3F1C" w14:paraId="09458B30" w14:textId="77777777" w:rsidTr="00950FD1">
        <w:trPr>
          <w:cantSplit/>
          <w:trHeight w:val="201"/>
        </w:trPr>
        <w:tc>
          <w:tcPr>
            <w:tcW w:w="9342" w:type="dxa"/>
            <w:gridSpan w:val="4"/>
            <w:vAlign w:val="bottom"/>
          </w:tcPr>
          <w:p w14:paraId="464FF682" w14:textId="77777777" w:rsidR="00BD488B" w:rsidRPr="00CC3F1C" w:rsidRDefault="00BD488B" w:rsidP="00950FD1">
            <w:pPr>
              <w:pStyle w:val="Tabletext"/>
            </w:pPr>
          </w:p>
          <w:p w14:paraId="04B0AF66" w14:textId="77777777" w:rsidR="00BD488B" w:rsidRPr="00CC3F1C" w:rsidRDefault="00BD488B" w:rsidP="00950FD1"/>
        </w:tc>
      </w:tr>
      <w:tr w:rsidR="00BD488B" w:rsidRPr="00CC3F1C" w14:paraId="376E8D57" w14:textId="77777777" w:rsidTr="00950FD1">
        <w:trPr>
          <w:trHeight w:val="480"/>
        </w:trPr>
        <w:tc>
          <w:tcPr>
            <w:tcW w:w="2880" w:type="dxa"/>
            <w:vAlign w:val="bottom"/>
          </w:tcPr>
          <w:p w14:paraId="4BF96D94" w14:textId="77777777" w:rsidR="00BD488B" w:rsidRPr="00CC3F1C" w:rsidRDefault="00BD488B" w:rsidP="00950FD1">
            <w:r w:rsidRPr="00CC3F1C">
              <w:t>A</w:t>
            </w:r>
            <w:r>
              <w:t>ccepted</w:t>
            </w:r>
          </w:p>
        </w:tc>
        <w:tc>
          <w:tcPr>
            <w:tcW w:w="3780" w:type="dxa"/>
            <w:tcBorders>
              <w:bottom w:val="single" w:sz="4" w:space="0" w:color="auto"/>
            </w:tcBorders>
            <w:vAlign w:val="bottom"/>
          </w:tcPr>
          <w:p w14:paraId="3AEDA8FF" w14:textId="77777777" w:rsidR="00BD488B" w:rsidRPr="00CC3F1C" w:rsidRDefault="00BD488B" w:rsidP="00950FD1">
            <w:pPr>
              <w:pStyle w:val="Tabletext"/>
            </w:pPr>
          </w:p>
        </w:tc>
        <w:tc>
          <w:tcPr>
            <w:tcW w:w="1062" w:type="dxa"/>
            <w:vAlign w:val="bottom"/>
          </w:tcPr>
          <w:p w14:paraId="4A791D7F" w14:textId="77777777" w:rsidR="00BD488B" w:rsidRPr="00CC3F1C" w:rsidRDefault="00BD488B" w:rsidP="00950FD1">
            <w:r>
              <w:rPr>
                <w:cs/>
                <w:lang w:bidi="th-TH"/>
              </w:rPr>
              <w:t xml:space="preserve">  </w:t>
            </w:r>
            <w:r w:rsidRPr="00CC3F1C">
              <w:t>D</w:t>
            </w:r>
            <w:r>
              <w:t>ate</w:t>
            </w:r>
          </w:p>
        </w:tc>
        <w:tc>
          <w:tcPr>
            <w:tcW w:w="1620" w:type="dxa"/>
            <w:tcBorders>
              <w:bottom w:val="single" w:sz="4" w:space="0" w:color="auto"/>
            </w:tcBorders>
            <w:vAlign w:val="bottom"/>
          </w:tcPr>
          <w:p w14:paraId="236D6954" w14:textId="77777777" w:rsidR="00BD488B" w:rsidRPr="00CC3F1C" w:rsidRDefault="00BD488B" w:rsidP="00950FD1"/>
        </w:tc>
      </w:tr>
      <w:tr w:rsidR="00BD488B" w:rsidRPr="00CC3F1C" w14:paraId="7B59D681" w14:textId="77777777" w:rsidTr="00950FD1">
        <w:trPr>
          <w:cantSplit/>
          <w:trHeight w:val="480"/>
        </w:trPr>
        <w:tc>
          <w:tcPr>
            <w:tcW w:w="6660" w:type="dxa"/>
            <w:gridSpan w:val="2"/>
          </w:tcPr>
          <w:p w14:paraId="27310392" w14:textId="77777777" w:rsidR="00BD488B" w:rsidRPr="00CC3F1C" w:rsidRDefault="00BD488B" w:rsidP="00950FD1"/>
        </w:tc>
        <w:tc>
          <w:tcPr>
            <w:tcW w:w="1062" w:type="dxa"/>
          </w:tcPr>
          <w:p w14:paraId="1E62BE06" w14:textId="77777777" w:rsidR="00BD488B" w:rsidRPr="00CC3F1C" w:rsidRDefault="00BD488B" w:rsidP="00950FD1">
            <w:pPr>
              <w:pStyle w:val="Tableheading"/>
            </w:pPr>
          </w:p>
        </w:tc>
        <w:tc>
          <w:tcPr>
            <w:tcW w:w="1620" w:type="dxa"/>
          </w:tcPr>
          <w:p w14:paraId="4D20B8AE" w14:textId="77777777" w:rsidR="00BD488B" w:rsidRPr="00CC3F1C" w:rsidRDefault="00BD488B" w:rsidP="00950FD1"/>
        </w:tc>
      </w:tr>
      <w:tr w:rsidR="00BD488B" w:rsidRPr="00CC3F1C" w14:paraId="20622372" w14:textId="77777777" w:rsidTr="00950FD1">
        <w:trPr>
          <w:trHeight w:val="480"/>
        </w:trPr>
        <w:tc>
          <w:tcPr>
            <w:tcW w:w="2880" w:type="dxa"/>
            <w:vAlign w:val="bottom"/>
          </w:tcPr>
          <w:p w14:paraId="40871743" w14:textId="77777777" w:rsidR="00BD488B" w:rsidRPr="00CC3F1C" w:rsidRDefault="00BD488B" w:rsidP="00950FD1">
            <w:r w:rsidRPr="00CC3F1C">
              <w:t>A</w:t>
            </w:r>
            <w:r>
              <w:t>uthorized</w:t>
            </w:r>
          </w:p>
        </w:tc>
        <w:tc>
          <w:tcPr>
            <w:tcW w:w="3780" w:type="dxa"/>
            <w:tcBorders>
              <w:bottom w:val="single" w:sz="4" w:space="0" w:color="auto"/>
            </w:tcBorders>
            <w:vAlign w:val="bottom"/>
          </w:tcPr>
          <w:p w14:paraId="19943DAF" w14:textId="77777777" w:rsidR="00BD488B" w:rsidRPr="00CC3F1C" w:rsidRDefault="00BD488B" w:rsidP="00950FD1"/>
        </w:tc>
        <w:tc>
          <w:tcPr>
            <w:tcW w:w="1062" w:type="dxa"/>
            <w:vAlign w:val="bottom"/>
          </w:tcPr>
          <w:p w14:paraId="670F1BF8" w14:textId="77777777" w:rsidR="00BD488B" w:rsidRPr="00CC3F1C" w:rsidRDefault="00BD488B" w:rsidP="00950FD1">
            <w:r>
              <w:rPr>
                <w:cs/>
                <w:lang w:bidi="th-TH"/>
              </w:rPr>
              <w:t xml:space="preserve">  </w:t>
            </w:r>
            <w:r w:rsidRPr="00CC3F1C">
              <w:t>D</w:t>
            </w:r>
            <w:r>
              <w:t>ate</w:t>
            </w:r>
          </w:p>
        </w:tc>
        <w:tc>
          <w:tcPr>
            <w:tcW w:w="1620" w:type="dxa"/>
            <w:tcBorders>
              <w:bottom w:val="single" w:sz="4" w:space="0" w:color="auto"/>
            </w:tcBorders>
            <w:vAlign w:val="bottom"/>
          </w:tcPr>
          <w:p w14:paraId="49B0D82D" w14:textId="77777777" w:rsidR="00BD488B" w:rsidRPr="00CC3F1C" w:rsidRDefault="00BD488B" w:rsidP="00950FD1"/>
        </w:tc>
      </w:tr>
      <w:tr w:rsidR="00BD488B" w:rsidRPr="00CC3F1C" w14:paraId="61470076" w14:textId="77777777" w:rsidTr="00950FD1">
        <w:trPr>
          <w:cantSplit/>
        </w:trPr>
        <w:tc>
          <w:tcPr>
            <w:tcW w:w="9342" w:type="dxa"/>
            <w:gridSpan w:val="4"/>
          </w:tcPr>
          <w:p w14:paraId="6FF691DF" w14:textId="77777777" w:rsidR="00BD488B" w:rsidRPr="00CC3F1C" w:rsidRDefault="00BD488B" w:rsidP="00950FD1"/>
        </w:tc>
      </w:tr>
    </w:tbl>
    <w:p w14:paraId="7BE990CC" w14:textId="77777777" w:rsidR="00FB1C43" w:rsidRPr="00FB1C43" w:rsidRDefault="00FB1C43" w:rsidP="00B83D8D">
      <w:pPr>
        <w:pStyle w:val="Tableheading"/>
      </w:pPr>
    </w:p>
    <w:p w14:paraId="4A64CB75" w14:textId="77777777" w:rsidR="00FB1C43" w:rsidRDefault="00FB1C43" w:rsidP="00B83D8D">
      <w:pPr>
        <w:pStyle w:val="Tabletext"/>
      </w:pPr>
    </w:p>
    <w:p w14:paraId="17DE3055" w14:textId="77777777" w:rsidR="00202D12" w:rsidRPr="00FB1C43" w:rsidRDefault="00202D12" w:rsidP="00B83D8D">
      <w:pPr>
        <w:pStyle w:val="Tabletext"/>
      </w:pPr>
    </w:p>
    <w:p w14:paraId="41F0E4C7" w14:textId="77777777" w:rsidR="00FB1C43" w:rsidRPr="00FB1C43" w:rsidRDefault="00FB1C43" w:rsidP="00B83D8D">
      <w:pPr>
        <w:pStyle w:val="Tabletext"/>
      </w:pPr>
    </w:p>
    <w:p w14:paraId="51856D19" w14:textId="77777777" w:rsidR="00CF3A96" w:rsidRPr="00B05C3C" w:rsidRDefault="00BD488B" w:rsidP="008609C3">
      <w:pPr>
        <w:pStyle w:val="Sub-Headings"/>
      </w:pPr>
      <w:r w:rsidRPr="00B05C3C">
        <w:t>Build Status</w:t>
      </w:r>
    </w:p>
    <w:tbl>
      <w:tblPr>
        <w:tblStyle w:val="PlainTable1"/>
        <w:tblW w:w="0" w:type="auto"/>
        <w:tblLayout w:type="fixed"/>
        <w:tblLook w:val="04A0" w:firstRow="1" w:lastRow="0" w:firstColumn="1" w:lastColumn="0" w:noHBand="0" w:noVBand="1"/>
      </w:tblPr>
      <w:tblGrid>
        <w:gridCol w:w="1271"/>
        <w:gridCol w:w="1985"/>
        <w:gridCol w:w="2268"/>
        <w:gridCol w:w="3969"/>
      </w:tblGrid>
      <w:tr w:rsidR="00C47DD0" w:rsidRPr="00CB492C" w14:paraId="43B22A3F" w14:textId="77777777" w:rsidTr="00C47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6B74AE0" w14:textId="77777777" w:rsidR="00C47DD0" w:rsidRPr="00CB492C" w:rsidRDefault="00C47DD0" w:rsidP="00F3558C">
            <w:pPr>
              <w:rPr>
                <w:b w:val="0"/>
                <w:sz w:val="22"/>
                <w:szCs w:val="22"/>
              </w:rPr>
            </w:pPr>
            <w:r w:rsidRPr="00CB492C">
              <w:rPr>
                <w:sz w:val="22"/>
                <w:szCs w:val="22"/>
              </w:rPr>
              <w:t>Release</w:t>
            </w:r>
          </w:p>
        </w:tc>
        <w:tc>
          <w:tcPr>
            <w:tcW w:w="1985" w:type="dxa"/>
          </w:tcPr>
          <w:p w14:paraId="40C03157" w14:textId="77777777" w:rsidR="00C47DD0" w:rsidRPr="00CB492C" w:rsidRDefault="00C47DD0" w:rsidP="00F3558C">
            <w:pPr>
              <w:cnfStyle w:val="100000000000" w:firstRow="1" w:lastRow="0" w:firstColumn="0" w:lastColumn="0" w:oddVBand="0" w:evenVBand="0" w:oddHBand="0" w:evenHBand="0" w:firstRowFirstColumn="0" w:firstRowLastColumn="0" w:lastRowFirstColumn="0" w:lastRowLastColumn="0"/>
              <w:rPr>
                <w:b w:val="0"/>
                <w:sz w:val="22"/>
                <w:szCs w:val="22"/>
              </w:rPr>
            </w:pPr>
            <w:r w:rsidRPr="00CB492C">
              <w:rPr>
                <w:sz w:val="22"/>
                <w:szCs w:val="22"/>
              </w:rPr>
              <w:t>Date of Release</w:t>
            </w:r>
          </w:p>
        </w:tc>
        <w:tc>
          <w:tcPr>
            <w:tcW w:w="2268" w:type="dxa"/>
          </w:tcPr>
          <w:p w14:paraId="2831B8C3" w14:textId="77777777" w:rsidR="00C47DD0" w:rsidRPr="00CB492C" w:rsidRDefault="00C47DD0" w:rsidP="00F3558C">
            <w:pPr>
              <w:cnfStyle w:val="100000000000" w:firstRow="1" w:lastRow="0" w:firstColumn="0" w:lastColumn="0" w:oddVBand="0" w:evenVBand="0" w:oddHBand="0" w:evenHBand="0" w:firstRowFirstColumn="0" w:firstRowLastColumn="0" w:lastRowFirstColumn="0" w:lastRowLastColumn="0"/>
              <w:rPr>
                <w:b w:val="0"/>
                <w:sz w:val="22"/>
                <w:szCs w:val="22"/>
              </w:rPr>
            </w:pPr>
            <w:r w:rsidRPr="00CB492C">
              <w:rPr>
                <w:sz w:val="22"/>
                <w:szCs w:val="22"/>
              </w:rPr>
              <w:t>Prepared by</w:t>
            </w:r>
          </w:p>
        </w:tc>
        <w:tc>
          <w:tcPr>
            <w:tcW w:w="3969" w:type="dxa"/>
          </w:tcPr>
          <w:p w14:paraId="1689E8BC" w14:textId="7D523A4F" w:rsidR="00C47DD0" w:rsidRPr="00CB492C" w:rsidRDefault="00C47DD0" w:rsidP="00F3558C">
            <w:pPr>
              <w:cnfStyle w:val="100000000000" w:firstRow="1" w:lastRow="0" w:firstColumn="0" w:lastColumn="0" w:oddVBand="0" w:evenVBand="0" w:oddHBand="0" w:evenHBand="0" w:firstRowFirstColumn="0" w:firstRowLastColumn="0" w:lastRowFirstColumn="0" w:lastRowLastColumn="0"/>
              <w:rPr>
                <w:b w:val="0"/>
                <w:sz w:val="22"/>
                <w:szCs w:val="22"/>
              </w:rPr>
            </w:pPr>
            <w:r w:rsidRPr="00CB492C">
              <w:rPr>
                <w:sz w:val="22"/>
                <w:szCs w:val="22"/>
              </w:rPr>
              <w:t>Comments</w:t>
            </w:r>
          </w:p>
        </w:tc>
      </w:tr>
      <w:tr w:rsidR="00C47DD0" w:rsidRPr="00CB492C" w14:paraId="0242CF3A" w14:textId="77777777" w:rsidTr="00C47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50B8456" w14:textId="17547550" w:rsidR="00C47DD0" w:rsidRPr="00CB492C" w:rsidRDefault="00C47DD0" w:rsidP="00F3558C">
            <w:pPr>
              <w:rPr>
                <w:sz w:val="22"/>
                <w:szCs w:val="22"/>
              </w:rPr>
            </w:pPr>
            <w:r>
              <w:rPr>
                <w:sz w:val="22"/>
                <w:szCs w:val="22"/>
              </w:rPr>
              <w:t>1</w:t>
            </w:r>
            <w:r>
              <w:rPr>
                <w:sz w:val="22"/>
                <w:szCs w:val="22"/>
                <w:cs/>
                <w:lang w:bidi="th-TH"/>
              </w:rPr>
              <w:t>.</w:t>
            </w:r>
            <w:r>
              <w:rPr>
                <w:sz w:val="22"/>
                <w:szCs w:val="22"/>
              </w:rPr>
              <w:t>0</w:t>
            </w:r>
          </w:p>
        </w:tc>
        <w:tc>
          <w:tcPr>
            <w:tcW w:w="1985" w:type="dxa"/>
          </w:tcPr>
          <w:p w14:paraId="45E09BBA" w14:textId="2708075E" w:rsidR="00C47DD0" w:rsidRPr="00CB492C" w:rsidRDefault="00C47DD0" w:rsidP="00F3558C">
            <w:pPr>
              <w:cnfStyle w:val="000000100000" w:firstRow="0" w:lastRow="0" w:firstColumn="0" w:lastColumn="0" w:oddVBand="0" w:evenVBand="0" w:oddHBand="1" w:evenHBand="0" w:firstRowFirstColumn="0" w:firstRowLastColumn="0" w:lastRowFirstColumn="0" w:lastRowLastColumn="0"/>
              <w:rPr>
                <w:sz w:val="22"/>
                <w:szCs w:val="22"/>
              </w:rPr>
            </w:pPr>
            <w:r w:rsidRPr="00CB492C">
              <w:rPr>
                <w:sz w:val="22"/>
                <w:szCs w:val="22"/>
              </w:rPr>
              <w:t>05</w:t>
            </w:r>
            <w:r w:rsidRPr="00CB492C">
              <w:rPr>
                <w:sz w:val="22"/>
                <w:szCs w:val="22"/>
                <w:cs/>
                <w:lang w:bidi="th-TH"/>
              </w:rPr>
              <w:t>-</w:t>
            </w:r>
            <w:r w:rsidRPr="00CB492C">
              <w:rPr>
                <w:sz w:val="22"/>
                <w:szCs w:val="22"/>
              </w:rPr>
              <w:t>June</w:t>
            </w:r>
            <w:r w:rsidRPr="00CB492C">
              <w:rPr>
                <w:sz w:val="22"/>
                <w:szCs w:val="22"/>
                <w:cs/>
                <w:lang w:bidi="th-TH"/>
              </w:rPr>
              <w:t>-</w:t>
            </w:r>
            <w:r w:rsidRPr="00CB492C">
              <w:rPr>
                <w:sz w:val="22"/>
                <w:szCs w:val="22"/>
              </w:rPr>
              <w:t>2023</w:t>
            </w:r>
          </w:p>
        </w:tc>
        <w:tc>
          <w:tcPr>
            <w:tcW w:w="2268" w:type="dxa"/>
          </w:tcPr>
          <w:p w14:paraId="54C30928" w14:textId="682342A7" w:rsidR="00C47DD0" w:rsidRPr="00CB492C" w:rsidRDefault="00DA26E2" w:rsidP="00F3558C">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Teerapat Kongrit</w:t>
            </w:r>
          </w:p>
        </w:tc>
        <w:tc>
          <w:tcPr>
            <w:tcW w:w="3969" w:type="dxa"/>
          </w:tcPr>
          <w:p w14:paraId="59433486" w14:textId="5E94A13D" w:rsidR="00C47DD0" w:rsidRPr="00CB492C" w:rsidRDefault="00DA26E2" w:rsidP="00F3558C">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Consolidated various Limit report requirements</w:t>
            </w:r>
          </w:p>
        </w:tc>
      </w:tr>
      <w:tr w:rsidR="00C47DD0" w:rsidRPr="00CB492C" w14:paraId="301602AF" w14:textId="77777777" w:rsidTr="00C47DD0">
        <w:tc>
          <w:tcPr>
            <w:cnfStyle w:val="001000000000" w:firstRow="0" w:lastRow="0" w:firstColumn="1" w:lastColumn="0" w:oddVBand="0" w:evenVBand="0" w:oddHBand="0" w:evenHBand="0" w:firstRowFirstColumn="0" w:firstRowLastColumn="0" w:lastRowFirstColumn="0" w:lastRowLastColumn="0"/>
            <w:tcW w:w="1271" w:type="dxa"/>
          </w:tcPr>
          <w:p w14:paraId="58148FAD" w14:textId="54FC2976" w:rsidR="00C47DD0" w:rsidRPr="00CB492C" w:rsidRDefault="00DA26E2" w:rsidP="00F3558C">
            <w:pPr>
              <w:rPr>
                <w:sz w:val="22"/>
                <w:szCs w:val="22"/>
              </w:rPr>
            </w:pPr>
            <w:r>
              <w:rPr>
                <w:sz w:val="22"/>
                <w:szCs w:val="22"/>
              </w:rPr>
              <w:t>1.1</w:t>
            </w:r>
          </w:p>
        </w:tc>
        <w:tc>
          <w:tcPr>
            <w:tcW w:w="1985" w:type="dxa"/>
          </w:tcPr>
          <w:p w14:paraId="27D8D51D" w14:textId="581C813E" w:rsidR="00C47DD0" w:rsidRPr="00CB492C" w:rsidRDefault="00DA26E2" w:rsidP="00F3558C">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26-July-2023</w:t>
            </w:r>
          </w:p>
        </w:tc>
        <w:tc>
          <w:tcPr>
            <w:tcW w:w="2268" w:type="dxa"/>
          </w:tcPr>
          <w:p w14:paraId="44748E47" w14:textId="2B5F6FF2" w:rsidR="00C47DD0" w:rsidRPr="00CB492C" w:rsidRDefault="00DA26E2" w:rsidP="00F3558C">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Emy Bartolome</w:t>
            </w:r>
          </w:p>
        </w:tc>
        <w:tc>
          <w:tcPr>
            <w:tcW w:w="3969" w:type="dxa"/>
          </w:tcPr>
          <w:p w14:paraId="46832457" w14:textId="2D758E7A" w:rsidR="00C47DD0" w:rsidRPr="00CB492C" w:rsidRDefault="00DA26E2" w:rsidP="00F3558C">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Incorporated purpose, To be process for logic on data source of reports &amp; standardized sections</w:t>
            </w:r>
          </w:p>
        </w:tc>
      </w:tr>
      <w:tr w:rsidR="00C47DD0" w:rsidRPr="00CB492C" w14:paraId="10D0F583" w14:textId="77777777" w:rsidTr="00C47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771CEB0" w14:textId="67FE7EB8" w:rsidR="00C47DD0" w:rsidRPr="00CB492C" w:rsidRDefault="00F44FC1" w:rsidP="00F3558C">
            <w:pPr>
              <w:rPr>
                <w:sz w:val="22"/>
                <w:szCs w:val="22"/>
              </w:rPr>
            </w:pPr>
            <w:ins w:id="31" w:author="Emy Bartolome" w:date="2023-07-27T19:42:00Z">
              <w:r>
                <w:rPr>
                  <w:sz w:val="22"/>
                  <w:szCs w:val="22"/>
                </w:rPr>
                <w:t>1.2</w:t>
              </w:r>
            </w:ins>
          </w:p>
        </w:tc>
        <w:tc>
          <w:tcPr>
            <w:tcW w:w="1985" w:type="dxa"/>
          </w:tcPr>
          <w:p w14:paraId="44130AFB" w14:textId="28E9511B" w:rsidR="00C47DD0" w:rsidRPr="00CB492C" w:rsidRDefault="00F44FC1" w:rsidP="00F3558C">
            <w:pPr>
              <w:cnfStyle w:val="000000100000" w:firstRow="0" w:lastRow="0" w:firstColumn="0" w:lastColumn="0" w:oddVBand="0" w:evenVBand="0" w:oddHBand="1" w:evenHBand="0" w:firstRowFirstColumn="0" w:firstRowLastColumn="0" w:lastRowFirstColumn="0" w:lastRowLastColumn="0"/>
              <w:rPr>
                <w:sz w:val="22"/>
                <w:szCs w:val="22"/>
              </w:rPr>
            </w:pPr>
            <w:ins w:id="32" w:author="Emy Bartolome" w:date="2023-07-27T19:42:00Z">
              <w:r>
                <w:rPr>
                  <w:sz w:val="22"/>
                  <w:szCs w:val="22"/>
                </w:rPr>
                <w:t>27-Jul-2023</w:t>
              </w:r>
            </w:ins>
          </w:p>
        </w:tc>
        <w:tc>
          <w:tcPr>
            <w:tcW w:w="2268" w:type="dxa"/>
          </w:tcPr>
          <w:p w14:paraId="29991F3E" w14:textId="298E31A2" w:rsidR="00C47DD0" w:rsidRPr="00CB492C" w:rsidRDefault="00F44FC1" w:rsidP="00F3558C">
            <w:pPr>
              <w:cnfStyle w:val="000000100000" w:firstRow="0" w:lastRow="0" w:firstColumn="0" w:lastColumn="0" w:oddVBand="0" w:evenVBand="0" w:oddHBand="1" w:evenHBand="0" w:firstRowFirstColumn="0" w:firstRowLastColumn="0" w:lastRowFirstColumn="0" w:lastRowLastColumn="0"/>
              <w:rPr>
                <w:sz w:val="22"/>
                <w:szCs w:val="22"/>
              </w:rPr>
            </w:pPr>
            <w:ins w:id="33" w:author="Emy Bartolome" w:date="2023-07-27T19:42:00Z">
              <w:r>
                <w:rPr>
                  <w:sz w:val="22"/>
                  <w:szCs w:val="22"/>
                </w:rPr>
                <w:t>Emy Bartolome</w:t>
              </w:r>
            </w:ins>
          </w:p>
        </w:tc>
        <w:tc>
          <w:tcPr>
            <w:tcW w:w="3969" w:type="dxa"/>
          </w:tcPr>
          <w:p w14:paraId="7250621D" w14:textId="339B7932" w:rsidR="00C47DD0" w:rsidRPr="00CB492C" w:rsidRDefault="00F44FC1" w:rsidP="00F3558C">
            <w:pPr>
              <w:cnfStyle w:val="000000100000" w:firstRow="0" w:lastRow="0" w:firstColumn="0" w:lastColumn="0" w:oddVBand="0" w:evenVBand="0" w:oddHBand="1" w:evenHBand="0" w:firstRowFirstColumn="0" w:firstRowLastColumn="0" w:lastRowFirstColumn="0" w:lastRowLastColumn="0"/>
              <w:rPr>
                <w:sz w:val="22"/>
                <w:szCs w:val="22"/>
              </w:rPr>
            </w:pPr>
            <w:ins w:id="34" w:author="Emy Bartolome" w:date="2023-07-27T19:42:00Z">
              <w:r>
                <w:rPr>
                  <w:sz w:val="22"/>
                  <w:szCs w:val="22"/>
                </w:rPr>
                <w:t>Minor changes to include Facility Verify + logic to retrieve loan data</w:t>
              </w:r>
            </w:ins>
          </w:p>
        </w:tc>
      </w:tr>
      <w:tr w:rsidR="00C47DD0" w:rsidRPr="00CB492C" w14:paraId="514D2584" w14:textId="77777777" w:rsidTr="00C47DD0">
        <w:tc>
          <w:tcPr>
            <w:cnfStyle w:val="001000000000" w:firstRow="0" w:lastRow="0" w:firstColumn="1" w:lastColumn="0" w:oddVBand="0" w:evenVBand="0" w:oddHBand="0" w:evenHBand="0" w:firstRowFirstColumn="0" w:firstRowLastColumn="0" w:lastRowFirstColumn="0" w:lastRowLastColumn="0"/>
            <w:tcW w:w="1271" w:type="dxa"/>
          </w:tcPr>
          <w:p w14:paraId="3B67698C" w14:textId="0C902E0C" w:rsidR="00C47DD0" w:rsidRPr="00CB492C" w:rsidRDefault="00B14423" w:rsidP="00F3558C">
            <w:pPr>
              <w:rPr>
                <w:sz w:val="22"/>
                <w:szCs w:val="22"/>
              </w:rPr>
            </w:pPr>
            <w:ins w:id="35" w:author="Emy Bartolome" w:date="2023-08-03T21:09:00Z">
              <w:r>
                <w:rPr>
                  <w:sz w:val="22"/>
                  <w:szCs w:val="22"/>
                </w:rPr>
                <w:t>2.0</w:t>
              </w:r>
            </w:ins>
          </w:p>
        </w:tc>
        <w:tc>
          <w:tcPr>
            <w:tcW w:w="1985" w:type="dxa"/>
          </w:tcPr>
          <w:p w14:paraId="0948FA3A" w14:textId="693C1671" w:rsidR="00C47DD0" w:rsidRPr="00CB492C" w:rsidRDefault="00B14423" w:rsidP="00F3558C">
            <w:pPr>
              <w:cnfStyle w:val="000000000000" w:firstRow="0" w:lastRow="0" w:firstColumn="0" w:lastColumn="0" w:oddVBand="0" w:evenVBand="0" w:oddHBand="0" w:evenHBand="0" w:firstRowFirstColumn="0" w:firstRowLastColumn="0" w:lastRowFirstColumn="0" w:lastRowLastColumn="0"/>
              <w:rPr>
                <w:sz w:val="22"/>
                <w:szCs w:val="22"/>
              </w:rPr>
            </w:pPr>
            <w:ins w:id="36" w:author="Emy Bartolome" w:date="2023-08-03T21:09:00Z">
              <w:r>
                <w:rPr>
                  <w:sz w:val="22"/>
                  <w:szCs w:val="22"/>
                </w:rPr>
                <w:t>03-Aug-20</w:t>
              </w:r>
            </w:ins>
            <w:ins w:id="37" w:author="Emy Bartolome" w:date="2023-08-03T21:10:00Z">
              <w:r>
                <w:rPr>
                  <w:sz w:val="22"/>
                  <w:szCs w:val="22"/>
                </w:rPr>
                <w:t>23</w:t>
              </w:r>
            </w:ins>
          </w:p>
        </w:tc>
        <w:tc>
          <w:tcPr>
            <w:tcW w:w="2268" w:type="dxa"/>
          </w:tcPr>
          <w:p w14:paraId="4FB438CB" w14:textId="038B41BE" w:rsidR="00C47DD0" w:rsidRPr="00CB492C" w:rsidRDefault="00B14423" w:rsidP="00F3558C">
            <w:pPr>
              <w:cnfStyle w:val="000000000000" w:firstRow="0" w:lastRow="0" w:firstColumn="0" w:lastColumn="0" w:oddVBand="0" w:evenVBand="0" w:oddHBand="0" w:evenHBand="0" w:firstRowFirstColumn="0" w:firstRowLastColumn="0" w:lastRowFirstColumn="0" w:lastRowLastColumn="0"/>
              <w:rPr>
                <w:sz w:val="22"/>
                <w:szCs w:val="22"/>
              </w:rPr>
            </w:pPr>
            <w:ins w:id="38" w:author="Emy Bartolome" w:date="2023-08-03T21:10:00Z">
              <w:r>
                <w:rPr>
                  <w:sz w:val="22"/>
                  <w:szCs w:val="22"/>
                </w:rPr>
                <w:t>Emy Bartolome</w:t>
              </w:r>
            </w:ins>
          </w:p>
        </w:tc>
        <w:tc>
          <w:tcPr>
            <w:tcW w:w="3969" w:type="dxa"/>
          </w:tcPr>
          <w:p w14:paraId="4FF3A6A7" w14:textId="47C63678" w:rsidR="00C47DD0" w:rsidRPr="00CB492C" w:rsidRDefault="00B14423" w:rsidP="00F3558C">
            <w:pPr>
              <w:cnfStyle w:val="000000000000" w:firstRow="0" w:lastRow="0" w:firstColumn="0" w:lastColumn="0" w:oddVBand="0" w:evenVBand="0" w:oddHBand="0" w:evenHBand="0" w:firstRowFirstColumn="0" w:firstRowLastColumn="0" w:lastRowFirstColumn="0" w:lastRowLastColumn="0"/>
              <w:rPr>
                <w:sz w:val="22"/>
                <w:szCs w:val="22"/>
              </w:rPr>
            </w:pPr>
            <w:ins w:id="39" w:author="Emy Bartolome" w:date="2023-08-03T21:10:00Z">
              <w:r>
                <w:rPr>
                  <w:sz w:val="22"/>
                  <w:szCs w:val="22"/>
                </w:rPr>
                <w:t>Incorporated additional changes on logic for Credit Advice and other report</w:t>
              </w:r>
            </w:ins>
          </w:p>
        </w:tc>
      </w:tr>
    </w:tbl>
    <w:p w14:paraId="04D0A5D3" w14:textId="77777777" w:rsidR="009351E4" w:rsidRDefault="00CF3A96" w:rsidP="00F3558C">
      <w:pPr>
        <w:pStyle w:val="Heading1"/>
      </w:pPr>
      <w:r w:rsidRPr="00EE0CF9">
        <w:rPr>
          <w:rFonts w:cs="Tahoma"/>
          <w:szCs w:val="36"/>
          <w:cs/>
          <w:lang w:bidi="th-TH"/>
        </w:rPr>
        <w:br w:type="page"/>
      </w:r>
      <w:bookmarkStart w:id="40" w:name="_Toc436210296"/>
    </w:p>
    <w:p w14:paraId="17A5126C" w14:textId="5982885A" w:rsidR="00AB32DF" w:rsidRPr="00F3558C" w:rsidRDefault="00AB32DF" w:rsidP="00F3558C">
      <w:pPr>
        <w:pStyle w:val="Heading1"/>
      </w:pPr>
      <w:bookmarkStart w:id="41" w:name="_Toc141988736"/>
      <w:r w:rsidRPr="00F3558C">
        <w:lastRenderedPageBreak/>
        <w:t>Introduction</w:t>
      </w:r>
      <w:bookmarkEnd w:id="40"/>
      <w:bookmarkEnd w:id="41"/>
      <w:r w:rsidRPr="00F3558C">
        <w:t xml:space="preserve"> </w:t>
      </w:r>
    </w:p>
    <w:p w14:paraId="7E641E94" w14:textId="16D0841E" w:rsidR="00061B9D" w:rsidRPr="00741B6F" w:rsidRDefault="009351E4" w:rsidP="008609C3">
      <w:pPr>
        <w:pStyle w:val="Sub-Headings"/>
        <w:rPr>
          <w:b w:val="0"/>
          <w:bCs/>
          <w:rPrChange w:id="42" w:author="Emy Bartolome" w:date="2023-08-03T21:01:00Z">
            <w:rPr/>
          </w:rPrChange>
        </w:rPr>
      </w:pPr>
      <w:r w:rsidRPr="00741B6F">
        <w:rPr>
          <w:b w:val="0"/>
          <w:bCs/>
          <w:rPrChange w:id="43" w:author="Emy Bartolome" w:date="2023-08-03T21:01:00Z">
            <w:rPr/>
          </w:rPrChange>
        </w:rPr>
        <w:t>CBS Foundation and Enterprise workshop activity was conducted at the Export</w:t>
      </w:r>
      <w:r w:rsidRPr="00741B6F">
        <w:rPr>
          <w:b w:val="0"/>
          <w:bCs/>
          <w:cs/>
          <w:lang w:bidi="th-TH"/>
          <w:rPrChange w:id="44" w:author="Emy Bartolome" w:date="2023-08-03T21:01:00Z">
            <w:rPr>
              <w:cs/>
              <w:lang w:bidi="th-TH"/>
            </w:rPr>
          </w:rPrChange>
        </w:rPr>
        <w:t>-</w:t>
      </w:r>
      <w:r w:rsidRPr="00741B6F">
        <w:rPr>
          <w:b w:val="0"/>
          <w:bCs/>
          <w:rPrChange w:id="45" w:author="Emy Bartolome" w:date="2023-08-03T21:01:00Z">
            <w:rPr/>
          </w:rPrChange>
        </w:rPr>
        <w:t xml:space="preserve">Import Bank </w:t>
      </w:r>
      <w:r w:rsidRPr="00741B6F">
        <w:rPr>
          <w:b w:val="0"/>
          <w:bCs/>
          <w:cs/>
          <w:lang w:bidi="th-TH"/>
          <w:rPrChange w:id="46" w:author="Emy Bartolome" w:date="2023-08-03T21:01:00Z">
            <w:rPr>
              <w:cs/>
              <w:lang w:bidi="th-TH"/>
            </w:rPr>
          </w:rPrChange>
        </w:rPr>
        <w:t>(</w:t>
      </w:r>
      <w:r w:rsidRPr="00741B6F">
        <w:rPr>
          <w:b w:val="0"/>
          <w:bCs/>
          <w:rPrChange w:id="47" w:author="Emy Bartolome" w:date="2023-08-03T21:01:00Z">
            <w:rPr/>
          </w:rPrChange>
        </w:rPr>
        <w:t>EXIM</w:t>
      </w:r>
      <w:r w:rsidRPr="00741B6F">
        <w:rPr>
          <w:b w:val="0"/>
          <w:bCs/>
          <w:cs/>
          <w:lang w:bidi="th-TH"/>
          <w:rPrChange w:id="48" w:author="Emy Bartolome" w:date="2023-08-03T21:01:00Z">
            <w:rPr>
              <w:cs/>
              <w:lang w:bidi="th-TH"/>
            </w:rPr>
          </w:rPrChange>
        </w:rPr>
        <w:t xml:space="preserve">) </w:t>
      </w:r>
      <w:r w:rsidRPr="00741B6F">
        <w:rPr>
          <w:b w:val="0"/>
          <w:bCs/>
          <w:rPrChange w:id="49" w:author="Emy Bartolome" w:date="2023-08-03T21:01:00Z">
            <w:rPr/>
          </w:rPrChange>
        </w:rPr>
        <w:t xml:space="preserve">of Thailand </w:t>
      </w:r>
      <w:r w:rsidR="00E657D7" w:rsidRPr="00741B6F">
        <w:rPr>
          <w:b w:val="0"/>
          <w:bCs/>
          <w:rPrChange w:id="50" w:author="Emy Bartolome" w:date="2023-08-03T21:01:00Z">
            <w:rPr/>
          </w:rPrChange>
        </w:rPr>
        <w:t xml:space="preserve">highlighted all requirements related to issue </w:t>
      </w:r>
      <w:r w:rsidR="00423622" w:rsidRPr="00741B6F">
        <w:rPr>
          <w:b w:val="0"/>
          <w:bCs/>
          <w:rPrChange w:id="51" w:author="Emy Bartolome" w:date="2023-08-03T21:01:00Z">
            <w:rPr/>
          </w:rPrChange>
        </w:rPr>
        <w:t>credit limit r</w:t>
      </w:r>
      <w:r w:rsidR="00E657D7" w:rsidRPr="00741B6F">
        <w:rPr>
          <w:b w:val="0"/>
          <w:bCs/>
          <w:rPrChange w:id="52" w:author="Emy Bartolome" w:date="2023-08-03T21:01:00Z">
            <w:rPr/>
          </w:rPrChange>
        </w:rPr>
        <w:t>eport by using the information in the report.</w:t>
      </w:r>
      <w:r w:rsidR="00E657D7" w:rsidRPr="00741B6F" w:rsidDel="001B0DF3">
        <w:rPr>
          <w:b w:val="0"/>
          <w:bCs/>
          <w:rPrChange w:id="53" w:author="Emy Bartolome" w:date="2023-08-03T21:01:00Z">
            <w:rPr/>
          </w:rPrChange>
        </w:rPr>
        <w:t xml:space="preserve"> </w:t>
      </w:r>
      <w:r w:rsidR="00E657D7" w:rsidRPr="00741B6F">
        <w:rPr>
          <w:b w:val="0"/>
          <w:bCs/>
          <w:rPrChange w:id="54" w:author="Emy Bartolome" w:date="2023-08-03T21:01:00Z">
            <w:rPr/>
          </w:rPrChange>
        </w:rPr>
        <w:t>The report layout shown in this document are currently in use by Business Unit.</w:t>
      </w:r>
      <w:bookmarkStart w:id="55" w:name="_Toc436210299"/>
      <w:r w:rsidR="00061B9D" w:rsidRPr="00741B6F">
        <w:rPr>
          <w:b w:val="0"/>
          <w:bCs/>
          <w:rPrChange w:id="56" w:author="Emy Bartolome" w:date="2023-08-03T21:01:00Z">
            <w:rPr/>
          </w:rPrChange>
        </w:rPr>
        <w:t>Abbreviations</w:t>
      </w:r>
    </w:p>
    <w:p w14:paraId="61F62067" w14:textId="77777777" w:rsidR="00061B9D" w:rsidRPr="00897DBA" w:rsidRDefault="00061B9D" w:rsidP="00061B9D">
      <w:r w:rsidRPr="00897DBA">
        <w:t>The following list defines the abbreviations used in this document</w:t>
      </w:r>
      <w:r w:rsidRPr="00897DBA">
        <w:rPr>
          <w:cs/>
          <w:lang w:bidi="th-TH"/>
        </w:rPr>
        <w:t>.</w:t>
      </w:r>
    </w:p>
    <w:p w14:paraId="3A460D60" w14:textId="7307B4B3" w:rsidR="00061B9D" w:rsidRDefault="00061B9D" w:rsidP="00061B9D">
      <w:r w:rsidRPr="00897DBA">
        <w:rPr>
          <w:cs/>
          <w:lang w:bidi="th-TH"/>
        </w:rPr>
        <w:t xml:space="preserve"> </w:t>
      </w:r>
    </w:p>
    <w:tbl>
      <w:tblPr>
        <w:tblStyle w:val="TableGridLight"/>
        <w:tblW w:w="0" w:type="auto"/>
        <w:tblLook w:val="04A0" w:firstRow="1" w:lastRow="0" w:firstColumn="1" w:lastColumn="0" w:noHBand="0" w:noVBand="1"/>
      </w:tblPr>
      <w:tblGrid>
        <w:gridCol w:w="1413"/>
        <w:gridCol w:w="4961"/>
      </w:tblGrid>
      <w:tr w:rsidR="009351E4" w14:paraId="03FCD1D9" w14:textId="77777777" w:rsidTr="00950FD1">
        <w:tc>
          <w:tcPr>
            <w:tcW w:w="1413" w:type="dxa"/>
          </w:tcPr>
          <w:p w14:paraId="5B687EA7" w14:textId="77777777" w:rsidR="009351E4" w:rsidRDefault="009351E4" w:rsidP="00950FD1">
            <w:r>
              <w:t>EXIM</w:t>
            </w:r>
          </w:p>
        </w:tc>
        <w:tc>
          <w:tcPr>
            <w:tcW w:w="4961" w:type="dxa"/>
          </w:tcPr>
          <w:p w14:paraId="52CFABC0" w14:textId="77777777" w:rsidR="009351E4" w:rsidRDefault="009351E4" w:rsidP="00950FD1">
            <w:r>
              <w:t>Export Import Bank of Thailand</w:t>
            </w:r>
          </w:p>
        </w:tc>
      </w:tr>
      <w:tr w:rsidR="009351E4" w14:paraId="591470A9" w14:textId="77777777" w:rsidTr="00950FD1">
        <w:tc>
          <w:tcPr>
            <w:tcW w:w="1413" w:type="dxa"/>
          </w:tcPr>
          <w:p w14:paraId="150B374B" w14:textId="77777777" w:rsidR="009351E4" w:rsidRDefault="009351E4" w:rsidP="00950FD1">
            <w:r>
              <w:t>TOR</w:t>
            </w:r>
          </w:p>
        </w:tc>
        <w:tc>
          <w:tcPr>
            <w:tcW w:w="4961" w:type="dxa"/>
          </w:tcPr>
          <w:p w14:paraId="6A54FA55" w14:textId="77777777" w:rsidR="009351E4" w:rsidRDefault="009351E4" w:rsidP="00950FD1">
            <w:r>
              <w:t>Terms of Reference</w:t>
            </w:r>
          </w:p>
        </w:tc>
      </w:tr>
      <w:tr w:rsidR="009351E4" w14:paraId="52A43CB0" w14:textId="77777777" w:rsidTr="00950FD1">
        <w:tc>
          <w:tcPr>
            <w:tcW w:w="1413" w:type="dxa"/>
          </w:tcPr>
          <w:p w14:paraId="0032DED0" w14:textId="77777777" w:rsidR="009351E4" w:rsidRDefault="009351E4" w:rsidP="00950FD1">
            <w:r>
              <w:t>AS</w:t>
            </w:r>
            <w:r>
              <w:rPr>
                <w:cs/>
                <w:lang w:bidi="th-TH"/>
              </w:rPr>
              <w:t>/</w:t>
            </w:r>
            <w:r>
              <w:t>400</w:t>
            </w:r>
          </w:p>
        </w:tc>
        <w:tc>
          <w:tcPr>
            <w:tcW w:w="4961" w:type="dxa"/>
          </w:tcPr>
          <w:p w14:paraId="3A9A75C1" w14:textId="77777777" w:rsidR="009351E4" w:rsidRDefault="009351E4" w:rsidP="00950FD1">
            <w:r>
              <w:t>EXIM Core Legacy System</w:t>
            </w:r>
          </w:p>
        </w:tc>
      </w:tr>
      <w:tr w:rsidR="009351E4" w14:paraId="26E5BD99" w14:textId="77777777" w:rsidTr="00950FD1">
        <w:tc>
          <w:tcPr>
            <w:tcW w:w="1413" w:type="dxa"/>
          </w:tcPr>
          <w:p w14:paraId="01B9106C" w14:textId="77777777" w:rsidR="009351E4" w:rsidRDefault="009351E4" w:rsidP="00950FD1">
            <w:r>
              <w:t>LOS</w:t>
            </w:r>
          </w:p>
        </w:tc>
        <w:tc>
          <w:tcPr>
            <w:tcW w:w="4961" w:type="dxa"/>
          </w:tcPr>
          <w:p w14:paraId="33B7A29A" w14:textId="77777777" w:rsidR="009351E4" w:rsidRDefault="009351E4" w:rsidP="00950FD1">
            <w:r>
              <w:t>EXIM Loans Origination System</w:t>
            </w:r>
          </w:p>
        </w:tc>
      </w:tr>
      <w:tr w:rsidR="009351E4" w14:paraId="31508B62" w14:textId="77777777" w:rsidTr="00950FD1">
        <w:tc>
          <w:tcPr>
            <w:tcW w:w="1413" w:type="dxa"/>
          </w:tcPr>
          <w:p w14:paraId="56A76448" w14:textId="77777777" w:rsidR="009351E4" w:rsidRDefault="009351E4" w:rsidP="00950FD1">
            <w:r>
              <w:t>CRM</w:t>
            </w:r>
          </w:p>
        </w:tc>
        <w:tc>
          <w:tcPr>
            <w:tcW w:w="4961" w:type="dxa"/>
          </w:tcPr>
          <w:p w14:paraId="6EBF05DB" w14:textId="77777777" w:rsidR="009351E4" w:rsidRDefault="009351E4" w:rsidP="00950FD1">
            <w:r>
              <w:t>EXIM Customer Relations Module</w:t>
            </w:r>
          </w:p>
        </w:tc>
      </w:tr>
      <w:tr w:rsidR="009351E4" w14:paraId="7FE66C2F" w14:textId="77777777" w:rsidTr="00950FD1">
        <w:tc>
          <w:tcPr>
            <w:tcW w:w="1413" w:type="dxa"/>
          </w:tcPr>
          <w:p w14:paraId="7A000CEF" w14:textId="77777777" w:rsidR="009351E4" w:rsidRDefault="009351E4" w:rsidP="00950FD1">
            <w:r>
              <w:t>SSI</w:t>
            </w:r>
          </w:p>
        </w:tc>
        <w:tc>
          <w:tcPr>
            <w:tcW w:w="4961" w:type="dxa"/>
          </w:tcPr>
          <w:p w14:paraId="6EFD20F6" w14:textId="77777777" w:rsidR="009351E4" w:rsidRDefault="009351E4" w:rsidP="00950FD1">
            <w:r>
              <w:t>Silverlake Symmetri</w:t>
            </w:r>
          </w:p>
        </w:tc>
      </w:tr>
      <w:tr w:rsidR="009351E4" w14:paraId="303E5A2C" w14:textId="77777777" w:rsidTr="00950FD1">
        <w:tc>
          <w:tcPr>
            <w:tcW w:w="1413" w:type="dxa"/>
          </w:tcPr>
          <w:p w14:paraId="45D139CA" w14:textId="77777777" w:rsidR="009351E4" w:rsidRDefault="009351E4" w:rsidP="00950FD1">
            <w:r>
              <w:t>CBS</w:t>
            </w:r>
          </w:p>
        </w:tc>
        <w:tc>
          <w:tcPr>
            <w:tcW w:w="4961" w:type="dxa"/>
          </w:tcPr>
          <w:p w14:paraId="06A2D7D2" w14:textId="77777777" w:rsidR="009351E4" w:rsidRDefault="009351E4" w:rsidP="00950FD1">
            <w:r>
              <w:t>Silverlake Symmetri Core Banking System</w:t>
            </w:r>
          </w:p>
        </w:tc>
      </w:tr>
      <w:tr w:rsidR="009351E4" w14:paraId="486EE1F2" w14:textId="77777777" w:rsidTr="00950FD1">
        <w:tc>
          <w:tcPr>
            <w:tcW w:w="1413" w:type="dxa"/>
          </w:tcPr>
          <w:p w14:paraId="63161D61" w14:textId="77777777" w:rsidR="009351E4" w:rsidRDefault="009351E4" w:rsidP="00950FD1">
            <w:r>
              <w:t>CSD</w:t>
            </w:r>
          </w:p>
        </w:tc>
        <w:tc>
          <w:tcPr>
            <w:tcW w:w="4961" w:type="dxa"/>
          </w:tcPr>
          <w:p w14:paraId="6271F272" w14:textId="77777777" w:rsidR="009351E4" w:rsidRDefault="009351E4" w:rsidP="00950FD1">
            <w:r>
              <w:t>CBS Common Static Data Module</w:t>
            </w:r>
          </w:p>
        </w:tc>
      </w:tr>
      <w:tr w:rsidR="009351E4" w14:paraId="75399963" w14:textId="77777777" w:rsidTr="00950FD1">
        <w:tc>
          <w:tcPr>
            <w:tcW w:w="1413" w:type="dxa"/>
          </w:tcPr>
          <w:p w14:paraId="60DED548" w14:textId="77777777" w:rsidR="009351E4" w:rsidRDefault="009351E4" w:rsidP="00950FD1">
            <w:r>
              <w:t>ENT</w:t>
            </w:r>
          </w:p>
        </w:tc>
        <w:tc>
          <w:tcPr>
            <w:tcW w:w="4961" w:type="dxa"/>
          </w:tcPr>
          <w:p w14:paraId="5FA91939" w14:textId="77777777" w:rsidR="009351E4" w:rsidRDefault="009351E4" w:rsidP="00950FD1">
            <w:r>
              <w:t>CBS Enterprise Modules</w:t>
            </w:r>
          </w:p>
        </w:tc>
      </w:tr>
      <w:tr w:rsidR="009351E4" w14:paraId="3F5A0162" w14:textId="77777777" w:rsidTr="00950FD1">
        <w:tc>
          <w:tcPr>
            <w:tcW w:w="1413" w:type="dxa"/>
          </w:tcPr>
          <w:p w14:paraId="3DBE6A91" w14:textId="77777777" w:rsidR="009351E4" w:rsidRDefault="009351E4" w:rsidP="00950FD1">
            <w:r>
              <w:t>MCL</w:t>
            </w:r>
          </w:p>
        </w:tc>
        <w:tc>
          <w:tcPr>
            <w:tcW w:w="4961" w:type="dxa"/>
          </w:tcPr>
          <w:p w14:paraId="4D0B2367" w14:textId="77777777" w:rsidR="009351E4" w:rsidRDefault="009351E4" w:rsidP="00950FD1">
            <w:r>
              <w:t>CBS Customer Module</w:t>
            </w:r>
          </w:p>
        </w:tc>
      </w:tr>
      <w:tr w:rsidR="009351E4" w14:paraId="63017FEE" w14:textId="77777777" w:rsidTr="00950FD1">
        <w:tc>
          <w:tcPr>
            <w:tcW w:w="1413" w:type="dxa"/>
          </w:tcPr>
          <w:p w14:paraId="7AF3D3B5" w14:textId="77777777" w:rsidR="009351E4" w:rsidRDefault="009351E4" w:rsidP="00950FD1">
            <w:r>
              <w:t>LMT</w:t>
            </w:r>
          </w:p>
        </w:tc>
        <w:tc>
          <w:tcPr>
            <w:tcW w:w="4961" w:type="dxa"/>
          </w:tcPr>
          <w:p w14:paraId="770DAF0D" w14:textId="77777777" w:rsidR="009351E4" w:rsidRDefault="009351E4" w:rsidP="00950FD1">
            <w:r>
              <w:t>CBS Limits Module</w:t>
            </w:r>
          </w:p>
        </w:tc>
      </w:tr>
      <w:tr w:rsidR="009351E4" w14:paraId="5A9A5AE6" w14:textId="77777777" w:rsidTr="00950FD1">
        <w:tc>
          <w:tcPr>
            <w:tcW w:w="1413" w:type="dxa"/>
          </w:tcPr>
          <w:p w14:paraId="4B95B131" w14:textId="77777777" w:rsidR="009351E4" w:rsidRDefault="009351E4" w:rsidP="00950FD1">
            <w:r>
              <w:t>BPM</w:t>
            </w:r>
          </w:p>
        </w:tc>
        <w:tc>
          <w:tcPr>
            <w:tcW w:w="4961" w:type="dxa"/>
          </w:tcPr>
          <w:p w14:paraId="48BB7593" w14:textId="77777777" w:rsidR="009351E4" w:rsidRDefault="009351E4" w:rsidP="00950FD1">
            <w:r>
              <w:t>CBS Business Process Management</w:t>
            </w:r>
          </w:p>
        </w:tc>
      </w:tr>
      <w:tr w:rsidR="009351E4" w14:paraId="55D4E304" w14:textId="77777777" w:rsidTr="00950FD1">
        <w:tc>
          <w:tcPr>
            <w:tcW w:w="1413" w:type="dxa"/>
          </w:tcPr>
          <w:p w14:paraId="6E9E02DE" w14:textId="77777777" w:rsidR="009351E4" w:rsidRDefault="009351E4" w:rsidP="00950FD1">
            <w:r>
              <w:t>LND</w:t>
            </w:r>
          </w:p>
        </w:tc>
        <w:tc>
          <w:tcPr>
            <w:tcW w:w="4961" w:type="dxa"/>
          </w:tcPr>
          <w:p w14:paraId="3EE0EC45" w14:textId="77777777" w:rsidR="009351E4" w:rsidRDefault="009351E4" w:rsidP="00950FD1">
            <w:r>
              <w:t>CBS Lending Module</w:t>
            </w:r>
          </w:p>
        </w:tc>
      </w:tr>
      <w:tr w:rsidR="009351E4" w14:paraId="4C49C15E" w14:textId="77777777" w:rsidTr="00950FD1">
        <w:tc>
          <w:tcPr>
            <w:tcW w:w="1413" w:type="dxa"/>
          </w:tcPr>
          <w:p w14:paraId="6315E306" w14:textId="77777777" w:rsidR="009351E4" w:rsidRDefault="009351E4" w:rsidP="00950FD1">
            <w:r>
              <w:t>DEP</w:t>
            </w:r>
          </w:p>
        </w:tc>
        <w:tc>
          <w:tcPr>
            <w:tcW w:w="4961" w:type="dxa"/>
          </w:tcPr>
          <w:p w14:paraId="59B33D76" w14:textId="77777777" w:rsidR="009351E4" w:rsidRDefault="009351E4" w:rsidP="00950FD1">
            <w:r>
              <w:t>CBS Deposits Module</w:t>
            </w:r>
          </w:p>
        </w:tc>
      </w:tr>
      <w:tr w:rsidR="009351E4" w14:paraId="0BEF9684" w14:textId="77777777" w:rsidTr="00950FD1">
        <w:tc>
          <w:tcPr>
            <w:tcW w:w="1413" w:type="dxa"/>
          </w:tcPr>
          <w:p w14:paraId="448C0366" w14:textId="77777777" w:rsidR="009351E4" w:rsidRDefault="009351E4" w:rsidP="00950FD1">
            <w:r>
              <w:t>GFT</w:t>
            </w:r>
          </w:p>
        </w:tc>
        <w:tc>
          <w:tcPr>
            <w:tcW w:w="4961" w:type="dxa"/>
          </w:tcPr>
          <w:p w14:paraId="4A6B2823" w14:textId="77777777" w:rsidR="009351E4" w:rsidRDefault="009351E4" w:rsidP="00950FD1">
            <w:r>
              <w:t>CBS Global Funds Transfer Module</w:t>
            </w:r>
          </w:p>
        </w:tc>
      </w:tr>
      <w:tr w:rsidR="00371EF3" w14:paraId="17A5358E" w14:textId="77777777" w:rsidTr="00950FD1">
        <w:tc>
          <w:tcPr>
            <w:tcW w:w="1413" w:type="dxa"/>
          </w:tcPr>
          <w:p w14:paraId="39B0ACE8" w14:textId="564FDCB4" w:rsidR="00371EF3" w:rsidRDefault="00371EF3" w:rsidP="00950FD1">
            <w:r>
              <w:t>THB</w:t>
            </w:r>
          </w:p>
        </w:tc>
        <w:tc>
          <w:tcPr>
            <w:tcW w:w="4961" w:type="dxa"/>
          </w:tcPr>
          <w:p w14:paraId="49E60045" w14:textId="5991C277" w:rsidR="00371EF3" w:rsidRDefault="00371EF3" w:rsidP="00950FD1">
            <w:r>
              <w:t>Thai Baht</w:t>
            </w:r>
          </w:p>
        </w:tc>
      </w:tr>
    </w:tbl>
    <w:p w14:paraId="1B7BA1C9" w14:textId="77777777" w:rsidR="009351E4" w:rsidRDefault="009351E4" w:rsidP="008609C3">
      <w:pPr>
        <w:pStyle w:val="Sub-Headings"/>
      </w:pPr>
    </w:p>
    <w:p w14:paraId="115F3791" w14:textId="295ACD1D" w:rsidR="00061B9D" w:rsidRPr="00B05C3C" w:rsidRDefault="00061B9D" w:rsidP="008609C3">
      <w:pPr>
        <w:pStyle w:val="Sub-Headings"/>
      </w:pPr>
      <w:r w:rsidRPr="00B05C3C">
        <w:t>References</w:t>
      </w:r>
    </w:p>
    <w:tbl>
      <w:tblPr>
        <w:tblStyle w:val="TableGridLight"/>
        <w:tblW w:w="10165" w:type="dxa"/>
        <w:tblLayout w:type="fixed"/>
        <w:tblLook w:val="0000" w:firstRow="0" w:lastRow="0" w:firstColumn="0" w:lastColumn="0" w:noHBand="0" w:noVBand="0"/>
      </w:tblPr>
      <w:tblGrid>
        <w:gridCol w:w="1129"/>
        <w:gridCol w:w="3636"/>
        <w:gridCol w:w="2700"/>
        <w:gridCol w:w="2700"/>
      </w:tblGrid>
      <w:tr w:rsidR="00371EF3" w:rsidRPr="00897DBA" w14:paraId="46D4C4A2" w14:textId="62E9AA3C" w:rsidTr="00371EF3">
        <w:tc>
          <w:tcPr>
            <w:tcW w:w="1129" w:type="dxa"/>
            <w:shd w:val="clear" w:color="auto" w:fill="00B0F0"/>
          </w:tcPr>
          <w:p w14:paraId="028A4CB9" w14:textId="016DAB7E" w:rsidR="00371EF3" w:rsidRPr="00897DBA" w:rsidRDefault="00371EF3" w:rsidP="00371EF3">
            <w:pPr>
              <w:jc w:val="center"/>
            </w:pPr>
            <w:r w:rsidRPr="00897DBA">
              <w:t>ID</w:t>
            </w:r>
          </w:p>
        </w:tc>
        <w:tc>
          <w:tcPr>
            <w:tcW w:w="3636" w:type="dxa"/>
            <w:shd w:val="clear" w:color="auto" w:fill="00B0F0"/>
          </w:tcPr>
          <w:p w14:paraId="0EAE1127" w14:textId="77777777" w:rsidR="00371EF3" w:rsidRPr="00897DBA" w:rsidRDefault="00371EF3" w:rsidP="00371EF3">
            <w:pPr>
              <w:jc w:val="center"/>
            </w:pPr>
            <w:r w:rsidRPr="00897DBA">
              <w:t>Title</w:t>
            </w:r>
            <w:r w:rsidRPr="00897DBA">
              <w:rPr>
                <w:cs/>
                <w:lang w:bidi="th-TH"/>
              </w:rPr>
              <w:t>/</w:t>
            </w:r>
            <w:r w:rsidRPr="00897DBA">
              <w:t>Summary</w:t>
            </w:r>
          </w:p>
        </w:tc>
        <w:tc>
          <w:tcPr>
            <w:tcW w:w="2700" w:type="dxa"/>
            <w:shd w:val="clear" w:color="auto" w:fill="00B0F0"/>
          </w:tcPr>
          <w:p w14:paraId="2C460085" w14:textId="60BFDEEE" w:rsidR="00371EF3" w:rsidRPr="00897DBA" w:rsidRDefault="00371EF3" w:rsidP="00371EF3">
            <w:pPr>
              <w:jc w:val="center"/>
            </w:pPr>
            <w:r>
              <w:t>TOR Status</w:t>
            </w:r>
          </w:p>
        </w:tc>
        <w:tc>
          <w:tcPr>
            <w:tcW w:w="2700" w:type="dxa"/>
            <w:shd w:val="clear" w:color="auto" w:fill="00B0F0"/>
          </w:tcPr>
          <w:p w14:paraId="3934A181" w14:textId="64C5489C" w:rsidR="00371EF3" w:rsidRPr="00897DBA" w:rsidRDefault="00371EF3" w:rsidP="00371EF3">
            <w:pPr>
              <w:jc w:val="center"/>
            </w:pPr>
            <w:r>
              <w:t>Module</w:t>
            </w:r>
          </w:p>
        </w:tc>
      </w:tr>
      <w:tr w:rsidR="00FF1F01" w:rsidRPr="00AC528C" w14:paraId="5BD2A87D" w14:textId="77777777" w:rsidTr="00371EF3">
        <w:tblPrEx>
          <w:tblLook w:val="04A0" w:firstRow="1" w:lastRow="0" w:firstColumn="1" w:lastColumn="0" w:noHBand="0" w:noVBand="1"/>
        </w:tblPrEx>
        <w:trPr>
          <w:trHeight w:val="390"/>
          <w:ins w:id="57" w:author="Uraluk Pansuwan" w:date="2023-07-31T13:01:00Z"/>
        </w:trPr>
        <w:tc>
          <w:tcPr>
            <w:tcW w:w="1129" w:type="dxa"/>
          </w:tcPr>
          <w:p w14:paraId="2A74B84F" w14:textId="4FD12D89" w:rsidR="00FF1F01" w:rsidRDefault="00FF1F01" w:rsidP="00950FD1">
            <w:pPr>
              <w:pStyle w:val="NoSpacing"/>
              <w:rPr>
                <w:ins w:id="58" w:author="Uraluk Pansuwan" w:date="2023-07-31T13:01:00Z"/>
                <w:lang w:val="en-PH" w:eastAsia="en-PH"/>
              </w:rPr>
            </w:pPr>
            <w:ins w:id="59" w:author="Uraluk Pansuwan" w:date="2023-07-31T13:01:00Z">
              <w:r>
                <w:rPr>
                  <w:lang w:val="en-PH" w:eastAsia="en-PH"/>
                </w:rPr>
                <w:t>TOR-CD-13</w:t>
              </w:r>
            </w:ins>
          </w:p>
        </w:tc>
        <w:tc>
          <w:tcPr>
            <w:tcW w:w="3636" w:type="dxa"/>
          </w:tcPr>
          <w:p w14:paraId="4AD93339" w14:textId="136F42B7" w:rsidR="00FF1F01" w:rsidRDefault="00FF1F01" w:rsidP="00950FD1">
            <w:pPr>
              <w:pStyle w:val="NoSpacing"/>
              <w:rPr>
                <w:ins w:id="60" w:author="Uraluk Pansuwan" w:date="2023-07-31T13:02:00Z"/>
                <w:lang w:val="en-PH" w:eastAsia="en-PH"/>
              </w:rPr>
            </w:pPr>
            <w:ins w:id="61" w:author="Uraluk Pansuwan" w:date="2023-07-31T13:03:00Z">
              <w:r>
                <w:rPr>
                  <w:lang w:val="en-PH" w:eastAsia="en-PH"/>
                </w:rPr>
                <w:t>A</w:t>
              </w:r>
            </w:ins>
            <w:ins w:id="62" w:author="Uraluk Pansuwan" w:date="2023-07-31T13:04:00Z">
              <w:r>
                <w:rPr>
                  <w:lang w:val="en-PH" w:eastAsia="en-PH"/>
                </w:rPr>
                <w:t>ble to display customer information in the specified format, such as information classified by type of cus</w:t>
              </w:r>
            </w:ins>
            <w:ins w:id="63" w:author="Uraluk Pansuwan" w:date="2023-07-31T13:05:00Z">
              <w:r>
                <w:rPr>
                  <w:lang w:val="en-PH" w:eastAsia="en-PH"/>
                </w:rPr>
                <w:t>tomer or separated according to the credit limit of the customer, etc.</w:t>
              </w:r>
            </w:ins>
          </w:p>
          <w:p w14:paraId="5ACF7D86" w14:textId="1B2D1521" w:rsidR="00FF1F01" w:rsidRPr="007E5CF6" w:rsidRDefault="00FF1F01" w:rsidP="00950FD1">
            <w:pPr>
              <w:pStyle w:val="NoSpacing"/>
              <w:rPr>
                <w:ins w:id="64" w:author="Uraluk Pansuwan" w:date="2023-07-31T13:01:00Z"/>
                <w:lang w:val="en-PH" w:eastAsia="en-PH"/>
              </w:rPr>
            </w:pPr>
            <w:ins w:id="65" w:author="Uraluk Pansuwan" w:date="2023-07-31T13:02:00Z">
              <w:r w:rsidRPr="00FF1F01">
                <w:rPr>
                  <w:cs/>
                  <w:lang w:val="en-PH" w:eastAsia="en-PH" w:bidi="th-TH"/>
                </w:rPr>
                <w:t>สามารถแสดงข้อมูลลูกค้าตามรูปแบบที่กำหนด เช่น ข้อมูลแยกตามประเภทของลูกค้า หรือแยกตามวงเงินของลูกค้า เป็นต้น</w:t>
              </w:r>
            </w:ins>
          </w:p>
        </w:tc>
        <w:tc>
          <w:tcPr>
            <w:tcW w:w="2700" w:type="dxa"/>
          </w:tcPr>
          <w:p w14:paraId="650F5AD0" w14:textId="77777777" w:rsidR="00FF1F01" w:rsidRDefault="00FF1F01" w:rsidP="00950FD1">
            <w:pPr>
              <w:pStyle w:val="NoSpacing"/>
              <w:rPr>
                <w:ins w:id="66" w:author="Uraluk Pansuwan" w:date="2023-07-31T13:01:00Z"/>
                <w:lang w:val="en-PH" w:eastAsia="en-PH"/>
              </w:rPr>
            </w:pPr>
          </w:p>
        </w:tc>
        <w:tc>
          <w:tcPr>
            <w:tcW w:w="2700" w:type="dxa"/>
          </w:tcPr>
          <w:p w14:paraId="191BD54D" w14:textId="63ECA660" w:rsidR="00FF1F01" w:rsidRDefault="00FF1F01" w:rsidP="00950FD1">
            <w:pPr>
              <w:pStyle w:val="NoSpacing"/>
              <w:rPr>
                <w:ins w:id="67" w:author="Uraluk Pansuwan" w:date="2023-07-31T13:01:00Z"/>
                <w:lang w:val="en-PH" w:eastAsia="en-PH"/>
              </w:rPr>
            </w:pPr>
            <w:ins w:id="68" w:author="Uraluk Pansuwan" w:date="2023-07-31T13:06:00Z">
              <w:r>
                <w:rPr>
                  <w:lang w:val="en-PH" w:eastAsia="en-PH"/>
                </w:rPr>
                <w:t>Query/Report/Fo</w:t>
              </w:r>
            </w:ins>
            <w:ins w:id="69" w:author="Uraluk Pansuwan" w:date="2023-07-31T13:07:00Z">
              <w:r>
                <w:rPr>
                  <w:lang w:val="en-PH" w:eastAsia="en-PH"/>
                </w:rPr>
                <w:t>rm</w:t>
              </w:r>
            </w:ins>
          </w:p>
        </w:tc>
      </w:tr>
      <w:tr w:rsidR="00FF1F01" w:rsidRPr="00AC528C" w14:paraId="462A3958" w14:textId="77777777" w:rsidTr="00371EF3">
        <w:tblPrEx>
          <w:tblLook w:val="04A0" w:firstRow="1" w:lastRow="0" w:firstColumn="1" w:lastColumn="0" w:noHBand="0" w:noVBand="1"/>
        </w:tblPrEx>
        <w:trPr>
          <w:trHeight w:val="390"/>
          <w:ins w:id="70" w:author="Uraluk Pansuwan" w:date="2023-07-31T13:07:00Z"/>
        </w:trPr>
        <w:tc>
          <w:tcPr>
            <w:tcW w:w="1129" w:type="dxa"/>
          </w:tcPr>
          <w:p w14:paraId="039F7CA0" w14:textId="4EDEA4CE" w:rsidR="00FF1F01" w:rsidRDefault="00FF1F01" w:rsidP="00950FD1">
            <w:pPr>
              <w:pStyle w:val="NoSpacing"/>
              <w:rPr>
                <w:ins w:id="71" w:author="Uraluk Pansuwan" w:date="2023-07-31T13:07:00Z"/>
                <w:lang w:val="en-PH" w:eastAsia="en-PH"/>
              </w:rPr>
            </w:pPr>
            <w:ins w:id="72" w:author="Uraluk Pansuwan" w:date="2023-07-31T13:07:00Z">
              <w:r>
                <w:rPr>
                  <w:lang w:val="en-PH" w:eastAsia="en-PH"/>
                </w:rPr>
                <w:t>TOR-CD-35</w:t>
              </w:r>
            </w:ins>
          </w:p>
        </w:tc>
        <w:tc>
          <w:tcPr>
            <w:tcW w:w="3636" w:type="dxa"/>
          </w:tcPr>
          <w:p w14:paraId="5A3AD7F0" w14:textId="346946F9" w:rsidR="00FF1F01" w:rsidRDefault="00FF1F01" w:rsidP="00950FD1">
            <w:pPr>
              <w:pStyle w:val="NoSpacing"/>
              <w:rPr>
                <w:ins w:id="73" w:author="Uraluk Pansuwan" w:date="2023-07-31T13:08:00Z"/>
                <w:cs/>
                <w:lang w:val="en-PH" w:eastAsia="en-PH" w:bidi="th-TH"/>
              </w:rPr>
            </w:pPr>
            <w:ins w:id="74" w:author="Uraluk Pansuwan" w:date="2023-07-31T13:08:00Z">
              <w:r w:rsidRPr="00FF1F01">
                <w:rPr>
                  <w:lang w:val="en-PH" w:eastAsia="en-PH" w:bidi="th-TH"/>
                </w:rPr>
                <w:t xml:space="preserve">Able to </w:t>
              </w:r>
            </w:ins>
            <w:ins w:id="75" w:author="Uraluk Pansuwan" w:date="2023-07-31T13:09:00Z">
              <w:r>
                <w:rPr>
                  <w:lang w:val="en-US" w:eastAsia="en-PH" w:bidi="th-TH"/>
                </w:rPr>
                <w:t>issued</w:t>
              </w:r>
            </w:ins>
            <w:ins w:id="76" w:author="Uraluk Pansuwan" w:date="2023-07-31T13:08:00Z">
              <w:r w:rsidRPr="00FF1F01">
                <w:rPr>
                  <w:lang w:val="en-PH" w:eastAsia="en-PH" w:bidi="th-TH"/>
                </w:rPr>
                <w:t xml:space="preserve"> reports of customers who are overdue for a specified period of time, such as over 30 days, over 90, etc.</w:t>
              </w:r>
            </w:ins>
          </w:p>
          <w:p w14:paraId="187CACF1" w14:textId="3B9B91F2" w:rsidR="00FF1F01" w:rsidRPr="007E5CF6" w:rsidRDefault="00FF1F01" w:rsidP="00950FD1">
            <w:pPr>
              <w:pStyle w:val="NoSpacing"/>
              <w:rPr>
                <w:ins w:id="77" w:author="Uraluk Pansuwan" w:date="2023-07-31T13:07:00Z"/>
                <w:lang w:val="en-PH" w:eastAsia="en-PH"/>
              </w:rPr>
            </w:pPr>
            <w:ins w:id="78" w:author="Uraluk Pansuwan" w:date="2023-07-31T13:08:00Z">
              <w:r w:rsidRPr="00FF1F01">
                <w:rPr>
                  <w:cs/>
                  <w:lang w:val="en-PH" w:eastAsia="en-PH" w:bidi="th-TH"/>
                </w:rPr>
                <w:t xml:space="preserve">สามารถเรียกดูรายงานลูกค้าที่ </w:t>
              </w:r>
              <w:r w:rsidRPr="00FF1F01">
                <w:rPr>
                  <w:lang w:val="en-PH" w:eastAsia="en-PH"/>
                </w:rPr>
                <w:t xml:space="preserve">OverDue </w:t>
              </w:r>
              <w:r w:rsidRPr="00FF1F01">
                <w:rPr>
                  <w:cs/>
                  <w:lang w:val="en-PH" w:eastAsia="en-PH" w:bidi="th-TH"/>
                </w:rPr>
                <w:t>ตามระยะเวลาที่กำหนด</w:t>
              </w:r>
              <w:r w:rsidRPr="00FF1F01">
                <w:rPr>
                  <w:cs/>
                  <w:lang w:val="en-PH" w:eastAsia="en-PH" w:bidi="th-TH"/>
                </w:rPr>
                <w:lastRenderedPageBreak/>
                <w:t xml:space="preserve">ได้ เช่น เกิน </w:t>
              </w:r>
              <w:r w:rsidRPr="00FF1F01">
                <w:rPr>
                  <w:lang w:val="en-PH" w:eastAsia="en-PH"/>
                </w:rPr>
                <w:t xml:space="preserve">30 </w:t>
              </w:r>
              <w:r w:rsidRPr="00FF1F01">
                <w:rPr>
                  <w:cs/>
                  <w:lang w:val="en-PH" w:eastAsia="en-PH" w:bidi="th-TH"/>
                </w:rPr>
                <w:t>วัน</w:t>
              </w:r>
              <w:r w:rsidRPr="00FF1F01">
                <w:rPr>
                  <w:lang w:val="en-PH" w:eastAsia="en-PH"/>
                </w:rPr>
                <w:t xml:space="preserve">, </w:t>
              </w:r>
              <w:r w:rsidRPr="00FF1F01">
                <w:rPr>
                  <w:cs/>
                  <w:lang w:val="en-PH" w:eastAsia="en-PH" w:bidi="th-TH"/>
                </w:rPr>
                <w:t xml:space="preserve">เกิน </w:t>
              </w:r>
              <w:r w:rsidRPr="00FF1F01">
                <w:rPr>
                  <w:lang w:val="en-PH" w:eastAsia="en-PH"/>
                </w:rPr>
                <w:t xml:space="preserve">90 </w:t>
              </w:r>
              <w:r w:rsidRPr="00FF1F01">
                <w:rPr>
                  <w:cs/>
                  <w:lang w:val="en-PH" w:eastAsia="en-PH" w:bidi="th-TH"/>
                </w:rPr>
                <w:t>เป็นต้น</w:t>
              </w:r>
            </w:ins>
          </w:p>
        </w:tc>
        <w:tc>
          <w:tcPr>
            <w:tcW w:w="2700" w:type="dxa"/>
          </w:tcPr>
          <w:p w14:paraId="0203507A" w14:textId="77777777" w:rsidR="00FF1F01" w:rsidRDefault="00FF1F01" w:rsidP="00950FD1">
            <w:pPr>
              <w:pStyle w:val="NoSpacing"/>
              <w:rPr>
                <w:ins w:id="79" w:author="Uraluk Pansuwan" w:date="2023-07-31T13:07:00Z"/>
                <w:lang w:val="en-PH" w:eastAsia="en-PH"/>
              </w:rPr>
            </w:pPr>
          </w:p>
        </w:tc>
        <w:tc>
          <w:tcPr>
            <w:tcW w:w="2700" w:type="dxa"/>
          </w:tcPr>
          <w:p w14:paraId="54331144" w14:textId="4A089C54" w:rsidR="00FF1F01" w:rsidRDefault="00FF1F01" w:rsidP="00950FD1">
            <w:pPr>
              <w:pStyle w:val="NoSpacing"/>
              <w:rPr>
                <w:ins w:id="80" w:author="Uraluk Pansuwan" w:date="2023-07-31T13:07:00Z"/>
                <w:lang w:val="en-PH" w:eastAsia="en-PH"/>
              </w:rPr>
            </w:pPr>
            <w:ins w:id="81" w:author="Uraluk Pansuwan" w:date="2023-07-31T13:10:00Z">
              <w:r>
                <w:rPr>
                  <w:lang w:val="en-PH" w:eastAsia="en-PH"/>
                </w:rPr>
                <w:t>Query/Report/Form</w:t>
              </w:r>
            </w:ins>
          </w:p>
        </w:tc>
      </w:tr>
      <w:tr w:rsidR="00371EF3" w:rsidRPr="00AC528C" w14:paraId="14BA1CD7" w14:textId="3324A64F" w:rsidTr="00371EF3">
        <w:tblPrEx>
          <w:tblLook w:val="04A0" w:firstRow="1" w:lastRow="0" w:firstColumn="1" w:lastColumn="0" w:noHBand="0" w:noVBand="1"/>
        </w:tblPrEx>
        <w:trPr>
          <w:trHeight w:val="390"/>
        </w:trPr>
        <w:tc>
          <w:tcPr>
            <w:tcW w:w="1129" w:type="dxa"/>
          </w:tcPr>
          <w:p w14:paraId="2288ED4D" w14:textId="35758C03" w:rsidR="00371EF3" w:rsidRPr="009351E4" w:rsidRDefault="00371EF3" w:rsidP="00950FD1">
            <w:pPr>
              <w:pStyle w:val="NoSpacing"/>
              <w:rPr>
                <w:lang w:val="en-PH" w:eastAsia="en-PH"/>
              </w:rPr>
            </w:pPr>
            <w:r>
              <w:rPr>
                <w:lang w:val="en-PH" w:eastAsia="en-PH"/>
              </w:rPr>
              <w:t>TOR-CD-36</w:t>
            </w:r>
          </w:p>
        </w:tc>
        <w:tc>
          <w:tcPr>
            <w:tcW w:w="3636" w:type="dxa"/>
          </w:tcPr>
          <w:p w14:paraId="0F8F2B36" w14:textId="77777777" w:rsidR="00371EF3" w:rsidRDefault="007E5CF6" w:rsidP="00950FD1">
            <w:pPr>
              <w:pStyle w:val="NoSpacing"/>
              <w:rPr>
                <w:ins w:id="82" w:author="Uraluk Pansuwan" w:date="2023-07-31T11:37:00Z"/>
                <w:lang w:val="en-PH" w:eastAsia="en-PH"/>
              </w:rPr>
            </w:pPr>
            <w:r w:rsidRPr="007E5CF6">
              <w:rPr>
                <w:lang w:val="en-PH" w:eastAsia="en-PH"/>
              </w:rPr>
              <w:t>Able to produce a report showing corrections, changes, increases, decreases, cancels the credit limit by specifying the search period. and can issue reports for a period of time</w:t>
            </w:r>
          </w:p>
          <w:p w14:paraId="7A045EE9" w14:textId="0A2F46A2" w:rsidR="00B279FC" w:rsidRPr="009351E4" w:rsidRDefault="00B279FC" w:rsidP="00950FD1">
            <w:pPr>
              <w:pStyle w:val="NoSpacing"/>
              <w:rPr>
                <w:lang w:val="en-PH" w:eastAsia="en-PH"/>
              </w:rPr>
            </w:pPr>
            <w:ins w:id="83" w:author="Uraluk Pansuwan" w:date="2023-07-31T11:37:00Z">
              <w:r w:rsidRPr="00B279FC">
                <w:rPr>
                  <w:cs/>
                  <w:lang w:val="en-PH" w:eastAsia="en-PH" w:bidi="th-TH"/>
                </w:rPr>
                <w:t xml:space="preserve">สามารถจัดทำรายงานแสดงการแก้ไข เปลี่ยนแปลง เพิ่ม ลด ยกเลิก </w:t>
              </w:r>
              <w:r w:rsidRPr="00B279FC">
                <w:rPr>
                  <w:lang w:val="en-PH" w:eastAsia="en-PH"/>
                </w:rPr>
                <w:t xml:space="preserve">Credit Limit </w:t>
              </w:r>
              <w:r w:rsidRPr="00B279FC">
                <w:rPr>
                  <w:cs/>
                  <w:lang w:val="en-PH" w:eastAsia="en-PH" w:bidi="th-TH"/>
                </w:rPr>
                <w:t>โดยกำหนดช่วงระยะเวลาในการค้นหา และออกรายงานตามช่วงระยะเวลาได้</w:t>
              </w:r>
            </w:ins>
          </w:p>
        </w:tc>
        <w:tc>
          <w:tcPr>
            <w:tcW w:w="2700" w:type="dxa"/>
          </w:tcPr>
          <w:p w14:paraId="4173FCCD" w14:textId="3447A239" w:rsidR="00371EF3" w:rsidRPr="009351E4" w:rsidRDefault="00717CFE" w:rsidP="00950FD1">
            <w:pPr>
              <w:pStyle w:val="NoSpacing"/>
              <w:rPr>
                <w:lang w:val="en-PH" w:eastAsia="en-PH"/>
              </w:rPr>
            </w:pPr>
            <w:r>
              <w:rPr>
                <w:lang w:val="en-PH" w:eastAsia="en-PH"/>
              </w:rPr>
              <w:t>Customization</w:t>
            </w:r>
          </w:p>
        </w:tc>
        <w:tc>
          <w:tcPr>
            <w:tcW w:w="2700" w:type="dxa"/>
          </w:tcPr>
          <w:p w14:paraId="200CF360" w14:textId="05ACFEB2" w:rsidR="00371EF3" w:rsidRPr="009351E4" w:rsidRDefault="00717CFE" w:rsidP="00950FD1">
            <w:pPr>
              <w:pStyle w:val="NoSpacing"/>
              <w:rPr>
                <w:lang w:val="en-PH" w:eastAsia="en-PH"/>
              </w:rPr>
            </w:pPr>
            <w:r>
              <w:rPr>
                <w:lang w:val="en-PH" w:eastAsia="en-PH"/>
              </w:rPr>
              <w:t>Reports</w:t>
            </w:r>
          </w:p>
        </w:tc>
      </w:tr>
      <w:tr w:rsidR="00371EF3" w:rsidRPr="00AC528C" w14:paraId="27CCA22C" w14:textId="2BE17913" w:rsidTr="00371EF3">
        <w:tblPrEx>
          <w:tblLook w:val="04A0" w:firstRow="1" w:lastRow="0" w:firstColumn="1" w:lastColumn="0" w:noHBand="0" w:noVBand="1"/>
        </w:tblPrEx>
        <w:trPr>
          <w:trHeight w:val="404"/>
        </w:trPr>
        <w:tc>
          <w:tcPr>
            <w:tcW w:w="1129" w:type="dxa"/>
          </w:tcPr>
          <w:p w14:paraId="42F111E3" w14:textId="489798A7" w:rsidR="00371EF3" w:rsidRPr="009351E4" w:rsidRDefault="00371EF3" w:rsidP="00950FD1">
            <w:pPr>
              <w:pStyle w:val="NoSpacing"/>
              <w:rPr>
                <w:cs/>
                <w:lang w:val="en-PH" w:eastAsia="en-PH" w:bidi="th-TH"/>
              </w:rPr>
            </w:pPr>
            <w:r>
              <w:rPr>
                <w:lang w:val="en-PH" w:eastAsia="en-PH"/>
              </w:rPr>
              <w:t>TOR-CD-37</w:t>
            </w:r>
          </w:p>
        </w:tc>
        <w:tc>
          <w:tcPr>
            <w:tcW w:w="3636" w:type="dxa"/>
          </w:tcPr>
          <w:p w14:paraId="1242A046" w14:textId="77777777" w:rsidR="00371EF3" w:rsidRDefault="00717CFE" w:rsidP="00950FD1">
            <w:pPr>
              <w:pStyle w:val="NoSpacing"/>
              <w:rPr>
                <w:ins w:id="84" w:author="Uraluk Pansuwan" w:date="2023-07-31T11:37:00Z"/>
                <w:lang w:val="en-PH" w:eastAsia="en-PH"/>
              </w:rPr>
            </w:pPr>
            <w:r w:rsidRPr="00717CFE">
              <w:rPr>
                <w:lang w:val="en-PH" w:eastAsia="en-PH"/>
              </w:rPr>
              <w:t>Able to  inquiry (Report) daily reports.</w:t>
            </w:r>
          </w:p>
          <w:p w14:paraId="35480AA1" w14:textId="2CC54E35" w:rsidR="00B279FC" w:rsidRPr="009351E4" w:rsidRDefault="00B279FC" w:rsidP="00950FD1">
            <w:pPr>
              <w:pStyle w:val="NoSpacing"/>
              <w:rPr>
                <w:lang w:val="en-PH" w:eastAsia="en-PH"/>
              </w:rPr>
            </w:pPr>
            <w:ins w:id="85" w:author="Uraluk Pansuwan" w:date="2023-07-31T11:37:00Z">
              <w:r w:rsidRPr="00B279FC">
                <w:rPr>
                  <w:cs/>
                  <w:lang w:val="en-PH" w:eastAsia="en-PH" w:bidi="th-TH"/>
                </w:rPr>
                <w:t>สามารถเรียกดู  (</w:t>
              </w:r>
              <w:r w:rsidRPr="00B279FC">
                <w:rPr>
                  <w:lang w:val="en-PH" w:eastAsia="en-PH"/>
                </w:rPr>
                <w:t xml:space="preserve">Report)  </w:t>
              </w:r>
              <w:r w:rsidRPr="00B279FC">
                <w:rPr>
                  <w:cs/>
                  <w:lang w:val="en-PH" w:eastAsia="en-PH" w:bidi="th-TH"/>
                </w:rPr>
                <w:t>รายงานประจำวัน</w:t>
              </w:r>
            </w:ins>
          </w:p>
        </w:tc>
        <w:tc>
          <w:tcPr>
            <w:tcW w:w="2700" w:type="dxa"/>
          </w:tcPr>
          <w:p w14:paraId="7CF1BAFF" w14:textId="3DF7ADD8" w:rsidR="00371EF3" w:rsidRPr="00B279FC" w:rsidRDefault="00717CFE" w:rsidP="00950FD1">
            <w:pPr>
              <w:pStyle w:val="NoSpacing"/>
              <w:rPr>
                <w:highlight w:val="yellow"/>
                <w:lang w:val="en-PH" w:eastAsia="en-PH"/>
                <w:rPrChange w:id="86" w:author="Uraluk Pansuwan" w:date="2023-07-31T11:41:00Z">
                  <w:rPr>
                    <w:lang w:val="en-PH" w:eastAsia="en-PH"/>
                  </w:rPr>
                </w:rPrChange>
              </w:rPr>
            </w:pPr>
            <w:commentRangeStart w:id="87"/>
            <w:r w:rsidRPr="00B279FC">
              <w:rPr>
                <w:highlight w:val="yellow"/>
                <w:lang w:val="en-PH" w:eastAsia="en-PH"/>
                <w:rPrChange w:id="88" w:author="Uraluk Pansuwan" w:date="2023-07-31T11:41:00Z">
                  <w:rPr>
                    <w:lang w:val="en-PH" w:eastAsia="en-PH"/>
                  </w:rPr>
                </w:rPrChange>
              </w:rPr>
              <w:t>Closed-Supported</w:t>
            </w:r>
            <w:commentRangeEnd w:id="87"/>
            <w:r w:rsidR="008E100C">
              <w:rPr>
                <w:rStyle w:val="CommentReference"/>
                <w:noProof/>
              </w:rPr>
              <w:commentReference w:id="87"/>
            </w:r>
          </w:p>
        </w:tc>
        <w:tc>
          <w:tcPr>
            <w:tcW w:w="2700" w:type="dxa"/>
          </w:tcPr>
          <w:p w14:paraId="03EEA785" w14:textId="7FD5EB6A" w:rsidR="00371EF3" w:rsidRPr="009351E4" w:rsidRDefault="002462BA" w:rsidP="00950FD1">
            <w:pPr>
              <w:pStyle w:val="NoSpacing"/>
              <w:rPr>
                <w:lang w:val="en-PH" w:eastAsia="en-PH"/>
              </w:rPr>
            </w:pPr>
            <w:r>
              <w:rPr>
                <w:lang w:val="en-PH" w:eastAsia="en-PH"/>
              </w:rPr>
              <w:t>Reports</w:t>
            </w:r>
          </w:p>
        </w:tc>
      </w:tr>
      <w:tr w:rsidR="0023111E" w:rsidRPr="00AC528C" w14:paraId="20EA1ABB" w14:textId="77777777" w:rsidTr="00371EF3">
        <w:tblPrEx>
          <w:tblLook w:val="04A0" w:firstRow="1" w:lastRow="0" w:firstColumn="1" w:lastColumn="0" w:noHBand="0" w:noVBand="1"/>
        </w:tblPrEx>
        <w:trPr>
          <w:trHeight w:val="450"/>
          <w:ins w:id="89" w:author="Uraluk Pansuwan" w:date="2023-07-31T13:36:00Z"/>
        </w:trPr>
        <w:tc>
          <w:tcPr>
            <w:tcW w:w="1129" w:type="dxa"/>
          </w:tcPr>
          <w:p w14:paraId="7AB14B8E" w14:textId="0BF3A80A" w:rsidR="0023111E" w:rsidRDefault="0023111E" w:rsidP="00717CFE">
            <w:pPr>
              <w:pStyle w:val="NoSpacing"/>
              <w:rPr>
                <w:ins w:id="90" w:author="Uraluk Pansuwan" w:date="2023-07-31T13:36:00Z"/>
                <w:lang w:val="en-PH" w:eastAsia="en-PH"/>
              </w:rPr>
            </w:pPr>
            <w:ins w:id="91" w:author="Uraluk Pansuwan" w:date="2023-07-31T13:36:00Z">
              <w:r>
                <w:rPr>
                  <w:lang w:val="en-PH" w:eastAsia="en-PH"/>
                </w:rPr>
                <w:t>TOR-CD-58</w:t>
              </w:r>
            </w:ins>
          </w:p>
        </w:tc>
        <w:tc>
          <w:tcPr>
            <w:tcW w:w="3636" w:type="dxa"/>
          </w:tcPr>
          <w:p w14:paraId="3F205D3D" w14:textId="245D3143" w:rsidR="0023111E" w:rsidRDefault="0023111E" w:rsidP="00717CFE">
            <w:pPr>
              <w:pStyle w:val="NoSpacing"/>
              <w:rPr>
                <w:ins w:id="92" w:author="Uraluk Pansuwan" w:date="2023-07-31T13:37:00Z"/>
                <w:lang w:val="en-PH" w:eastAsia="en-PH"/>
              </w:rPr>
            </w:pPr>
            <w:ins w:id="93" w:author="Uraluk Pansuwan" w:date="2023-07-31T13:37:00Z">
              <w:r w:rsidRPr="0023111E">
                <w:rPr>
                  <w:lang w:val="en-PH" w:eastAsia="en-PH"/>
                </w:rPr>
                <w:t xml:space="preserve">able to search for credit limit information in a variety of formats, such as according to customers, according to the limit, and can show information of the limit, such as the approved limit available limit </w:t>
              </w:r>
            </w:ins>
            <w:ins w:id="94" w:author="Uraluk Pansuwan" w:date="2023-07-31T13:38:00Z">
              <w:r>
                <w:rPr>
                  <w:lang w:val="en-PH" w:eastAsia="en-PH"/>
                </w:rPr>
                <w:t>Ho</w:t>
              </w:r>
            </w:ins>
            <w:ins w:id="95" w:author="Uraluk Pansuwan" w:date="2023-07-31T13:39:00Z">
              <w:r>
                <w:rPr>
                  <w:lang w:val="en-PH" w:eastAsia="en-PH"/>
                </w:rPr>
                <w:t>ld</w:t>
              </w:r>
            </w:ins>
            <w:ins w:id="96" w:author="Uraluk Pansuwan" w:date="2023-07-31T13:37:00Z">
              <w:r w:rsidRPr="0023111E">
                <w:rPr>
                  <w:lang w:val="en-PH" w:eastAsia="en-PH"/>
                </w:rPr>
                <w:t xml:space="preserve"> limit Terms of the limit </w:t>
              </w:r>
            </w:ins>
            <w:ins w:id="97" w:author="Uraluk Pansuwan" w:date="2023-07-31T13:39:00Z">
              <w:r>
                <w:rPr>
                  <w:lang w:val="en-PH" w:eastAsia="en-PH"/>
                </w:rPr>
                <w:t>Outstanding</w:t>
              </w:r>
            </w:ins>
            <w:ins w:id="98" w:author="Uraluk Pansuwan" w:date="2023-07-31T13:37:00Z">
              <w:r w:rsidRPr="0023111E">
                <w:rPr>
                  <w:lang w:val="en-PH" w:eastAsia="en-PH"/>
                </w:rPr>
                <w:t xml:space="preserve"> of the limit Available balance</w:t>
              </w:r>
            </w:ins>
          </w:p>
          <w:p w14:paraId="7EAC8A4E" w14:textId="5F2D1604" w:rsidR="0023111E" w:rsidRPr="00717CFE" w:rsidRDefault="0023111E" w:rsidP="00717CFE">
            <w:pPr>
              <w:pStyle w:val="NoSpacing"/>
              <w:rPr>
                <w:ins w:id="99" w:author="Uraluk Pansuwan" w:date="2023-07-31T13:36:00Z"/>
                <w:lang w:val="en-PH" w:eastAsia="en-PH"/>
              </w:rPr>
            </w:pPr>
            <w:ins w:id="100" w:author="Uraluk Pansuwan" w:date="2023-07-31T13:37:00Z">
              <w:r w:rsidRPr="0023111E">
                <w:rPr>
                  <w:cs/>
                  <w:lang w:val="en-PH" w:eastAsia="en-PH" w:bidi="th-TH"/>
                </w:rPr>
                <w:t>สามารถค้นหาข้อมูลวงเงินได้หลากหลายรูปแบบ เช่น ตามลูกค้า ตามวงเงิน และสามารถแสดงข้อมูลของวงเงิน เช่น วงเงินอนุมัติ วงเงินที่ใช้ได้ วงเงินที่ถูกระงับ เงื่อนไขของวงเงิน ภาระคงค้างของวงเงิน ยอดวงเงินคงเหลือที่ใช้ได้</w:t>
              </w:r>
            </w:ins>
          </w:p>
        </w:tc>
        <w:tc>
          <w:tcPr>
            <w:tcW w:w="2700" w:type="dxa"/>
          </w:tcPr>
          <w:p w14:paraId="3C42DF20" w14:textId="77777777" w:rsidR="0023111E" w:rsidRDefault="0023111E" w:rsidP="00717CFE">
            <w:pPr>
              <w:pStyle w:val="NoSpacing"/>
              <w:rPr>
                <w:ins w:id="101" w:author="Uraluk Pansuwan" w:date="2023-07-31T13:36:00Z"/>
                <w:lang w:val="en-PH" w:eastAsia="en-PH"/>
              </w:rPr>
            </w:pPr>
          </w:p>
        </w:tc>
        <w:tc>
          <w:tcPr>
            <w:tcW w:w="2700" w:type="dxa"/>
          </w:tcPr>
          <w:p w14:paraId="6C76B427" w14:textId="77777777" w:rsidR="0023111E" w:rsidRDefault="0023111E" w:rsidP="00717CFE">
            <w:pPr>
              <w:pStyle w:val="NoSpacing"/>
              <w:rPr>
                <w:ins w:id="102" w:author="Uraluk Pansuwan" w:date="2023-07-31T13:36:00Z"/>
                <w:lang w:val="en-PH" w:eastAsia="en-PH"/>
              </w:rPr>
            </w:pPr>
          </w:p>
        </w:tc>
      </w:tr>
      <w:tr w:rsidR="00717CFE" w:rsidRPr="00AC528C" w14:paraId="791568B2" w14:textId="759D5615" w:rsidTr="00371EF3">
        <w:tblPrEx>
          <w:tblLook w:val="04A0" w:firstRow="1" w:lastRow="0" w:firstColumn="1" w:lastColumn="0" w:noHBand="0" w:noVBand="1"/>
        </w:tblPrEx>
        <w:trPr>
          <w:trHeight w:val="450"/>
        </w:trPr>
        <w:tc>
          <w:tcPr>
            <w:tcW w:w="1129" w:type="dxa"/>
          </w:tcPr>
          <w:p w14:paraId="0ACA39EF" w14:textId="7AC829BD" w:rsidR="00717CFE" w:rsidRPr="009351E4" w:rsidRDefault="00717CFE" w:rsidP="00717CFE">
            <w:pPr>
              <w:pStyle w:val="NoSpacing"/>
              <w:rPr>
                <w:lang w:val="en-PH" w:eastAsia="en-PH"/>
              </w:rPr>
            </w:pPr>
            <w:r>
              <w:rPr>
                <w:lang w:val="en-PH" w:eastAsia="en-PH"/>
              </w:rPr>
              <w:t>TOR-CD-61</w:t>
            </w:r>
          </w:p>
        </w:tc>
        <w:tc>
          <w:tcPr>
            <w:tcW w:w="3636" w:type="dxa"/>
          </w:tcPr>
          <w:p w14:paraId="30E547D3" w14:textId="77777777" w:rsidR="00B279FC" w:rsidRDefault="00717CFE" w:rsidP="00717CFE">
            <w:pPr>
              <w:pStyle w:val="NoSpacing"/>
              <w:rPr>
                <w:ins w:id="103" w:author="Uraluk Pansuwan" w:date="2023-07-31T11:38:00Z"/>
                <w:lang w:val="en-PH" w:eastAsia="en-PH"/>
              </w:rPr>
            </w:pPr>
            <w:r w:rsidRPr="00717CFE">
              <w:rPr>
                <w:lang w:val="en-PH" w:eastAsia="en-PH"/>
              </w:rPr>
              <w:t>Able to issue a credit limit advice report after recording/approving transactions and can be issued retrospectively can be issued in PDF File format.</w:t>
            </w:r>
          </w:p>
          <w:p w14:paraId="0B1D2B5E" w14:textId="1938BE32" w:rsidR="00717CFE" w:rsidRPr="009351E4" w:rsidRDefault="00B279FC" w:rsidP="00717CFE">
            <w:pPr>
              <w:pStyle w:val="NoSpacing"/>
              <w:rPr>
                <w:lang w:val="en-PH" w:eastAsia="en-PH"/>
              </w:rPr>
            </w:pPr>
            <w:ins w:id="104" w:author="Uraluk Pansuwan" w:date="2023-07-31T11:38:00Z">
              <w:r w:rsidRPr="00B279FC">
                <w:rPr>
                  <w:cs/>
                  <w:lang w:val="en-PH" w:eastAsia="en-PH" w:bidi="th-TH"/>
                </w:rPr>
                <w:t xml:space="preserve">สามารถออกใบตั้งวงเงินหลังจากบันทึกรายการ/อนุมัติรายการ และสามารถออกย้อนหลังได้ โดยออกในรูปแบบ </w:t>
              </w:r>
              <w:r w:rsidRPr="00B279FC">
                <w:rPr>
                  <w:lang w:val="en-PH" w:eastAsia="en-PH"/>
                </w:rPr>
                <w:t xml:space="preserve">PDF File </w:t>
              </w:r>
              <w:r w:rsidRPr="00B279FC">
                <w:rPr>
                  <w:cs/>
                  <w:lang w:val="en-PH" w:eastAsia="en-PH" w:bidi="th-TH"/>
                </w:rPr>
                <w:t>ได้</w:t>
              </w:r>
            </w:ins>
          </w:p>
        </w:tc>
        <w:tc>
          <w:tcPr>
            <w:tcW w:w="2700" w:type="dxa"/>
          </w:tcPr>
          <w:p w14:paraId="6AACAB83" w14:textId="5100987D" w:rsidR="00717CFE" w:rsidRPr="009351E4" w:rsidRDefault="00717CFE" w:rsidP="00717CFE">
            <w:pPr>
              <w:pStyle w:val="NoSpacing"/>
              <w:rPr>
                <w:lang w:val="en-PH" w:eastAsia="en-PH"/>
              </w:rPr>
            </w:pPr>
            <w:r>
              <w:rPr>
                <w:lang w:val="en-PH" w:eastAsia="en-PH"/>
              </w:rPr>
              <w:t>Customization</w:t>
            </w:r>
          </w:p>
        </w:tc>
        <w:tc>
          <w:tcPr>
            <w:tcW w:w="2700" w:type="dxa"/>
          </w:tcPr>
          <w:p w14:paraId="2FFC4962" w14:textId="1EE6C994" w:rsidR="00717CFE" w:rsidRPr="009351E4" w:rsidRDefault="00717CFE" w:rsidP="00717CFE">
            <w:pPr>
              <w:pStyle w:val="NoSpacing"/>
              <w:rPr>
                <w:lang w:val="en-PH" w:eastAsia="en-PH"/>
              </w:rPr>
            </w:pPr>
            <w:r>
              <w:rPr>
                <w:lang w:val="en-PH" w:eastAsia="en-PH"/>
              </w:rPr>
              <w:t>Reports</w:t>
            </w:r>
          </w:p>
        </w:tc>
      </w:tr>
      <w:tr w:rsidR="00717CFE" w:rsidRPr="009351E4" w14:paraId="2C8476CD" w14:textId="7C9801D9" w:rsidTr="00371EF3">
        <w:tblPrEx>
          <w:tblLook w:val="04A0" w:firstRow="1" w:lastRow="0" w:firstColumn="1" w:lastColumn="0" w:noHBand="0" w:noVBand="1"/>
        </w:tblPrEx>
        <w:trPr>
          <w:trHeight w:val="380"/>
        </w:trPr>
        <w:tc>
          <w:tcPr>
            <w:tcW w:w="1129" w:type="dxa"/>
          </w:tcPr>
          <w:p w14:paraId="455E73AB" w14:textId="6BF62727" w:rsidR="00717CFE" w:rsidRPr="009351E4" w:rsidRDefault="00717CFE" w:rsidP="00717CFE">
            <w:pPr>
              <w:pStyle w:val="NoSpacing"/>
              <w:rPr>
                <w:lang w:val="en-PH" w:eastAsia="en-PH"/>
              </w:rPr>
            </w:pPr>
            <w:r>
              <w:rPr>
                <w:lang w:val="en-PH" w:eastAsia="en-PH"/>
              </w:rPr>
              <w:t>TOR-CD-62</w:t>
            </w:r>
          </w:p>
        </w:tc>
        <w:tc>
          <w:tcPr>
            <w:tcW w:w="3636" w:type="dxa"/>
          </w:tcPr>
          <w:p w14:paraId="474717DD" w14:textId="18F2C420" w:rsidR="00717CFE" w:rsidRDefault="00717CFE" w:rsidP="00717CFE">
            <w:pPr>
              <w:pStyle w:val="NoSpacing"/>
              <w:rPr>
                <w:ins w:id="105" w:author="Uraluk Pansuwan" w:date="2023-07-31T11:42:00Z"/>
                <w:lang w:val="en-PH" w:eastAsia="en-PH"/>
              </w:rPr>
            </w:pPr>
            <w:r w:rsidRPr="00717CFE">
              <w:rPr>
                <w:lang w:val="en-PH" w:eastAsia="en-PH"/>
              </w:rPr>
              <w:t xml:space="preserve">inquiry (Report) </w:t>
            </w:r>
            <w:del w:id="106" w:author="Uraluk Pansuwan" w:date="2023-07-31T13:40:00Z">
              <w:r w:rsidRPr="00717CFE" w:rsidDel="0023111E">
                <w:rPr>
                  <w:lang w:val="en-PH" w:eastAsia="en-PH"/>
                </w:rPr>
                <w:delText>m</w:delText>
              </w:r>
            </w:del>
            <w:ins w:id="107" w:author="Uraluk Pansuwan" w:date="2023-07-31T13:40:00Z">
              <w:r w:rsidR="0023111E">
                <w:rPr>
                  <w:lang w:val="en-PH" w:eastAsia="en-PH"/>
                </w:rPr>
                <w:t>M</w:t>
              </w:r>
            </w:ins>
            <w:r w:rsidRPr="00717CFE">
              <w:rPr>
                <w:lang w:val="en-PH" w:eastAsia="en-PH"/>
              </w:rPr>
              <w:t>onthly report.</w:t>
            </w:r>
          </w:p>
          <w:p w14:paraId="53883C77" w14:textId="6BF8C66C" w:rsidR="00235AFC" w:rsidRPr="009351E4" w:rsidRDefault="00235AFC" w:rsidP="00717CFE">
            <w:pPr>
              <w:pStyle w:val="NoSpacing"/>
              <w:rPr>
                <w:lang w:val="en-PH" w:eastAsia="en-PH"/>
              </w:rPr>
            </w:pPr>
            <w:ins w:id="108" w:author="Uraluk Pansuwan" w:date="2023-07-31T11:42:00Z">
              <w:r w:rsidRPr="00235AFC">
                <w:rPr>
                  <w:cs/>
                  <w:lang w:val="en-PH" w:eastAsia="en-PH" w:bidi="th-TH"/>
                </w:rPr>
                <w:lastRenderedPageBreak/>
                <w:t>สามารถเรียกดู (</w:t>
              </w:r>
              <w:r w:rsidRPr="00235AFC">
                <w:rPr>
                  <w:lang w:val="en-PH" w:eastAsia="en-PH"/>
                </w:rPr>
                <w:t xml:space="preserve">Report)  </w:t>
              </w:r>
              <w:r w:rsidRPr="00235AFC">
                <w:rPr>
                  <w:cs/>
                  <w:lang w:val="en-PH" w:eastAsia="en-PH" w:bidi="th-TH"/>
                </w:rPr>
                <w:t>รายงานประจำเดือน</w:t>
              </w:r>
            </w:ins>
          </w:p>
        </w:tc>
        <w:tc>
          <w:tcPr>
            <w:tcW w:w="2700" w:type="dxa"/>
          </w:tcPr>
          <w:p w14:paraId="1B16C774" w14:textId="37458A5A" w:rsidR="00717CFE" w:rsidRPr="009351E4" w:rsidRDefault="00717CFE" w:rsidP="00717CFE">
            <w:pPr>
              <w:pStyle w:val="NoSpacing"/>
              <w:rPr>
                <w:lang w:val="en-PH" w:eastAsia="en-PH"/>
              </w:rPr>
            </w:pPr>
            <w:r>
              <w:rPr>
                <w:lang w:val="en-PH" w:eastAsia="en-PH"/>
              </w:rPr>
              <w:lastRenderedPageBreak/>
              <w:t>Customization</w:t>
            </w:r>
          </w:p>
        </w:tc>
        <w:tc>
          <w:tcPr>
            <w:tcW w:w="2700" w:type="dxa"/>
          </w:tcPr>
          <w:p w14:paraId="6E8BEC72" w14:textId="01D9777D" w:rsidR="00717CFE" w:rsidRPr="009351E4" w:rsidRDefault="00717CFE" w:rsidP="00717CFE">
            <w:pPr>
              <w:pStyle w:val="NoSpacing"/>
              <w:rPr>
                <w:lang w:val="en-PH" w:eastAsia="en-PH"/>
              </w:rPr>
            </w:pPr>
            <w:r>
              <w:rPr>
                <w:lang w:val="en-PH" w:eastAsia="en-PH"/>
              </w:rPr>
              <w:t>Reports</w:t>
            </w:r>
          </w:p>
        </w:tc>
      </w:tr>
      <w:tr w:rsidR="00717CFE" w:rsidRPr="009351E4" w14:paraId="2216AC09" w14:textId="08FAD31E" w:rsidTr="00371EF3">
        <w:tblPrEx>
          <w:tblLook w:val="04A0" w:firstRow="1" w:lastRow="0" w:firstColumn="1" w:lastColumn="0" w:noHBand="0" w:noVBand="1"/>
        </w:tblPrEx>
        <w:trPr>
          <w:trHeight w:val="380"/>
        </w:trPr>
        <w:tc>
          <w:tcPr>
            <w:tcW w:w="1129" w:type="dxa"/>
          </w:tcPr>
          <w:p w14:paraId="5D16D28D" w14:textId="5D48E7CC" w:rsidR="00717CFE" w:rsidRPr="009351E4" w:rsidRDefault="00717CFE" w:rsidP="00717CFE">
            <w:pPr>
              <w:pStyle w:val="NoSpacing"/>
              <w:rPr>
                <w:lang w:val="en-PH" w:eastAsia="en-PH"/>
              </w:rPr>
            </w:pPr>
            <w:r>
              <w:rPr>
                <w:lang w:val="en-PH" w:eastAsia="en-PH"/>
              </w:rPr>
              <w:t>TOR-CD-63</w:t>
            </w:r>
          </w:p>
        </w:tc>
        <w:tc>
          <w:tcPr>
            <w:tcW w:w="3636" w:type="dxa"/>
          </w:tcPr>
          <w:p w14:paraId="6F733A10" w14:textId="14B17145" w:rsidR="00717CFE" w:rsidRDefault="00717CFE" w:rsidP="00717CFE">
            <w:pPr>
              <w:pStyle w:val="NoSpacing"/>
              <w:rPr>
                <w:ins w:id="109" w:author="Uraluk Pansuwan" w:date="2023-07-31T11:42:00Z"/>
                <w:lang w:val="en-PH" w:eastAsia="en-PH" w:bidi="th-TH"/>
              </w:rPr>
            </w:pPr>
            <w:r w:rsidRPr="00717CFE">
              <w:rPr>
                <w:lang w:val="en-PH" w:eastAsia="en-PH"/>
              </w:rPr>
              <w:t>Able to Inquiry (Report)</w:t>
            </w:r>
            <w:ins w:id="110" w:author="Uraluk Pansuwan" w:date="2023-07-31T11:48:00Z">
              <w:r w:rsidR="00235AFC">
                <w:rPr>
                  <w:rFonts w:hint="cs"/>
                  <w:cs/>
                  <w:lang w:val="en-PH" w:eastAsia="en-PH" w:bidi="th-TH"/>
                </w:rPr>
                <w:t xml:space="preserve"> </w:t>
              </w:r>
            </w:ins>
            <w:ins w:id="111" w:author="Uraluk Pansuwan" w:date="2023-07-31T12:21:00Z">
              <w:r w:rsidR="000660D5">
                <w:rPr>
                  <w:lang w:val="en-PH" w:eastAsia="en-PH" w:bidi="th-TH"/>
                </w:rPr>
                <w:t>Report t</w:t>
              </w:r>
            </w:ins>
            <w:ins w:id="112" w:author="Uraluk Pansuwan" w:date="2023-07-31T12:18:00Z">
              <w:r w:rsidR="000660D5" w:rsidRPr="000660D5">
                <w:rPr>
                  <w:lang w:val="en-PH" w:eastAsia="en-PH" w:bidi="th-TH"/>
                </w:rPr>
                <w:t xml:space="preserve">he Approved credit </w:t>
              </w:r>
            </w:ins>
            <w:ins w:id="113" w:author="Uraluk Pansuwan" w:date="2023-07-31T12:23:00Z">
              <w:r w:rsidR="000660D5">
                <w:rPr>
                  <w:lang w:val="en-PH" w:eastAsia="en-PH" w:bidi="th-TH"/>
                </w:rPr>
                <w:t>line</w:t>
              </w:r>
            </w:ins>
            <w:ins w:id="114" w:author="Uraluk Pansuwan" w:date="2023-07-31T12:18:00Z">
              <w:r w:rsidR="000660D5" w:rsidRPr="000660D5">
                <w:rPr>
                  <w:lang w:val="en-PH" w:eastAsia="en-PH" w:bidi="th-TH"/>
                </w:rPr>
                <w:t xml:space="preserve"> which classify by </w:t>
              </w:r>
            </w:ins>
            <w:ins w:id="115" w:author="Uraluk Pansuwan" w:date="2023-07-31T12:25:00Z">
              <w:r w:rsidR="000660D5">
                <w:rPr>
                  <w:lang w:val="en-PH" w:eastAsia="en-PH" w:bidi="th-TH"/>
                </w:rPr>
                <w:t>Marketing Department</w:t>
              </w:r>
            </w:ins>
            <w:ins w:id="116" w:author="Uraluk Pansuwan" w:date="2023-07-31T11:48:00Z">
              <w:r w:rsidR="00235AFC">
                <w:rPr>
                  <w:lang w:val="en-US" w:eastAsia="en-PH" w:bidi="th-TH"/>
                </w:rPr>
                <w:t xml:space="preserve"> </w:t>
              </w:r>
            </w:ins>
            <w:del w:id="117" w:author="Uraluk Pansuwan" w:date="2023-07-31T11:51:00Z">
              <w:r w:rsidRPr="00717CFE" w:rsidDel="00235AFC">
                <w:rPr>
                  <w:lang w:val="en-PH" w:eastAsia="en-PH"/>
                </w:rPr>
                <w:delText xml:space="preserve"> Monthly report</w:delText>
              </w:r>
            </w:del>
          </w:p>
          <w:p w14:paraId="4F98558C" w14:textId="6E3749CA" w:rsidR="00235AFC" w:rsidRPr="009351E4" w:rsidRDefault="00235AFC" w:rsidP="00717CFE">
            <w:pPr>
              <w:pStyle w:val="NoSpacing"/>
              <w:rPr>
                <w:lang w:val="en-PH" w:eastAsia="en-PH"/>
              </w:rPr>
            </w:pPr>
            <w:ins w:id="118" w:author="Uraluk Pansuwan" w:date="2023-07-31T11:42:00Z">
              <w:r w:rsidRPr="00235AFC">
                <w:rPr>
                  <w:cs/>
                  <w:lang w:val="en-PH" w:eastAsia="en-PH" w:bidi="th-TH"/>
                </w:rPr>
                <w:t>สามารถเรียกดู (</w:t>
              </w:r>
              <w:r w:rsidRPr="00235AFC">
                <w:rPr>
                  <w:lang w:val="en-PH" w:eastAsia="en-PH"/>
                </w:rPr>
                <w:t xml:space="preserve">Report)  </w:t>
              </w:r>
              <w:r w:rsidRPr="00235AFC">
                <w:rPr>
                  <w:cs/>
                  <w:lang w:val="en-PH" w:eastAsia="en-PH" w:bidi="th-TH"/>
                </w:rPr>
                <w:t>รายงานอนุมัติสินเชื่อตามผู้ดูแล</w:t>
              </w:r>
            </w:ins>
          </w:p>
        </w:tc>
        <w:tc>
          <w:tcPr>
            <w:tcW w:w="2700" w:type="dxa"/>
          </w:tcPr>
          <w:p w14:paraId="7A6DA589" w14:textId="0FD8C94F" w:rsidR="00717CFE" w:rsidRPr="009351E4" w:rsidRDefault="00717CFE" w:rsidP="00717CFE">
            <w:pPr>
              <w:pStyle w:val="NoSpacing"/>
              <w:rPr>
                <w:lang w:val="en-PH" w:eastAsia="en-PH"/>
              </w:rPr>
            </w:pPr>
            <w:r>
              <w:rPr>
                <w:lang w:val="en-PH" w:eastAsia="en-PH"/>
              </w:rPr>
              <w:t>Customization</w:t>
            </w:r>
          </w:p>
        </w:tc>
        <w:tc>
          <w:tcPr>
            <w:tcW w:w="2700" w:type="dxa"/>
          </w:tcPr>
          <w:p w14:paraId="1981E990" w14:textId="0AAF8ECE" w:rsidR="00717CFE" w:rsidRPr="009351E4" w:rsidRDefault="00717CFE" w:rsidP="00717CFE">
            <w:pPr>
              <w:pStyle w:val="NoSpacing"/>
              <w:rPr>
                <w:lang w:val="en-PH" w:eastAsia="en-PH"/>
              </w:rPr>
            </w:pPr>
            <w:r>
              <w:rPr>
                <w:lang w:val="en-PH" w:eastAsia="en-PH"/>
              </w:rPr>
              <w:t>Reports</w:t>
            </w:r>
          </w:p>
        </w:tc>
      </w:tr>
      <w:tr w:rsidR="00717CFE" w:rsidRPr="009351E4" w14:paraId="10F3E8CB" w14:textId="27E9ED9D" w:rsidTr="00371EF3">
        <w:tblPrEx>
          <w:tblLook w:val="04A0" w:firstRow="1" w:lastRow="0" w:firstColumn="1" w:lastColumn="0" w:noHBand="0" w:noVBand="1"/>
        </w:tblPrEx>
        <w:trPr>
          <w:trHeight w:val="380"/>
        </w:trPr>
        <w:tc>
          <w:tcPr>
            <w:tcW w:w="1129" w:type="dxa"/>
          </w:tcPr>
          <w:p w14:paraId="3BA735F1" w14:textId="50F154DA" w:rsidR="00717CFE" w:rsidRPr="009351E4" w:rsidRDefault="00717CFE" w:rsidP="00717CFE">
            <w:pPr>
              <w:pStyle w:val="NoSpacing"/>
              <w:rPr>
                <w:lang w:val="en-PH" w:eastAsia="en-PH"/>
              </w:rPr>
            </w:pPr>
            <w:r>
              <w:rPr>
                <w:lang w:val="en-PH" w:eastAsia="en-PH"/>
              </w:rPr>
              <w:t>TOR-CD-64</w:t>
            </w:r>
          </w:p>
        </w:tc>
        <w:tc>
          <w:tcPr>
            <w:tcW w:w="3636" w:type="dxa"/>
          </w:tcPr>
          <w:p w14:paraId="3BB4CA4D" w14:textId="77777777" w:rsidR="00717CFE" w:rsidRDefault="00717CFE" w:rsidP="00717CFE">
            <w:pPr>
              <w:pStyle w:val="NoSpacing"/>
              <w:rPr>
                <w:ins w:id="119" w:author="Uraluk Pansuwan" w:date="2023-07-31T11:52:00Z"/>
                <w:lang w:val="en-PH" w:eastAsia="en-PH"/>
              </w:rPr>
            </w:pPr>
            <w:r w:rsidRPr="00717CFE">
              <w:rPr>
                <w:lang w:val="en-PH" w:eastAsia="en-PH"/>
              </w:rPr>
              <w:t>Able to Inquiry (Report) W25_06_2020</w:t>
            </w:r>
          </w:p>
          <w:p w14:paraId="18CD243D" w14:textId="20A0BBD1" w:rsidR="001177F6" w:rsidRPr="009351E4" w:rsidRDefault="001177F6" w:rsidP="00717CFE">
            <w:pPr>
              <w:pStyle w:val="NoSpacing"/>
              <w:rPr>
                <w:lang w:val="en-PH" w:eastAsia="en-PH"/>
              </w:rPr>
            </w:pPr>
            <w:ins w:id="120" w:author="Uraluk Pansuwan" w:date="2023-07-31T11:52:00Z">
              <w:r w:rsidRPr="001177F6">
                <w:rPr>
                  <w:cs/>
                  <w:lang w:val="en-PH" w:eastAsia="en-PH" w:bidi="th-TH"/>
                </w:rPr>
                <w:t>สามารถเรียกดู (</w:t>
              </w:r>
              <w:r w:rsidRPr="001177F6">
                <w:rPr>
                  <w:lang w:val="en-PH" w:eastAsia="en-PH"/>
                </w:rPr>
                <w:t>Report)  W25_06_2020</w:t>
              </w:r>
            </w:ins>
          </w:p>
        </w:tc>
        <w:tc>
          <w:tcPr>
            <w:tcW w:w="2700" w:type="dxa"/>
          </w:tcPr>
          <w:p w14:paraId="1AA2E4A0" w14:textId="2BB0B707" w:rsidR="00717CFE" w:rsidRPr="009351E4" w:rsidRDefault="00717CFE" w:rsidP="00717CFE">
            <w:pPr>
              <w:pStyle w:val="NoSpacing"/>
              <w:rPr>
                <w:lang w:val="en-PH" w:eastAsia="en-PH"/>
              </w:rPr>
            </w:pPr>
            <w:r>
              <w:rPr>
                <w:lang w:val="en-PH" w:eastAsia="en-PH"/>
              </w:rPr>
              <w:t>Customization</w:t>
            </w:r>
          </w:p>
        </w:tc>
        <w:tc>
          <w:tcPr>
            <w:tcW w:w="2700" w:type="dxa"/>
          </w:tcPr>
          <w:p w14:paraId="544D71A2" w14:textId="356A5146" w:rsidR="00717CFE" w:rsidRPr="009351E4" w:rsidRDefault="00717CFE" w:rsidP="00717CFE">
            <w:pPr>
              <w:pStyle w:val="NoSpacing"/>
              <w:rPr>
                <w:lang w:val="en-PH" w:eastAsia="en-PH"/>
              </w:rPr>
            </w:pPr>
            <w:r>
              <w:rPr>
                <w:lang w:val="en-PH" w:eastAsia="en-PH"/>
              </w:rPr>
              <w:t>Reports</w:t>
            </w:r>
          </w:p>
        </w:tc>
      </w:tr>
      <w:tr w:rsidR="00717CFE" w:rsidRPr="009351E4" w14:paraId="6B1B4A5A" w14:textId="3A0D2646" w:rsidTr="00371EF3">
        <w:tblPrEx>
          <w:tblLook w:val="04A0" w:firstRow="1" w:lastRow="0" w:firstColumn="1" w:lastColumn="0" w:noHBand="0" w:noVBand="1"/>
        </w:tblPrEx>
        <w:trPr>
          <w:trHeight w:val="380"/>
        </w:trPr>
        <w:tc>
          <w:tcPr>
            <w:tcW w:w="1129" w:type="dxa"/>
          </w:tcPr>
          <w:p w14:paraId="190D4628" w14:textId="5550FD92" w:rsidR="00717CFE" w:rsidRPr="009351E4" w:rsidRDefault="00717CFE" w:rsidP="00717CFE">
            <w:pPr>
              <w:pStyle w:val="NoSpacing"/>
              <w:rPr>
                <w:lang w:val="en-PH" w:eastAsia="en-PH"/>
              </w:rPr>
            </w:pPr>
            <w:r>
              <w:rPr>
                <w:lang w:val="en-PH" w:eastAsia="en-PH"/>
              </w:rPr>
              <w:t>TOR-CD-65</w:t>
            </w:r>
          </w:p>
        </w:tc>
        <w:tc>
          <w:tcPr>
            <w:tcW w:w="3636" w:type="dxa"/>
          </w:tcPr>
          <w:p w14:paraId="51A3B35F" w14:textId="2198C566" w:rsidR="00717CFE" w:rsidRDefault="00717CFE" w:rsidP="00717CFE">
            <w:pPr>
              <w:pStyle w:val="NoSpacing"/>
              <w:rPr>
                <w:ins w:id="121" w:author="Uraluk Pansuwan" w:date="2023-07-31T11:52:00Z"/>
                <w:lang w:val="en-PH" w:eastAsia="en-PH"/>
              </w:rPr>
            </w:pPr>
            <w:r w:rsidRPr="00717CFE">
              <w:rPr>
                <w:lang w:val="en-PH" w:eastAsia="en-PH"/>
              </w:rPr>
              <w:t>Able to Inquiry (Report) Report on cancellation</w:t>
            </w:r>
            <w:del w:id="122" w:author="Uraluk Pansuwan" w:date="2023-07-31T11:54:00Z">
              <w:r w:rsidRPr="00717CFE" w:rsidDel="001177F6">
                <w:rPr>
                  <w:lang w:val="en-PH" w:eastAsia="en-PH"/>
                </w:rPr>
                <w:delText>/relief</w:delText>
              </w:r>
            </w:del>
            <w:r w:rsidRPr="00717CFE">
              <w:rPr>
                <w:lang w:val="en-PH" w:eastAsia="en-PH"/>
              </w:rPr>
              <w:t xml:space="preserve"> of credit limit</w:t>
            </w:r>
          </w:p>
          <w:p w14:paraId="2D492B9F" w14:textId="72058956" w:rsidR="001177F6" w:rsidRPr="009351E4" w:rsidRDefault="001177F6" w:rsidP="00717CFE">
            <w:pPr>
              <w:pStyle w:val="NoSpacing"/>
              <w:rPr>
                <w:lang w:val="en-PH" w:eastAsia="en-PH"/>
              </w:rPr>
            </w:pPr>
            <w:ins w:id="123" w:author="Uraluk Pansuwan" w:date="2023-07-31T11:52:00Z">
              <w:r w:rsidRPr="001177F6">
                <w:rPr>
                  <w:cs/>
                  <w:lang w:val="en-PH" w:eastAsia="en-PH" w:bidi="th-TH"/>
                </w:rPr>
                <w:t>สามารถเรียกดู (</w:t>
              </w:r>
              <w:r w:rsidRPr="001177F6">
                <w:rPr>
                  <w:lang w:val="en-PH" w:eastAsia="en-PH"/>
                </w:rPr>
                <w:t xml:space="preserve">Report)  </w:t>
              </w:r>
              <w:r w:rsidRPr="001177F6">
                <w:rPr>
                  <w:cs/>
                  <w:lang w:val="en-PH" w:eastAsia="en-PH" w:bidi="th-TH"/>
                </w:rPr>
                <w:t>รายงานการยกเลิก/ปลดภาระวงเงิน</w:t>
              </w:r>
            </w:ins>
          </w:p>
        </w:tc>
        <w:tc>
          <w:tcPr>
            <w:tcW w:w="2700" w:type="dxa"/>
          </w:tcPr>
          <w:p w14:paraId="33B0C7D9" w14:textId="2354CD2D" w:rsidR="00717CFE" w:rsidRPr="009351E4" w:rsidRDefault="00717CFE" w:rsidP="00717CFE">
            <w:pPr>
              <w:pStyle w:val="NoSpacing"/>
              <w:rPr>
                <w:lang w:val="en-PH" w:eastAsia="en-PH"/>
              </w:rPr>
            </w:pPr>
            <w:r>
              <w:rPr>
                <w:lang w:val="en-PH" w:eastAsia="en-PH"/>
              </w:rPr>
              <w:t>Customization</w:t>
            </w:r>
          </w:p>
        </w:tc>
        <w:tc>
          <w:tcPr>
            <w:tcW w:w="2700" w:type="dxa"/>
          </w:tcPr>
          <w:p w14:paraId="25821DC7" w14:textId="075007E6" w:rsidR="00717CFE" w:rsidRPr="009351E4" w:rsidRDefault="00717CFE" w:rsidP="00717CFE">
            <w:pPr>
              <w:pStyle w:val="NoSpacing"/>
              <w:rPr>
                <w:lang w:val="en-PH" w:eastAsia="en-PH"/>
              </w:rPr>
            </w:pPr>
            <w:r>
              <w:rPr>
                <w:lang w:val="en-PH" w:eastAsia="en-PH"/>
              </w:rPr>
              <w:t>Reports</w:t>
            </w:r>
          </w:p>
        </w:tc>
      </w:tr>
      <w:tr w:rsidR="00717CFE" w:rsidRPr="009351E4" w14:paraId="40932062" w14:textId="0BBD26AD" w:rsidTr="00371EF3">
        <w:tblPrEx>
          <w:tblLook w:val="04A0" w:firstRow="1" w:lastRow="0" w:firstColumn="1" w:lastColumn="0" w:noHBand="0" w:noVBand="1"/>
        </w:tblPrEx>
        <w:trPr>
          <w:trHeight w:val="380"/>
        </w:trPr>
        <w:tc>
          <w:tcPr>
            <w:tcW w:w="1129" w:type="dxa"/>
          </w:tcPr>
          <w:p w14:paraId="398AA487" w14:textId="1F1CA3BB" w:rsidR="00717CFE" w:rsidRPr="009351E4" w:rsidRDefault="00717CFE" w:rsidP="00717CFE">
            <w:pPr>
              <w:pStyle w:val="NoSpacing"/>
              <w:rPr>
                <w:lang w:val="en-PH" w:eastAsia="en-PH"/>
              </w:rPr>
            </w:pPr>
            <w:r>
              <w:rPr>
                <w:lang w:val="en-PH" w:eastAsia="en-PH"/>
              </w:rPr>
              <w:t>TOR-CD-66</w:t>
            </w:r>
          </w:p>
        </w:tc>
        <w:tc>
          <w:tcPr>
            <w:tcW w:w="3636" w:type="dxa"/>
          </w:tcPr>
          <w:p w14:paraId="4181C74B" w14:textId="63B23F6D" w:rsidR="00717CFE" w:rsidRDefault="00717CFE" w:rsidP="00717CFE">
            <w:pPr>
              <w:pStyle w:val="NoSpacing"/>
              <w:rPr>
                <w:ins w:id="124" w:author="Uraluk Pansuwan" w:date="2023-07-31T11:54:00Z"/>
                <w:lang w:val="en-PH" w:eastAsia="en-PH"/>
              </w:rPr>
            </w:pPr>
            <w:r w:rsidRPr="00717CFE">
              <w:rPr>
                <w:lang w:val="en-PH" w:eastAsia="en-PH"/>
              </w:rPr>
              <w:t xml:space="preserve">Able to Inquiry (Report) Report on credit approval </w:t>
            </w:r>
            <w:del w:id="125" w:author="Uraluk Pansuwan" w:date="2023-07-31T12:27:00Z">
              <w:r w:rsidRPr="00717CFE" w:rsidDel="000660D5">
                <w:rPr>
                  <w:lang w:val="en-PH" w:eastAsia="en-PH"/>
                </w:rPr>
                <w:delText>without signing a contract</w:delText>
              </w:r>
            </w:del>
            <w:r w:rsidRPr="00717CFE">
              <w:rPr>
                <w:lang w:val="en-PH" w:eastAsia="en-PH"/>
              </w:rPr>
              <w:t xml:space="preserve"> </w:t>
            </w:r>
            <w:del w:id="126" w:author="Uraluk Pansuwan" w:date="2023-07-31T12:23:00Z">
              <w:r w:rsidRPr="00717CFE" w:rsidDel="000660D5">
                <w:rPr>
                  <w:lang w:val="en-PH" w:eastAsia="en-PH"/>
                </w:rPr>
                <w:delText xml:space="preserve">according to the credit line </w:delText>
              </w:r>
            </w:del>
            <w:ins w:id="127" w:author="Uraluk Pansuwan" w:date="2023-07-31T12:27:00Z">
              <w:r w:rsidR="000660D5">
                <w:rPr>
                  <w:lang w:val="en-PH" w:eastAsia="en-PH"/>
                </w:rPr>
                <w:t xml:space="preserve">have not yet signed a contract </w:t>
              </w:r>
            </w:ins>
            <w:del w:id="128" w:author="Uraluk Pansuwan" w:date="2023-07-31T12:23:00Z">
              <w:r w:rsidRPr="00717CFE" w:rsidDel="000660D5">
                <w:rPr>
                  <w:lang w:val="en-PH" w:eastAsia="en-PH"/>
                </w:rPr>
                <w:delText>administrator</w:delText>
              </w:r>
            </w:del>
            <w:ins w:id="129" w:author="Uraluk Pansuwan" w:date="2023-07-31T12:23:00Z">
              <w:r w:rsidR="000660D5">
                <w:rPr>
                  <w:lang w:val="en-PH" w:eastAsia="en-PH"/>
                </w:rPr>
                <w:t xml:space="preserve">which classify by </w:t>
              </w:r>
            </w:ins>
            <w:ins w:id="130" w:author="Uraluk Pansuwan" w:date="2023-07-31T12:24:00Z">
              <w:r w:rsidR="000660D5">
                <w:rPr>
                  <w:lang w:val="en-PH" w:eastAsia="en-PH"/>
                </w:rPr>
                <w:t>Marketing Department</w:t>
              </w:r>
            </w:ins>
          </w:p>
          <w:p w14:paraId="16D6915B" w14:textId="0D6A3D98" w:rsidR="000660D5" w:rsidRPr="009351E4" w:rsidRDefault="001177F6" w:rsidP="00717CFE">
            <w:pPr>
              <w:pStyle w:val="NoSpacing"/>
              <w:rPr>
                <w:lang w:val="en-PH" w:eastAsia="en-PH" w:bidi="th-TH"/>
              </w:rPr>
            </w:pPr>
            <w:ins w:id="131" w:author="Uraluk Pansuwan" w:date="2023-07-31T11:54:00Z">
              <w:r w:rsidRPr="001177F6">
                <w:rPr>
                  <w:cs/>
                  <w:lang w:val="en-PH" w:eastAsia="en-PH" w:bidi="th-TH"/>
                </w:rPr>
                <w:t>สามารถเรียกดู (</w:t>
              </w:r>
              <w:r w:rsidRPr="001177F6">
                <w:rPr>
                  <w:lang w:val="en-PH" w:eastAsia="en-PH"/>
                </w:rPr>
                <w:t xml:space="preserve">Report)  </w:t>
              </w:r>
              <w:r w:rsidRPr="001177F6">
                <w:rPr>
                  <w:cs/>
                  <w:lang w:val="en-PH" w:eastAsia="en-PH" w:bidi="th-TH"/>
                </w:rPr>
                <w:t>รายงานการอนุมัติสินเชื่อไม่เซ็นสัญญาตามผู้ดูแลวงเงิน</w:t>
              </w:r>
            </w:ins>
          </w:p>
        </w:tc>
        <w:tc>
          <w:tcPr>
            <w:tcW w:w="2700" w:type="dxa"/>
          </w:tcPr>
          <w:p w14:paraId="46E2CD74" w14:textId="16396367" w:rsidR="00717CFE" w:rsidRPr="009351E4" w:rsidRDefault="00717CFE" w:rsidP="00717CFE">
            <w:pPr>
              <w:pStyle w:val="NoSpacing"/>
              <w:rPr>
                <w:lang w:val="en-PH" w:eastAsia="en-PH"/>
              </w:rPr>
            </w:pPr>
            <w:r>
              <w:rPr>
                <w:lang w:val="en-PH" w:eastAsia="en-PH"/>
              </w:rPr>
              <w:t>Customization</w:t>
            </w:r>
          </w:p>
        </w:tc>
        <w:tc>
          <w:tcPr>
            <w:tcW w:w="2700" w:type="dxa"/>
          </w:tcPr>
          <w:p w14:paraId="728163FB" w14:textId="32A716F9" w:rsidR="00717CFE" w:rsidRPr="009351E4" w:rsidRDefault="00717CFE" w:rsidP="00717CFE">
            <w:pPr>
              <w:pStyle w:val="NoSpacing"/>
              <w:rPr>
                <w:lang w:val="en-PH" w:eastAsia="en-PH"/>
              </w:rPr>
            </w:pPr>
            <w:r>
              <w:rPr>
                <w:lang w:val="en-PH" w:eastAsia="en-PH"/>
              </w:rPr>
              <w:t>Reports</w:t>
            </w:r>
          </w:p>
        </w:tc>
      </w:tr>
      <w:tr w:rsidR="00717CFE" w:rsidRPr="009351E4" w14:paraId="7FC756A3" w14:textId="68E589AB" w:rsidTr="00371EF3">
        <w:tblPrEx>
          <w:tblLook w:val="04A0" w:firstRow="1" w:lastRow="0" w:firstColumn="1" w:lastColumn="0" w:noHBand="0" w:noVBand="1"/>
        </w:tblPrEx>
        <w:trPr>
          <w:trHeight w:val="380"/>
        </w:trPr>
        <w:tc>
          <w:tcPr>
            <w:tcW w:w="1129" w:type="dxa"/>
          </w:tcPr>
          <w:p w14:paraId="7A477C0F" w14:textId="28C200AC" w:rsidR="00717CFE" w:rsidRPr="009351E4" w:rsidRDefault="00717CFE" w:rsidP="00717CFE">
            <w:pPr>
              <w:pStyle w:val="NoSpacing"/>
              <w:rPr>
                <w:lang w:val="en-PH" w:eastAsia="en-PH"/>
              </w:rPr>
            </w:pPr>
            <w:r>
              <w:rPr>
                <w:lang w:val="en-PH" w:eastAsia="en-PH"/>
              </w:rPr>
              <w:t>TOR-CD-67</w:t>
            </w:r>
          </w:p>
        </w:tc>
        <w:tc>
          <w:tcPr>
            <w:tcW w:w="3636" w:type="dxa"/>
          </w:tcPr>
          <w:p w14:paraId="03E5AF9C" w14:textId="013EA767" w:rsidR="00717CFE" w:rsidRDefault="00717CFE" w:rsidP="00717CFE">
            <w:pPr>
              <w:pStyle w:val="NoSpacing"/>
              <w:rPr>
                <w:ins w:id="132" w:author="Uraluk Pansuwan" w:date="2023-07-31T12:35:00Z"/>
                <w:lang w:val="en-PH" w:eastAsia="en-PH"/>
              </w:rPr>
            </w:pPr>
            <w:r w:rsidRPr="00717CFE">
              <w:rPr>
                <w:lang w:val="en-PH" w:eastAsia="en-PH"/>
              </w:rPr>
              <w:t xml:space="preserve">Able to Inquiry (Report) report the </w:t>
            </w:r>
            <w:del w:id="133" w:author="Uraluk Pansuwan" w:date="2023-07-31T12:36:00Z">
              <w:r w:rsidRPr="00717CFE" w:rsidDel="00671C76">
                <w:rPr>
                  <w:lang w:val="en-PH" w:eastAsia="en-PH"/>
                </w:rPr>
                <w:delText xml:space="preserve">amount </w:delText>
              </w:r>
            </w:del>
            <w:ins w:id="134" w:author="Uraluk Pansuwan" w:date="2023-07-31T12:36:00Z">
              <w:r w:rsidR="00671C76">
                <w:rPr>
                  <w:lang w:val="en-PH" w:eastAsia="en-PH"/>
                </w:rPr>
                <w:t>credit line</w:t>
              </w:r>
              <w:r w:rsidR="00671C76" w:rsidRPr="00717CFE">
                <w:rPr>
                  <w:lang w:val="en-PH" w:eastAsia="en-PH"/>
                </w:rPr>
                <w:t xml:space="preserve"> </w:t>
              </w:r>
            </w:ins>
            <w:r w:rsidRPr="00717CFE">
              <w:rPr>
                <w:lang w:val="en-PH" w:eastAsia="en-PH"/>
              </w:rPr>
              <w:t>signed</w:t>
            </w:r>
            <w:ins w:id="135" w:author="Uraluk Pansuwan" w:date="2023-07-31T12:31:00Z">
              <w:r w:rsidR="00671C76">
                <w:rPr>
                  <w:lang w:val="en-PH" w:eastAsia="en-PH"/>
                </w:rPr>
                <w:t xml:space="preserve"> contract</w:t>
              </w:r>
            </w:ins>
            <w:r w:rsidRPr="00717CFE">
              <w:rPr>
                <w:lang w:val="en-PH" w:eastAsia="en-PH"/>
              </w:rPr>
              <w:t xml:space="preserve"> in the month</w:t>
            </w:r>
          </w:p>
          <w:p w14:paraId="458B3EA2" w14:textId="2540F1AC" w:rsidR="00671C76" w:rsidRDefault="00671C76" w:rsidP="00717CFE">
            <w:pPr>
              <w:pStyle w:val="NoSpacing"/>
              <w:rPr>
                <w:ins w:id="136" w:author="Uraluk Pansuwan" w:date="2023-07-31T12:30:00Z"/>
                <w:lang w:val="en-PH" w:eastAsia="en-PH"/>
              </w:rPr>
            </w:pPr>
            <w:ins w:id="137" w:author="Uraluk Pansuwan" w:date="2023-07-31T12:35:00Z">
              <w:r w:rsidRPr="00671C76">
                <w:rPr>
                  <w:cs/>
                  <w:lang w:val="en-PH" w:eastAsia="en-PH" w:bidi="th-TH"/>
                </w:rPr>
                <w:t>สามารถเรียกดู (</w:t>
              </w:r>
              <w:r w:rsidRPr="00671C76">
                <w:rPr>
                  <w:lang w:val="en-PH" w:eastAsia="en-PH"/>
                </w:rPr>
                <w:t xml:space="preserve">Report)  </w:t>
              </w:r>
              <w:r w:rsidRPr="00671C76">
                <w:rPr>
                  <w:cs/>
                  <w:lang w:val="en-PH" w:eastAsia="en-PH" w:bidi="th-TH"/>
                </w:rPr>
                <w:t>รายงานวงเงินที่เซ็นสัญญาในเดือน</w:t>
              </w:r>
            </w:ins>
          </w:p>
          <w:p w14:paraId="236F4C1A" w14:textId="08D8E569" w:rsidR="00885953" w:rsidRPr="009351E4" w:rsidRDefault="00885953" w:rsidP="00717CFE">
            <w:pPr>
              <w:pStyle w:val="NoSpacing"/>
              <w:rPr>
                <w:lang w:val="en-PH" w:eastAsia="en-PH"/>
              </w:rPr>
            </w:pPr>
          </w:p>
        </w:tc>
        <w:tc>
          <w:tcPr>
            <w:tcW w:w="2700" w:type="dxa"/>
          </w:tcPr>
          <w:p w14:paraId="7B9E7268" w14:textId="6A0220E6" w:rsidR="00717CFE" w:rsidRPr="009351E4" w:rsidRDefault="00717CFE" w:rsidP="00717CFE">
            <w:pPr>
              <w:pStyle w:val="NoSpacing"/>
              <w:rPr>
                <w:lang w:val="en-PH" w:eastAsia="en-PH"/>
              </w:rPr>
            </w:pPr>
            <w:r>
              <w:rPr>
                <w:lang w:val="en-PH" w:eastAsia="en-PH"/>
              </w:rPr>
              <w:t>Customization</w:t>
            </w:r>
          </w:p>
        </w:tc>
        <w:tc>
          <w:tcPr>
            <w:tcW w:w="2700" w:type="dxa"/>
          </w:tcPr>
          <w:p w14:paraId="48DF5E21" w14:textId="6EB50C37" w:rsidR="00717CFE" w:rsidRPr="009351E4" w:rsidRDefault="00717CFE" w:rsidP="00717CFE">
            <w:pPr>
              <w:pStyle w:val="NoSpacing"/>
              <w:rPr>
                <w:lang w:val="en-PH" w:eastAsia="en-PH"/>
              </w:rPr>
            </w:pPr>
            <w:r>
              <w:rPr>
                <w:lang w:val="en-PH" w:eastAsia="en-PH"/>
              </w:rPr>
              <w:t>Reports</w:t>
            </w:r>
          </w:p>
        </w:tc>
      </w:tr>
      <w:tr w:rsidR="00717CFE" w:rsidRPr="009351E4" w14:paraId="3400728B" w14:textId="3C2AFF3D" w:rsidTr="00371EF3">
        <w:tblPrEx>
          <w:tblLook w:val="04A0" w:firstRow="1" w:lastRow="0" w:firstColumn="1" w:lastColumn="0" w:noHBand="0" w:noVBand="1"/>
        </w:tblPrEx>
        <w:trPr>
          <w:trHeight w:val="380"/>
        </w:trPr>
        <w:tc>
          <w:tcPr>
            <w:tcW w:w="1129" w:type="dxa"/>
          </w:tcPr>
          <w:p w14:paraId="1DE4D7F7" w14:textId="35A081C1" w:rsidR="00717CFE" w:rsidRPr="009351E4" w:rsidRDefault="00717CFE" w:rsidP="00717CFE">
            <w:pPr>
              <w:pStyle w:val="NoSpacing"/>
              <w:rPr>
                <w:lang w:val="en-PH" w:eastAsia="en-PH"/>
              </w:rPr>
            </w:pPr>
            <w:r>
              <w:rPr>
                <w:lang w:val="en-PH" w:eastAsia="en-PH"/>
              </w:rPr>
              <w:t>TOR-CD-71</w:t>
            </w:r>
          </w:p>
        </w:tc>
        <w:tc>
          <w:tcPr>
            <w:tcW w:w="3636" w:type="dxa"/>
          </w:tcPr>
          <w:p w14:paraId="611FFFA7" w14:textId="77777777" w:rsidR="00717CFE" w:rsidRDefault="00717CFE" w:rsidP="00717CFE">
            <w:pPr>
              <w:pStyle w:val="NoSpacing"/>
              <w:rPr>
                <w:ins w:id="138" w:author="Uraluk Pansuwan" w:date="2023-07-31T12:38:00Z"/>
                <w:lang w:val="en-PH" w:eastAsia="en-PH"/>
              </w:rPr>
            </w:pPr>
            <w:r w:rsidRPr="00717CFE">
              <w:rPr>
                <w:lang w:val="en-PH" w:eastAsia="en-PH"/>
              </w:rPr>
              <w:t xml:space="preserve">Able to Inquiry (Report) Report of accumulated </w:t>
            </w:r>
            <w:ins w:id="139" w:author="Uraluk Pansuwan" w:date="2023-07-31T12:37:00Z">
              <w:r w:rsidR="00671C76">
                <w:rPr>
                  <w:lang w:val="en-PH" w:eastAsia="en-PH"/>
                </w:rPr>
                <w:t xml:space="preserve">limit </w:t>
              </w:r>
            </w:ins>
            <w:r w:rsidRPr="00717CFE">
              <w:rPr>
                <w:lang w:val="en-PH" w:eastAsia="en-PH"/>
              </w:rPr>
              <w:t>and outstanding balances</w:t>
            </w:r>
            <w:ins w:id="140" w:author="Uraluk Pansuwan" w:date="2023-07-31T12:38:00Z">
              <w:r w:rsidR="00671C76">
                <w:rPr>
                  <w:lang w:val="en-PH" w:eastAsia="en-PH"/>
                </w:rPr>
                <w:t xml:space="preserve"> of the limit</w:t>
              </w:r>
            </w:ins>
          </w:p>
          <w:p w14:paraId="6F3DE17D" w14:textId="63C65038" w:rsidR="00671C76" w:rsidRPr="009351E4" w:rsidRDefault="00B6348F" w:rsidP="00717CFE">
            <w:pPr>
              <w:pStyle w:val="NoSpacing"/>
              <w:rPr>
                <w:lang w:val="en-PH" w:eastAsia="en-PH"/>
              </w:rPr>
            </w:pPr>
            <w:ins w:id="141" w:author="Uraluk Pansuwan" w:date="2023-07-31T12:40:00Z">
              <w:r w:rsidRPr="00B6348F">
                <w:rPr>
                  <w:cs/>
                  <w:lang w:val="en-PH" w:eastAsia="en-PH" w:bidi="th-TH"/>
                </w:rPr>
                <w:t>สามารถเรียกดู  (</w:t>
              </w:r>
              <w:r w:rsidRPr="00B6348F">
                <w:rPr>
                  <w:lang w:val="en-PH" w:eastAsia="en-PH"/>
                </w:rPr>
                <w:t xml:space="preserve">Report) </w:t>
              </w:r>
              <w:r w:rsidRPr="00B6348F">
                <w:rPr>
                  <w:cs/>
                  <w:lang w:val="en-PH" w:eastAsia="en-PH" w:bidi="th-TH"/>
                </w:rPr>
                <w:t>รายงานวงเงินสะสมและยอดคงค้าง</w:t>
              </w:r>
            </w:ins>
          </w:p>
        </w:tc>
        <w:tc>
          <w:tcPr>
            <w:tcW w:w="2700" w:type="dxa"/>
          </w:tcPr>
          <w:p w14:paraId="4B696B1A" w14:textId="313EBC01" w:rsidR="00717CFE" w:rsidRPr="009351E4" w:rsidRDefault="00717CFE" w:rsidP="00717CFE">
            <w:pPr>
              <w:pStyle w:val="NoSpacing"/>
              <w:rPr>
                <w:lang w:val="en-PH" w:eastAsia="en-PH"/>
              </w:rPr>
            </w:pPr>
            <w:r>
              <w:rPr>
                <w:lang w:val="en-PH" w:eastAsia="en-PH"/>
              </w:rPr>
              <w:t>Customization</w:t>
            </w:r>
          </w:p>
        </w:tc>
        <w:tc>
          <w:tcPr>
            <w:tcW w:w="2700" w:type="dxa"/>
          </w:tcPr>
          <w:p w14:paraId="588EAC89" w14:textId="4EBF44C9" w:rsidR="00717CFE" w:rsidRPr="009351E4" w:rsidRDefault="00717CFE" w:rsidP="00717CFE">
            <w:pPr>
              <w:pStyle w:val="NoSpacing"/>
              <w:rPr>
                <w:lang w:val="en-PH" w:eastAsia="en-PH"/>
              </w:rPr>
            </w:pPr>
            <w:r>
              <w:rPr>
                <w:lang w:val="en-PH" w:eastAsia="en-PH"/>
              </w:rPr>
              <w:t>Reports</w:t>
            </w:r>
          </w:p>
        </w:tc>
      </w:tr>
      <w:tr w:rsidR="00717CFE" w:rsidRPr="009351E4" w14:paraId="56FB6DAB" w14:textId="747DFAC1" w:rsidTr="00371EF3">
        <w:tblPrEx>
          <w:tblLook w:val="04A0" w:firstRow="1" w:lastRow="0" w:firstColumn="1" w:lastColumn="0" w:noHBand="0" w:noVBand="1"/>
        </w:tblPrEx>
        <w:trPr>
          <w:trHeight w:val="380"/>
        </w:trPr>
        <w:tc>
          <w:tcPr>
            <w:tcW w:w="1129" w:type="dxa"/>
          </w:tcPr>
          <w:p w14:paraId="4F38B206" w14:textId="699E9696" w:rsidR="00717CFE" w:rsidRPr="009351E4" w:rsidRDefault="00717CFE" w:rsidP="00717CFE">
            <w:pPr>
              <w:pStyle w:val="NoSpacing"/>
              <w:rPr>
                <w:lang w:val="en-PH" w:eastAsia="en-PH"/>
              </w:rPr>
            </w:pPr>
            <w:r>
              <w:rPr>
                <w:lang w:val="en-PH" w:eastAsia="en-PH"/>
              </w:rPr>
              <w:t>TOR-CD-72</w:t>
            </w:r>
          </w:p>
        </w:tc>
        <w:tc>
          <w:tcPr>
            <w:tcW w:w="3636" w:type="dxa"/>
          </w:tcPr>
          <w:p w14:paraId="0D367F89" w14:textId="77777777" w:rsidR="00717CFE" w:rsidRDefault="00717CFE" w:rsidP="00717CFE">
            <w:pPr>
              <w:pStyle w:val="NoSpacing"/>
              <w:rPr>
                <w:ins w:id="142" w:author="Uraluk Pansuwan" w:date="2023-07-31T12:40:00Z"/>
                <w:lang w:val="en-PH" w:eastAsia="en-PH"/>
              </w:rPr>
            </w:pPr>
            <w:r w:rsidRPr="00717CFE">
              <w:rPr>
                <w:lang w:val="en-PH" w:eastAsia="en-PH"/>
              </w:rPr>
              <w:t>Able to Inquiry (Report) Risk Weight</w:t>
            </w:r>
          </w:p>
          <w:p w14:paraId="4D126D64" w14:textId="30363231" w:rsidR="00B6348F" w:rsidRPr="009351E4" w:rsidRDefault="00B6348F" w:rsidP="00717CFE">
            <w:pPr>
              <w:pStyle w:val="NoSpacing"/>
              <w:rPr>
                <w:lang w:val="en-PH" w:eastAsia="en-PH"/>
              </w:rPr>
            </w:pPr>
            <w:ins w:id="143" w:author="Uraluk Pansuwan" w:date="2023-07-31T12:40:00Z">
              <w:r w:rsidRPr="00B6348F">
                <w:rPr>
                  <w:cs/>
                  <w:lang w:val="en-PH" w:eastAsia="en-PH" w:bidi="th-TH"/>
                </w:rPr>
                <w:t>สามารถเรียกดู  (</w:t>
              </w:r>
              <w:r w:rsidRPr="00B6348F">
                <w:rPr>
                  <w:lang w:val="en-PH" w:eastAsia="en-PH"/>
                </w:rPr>
                <w:t>Report) Risk Weight</w:t>
              </w:r>
            </w:ins>
          </w:p>
        </w:tc>
        <w:tc>
          <w:tcPr>
            <w:tcW w:w="2700" w:type="dxa"/>
          </w:tcPr>
          <w:p w14:paraId="4C847A18" w14:textId="2B7B9F6C" w:rsidR="00717CFE" w:rsidRPr="009351E4" w:rsidRDefault="00717CFE" w:rsidP="00717CFE">
            <w:pPr>
              <w:pStyle w:val="NoSpacing"/>
              <w:rPr>
                <w:lang w:val="en-PH" w:eastAsia="en-PH"/>
              </w:rPr>
            </w:pPr>
            <w:r>
              <w:rPr>
                <w:lang w:val="en-PH" w:eastAsia="en-PH"/>
              </w:rPr>
              <w:t>Customization</w:t>
            </w:r>
          </w:p>
        </w:tc>
        <w:tc>
          <w:tcPr>
            <w:tcW w:w="2700" w:type="dxa"/>
          </w:tcPr>
          <w:p w14:paraId="2009A90A" w14:textId="409FCC26" w:rsidR="00717CFE" w:rsidRPr="009351E4" w:rsidRDefault="00717CFE" w:rsidP="00717CFE">
            <w:pPr>
              <w:pStyle w:val="NoSpacing"/>
              <w:rPr>
                <w:lang w:val="en-PH" w:eastAsia="en-PH"/>
              </w:rPr>
            </w:pPr>
            <w:r>
              <w:rPr>
                <w:lang w:val="en-PH" w:eastAsia="en-PH"/>
              </w:rPr>
              <w:t>Reports</w:t>
            </w:r>
          </w:p>
        </w:tc>
      </w:tr>
      <w:tr w:rsidR="00717CFE" w:rsidRPr="009351E4" w14:paraId="4808D47B" w14:textId="2DA69FE7" w:rsidTr="00371EF3">
        <w:tblPrEx>
          <w:tblLook w:val="04A0" w:firstRow="1" w:lastRow="0" w:firstColumn="1" w:lastColumn="0" w:noHBand="0" w:noVBand="1"/>
        </w:tblPrEx>
        <w:trPr>
          <w:trHeight w:val="380"/>
        </w:trPr>
        <w:tc>
          <w:tcPr>
            <w:tcW w:w="1129" w:type="dxa"/>
          </w:tcPr>
          <w:p w14:paraId="16209E32" w14:textId="0403F1A8" w:rsidR="00717CFE" w:rsidRPr="009351E4" w:rsidRDefault="00717CFE" w:rsidP="00717CFE">
            <w:pPr>
              <w:pStyle w:val="NoSpacing"/>
              <w:rPr>
                <w:lang w:val="en-PH" w:eastAsia="en-PH"/>
              </w:rPr>
            </w:pPr>
            <w:r>
              <w:rPr>
                <w:lang w:val="en-PH" w:eastAsia="en-PH"/>
              </w:rPr>
              <w:t>TOR-CD-73</w:t>
            </w:r>
          </w:p>
        </w:tc>
        <w:tc>
          <w:tcPr>
            <w:tcW w:w="3636" w:type="dxa"/>
          </w:tcPr>
          <w:p w14:paraId="1BE51801" w14:textId="77777777" w:rsidR="00717CFE" w:rsidRDefault="00717CFE" w:rsidP="00717CFE">
            <w:pPr>
              <w:pStyle w:val="NoSpacing"/>
              <w:rPr>
                <w:ins w:id="144" w:author="Uraluk Pansuwan" w:date="2023-07-31T12:41:00Z"/>
                <w:lang w:val="en-PH" w:eastAsia="en-PH"/>
              </w:rPr>
            </w:pPr>
            <w:r w:rsidRPr="00717CFE">
              <w:rPr>
                <w:lang w:val="en-PH" w:eastAsia="en-PH"/>
              </w:rPr>
              <w:t>Able to Inquiry (Report) Loan Credit Limit (Sort by Name)</w:t>
            </w:r>
          </w:p>
          <w:p w14:paraId="7C619E74" w14:textId="6CF5B5E3" w:rsidR="00B6348F" w:rsidRPr="009351E4" w:rsidRDefault="00B6348F" w:rsidP="00717CFE">
            <w:pPr>
              <w:pStyle w:val="NoSpacing"/>
              <w:rPr>
                <w:lang w:val="en-PH" w:eastAsia="en-PH"/>
              </w:rPr>
            </w:pPr>
            <w:ins w:id="145" w:author="Uraluk Pansuwan" w:date="2023-07-31T12:41:00Z">
              <w:r w:rsidRPr="00B6348F">
                <w:rPr>
                  <w:cs/>
                  <w:lang w:val="en-PH" w:eastAsia="en-PH" w:bidi="th-TH"/>
                </w:rPr>
                <w:lastRenderedPageBreak/>
                <w:t>สามารถเรียกดู  (</w:t>
              </w:r>
              <w:r w:rsidRPr="00B6348F">
                <w:rPr>
                  <w:lang w:val="en-PH" w:eastAsia="en-PH"/>
                </w:rPr>
                <w:t>Report) Loan Credit Limit (Sort by Name)</w:t>
              </w:r>
            </w:ins>
          </w:p>
        </w:tc>
        <w:tc>
          <w:tcPr>
            <w:tcW w:w="2700" w:type="dxa"/>
          </w:tcPr>
          <w:p w14:paraId="4AB88121" w14:textId="6DEEBF7D" w:rsidR="00717CFE" w:rsidRPr="009351E4" w:rsidRDefault="00717CFE" w:rsidP="00717CFE">
            <w:pPr>
              <w:pStyle w:val="NoSpacing"/>
              <w:rPr>
                <w:lang w:val="en-PH" w:eastAsia="en-PH"/>
              </w:rPr>
            </w:pPr>
            <w:r>
              <w:rPr>
                <w:lang w:val="en-PH" w:eastAsia="en-PH"/>
              </w:rPr>
              <w:lastRenderedPageBreak/>
              <w:t>Customization</w:t>
            </w:r>
          </w:p>
        </w:tc>
        <w:tc>
          <w:tcPr>
            <w:tcW w:w="2700" w:type="dxa"/>
          </w:tcPr>
          <w:p w14:paraId="6C512E64" w14:textId="7B35134C" w:rsidR="00717CFE" w:rsidRPr="009351E4" w:rsidRDefault="00717CFE" w:rsidP="00717CFE">
            <w:pPr>
              <w:pStyle w:val="NoSpacing"/>
              <w:rPr>
                <w:lang w:val="en-PH" w:eastAsia="en-PH"/>
              </w:rPr>
            </w:pPr>
            <w:r>
              <w:rPr>
                <w:lang w:val="en-PH" w:eastAsia="en-PH"/>
              </w:rPr>
              <w:t>Reports</w:t>
            </w:r>
          </w:p>
        </w:tc>
      </w:tr>
    </w:tbl>
    <w:p w14:paraId="43C68BF3" w14:textId="77777777" w:rsidR="00371EF3" w:rsidRDefault="00371EF3">
      <w:pPr>
        <w:spacing w:after="200" w:line="276" w:lineRule="auto"/>
        <w:rPr>
          <w:lang w:bidi="th-TH"/>
        </w:rPr>
      </w:pPr>
    </w:p>
    <w:p w14:paraId="3FD62912" w14:textId="418E4058" w:rsidR="00061B9D" w:rsidRPr="00D25E2E" w:rsidRDefault="00061B9D">
      <w:pPr>
        <w:spacing w:after="200" w:line="276" w:lineRule="auto"/>
        <w:rPr>
          <w:rFonts w:eastAsiaTheme="majorEastAsia" w:cstheme="majorBidi"/>
          <w:b/>
          <w:bCs/>
          <w:color w:val="00B0F0"/>
          <w:sz w:val="36"/>
          <w:szCs w:val="40"/>
          <w:cs/>
          <w:lang w:val="en-US"/>
        </w:rPr>
      </w:pPr>
      <w:r w:rsidRPr="007F69AD">
        <w:rPr>
          <w:strike/>
          <w:cs/>
          <w:lang w:bidi="th-TH"/>
        </w:rPr>
        <w:br w:type="page"/>
      </w:r>
    </w:p>
    <w:p w14:paraId="15F2755B" w14:textId="77777777" w:rsidR="00061B9D" w:rsidRDefault="00061B9D" w:rsidP="00061B9D">
      <w:pPr>
        <w:pStyle w:val="Heading1"/>
      </w:pPr>
      <w:bookmarkStart w:id="146" w:name="_Toc438138658"/>
      <w:bookmarkStart w:id="147" w:name="_Toc438138698"/>
      <w:bookmarkStart w:id="148" w:name="_Toc438138807"/>
      <w:bookmarkStart w:id="149" w:name="_Toc438201748"/>
      <w:bookmarkStart w:id="150" w:name="_Toc141988737"/>
      <w:r>
        <w:lastRenderedPageBreak/>
        <w:t>Functional S</w:t>
      </w:r>
      <w:bookmarkEnd w:id="146"/>
      <w:bookmarkEnd w:id="147"/>
      <w:bookmarkEnd w:id="148"/>
      <w:r>
        <w:t>ummary</w:t>
      </w:r>
      <w:bookmarkEnd w:id="149"/>
      <w:bookmarkEnd w:id="150"/>
    </w:p>
    <w:p w14:paraId="399906B5" w14:textId="26C7B705" w:rsidR="009351E4" w:rsidRDefault="009351E4" w:rsidP="009351E4">
      <w:r>
        <w:t>This section provides a functionality list of the software product or any modifications on existing Symmetri CBS product</w:t>
      </w:r>
      <w:r>
        <w:rPr>
          <w:cs/>
          <w:lang w:bidi="th-TH"/>
        </w:rPr>
        <w:t xml:space="preserve">.  </w:t>
      </w:r>
    </w:p>
    <w:p w14:paraId="56C4FA34" w14:textId="1A51F26C" w:rsidR="009351E4" w:rsidRDefault="009351E4" w:rsidP="009351E4"/>
    <w:tbl>
      <w:tblPr>
        <w:tblW w:w="9523"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436"/>
        <w:gridCol w:w="3685"/>
        <w:gridCol w:w="3402"/>
      </w:tblGrid>
      <w:tr w:rsidR="009351E4" w:rsidRPr="00897DBA" w14:paraId="4AAFED7F" w14:textId="77777777" w:rsidTr="00DC3179">
        <w:tc>
          <w:tcPr>
            <w:tcW w:w="2436" w:type="dxa"/>
            <w:shd w:val="pct5" w:color="auto" w:fill="auto"/>
          </w:tcPr>
          <w:p w14:paraId="30D0F76A" w14:textId="77777777" w:rsidR="009351E4" w:rsidRPr="00897DBA" w:rsidRDefault="009351E4" w:rsidP="00950FD1">
            <w:r w:rsidRPr="00897DBA">
              <w:t>ID</w:t>
            </w:r>
          </w:p>
        </w:tc>
        <w:tc>
          <w:tcPr>
            <w:tcW w:w="3685" w:type="dxa"/>
            <w:shd w:val="pct5" w:color="auto" w:fill="auto"/>
          </w:tcPr>
          <w:p w14:paraId="5BB067C3" w14:textId="77777777" w:rsidR="009351E4" w:rsidRPr="00897DBA" w:rsidRDefault="009351E4" w:rsidP="00950FD1">
            <w:r w:rsidRPr="00897DBA">
              <w:t>Title</w:t>
            </w:r>
            <w:r w:rsidRPr="00897DBA">
              <w:rPr>
                <w:cs/>
                <w:lang w:bidi="th-TH"/>
              </w:rPr>
              <w:t>/</w:t>
            </w:r>
            <w:r w:rsidRPr="00897DBA">
              <w:t>Summary</w:t>
            </w:r>
          </w:p>
        </w:tc>
        <w:tc>
          <w:tcPr>
            <w:tcW w:w="3402" w:type="dxa"/>
            <w:shd w:val="pct5" w:color="auto" w:fill="auto"/>
          </w:tcPr>
          <w:p w14:paraId="19897DE8" w14:textId="77777777" w:rsidR="009351E4" w:rsidRPr="00897DBA" w:rsidRDefault="009351E4" w:rsidP="00950FD1">
            <w:r w:rsidRPr="00897DBA">
              <w:t>References</w:t>
            </w:r>
          </w:p>
        </w:tc>
      </w:tr>
      <w:tr w:rsidR="009351E4" w:rsidRPr="00897DBA" w14:paraId="6D67DFCF" w14:textId="77777777" w:rsidTr="00DC3179">
        <w:tc>
          <w:tcPr>
            <w:tcW w:w="2436" w:type="dxa"/>
          </w:tcPr>
          <w:p w14:paraId="5A36EE29" w14:textId="69809433" w:rsidR="009351E4" w:rsidRPr="00897DBA" w:rsidRDefault="009351E4" w:rsidP="00950FD1">
            <w:r>
              <w:t>FS_EXIMTH_</w:t>
            </w:r>
            <w:r w:rsidR="00371EF3">
              <w:t>ENT</w:t>
            </w:r>
            <w:r>
              <w:t xml:space="preserve"> FS0</w:t>
            </w:r>
            <w:r w:rsidR="0060191B">
              <w:t>7</w:t>
            </w:r>
          </w:p>
        </w:tc>
        <w:tc>
          <w:tcPr>
            <w:tcW w:w="3685" w:type="dxa"/>
          </w:tcPr>
          <w:p w14:paraId="085B909C" w14:textId="52F8E70E" w:rsidR="009351E4" w:rsidRPr="00897DBA" w:rsidRDefault="00EE43A5" w:rsidP="00950FD1">
            <w:r>
              <w:t>Report</w:t>
            </w:r>
          </w:p>
        </w:tc>
        <w:tc>
          <w:tcPr>
            <w:tcW w:w="3402" w:type="dxa"/>
          </w:tcPr>
          <w:p w14:paraId="3BC771DC" w14:textId="77777777" w:rsidR="009351E4" w:rsidRPr="00897DBA" w:rsidRDefault="009351E4" w:rsidP="00950FD1">
            <w:pPr>
              <w:pStyle w:val="BodyText2"/>
              <w:spacing w:after="0" w:line="240" w:lineRule="auto"/>
            </w:pPr>
            <w:r>
              <w:t>TOR</w:t>
            </w:r>
          </w:p>
        </w:tc>
      </w:tr>
    </w:tbl>
    <w:p w14:paraId="54CDEBF4" w14:textId="77777777" w:rsidR="009351E4" w:rsidRDefault="009351E4" w:rsidP="009351E4"/>
    <w:p w14:paraId="713A8804" w14:textId="564B275D" w:rsidR="00AF164F" w:rsidRDefault="00CA3015" w:rsidP="00407B27">
      <w:pPr>
        <w:pStyle w:val="Heading1"/>
      </w:pPr>
      <w:bookmarkStart w:id="151" w:name="_Toc141988738"/>
      <w:bookmarkEnd w:id="55"/>
      <w:r>
        <w:t>Report</w:t>
      </w:r>
      <w:r w:rsidR="00061B9D">
        <w:t xml:space="preserve"> Specification</w:t>
      </w:r>
      <w:bookmarkStart w:id="152" w:name="_Toc195072242"/>
      <w:bookmarkStart w:id="153" w:name="_Toc239150573"/>
      <w:bookmarkStart w:id="154" w:name="_Toc159825558"/>
      <w:bookmarkEnd w:id="151"/>
    </w:p>
    <w:p w14:paraId="4EF5822A" w14:textId="559B0A19" w:rsidR="00FB0136" w:rsidRPr="00FB0136" w:rsidRDefault="007E3C2B" w:rsidP="00FB0136">
      <w:pPr>
        <w:pStyle w:val="Heading2"/>
        <w:rPr>
          <w:lang w:val="en-US" w:bidi="th-TH"/>
        </w:rPr>
      </w:pPr>
      <w:bookmarkStart w:id="155" w:name="_Toc141988739"/>
      <w:bookmarkEnd w:id="152"/>
      <w:bookmarkEnd w:id="153"/>
      <w:bookmarkEnd w:id="154"/>
      <w:r>
        <w:rPr>
          <w:lang w:val="en-US" w:bidi="th-TH"/>
        </w:rPr>
        <w:t>Credit Advice</w:t>
      </w:r>
      <w:r w:rsidR="006F0091">
        <w:rPr>
          <w:lang w:val="en-US" w:bidi="th-TH"/>
        </w:rPr>
        <w:t xml:space="preserve"> Report </w:t>
      </w:r>
      <w:r w:rsidR="00FB0136">
        <w:rPr>
          <w:lang w:val="en-US" w:bidi="th-TH"/>
        </w:rPr>
        <w:t xml:space="preserve"> - </w:t>
      </w:r>
      <w:r w:rsidR="00E2349D">
        <w:rPr>
          <w:lang w:val="en-US" w:bidi="th-TH"/>
        </w:rPr>
        <w:t>Create</w:t>
      </w:r>
      <w:r w:rsidR="00E2349D" w:rsidRPr="00FB0136">
        <w:rPr>
          <w:lang w:val="en-US" w:bidi="th-TH"/>
        </w:rPr>
        <w:t xml:space="preserve"> </w:t>
      </w:r>
      <w:r w:rsidR="00FB0136" w:rsidRPr="00FB0136">
        <w:rPr>
          <w:lang w:val="en-US" w:bidi="th-TH"/>
        </w:rPr>
        <w:t>Limit Loan</w:t>
      </w:r>
      <w:bookmarkEnd w:id="155"/>
    </w:p>
    <w:p w14:paraId="7E102FF7" w14:textId="2DE55BBF" w:rsidR="007E3C2B" w:rsidRPr="007E3C2B" w:rsidRDefault="00FB0136" w:rsidP="007E3C2B">
      <w:pPr>
        <w:pStyle w:val="Heading3"/>
      </w:pPr>
      <w:bookmarkStart w:id="156" w:name="_Toc141988740"/>
      <w:r>
        <w:t>Purpose</w:t>
      </w:r>
      <w:bookmarkEnd w:id="156"/>
    </w:p>
    <w:p w14:paraId="5D2E5963" w14:textId="42EBED20" w:rsidR="006F0091" w:rsidRDefault="006F0091" w:rsidP="006F0091">
      <w:pPr>
        <w:ind w:left="1080"/>
        <w:rPr>
          <w:lang w:bidi="th-TH"/>
        </w:rPr>
      </w:pPr>
      <w:r w:rsidRPr="00687534">
        <w:t xml:space="preserve">The purpose of this document is to </w:t>
      </w:r>
      <w:r>
        <w:t>provide</w:t>
      </w:r>
      <w:r w:rsidRPr="00687534">
        <w:t xml:space="preserve"> the </w:t>
      </w:r>
      <w:r>
        <w:t xml:space="preserve">solution </w:t>
      </w:r>
      <w:r w:rsidR="00FB0136">
        <w:t>approach in order to support generation of Credit Advice Report – Credit Limit Loan</w:t>
      </w:r>
      <w:r w:rsidRPr="00687534">
        <w:rPr>
          <w:cs/>
          <w:lang w:bidi="th-TH"/>
        </w:rPr>
        <w:t>.</w:t>
      </w:r>
    </w:p>
    <w:p w14:paraId="7F68095E" w14:textId="77777777" w:rsidR="009C3061" w:rsidRDefault="009C3061" w:rsidP="009C3061">
      <w:pPr>
        <w:ind w:left="1080"/>
      </w:pPr>
    </w:p>
    <w:p w14:paraId="2D7F0C1C" w14:textId="545C990A" w:rsidR="009C3061" w:rsidRDefault="009C3061" w:rsidP="009C3061">
      <w:pPr>
        <w:ind w:left="1080"/>
      </w:pPr>
      <w:r>
        <w:t>The Credit Limit Loan that belong to credit advice report is generated for these purposes:</w:t>
      </w:r>
    </w:p>
    <w:p w14:paraId="7E00671C" w14:textId="07839DB4" w:rsidR="009C3061" w:rsidRDefault="009C3061" w:rsidP="009C3061">
      <w:pPr>
        <w:pStyle w:val="ListParagraph"/>
        <w:numPr>
          <w:ilvl w:val="0"/>
          <w:numId w:val="29"/>
        </w:numPr>
      </w:pPr>
      <w:r>
        <w:t>Send/notify the limit conditions details to operation team for drawdown.</w:t>
      </w:r>
    </w:p>
    <w:p w14:paraId="70808E50" w14:textId="6D074735" w:rsidR="009C3061" w:rsidRDefault="009C3061" w:rsidP="009C3061">
      <w:pPr>
        <w:pStyle w:val="ListParagraph"/>
        <w:numPr>
          <w:ilvl w:val="0"/>
          <w:numId w:val="29"/>
        </w:numPr>
      </w:pPr>
      <w:r>
        <w:t>Others department can use this report for their purpose for example: legal department</w:t>
      </w:r>
      <w:ins w:id="157" w:author="Uraluk Pansuwan" w:date="2023-07-31T13:50:00Z">
        <w:r w:rsidR="000E7212">
          <w:rPr>
            <w:rFonts w:hint="cs"/>
            <w:cs/>
            <w:lang w:bidi="th-TH"/>
          </w:rPr>
          <w:t>/</w:t>
        </w:r>
        <w:r w:rsidR="000E7212">
          <w:rPr>
            <w:lang w:val="en-US" w:bidi="th-TH"/>
          </w:rPr>
          <w:t xml:space="preserve">maketing </w:t>
        </w:r>
      </w:ins>
      <w:ins w:id="158" w:author="Uraluk Pansuwan" w:date="2023-07-31T13:51:00Z">
        <w:r w:rsidR="000E7212">
          <w:rPr>
            <w:lang w:val="en-US" w:bidi="th-TH"/>
          </w:rPr>
          <w:t>department</w:t>
        </w:r>
      </w:ins>
      <w:r>
        <w:t xml:space="preserve"> can use this report as references for the completeness of create limit</w:t>
      </w:r>
    </w:p>
    <w:p w14:paraId="6FF4C342" w14:textId="384BED00" w:rsidR="009C3061" w:rsidRDefault="009C3061" w:rsidP="009C3061">
      <w:pPr>
        <w:pStyle w:val="ListParagraph"/>
        <w:numPr>
          <w:ilvl w:val="0"/>
          <w:numId w:val="29"/>
        </w:numPr>
      </w:pPr>
      <w:r>
        <w:t>To be the reference document for histortical transaction that related limit</w:t>
      </w:r>
    </w:p>
    <w:p w14:paraId="56280E18" w14:textId="33AAA33F" w:rsidR="006F0091" w:rsidRDefault="006F0091" w:rsidP="00FB0136">
      <w:pPr>
        <w:pStyle w:val="Heading3"/>
      </w:pPr>
      <w:bookmarkStart w:id="159" w:name="_Toc141988741"/>
      <w:r w:rsidRPr="00061B9D">
        <w:t>Background</w:t>
      </w:r>
      <w:bookmarkEnd w:id="159"/>
    </w:p>
    <w:p w14:paraId="344571B1" w14:textId="1E376FBE" w:rsidR="009C3061" w:rsidRDefault="009C3061" w:rsidP="009C3061">
      <w:pPr>
        <w:pStyle w:val="Heading4"/>
      </w:pPr>
      <w:r>
        <w:t>EXIM Current Business Pracitce (as is)</w:t>
      </w:r>
    </w:p>
    <w:p w14:paraId="0D38F169" w14:textId="77777777" w:rsidR="00D95A19" w:rsidRDefault="00D95A19" w:rsidP="00D95A19">
      <w:pPr>
        <w:pStyle w:val="ListParagraph"/>
        <w:numPr>
          <w:ilvl w:val="0"/>
          <w:numId w:val="30"/>
        </w:numPr>
      </w:pPr>
      <w:r>
        <w:t>As is report produced in AS/400</w:t>
      </w:r>
    </w:p>
    <w:p w14:paraId="3B9EBCE6" w14:textId="77777777" w:rsidR="00D95A19" w:rsidRPr="009C3061" w:rsidRDefault="00D95A19" w:rsidP="00D95A19">
      <w:pPr>
        <w:pStyle w:val="ListParagraph"/>
        <w:numPr>
          <w:ilvl w:val="0"/>
          <w:numId w:val="30"/>
        </w:numPr>
      </w:pPr>
      <w:r>
        <w:t>Sample report in Support Sample Transaction and Case from Customer section</w:t>
      </w:r>
    </w:p>
    <w:p w14:paraId="59B19478" w14:textId="6B969287" w:rsidR="006F0091" w:rsidRDefault="006F0091" w:rsidP="00FB0136">
      <w:pPr>
        <w:pStyle w:val="Heading3"/>
      </w:pPr>
      <w:bookmarkStart w:id="160" w:name="_Toc141988742"/>
      <w:r w:rsidRPr="00061B9D">
        <w:lastRenderedPageBreak/>
        <w:t>Supported Sample Transaction and Case from Custome</w:t>
      </w:r>
      <w:r>
        <w:t>r</w:t>
      </w:r>
      <w:bookmarkEnd w:id="160"/>
    </w:p>
    <w:p w14:paraId="1901D6B0" w14:textId="0A803D4E" w:rsidR="007E3C2B" w:rsidRDefault="00C5150F" w:rsidP="00645F1D">
      <w:pPr>
        <w:ind w:left="720"/>
        <w:rPr>
          <w:lang w:val="en-US" w:bidi="th-TH"/>
        </w:rPr>
      </w:pPr>
      <w:ins w:id="161" w:author="Emy Bartolome" w:date="2023-08-03T15:05:00Z">
        <w:r>
          <w:rPr>
            <w:lang w:val="en-US" w:bidi="th-TH"/>
          </w:rPr>
          <mc:AlternateContent>
            <mc:Choice Requires="wps">
              <w:drawing>
                <wp:anchor distT="0" distB="0" distL="114300" distR="114300" simplePos="0" relativeHeight="251739136" behindDoc="0" locked="0" layoutInCell="1" allowOverlap="1" wp14:anchorId="1B7F8633" wp14:editId="5E33616E">
                  <wp:simplePos x="0" y="0"/>
                  <wp:positionH relativeFrom="column">
                    <wp:posOffset>5230715</wp:posOffset>
                  </wp:positionH>
                  <wp:positionV relativeFrom="paragraph">
                    <wp:posOffset>1242292</wp:posOffset>
                  </wp:positionV>
                  <wp:extent cx="1103243" cy="278296"/>
                  <wp:effectExtent l="476250" t="38100" r="78105" b="140970"/>
                  <wp:wrapNone/>
                  <wp:docPr id="776544996" name="Callout: Line 1"/>
                  <wp:cNvGraphicFramePr/>
                  <a:graphic xmlns:a="http://schemas.openxmlformats.org/drawingml/2006/main">
                    <a:graphicData uri="http://schemas.microsoft.com/office/word/2010/wordprocessingShape">
                      <wps:wsp>
                        <wps:cNvSpPr/>
                        <wps:spPr>
                          <a:xfrm>
                            <a:off x="0" y="0"/>
                            <a:ext cx="1103243" cy="278296"/>
                          </a:xfrm>
                          <a:prstGeom prst="borderCallout1">
                            <a:avLst/>
                          </a:prstGeom>
                        </wps:spPr>
                        <wps:style>
                          <a:lnRef idx="1">
                            <a:schemeClr val="dk1"/>
                          </a:lnRef>
                          <a:fillRef idx="2">
                            <a:schemeClr val="dk1"/>
                          </a:fillRef>
                          <a:effectRef idx="1">
                            <a:schemeClr val="dk1"/>
                          </a:effectRef>
                          <a:fontRef idx="minor">
                            <a:schemeClr val="dk1"/>
                          </a:fontRef>
                        </wps:style>
                        <wps:txbx>
                          <w:txbxContent>
                            <w:p w14:paraId="5585DABE" w14:textId="77777777" w:rsidR="00C5150F" w:rsidRPr="00BF5291" w:rsidRDefault="00C5150F" w:rsidP="00C5150F">
                              <w:pPr>
                                <w:jc w:val="center"/>
                                <w:rPr>
                                  <w:rFonts w:asciiTheme="minorHAnsi" w:hAnsiTheme="minorHAnsi" w:cstheme="minorHAnsi"/>
                                  <w:sz w:val="16"/>
                                  <w:szCs w:val="16"/>
                                  <w:lang w:val="en-US"/>
                                </w:rPr>
                              </w:pPr>
                              <w:r>
                                <w:rPr>
                                  <w:rFonts w:asciiTheme="minorHAnsi" w:hAnsiTheme="minorHAnsi" w:cstheme="minorHAnsi"/>
                                  <w:sz w:val="16"/>
                                  <w:szCs w:val="16"/>
                                  <w:lang w:val="en-US"/>
                                </w:rPr>
                                <w:t>Facility Verify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B7F8633"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Callout: Line 1" o:spid="_x0000_s1026" type="#_x0000_t47" style="position:absolute;left:0;text-align:left;margin-left:411.85pt;margin-top:97.8pt;width:86.85pt;height:21.9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" fillcolor="gray [1616]" strokecolor="black [3040]">
                  <v:fill color2="#d9d9d9 [496]" rotate="t" angle="180" colors="0 #bcbcbc;22938f #d0d0d0;1 #ededed" focus="100%" type="gradient"/>
                  <v:shadow on="t" color="black" opacity="24903f" origin=",.5" offset="0,.55556mm"/>
                  <v:textbox>
                    <w:txbxContent>
                      <w:p w14:paraId="5585DABE" w14:textId="77777777" w:rsidR="00C5150F" w:rsidRPr="00BF5291" w:rsidRDefault="00C5150F" w:rsidP="00C5150F">
                        <w:pPr>
                          <w:jc w:val="center"/>
                          <w:rPr>
                            <w:rFonts w:asciiTheme="minorHAnsi" w:hAnsiTheme="minorHAnsi" w:cstheme="minorHAnsi"/>
                            <w:sz w:val="16"/>
                            <w:szCs w:val="16"/>
                            <w:lang w:val="en-US"/>
                          </w:rPr>
                        </w:pPr>
                        <w:r>
                          <w:rPr>
                            <w:rFonts w:asciiTheme="minorHAnsi" w:hAnsiTheme="minorHAnsi" w:cstheme="minorHAnsi"/>
                            <w:sz w:val="16"/>
                            <w:szCs w:val="16"/>
                            <w:lang w:val="en-US"/>
                          </w:rPr>
                          <w:t>Facility Verify</w:t>
                        </w:r>
                      </w:p>
                    </w:txbxContent>
                  </v:textbox>
                  <o:callout v:ext="edit" minusy="t"/>
                </v:shape>
              </w:pict>
            </mc:Fallback>
          </mc:AlternateContent>
        </w:r>
      </w:ins>
      <w:r w:rsidR="007E3C2B" w:rsidRPr="007E3C2B">
        <w:rPr>
          <w:lang w:val="en-US" w:bidi="th-TH"/>
        </w:rPr>
        <w:drawing>
          <wp:inline distT="0" distB="0" distL="0" distR="0" wp14:anchorId="30D834E4" wp14:editId="73CAD8B5">
            <wp:extent cx="5611008" cy="7278116"/>
            <wp:effectExtent l="19050" t="19050" r="27940" b="184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1008" cy="7278116"/>
                    </a:xfrm>
                    <a:prstGeom prst="rect">
                      <a:avLst/>
                    </a:prstGeom>
                    <a:ln>
                      <a:solidFill>
                        <a:schemeClr val="tx1">
                          <a:lumMod val="50000"/>
                          <a:lumOff val="50000"/>
                        </a:schemeClr>
                      </a:solidFill>
                    </a:ln>
                  </pic:spPr>
                </pic:pic>
              </a:graphicData>
            </a:graphic>
          </wp:inline>
        </w:drawing>
      </w:r>
    </w:p>
    <w:p w14:paraId="049203B5" w14:textId="77777777" w:rsidR="001411E8" w:rsidRDefault="001411E8" w:rsidP="006F0091">
      <w:pPr>
        <w:rPr>
          <w:lang w:val="en-US" w:bidi="th-TH"/>
        </w:rPr>
      </w:pPr>
    </w:p>
    <w:p w14:paraId="6FF3DDDD" w14:textId="77777777" w:rsidR="001411E8" w:rsidRDefault="001411E8" w:rsidP="006F0091">
      <w:pPr>
        <w:rPr>
          <w:lang w:val="en-US" w:bidi="th-TH"/>
        </w:rPr>
      </w:pPr>
    </w:p>
    <w:p w14:paraId="2C1D900F" w14:textId="64ACD29B" w:rsidR="001411E8" w:rsidRDefault="001411E8" w:rsidP="006F0091">
      <w:pPr>
        <w:rPr>
          <w:lang w:val="en-US" w:bidi="th-TH"/>
        </w:rPr>
      </w:pPr>
    </w:p>
    <w:p w14:paraId="725182DF" w14:textId="551880EA" w:rsidR="001411E8" w:rsidRDefault="00645F1D" w:rsidP="006F0091">
      <w:pPr>
        <w:rPr>
          <w:lang w:val="en-US" w:bidi="th-TH"/>
        </w:rPr>
      </w:pPr>
      <w:r w:rsidRPr="007E3C2B">
        <w:rPr>
          <w:lang w:val="en-US" w:bidi="th-TH"/>
        </w:rPr>
        <w:lastRenderedPageBreak/>
        <w:drawing>
          <wp:anchor distT="0" distB="0" distL="114300" distR="114300" simplePos="0" relativeHeight="251717632" behindDoc="0" locked="0" layoutInCell="1" allowOverlap="1" wp14:anchorId="1166650E" wp14:editId="1EB8E6AD">
            <wp:simplePos x="0" y="0"/>
            <wp:positionH relativeFrom="column">
              <wp:posOffset>747395</wp:posOffset>
            </wp:positionH>
            <wp:positionV relativeFrom="paragraph">
              <wp:posOffset>200025</wp:posOffset>
            </wp:positionV>
            <wp:extent cx="4866005" cy="6477635"/>
            <wp:effectExtent l="19050" t="19050" r="10795" b="18415"/>
            <wp:wrapSquare wrapText="bothSides"/>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66005" cy="6477635"/>
                    </a:xfrm>
                    <a:prstGeom prst="rect">
                      <a:avLst/>
                    </a:prstGeom>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p>
    <w:p w14:paraId="5E06F1A3" w14:textId="77777777" w:rsidR="001411E8" w:rsidRDefault="001411E8" w:rsidP="006F0091">
      <w:pPr>
        <w:rPr>
          <w:lang w:val="en-US" w:bidi="th-TH"/>
        </w:rPr>
      </w:pPr>
    </w:p>
    <w:p w14:paraId="0218A526" w14:textId="77777777" w:rsidR="001411E8" w:rsidRDefault="001411E8" w:rsidP="006F0091">
      <w:pPr>
        <w:rPr>
          <w:lang w:val="en-US" w:bidi="th-TH"/>
        </w:rPr>
      </w:pPr>
    </w:p>
    <w:p w14:paraId="673EFF6C" w14:textId="77777777" w:rsidR="001411E8" w:rsidRDefault="001411E8" w:rsidP="006F0091">
      <w:pPr>
        <w:rPr>
          <w:lang w:val="en-US" w:bidi="th-TH"/>
        </w:rPr>
      </w:pPr>
    </w:p>
    <w:p w14:paraId="2DC9361D" w14:textId="77777777" w:rsidR="001411E8" w:rsidRDefault="001411E8" w:rsidP="006F0091">
      <w:pPr>
        <w:rPr>
          <w:lang w:val="en-US" w:bidi="th-TH"/>
        </w:rPr>
      </w:pPr>
    </w:p>
    <w:p w14:paraId="2B0E062C" w14:textId="77777777" w:rsidR="001411E8" w:rsidRDefault="001411E8" w:rsidP="006F0091">
      <w:pPr>
        <w:rPr>
          <w:lang w:val="en-US" w:bidi="th-TH"/>
        </w:rPr>
      </w:pPr>
    </w:p>
    <w:p w14:paraId="30EE1DDB" w14:textId="77777777" w:rsidR="001411E8" w:rsidRDefault="001411E8" w:rsidP="006F0091">
      <w:pPr>
        <w:rPr>
          <w:lang w:val="en-US" w:bidi="th-TH"/>
        </w:rPr>
      </w:pPr>
    </w:p>
    <w:p w14:paraId="18CC479C" w14:textId="77777777" w:rsidR="001411E8" w:rsidRDefault="001411E8" w:rsidP="006F0091">
      <w:pPr>
        <w:rPr>
          <w:lang w:val="en-US" w:bidi="th-TH"/>
        </w:rPr>
      </w:pPr>
    </w:p>
    <w:p w14:paraId="1FF4293B" w14:textId="77777777" w:rsidR="001411E8" w:rsidRDefault="001411E8" w:rsidP="006F0091">
      <w:pPr>
        <w:rPr>
          <w:lang w:val="en-US" w:bidi="th-TH"/>
        </w:rPr>
      </w:pPr>
    </w:p>
    <w:p w14:paraId="3BD9BD1F" w14:textId="77777777" w:rsidR="001411E8" w:rsidRDefault="001411E8" w:rsidP="006F0091">
      <w:pPr>
        <w:rPr>
          <w:lang w:val="en-US" w:bidi="th-TH"/>
        </w:rPr>
      </w:pPr>
    </w:p>
    <w:p w14:paraId="224C9A70" w14:textId="77777777" w:rsidR="001411E8" w:rsidRDefault="001411E8" w:rsidP="006F0091">
      <w:pPr>
        <w:rPr>
          <w:lang w:val="en-US" w:bidi="th-TH"/>
        </w:rPr>
      </w:pPr>
    </w:p>
    <w:p w14:paraId="7546D94F" w14:textId="77777777" w:rsidR="001411E8" w:rsidRDefault="001411E8" w:rsidP="006F0091">
      <w:pPr>
        <w:rPr>
          <w:lang w:val="en-US" w:bidi="th-TH"/>
        </w:rPr>
      </w:pPr>
    </w:p>
    <w:p w14:paraId="2AEB0AB4" w14:textId="77777777" w:rsidR="001411E8" w:rsidRDefault="001411E8" w:rsidP="006F0091">
      <w:pPr>
        <w:rPr>
          <w:lang w:val="en-US" w:bidi="th-TH"/>
        </w:rPr>
      </w:pPr>
    </w:p>
    <w:p w14:paraId="76F4F2B1" w14:textId="77777777" w:rsidR="001411E8" w:rsidRDefault="001411E8" w:rsidP="006F0091">
      <w:pPr>
        <w:rPr>
          <w:lang w:val="en-US" w:bidi="th-TH"/>
        </w:rPr>
      </w:pPr>
    </w:p>
    <w:p w14:paraId="1B41A5AE" w14:textId="77777777" w:rsidR="001411E8" w:rsidRDefault="001411E8" w:rsidP="006F0091">
      <w:pPr>
        <w:rPr>
          <w:lang w:val="en-US" w:bidi="th-TH"/>
        </w:rPr>
      </w:pPr>
    </w:p>
    <w:p w14:paraId="6DA3C4BD" w14:textId="77777777" w:rsidR="001411E8" w:rsidRDefault="001411E8" w:rsidP="006F0091">
      <w:pPr>
        <w:rPr>
          <w:lang w:val="en-US" w:bidi="th-TH"/>
        </w:rPr>
      </w:pPr>
    </w:p>
    <w:p w14:paraId="1B556560" w14:textId="77777777" w:rsidR="001411E8" w:rsidRDefault="001411E8" w:rsidP="006F0091">
      <w:pPr>
        <w:rPr>
          <w:lang w:val="en-US" w:bidi="th-TH"/>
        </w:rPr>
      </w:pPr>
    </w:p>
    <w:p w14:paraId="6ACC1D1F" w14:textId="77777777" w:rsidR="001411E8" w:rsidRDefault="001411E8" w:rsidP="006F0091">
      <w:pPr>
        <w:rPr>
          <w:lang w:val="en-US" w:bidi="th-TH"/>
        </w:rPr>
      </w:pPr>
    </w:p>
    <w:p w14:paraId="257C894C" w14:textId="77777777" w:rsidR="001411E8" w:rsidRDefault="001411E8" w:rsidP="006F0091">
      <w:pPr>
        <w:rPr>
          <w:lang w:val="en-US" w:bidi="th-TH"/>
        </w:rPr>
      </w:pPr>
    </w:p>
    <w:p w14:paraId="694CC253" w14:textId="77777777" w:rsidR="001411E8" w:rsidRDefault="001411E8" w:rsidP="006F0091">
      <w:pPr>
        <w:rPr>
          <w:lang w:val="en-US" w:bidi="th-TH"/>
        </w:rPr>
      </w:pPr>
    </w:p>
    <w:p w14:paraId="7BCB1C3A" w14:textId="77777777" w:rsidR="001411E8" w:rsidRDefault="001411E8" w:rsidP="006F0091">
      <w:pPr>
        <w:rPr>
          <w:lang w:val="en-US" w:bidi="th-TH"/>
        </w:rPr>
      </w:pPr>
    </w:p>
    <w:p w14:paraId="1CBD3685" w14:textId="77777777" w:rsidR="001411E8" w:rsidRDefault="001411E8" w:rsidP="006F0091">
      <w:pPr>
        <w:rPr>
          <w:lang w:val="en-US" w:bidi="th-TH"/>
        </w:rPr>
      </w:pPr>
    </w:p>
    <w:p w14:paraId="534CD9CB" w14:textId="77777777" w:rsidR="001411E8" w:rsidRDefault="001411E8" w:rsidP="006F0091">
      <w:pPr>
        <w:rPr>
          <w:lang w:val="en-US" w:bidi="th-TH"/>
        </w:rPr>
      </w:pPr>
    </w:p>
    <w:p w14:paraId="4988C7A5" w14:textId="77777777" w:rsidR="001411E8" w:rsidRDefault="001411E8" w:rsidP="006F0091">
      <w:pPr>
        <w:rPr>
          <w:lang w:val="en-US" w:bidi="th-TH"/>
        </w:rPr>
      </w:pPr>
    </w:p>
    <w:p w14:paraId="5CF57C4D" w14:textId="77777777" w:rsidR="001411E8" w:rsidRDefault="001411E8" w:rsidP="006F0091">
      <w:pPr>
        <w:rPr>
          <w:lang w:val="en-US" w:bidi="th-TH"/>
        </w:rPr>
      </w:pPr>
    </w:p>
    <w:p w14:paraId="653E9BA3" w14:textId="77777777" w:rsidR="001411E8" w:rsidRDefault="001411E8" w:rsidP="006F0091">
      <w:pPr>
        <w:rPr>
          <w:lang w:val="en-US" w:bidi="th-TH"/>
        </w:rPr>
      </w:pPr>
    </w:p>
    <w:p w14:paraId="6FD1A226" w14:textId="77777777" w:rsidR="001411E8" w:rsidRDefault="001411E8" w:rsidP="006F0091">
      <w:pPr>
        <w:rPr>
          <w:lang w:val="en-US" w:bidi="th-TH"/>
        </w:rPr>
      </w:pPr>
    </w:p>
    <w:p w14:paraId="090D621D" w14:textId="77777777" w:rsidR="001411E8" w:rsidRDefault="001411E8" w:rsidP="006F0091">
      <w:pPr>
        <w:rPr>
          <w:lang w:val="en-US" w:bidi="th-TH"/>
        </w:rPr>
      </w:pPr>
    </w:p>
    <w:p w14:paraId="2063AB84" w14:textId="77777777" w:rsidR="001411E8" w:rsidRDefault="001411E8" w:rsidP="006F0091">
      <w:pPr>
        <w:rPr>
          <w:lang w:val="en-US" w:bidi="th-TH"/>
        </w:rPr>
      </w:pPr>
    </w:p>
    <w:p w14:paraId="79E15799" w14:textId="77777777" w:rsidR="001411E8" w:rsidRDefault="001411E8" w:rsidP="006F0091">
      <w:pPr>
        <w:rPr>
          <w:lang w:val="en-US" w:bidi="th-TH"/>
        </w:rPr>
      </w:pPr>
    </w:p>
    <w:p w14:paraId="19DA1218" w14:textId="77777777" w:rsidR="001411E8" w:rsidRDefault="001411E8" w:rsidP="006F0091">
      <w:pPr>
        <w:rPr>
          <w:lang w:val="en-US" w:bidi="th-TH"/>
        </w:rPr>
      </w:pPr>
    </w:p>
    <w:p w14:paraId="4FD1D606" w14:textId="77777777" w:rsidR="001411E8" w:rsidRDefault="001411E8" w:rsidP="006F0091">
      <w:pPr>
        <w:rPr>
          <w:lang w:val="en-US" w:bidi="th-TH"/>
        </w:rPr>
      </w:pPr>
    </w:p>
    <w:p w14:paraId="5681C3BC" w14:textId="77777777" w:rsidR="00D25E2E" w:rsidRDefault="00D25E2E" w:rsidP="006F0091">
      <w:pPr>
        <w:rPr>
          <w:lang w:val="en-US" w:bidi="th-TH"/>
        </w:rPr>
      </w:pPr>
    </w:p>
    <w:p w14:paraId="1665D1D2" w14:textId="77777777" w:rsidR="00D25E2E" w:rsidRDefault="00D25E2E" w:rsidP="006F0091">
      <w:pPr>
        <w:rPr>
          <w:lang w:val="en-US" w:bidi="th-TH"/>
        </w:rPr>
      </w:pPr>
    </w:p>
    <w:p w14:paraId="1E74A5A4" w14:textId="77777777" w:rsidR="001411E8" w:rsidRDefault="001411E8" w:rsidP="006F0091">
      <w:pPr>
        <w:rPr>
          <w:lang w:val="en-US" w:bidi="th-TH"/>
        </w:rPr>
      </w:pPr>
    </w:p>
    <w:p w14:paraId="4BA2A2DF" w14:textId="77777777" w:rsidR="001411E8" w:rsidRDefault="001411E8" w:rsidP="006F0091">
      <w:pPr>
        <w:rPr>
          <w:lang w:val="en-US" w:bidi="th-TH"/>
        </w:rPr>
      </w:pPr>
    </w:p>
    <w:p w14:paraId="1D608624" w14:textId="77777777" w:rsidR="001411E8" w:rsidRDefault="001411E8" w:rsidP="006F0091">
      <w:pPr>
        <w:rPr>
          <w:lang w:val="en-US" w:bidi="th-TH"/>
        </w:rPr>
      </w:pPr>
    </w:p>
    <w:p w14:paraId="565E770E" w14:textId="450A045F" w:rsidR="00FC7402" w:rsidRPr="00DA3B15" w:rsidRDefault="00FC7402" w:rsidP="00645F1D">
      <w:pPr>
        <w:ind w:left="1440"/>
        <w:rPr>
          <w:lang w:val="en-US" w:bidi="th-TH"/>
        </w:rPr>
      </w:pPr>
    </w:p>
    <w:p w14:paraId="277C1831" w14:textId="77777777" w:rsidR="006F0091" w:rsidRPr="00061B9D" w:rsidRDefault="006F0091" w:rsidP="00FB0136">
      <w:pPr>
        <w:pStyle w:val="Heading3"/>
      </w:pPr>
      <w:bookmarkStart w:id="162" w:name="_Toc141988743"/>
      <w:r w:rsidRPr="00061B9D">
        <w:t>Menu Modification</w:t>
      </w:r>
      <w:bookmarkEnd w:id="162"/>
      <w:r w:rsidRPr="00061B9D">
        <w:t xml:space="preserve"> </w:t>
      </w:r>
    </w:p>
    <w:p w14:paraId="5EB8D362" w14:textId="77777777" w:rsidR="006F0091" w:rsidRDefault="006F0091" w:rsidP="006F0091">
      <w:pPr>
        <w:tabs>
          <w:tab w:val="left" w:pos="4050"/>
        </w:tabs>
        <w:ind w:left="1080"/>
      </w:pPr>
      <w:r>
        <w:t>Not applicable</w:t>
      </w:r>
      <w:r>
        <w:tab/>
      </w:r>
      <w:r>
        <w:tab/>
      </w:r>
    </w:p>
    <w:p w14:paraId="739250A8" w14:textId="77777777" w:rsidR="006F0091" w:rsidRPr="00061B9D" w:rsidRDefault="006F0091" w:rsidP="00FB0136">
      <w:pPr>
        <w:pStyle w:val="Heading3"/>
      </w:pPr>
      <w:bookmarkStart w:id="163" w:name="_Toc141988744"/>
      <w:r w:rsidRPr="00061B9D">
        <w:t>Screen Layout and Data Sheet</w:t>
      </w:r>
      <w:bookmarkEnd w:id="163"/>
    </w:p>
    <w:p w14:paraId="4F2D391D" w14:textId="77777777" w:rsidR="006F0091" w:rsidRDefault="006F0091" w:rsidP="006F0091">
      <w:pPr>
        <w:ind w:left="1080"/>
      </w:pPr>
      <w:r>
        <w:t xml:space="preserve">Not Applicable </w:t>
      </w:r>
    </w:p>
    <w:p w14:paraId="14F4DF96" w14:textId="77777777" w:rsidR="006F0091" w:rsidRDefault="006F0091" w:rsidP="006F0091">
      <w:pPr>
        <w:ind w:left="1080"/>
      </w:pPr>
    </w:p>
    <w:p w14:paraId="2D53CE2B" w14:textId="7DE90FF3" w:rsidR="00FB0136" w:rsidRDefault="00FB0136" w:rsidP="00FB0136">
      <w:pPr>
        <w:pStyle w:val="Heading3"/>
      </w:pPr>
      <w:bookmarkStart w:id="164" w:name="_Toc141988745"/>
      <w:r>
        <w:lastRenderedPageBreak/>
        <w:t xml:space="preserve">Business Rule  </w:t>
      </w:r>
      <w:r>
        <w:rPr>
          <w:szCs w:val="24"/>
          <w:cs/>
          <w:lang w:bidi="th-TH"/>
        </w:rPr>
        <w:t xml:space="preserve">/ </w:t>
      </w:r>
      <w:r>
        <w:t>Business Logic</w:t>
      </w:r>
      <w:bookmarkEnd w:id="164"/>
    </w:p>
    <w:p w14:paraId="7115E32C" w14:textId="31C4ED49" w:rsidR="00FB0136" w:rsidRDefault="00FB0136" w:rsidP="00FB0136">
      <w:pPr>
        <w:pStyle w:val="ListParagraph"/>
        <w:numPr>
          <w:ilvl w:val="0"/>
          <w:numId w:val="28"/>
        </w:numPr>
      </w:pPr>
      <w:r>
        <w:t>Daily / Adhoc / On-demand report</w:t>
      </w:r>
    </w:p>
    <w:p w14:paraId="6ACFE441" w14:textId="0E468E29" w:rsidR="00EE43A5" w:rsidRDefault="00EE43A5" w:rsidP="00FB0136">
      <w:pPr>
        <w:pStyle w:val="ListParagraph"/>
        <w:numPr>
          <w:ilvl w:val="0"/>
          <w:numId w:val="28"/>
        </w:numPr>
      </w:pPr>
      <w:r>
        <w:t>Report Paramter criteria</w:t>
      </w:r>
    </w:p>
    <w:tbl>
      <w:tblPr>
        <w:tblW w:w="6840" w:type="dxa"/>
        <w:tblInd w:w="1687"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A0" w:firstRow="1" w:lastRow="0" w:firstColumn="1" w:lastColumn="0" w:noHBand="0" w:noVBand="0"/>
      </w:tblPr>
      <w:tblGrid>
        <w:gridCol w:w="2199"/>
        <w:gridCol w:w="4641"/>
      </w:tblGrid>
      <w:tr w:rsidR="00EE43A5" w:rsidRPr="00897DBA" w14:paraId="6795485A" w14:textId="77777777" w:rsidTr="00881DF9">
        <w:trPr>
          <w:tblHeader/>
        </w:trPr>
        <w:tc>
          <w:tcPr>
            <w:tcW w:w="2199" w:type="dxa"/>
          </w:tcPr>
          <w:p w14:paraId="63CF4A2A" w14:textId="77777777" w:rsidR="00EE43A5" w:rsidRPr="00897DBA" w:rsidRDefault="00EE43A5" w:rsidP="00881DF9">
            <w:r>
              <w:t xml:space="preserve">Paper Size </w:t>
            </w:r>
          </w:p>
        </w:tc>
        <w:tc>
          <w:tcPr>
            <w:tcW w:w="4641" w:type="dxa"/>
          </w:tcPr>
          <w:p w14:paraId="225D1257" w14:textId="77777777" w:rsidR="00EE43A5" w:rsidRPr="00897DBA" w:rsidRDefault="00EE43A5" w:rsidP="00881DF9">
            <w:r>
              <w:t>A4</w:t>
            </w:r>
          </w:p>
        </w:tc>
      </w:tr>
      <w:tr w:rsidR="00EE43A5" w:rsidRPr="0098090A" w14:paraId="46005A75" w14:textId="77777777" w:rsidTr="00881DF9">
        <w:tc>
          <w:tcPr>
            <w:tcW w:w="2199" w:type="dxa"/>
          </w:tcPr>
          <w:p w14:paraId="6505A01A" w14:textId="77777777" w:rsidR="00EE43A5" w:rsidRPr="00442271" w:rsidRDefault="00EE43A5" w:rsidP="00881DF9">
            <w:pPr>
              <w:rPr>
                <w:rFonts w:ascii="Calibri" w:hAnsi="Calibri" w:cs="Calibri"/>
                <w:noProof w:val="0"/>
                <w:color w:val="000000"/>
                <w:sz w:val="22"/>
                <w:szCs w:val="22"/>
              </w:rPr>
            </w:pPr>
            <w:r>
              <w:rPr>
                <w:rFonts w:ascii="Calibri" w:hAnsi="Calibri" w:cs="Calibri"/>
                <w:color w:val="000000"/>
                <w:sz w:val="22"/>
                <w:szCs w:val="22"/>
              </w:rPr>
              <w:t>Reprinting Require</w:t>
            </w:r>
          </w:p>
        </w:tc>
        <w:tc>
          <w:tcPr>
            <w:tcW w:w="4641" w:type="dxa"/>
          </w:tcPr>
          <w:p w14:paraId="23DBE581" w14:textId="77777777" w:rsidR="00EE43A5" w:rsidRPr="0098090A" w:rsidRDefault="00EE43A5" w:rsidP="00881DF9">
            <w:pPr>
              <w:rPr>
                <w:rFonts w:ascii="Calibri" w:hAnsi="Calibri" w:cs="Calibri"/>
                <w:noProof w:val="0"/>
                <w:color w:val="000000"/>
                <w:sz w:val="22"/>
                <w:szCs w:val="22"/>
              </w:rPr>
            </w:pPr>
            <w:r>
              <w:rPr>
                <w:rFonts w:ascii="Calibri" w:hAnsi="Calibri" w:cs="Calibri"/>
                <w:color w:val="000000"/>
                <w:sz w:val="22"/>
                <w:szCs w:val="22"/>
              </w:rPr>
              <w:t>Yes</w:t>
            </w:r>
          </w:p>
        </w:tc>
      </w:tr>
      <w:tr w:rsidR="00EE43A5" w:rsidRPr="00D25E2E" w14:paraId="6971CBEB" w14:textId="77777777" w:rsidTr="00881DF9">
        <w:tc>
          <w:tcPr>
            <w:tcW w:w="2199" w:type="dxa"/>
          </w:tcPr>
          <w:p w14:paraId="169B171E" w14:textId="77777777" w:rsidR="00EE43A5" w:rsidRPr="00442271" w:rsidRDefault="00EE43A5" w:rsidP="00881DF9">
            <w:pPr>
              <w:rPr>
                <w:rFonts w:ascii="Calibri" w:hAnsi="Calibri" w:cs="Calibri"/>
                <w:noProof w:val="0"/>
                <w:color w:val="000000"/>
                <w:sz w:val="22"/>
                <w:szCs w:val="22"/>
              </w:rPr>
            </w:pPr>
            <w:r>
              <w:rPr>
                <w:rFonts w:ascii="Calibri" w:hAnsi="Calibri" w:cs="Calibri"/>
                <w:color w:val="000000"/>
                <w:sz w:val="22"/>
                <w:szCs w:val="22"/>
              </w:rPr>
              <w:t>Searching Criteria</w:t>
            </w:r>
          </w:p>
        </w:tc>
        <w:tc>
          <w:tcPr>
            <w:tcW w:w="4641" w:type="dxa"/>
          </w:tcPr>
          <w:p w14:paraId="56D2A0DB" w14:textId="77777777" w:rsidR="00EE43A5" w:rsidRPr="00D25E2E" w:rsidRDefault="00EE43A5" w:rsidP="00881DF9">
            <w:pPr>
              <w:rPr>
                <w:rFonts w:ascii="Calibri" w:hAnsi="Calibri" w:cs="Browallia New"/>
                <w:noProof w:val="0"/>
                <w:color w:val="000000"/>
                <w:sz w:val="22"/>
                <w:szCs w:val="28"/>
                <w:lang w:val="en-US" w:bidi="th-TH"/>
              </w:rPr>
            </w:pPr>
            <w:r>
              <w:rPr>
                <w:rFonts w:ascii="Calibri" w:hAnsi="Calibri" w:cs="Calibri"/>
                <w:color w:val="000000"/>
                <w:sz w:val="22"/>
                <w:szCs w:val="22"/>
              </w:rPr>
              <w:t>Customer ID, Customer Name, Limit ID, Date</w:t>
            </w:r>
            <w:r>
              <w:rPr>
                <w:rFonts w:ascii="Calibri" w:hAnsi="Calibri" w:cs="Browallia New"/>
                <w:color w:val="000000"/>
                <w:sz w:val="22"/>
                <w:szCs w:val="28"/>
                <w:lang w:val="en-US" w:bidi="th-TH"/>
              </w:rPr>
              <w:t>, Date range</w:t>
            </w:r>
          </w:p>
        </w:tc>
      </w:tr>
    </w:tbl>
    <w:p w14:paraId="43C86BAC" w14:textId="77777777" w:rsidR="00EE43A5" w:rsidRPr="00EE43A5" w:rsidRDefault="00EE43A5" w:rsidP="00EE43A5">
      <w:pPr>
        <w:rPr>
          <w:lang w:val="en-US"/>
        </w:rPr>
      </w:pPr>
    </w:p>
    <w:p w14:paraId="11322D00" w14:textId="7337A65D" w:rsidR="006F0091" w:rsidRDefault="006F0091" w:rsidP="00FB0136">
      <w:pPr>
        <w:pStyle w:val="Heading3"/>
        <w:rPr>
          <w:szCs w:val="24"/>
          <w:lang w:bidi="th-TH"/>
        </w:rPr>
      </w:pPr>
      <w:bookmarkStart w:id="165" w:name="_Toc141988746"/>
      <w:r>
        <w:t>To</w:t>
      </w:r>
      <w:r>
        <w:rPr>
          <w:szCs w:val="24"/>
          <w:cs/>
          <w:lang w:bidi="th-TH"/>
        </w:rPr>
        <w:t>-</w:t>
      </w:r>
      <w:r>
        <w:t>be Processing</w:t>
      </w:r>
      <w:bookmarkEnd w:id="165"/>
      <w:r>
        <w:t xml:space="preserve"> </w:t>
      </w:r>
    </w:p>
    <w:p w14:paraId="06749AD3" w14:textId="4E535D63" w:rsidR="00D825B8" w:rsidRDefault="00543DED" w:rsidP="00FB0136">
      <w:pPr>
        <w:ind w:left="1512"/>
        <w:rPr>
          <w:lang w:bidi="th-TH"/>
        </w:rPr>
      </w:pPr>
      <w:ins w:id="166" w:author="Emy Bartolome" w:date="2023-08-03T19:33:00Z">
        <w:r>
          <w:rPr>
            <w:lang w:bidi="th-TH"/>
          </w:rPr>
          <w:t xml:space="preserve">As basis for generating the report, </w:t>
        </w:r>
      </w:ins>
      <w:r w:rsidR="00FB0136">
        <w:rPr>
          <w:lang w:bidi="th-TH"/>
        </w:rPr>
        <w:t xml:space="preserve"> system will retrieve information from CBS </w:t>
      </w:r>
      <w:r w:rsidR="00FB0136" w:rsidRPr="008E100C">
        <w:rPr>
          <w:lang w:bidi="th-TH"/>
        </w:rPr>
        <w:t>Limits Facility</w:t>
      </w:r>
      <w:r w:rsidR="00FB0136">
        <w:rPr>
          <w:lang w:bidi="th-TH"/>
        </w:rPr>
        <w:t xml:space="preserve"> function with details on</w:t>
      </w:r>
      <w:r w:rsidR="00D825B8">
        <w:rPr>
          <w:lang w:bidi="th-TH"/>
        </w:rPr>
        <w:t>:</w:t>
      </w:r>
    </w:p>
    <w:p w14:paraId="38F62317" w14:textId="31CB3BC2" w:rsidR="00FB0136" w:rsidRDefault="00FB0136" w:rsidP="00D825B8">
      <w:pPr>
        <w:pStyle w:val="ListParagraph"/>
        <w:numPr>
          <w:ilvl w:val="0"/>
          <w:numId w:val="32"/>
        </w:numPr>
        <w:rPr>
          <w:lang w:bidi="th-TH"/>
        </w:rPr>
      </w:pPr>
      <w:r>
        <w:rPr>
          <w:lang w:bidi="th-TH"/>
        </w:rPr>
        <w:t xml:space="preserve">Limit Facility </w:t>
      </w:r>
      <w:r w:rsidR="00D825B8">
        <w:rPr>
          <w:lang w:bidi="th-TH"/>
        </w:rPr>
        <w:t>D</w:t>
      </w:r>
      <w:r>
        <w:rPr>
          <w:lang w:bidi="th-TH"/>
        </w:rPr>
        <w:t>etails</w:t>
      </w:r>
      <w:r w:rsidR="00FD4193">
        <w:rPr>
          <w:lang w:bidi="th-TH"/>
        </w:rPr>
        <w:t xml:space="preserve"> with transaction code: Create</w:t>
      </w:r>
    </w:p>
    <w:p w14:paraId="0B988AD1" w14:textId="1649DA2B" w:rsidR="00D825B8" w:rsidRDefault="00D825B8" w:rsidP="00D825B8">
      <w:pPr>
        <w:pStyle w:val="ListParagraph"/>
        <w:numPr>
          <w:ilvl w:val="0"/>
          <w:numId w:val="32"/>
        </w:numPr>
        <w:rPr>
          <w:lang w:bidi="th-TH"/>
        </w:rPr>
      </w:pPr>
      <w:r>
        <w:rPr>
          <w:lang w:bidi="th-TH"/>
        </w:rPr>
        <w:t>Description of products (Major/Minor) from business module static configuration set up screens</w:t>
      </w:r>
    </w:p>
    <w:p w14:paraId="11E7E921" w14:textId="4D593741" w:rsidR="00D825B8" w:rsidRDefault="00D825B8" w:rsidP="00D825B8">
      <w:pPr>
        <w:pStyle w:val="ListParagraph"/>
        <w:numPr>
          <w:ilvl w:val="0"/>
          <w:numId w:val="32"/>
        </w:numPr>
        <w:rPr>
          <w:lang w:bidi="th-TH"/>
        </w:rPr>
      </w:pPr>
      <w:r>
        <w:rPr>
          <w:lang w:bidi="th-TH"/>
        </w:rPr>
        <w:t xml:space="preserve">Narrative Conditions </w:t>
      </w:r>
      <w:r w:rsidR="00EB32B7">
        <w:rPr>
          <w:lang w:bidi="th-TH"/>
        </w:rPr>
        <w:t>needs to be retrieved from linked loan account that was created automatically during the time the limit facility was created</w:t>
      </w:r>
    </w:p>
    <w:p w14:paraId="72A986C3" w14:textId="1EC627FE" w:rsidR="003F0F08" w:rsidRDefault="003F0F08" w:rsidP="003F0F08">
      <w:pPr>
        <w:pStyle w:val="ListParagraph"/>
        <w:numPr>
          <w:ilvl w:val="1"/>
          <w:numId w:val="32"/>
        </w:numPr>
        <w:rPr>
          <w:lang w:bidi="th-TH"/>
        </w:rPr>
      </w:pPr>
      <w:r>
        <w:rPr>
          <w:lang w:bidi="th-TH"/>
        </w:rPr>
        <w:t>To link the loan account, CBS to use the following parameters:</w:t>
      </w:r>
    </w:p>
    <w:p w14:paraId="32F8EB87" w14:textId="48498A11" w:rsidR="003F0F08" w:rsidRDefault="003F0F08" w:rsidP="00CF427B">
      <w:pPr>
        <w:pStyle w:val="ListParagraph"/>
        <w:numPr>
          <w:ilvl w:val="0"/>
          <w:numId w:val="36"/>
        </w:numPr>
        <w:rPr>
          <w:lang w:bidi="th-TH"/>
        </w:rPr>
      </w:pPr>
      <w:r>
        <w:rPr>
          <w:lang w:bidi="th-TH"/>
        </w:rPr>
        <w:t>Customer Code</w:t>
      </w:r>
    </w:p>
    <w:p w14:paraId="0BDA144D" w14:textId="11328605" w:rsidR="003F0F08" w:rsidRDefault="003F0F08" w:rsidP="003F0F08">
      <w:pPr>
        <w:pStyle w:val="ListParagraph"/>
        <w:numPr>
          <w:ilvl w:val="0"/>
          <w:numId w:val="36"/>
        </w:numPr>
        <w:rPr>
          <w:lang w:bidi="th-TH"/>
        </w:rPr>
      </w:pPr>
      <w:r>
        <w:rPr>
          <w:lang w:bidi="th-TH"/>
        </w:rPr>
        <w:t xml:space="preserve">Loan Account having same Major/Minor of the limit facility </w:t>
      </w:r>
      <w:r w:rsidR="00FD2E86">
        <w:rPr>
          <w:lang w:bidi="th-TH"/>
        </w:rPr>
        <w:t>based on Limit ID</w:t>
      </w:r>
    </w:p>
    <w:p w14:paraId="5A4C1F3B" w14:textId="3BCD91DD" w:rsidR="00FD2E86" w:rsidRDefault="00FD2E86" w:rsidP="003F0F08">
      <w:pPr>
        <w:pStyle w:val="ListParagraph"/>
        <w:numPr>
          <w:ilvl w:val="0"/>
          <w:numId w:val="36"/>
        </w:numPr>
        <w:rPr>
          <w:lang w:bidi="th-TH"/>
        </w:rPr>
      </w:pPr>
      <w:r>
        <w:rPr>
          <w:lang w:bidi="th-TH"/>
        </w:rPr>
        <w:t>Loan Account status = New / Not Drawn</w:t>
      </w:r>
      <w:r w:rsidR="00543DED">
        <w:rPr>
          <w:lang w:bidi="th-TH"/>
        </w:rPr>
        <w:t xml:space="preserve"> / Drawn Amount = 0</w:t>
      </w:r>
    </w:p>
    <w:p w14:paraId="70D82B63" w14:textId="499EDFB2" w:rsidR="006F0091" w:rsidRDefault="006F0091" w:rsidP="00FB0136">
      <w:pPr>
        <w:pStyle w:val="Heading3"/>
      </w:pPr>
      <w:bookmarkStart w:id="167" w:name="_Toc141988747"/>
      <w:r w:rsidRPr="00061B9D">
        <w:t xml:space="preserve">File </w:t>
      </w:r>
      <w:r w:rsidRPr="00061B9D">
        <w:rPr>
          <w:szCs w:val="24"/>
          <w:cs/>
          <w:lang w:bidi="th-TH"/>
        </w:rPr>
        <w:t>/</w:t>
      </w:r>
      <w:r w:rsidRPr="00061B9D">
        <w:t>API Layout and Data Sheet</w:t>
      </w:r>
      <w:bookmarkEnd w:id="167"/>
    </w:p>
    <w:p w14:paraId="4DB1E334" w14:textId="77777777" w:rsidR="00FB0136" w:rsidRDefault="00FB0136" w:rsidP="00FB0136">
      <w:pPr>
        <w:ind w:left="1080"/>
      </w:pPr>
      <w:r>
        <w:t xml:space="preserve">Not Applicable </w:t>
      </w:r>
    </w:p>
    <w:p w14:paraId="6EF87BCA" w14:textId="77777777" w:rsidR="00FB0136" w:rsidRPr="00FB0136" w:rsidRDefault="00FB0136" w:rsidP="00FB0136"/>
    <w:p w14:paraId="300555B3" w14:textId="77777777" w:rsidR="006F0091" w:rsidRPr="00B431F3" w:rsidRDefault="006F0091" w:rsidP="00FB0136">
      <w:pPr>
        <w:pStyle w:val="Heading3"/>
      </w:pPr>
      <w:bookmarkStart w:id="168" w:name="_Toc141988748"/>
      <w:r>
        <w:t>Report Layout and Data Sheet</w:t>
      </w:r>
      <w:bookmarkEnd w:id="168"/>
    </w:p>
    <w:p w14:paraId="57B57AAF" w14:textId="77777777" w:rsidR="006F0091" w:rsidRPr="00EB008E" w:rsidRDefault="006F0091" w:rsidP="006F0091">
      <w:pPr>
        <w:ind w:left="1080"/>
      </w:pPr>
    </w:p>
    <w:tbl>
      <w:tblPr>
        <w:tblW w:w="7560" w:type="dxa"/>
        <w:tblInd w:w="1687"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A0" w:firstRow="1" w:lastRow="0" w:firstColumn="1" w:lastColumn="0" w:noHBand="0" w:noVBand="0"/>
        <w:tblPrChange w:id="169" w:author="Emy Bartolome" w:date="2023-08-03T17:22:00Z">
          <w:tblPr>
            <w:tblW w:w="8766" w:type="dxa"/>
            <w:tblInd w:w="1111"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A0" w:firstRow="1" w:lastRow="0" w:firstColumn="1" w:lastColumn="0" w:noHBand="0" w:noVBand="0"/>
          </w:tblPr>
        </w:tblPrChange>
      </w:tblPr>
      <w:tblGrid>
        <w:gridCol w:w="2199"/>
        <w:gridCol w:w="2121"/>
        <w:gridCol w:w="3240"/>
        <w:tblGridChange w:id="170">
          <w:tblGrid>
            <w:gridCol w:w="576"/>
            <w:gridCol w:w="2199"/>
            <w:gridCol w:w="2121"/>
            <w:gridCol w:w="1087"/>
            <w:gridCol w:w="2153"/>
            <w:gridCol w:w="630"/>
          </w:tblGrid>
        </w:tblGridChange>
      </w:tblGrid>
      <w:tr w:rsidR="00645F1D" w:rsidRPr="00897DBA" w14:paraId="6D383D07" w14:textId="2A2AE0D0" w:rsidTr="00D9669E">
        <w:trPr>
          <w:tblHeader/>
          <w:trPrChange w:id="171" w:author="Emy Bartolome" w:date="2023-08-03T17:22:00Z">
            <w:trPr>
              <w:gridBefore w:val="1"/>
              <w:gridAfter w:val="0"/>
              <w:wBefore w:w="576" w:type="dxa"/>
              <w:wAfter w:w="630" w:type="dxa"/>
              <w:tblHeader/>
            </w:trPr>
          </w:trPrChange>
        </w:trPr>
        <w:tc>
          <w:tcPr>
            <w:tcW w:w="2199" w:type="dxa"/>
            <w:tcPrChange w:id="172" w:author="Emy Bartolome" w:date="2023-08-03T17:22:00Z">
              <w:tcPr>
                <w:tcW w:w="2199" w:type="dxa"/>
              </w:tcPr>
            </w:tcPrChange>
          </w:tcPr>
          <w:p w14:paraId="6830706D" w14:textId="40AF19A8" w:rsidR="00645F1D" w:rsidRPr="00897DBA" w:rsidRDefault="00645F1D" w:rsidP="00950FD1">
            <w:r w:rsidRPr="00897DBA">
              <w:t>Screen</w:t>
            </w:r>
            <w:r w:rsidRPr="00897DBA">
              <w:rPr>
                <w:cs/>
                <w:lang w:bidi="th-TH"/>
              </w:rPr>
              <w:t>/</w:t>
            </w:r>
            <w:r w:rsidRPr="00897DBA">
              <w:t>Report Field Name</w:t>
            </w:r>
            <w:r w:rsidRPr="00897DBA">
              <w:rPr>
                <w:cs/>
                <w:lang w:bidi="th-TH"/>
              </w:rPr>
              <w:t>/</w:t>
            </w:r>
            <w:r w:rsidRPr="00897DBA">
              <w:t>Attributes</w:t>
            </w:r>
            <w:r>
              <w:rPr>
                <w:cs/>
                <w:lang w:bidi="th-TH"/>
              </w:rPr>
              <w:t xml:space="preserve"> (</w:t>
            </w:r>
            <w:r>
              <w:t>AS400</w:t>
            </w:r>
            <w:r>
              <w:rPr>
                <w:cs/>
                <w:lang w:bidi="th-TH"/>
              </w:rPr>
              <w:t>)</w:t>
            </w:r>
          </w:p>
        </w:tc>
        <w:tc>
          <w:tcPr>
            <w:tcW w:w="2121" w:type="dxa"/>
            <w:tcPrChange w:id="173" w:author="Emy Bartolome" w:date="2023-08-03T17:22:00Z">
              <w:tcPr>
                <w:tcW w:w="2121" w:type="dxa"/>
              </w:tcPr>
            </w:tcPrChange>
          </w:tcPr>
          <w:p w14:paraId="01C105D5" w14:textId="2A90CF16" w:rsidR="00645F1D" w:rsidRPr="00897DBA" w:rsidRDefault="00645F1D" w:rsidP="00950FD1">
            <w:r>
              <w:t>Sample Data</w:t>
            </w:r>
            <w:r>
              <w:rPr>
                <w:cs/>
                <w:lang w:bidi="th-TH"/>
              </w:rPr>
              <w:t xml:space="preserve"> (</w:t>
            </w:r>
            <w:r>
              <w:t>AS400</w:t>
            </w:r>
            <w:r>
              <w:rPr>
                <w:cs/>
                <w:lang w:bidi="th-TH"/>
              </w:rPr>
              <w:t>)</w:t>
            </w:r>
          </w:p>
        </w:tc>
        <w:tc>
          <w:tcPr>
            <w:tcW w:w="3240" w:type="dxa"/>
            <w:tcPrChange w:id="174" w:author="Emy Bartolome" w:date="2023-08-03T17:22:00Z">
              <w:tcPr>
                <w:tcW w:w="3240" w:type="dxa"/>
                <w:gridSpan w:val="2"/>
              </w:tcPr>
            </w:tcPrChange>
          </w:tcPr>
          <w:p w14:paraId="49FF5AFC" w14:textId="5378E730" w:rsidR="00645F1D" w:rsidRDefault="00645F1D" w:rsidP="00950FD1">
            <w:r>
              <w:t>Source / Validation</w:t>
            </w:r>
          </w:p>
        </w:tc>
      </w:tr>
      <w:tr w:rsidR="00003CE5" w:rsidRPr="00897DBA" w14:paraId="561DC8DF" w14:textId="77777777" w:rsidTr="00D9669E">
        <w:trPr>
          <w:tblHeader/>
          <w:trPrChange w:id="175" w:author="Emy Bartolome" w:date="2023-08-03T17:22:00Z">
            <w:trPr>
              <w:gridBefore w:val="1"/>
              <w:gridAfter w:val="0"/>
              <w:wBefore w:w="576" w:type="dxa"/>
              <w:wAfter w:w="630" w:type="dxa"/>
              <w:tblHeader/>
            </w:trPr>
          </w:trPrChange>
        </w:trPr>
        <w:tc>
          <w:tcPr>
            <w:tcW w:w="2199" w:type="dxa"/>
            <w:shd w:val="clear" w:color="auto" w:fill="F7FBFD" w:themeFill="background2" w:themeFillTint="33"/>
            <w:tcPrChange w:id="176" w:author="Emy Bartolome" w:date="2023-08-03T17:22:00Z">
              <w:tcPr>
                <w:tcW w:w="2199" w:type="dxa"/>
                <w:shd w:val="clear" w:color="auto" w:fill="F7FBFD" w:themeFill="background2" w:themeFillTint="33"/>
              </w:tcPr>
            </w:tcPrChange>
          </w:tcPr>
          <w:p w14:paraId="299EB3AD" w14:textId="6A102101" w:rsidR="00003CE5" w:rsidRPr="00897DBA" w:rsidRDefault="00003CE5" w:rsidP="00950FD1">
            <w:r>
              <w:t>Header</w:t>
            </w:r>
          </w:p>
        </w:tc>
        <w:tc>
          <w:tcPr>
            <w:tcW w:w="2121" w:type="dxa"/>
            <w:shd w:val="clear" w:color="auto" w:fill="F7FBFD" w:themeFill="background2" w:themeFillTint="33"/>
            <w:tcPrChange w:id="177" w:author="Emy Bartolome" w:date="2023-08-03T17:22:00Z">
              <w:tcPr>
                <w:tcW w:w="2121" w:type="dxa"/>
                <w:shd w:val="clear" w:color="auto" w:fill="F7FBFD" w:themeFill="background2" w:themeFillTint="33"/>
              </w:tcPr>
            </w:tcPrChange>
          </w:tcPr>
          <w:p w14:paraId="485FCA64" w14:textId="77777777" w:rsidR="00003CE5" w:rsidRDefault="00003CE5" w:rsidP="00950FD1"/>
        </w:tc>
        <w:tc>
          <w:tcPr>
            <w:tcW w:w="3240" w:type="dxa"/>
            <w:shd w:val="clear" w:color="auto" w:fill="F7FBFD" w:themeFill="background2" w:themeFillTint="33"/>
            <w:tcPrChange w:id="178" w:author="Emy Bartolome" w:date="2023-08-03T17:22:00Z">
              <w:tcPr>
                <w:tcW w:w="3240" w:type="dxa"/>
                <w:gridSpan w:val="2"/>
                <w:shd w:val="clear" w:color="auto" w:fill="F7FBFD" w:themeFill="background2" w:themeFillTint="33"/>
              </w:tcPr>
            </w:tcPrChange>
          </w:tcPr>
          <w:p w14:paraId="1DE4304D" w14:textId="77777777" w:rsidR="00003CE5" w:rsidRDefault="00003CE5" w:rsidP="00950FD1"/>
        </w:tc>
      </w:tr>
      <w:tr w:rsidR="00645F1D" w:rsidRPr="00F822B1" w14:paraId="476AFB41" w14:textId="64526410" w:rsidTr="00D9669E">
        <w:trPr>
          <w:trPrChange w:id="179" w:author="Emy Bartolome" w:date="2023-08-03T17:22:00Z">
            <w:trPr>
              <w:gridBefore w:val="1"/>
              <w:gridAfter w:val="0"/>
              <w:wBefore w:w="576" w:type="dxa"/>
              <w:wAfter w:w="630" w:type="dxa"/>
            </w:trPr>
          </w:trPrChange>
        </w:trPr>
        <w:tc>
          <w:tcPr>
            <w:tcW w:w="2199" w:type="dxa"/>
            <w:tcPrChange w:id="180" w:author="Emy Bartolome" w:date="2023-08-03T17:22:00Z">
              <w:tcPr>
                <w:tcW w:w="2199" w:type="dxa"/>
              </w:tcPr>
            </w:tcPrChange>
          </w:tcPr>
          <w:p w14:paraId="218A147B" w14:textId="78034F6E" w:rsidR="00645F1D" w:rsidRPr="00442271" w:rsidRDefault="00003CE5" w:rsidP="00950FD1">
            <w:pPr>
              <w:rPr>
                <w:rFonts w:ascii="Calibri" w:hAnsi="Calibri" w:cs="Calibri"/>
                <w:noProof w:val="0"/>
                <w:color w:val="000000"/>
                <w:sz w:val="22"/>
                <w:szCs w:val="22"/>
              </w:rPr>
            </w:pPr>
            <w:r>
              <w:rPr>
                <w:rFonts w:ascii="Calibri" w:hAnsi="Calibri" w:cs="Calibri"/>
                <w:noProof w:val="0"/>
                <w:color w:val="000000"/>
                <w:sz w:val="22"/>
                <w:szCs w:val="22"/>
              </w:rPr>
              <w:t>Report Title</w:t>
            </w:r>
          </w:p>
        </w:tc>
        <w:tc>
          <w:tcPr>
            <w:tcW w:w="2121" w:type="dxa"/>
            <w:tcPrChange w:id="181" w:author="Emy Bartolome" w:date="2023-08-03T17:22:00Z">
              <w:tcPr>
                <w:tcW w:w="2121" w:type="dxa"/>
              </w:tcPr>
            </w:tcPrChange>
          </w:tcPr>
          <w:p w14:paraId="352660F8" w14:textId="68BFBDB0" w:rsidR="00645F1D" w:rsidRPr="0098090A" w:rsidRDefault="00A05D01" w:rsidP="00950FD1">
            <w:pPr>
              <w:rPr>
                <w:rFonts w:ascii="Calibri" w:hAnsi="Calibri" w:cs="Calibri"/>
                <w:noProof w:val="0"/>
                <w:color w:val="000000"/>
                <w:sz w:val="22"/>
                <w:szCs w:val="22"/>
              </w:rPr>
            </w:pPr>
            <w:r>
              <w:rPr>
                <w:rFonts w:ascii="Calibri" w:hAnsi="Calibri" w:cs="Calibri"/>
                <w:noProof w:val="0"/>
                <w:color w:val="000000"/>
                <w:sz w:val="22"/>
                <w:szCs w:val="22"/>
              </w:rPr>
              <w:t>Credit</w:t>
            </w:r>
            <w:r w:rsidR="00A600E4">
              <w:rPr>
                <w:rFonts w:ascii="Calibri" w:hAnsi="Calibri" w:cs="Calibri"/>
                <w:noProof w:val="0"/>
                <w:color w:val="000000"/>
                <w:sz w:val="22"/>
                <w:szCs w:val="22"/>
              </w:rPr>
              <w:t xml:space="preserve"> Approval Record</w:t>
            </w:r>
            <w:r>
              <w:rPr>
                <w:rFonts w:ascii="Calibri" w:hAnsi="Calibri" w:cs="Calibri"/>
                <w:noProof w:val="0"/>
                <w:color w:val="000000"/>
                <w:sz w:val="22"/>
                <w:szCs w:val="22"/>
              </w:rPr>
              <w:t xml:space="preserve"> </w:t>
            </w:r>
            <w:ins w:id="182" w:author="Uraluk Pansuwan" w:date="2023-07-31T14:01:00Z">
              <w:r w:rsidR="00A600E4">
                <w:rPr>
                  <w:rFonts w:ascii="Calibri" w:hAnsi="Calibri" w:cs="Calibri"/>
                  <w:noProof w:val="0"/>
                  <w:color w:val="000000"/>
                  <w:sz w:val="22"/>
                  <w:szCs w:val="22"/>
                </w:rPr>
                <w:t xml:space="preserve"> </w:t>
              </w:r>
            </w:ins>
          </w:p>
        </w:tc>
        <w:tc>
          <w:tcPr>
            <w:tcW w:w="3240" w:type="dxa"/>
            <w:tcPrChange w:id="183" w:author="Emy Bartolome" w:date="2023-08-03T17:22:00Z">
              <w:tcPr>
                <w:tcW w:w="3240" w:type="dxa"/>
                <w:gridSpan w:val="2"/>
              </w:tcPr>
            </w:tcPrChange>
          </w:tcPr>
          <w:p w14:paraId="47D5B6F1" w14:textId="77777777" w:rsidR="00645F1D" w:rsidRDefault="00645F1D" w:rsidP="00950FD1">
            <w:pPr>
              <w:rPr>
                <w:rFonts w:ascii="Calibri" w:hAnsi="Calibri" w:cs="Calibri"/>
                <w:color w:val="000000"/>
                <w:sz w:val="22"/>
                <w:szCs w:val="22"/>
              </w:rPr>
            </w:pPr>
          </w:p>
        </w:tc>
      </w:tr>
      <w:tr w:rsidR="00003CE5" w:rsidRPr="00F822B1" w14:paraId="3F04306B" w14:textId="77777777" w:rsidTr="00D9669E">
        <w:trPr>
          <w:trPrChange w:id="184" w:author="Emy Bartolome" w:date="2023-08-03T17:22:00Z">
            <w:trPr>
              <w:gridBefore w:val="1"/>
              <w:gridAfter w:val="0"/>
              <w:wBefore w:w="576" w:type="dxa"/>
              <w:wAfter w:w="630" w:type="dxa"/>
            </w:trPr>
          </w:trPrChange>
        </w:trPr>
        <w:tc>
          <w:tcPr>
            <w:tcW w:w="2199" w:type="dxa"/>
            <w:tcPrChange w:id="185" w:author="Emy Bartolome" w:date="2023-08-03T17:22:00Z">
              <w:tcPr>
                <w:tcW w:w="2199" w:type="dxa"/>
              </w:tcPr>
            </w:tcPrChange>
          </w:tcPr>
          <w:p w14:paraId="04F348C3" w14:textId="4AC4F70E" w:rsidR="00003CE5" w:rsidRDefault="00003CE5" w:rsidP="00950FD1">
            <w:pPr>
              <w:rPr>
                <w:rFonts w:ascii="Calibri" w:hAnsi="Calibri" w:cs="Calibri"/>
                <w:color w:val="000000"/>
                <w:sz w:val="22"/>
                <w:szCs w:val="22"/>
              </w:rPr>
            </w:pPr>
            <w:r>
              <w:rPr>
                <w:rFonts w:ascii="Calibri" w:hAnsi="Calibri" w:cs="Calibri"/>
                <w:color w:val="000000"/>
                <w:sz w:val="22"/>
                <w:szCs w:val="22"/>
              </w:rPr>
              <w:t>Branch</w:t>
            </w:r>
          </w:p>
        </w:tc>
        <w:tc>
          <w:tcPr>
            <w:tcW w:w="2121" w:type="dxa"/>
            <w:tcPrChange w:id="186" w:author="Emy Bartolome" w:date="2023-08-03T17:22:00Z">
              <w:tcPr>
                <w:tcW w:w="2121" w:type="dxa"/>
              </w:tcPr>
            </w:tcPrChange>
          </w:tcPr>
          <w:p w14:paraId="043B08B5" w14:textId="6926D962" w:rsidR="00003CE5" w:rsidRDefault="00003CE5" w:rsidP="00950FD1">
            <w:pPr>
              <w:rPr>
                <w:rFonts w:ascii="Calibri" w:hAnsi="Calibri" w:cs="Calibri"/>
                <w:color w:val="000000"/>
                <w:sz w:val="22"/>
                <w:szCs w:val="22"/>
              </w:rPr>
            </w:pPr>
          </w:p>
        </w:tc>
        <w:tc>
          <w:tcPr>
            <w:tcW w:w="3240" w:type="dxa"/>
            <w:tcPrChange w:id="187" w:author="Emy Bartolome" w:date="2023-08-03T17:22:00Z">
              <w:tcPr>
                <w:tcW w:w="3240" w:type="dxa"/>
                <w:gridSpan w:val="2"/>
              </w:tcPr>
            </w:tcPrChange>
          </w:tcPr>
          <w:p w14:paraId="67C9AD24" w14:textId="77777777" w:rsidR="00003CE5" w:rsidRDefault="00003CE5" w:rsidP="00950FD1">
            <w:pPr>
              <w:rPr>
                <w:rFonts w:ascii="Calibri" w:hAnsi="Calibri" w:cs="Calibri"/>
                <w:color w:val="000000"/>
                <w:sz w:val="22"/>
                <w:szCs w:val="22"/>
              </w:rPr>
            </w:pPr>
          </w:p>
        </w:tc>
      </w:tr>
      <w:tr w:rsidR="00A05D01" w:rsidRPr="00F822B1" w14:paraId="14D6B714" w14:textId="77777777" w:rsidTr="00D9669E">
        <w:trPr>
          <w:trPrChange w:id="188" w:author="Emy Bartolome" w:date="2023-08-03T17:22:00Z">
            <w:trPr>
              <w:gridBefore w:val="1"/>
              <w:gridAfter w:val="0"/>
              <w:wBefore w:w="576" w:type="dxa"/>
              <w:wAfter w:w="630" w:type="dxa"/>
            </w:trPr>
          </w:trPrChange>
        </w:trPr>
        <w:tc>
          <w:tcPr>
            <w:tcW w:w="2199" w:type="dxa"/>
            <w:tcPrChange w:id="189" w:author="Emy Bartolome" w:date="2023-08-03T17:22:00Z">
              <w:tcPr>
                <w:tcW w:w="2199" w:type="dxa"/>
              </w:tcPr>
            </w:tcPrChange>
          </w:tcPr>
          <w:p w14:paraId="3A5003A4" w14:textId="6970122E" w:rsidR="00A05D01" w:rsidRDefault="00A05D01" w:rsidP="00950FD1">
            <w:pPr>
              <w:rPr>
                <w:rFonts w:ascii="Calibri" w:hAnsi="Calibri" w:cs="Calibri"/>
                <w:color w:val="000000"/>
                <w:sz w:val="22"/>
                <w:szCs w:val="22"/>
              </w:rPr>
            </w:pPr>
            <w:r>
              <w:rPr>
                <w:rFonts w:ascii="Calibri" w:hAnsi="Calibri" w:cs="Calibri"/>
                <w:color w:val="000000"/>
                <w:sz w:val="22"/>
                <w:szCs w:val="22"/>
              </w:rPr>
              <w:t>System Date</w:t>
            </w:r>
          </w:p>
        </w:tc>
        <w:tc>
          <w:tcPr>
            <w:tcW w:w="2121" w:type="dxa"/>
            <w:tcPrChange w:id="190" w:author="Emy Bartolome" w:date="2023-08-03T17:22:00Z">
              <w:tcPr>
                <w:tcW w:w="2121" w:type="dxa"/>
              </w:tcPr>
            </w:tcPrChange>
          </w:tcPr>
          <w:p w14:paraId="2AA887B7" w14:textId="77777777" w:rsidR="00A05D01" w:rsidRDefault="00A05D01" w:rsidP="00950FD1">
            <w:pPr>
              <w:rPr>
                <w:rFonts w:ascii="Calibri" w:hAnsi="Calibri" w:cs="Calibri"/>
                <w:color w:val="000000"/>
                <w:sz w:val="22"/>
                <w:szCs w:val="22"/>
              </w:rPr>
            </w:pPr>
          </w:p>
        </w:tc>
        <w:tc>
          <w:tcPr>
            <w:tcW w:w="3240" w:type="dxa"/>
            <w:tcPrChange w:id="191" w:author="Emy Bartolome" w:date="2023-08-03T17:22:00Z">
              <w:tcPr>
                <w:tcW w:w="3240" w:type="dxa"/>
                <w:gridSpan w:val="2"/>
              </w:tcPr>
            </w:tcPrChange>
          </w:tcPr>
          <w:p w14:paraId="1E6B48DB" w14:textId="77777777" w:rsidR="00A05D01" w:rsidRDefault="00A05D01" w:rsidP="00950FD1">
            <w:pPr>
              <w:rPr>
                <w:rFonts w:ascii="Calibri" w:hAnsi="Calibri" w:cs="Calibri"/>
                <w:color w:val="000000"/>
                <w:sz w:val="22"/>
                <w:szCs w:val="22"/>
              </w:rPr>
            </w:pPr>
          </w:p>
        </w:tc>
      </w:tr>
      <w:tr w:rsidR="00003CE5" w:rsidRPr="00F822B1" w14:paraId="7D74EBC2" w14:textId="77777777" w:rsidTr="00D9669E">
        <w:trPr>
          <w:trPrChange w:id="192" w:author="Emy Bartolome" w:date="2023-08-03T17:22:00Z">
            <w:trPr>
              <w:gridBefore w:val="1"/>
              <w:gridAfter w:val="0"/>
              <w:wBefore w:w="576" w:type="dxa"/>
              <w:wAfter w:w="630" w:type="dxa"/>
            </w:trPr>
          </w:trPrChange>
        </w:trPr>
        <w:tc>
          <w:tcPr>
            <w:tcW w:w="2199" w:type="dxa"/>
            <w:tcPrChange w:id="193" w:author="Emy Bartolome" w:date="2023-08-03T17:22:00Z">
              <w:tcPr>
                <w:tcW w:w="2199" w:type="dxa"/>
              </w:tcPr>
            </w:tcPrChange>
          </w:tcPr>
          <w:p w14:paraId="1D7C1D3B" w14:textId="77777777" w:rsidR="00003CE5" w:rsidRDefault="00003CE5" w:rsidP="00950FD1">
            <w:pPr>
              <w:rPr>
                <w:rFonts w:ascii="Calibri" w:hAnsi="Calibri" w:cs="Calibri"/>
                <w:color w:val="000000"/>
                <w:sz w:val="22"/>
                <w:szCs w:val="22"/>
              </w:rPr>
            </w:pPr>
            <w:r>
              <w:rPr>
                <w:rFonts w:ascii="Calibri" w:hAnsi="Calibri" w:cs="Calibri"/>
                <w:color w:val="000000"/>
                <w:sz w:val="22"/>
                <w:szCs w:val="22"/>
              </w:rPr>
              <w:t>Proposed to:</w:t>
            </w:r>
          </w:p>
          <w:p w14:paraId="053EF3CA" w14:textId="46921801" w:rsidR="00003CE5" w:rsidRDefault="00003CE5" w:rsidP="00950FD1">
            <w:pPr>
              <w:rPr>
                <w:rFonts w:ascii="Calibri" w:hAnsi="Calibri" w:cs="Calibri"/>
                <w:color w:val="000000"/>
                <w:sz w:val="22"/>
                <w:szCs w:val="22"/>
              </w:rPr>
            </w:pPr>
            <w:r>
              <w:rPr>
                <w:rFonts w:ascii="Calibri" w:hAnsi="Calibri" w:cs="Calibri"/>
                <w:color w:val="000000"/>
                <w:sz w:val="22"/>
                <w:szCs w:val="22"/>
              </w:rPr>
              <w:t>Relationship Manager</w:t>
            </w:r>
          </w:p>
        </w:tc>
        <w:tc>
          <w:tcPr>
            <w:tcW w:w="2121" w:type="dxa"/>
            <w:tcPrChange w:id="194" w:author="Emy Bartolome" w:date="2023-08-03T17:22:00Z">
              <w:tcPr>
                <w:tcW w:w="2121" w:type="dxa"/>
              </w:tcPr>
            </w:tcPrChange>
          </w:tcPr>
          <w:p w14:paraId="5B1B3837" w14:textId="77777777" w:rsidR="00003CE5" w:rsidRDefault="00003CE5" w:rsidP="00950FD1">
            <w:pPr>
              <w:rPr>
                <w:rFonts w:ascii="Calibri" w:hAnsi="Calibri" w:cs="Calibri"/>
                <w:color w:val="000000"/>
                <w:sz w:val="22"/>
                <w:szCs w:val="22"/>
              </w:rPr>
            </w:pPr>
          </w:p>
        </w:tc>
        <w:tc>
          <w:tcPr>
            <w:tcW w:w="3240" w:type="dxa"/>
            <w:tcPrChange w:id="195" w:author="Emy Bartolome" w:date="2023-08-03T17:22:00Z">
              <w:tcPr>
                <w:tcW w:w="3240" w:type="dxa"/>
                <w:gridSpan w:val="2"/>
              </w:tcPr>
            </w:tcPrChange>
          </w:tcPr>
          <w:p w14:paraId="3E4879C9" w14:textId="77777777" w:rsidR="00003CE5" w:rsidRDefault="00003CE5" w:rsidP="00950FD1">
            <w:pPr>
              <w:rPr>
                <w:rFonts w:ascii="Calibri" w:hAnsi="Calibri" w:cs="Calibri"/>
                <w:color w:val="000000"/>
                <w:sz w:val="22"/>
                <w:szCs w:val="22"/>
              </w:rPr>
            </w:pPr>
          </w:p>
        </w:tc>
      </w:tr>
      <w:tr w:rsidR="00003CE5" w:rsidRPr="00F822B1" w14:paraId="421198DF" w14:textId="77777777" w:rsidTr="00D9669E">
        <w:trPr>
          <w:trPrChange w:id="196" w:author="Emy Bartolome" w:date="2023-08-03T17:22:00Z">
            <w:trPr>
              <w:gridBefore w:val="1"/>
              <w:gridAfter w:val="0"/>
              <w:wBefore w:w="576" w:type="dxa"/>
              <w:wAfter w:w="630" w:type="dxa"/>
            </w:trPr>
          </w:trPrChange>
        </w:trPr>
        <w:tc>
          <w:tcPr>
            <w:tcW w:w="2199" w:type="dxa"/>
            <w:tcPrChange w:id="197" w:author="Emy Bartolome" w:date="2023-08-03T17:22:00Z">
              <w:tcPr>
                <w:tcW w:w="2199" w:type="dxa"/>
              </w:tcPr>
            </w:tcPrChange>
          </w:tcPr>
          <w:p w14:paraId="4081B1FD" w14:textId="7383EA1B" w:rsidR="00003CE5" w:rsidRDefault="00A05D01" w:rsidP="00950FD1">
            <w:pPr>
              <w:rPr>
                <w:rFonts w:ascii="Calibri" w:hAnsi="Calibri" w:cs="Calibri"/>
                <w:color w:val="000000"/>
                <w:sz w:val="22"/>
                <w:szCs w:val="22"/>
              </w:rPr>
            </w:pPr>
            <w:r>
              <w:rPr>
                <w:rFonts w:ascii="Calibri" w:hAnsi="Calibri" w:cs="Calibri"/>
                <w:color w:val="000000"/>
                <w:sz w:val="22"/>
                <w:szCs w:val="22"/>
              </w:rPr>
              <w:t>Action:</w:t>
            </w:r>
          </w:p>
        </w:tc>
        <w:tc>
          <w:tcPr>
            <w:tcW w:w="2121" w:type="dxa"/>
            <w:tcPrChange w:id="198" w:author="Emy Bartolome" w:date="2023-08-03T17:22:00Z">
              <w:tcPr>
                <w:tcW w:w="2121" w:type="dxa"/>
              </w:tcPr>
            </w:tcPrChange>
          </w:tcPr>
          <w:p w14:paraId="4A960D27" w14:textId="61FBB995" w:rsidR="00003CE5" w:rsidRDefault="00A05D01" w:rsidP="00950FD1">
            <w:pPr>
              <w:rPr>
                <w:rFonts w:ascii="Calibri" w:hAnsi="Calibri" w:cs="Calibri"/>
                <w:color w:val="000000"/>
                <w:sz w:val="22"/>
                <w:szCs w:val="22"/>
              </w:rPr>
            </w:pPr>
            <w:del w:id="199" w:author="Uraluk Pansuwan" w:date="2023-07-31T14:02:00Z">
              <w:r w:rsidDel="00A600E4">
                <w:rPr>
                  <w:rFonts w:ascii="Calibri" w:hAnsi="Calibri" w:cs="Calibri"/>
                  <w:color w:val="000000"/>
                  <w:sz w:val="22"/>
                  <w:szCs w:val="22"/>
                </w:rPr>
                <w:delText>To set a limit</w:delText>
              </w:r>
            </w:del>
            <w:ins w:id="200" w:author="Uraluk Pansuwan" w:date="2023-07-31T14:03:00Z">
              <w:r w:rsidR="00A600E4">
                <w:rPr>
                  <w:rFonts w:ascii="Calibri" w:hAnsi="Calibri" w:cs="Calibri"/>
                  <w:color w:val="000000"/>
                  <w:sz w:val="22"/>
                  <w:szCs w:val="22"/>
                </w:rPr>
                <w:t>Create Limit</w:t>
              </w:r>
            </w:ins>
          </w:p>
        </w:tc>
        <w:tc>
          <w:tcPr>
            <w:tcW w:w="3240" w:type="dxa"/>
            <w:tcPrChange w:id="201" w:author="Emy Bartolome" w:date="2023-08-03T17:22:00Z">
              <w:tcPr>
                <w:tcW w:w="3240" w:type="dxa"/>
                <w:gridSpan w:val="2"/>
              </w:tcPr>
            </w:tcPrChange>
          </w:tcPr>
          <w:p w14:paraId="79836DA0" w14:textId="77777777" w:rsidR="00003CE5" w:rsidRDefault="00003CE5" w:rsidP="00950FD1">
            <w:pPr>
              <w:rPr>
                <w:rFonts w:ascii="Calibri" w:hAnsi="Calibri" w:cs="Calibri"/>
                <w:color w:val="000000"/>
                <w:sz w:val="22"/>
                <w:szCs w:val="22"/>
              </w:rPr>
            </w:pPr>
          </w:p>
        </w:tc>
      </w:tr>
      <w:tr w:rsidR="00003CE5" w:rsidRPr="00F822B1" w14:paraId="09BDCE64" w14:textId="77777777" w:rsidTr="00D9669E">
        <w:trPr>
          <w:trPrChange w:id="202" w:author="Emy Bartolome" w:date="2023-08-03T17:22:00Z">
            <w:trPr>
              <w:gridBefore w:val="1"/>
              <w:gridAfter w:val="0"/>
              <w:wBefore w:w="576" w:type="dxa"/>
              <w:wAfter w:w="630" w:type="dxa"/>
            </w:trPr>
          </w:trPrChange>
        </w:trPr>
        <w:tc>
          <w:tcPr>
            <w:tcW w:w="2199" w:type="dxa"/>
            <w:tcPrChange w:id="203" w:author="Emy Bartolome" w:date="2023-08-03T17:22:00Z">
              <w:tcPr>
                <w:tcW w:w="2199" w:type="dxa"/>
              </w:tcPr>
            </w:tcPrChange>
          </w:tcPr>
          <w:p w14:paraId="50D2C9A2" w14:textId="75F31156" w:rsidR="00003CE5" w:rsidRDefault="00A05D01" w:rsidP="00950FD1">
            <w:pPr>
              <w:rPr>
                <w:rFonts w:ascii="Calibri" w:hAnsi="Calibri" w:cs="Calibri"/>
                <w:color w:val="000000"/>
                <w:sz w:val="22"/>
                <w:szCs w:val="22"/>
              </w:rPr>
            </w:pPr>
            <w:r>
              <w:rPr>
                <w:rFonts w:ascii="Calibri" w:hAnsi="Calibri" w:cs="Calibri"/>
                <w:color w:val="000000"/>
                <w:sz w:val="22"/>
                <w:szCs w:val="22"/>
              </w:rPr>
              <w:t>Page</w:t>
            </w:r>
          </w:p>
        </w:tc>
        <w:tc>
          <w:tcPr>
            <w:tcW w:w="2121" w:type="dxa"/>
            <w:tcPrChange w:id="204" w:author="Emy Bartolome" w:date="2023-08-03T17:22:00Z">
              <w:tcPr>
                <w:tcW w:w="2121" w:type="dxa"/>
              </w:tcPr>
            </w:tcPrChange>
          </w:tcPr>
          <w:p w14:paraId="418E1BBA" w14:textId="77777777" w:rsidR="00003CE5" w:rsidRDefault="00003CE5" w:rsidP="00950FD1">
            <w:pPr>
              <w:rPr>
                <w:rFonts w:ascii="Calibri" w:hAnsi="Calibri" w:cs="Calibri"/>
                <w:color w:val="000000"/>
                <w:sz w:val="22"/>
                <w:szCs w:val="22"/>
              </w:rPr>
            </w:pPr>
          </w:p>
        </w:tc>
        <w:tc>
          <w:tcPr>
            <w:tcW w:w="3240" w:type="dxa"/>
            <w:tcPrChange w:id="205" w:author="Emy Bartolome" w:date="2023-08-03T17:22:00Z">
              <w:tcPr>
                <w:tcW w:w="3240" w:type="dxa"/>
                <w:gridSpan w:val="2"/>
              </w:tcPr>
            </w:tcPrChange>
          </w:tcPr>
          <w:p w14:paraId="03CA7A2D" w14:textId="77777777" w:rsidR="00003CE5" w:rsidRDefault="00003CE5" w:rsidP="00950FD1">
            <w:pPr>
              <w:rPr>
                <w:rFonts w:ascii="Calibri" w:hAnsi="Calibri" w:cs="Calibri"/>
                <w:color w:val="000000"/>
                <w:sz w:val="22"/>
                <w:szCs w:val="22"/>
              </w:rPr>
            </w:pPr>
          </w:p>
        </w:tc>
      </w:tr>
      <w:tr w:rsidR="00A05D01" w:rsidRPr="00F822B1" w14:paraId="3EFF56B6" w14:textId="77777777" w:rsidTr="00D9669E">
        <w:trPr>
          <w:trPrChange w:id="206" w:author="Emy Bartolome" w:date="2023-08-03T17:22:00Z">
            <w:trPr>
              <w:gridBefore w:val="1"/>
              <w:gridAfter w:val="0"/>
              <w:wBefore w:w="576" w:type="dxa"/>
              <w:wAfter w:w="630" w:type="dxa"/>
            </w:trPr>
          </w:trPrChange>
        </w:trPr>
        <w:tc>
          <w:tcPr>
            <w:tcW w:w="2199" w:type="dxa"/>
            <w:shd w:val="clear" w:color="auto" w:fill="F7FBFD" w:themeFill="background2" w:themeFillTint="33"/>
            <w:tcPrChange w:id="207" w:author="Emy Bartolome" w:date="2023-08-03T17:22:00Z">
              <w:tcPr>
                <w:tcW w:w="2199" w:type="dxa"/>
                <w:shd w:val="clear" w:color="auto" w:fill="F7FBFD" w:themeFill="background2" w:themeFillTint="33"/>
              </w:tcPr>
            </w:tcPrChange>
          </w:tcPr>
          <w:p w14:paraId="14138945" w14:textId="7EFCDB1A" w:rsidR="00A05D01" w:rsidRPr="00A05D01" w:rsidRDefault="00A05D01" w:rsidP="00950FD1">
            <w:pPr>
              <w:rPr>
                <w:rFonts w:ascii="Calibri" w:hAnsi="Calibri" w:cs="Calibri"/>
                <w:b/>
                <w:bCs/>
                <w:color w:val="000000"/>
                <w:sz w:val="22"/>
                <w:szCs w:val="22"/>
              </w:rPr>
            </w:pPr>
            <w:r w:rsidRPr="00A05D01">
              <w:rPr>
                <w:rFonts w:ascii="Calibri" w:hAnsi="Calibri" w:cs="Calibri"/>
                <w:b/>
                <w:bCs/>
                <w:color w:val="000000"/>
                <w:sz w:val="22"/>
                <w:szCs w:val="22"/>
              </w:rPr>
              <w:t>Details</w:t>
            </w:r>
          </w:p>
        </w:tc>
        <w:tc>
          <w:tcPr>
            <w:tcW w:w="2121" w:type="dxa"/>
            <w:shd w:val="clear" w:color="auto" w:fill="F7FBFD" w:themeFill="background2" w:themeFillTint="33"/>
            <w:tcPrChange w:id="208" w:author="Emy Bartolome" w:date="2023-08-03T17:22:00Z">
              <w:tcPr>
                <w:tcW w:w="2121" w:type="dxa"/>
                <w:shd w:val="clear" w:color="auto" w:fill="F7FBFD" w:themeFill="background2" w:themeFillTint="33"/>
              </w:tcPr>
            </w:tcPrChange>
          </w:tcPr>
          <w:p w14:paraId="4C85CC52" w14:textId="77777777" w:rsidR="00A05D01" w:rsidRDefault="00A05D01" w:rsidP="00950FD1">
            <w:pPr>
              <w:rPr>
                <w:rFonts w:ascii="Calibri" w:hAnsi="Calibri" w:cs="Calibri"/>
                <w:color w:val="000000"/>
                <w:sz w:val="22"/>
                <w:szCs w:val="22"/>
              </w:rPr>
            </w:pPr>
          </w:p>
        </w:tc>
        <w:tc>
          <w:tcPr>
            <w:tcW w:w="3240" w:type="dxa"/>
            <w:shd w:val="clear" w:color="auto" w:fill="F7FBFD" w:themeFill="background2" w:themeFillTint="33"/>
            <w:tcPrChange w:id="209" w:author="Emy Bartolome" w:date="2023-08-03T17:22:00Z">
              <w:tcPr>
                <w:tcW w:w="3240" w:type="dxa"/>
                <w:gridSpan w:val="2"/>
                <w:shd w:val="clear" w:color="auto" w:fill="F7FBFD" w:themeFill="background2" w:themeFillTint="33"/>
              </w:tcPr>
            </w:tcPrChange>
          </w:tcPr>
          <w:p w14:paraId="43FC3EBB" w14:textId="77777777" w:rsidR="00A05D01" w:rsidRDefault="00A05D01" w:rsidP="00950FD1">
            <w:pPr>
              <w:rPr>
                <w:rFonts w:ascii="Calibri" w:hAnsi="Calibri" w:cs="Calibri"/>
                <w:color w:val="000000"/>
                <w:sz w:val="22"/>
                <w:szCs w:val="22"/>
              </w:rPr>
            </w:pPr>
          </w:p>
        </w:tc>
      </w:tr>
      <w:tr w:rsidR="00431C1C" w:rsidRPr="00F822B1" w14:paraId="5BCB3BD7" w14:textId="77777777" w:rsidTr="00D9669E">
        <w:trPr>
          <w:ins w:id="210" w:author="Uraluk Pansuwan" w:date="2023-07-31T14:15:00Z"/>
          <w:trPrChange w:id="211" w:author="Emy Bartolome" w:date="2023-08-03T17:22:00Z">
            <w:trPr>
              <w:gridBefore w:val="1"/>
              <w:gridAfter w:val="0"/>
              <w:wBefore w:w="576" w:type="dxa"/>
              <w:wAfter w:w="630" w:type="dxa"/>
            </w:trPr>
          </w:trPrChange>
        </w:trPr>
        <w:tc>
          <w:tcPr>
            <w:tcW w:w="2199" w:type="dxa"/>
            <w:tcPrChange w:id="212" w:author="Emy Bartolome" w:date="2023-08-03T17:22:00Z">
              <w:tcPr>
                <w:tcW w:w="2199" w:type="dxa"/>
              </w:tcPr>
            </w:tcPrChange>
          </w:tcPr>
          <w:p w14:paraId="217CCBD5" w14:textId="799104EA" w:rsidR="00431C1C" w:rsidRDefault="00431C1C" w:rsidP="00950FD1">
            <w:pPr>
              <w:rPr>
                <w:ins w:id="213" w:author="Uraluk Pansuwan" w:date="2023-07-31T14:15:00Z"/>
                <w:rFonts w:ascii="Calibri" w:hAnsi="Calibri" w:cs="Calibri"/>
                <w:color w:val="000000"/>
                <w:sz w:val="22"/>
                <w:szCs w:val="22"/>
              </w:rPr>
            </w:pPr>
            <w:ins w:id="214" w:author="Uraluk Pansuwan" w:date="2023-07-31T14:16:00Z">
              <w:r>
                <w:rPr>
                  <w:rFonts w:ascii="Calibri" w:hAnsi="Calibri" w:cs="Calibri"/>
                  <w:color w:val="000000"/>
                  <w:sz w:val="22"/>
                  <w:szCs w:val="22"/>
                </w:rPr>
                <w:lastRenderedPageBreak/>
                <w:t>Transaction Code</w:t>
              </w:r>
            </w:ins>
          </w:p>
        </w:tc>
        <w:tc>
          <w:tcPr>
            <w:tcW w:w="2121" w:type="dxa"/>
            <w:tcPrChange w:id="215" w:author="Emy Bartolome" w:date="2023-08-03T17:22:00Z">
              <w:tcPr>
                <w:tcW w:w="2121" w:type="dxa"/>
              </w:tcPr>
            </w:tcPrChange>
          </w:tcPr>
          <w:p w14:paraId="4BA47F6C" w14:textId="1C722B01" w:rsidR="00431C1C" w:rsidRDefault="00431C1C" w:rsidP="00950FD1">
            <w:pPr>
              <w:rPr>
                <w:ins w:id="216" w:author="Uraluk Pansuwan" w:date="2023-07-31T14:15:00Z"/>
                <w:rFonts w:ascii="Calibri" w:hAnsi="Calibri" w:cs="Calibri"/>
                <w:color w:val="000000"/>
                <w:sz w:val="22"/>
                <w:szCs w:val="22"/>
              </w:rPr>
            </w:pPr>
            <w:ins w:id="217" w:author="Uraluk Pansuwan" w:date="2023-07-31T14:16:00Z">
              <w:r>
                <w:rPr>
                  <w:rFonts w:ascii="Calibri" w:hAnsi="Calibri" w:cs="Calibri"/>
                  <w:color w:val="000000"/>
                  <w:sz w:val="22"/>
                  <w:szCs w:val="22"/>
                </w:rPr>
                <w:t>Create Limit</w:t>
              </w:r>
            </w:ins>
          </w:p>
        </w:tc>
        <w:tc>
          <w:tcPr>
            <w:tcW w:w="3240" w:type="dxa"/>
            <w:tcPrChange w:id="218" w:author="Emy Bartolome" w:date="2023-08-03T17:22:00Z">
              <w:tcPr>
                <w:tcW w:w="3240" w:type="dxa"/>
                <w:gridSpan w:val="2"/>
              </w:tcPr>
            </w:tcPrChange>
          </w:tcPr>
          <w:p w14:paraId="00B9324C" w14:textId="77777777" w:rsidR="00431C1C" w:rsidRDefault="00431C1C" w:rsidP="00950FD1">
            <w:pPr>
              <w:rPr>
                <w:ins w:id="219" w:author="Uraluk Pansuwan" w:date="2023-07-31T14:15:00Z"/>
                <w:rFonts w:ascii="Calibri" w:hAnsi="Calibri" w:cs="Calibri"/>
                <w:color w:val="000000"/>
                <w:sz w:val="22"/>
                <w:szCs w:val="22"/>
              </w:rPr>
            </w:pPr>
          </w:p>
        </w:tc>
      </w:tr>
      <w:tr w:rsidR="00645F1D" w:rsidRPr="00F822B1" w14:paraId="65DEC7BC" w14:textId="6CD8226D" w:rsidTr="00D9669E">
        <w:trPr>
          <w:trPrChange w:id="220" w:author="Emy Bartolome" w:date="2023-08-03T17:22:00Z">
            <w:trPr>
              <w:gridBefore w:val="1"/>
              <w:gridAfter w:val="0"/>
              <w:wBefore w:w="576" w:type="dxa"/>
              <w:wAfter w:w="630" w:type="dxa"/>
            </w:trPr>
          </w:trPrChange>
        </w:trPr>
        <w:tc>
          <w:tcPr>
            <w:tcW w:w="2199" w:type="dxa"/>
            <w:tcPrChange w:id="221" w:author="Emy Bartolome" w:date="2023-08-03T17:22:00Z">
              <w:tcPr>
                <w:tcW w:w="2199" w:type="dxa"/>
              </w:tcPr>
            </w:tcPrChange>
          </w:tcPr>
          <w:p w14:paraId="6E35D031" w14:textId="1E5EF3B9" w:rsidR="00645F1D" w:rsidRPr="00442271" w:rsidRDefault="00645F1D" w:rsidP="00950FD1">
            <w:pPr>
              <w:rPr>
                <w:rFonts w:ascii="Calibri" w:hAnsi="Calibri" w:cs="Calibri"/>
                <w:noProof w:val="0"/>
                <w:color w:val="000000"/>
                <w:sz w:val="22"/>
                <w:szCs w:val="22"/>
              </w:rPr>
            </w:pPr>
            <w:r>
              <w:rPr>
                <w:rFonts w:ascii="Calibri" w:hAnsi="Calibri" w:cs="Calibri"/>
                <w:color w:val="000000"/>
                <w:sz w:val="22"/>
                <w:szCs w:val="22"/>
              </w:rPr>
              <w:t>Limit ID</w:t>
            </w:r>
          </w:p>
        </w:tc>
        <w:tc>
          <w:tcPr>
            <w:tcW w:w="2121" w:type="dxa"/>
            <w:tcPrChange w:id="222" w:author="Emy Bartolome" w:date="2023-08-03T17:22:00Z">
              <w:tcPr>
                <w:tcW w:w="2121" w:type="dxa"/>
              </w:tcPr>
            </w:tcPrChange>
          </w:tcPr>
          <w:p w14:paraId="15F4FA59" w14:textId="3F1F7B19"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650346501</w:t>
            </w:r>
          </w:p>
        </w:tc>
        <w:tc>
          <w:tcPr>
            <w:tcW w:w="3240" w:type="dxa"/>
            <w:tcPrChange w:id="223" w:author="Emy Bartolome" w:date="2023-08-03T17:22:00Z">
              <w:tcPr>
                <w:tcW w:w="3240" w:type="dxa"/>
                <w:gridSpan w:val="2"/>
              </w:tcPr>
            </w:tcPrChange>
          </w:tcPr>
          <w:p w14:paraId="3AAD987F" w14:textId="77777777" w:rsidR="00645F1D" w:rsidRDefault="00645F1D" w:rsidP="00950FD1">
            <w:pPr>
              <w:rPr>
                <w:rFonts w:ascii="Calibri" w:hAnsi="Calibri" w:cs="Calibri"/>
                <w:color w:val="000000"/>
                <w:sz w:val="22"/>
                <w:szCs w:val="22"/>
              </w:rPr>
            </w:pPr>
          </w:p>
        </w:tc>
      </w:tr>
      <w:tr w:rsidR="00D9669E" w:rsidRPr="00D512AA" w14:paraId="18FB4808" w14:textId="77777777" w:rsidTr="00D9669E">
        <w:trPr>
          <w:ins w:id="224" w:author="Emy Bartolome" w:date="2023-08-03T17:22:00Z"/>
        </w:trPr>
        <w:tc>
          <w:tcPr>
            <w:tcW w:w="2199" w:type="dxa"/>
            <w:tcPrChange w:id="225" w:author="Emy Bartolome" w:date="2023-08-03T17:22:00Z">
              <w:tcPr>
                <w:tcW w:w="2775" w:type="dxa"/>
                <w:gridSpan w:val="2"/>
              </w:tcPr>
            </w:tcPrChange>
          </w:tcPr>
          <w:p w14:paraId="57EFBFDD" w14:textId="3F8FD706" w:rsidR="00D9669E" w:rsidRPr="00D512AA" w:rsidRDefault="00D9669E" w:rsidP="008C2111">
            <w:pPr>
              <w:rPr>
                <w:ins w:id="226" w:author="Emy Bartolome" w:date="2023-08-03T17:22:00Z"/>
                <w:rFonts w:asciiTheme="minorHAnsi" w:hAnsiTheme="minorHAnsi" w:cstheme="minorHAnsi"/>
                <w:sz w:val="22"/>
                <w:szCs w:val="22"/>
              </w:rPr>
            </w:pPr>
            <w:ins w:id="227" w:author="Emy Bartolome" w:date="2023-08-03T17:22:00Z">
              <w:r>
                <w:rPr>
                  <w:rFonts w:asciiTheme="minorHAnsi" w:hAnsiTheme="minorHAnsi" w:cstheme="minorHAnsi"/>
                  <w:sz w:val="22"/>
                  <w:szCs w:val="22"/>
                </w:rPr>
                <w:t xml:space="preserve">Loan </w:t>
              </w:r>
            </w:ins>
            <w:ins w:id="228" w:author="Emy Bartolome" w:date="2023-08-03T17:23:00Z">
              <w:r>
                <w:rPr>
                  <w:rFonts w:asciiTheme="minorHAnsi" w:hAnsiTheme="minorHAnsi" w:cstheme="minorHAnsi"/>
                  <w:sz w:val="22"/>
                  <w:szCs w:val="22"/>
                </w:rPr>
                <w:t xml:space="preserve">Account </w:t>
              </w:r>
            </w:ins>
            <w:ins w:id="229" w:author="Emy Bartolome" w:date="2023-08-03T17:22:00Z">
              <w:r>
                <w:rPr>
                  <w:rFonts w:asciiTheme="minorHAnsi" w:hAnsiTheme="minorHAnsi" w:cstheme="minorHAnsi"/>
                  <w:sz w:val="22"/>
                  <w:szCs w:val="22"/>
                </w:rPr>
                <w:t>Number</w:t>
              </w:r>
            </w:ins>
          </w:p>
        </w:tc>
        <w:tc>
          <w:tcPr>
            <w:tcW w:w="2121" w:type="dxa"/>
            <w:tcPrChange w:id="230" w:author="Emy Bartolome" w:date="2023-08-03T17:22:00Z">
              <w:tcPr>
                <w:tcW w:w="3208" w:type="dxa"/>
                <w:gridSpan w:val="2"/>
              </w:tcPr>
            </w:tcPrChange>
          </w:tcPr>
          <w:p w14:paraId="23A07893" w14:textId="058D91BB" w:rsidR="00D9669E" w:rsidRDefault="00D9669E" w:rsidP="008C2111">
            <w:pPr>
              <w:rPr>
                <w:ins w:id="231" w:author="Emy Bartolome" w:date="2023-08-03T17:22:00Z"/>
                <w:rFonts w:ascii="Calibri" w:hAnsi="Calibri" w:cs="Calibri"/>
                <w:color w:val="000000"/>
                <w:sz w:val="22"/>
                <w:szCs w:val="22"/>
              </w:rPr>
            </w:pPr>
          </w:p>
        </w:tc>
        <w:tc>
          <w:tcPr>
            <w:tcW w:w="3240" w:type="dxa"/>
            <w:tcPrChange w:id="232" w:author="Emy Bartolome" w:date="2023-08-03T17:22:00Z">
              <w:tcPr>
                <w:tcW w:w="2783" w:type="dxa"/>
                <w:gridSpan w:val="2"/>
              </w:tcPr>
            </w:tcPrChange>
          </w:tcPr>
          <w:p w14:paraId="5E3E5978" w14:textId="77777777" w:rsidR="00D9669E" w:rsidRDefault="00D9669E" w:rsidP="008C2111">
            <w:pPr>
              <w:rPr>
                <w:ins w:id="233" w:author="Emy Bartolome" w:date="2023-08-03T17:22:00Z"/>
                <w:rFonts w:ascii="Calibri" w:hAnsi="Calibri" w:cs="Calibri"/>
                <w:color w:val="000000"/>
                <w:sz w:val="22"/>
                <w:szCs w:val="22"/>
              </w:rPr>
            </w:pPr>
          </w:p>
        </w:tc>
      </w:tr>
      <w:tr w:rsidR="00645F1D" w:rsidRPr="00F822B1" w14:paraId="7DA7D83B" w14:textId="30C0255E" w:rsidTr="00D9669E">
        <w:trPr>
          <w:trPrChange w:id="234" w:author="Emy Bartolome" w:date="2023-08-03T17:22:00Z">
            <w:trPr>
              <w:gridBefore w:val="1"/>
              <w:gridAfter w:val="0"/>
              <w:wBefore w:w="576" w:type="dxa"/>
              <w:wAfter w:w="630" w:type="dxa"/>
            </w:trPr>
          </w:trPrChange>
        </w:trPr>
        <w:tc>
          <w:tcPr>
            <w:tcW w:w="2199" w:type="dxa"/>
            <w:tcPrChange w:id="235" w:author="Emy Bartolome" w:date="2023-08-03T17:22:00Z">
              <w:tcPr>
                <w:tcW w:w="2199" w:type="dxa"/>
              </w:tcPr>
            </w:tcPrChange>
          </w:tcPr>
          <w:p w14:paraId="2EA1763A" w14:textId="4D9669A0" w:rsidR="00645F1D" w:rsidRPr="00442271" w:rsidRDefault="00645F1D" w:rsidP="00950FD1">
            <w:pPr>
              <w:rPr>
                <w:rFonts w:ascii="Calibri" w:hAnsi="Calibri" w:cs="Calibri"/>
                <w:noProof w:val="0"/>
                <w:color w:val="000000"/>
                <w:sz w:val="22"/>
                <w:szCs w:val="22"/>
              </w:rPr>
            </w:pPr>
            <w:r>
              <w:rPr>
                <w:rFonts w:ascii="Calibri" w:hAnsi="Calibri" w:cs="Calibri"/>
                <w:color w:val="000000"/>
                <w:sz w:val="22"/>
                <w:szCs w:val="22"/>
              </w:rPr>
              <w:t>Customer ID</w:t>
            </w:r>
          </w:p>
        </w:tc>
        <w:tc>
          <w:tcPr>
            <w:tcW w:w="2121" w:type="dxa"/>
            <w:tcPrChange w:id="236" w:author="Emy Bartolome" w:date="2023-08-03T17:22:00Z">
              <w:tcPr>
                <w:tcW w:w="2121" w:type="dxa"/>
              </w:tcPr>
            </w:tcPrChange>
          </w:tcPr>
          <w:p w14:paraId="7273D3C3" w14:textId="2161C717"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0051061</w:t>
            </w:r>
          </w:p>
        </w:tc>
        <w:tc>
          <w:tcPr>
            <w:tcW w:w="3240" w:type="dxa"/>
            <w:tcPrChange w:id="237" w:author="Emy Bartolome" w:date="2023-08-03T17:22:00Z">
              <w:tcPr>
                <w:tcW w:w="3240" w:type="dxa"/>
                <w:gridSpan w:val="2"/>
              </w:tcPr>
            </w:tcPrChange>
          </w:tcPr>
          <w:p w14:paraId="566649D5" w14:textId="77777777" w:rsidR="00645F1D" w:rsidRDefault="00645F1D" w:rsidP="00950FD1">
            <w:pPr>
              <w:rPr>
                <w:rFonts w:ascii="Calibri" w:hAnsi="Calibri" w:cs="Calibri"/>
                <w:color w:val="000000"/>
                <w:sz w:val="22"/>
                <w:szCs w:val="22"/>
              </w:rPr>
            </w:pPr>
          </w:p>
        </w:tc>
      </w:tr>
      <w:tr w:rsidR="00FB77F8" w:rsidRPr="00F822B1" w14:paraId="65B04D81" w14:textId="77777777" w:rsidTr="00D9669E">
        <w:trPr>
          <w:trPrChange w:id="238" w:author="Emy Bartolome" w:date="2023-08-03T17:22:00Z">
            <w:trPr>
              <w:gridBefore w:val="1"/>
              <w:gridAfter w:val="0"/>
              <w:wBefore w:w="576" w:type="dxa"/>
              <w:wAfter w:w="630" w:type="dxa"/>
            </w:trPr>
          </w:trPrChange>
        </w:trPr>
        <w:tc>
          <w:tcPr>
            <w:tcW w:w="2199" w:type="dxa"/>
            <w:tcPrChange w:id="239" w:author="Emy Bartolome" w:date="2023-08-03T17:22:00Z">
              <w:tcPr>
                <w:tcW w:w="2199" w:type="dxa"/>
              </w:tcPr>
            </w:tcPrChange>
          </w:tcPr>
          <w:p w14:paraId="05E67EF2" w14:textId="535EB3C3" w:rsidR="00FB77F8" w:rsidRDefault="00FB77F8" w:rsidP="00950FD1">
            <w:pPr>
              <w:rPr>
                <w:rFonts w:ascii="Calibri" w:hAnsi="Calibri" w:cs="Calibri"/>
                <w:color w:val="000000"/>
                <w:sz w:val="22"/>
                <w:szCs w:val="22"/>
              </w:rPr>
            </w:pPr>
            <w:r>
              <w:rPr>
                <w:rFonts w:ascii="Calibri" w:hAnsi="Calibri" w:cs="Calibri"/>
                <w:color w:val="000000"/>
                <w:sz w:val="22"/>
                <w:szCs w:val="22"/>
              </w:rPr>
              <w:t>Facility Verified (Y/N)</w:t>
            </w:r>
          </w:p>
        </w:tc>
        <w:tc>
          <w:tcPr>
            <w:tcW w:w="2121" w:type="dxa"/>
            <w:tcPrChange w:id="240" w:author="Emy Bartolome" w:date="2023-08-03T17:22:00Z">
              <w:tcPr>
                <w:tcW w:w="2121" w:type="dxa"/>
              </w:tcPr>
            </w:tcPrChange>
          </w:tcPr>
          <w:p w14:paraId="76A0B5D2" w14:textId="5CD57A1C" w:rsidR="00FB77F8" w:rsidRDefault="00FB77F8" w:rsidP="00950FD1">
            <w:pPr>
              <w:rPr>
                <w:rFonts w:ascii="Calibri" w:hAnsi="Calibri" w:cs="Calibri"/>
                <w:color w:val="000000"/>
                <w:sz w:val="22"/>
                <w:szCs w:val="22"/>
              </w:rPr>
            </w:pPr>
          </w:p>
        </w:tc>
        <w:tc>
          <w:tcPr>
            <w:tcW w:w="3240" w:type="dxa"/>
            <w:tcPrChange w:id="241" w:author="Emy Bartolome" w:date="2023-08-03T17:22:00Z">
              <w:tcPr>
                <w:tcW w:w="3240" w:type="dxa"/>
                <w:gridSpan w:val="2"/>
              </w:tcPr>
            </w:tcPrChange>
          </w:tcPr>
          <w:p w14:paraId="2FA3F59A" w14:textId="77777777" w:rsidR="00FB77F8" w:rsidRDefault="00FB77F8" w:rsidP="00950FD1">
            <w:pPr>
              <w:rPr>
                <w:rFonts w:ascii="Calibri" w:hAnsi="Calibri" w:cs="Calibri"/>
                <w:color w:val="000000"/>
                <w:sz w:val="22"/>
                <w:szCs w:val="22"/>
              </w:rPr>
            </w:pPr>
            <w:r>
              <w:rPr>
                <w:rFonts w:ascii="Calibri" w:hAnsi="Calibri" w:cs="Calibri"/>
                <w:color w:val="000000"/>
                <w:sz w:val="22"/>
                <w:szCs w:val="22"/>
              </w:rPr>
              <w:t>On BPM-approved, this will be N</w:t>
            </w:r>
          </w:p>
          <w:p w14:paraId="0E6C2411" w14:textId="3F234C15" w:rsidR="00FB77F8" w:rsidRDefault="00FB77F8" w:rsidP="00950FD1">
            <w:pPr>
              <w:rPr>
                <w:rFonts w:ascii="Calibri" w:hAnsi="Calibri" w:cs="Calibri"/>
                <w:color w:val="000000"/>
                <w:sz w:val="22"/>
                <w:szCs w:val="22"/>
              </w:rPr>
            </w:pPr>
            <w:r>
              <w:rPr>
                <w:rFonts w:ascii="Calibri" w:hAnsi="Calibri" w:cs="Calibri"/>
                <w:color w:val="000000"/>
                <w:sz w:val="22"/>
                <w:szCs w:val="22"/>
              </w:rPr>
              <w:t>On Limit approved, this will be Y</w:t>
            </w:r>
          </w:p>
        </w:tc>
      </w:tr>
      <w:tr w:rsidR="00645F1D" w:rsidRPr="00F822B1" w14:paraId="0A419D65" w14:textId="2D2B638C" w:rsidTr="00D9669E">
        <w:trPr>
          <w:trPrChange w:id="242" w:author="Emy Bartolome" w:date="2023-08-03T17:22:00Z">
            <w:trPr>
              <w:gridBefore w:val="1"/>
              <w:gridAfter w:val="0"/>
              <w:wBefore w:w="576" w:type="dxa"/>
              <w:wAfter w:w="630" w:type="dxa"/>
            </w:trPr>
          </w:trPrChange>
        </w:trPr>
        <w:tc>
          <w:tcPr>
            <w:tcW w:w="2199" w:type="dxa"/>
            <w:tcPrChange w:id="243" w:author="Emy Bartolome" w:date="2023-08-03T17:22:00Z">
              <w:tcPr>
                <w:tcW w:w="2199" w:type="dxa"/>
              </w:tcPr>
            </w:tcPrChange>
          </w:tcPr>
          <w:p w14:paraId="2B1F3DA8" w14:textId="5C03AC21"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Customer Thai Name</w:t>
            </w:r>
          </w:p>
        </w:tc>
        <w:tc>
          <w:tcPr>
            <w:tcW w:w="2121" w:type="dxa"/>
            <w:tcPrChange w:id="244" w:author="Emy Bartolome" w:date="2023-08-03T17:22:00Z">
              <w:tcPr>
                <w:tcW w:w="2121" w:type="dxa"/>
              </w:tcPr>
            </w:tcPrChange>
          </w:tcPr>
          <w:p w14:paraId="0A4DDADA" w14:textId="1BC2F5F0"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Title</w:t>
            </w:r>
            <w:r>
              <w:rPr>
                <w:rFonts w:ascii="Calibri" w:hAnsi="Calibri" w:cs="Angsana New"/>
                <w:color w:val="000000"/>
                <w:sz w:val="22"/>
                <w:szCs w:val="22"/>
                <w:cs/>
                <w:lang w:bidi="th-TH"/>
              </w:rPr>
              <w:t>+</w:t>
            </w:r>
            <w:r>
              <w:rPr>
                <w:rFonts w:ascii="Calibri" w:hAnsi="Calibri" w:cs="Calibri"/>
                <w:color w:val="000000"/>
                <w:sz w:val="22"/>
                <w:szCs w:val="22"/>
              </w:rPr>
              <w:t>Customer Thai Name</w:t>
            </w:r>
          </w:p>
        </w:tc>
        <w:tc>
          <w:tcPr>
            <w:tcW w:w="3240" w:type="dxa"/>
            <w:tcPrChange w:id="245" w:author="Emy Bartolome" w:date="2023-08-03T17:22:00Z">
              <w:tcPr>
                <w:tcW w:w="3240" w:type="dxa"/>
                <w:gridSpan w:val="2"/>
              </w:tcPr>
            </w:tcPrChange>
          </w:tcPr>
          <w:p w14:paraId="7496AC4D" w14:textId="77777777" w:rsidR="00645F1D" w:rsidRDefault="00645F1D" w:rsidP="00950FD1">
            <w:pPr>
              <w:rPr>
                <w:rFonts w:ascii="Calibri" w:hAnsi="Calibri" w:cs="Calibri"/>
                <w:color w:val="000000"/>
                <w:sz w:val="22"/>
                <w:szCs w:val="22"/>
              </w:rPr>
            </w:pPr>
          </w:p>
        </w:tc>
      </w:tr>
      <w:tr w:rsidR="00645F1D" w:rsidRPr="00F822B1" w14:paraId="5EA1EFA4" w14:textId="535CF9E3" w:rsidTr="00D9669E">
        <w:trPr>
          <w:trPrChange w:id="246" w:author="Emy Bartolome" w:date="2023-08-03T17:22:00Z">
            <w:trPr>
              <w:gridBefore w:val="1"/>
              <w:gridAfter w:val="0"/>
              <w:wBefore w:w="576" w:type="dxa"/>
              <w:wAfter w:w="630" w:type="dxa"/>
            </w:trPr>
          </w:trPrChange>
        </w:trPr>
        <w:tc>
          <w:tcPr>
            <w:tcW w:w="2199" w:type="dxa"/>
            <w:tcPrChange w:id="247" w:author="Emy Bartolome" w:date="2023-08-03T17:22:00Z">
              <w:tcPr>
                <w:tcW w:w="2199" w:type="dxa"/>
              </w:tcPr>
            </w:tcPrChange>
          </w:tcPr>
          <w:p w14:paraId="123FED8E" w14:textId="29A5E309"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Customer English Name</w:t>
            </w:r>
          </w:p>
        </w:tc>
        <w:tc>
          <w:tcPr>
            <w:tcW w:w="2121" w:type="dxa"/>
            <w:tcPrChange w:id="248" w:author="Emy Bartolome" w:date="2023-08-03T17:22:00Z">
              <w:tcPr>
                <w:tcW w:w="2121" w:type="dxa"/>
              </w:tcPr>
            </w:tcPrChange>
          </w:tcPr>
          <w:p w14:paraId="6C3518D6" w14:textId="77777777" w:rsidR="00645F1D" w:rsidRPr="00897DBA" w:rsidRDefault="00645F1D" w:rsidP="00950FD1"/>
        </w:tc>
        <w:tc>
          <w:tcPr>
            <w:tcW w:w="3240" w:type="dxa"/>
            <w:tcPrChange w:id="249" w:author="Emy Bartolome" w:date="2023-08-03T17:22:00Z">
              <w:tcPr>
                <w:tcW w:w="3240" w:type="dxa"/>
                <w:gridSpan w:val="2"/>
              </w:tcPr>
            </w:tcPrChange>
          </w:tcPr>
          <w:p w14:paraId="30EB534E" w14:textId="77777777" w:rsidR="00645F1D" w:rsidRPr="00897DBA" w:rsidRDefault="00645F1D" w:rsidP="00950FD1"/>
        </w:tc>
      </w:tr>
      <w:tr w:rsidR="00645F1D" w:rsidRPr="00F822B1" w14:paraId="114D51DA" w14:textId="4EE7A902" w:rsidTr="00D9669E">
        <w:trPr>
          <w:trPrChange w:id="250" w:author="Emy Bartolome" w:date="2023-08-03T17:22:00Z">
            <w:trPr>
              <w:gridBefore w:val="1"/>
              <w:gridAfter w:val="0"/>
              <w:wBefore w:w="576" w:type="dxa"/>
              <w:wAfter w:w="630" w:type="dxa"/>
            </w:trPr>
          </w:trPrChange>
        </w:trPr>
        <w:tc>
          <w:tcPr>
            <w:tcW w:w="2199" w:type="dxa"/>
            <w:tcPrChange w:id="251" w:author="Emy Bartolome" w:date="2023-08-03T17:22:00Z">
              <w:tcPr>
                <w:tcW w:w="2199" w:type="dxa"/>
              </w:tcPr>
            </w:tcPrChange>
          </w:tcPr>
          <w:p w14:paraId="05735660" w14:textId="6AF65AF2"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 xml:space="preserve">Major Credit Code </w:t>
            </w:r>
            <w:r>
              <w:rPr>
                <w:rFonts w:ascii="Calibri" w:hAnsi="Calibri" w:cs="Angsana New"/>
                <w:color w:val="000000"/>
                <w:sz w:val="22"/>
                <w:szCs w:val="22"/>
                <w:cs/>
                <w:lang w:bidi="th-TH"/>
              </w:rPr>
              <w:t>+</w:t>
            </w:r>
            <w:r>
              <w:rPr>
                <w:rFonts w:ascii="Calibri" w:hAnsi="Calibri" w:cs="Calibri"/>
                <w:color w:val="000000"/>
                <w:sz w:val="22"/>
                <w:szCs w:val="22"/>
              </w:rPr>
              <w:br/>
              <w:t>Minor Credit Code</w:t>
            </w:r>
          </w:p>
        </w:tc>
        <w:tc>
          <w:tcPr>
            <w:tcW w:w="2121" w:type="dxa"/>
            <w:tcPrChange w:id="252" w:author="Emy Bartolome" w:date="2023-08-03T17:22:00Z">
              <w:tcPr>
                <w:tcW w:w="2121" w:type="dxa"/>
              </w:tcPr>
            </w:tcPrChange>
          </w:tcPr>
          <w:p w14:paraId="3A9B04CE" w14:textId="3546D442"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03 00</w:t>
            </w:r>
          </w:p>
        </w:tc>
        <w:tc>
          <w:tcPr>
            <w:tcW w:w="3240" w:type="dxa"/>
            <w:tcPrChange w:id="253" w:author="Emy Bartolome" w:date="2023-08-03T17:22:00Z">
              <w:tcPr>
                <w:tcW w:w="3240" w:type="dxa"/>
                <w:gridSpan w:val="2"/>
              </w:tcPr>
            </w:tcPrChange>
          </w:tcPr>
          <w:p w14:paraId="284B8B1E" w14:textId="77777777" w:rsidR="00645F1D" w:rsidRDefault="00645F1D" w:rsidP="00950FD1">
            <w:pPr>
              <w:rPr>
                <w:rFonts w:ascii="Calibri" w:hAnsi="Calibri" w:cs="Calibri"/>
                <w:color w:val="000000"/>
                <w:sz w:val="22"/>
                <w:szCs w:val="22"/>
              </w:rPr>
            </w:pPr>
          </w:p>
        </w:tc>
      </w:tr>
      <w:tr w:rsidR="00645F1D" w:rsidRPr="00F822B1" w14:paraId="5D21BFA6" w14:textId="7524CC1F" w:rsidTr="00D9669E">
        <w:trPr>
          <w:trPrChange w:id="254" w:author="Emy Bartolome" w:date="2023-08-03T17:22:00Z">
            <w:trPr>
              <w:gridBefore w:val="1"/>
              <w:gridAfter w:val="0"/>
              <w:wBefore w:w="576" w:type="dxa"/>
              <w:wAfter w:w="630" w:type="dxa"/>
            </w:trPr>
          </w:trPrChange>
        </w:trPr>
        <w:tc>
          <w:tcPr>
            <w:tcW w:w="2199" w:type="dxa"/>
            <w:tcPrChange w:id="255" w:author="Emy Bartolome" w:date="2023-08-03T17:22:00Z">
              <w:tcPr>
                <w:tcW w:w="2199" w:type="dxa"/>
              </w:tcPr>
            </w:tcPrChange>
          </w:tcPr>
          <w:p w14:paraId="5E49E119" w14:textId="6CFE1847"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Major</w:t>
            </w:r>
            <w:r>
              <w:rPr>
                <w:rFonts w:ascii="Calibri" w:hAnsi="Calibri" w:cs="Angsana New"/>
                <w:color w:val="000000"/>
                <w:sz w:val="22"/>
                <w:szCs w:val="22"/>
                <w:cs/>
                <w:lang w:bidi="th-TH"/>
              </w:rPr>
              <w:t>/</w:t>
            </w:r>
            <w:r>
              <w:rPr>
                <w:rFonts w:ascii="Calibri" w:hAnsi="Calibri" w:cs="Calibri"/>
                <w:color w:val="000000"/>
                <w:sz w:val="22"/>
                <w:szCs w:val="22"/>
              </w:rPr>
              <w:t>Minor Description</w:t>
            </w:r>
          </w:p>
        </w:tc>
        <w:tc>
          <w:tcPr>
            <w:tcW w:w="2121" w:type="dxa"/>
            <w:tcPrChange w:id="256" w:author="Emy Bartolome" w:date="2023-08-03T17:22:00Z">
              <w:tcPr>
                <w:tcW w:w="2121" w:type="dxa"/>
              </w:tcPr>
            </w:tcPrChange>
          </w:tcPr>
          <w:p w14:paraId="65FD7D4E" w14:textId="3E895320"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Capacity Expansion</w:t>
            </w:r>
          </w:p>
        </w:tc>
        <w:tc>
          <w:tcPr>
            <w:tcW w:w="3240" w:type="dxa"/>
            <w:tcPrChange w:id="257" w:author="Emy Bartolome" w:date="2023-08-03T17:22:00Z">
              <w:tcPr>
                <w:tcW w:w="3240" w:type="dxa"/>
                <w:gridSpan w:val="2"/>
              </w:tcPr>
            </w:tcPrChange>
          </w:tcPr>
          <w:p w14:paraId="1FB7B361" w14:textId="77777777" w:rsidR="00645F1D" w:rsidRDefault="00645F1D" w:rsidP="00950FD1">
            <w:pPr>
              <w:rPr>
                <w:rFonts w:ascii="Calibri" w:hAnsi="Calibri" w:cs="Calibri"/>
                <w:color w:val="000000"/>
                <w:sz w:val="22"/>
                <w:szCs w:val="22"/>
              </w:rPr>
            </w:pPr>
          </w:p>
        </w:tc>
      </w:tr>
      <w:tr w:rsidR="00645F1D" w:rsidRPr="00F822B1" w14:paraId="5666928E" w14:textId="65695C4A" w:rsidTr="00D9669E">
        <w:trPr>
          <w:trPrChange w:id="258" w:author="Emy Bartolome" w:date="2023-08-03T17:22:00Z">
            <w:trPr>
              <w:gridBefore w:val="1"/>
              <w:gridAfter w:val="0"/>
              <w:wBefore w:w="576" w:type="dxa"/>
              <w:wAfter w:w="630" w:type="dxa"/>
            </w:trPr>
          </w:trPrChange>
        </w:trPr>
        <w:tc>
          <w:tcPr>
            <w:tcW w:w="2199" w:type="dxa"/>
            <w:tcPrChange w:id="259" w:author="Emy Bartolome" w:date="2023-08-03T17:22:00Z">
              <w:tcPr>
                <w:tcW w:w="2199" w:type="dxa"/>
              </w:tcPr>
            </w:tcPrChange>
          </w:tcPr>
          <w:p w14:paraId="72C22FF3" w14:textId="3FA9B7D4"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Limit Description</w:t>
            </w:r>
          </w:p>
        </w:tc>
        <w:tc>
          <w:tcPr>
            <w:tcW w:w="2121" w:type="dxa"/>
            <w:tcPrChange w:id="260" w:author="Emy Bartolome" w:date="2023-08-03T17:22:00Z">
              <w:tcPr>
                <w:tcW w:w="2121" w:type="dxa"/>
              </w:tcPr>
            </w:tcPrChange>
          </w:tcPr>
          <w:p w14:paraId="18DFFC70" w14:textId="70E28EB3"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Loan</w:t>
            </w:r>
          </w:p>
        </w:tc>
        <w:tc>
          <w:tcPr>
            <w:tcW w:w="3240" w:type="dxa"/>
            <w:tcPrChange w:id="261" w:author="Emy Bartolome" w:date="2023-08-03T17:22:00Z">
              <w:tcPr>
                <w:tcW w:w="3240" w:type="dxa"/>
                <w:gridSpan w:val="2"/>
              </w:tcPr>
            </w:tcPrChange>
          </w:tcPr>
          <w:p w14:paraId="16066ABC" w14:textId="77777777" w:rsidR="00645F1D" w:rsidRDefault="00645F1D" w:rsidP="00950FD1">
            <w:pPr>
              <w:rPr>
                <w:rFonts w:ascii="Calibri" w:hAnsi="Calibri" w:cs="Calibri"/>
                <w:color w:val="000000"/>
                <w:sz w:val="22"/>
                <w:szCs w:val="22"/>
              </w:rPr>
            </w:pPr>
          </w:p>
        </w:tc>
      </w:tr>
      <w:tr w:rsidR="00645F1D" w:rsidRPr="00F822B1" w14:paraId="5C2E05FA" w14:textId="0F397EB3" w:rsidTr="00D9669E">
        <w:trPr>
          <w:trPrChange w:id="262" w:author="Emy Bartolome" w:date="2023-08-03T17:22:00Z">
            <w:trPr>
              <w:gridBefore w:val="1"/>
              <w:gridAfter w:val="0"/>
              <w:wBefore w:w="576" w:type="dxa"/>
              <w:wAfter w:w="630" w:type="dxa"/>
            </w:trPr>
          </w:trPrChange>
        </w:trPr>
        <w:tc>
          <w:tcPr>
            <w:tcW w:w="2199" w:type="dxa"/>
            <w:tcPrChange w:id="263" w:author="Emy Bartolome" w:date="2023-08-03T17:22:00Z">
              <w:tcPr>
                <w:tcW w:w="2199" w:type="dxa"/>
              </w:tcPr>
            </w:tcPrChange>
          </w:tcPr>
          <w:p w14:paraId="38113817" w14:textId="2E8BAE47"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Product Program</w:t>
            </w:r>
          </w:p>
        </w:tc>
        <w:tc>
          <w:tcPr>
            <w:tcW w:w="2121" w:type="dxa"/>
            <w:tcPrChange w:id="264" w:author="Emy Bartolome" w:date="2023-08-03T17:22:00Z">
              <w:tcPr>
                <w:tcW w:w="2121" w:type="dxa"/>
              </w:tcPr>
            </w:tcPrChange>
          </w:tcPr>
          <w:p w14:paraId="3FFA0F55" w14:textId="336CD2DF"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BIZ</w:t>
            </w:r>
          </w:p>
        </w:tc>
        <w:tc>
          <w:tcPr>
            <w:tcW w:w="3240" w:type="dxa"/>
            <w:tcPrChange w:id="265" w:author="Emy Bartolome" w:date="2023-08-03T17:22:00Z">
              <w:tcPr>
                <w:tcW w:w="3240" w:type="dxa"/>
                <w:gridSpan w:val="2"/>
              </w:tcPr>
            </w:tcPrChange>
          </w:tcPr>
          <w:p w14:paraId="2BBE48AF" w14:textId="77777777" w:rsidR="00645F1D" w:rsidRDefault="00645F1D" w:rsidP="00950FD1">
            <w:pPr>
              <w:rPr>
                <w:rFonts w:ascii="Calibri" w:hAnsi="Calibri" w:cs="Calibri"/>
                <w:color w:val="000000"/>
                <w:sz w:val="22"/>
                <w:szCs w:val="22"/>
              </w:rPr>
            </w:pPr>
          </w:p>
        </w:tc>
      </w:tr>
      <w:tr w:rsidR="00645F1D" w:rsidRPr="00F822B1" w14:paraId="5DBD601A" w14:textId="3DF72922" w:rsidTr="00D9669E">
        <w:trPr>
          <w:trPrChange w:id="266" w:author="Emy Bartolome" w:date="2023-08-03T17:22:00Z">
            <w:trPr>
              <w:gridBefore w:val="1"/>
              <w:gridAfter w:val="0"/>
              <w:wBefore w:w="576" w:type="dxa"/>
              <w:wAfter w:w="630" w:type="dxa"/>
            </w:trPr>
          </w:trPrChange>
        </w:trPr>
        <w:tc>
          <w:tcPr>
            <w:tcW w:w="2199" w:type="dxa"/>
            <w:tcPrChange w:id="267" w:author="Emy Bartolome" w:date="2023-08-03T17:22:00Z">
              <w:tcPr>
                <w:tcW w:w="2199" w:type="dxa"/>
              </w:tcPr>
            </w:tcPrChange>
          </w:tcPr>
          <w:p w14:paraId="6CA82EFF" w14:textId="563E4937"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Business Code</w:t>
            </w:r>
            <w:r>
              <w:rPr>
                <w:rFonts w:ascii="Calibri" w:hAnsi="Calibri" w:cs="Angsana New"/>
                <w:color w:val="000000"/>
                <w:sz w:val="22"/>
                <w:szCs w:val="22"/>
                <w:cs/>
                <w:lang w:bidi="th-TH"/>
              </w:rPr>
              <w:t xml:space="preserve">: </w:t>
            </w:r>
          </w:p>
        </w:tc>
        <w:tc>
          <w:tcPr>
            <w:tcW w:w="2121" w:type="dxa"/>
            <w:tcPrChange w:id="268" w:author="Emy Bartolome" w:date="2023-08-03T17:22:00Z">
              <w:tcPr>
                <w:tcW w:w="2121" w:type="dxa"/>
              </w:tcPr>
            </w:tcPrChange>
          </w:tcPr>
          <w:p w14:paraId="49688648" w14:textId="5864F08A"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 xml:space="preserve">00642 </w:t>
            </w:r>
            <w:r>
              <w:rPr>
                <w:rFonts w:ascii="Calibri" w:hAnsi="Calibri" w:cs="Angsana New"/>
                <w:color w:val="000000"/>
                <w:sz w:val="22"/>
                <w:szCs w:val="22"/>
                <w:cs/>
                <w:lang w:bidi="th-TH"/>
              </w:rPr>
              <w:t>ผลิตภัณฑ์พลาสติก (ถุง กระสอบพลาสติก แผ่นฟิล์ม)</w:t>
            </w:r>
          </w:p>
        </w:tc>
        <w:tc>
          <w:tcPr>
            <w:tcW w:w="3240" w:type="dxa"/>
            <w:tcPrChange w:id="269" w:author="Emy Bartolome" w:date="2023-08-03T17:22:00Z">
              <w:tcPr>
                <w:tcW w:w="3240" w:type="dxa"/>
                <w:gridSpan w:val="2"/>
              </w:tcPr>
            </w:tcPrChange>
          </w:tcPr>
          <w:p w14:paraId="4DF1C2BC" w14:textId="77777777" w:rsidR="00645F1D" w:rsidRDefault="00645F1D" w:rsidP="00950FD1">
            <w:pPr>
              <w:rPr>
                <w:rFonts w:ascii="Calibri" w:hAnsi="Calibri" w:cs="Calibri"/>
                <w:color w:val="000000"/>
                <w:sz w:val="22"/>
                <w:szCs w:val="22"/>
              </w:rPr>
            </w:pPr>
          </w:p>
        </w:tc>
      </w:tr>
      <w:tr w:rsidR="00645F1D" w:rsidRPr="00F822B1" w14:paraId="0EB3BFD0" w14:textId="4EC887C7" w:rsidTr="00D9669E">
        <w:trPr>
          <w:trPrChange w:id="270" w:author="Emy Bartolome" w:date="2023-08-03T17:22:00Z">
            <w:trPr>
              <w:gridBefore w:val="1"/>
              <w:gridAfter w:val="0"/>
              <w:wBefore w:w="576" w:type="dxa"/>
              <w:wAfter w:w="630" w:type="dxa"/>
            </w:trPr>
          </w:trPrChange>
        </w:trPr>
        <w:tc>
          <w:tcPr>
            <w:tcW w:w="2199" w:type="dxa"/>
            <w:tcPrChange w:id="271" w:author="Emy Bartolome" w:date="2023-08-03T17:22:00Z">
              <w:tcPr>
                <w:tcW w:w="2199" w:type="dxa"/>
              </w:tcPr>
            </w:tcPrChange>
          </w:tcPr>
          <w:p w14:paraId="451CAFFE" w14:textId="50DD5622"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 xml:space="preserve">BOT Business Code </w:t>
            </w:r>
            <w:r>
              <w:rPr>
                <w:rFonts w:ascii="Calibri" w:hAnsi="Calibri" w:cs="Angsana New"/>
                <w:color w:val="000000"/>
                <w:sz w:val="22"/>
                <w:szCs w:val="22"/>
                <w:cs/>
                <w:lang w:bidi="th-TH"/>
              </w:rPr>
              <w:t xml:space="preserve">: </w:t>
            </w:r>
          </w:p>
        </w:tc>
        <w:tc>
          <w:tcPr>
            <w:tcW w:w="2121" w:type="dxa"/>
            <w:tcPrChange w:id="272" w:author="Emy Bartolome" w:date="2023-08-03T17:22:00Z">
              <w:tcPr>
                <w:tcW w:w="2121" w:type="dxa"/>
              </w:tcPr>
            </w:tcPrChange>
          </w:tcPr>
          <w:p w14:paraId="3EBAE122" w14:textId="05E5B532"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 xml:space="preserve">53530 </w:t>
            </w:r>
            <w:r>
              <w:rPr>
                <w:rFonts w:ascii="Calibri" w:hAnsi="Calibri" w:cs="Angsana New"/>
                <w:color w:val="000000"/>
                <w:sz w:val="22"/>
                <w:szCs w:val="22"/>
                <w:cs/>
                <w:lang w:bidi="th-TH"/>
              </w:rPr>
              <w:t>การส่งออกผลิตภัณฑ์พลาสติกทุกชนิด</w:t>
            </w:r>
          </w:p>
        </w:tc>
        <w:tc>
          <w:tcPr>
            <w:tcW w:w="3240" w:type="dxa"/>
            <w:tcPrChange w:id="273" w:author="Emy Bartolome" w:date="2023-08-03T17:22:00Z">
              <w:tcPr>
                <w:tcW w:w="3240" w:type="dxa"/>
                <w:gridSpan w:val="2"/>
              </w:tcPr>
            </w:tcPrChange>
          </w:tcPr>
          <w:p w14:paraId="7E0DC331" w14:textId="77777777" w:rsidR="00645F1D" w:rsidRDefault="00645F1D" w:rsidP="00950FD1">
            <w:pPr>
              <w:rPr>
                <w:rFonts w:ascii="Calibri" w:hAnsi="Calibri" w:cs="Calibri"/>
                <w:color w:val="000000"/>
                <w:sz w:val="22"/>
                <w:szCs w:val="22"/>
              </w:rPr>
            </w:pPr>
          </w:p>
        </w:tc>
      </w:tr>
      <w:tr w:rsidR="00645F1D" w:rsidRPr="00F822B1" w14:paraId="3B874FB9" w14:textId="71063033" w:rsidTr="00D9669E">
        <w:trPr>
          <w:trPrChange w:id="274" w:author="Emy Bartolome" w:date="2023-08-03T17:22:00Z">
            <w:trPr>
              <w:gridBefore w:val="1"/>
              <w:gridAfter w:val="0"/>
              <w:wBefore w:w="576" w:type="dxa"/>
              <w:wAfter w:w="630" w:type="dxa"/>
            </w:trPr>
          </w:trPrChange>
        </w:trPr>
        <w:tc>
          <w:tcPr>
            <w:tcW w:w="2199" w:type="dxa"/>
            <w:tcPrChange w:id="275" w:author="Emy Bartolome" w:date="2023-08-03T17:22:00Z">
              <w:tcPr>
                <w:tcW w:w="2199" w:type="dxa"/>
              </w:tcPr>
            </w:tcPrChange>
          </w:tcPr>
          <w:p w14:paraId="20D23D3F" w14:textId="6452A052"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Credit Type</w:t>
            </w:r>
          </w:p>
        </w:tc>
        <w:tc>
          <w:tcPr>
            <w:tcW w:w="2121" w:type="dxa"/>
            <w:tcPrChange w:id="276" w:author="Emy Bartolome" w:date="2023-08-03T17:22:00Z">
              <w:tcPr>
                <w:tcW w:w="2121" w:type="dxa"/>
              </w:tcPr>
            </w:tcPrChange>
          </w:tcPr>
          <w:p w14:paraId="33AFED37" w14:textId="6C1BE9D0"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Specific Project Limit</w:t>
            </w:r>
          </w:p>
        </w:tc>
        <w:tc>
          <w:tcPr>
            <w:tcW w:w="3240" w:type="dxa"/>
            <w:tcPrChange w:id="277" w:author="Emy Bartolome" w:date="2023-08-03T17:22:00Z">
              <w:tcPr>
                <w:tcW w:w="3240" w:type="dxa"/>
                <w:gridSpan w:val="2"/>
              </w:tcPr>
            </w:tcPrChange>
          </w:tcPr>
          <w:p w14:paraId="1574090B" w14:textId="77777777" w:rsidR="00645F1D" w:rsidRDefault="00645F1D" w:rsidP="00950FD1">
            <w:pPr>
              <w:rPr>
                <w:rFonts w:ascii="Calibri" w:hAnsi="Calibri" w:cs="Calibri"/>
                <w:color w:val="000000"/>
                <w:sz w:val="22"/>
                <w:szCs w:val="22"/>
              </w:rPr>
            </w:pPr>
          </w:p>
        </w:tc>
      </w:tr>
      <w:tr w:rsidR="00645F1D" w:rsidRPr="00F822B1" w14:paraId="7BBDB63F" w14:textId="1F8BAFDC" w:rsidTr="00D9669E">
        <w:trPr>
          <w:trPrChange w:id="278" w:author="Emy Bartolome" w:date="2023-08-03T17:22:00Z">
            <w:trPr>
              <w:gridBefore w:val="1"/>
              <w:gridAfter w:val="0"/>
              <w:wBefore w:w="576" w:type="dxa"/>
              <w:wAfter w:w="630" w:type="dxa"/>
            </w:trPr>
          </w:trPrChange>
        </w:trPr>
        <w:tc>
          <w:tcPr>
            <w:tcW w:w="2199" w:type="dxa"/>
            <w:tcPrChange w:id="279" w:author="Emy Bartolome" w:date="2023-08-03T17:22:00Z">
              <w:tcPr>
                <w:tcW w:w="2199" w:type="dxa"/>
              </w:tcPr>
            </w:tcPrChange>
          </w:tcPr>
          <w:p w14:paraId="510A48D1" w14:textId="158D2F0C"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Currency</w:t>
            </w:r>
          </w:p>
        </w:tc>
        <w:tc>
          <w:tcPr>
            <w:tcW w:w="2121" w:type="dxa"/>
            <w:tcPrChange w:id="280" w:author="Emy Bartolome" w:date="2023-08-03T17:22:00Z">
              <w:tcPr>
                <w:tcW w:w="2121" w:type="dxa"/>
              </w:tcPr>
            </w:tcPrChange>
          </w:tcPr>
          <w:p w14:paraId="5965E77B" w14:textId="19805A7B"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USD</w:t>
            </w:r>
          </w:p>
        </w:tc>
        <w:tc>
          <w:tcPr>
            <w:tcW w:w="3240" w:type="dxa"/>
            <w:tcPrChange w:id="281" w:author="Emy Bartolome" w:date="2023-08-03T17:22:00Z">
              <w:tcPr>
                <w:tcW w:w="3240" w:type="dxa"/>
                <w:gridSpan w:val="2"/>
              </w:tcPr>
            </w:tcPrChange>
          </w:tcPr>
          <w:p w14:paraId="4CE63BA0" w14:textId="77777777" w:rsidR="00645F1D" w:rsidRDefault="00645F1D" w:rsidP="00950FD1">
            <w:pPr>
              <w:rPr>
                <w:rFonts w:ascii="Calibri" w:hAnsi="Calibri" w:cs="Calibri"/>
                <w:color w:val="000000"/>
                <w:sz w:val="22"/>
                <w:szCs w:val="22"/>
              </w:rPr>
            </w:pPr>
          </w:p>
        </w:tc>
      </w:tr>
      <w:tr w:rsidR="00645F1D" w:rsidRPr="00F822B1" w14:paraId="0E422987" w14:textId="378A4583" w:rsidTr="00D9669E">
        <w:trPr>
          <w:trPrChange w:id="282" w:author="Emy Bartolome" w:date="2023-08-03T17:22:00Z">
            <w:trPr>
              <w:gridBefore w:val="1"/>
              <w:gridAfter w:val="0"/>
              <w:wBefore w:w="576" w:type="dxa"/>
              <w:wAfter w:w="630" w:type="dxa"/>
            </w:trPr>
          </w:trPrChange>
        </w:trPr>
        <w:tc>
          <w:tcPr>
            <w:tcW w:w="2199" w:type="dxa"/>
            <w:tcPrChange w:id="283" w:author="Emy Bartolome" w:date="2023-08-03T17:22:00Z">
              <w:tcPr>
                <w:tcW w:w="2199" w:type="dxa"/>
              </w:tcPr>
            </w:tcPrChange>
          </w:tcPr>
          <w:p w14:paraId="38059156" w14:textId="776C6C8C"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Limit Amount</w:t>
            </w:r>
          </w:p>
        </w:tc>
        <w:tc>
          <w:tcPr>
            <w:tcW w:w="2121" w:type="dxa"/>
            <w:tcPrChange w:id="284" w:author="Emy Bartolome" w:date="2023-08-03T17:22:00Z">
              <w:tcPr>
                <w:tcW w:w="2121" w:type="dxa"/>
              </w:tcPr>
            </w:tcPrChange>
          </w:tcPr>
          <w:p w14:paraId="645BB811" w14:textId="22C277F3"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8,000,000</w:t>
            </w:r>
            <w:r>
              <w:rPr>
                <w:rFonts w:ascii="Calibri" w:hAnsi="Calibri" w:cs="Angsana New"/>
                <w:color w:val="000000"/>
                <w:sz w:val="22"/>
                <w:szCs w:val="22"/>
                <w:cs/>
                <w:lang w:bidi="th-TH"/>
              </w:rPr>
              <w:t>.</w:t>
            </w:r>
            <w:r>
              <w:rPr>
                <w:rFonts w:ascii="Calibri" w:hAnsi="Calibri" w:cs="Calibri"/>
                <w:color w:val="000000"/>
                <w:sz w:val="22"/>
                <w:szCs w:val="22"/>
              </w:rPr>
              <w:t>00</w:t>
            </w:r>
          </w:p>
        </w:tc>
        <w:tc>
          <w:tcPr>
            <w:tcW w:w="3240" w:type="dxa"/>
            <w:tcPrChange w:id="285" w:author="Emy Bartolome" w:date="2023-08-03T17:22:00Z">
              <w:tcPr>
                <w:tcW w:w="3240" w:type="dxa"/>
                <w:gridSpan w:val="2"/>
              </w:tcPr>
            </w:tcPrChange>
          </w:tcPr>
          <w:p w14:paraId="4E998B01" w14:textId="77777777" w:rsidR="00645F1D" w:rsidRDefault="00645F1D" w:rsidP="00950FD1">
            <w:pPr>
              <w:rPr>
                <w:rFonts w:ascii="Calibri" w:hAnsi="Calibri" w:cs="Calibri"/>
                <w:color w:val="000000"/>
                <w:sz w:val="22"/>
                <w:szCs w:val="22"/>
              </w:rPr>
            </w:pPr>
          </w:p>
        </w:tc>
      </w:tr>
      <w:tr w:rsidR="00645F1D" w:rsidRPr="00F822B1" w14:paraId="6AD4FFDC" w14:textId="73768C16" w:rsidTr="00D9669E">
        <w:trPr>
          <w:trPrChange w:id="286" w:author="Emy Bartolome" w:date="2023-08-03T17:22:00Z">
            <w:trPr>
              <w:gridBefore w:val="1"/>
              <w:gridAfter w:val="0"/>
              <w:wBefore w:w="576" w:type="dxa"/>
              <w:wAfter w:w="630" w:type="dxa"/>
            </w:trPr>
          </w:trPrChange>
        </w:trPr>
        <w:tc>
          <w:tcPr>
            <w:tcW w:w="2199" w:type="dxa"/>
            <w:tcPrChange w:id="287" w:author="Emy Bartolome" w:date="2023-08-03T17:22:00Z">
              <w:tcPr>
                <w:tcW w:w="2199" w:type="dxa"/>
              </w:tcPr>
            </w:tcPrChange>
          </w:tcPr>
          <w:p w14:paraId="1B3FCF07" w14:textId="2368680C"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Source of Fund and Ratio</w:t>
            </w:r>
          </w:p>
        </w:tc>
        <w:tc>
          <w:tcPr>
            <w:tcW w:w="2121" w:type="dxa"/>
            <w:tcPrChange w:id="288" w:author="Emy Bartolome" w:date="2023-08-03T17:22:00Z">
              <w:tcPr>
                <w:tcW w:w="2121" w:type="dxa"/>
              </w:tcPr>
            </w:tcPrChange>
          </w:tcPr>
          <w:p w14:paraId="07D800C3" w14:textId="02A8DA11"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GSB 100</w:t>
            </w:r>
            <w:r>
              <w:rPr>
                <w:rFonts w:ascii="Calibri" w:hAnsi="Calibri" w:cs="Angsana New"/>
                <w:color w:val="000000"/>
                <w:sz w:val="22"/>
                <w:szCs w:val="22"/>
                <w:cs/>
                <w:lang w:bidi="th-TH"/>
              </w:rPr>
              <w:t>%</w:t>
            </w:r>
          </w:p>
        </w:tc>
        <w:tc>
          <w:tcPr>
            <w:tcW w:w="3240" w:type="dxa"/>
            <w:tcPrChange w:id="289" w:author="Emy Bartolome" w:date="2023-08-03T17:22:00Z">
              <w:tcPr>
                <w:tcW w:w="3240" w:type="dxa"/>
                <w:gridSpan w:val="2"/>
              </w:tcPr>
            </w:tcPrChange>
          </w:tcPr>
          <w:p w14:paraId="25E92952" w14:textId="77777777" w:rsidR="00645F1D" w:rsidRDefault="00645F1D" w:rsidP="00950FD1">
            <w:pPr>
              <w:rPr>
                <w:rFonts w:ascii="Calibri" w:hAnsi="Calibri" w:cs="Calibri"/>
                <w:color w:val="000000"/>
                <w:sz w:val="22"/>
                <w:szCs w:val="22"/>
              </w:rPr>
            </w:pPr>
          </w:p>
        </w:tc>
      </w:tr>
      <w:tr w:rsidR="00645F1D" w:rsidRPr="00F822B1" w14:paraId="76800E81" w14:textId="7CE2F60B" w:rsidTr="00D9669E">
        <w:trPr>
          <w:trPrChange w:id="290" w:author="Emy Bartolome" w:date="2023-08-03T17:22:00Z">
            <w:trPr>
              <w:gridBefore w:val="1"/>
              <w:gridAfter w:val="0"/>
              <w:wBefore w:w="576" w:type="dxa"/>
              <w:wAfter w:w="630" w:type="dxa"/>
            </w:trPr>
          </w:trPrChange>
        </w:trPr>
        <w:tc>
          <w:tcPr>
            <w:tcW w:w="2199" w:type="dxa"/>
            <w:tcPrChange w:id="291" w:author="Emy Bartolome" w:date="2023-08-03T17:22:00Z">
              <w:tcPr>
                <w:tcW w:w="2199" w:type="dxa"/>
              </w:tcPr>
            </w:tcPrChange>
          </w:tcPr>
          <w:p w14:paraId="0868791C" w14:textId="2838BAF1"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Main Purpose Code</w:t>
            </w:r>
          </w:p>
        </w:tc>
        <w:tc>
          <w:tcPr>
            <w:tcW w:w="2121" w:type="dxa"/>
            <w:tcPrChange w:id="292" w:author="Emy Bartolome" w:date="2023-08-03T17:22:00Z">
              <w:tcPr>
                <w:tcW w:w="2121" w:type="dxa"/>
              </w:tcPr>
            </w:tcPrChange>
          </w:tcPr>
          <w:p w14:paraId="51DFBD83" w14:textId="04350FB9"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 xml:space="preserve">11110 </w:t>
            </w:r>
            <w:r>
              <w:rPr>
                <w:rFonts w:ascii="Calibri" w:hAnsi="Calibri" w:cs="Angsana New"/>
                <w:color w:val="000000"/>
                <w:sz w:val="22"/>
                <w:szCs w:val="22"/>
                <w:cs/>
                <w:lang w:bidi="th-TH"/>
              </w:rPr>
              <w:t>เพื่อการส่งออก</w:t>
            </w:r>
          </w:p>
        </w:tc>
        <w:tc>
          <w:tcPr>
            <w:tcW w:w="3240" w:type="dxa"/>
            <w:tcPrChange w:id="293" w:author="Emy Bartolome" w:date="2023-08-03T17:22:00Z">
              <w:tcPr>
                <w:tcW w:w="3240" w:type="dxa"/>
                <w:gridSpan w:val="2"/>
              </w:tcPr>
            </w:tcPrChange>
          </w:tcPr>
          <w:p w14:paraId="2A05FA3C" w14:textId="77777777" w:rsidR="00645F1D" w:rsidRDefault="00645F1D" w:rsidP="00950FD1">
            <w:pPr>
              <w:rPr>
                <w:rFonts w:ascii="Calibri" w:hAnsi="Calibri" w:cs="Calibri"/>
                <w:color w:val="000000"/>
                <w:sz w:val="22"/>
                <w:szCs w:val="22"/>
              </w:rPr>
            </w:pPr>
          </w:p>
        </w:tc>
      </w:tr>
      <w:tr w:rsidR="00645F1D" w:rsidRPr="00F822B1" w14:paraId="29282159" w14:textId="425D9B8D" w:rsidTr="00D9669E">
        <w:trPr>
          <w:trPrChange w:id="294" w:author="Emy Bartolome" w:date="2023-08-03T17:22:00Z">
            <w:trPr>
              <w:gridBefore w:val="1"/>
              <w:gridAfter w:val="0"/>
              <w:wBefore w:w="576" w:type="dxa"/>
              <w:wAfter w:w="630" w:type="dxa"/>
            </w:trPr>
          </w:trPrChange>
        </w:trPr>
        <w:tc>
          <w:tcPr>
            <w:tcW w:w="2199" w:type="dxa"/>
            <w:tcPrChange w:id="295" w:author="Emy Bartolome" w:date="2023-08-03T17:22:00Z">
              <w:tcPr>
                <w:tcW w:w="2199" w:type="dxa"/>
              </w:tcPr>
            </w:tcPrChange>
          </w:tcPr>
          <w:p w14:paraId="29B97110" w14:textId="1B1FA63A"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Business Type</w:t>
            </w:r>
          </w:p>
        </w:tc>
        <w:tc>
          <w:tcPr>
            <w:tcW w:w="2121" w:type="dxa"/>
            <w:tcPrChange w:id="296" w:author="Emy Bartolome" w:date="2023-08-03T17:22:00Z">
              <w:tcPr>
                <w:tcW w:w="2121" w:type="dxa"/>
              </w:tcPr>
            </w:tcPrChange>
          </w:tcPr>
          <w:p w14:paraId="441B0DB7" w14:textId="5351CD12" w:rsidR="00645F1D" w:rsidRPr="0098090A" w:rsidRDefault="00645F1D" w:rsidP="00950FD1">
            <w:pPr>
              <w:rPr>
                <w:rFonts w:ascii="Calibri" w:hAnsi="Calibri" w:cs="Calibri"/>
                <w:noProof w:val="0"/>
                <w:color w:val="000000"/>
                <w:sz w:val="22"/>
                <w:szCs w:val="22"/>
              </w:rPr>
            </w:pPr>
            <w:r>
              <w:rPr>
                <w:rFonts w:ascii="Calibri" w:hAnsi="Calibri" w:cs="Angsana New"/>
                <w:color w:val="000000"/>
                <w:sz w:val="22"/>
                <w:szCs w:val="22"/>
                <w:cs/>
                <w:lang w:bidi="th-TH"/>
              </w:rPr>
              <w:t xml:space="preserve">ติดตั้ง </w:t>
            </w:r>
            <w:r>
              <w:rPr>
                <w:rFonts w:ascii="Calibri" w:hAnsi="Calibri" w:cs="Calibri"/>
                <w:color w:val="000000"/>
                <w:sz w:val="22"/>
                <w:szCs w:val="22"/>
              </w:rPr>
              <w:t>Solar Rooftop</w:t>
            </w:r>
          </w:p>
        </w:tc>
        <w:tc>
          <w:tcPr>
            <w:tcW w:w="3240" w:type="dxa"/>
            <w:tcPrChange w:id="297" w:author="Emy Bartolome" w:date="2023-08-03T17:22:00Z">
              <w:tcPr>
                <w:tcW w:w="3240" w:type="dxa"/>
                <w:gridSpan w:val="2"/>
              </w:tcPr>
            </w:tcPrChange>
          </w:tcPr>
          <w:p w14:paraId="1C253C34" w14:textId="77777777" w:rsidR="00645F1D" w:rsidRDefault="00645F1D" w:rsidP="00950FD1">
            <w:pPr>
              <w:rPr>
                <w:rFonts w:ascii="Calibri" w:hAnsi="Calibri" w:cs="Angsana New"/>
                <w:color w:val="000000"/>
                <w:sz w:val="22"/>
                <w:szCs w:val="22"/>
                <w:cs/>
                <w:lang w:bidi="th-TH"/>
              </w:rPr>
            </w:pPr>
          </w:p>
        </w:tc>
      </w:tr>
      <w:tr w:rsidR="00645F1D" w:rsidRPr="00F822B1" w14:paraId="2B844911" w14:textId="5B835169" w:rsidTr="00D9669E">
        <w:trPr>
          <w:trPrChange w:id="298" w:author="Emy Bartolome" w:date="2023-08-03T17:22:00Z">
            <w:trPr>
              <w:gridBefore w:val="1"/>
              <w:gridAfter w:val="0"/>
              <w:wBefore w:w="576" w:type="dxa"/>
              <w:wAfter w:w="630" w:type="dxa"/>
            </w:trPr>
          </w:trPrChange>
        </w:trPr>
        <w:tc>
          <w:tcPr>
            <w:tcW w:w="2199" w:type="dxa"/>
            <w:tcPrChange w:id="299" w:author="Emy Bartolome" w:date="2023-08-03T17:22:00Z">
              <w:tcPr>
                <w:tcW w:w="2199" w:type="dxa"/>
              </w:tcPr>
            </w:tcPrChange>
          </w:tcPr>
          <w:p w14:paraId="59035665" w14:textId="6C9B4129" w:rsidR="00645F1D" w:rsidRDefault="00645F1D" w:rsidP="00442271">
            <w:pPr>
              <w:rPr>
                <w:rFonts w:ascii="Calibri" w:hAnsi="Calibri" w:cs="Calibri"/>
                <w:noProof w:val="0"/>
                <w:color w:val="000000"/>
                <w:sz w:val="22"/>
                <w:szCs w:val="22"/>
              </w:rPr>
            </w:pPr>
            <w:r>
              <w:rPr>
                <w:rFonts w:ascii="Calibri" w:hAnsi="Calibri" w:cs="Calibri"/>
                <w:color w:val="000000"/>
                <w:sz w:val="22"/>
                <w:szCs w:val="22"/>
              </w:rPr>
              <w:t>Condition Deposit</w:t>
            </w:r>
          </w:p>
        </w:tc>
        <w:tc>
          <w:tcPr>
            <w:tcW w:w="2121" w:type="dxa"/>
            <w:tcPrChange w:id="300" w:author="Emy Bartolome" w:date="2023-08-03T17:22:00Z">
              <w:tcPr>
                <w:tcW w:w="2121" w:type="dxa"/>
              </w:tcPr>
            </w:tcPrChange>
          </w:tcPr>
          <w:p w14:paraId="70163DAD" w14:textId="35492D0B"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Deposit as collateral in the amount of MTHB 2</w:t>
            </w:r>
            <w:r>
              <w:rPr>
                <w:rFonts w:ascii="Calibri" w:hAnsi="Calibri" w:cs="Angsana New"/>
                <w:color w:val="000000"/>
                <w:sz w:val="22"/>
                <w:szCs w:val="22"/>
                <w:cs/>
                <w:lang w:bidi="th-TH"/>
              </w:rPr>
              <w:t>.</w:t>
            </w:r>
            <w:r>
              <w:rPr>
                <w:rFonts w:ascii="Calibri" w:hAnsi="Calibri" w:cs="Calibri"/>
                <w:color w:val="000000"/>
                <w:sz w:val="22"/>
                <w:szCs w:val="22"/>
              </w:rPr>
              <w:t>00</w:t>
            </w:r>
          </w:p>
        </w:tc>
        <w:tc>
          <w:tcPr>
            <w:tcW w:w="3240" w:type="dxa"/>
            <w:tcPrChange w:id="301" w:author="Emy Bartolome" w:date="2023-08-03T17:22:00Z">
              <w:tcPr>
                <w:tcW w:w="3240" w:type="dxa"/>
                <w:gridSpan w:val="2"/>
              </w:tcPr>
            </w:tcPrChange>
          </w:tcPr>
          <w:p w14:paraId="57D6FDAA" w14:textId="77777777" w:rsidR="00645F1D" w:rsidRDefault="00645F1D" w:rsidP="00950FD1">
            <w:pPr>
              <w:rPr>
                <w:rFonts w:ascii="Calibri" w:hAnsi="Calibri" w:cs="Calibri"/>
                <w:color w:val="000000"/>
                <w:sz w:val="22"/>
                <w:szCs w:val="22"/>
              </w:rPr>
            </w:pPr>
          </w:p>
        </w:tc>
      </w:tr>
      <w:tr w:rsidR="00645F1D" w:rsidRPr="00F822B1" w14:paraId="2195361B" w14:textId="6DCE3866" w:rsidTr="00D9669E">
        <w:trPr>
          <w:trPrChange w:id="302" w:author="Emy Bartolome" w:date="2023-08-03T17:22:00Z">
            <w:trPr>
              <w:gridBefore w:val="1"/>
              <w:gridAfter w:val="0"/>
              <w:wBefore w:w="576" w:type="dxa"/>
              <w:wAfter w:w="630" w:type="dxa"/>
            </w:trPr>
          </w:trPrChange>
        </w:trPr>
        <w:tc>
          <w:tcPr>
            <w:tcW w:w="2199" w:type="dxa"/>
            <w:tcPrChange w:id="303" w:author="Emy Bartolome" w:date="2023-08-03T17:22:00Z">
              <w:tcPr>
                <w:tcW w:w="2199" w:type="dxa"/>
              </w:tcPr>
            </w:tcPrChange>
          </w:tcPr>
          <w:p w14:paraId="5DB6BDDC" w14:textId="155803EC" w:rsidR="00645F1D" w:rsidRDefault="00645F1D" w:rsidP="00442271">
            <w:pPr>
              <w:rPr>
                <w:rFonts w:ascii="Calibri" w:hAnsi="Calibri" w:cs="Calibri"/>
                <w:noProof w:val="0"/>
                <w:color w:val="000000"/>
                <w:sz w:val="22"/>
                <w:szCs w:val="22"/>
              </w:rPr>
            </w:pPr>
            <w:r>
              <w:rPr>
                <w:rFonts w:ascii="Calibri" w:hAnsi="Calibri" w:cs="Calibri"/>
                <w:color w:val="000000"/>
                <w:sz w:val="22"/>
                <w:szCs w:val="22"/>
              </w:rPr>
              <w:t>Interest</w:t>
            </w:r>
          </w:p>
        </w:tc>
        <w:tc>
          <w:tcPr>
            <w:tcW w:w="2121" w:type="dxa"/>
            <w:tcPrChange w:id="304" w:author="Emy Bartolome" w:date="2023-08-03T17:22:00Z">
              <w:tcPr>
                <w:tcW w:w="2121" w:type="dxa"/>
              </w:tcPr>
            </w:tcPrChange>
          </w:tcPr>
          <w:p w14:paraId="469E7B5C" w14:textId="109ED277"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 xml:space="preserve">1st year </w:t>
            </w:r>
            <w:r>
              <w:rPr>
                <w:rFonts w:ascii="Calibri" w:hAnsi="Calibri" w:cs="Angsana New"/>
                <w:color w:val="000000"/>
                <w:sz w:val="22"/>
                <w:szCs w:val="22"/>
                <w:cs/>
                <w:lang w:bidi="th-TH"/>
              </w:rPr>
              <w:t xml:space="preserve">= </w:t>
            </w:r>
            <w:r>
              <w:rPr>
                <w:rFonts w:ascii="Calibri" w:hAnsi="Calibri" w:cs="Calibri"/>
                <w:color w:val="000000"/>
                <w:sz w:val="22"/>
                <w:szCs w:val="22"/>
              </w:rPr>
              <w:t>3</w:t>
            </w:r>
            <w:r>
              <w:rPr>
                <w:rFonts w:ascii="Calibri" w:hAnsi="Calibri" w:cs="Angsana New"/>
                <w:color w:val="000000"/>
                <w:sz w:val="22"/>
                <w:szCs w:val="22"/>
                <w:cs/>
                <w:lang w:bidi="th-TH"/>
              </w:rPr>
              <w:t>.</w:t>
            </w:r>
            <w:r>
              <w:rPr>
                <w:rFonts w:ascii="Calibri" w:hAnsi="Calibri" w:cs="Calibri"/>
                <w:color w:val="000000"/>
                <w:sz w:val="22"/>
                <w:szCs w:val="22"/>
              </w:rPr>
              <w:t>50</w:t>
            </w:r>
            <w:r>
              <w:rPr>
                <w:rFonts w:ascii="Calibri" w:hAnsi="Calibri" w:cs="Angsana New"/>
                <w:color w:val="000000"/>
                <w:sz w:val="22"/>
                <w:szCs w:val="22"/>
                <w:cs/>
                <w:lang w:bidi="th-TH"/>
              </w:rPr>
              <w:t>%</w:t>
            </w:r>
            <w:r>
              <w:rPr>
                <w:rFonts w:ascii="Calibri" w:hAnsi="Calibri" w:cs="Calibri"/>
                <w:color w:val="000000"/>
                <w:sz w:val="22"/>
                <w:szCs w:val="22"/>
              </w:rPr>
              <w:br/>
              <w:t>2nd</w:t>
            </w:r>
            <w:r>
              <w:rPr>
                <w:rFonts w:ascii="Calibri" w:hAnsi="Calibri" w:cs="Angsana New"/>
                <w:color w:val="000000"/>
                <w:sz w:val="22"/>
                <w:szCs w:val="22"/>
                <w:cs/>
                <w:lang w:bidi="th-TH"/>
              </w:rPr>
              <w:t>-</w:t>
            </w:r>
            <w:r>
              <w:rPr>
                <w:rFonts w:ascii="Calibri" w:hAnsi="Calibri" w:cs="Calibri"/>
                <w:color w:val="000000"/>
                <w:sz w:val="22"/>
                <w:szCs w:val="22"/>
              </w:rPr>
              <w:t xml:space="preserve">4th </w:t>
            </w:r>
            <w:r>
              <w:rPr>
                <w:rFonts w:ascii="Calibri" w:hAnsi="Calibri" w:cs="Angsana New"/>
                <w:color w:val="000000"/>
                <w:sz w:val="22"/>
                <w:szCs w:val="22"/>
                <w:cs/>
                <w:lang w:bidi="th-TH"/>
              </w:rPr>
              <w:t xml:space="preserve">= </w:t>
            </w:r>
            <w:r>
              <w:rPr>
                <w:rFonts w:ascii="Calibri" w:hAnsi="Calibri" w:cs="Calibri"/>
                <w:color w:val="000000"/>
                <w:sz w:val="22"/>
                <w:szCs w:val="22"/>
              </w:rPr>
              <w:t xml:space="preserve">Prime Rate </w:t>
            </w:r>
            <w:r>
              <w:rPr>
                <w:rFonts w:ascii="Calibri" w:hAnsi="Calibri" w:cs="Angsana New"/>
                <w:color w:val="000000"/>
                <w:sz w:val="22"/>
                <w:szCs w:val="22"/>
                <w:cs/>
                <w:lang w:bidi="th-TH"/>
              </w:rPr>
              <w:t xml:space="preserve">+ </w:t>
            </w:r>
            <w:r>
              <w:rPr>
                <w:rFonts w:ascii="Calibri" w:hAnsi="Calibri" w:cs="Calibri"/>
                <w:color w:val="000000"/>
                <w:sz w:val="22"/>
                <w:szCs w:val="22"/>
              </w:rPr>
              <w:t>1</w:t>
            </w:r>
            <w:r>
              <w:rPr>
                <w:rFonts w:ascii="Calibri" w:hAnsi="Calibri" w:cs="Angsana New"/>
                <w:color w:val="000000"/>
                <w:sz w:val="22"/>
                <w:szCs w:val="22"/>
                <w:cs/>
                <w:lang w:bidi="th-TH"/>
              </w:rPr>
              <w:t>.</w:t>
            </w:r>
            <w:r>
              <w:rPr>
                <w:rFonts w:ascii="Calibri" w:hAnsi="Calibri" w:cs="Calibri"/>
                <w:color w:val="000000"/>
                <w:sz w:val="22"/>
                <w:szCs w:val="22"/>
              </w:rPr>
              <w:t>0</w:t>
            </w:r>
            <w:r>
              <w:rPr>
                <w:rFonts w:ascii="Calibri" w:hAnsi="Calibri" w:cs="Angsana New"/>
                <w:color w:val="000000"/>
                <w:sz w:val="22"/>
                <w:szCs w:val="22"/>
                <w:cs/>
                <w:lang w:bidi="th-TH"/>
              </w:rPr>
              <w:t>%</w:t>
            </w:r>
          </w:p>
        </w:tc>
        <w:tc>
          <w:tcPr>
            <w:tcW w:w="3240" w:type="dxa"/>
            <w:tcPrChange w:id="305" w:author="Emy Bartolome" w:date="2023-08-03T17:22:00Z">
              <w:tcPr>
                <w:tcW w:w="3240" w:type="dxa"/>
                <w:gridSpan w:val="2"/>
              </w:tcPr>
            </w:tcPrChange>
          </w:tcPr>
          <w:p w14:paraId="1B569280" w14:textId="77777777" w:rsidR="00645F1D" w:rsidRDefault="00645F1D" w:rsidP="00950FD1">
            <w:pPr>
              <w:rPr>
                <w:rFonts w:ascii="Calibri" w:hAnsi="Calibri" w:cs="Calibri"/>
                <w:color w:val="000000"/>
                <w:sz w:val="22"/>
                <w:szCs w:val="22"/>
              </w:rPr>
            </w:pPr>
          </w:p>
        </w:tc>
      </w:tr>
      <w:tr w:rsidR="00645F1D" w:rsidRPr="00F822B1" w14:paraId="3BDF7E4B" w14:textId="633EEC46" w:rsidTr="00D9669E">
        <w:trPr>
          <w:trPrChange w:id="306" w:author="Emy Bartolome" w:date="2023-08-03T17:22:00Z">
            <w:trPr>
              <w:gridBefore w:val="1"/>
              <w:gridAfter w:val="0"/>
              <w:wBefore w:w="576" w:type="dxa"/>
              <w:wAfter w:w="630" w:type="dxa"/>
            </w:trPr>
          </w:trPrChange>
        </w:trPr>
        <w:tc>
          <w:tcPr>
            <w:tcW w:w="2199" w:type="dxa"/>
            <w:tcPrChange w:id="307" w:author="Emy Bartolome" w:date="2023-08-03T17:22:00Z">
              <w:tcPr>
                <w:tcW w:w="2199" w:type="dxa"/>
              </w:tcPr>
            </w:tcPrChange>
          </w:tcPr>
          <w:p w14:paraId="44D4BB67" w14:textId="1B4085C1" w:rsidR="00645F1D" w:rsidRDefault="00645F1D" w:rsidP="00442271">
            <w:pPr>
              <w:rPr>
                <w:rFonts w:ascii="Calibri" w:hAnsi="Calibri" w:cs="Calibri"/>
                <w:noProof w:val="0"/>
                <w:color w:val="000000"/>
                <w:sz w:val="22"/>
                <w:szCs w:val="22"/>
              </w:rPr>
            </w:pPr>
            <w:r>
              <w:rPr>
                <w:rFonts w:ascii="Calibri" w:hAnsi="Calibri" w:cs="Calibri"/>
                <w:color w:val="000000"/>
                <w:sz w:val="22"/>
                <w:szCs w:val="22"/>
              </w:rPr>
              <w:t>Fee</w:t>
            </w:r>
          </w:p>
        </w:tc>
        <w:tc>
          <w:tcPr>
            <w:tcW w:w="2121" w:type="dxa"/>
            <w:tcPrChange w:id="308" w:author="Emy Bartolome" w:date="2023-08-03T17:22:00Z">
              <w:tcPr>
                <w:tcW w:w="2121" w:type="dxa"/>
              </w:tcPr>
            </w:tcPrChange>
          </w:tcPr>
          <w:p w14:paraId="3026437F" w14:textId="282AE4F8"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 xml:space="preserve">Fron end Fee </w:t>
            </w:r>
            <w:r>
              <w:rPr>
                <w:rFonts w:ascii="Calibri" w:hAnsi="Calibri" w:cs="Angsana New"/>
                <w:color w:val="000000"/>
                <w:sz w:val="22"/>
                <w:szCs w:val="22"/>
                <w:cs/>
                <w:lang w:bidi="th-TH"/>
              </w:rPr>
              <w:t xml:space="preserve">= </w:t>
            </w:r>
            <w:r>
              <w:rPr>
                <w:rFonts w:ascii="Calibri" w:hAnsi="Calibri" w:cs="Calibri"/>
                <w:color w:val="000000"/>
                <w:sz w:val="22"/>
                <w:szCs w:val="22"/>
              </w:rPr>
              <w:t>1</w:t>
            </w:r>
            <w:r>
              <w:rPr>
                <w:rFonts w:ascii="Calibri" w:hAnsi="Calibri" w:cs="Angsana New"/>
                <w:color w:val="000000"/>
                <w:sz w:val="22"/>
                <w:szCs w:val="22"/>
                <w:cs/>
                <w:lang w:bidi="th-TH"/>
              </w:rPr>
              <w:t>.</w:t>
            </w:r>
            <w:r>
              <w:rPr>
                <w:rFonts w:ascii="Calibri" w:hAnsi="Calibri" w:cs="Calibri"/>
                <w:color w:val="000000"/>
                <w:sz w:val="22"/>
                <w:szCs w:val="22"/>
              </w:rPr>
              <w:t>0</w:t>
            </w:r>
            <w:r>
              <w:rPr>
                <w:rFonts w:ascii="Calibri" w:hAnsi="Calibri" w:cs="Angsana New"/>
                <w:color w:val="000000"/>
                <w:sz w:val="22"/>
                <w:szCs w:val="22"/>
                <w:cs/>
                <w:lang w:bidi="th-TH"/>
              </w:rPr>
              <w:t>%</w:t>
            </w:r>
            <w:r>
              <w:rPr>
                <w:rFonts w:ascii="Calibri" w:hAnsi="Calibri" w:cs="Calibri"/>
                <w:color w:val="000000"/>
                <w:sz w:val="22"/>
                <w:szCs w:val="22"/>
              </w:rPr>
              <w:br/>
              <w:t xml:space="preserve">Prepayment Fee </w:t>
            </w:r>
            <w:r>
              <w:rPr>
                <w:rFonts w:ascii="Calibri" w:hAnsi="Calibri" w:cs="Angsana New"/>
                <w:color w:val="000000"/>
                <w:sz w:val="22"/>
                <w:szCs w:val="22"/>
                <w:cs/>
                <w:lang w:bidi="th-TH"/>
              </w:rPr>
              <w:t xml:space="preserve">= </w:t>
            </w:r>
            <w:r>
              <w:rPr>
                <w:rFonts w:ascii="Calibri" w:hAnsi="Calibri" w:cs="Calibri"/>
                <w:color w:val="000000"/>
                <w:sz w:val="22"/>
                <w:szCs w:val="22"/>
              </w:rPr>
              <w:t>2</w:t>
            </w:r>
            <w:r>
              <w:rPr>
                <w:rFonts w:ascii="Calibri" w:hAnsi="Calibri" w:cs="Angsana New"/>
                <w:color w:val="000000"/>
                <w:sz w:val="22"/>
                <w:szCs w:val="22"/>
                <w:cs/>
                <w:lang w:bidi="th-TH"/>
              </w:rPr>
              <w:t>.</w:t>
            </w:r>
            <w:r>
              <w:rPr>
                <w:rFonts w:ascii="Calibri" w:hAnsi="Calibri" w:cs="Calibri"/>
                <w:color w:val="000000"/>
                <w:sz w:val="22"/>
                <w:szCs w:val="22"/>
              </w:rPr>
              <w:t>0</w:t>
            </w:r>
            <w:r>
              <w:rPr>
                <w:rFonts w:ascii="Calibri" w:hAnsi="Calibri" w:cs="Angsana New"/>
                <w:color w:val="000000"/>
                <w:sz w:val="22"/>
                <w:szCs w:val="22"/>
                <w:cs/>
                <w:lang w:bidi="th-TH"/>
              </w:rPr>
              <w:t>%</w:t>
            </w:r>
            <w:r>
              <w:rPr>
                <w:rFonts w:ascii="Calibri" w:hAnsi="Calibri" w:cs="Calibri"/>
                <w:color w:val="000000"/>
                <w:sz w:val="22"/>
                <w:szCs w:val="22"/>
              </w:rPr>
              <w:br/>
              <w:t xml:space="preserve">Cancellation Fee </w:t>
            </w:r>
            <w:r>
              <w:rPr>
                <w:rFonts w:ascii="Calibri" w:hAnsi="Calibri" w:cs="Angsana New"/>
                <w:color w:val="000000"/>
                <w:sz w:val="22"/>
                <w:szCs w:val="22"/>
                <w:cs/>
                <w:lang w:bidi="th-TH"/>
              </w:rPr>
              <w:t xml:space="preserve">= </w:t>
            </w:r>
            <w:r>
              <w:rPr>
                <w:rFonts w:ascii="Calibri" w:hAnsi="Calibri" w:cs="Calibri"/>
                <w:color w:val="000000"/>
                <w:sz w:val="22"/>
                <w:szCs w:val="22"/>
              </w:rPr>
              <w:t>0</w:t>
            </w:r>
            <w:r>
              <w:rPr>
                <w:rFonts w:ascii="Calibri" w:hAnsi="Calibri" w:cs="Angsana New"/>
                <w:color w:val="000000"/>
                <w:sz w:val="22"/>
                <w:szCs w:val="22"/>
                <w:cs/>
                <w:lang w:bidi="th-TH"/>
              </w:rPr>
              <w:t>.</w:t>
            </w:r>
            <w:r>
              <w:rPr>
                <w:rFonts w:ascii="Calibri" w:hAnsi="Calibri" w:cs="Calibri"/>
                <w:color w:val="000000"/>
                <w:sz w:val="22"/>
                <w:szCs w:val="22"/>
              </w:rPr>
              <w:t>5</w:t>
            </w:r>
            <w:r>
              <w:rPr>
                <w:rFonts w:ascii="Calibri" w:hAnsi="Calibri" w:cs="Angsana New"/>
                <w:color w:val="000000"/>
                <w:sz w:val="22"/>
                <w:szCs w:val="22"/>
                <w:cs/>
                <w:lang w:bidi="th-TH"/>
              </w:rPr>
              <w:t>%</w:t>
            </w:r>
            <w:r>
              <w:rPr>
                <w:rFonts w:ascii="Calibri" w:hAnsi="Calibri" w:cs="Calibri"/>
                <w:color w:val="000000"/>
                <w:sz w:val="22"/>
                <w:szCs w:val="22"/>
              </w:rPr>
              <w:br/>
            </w:r>
            <w:r>
              <w:rPr>
                <w:rFonts w:ascii="Calibri" w:hAnsi="Calibri" w:cs="Calibri"/>
                <w:color w:val="000000"/>
                <w:sz w:val="22"/>
                <w:szCs w:val="22"/>
              </w:rPr>
              <w:lastRenderedPageBreak/>
              <w:t xml:space="preserve">Commitment Fee </w:t>
            </w:r>
            <w:r>
              <w:rPr>
                <w:rFonts w:ascii="Calibri" w:hAnsi="Calibri" w:cs="Angsana New"/>
                <w:color w:val="000000"/>
                <w:sz w:val="22"/>
                <w:szCs w:val="22"/>
                <w:cs/>
                <w:lang w:bidi="th-TH"/>
              </w:rPr>
              <w:t xml:space="preserve">= </w:t>
            </w:r>
            <w:r>
              <w:rPr>
                <w:rFonts w:ascii="Calibri" w:hAnsi="Calibri" w:cs="Calibri"/>
                <w:color w:val="000000"/>
                <w:sz w:val="22"/>
                <w:szCs w:val="22"/>
              </w:rPr>
              <w:t>1</w:t>
            </w:r>
            <w:r>
              <w:rPr>
                <w:rFonts w:ascii="Calibri" w:hAnsi="Calibri" w:cs="Angsana New"/>
                <w:color w:val="000000"/>
                <w:sz w:val="22"/>
                <w:szCs w:val="22"/>
                <w:cs/>
                <w:lang w:bidi="th-TH"/>
              </w:rPr>
              <w:t>.</w:t>
            </w:r>
            <w:r>
              <w:rPr>
                <w:rFonts w:ascii="Calibri" w:hAnsi="Calibri" w:cs="Calibri"/>
                <w:color w:val="000000"/>
                <w:sz w:val="22"/>
                <w:szCs w:val="22"/>
              </w:rPr>
              <w:t>0</w:t>
            </w:r>
            <w:r>
              <w:rPr>
                <w:rFonts w:ascii="Calibri" w:hAnsi="Calibri" w:cs="Angsana New"/>
                <w:color w:val="000000"/>
                <w:sz w:val="22"/>
                <w:szCs w:val="22"/>
                <w:cs/>
                <w:lang w:bidi="th-TH"/>
              </w:rPr>
              <w:t>%</w:t>
            </w:r>
          </w:p>
        </w:tc>
        <w:tc>
          <w:tcPr>
            <w:tcW w:w="3240" w:type="dxa"/>
            <w:tcPrChange w:id="309" w:author="Emy Bartolome" w:date="2023-08-03T17:22:00Z">
              <w:tcPr>
                <w:tcW w:w="3240" w:type="dxa"/>
                <w:gridSpan w:val="2"/>
              </w:tcPr>
            </w:tcPrChange>
          </w:tcPr>
          <w:p w14:paraId="7FFB26F9" w14:textId="77777777" w:rsidR="00645F1D" w:rsidRDefault="00645F1D" w:rsidP="00950FD1">
            <w:pPr>
              <w:rPr>
                <w:rFonts w:ascii="Calibri" w:hAnsi="Calibri" w:cs="Calibri"/>
                <w:color w:val="000000"/>
                <w:sz w:val="22"/>
                <w:szCs w:val="22"/>
              </w:rPr>
            </w:pPr>
          </w:p>
        </w:tc>
      </w:tr>
      <w:tr w:rsidR="00645F1D" w:rsidRPr="00F822B1" w14:paraId="153F6E14" w14:textId="61130DB9" w:rsidTr="00D9669E">
        <w:trPr>
          <w:trPrChange w:id="310" w:author="Emy Bartolome" w:date="2023-08-03T17:22:00Z">
            <w:trPr>
              <w:gridBefore w:val="1"/>
              <w:gridAfter w:val="0"/>
              <w:wBefore w:w="576" w:type="dxa"/>
              <w:wAfter w:w="630" w:type="dxa"/>
            </w:trPr>
          </w:trPrChange>
        </w:trPr>
        <w:tc>
          <w:tcPr>
            <w:tcW w:w="2199" w:type="dxa"/>
            <w:tcPrChange w:id="311" w:author="Emy Bartolome" w:date="2023-08-03T17:22:00Z">
              <w:tcPr>
                <w:tcW w:w="2199" w:type="dxa"/>
              </w:tcPr>
            </w:tcPrChange>
          </w:tcPr>
          <w:p w14:paraId="47631293" w14:textId="58C51196" w:rsidR="00645F1D" w:rsidRDefault="00645F1D" w:rsidP="00442271">
            <w:pPr>
              <w:rPr>
                <w:rFonts w:ascii="Calibri" w:hAnsi="Calibri" w:cs="Calibri"/>
                <w:noProof w:val="0"/>
                <w:color w:val="000000"/>
                <w:sz w:val="22"/>
                <w:szCs w:val="22"/>
              </w:rPr>
            </w:pPr>
            <w:r>
              <w:rPr>
                <w:rFonts w:ascii="Calibri" w:hAnsi="Calibri" w:cs="Calibri"/>
                <w:color w:val="000000"/>
                <w:sz w:val="22"/>
                <w:szCs w:val="22"/>
              </w:rPr>
              <w:t>Contract sign Date</w:t>
            </w:r>
          </w:p>
        </w:tc>
        <w:tc>
          <w:tcPr>
            <w:tcW w:w="2121" w:type="dxa"/>
            <w:tcPrChange w:id="312" w:author="Emy Bartolome" w:date="2023-08-03T17:22:00Z">
              <w:tcPr>
                <w:tcW w:w="2121" w:type="dxa"/>
              </w:tcPr>
            </w:tcPrChange>
          </w:tcPr>
          <w:p w14:paraId="3ECC77E8" w14:textId="6A430530"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26</w:t>
            </w:r>
            <w:r>
              <w:rPr>
                <w:rFonts w:ascii="Calibri" w:hAnsi="Calibri" w:cs="Angsana New"/>
                <w:color w:val="000000"/>
                <w:sz w:val="22"/>
                <w:szCs w:val="22"/>
                <w:cs/>
                <w:lang w:bidi="th-TH"/>
              </w:rPr>
              <w:t>/</w:t>
            </w:r>
            <w:r>
              <w:rPr>
                <w:rFonts w:ascii="Calibri" w:hAnsi="Calibri" w:cs="Calibri"/>
                <w:color w:val="000000"/>
                <w:sz w:val="22"/>
                <w:szCs w:val="22"/>
              </w:rPr>
              <w:t>12</w:t>
            </w:r>
            <w:r>
              <w:rPr>
                <w:rFonts w:ascii="Calibri" w:hAnsi="Calibri" w:cs="Angsana New"/>
                <w:color w:val="000000"/>
                <w:sz w:val="22"/>
                <w:szCs w:val="22"/>
                <w:cs/>
                <w:lang w:bidi="th-TH"/>
              </w:rPr>
              <w:t>/</w:t>
            </w:r>
            <w:r>
              <w:rPr>
                <w:rFonts w:ascii="Calibri" w:hAnsi="Calibri" w:cs="Calibri"/>
                <w:color w:val="000000"/>
                <w:sz w:val="22"/>
                <w:szCs w:val="22"/>
              </w:rPr>
              <w:t>2022</w:t>
            </w:r>
          </w:p>
        </w:tc>
        <w:tc>
          <w:tcPr>
            <w:tcW w:w="3240" w:type="dxa"/>
            <w:tcPrChange w:id="313" w:author="Emy Bartolome" w:date="2023-08-03T17:22:00Z">
              <w:tcPr>
                <w:tcW w:w="3240" w:type="dxa"/>
                <w:gridSpan w:val="2"/>
              </w:tcPr>
            </w:tcPrChange>
          </w:tcPr>
          <w:p w14:paraId="3302685F" w14:textId="77777777" w:rsidR="00645F1D" w:rsidRDefault="00645F1D" w:rsidP="00950FD1">
            <w:pPr>
              <w:rPr>
                <w:rFonts w:ascii="Calibri" w:hAnsi="Calibri" w:cs="Calibri"/>
                <w:color w:val="000000"/>
                <w:sz w:val="22"/>
                <w:szCs w:val="22"/>
              </w:rPr>
            </w:pPr>
          </w:p>
        </w:tc>
      </w:tr>
      <w:tr w:rsidR="00645F1D" w:rsidRPr="00F822B1" w14:paraId="5B20A902" w14:textId="7E6AC924" w:rsidTr="00D9669E">
        <w:trPr>
          <w:trPrChange w:id="314" w:author="Emy Bartolome" w:date="2023-08-03T17:22:00Z">
            <w:trPr>
              <w:gridBefore w:val="1"/>
              <w:gridAfter w:val="0"/>
              <w:wBefore w:w="576" w:type="dxa"/>
              <w:wAfter w:w="630" w:type="dxa"/>
            </w:trPr>
          </w:trPrChange>
        </w:trPr>
        <w:tc>
          <w:tcPr>
            <w:tcW w:w="2199" w:type="dxa"/>
            <w:tcPrChange w:id="315" w:author="Emy Bartolome" w:date="2023-08-03T17:22:00Z">
              <w:tcPr>
                <w:tcW w:w="2199" w:type="dxa"/>
              </w:tcPr>
            </w:tcPrChange>
          </w:tcPr>
          <w:p w14:paraId="372C301E" w14:textId="18D259A0" w:rsidR="00645F1D" w:rsidRDefault="00645F1D" w:rsidP="00442271">
            <w:pPr>
              <w:rPr>
                <w:rFonts w:ascii="Calibri" w:hAnsi="Calibri" w:cs="Calibri"/>
                <w:noProof w:val="0"/>
                <w:color w:val="000000"/>
                <w:sz w:val="22"/>
                <w:szCs w:val="22"/>
              </w:rPr>
            </w:pPr>
            <w:r>
              <w:rPr>
                <w:rFonts w:ascii="Calibri" w:hAnsi="Calibri" w:cs="Calibri"/>
                <w:color w:val="000000"/>
                <w:sz w:val="22"/>
                <w:szCs w:val="22"/>
              </w:rPr>
              <w:t>Effective Date</w:t>
            </w:r>
          </w:p>
        </w:tc>
        <w:tc>
          <w:tcPr>
            <w:tcW w:w="2121" w:type="dxa"/>
            <w:tcPrChange w:id="316" w:author="Emy Bartolome" w:date="2023-08-03T17:22:00Z">
              <w:tcPr>
                <w:tcW w:w="2121" w:type="dxa"/>
              </w:tcPr>
            </w:tcPrChange>
          </w:tcPr>
          <w:p w14:paraId="353EB927" w14:textId="6E591337"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3</w:t>
            </w:r>
            <w:r>
              <w:rPr>
                <w:rFonts w:ascii="Calibri" w:hAnsi="Calibri" w:cs="Angsana New"/>
                <w:color w:val="000000"/>
                <w:sz w:val="22"/>
                <w:szCs w:val="22"/>
                <w:cs/>
                <w:lang w:bidi="th-TH"/>
              </w:rPr>
              <w:t>/</w:t>
            </w:r>
            <w:r>
              <w:rPr>
                <w:rFonts w:ascii="Calibri" w:hAnsi="Calibri" w:cs="Calibri"/>
                <w:color w:val="000000"/>
                <w:sz w:val="22"/>
                <w:szCs w:val="22"/>
              </w:rPr>
              <w:t>2</w:t>
            </w:r>
            <w:r>
              <w:rPr>
                <w:rFonts w:ascii="Calibri" w:hAnsi="Calibri" w:cs="Angsana New"/>
                <w:color w:val="000000"/>
                <w:sz w:val="22"/>
                <w:szCs w:val="22"/>
                <w:cs/>
                <w:lang w:bidi="th-TH"/>
              </w:rPr>
              <w:t>/</w:t>
            </w:r>
            <w:r>
              <w:rPr>
                <w:rFonts w:ascii="Calibri" w:hAnsi="Calibri" w:cs="Calibri"/>
                <w:color w:val="000000"/>
                <w:sz w:val="22"/>
                <w:szCs w:val="22"/>
              </w:rPr>
              <w:t>2023</w:t>
            </w:r>
          </w:p>
        </w:tc>
        <w:tc>
          <w:tcPr>
            <w:tcW w:w="3240" w:type="dxa"/>
            <w:tcPrChange w:id="317" w:author="Emy Bartolome" w:date="2023-08-03T17:22:00Z">
              <w:tcPr>
                <w:tcW w:w="3240" w:type="dxa"/>
                <w:gridSpan w:val="2"/>
              </w:tcPr>
            </w:tcPrChange>
          </w:tcPr>
          <w:p w14:paraId="61B378F7" w14:textId="77777777" w:rsidR="00645F1D" w:rsidRDefault="00645F1D" w:rsidP="00950FD1">
            <w:pPr>
              <w:rPr>
                <w:rFonts w:ascii="Calibri" w:hAnsi="Calibri" w:cs="Calibri"/>
                <w:color w:val="000000"/>
                <w:sz w:val="22"/>
                <w:szCs w:val="22"/>
              </w:rPr>
            </w:pPr>
          </w:p>
        </w:tc>
      </w:tr>
      <w:tr w:rsidR="00645F1D" w:rsidRPr="00F822B1" w14:paraId="697CDF4F" w14:textId="3D34848E" w:rsidTr="00D9669E">
        <w:trPr>
          <w:trPrChange w:id="318" w:author="Emy Bartolome" w:date="2023-08-03T17:22:00Z">
            <w:trPr>
              <w:gridBefore w:val="1"/>
              <w:gridAfter w:val="0"/>
              <w:wBefore w:w="576" w:type="dxa"/>
              <w:wAfter w:w="630" w:type="dxa"/>
            </w:trPr>
          </w:trPrChange>
        </w:trPr>
        <w:tc>
          <w:tcPr>
            <w:tcW w:w="2199" w:type="dxa"/>
            <w:tcPrChange w:id="319" w:author="Emy Bartolome" w:date="2023-08-03T17:22:00Z">
              <w:tcPr>
                <w:tcW w:w="2199" w:type="dxa"/>
              </w:tcPr>
            </w:tcPrChange>
          </w:tcPr>
          <w:p w14:paraId="32FECACF" w14:textId="75BAC2DC" w:rsidR="00645F1D" w:rsidRDefault="00645F1D" w:rsidP="00442271">
            <w:pPr>
              <w:rPr>
                <w:rFonts w:ascii="Calibri" w:hAnsi="Calibri" w:cs="Calibri"/>
                <w:noProof w:val="0"/>
                <w:color w:val="000000"/>
                <w:sz w:val="22"/>
                <w:szCs w:val="22"/>
              </w:rPr>
            </w:pPr>
            <w:r>
              <w:rPr>
                <w:rFonts w:ascii="Calibri" w:hAnsi="Calibri" w:cs="Calibri"/>
                <w:color w:val="000000"/>
                <w:sz w:val="22"/>
                <w:szCs w:val="22"/>
              </w:rPr>
              <w:t>Expiry Date</w:t>
            </w:r>
          </w:p>
        </w:tc>
        <w:tc>
          <w:tcPr>
            <w:tcW w:w="2121" w:type="dxa"/>
            <w:tcPrChange w:id="320" w:author="Emy Bartolome" w:date="2023-08-03T17:22:00Z">
              <w:tcPr>
                <w:tcW w:w="2121" w:type="dxa"/>
              </w:tcPr>
            </w:tcPrChange>
          </w:tcPr>
          <w:p w14:paraId="73B73BF1" w14:textId="38A35DFA"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26</w:t>
            </w:r>
            <w:r>
              <w:rPr>
                <w:rFonts w:ascii="Calibri" w:hAnsi="Calibri" w:cs="Angsana New"/>
                <w:color w:val="000000"/>
                <w:sz w:val="22"/>
                <w:szCs w:val="22"/>
                <w:cs/>
                <w:lang w:bidi="th-TH"/>
              </w:rPr>
              <w:t>/</w:t>
            </w:r>
            <w:r>
              <w:rPr>
                <w:rFonts w:ascii="Calibri" w:hAnsi="Calibri" w:cs="Calibri"/>
                <w:color w:val="000000"/>
                <w:sz w:val="22"/>
                <w:szCs w:val="22"/>
              </w:rPr>
              <w:t>6</w:t>
            </w:r>
            <w:r>
              <w:rPr>
                <w:rFonts w:ascii="Calibri" w:hAnsi="Calibri" w:cs="Angsana New"/>
                <w:color w:val="000000"/>
                <w:sz w:val="22"/>
                <w:szCs w:val="22"/>
                <w:cs/>
                <w:lang w:bidi="th-TH"/>
              </w:rPr>
              <w:t>/</w:t>
            </w:r>
            <w:r>
              <w:rPr>
                <w:rFonts w:ascii="Calibri" w:hAnsi="Calibri" w:cs="Calibri"/>
                <w:color w:val="000000"/>
                <w:sz w:val="22"/>
                <w:szCs w:val="22"/>
              </w:rPr>
              <w:t>2030</w:t>
            </w:r>
          </w:p>
        </w:tc>
        <w:tc>
          <w:tcPr>
            <w:tcW w:w="3240" w:type="dxa"/>
            <w:tcPrChange w:id="321" w:author="Emy Bartolome" w:date="2023-08-03T17:22:00Z">
              <w:tcPr>
                <w:tcW w:w="3240" w:type="dxa"/>
                <w:gridSpan w:val="2"/>
              </w:tcPr>
            </w:tcPrChange>
          </w:tcPr>
          <w:p w14:paraId="22CE19D9" w14:textId="77777777" w:rsidR="00645F1D" w:rsidRDefault="00645F1D" w:rsidP="00950FD1">
            <w:pPr>
              <w:rPr>
                <w:rFonts w:ascii="Calibri" w:hAnsi="Calibri" w:cs="Calibri"/>
                <w:color w:val="000000"/>
                <w:sz w:val="22"/>
                <w:szCs w:val="22"/>
              </w:rPr>
            </w:pPr>
          </w:p>
        </w:tc>
      </w:tr>
      <w:tr w:rsidR="00645F1D" w:rsidRPr="00F822B1" w14:paraId="7C453A1D" w14:textId="57C260A3" w:rsidTr="00D9669E">
        <w:trPr>
          <w:trPrChange w:id="322" w:author="Emy Bartolome" w:date="2023-08-03T17:22:00Z">
            <w:trPr>
              <w:gridBefore w:val="1"/>
              <w:gridAfter w:val="0"/>
              <w:wBefore w:w="576" w:type="dxa"/>
              <w:wAfter w:w="630" w:type="dxa"/>
            </w:trPr>
          </w:trPrChange>
        </w:trPr>
        <w:tc>
          <w:tcPr>
            <w:tcW w:w="2199" w:type="dxa"/>
            <w:tcPrChange w:id="323" w:author="Emy Bartolome" w:date="2023-08-03T17:22:00Z">
              <w:tcPr>
                <w:tcW w:w="2199" w:type="dxa"/>
              </w:tcPr>
            </w:tcPrChange>
          </w:tcPr>
          <w:p w14:paraId="5FCAA137" w14:textId="3929053D" w:rsidR="00645F1D" w:rsidRDefault="00645F1D" w:rsidP="00442271">
            <w:pPr>
              <w:rPr>
                <w:rFonts w:ascii="Calibri" w:hAnsi="Calibri" w:cs="Calibri"/>
                <w:noProof w:val="0"/>
                <w:color w:val="000000"/>
                <w:sz w:val="22"/>
                <w:szCs w:val="22"/>
              </w:rPr>
            </w:pPr>
            <w:r>
              <w:rPr>
                <w:rFonts w:ascii="Calibri" w:hAnsi="Calibri" w:cs="Calibri"/>
                <w:color w:val="000000"/>
                <w:sz w:val="22"/>
                <w:szCs w:val="22"/>
              </w:rPr>
              <w:t>Authorize No</w:t>
            </w:r>
            <w:r>
              <w:rPr>
                <w:rFonts w:ascii="Calibri" w:hAnsi="Calibri" w:cs="Angsana New"/>
                <w:color w:val="000000"/>
                <w:sz w:val="22"/>
                <w:szCs w:val="22"/>
                <w:cs/>
                <w:lang w:bidi="th-TH"/>
              </w:rPr>
              <w:t>.</w:t>
            </w:r>
          </w:p>
        </w:tc>
        <w:tc>
          <w:tcPr>
            <w:tcW w:w="2121" w:type="dxa"/>
            <w:tcPrChange w:id="324" w:author="Emy Bartolome" w:date="2023-08-03T17:22:00Z">
              <w:tcPr>
                <w:tcW w:w="2121" w:type="dxa"/>
              </w:tcPr>
            </w:tcPrChange>
          </w:tcPr>
          <w:p w14:paraId="7B97B6D5" w14:textId="65A651F7"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49</w:t>
            </w:r>
            <w:r>
              <w:rPr>
                <w:rFonts w:ascii="Calibri" w:hAnsi="Calibri" w:cs="Angsana New"/>
                <w:color w:val="000000"/>
                <w:sz w:val="22"/>
                <w:szCs w:val="22"/>
                <w:cs/>
                <w:lang w:bidi="th-TH"/>
              </w:rPr>
              <w:t>/</w:t>
            </w:r>
            <w:r>
              <w:rPr>
                <w:rFonts w:ascii="Calibri" w:hAnsi="Calibri" w:cs="Calibri"/>
                <w:color w:val="000000"/>
                <w:sz w:val="22"/>
                <w:szCs w:val="22"/>
              </w:rPr>
              <w:t>2022</w:t>
            </w:r>
          </w:p>
        </w:tc>
        <w:tc>
          <w:tcPr>
            <w:tcW w:w="3240" w:type="dxa"/>
            <w:tcPrChange w:id="325" w:author="Emy Bartolome" w:date="2023-08-03T17:22:00Z">
              <w:tcPr>
                <w:tcW w:w="3240" w:type="dxa"/>
                <w:gridSpan w:val="2"/>
              </w:tcPr>
            </w:tcPrChange>
          </w:tcPr>
          <w:p w14:paraId="57024001" w14:textId="77777777" w:rsidR="00645F1D" w:rsidRDefault="00645F1D" w:rsidP="00950FD1">
            <w:pPr>
              <w:rPr>
                <w:rFonts w:ascii="Calibri" w:hAnsi="Calibri" w:cs="Calibri"/>
                <w:color w:val="000000"/>
                <w:sz w:val="22"/>
                <w:szCs w:val="22"/>
              </w:rPr>
            </w:pPr>
          </w:p>
        </w:tc>
      </w:tr>
      <w:tr w:rsidR="00645F1D" w:rsidRPr="00F822B1" w14:paraId="354A182C" w14:textId="0C5E4AB2" w:rsidTr="00D9669E">
        <w:trPr>
          <w:trPrChange w:id="326" w:author="Emy Bartolome" w:date="2023-08-03T17:22:00Z">
            <w:trPr>
              <w:gridBefore w:val="1"/>
              <w:gridAfter w:val="0"/>
              <w:wBefore w:w="576" w:type="dxa"/>
              <w:wAfter w:w="630" w:type="dxa"/>
            </w:trPr>
          </w:trPrChange>
        </w:trPr>
        <w:tc>
          <w:tcPr>
            <w:tcW w:w="2199" w:type="dxa"/>
            <w:tcPrChange w:id="327" w:author="Emy Bartolome" w:date="2023-08-03T17:22:00Z">
              <w:tcPr>
                <w:tcW w:w="2199" w:type="dxa"/>
              </w:tcPr>
            </w:tcPrChange>
          </w:tcPr>
          <w:p w14:paraId="5A1E6024" w14:textId="6E39C435" w:rsidR="00645F1D" w:rsidRDefault="00645F1D" w:rsidP="00442271">
            <w:pPr>
              <w:rPr>
                <w:rFonts w:ascii="Calibri" w:hAnsi="Calibri" w:cs="Calibri"/>
                <w:noProof w:val="0"/>
                <w:color w:val="000000"/>
                <w:sz w:val="22"/>
                <w:szCs w:val="22"/>
              </w:rPr>
            </w:pPr>
            <w:r>
              <w:rPr>
                <w:rFonts w:ascii="Calibri" w:hAnsi="Calibri" w:cs="Calibri"/>
                <w:color w:val="000000"/>
                <w:sz w:val="22"/>
                <w:szCs w:val="22"/>
              </w:rPr>
              <w:t>Authorize Level</w:t>
            </w:r>
          </w:p>
        </w:tc>
        <w:tc>
          <w:tcPr>
            <w:tcW w:w="2121" w:type="dxa"/>
            <w:tcPrChange w:id="328" w:author="Emy Bartolome" w:date="2023-08-03T17:22:00Z">
              <w:tcPr>
                <w:tcW w:w="2121" w:type="dxa"/>
              </w:tcPr>
            </w:tcPrChange>
          </w:tcPr>
          <w:p w14:paraId="5A5B28A8" w14:textId="6BD83F36"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84 Underwriting Committee</w:t>
            </w:r>
          </w:p>
        </w:tc>
        <w:tc>
          <w:tcPr>
            <w:tcW w:w="3240" w:type="dxa"/>
            <w:tcPrChange w:id="329" w:author="Emy Bartolome" w:date="2023-08-03T17:22:00Z">
              <w:tcPr>
                <w:tcW w:w="3240" w:type="dxa"/>
                <w:gridSpan w:val="2"/>
              </w:tcPr>
            </w:tcPrChange>
          </w:tcPr>
          <w:p w14:paraId="18644A76" w14:textId="77777777" w:rsidR="00645F1D" w:rsidRDefault="00645F1D" w:rsidP="00950FD1">
            <w:pPr>
              <w:rPr>
                <w:rFonts w:ascii="Calibri" w:hAnsi="Calibri" w:cs="Calibri"/>
                <w:color w:val="000000"/>
                <w:sz w:val="22"/>
                <w:szCs w:val="22"/>
              </w:rPr>
            </w:pPr>
          </w:p>
        </w:tc>
      </w:tr>
      <w:tr w:rsidR="00645F1D" w:rsidRPr="00F822B1" w14:paraId="6085C751" w14:textId="5A894265" w:rsidTr="00D9669E">
        <w:trPr>
          <w:trPrChange w:id="330" w:author="Emy Bartolome" w:date="2023-08-03T17:22:00Z">
            <w:trPr>
              <w:gridBefore w:val="1"/>
              <w:gridAfter w:val="0"/>
              <w:wBefore w:w="576" w:type="dxa"/>
              <w:wAfter w:w="630" w:type="dxa"/>
            </w:trPr>
          </w:trPrChange>
        </w:trPr>
        <w:tc>
          <w:tcPr>
            <w:tcW w:w="2199" w:type="dxa"/>
            <w:tcPrChange w:id="331" w:author="Emy Bartolome" w:date="2023-08-03T17:22:00Z">
              <w:tcPr>
                <w:tcW w:w="2199" w:type="dxa"/>
              </w:tcPr>
            </w:tcPrChange>
          </w:tcPr>
          <w:p w14:paraId="7B840653" w14:textId="700E4353" w:rsidR="00645F1D" w:rsidRDefault="00645F1D" w:rsidP="00442271">
            <w:pPr>
              <w:rPr>
                <w:rFonts w:ascii="Calibri" w:hAnsi="Calibri" w:cs="Calibri"/>
                <w:noProof w:val="0"/>
                <w:color w:val="000000"/>
                <w:sz w:val="22"/>
                <w:szCs w:val="22"/>
              </w:rPr>
            </w:pPr>
            <w:r>
              <w:rPr>
                <w:rFonts w:ascii="Calibri" w:hAnsi="Calibri" w:cs="Calibri"/>
                <w:color w:val="000000"/>
                <w:sz w:val="22"/>
                <w:szCs w:val="22"/>
              </w:rPr>
              <w:t>Authorize Date</w:t>
            </w:r>
          </w:p>
        </w:tc>
        <w:tc>
          <w:tcPr>
            <w:tcW w:w="2121" w:type="dxa"/>
            <w:tcPrChange w:id="332" w:author="Emy Bartolome" w:date="2023-08-03T17:22:00Z">
              <w:tcPr>
                <w:tcW w:w="2121" w:type="dxa"/>
              </w:tcPr>
            </w:tcPrChange>
          </w:tcPr>
          <w:p w14:paraId="12F39A29" w14:textId="64B76CDD"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28</w:t>
            </w:r>
            <w:r>
              <w:rPr>
                <w:rFonts w:ascii="Calibri" w:hAnsi="Calibri" w:cs="Angsana New"/>
                <w:color w:val="000000"/>
                <w:sz w:val="22"/>
                <w:szCs w:val="22"/>
                <w:cs/>
                <w:lang w:bidi="th-TH"/>
              </w:rPr>
              <w:t>/</w:t>
            </w:r>
            <w:r>
              <w:rPr>
                <w:rFonts w:ascii="Calibri" w:hAnsi="Calibri" w:cs="Calibri"/>
                <w:color w:val="000000"/>
                <w:sz w:val="22"/>
                <w:szCs w:val="22"/>
              </w:rPr>
              <w:t>11</w:t>
            </w:r>
            <w:r>
              <w:rPr>
                <w:rFonts w:ascii="Calibri" w:hAnsi="Calibri" w:cs="Angsana New"/>
                <w:color w:val="000000"/>
                <w:sz w:val="22"/>
                <w:szCs w:val="22"/>
                <w:cs/>
                <w:lang w:bidi="th-TH"/>
              </w:rPr>
              <w:t>/</w:t>
            </w:r>
            <w:r>
              <w:rPr>
                <w:rFonts w:ascii="Calibri" w:hAnsi="Calibri" w:cs="Calibri"/>
                <w:color w:val="000000"/>
                <w:sz w:val="22"/>
                <w:szCs w:val="22"/>
              </w:rPr>
              <w:t>2023</w:t>
            </w:r>
          </w:p>
        </w:tc>
        <w:tc>
          <w:tcPr>
            <w:tcW w:w="3240" w:type="dxa"/>
            <w:tcPrChange w:id="333" w:author="Emy Bartolome" w:date="2023-08-03T17:22:00Z">
              <w:tcPr>
                <w:tcW w:w="3240" w:type="dxa"/>
                <w:gridSpan w:val="2"/>
              </w:tcPr>
            </w:tcPrChange>
          </w:tcPr>
          <w:p w14:paraId="5EC4F900" w14:textId="77777777" w:rsidR="00645F1D" w:rsidRDefault="00645F1D" w:rsidP="00950FD1">
            <w:pPr>
              <w:rPr>
                <w:rFonts w:ascii="Calibri" w:hAnsi="Calibri" w:cs="Calibri"/>
                <w:color w:val="000000"/>
                <w:sz w:val="22"/>
                <w:szCs w:val="22"/>
              </w:rPr>
            </w:pPr>
          </w:p>
        </w:tc>
      </w:tr>
      <w:tr w:rsidR="00645F1D" w:rsidRPr="00F822B1" w14:paraId="1B6AA964" w14:textId="45916CCF" w:rsidTr="00D9669E">
        <w:trPr>
          <w:trPrChange w:id="334" w:author="Emy Bartolome" w:date="2023-08-03T17:22:00Z">
            <w:trPr>
              <w:gridBefore w:val="1"/>
              <w:gridAfter w:val="0"/>
              <w:wBefore w:w="576" w:type="dxa"/>
              <w:wAfter w:w="630" w:type="dxa"/>
            </w:trPr>
          </w:trPrChange>
        </w:trPr>
        <w:tc>
          <w:tcPr>
            <w:tcW w:w="2199" w:type="dxa"/>
            <w:tcPrChange w:id="335" w:author="Emy Bartolome" w:date="2023-08-03T17:22:00Z">
              <w:tcPr>
                <w:tcW w:w="2199" w:type="dxa"/>
              </w:tcPr>
            </w:tcPrChange>
          </w:tcPr>
          <w:p w14:paraId="073C49EB" w14:textId="0441EC2E" w:rsidR="00645F1D" w:rsidRDefault="00645F1D" w:rsidP="00442271">
            <w:pPr>
              <w:rPr>
                <w:rFonts w:ascii="Calibri" w:hAnsi="Calibri" w:cs="Calibri"/>
                <w:noProof w:val="0"/>
                <w:color w:val="000000"/>
                <w:sz w:val="22"/>
                <w:szCs w:val="22"/>
              </w:rPr>
            </w:pPr>
            <w:r>
              <w:rPr>
                <w:rFonts w:ascii="Calibri" w:hAnsi="Calibri" w:cs="Calibri"/>
                <w:color w:val="000000"/>
                <w:sz w:val="22"/>
                <w:szCs w:val="22"/>
              </w:rPr>
              <w:t>Customer Type</w:t>
            </w:r>
          </w:p>
        </w:tc>
        <w:tc>
          <w:tcPr>
            <w:tcW w:w="2121" w:type="dxa"/>
            <w:tcPrChange w:id="336" w:author="Emy Bartolome" w:date="2023-08-03T17:22:00Z">
              <w:tcPr>
                <w:tcW w:w="2121" w:type="dxa"/>
              </w:tcPr>
            </w:tcPrChange>
          </w:tcPr>
          <w:p w14:paraId="2EEC6788" w14:textId="61FDEE28"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Non</w:t>
            </w:r>
            <w:r>
              <w:rPr>
                <w:rFonts w:ascii="Calibri" w:hAnsi="Calibri" w:cs="Angsana New"/>
                <w:color w:val="000000"/>
                <w:sz w:val="22"/>
                <w:szCs w:val="22"/>
                <w:cs/>
                <w:lang w:bidi="th-TH"/>
              </w:rPr>
              <w:t>-</w:t>
            </w:r>
            <w:r>
              <w:rPr>
                <w:rFonts w:ascii="Calibri" w:hAnsi="Calibri" w:cs="Calibri"/>
                <w:color w:val="000000"/>
                <w:sz w:val="22"/>
                <w:szCs w:val="22"/>
              </w:rPr>
              <w:t>Resident</w:t>
            </w:r>
          </w:p>
        </w:tc>
        <w:tc>
          <w:tcPr>
            <w:tcW w:w="3240" w:type="dxa"/>
            <w:tcPrChange w:id="337" w:author="Emy Bartolome" w:date="2023-08-03T17:22:00Z">
              <w:tcPr>
                <w:tcW w:w="3240" w:type="dxa"/>
                <w:gridSpan w:val="2"/>
              </w:tcPr>
            </w:tcPrChange>
          </w:tcPr>
          <w:p w14:paraId="77082C0B" w14:textId="77777777" w:rsidR="00645F1D" w:rsidRDefault="00645F1D" w:rsidP="00950FD1">
            <w:pPr>
              <w:rPr>
                <w:rFonts w:ascii="Calibri" w:hAnsi="Calibri" w:cs="Calibri"/>
                <w:color w:val="000000"/>
                <w:sz w:val="22"/>
                <w:szCs w:val="22"/>
              </w:rPr>
            </w:pPr>
          </w:p>
        </w:tc>
      </w:tr>
      <w:tr w:rsidR="00645F1D" w:rsidRPr="00F822B1" w14:paraId="4C67C201" w14:textId="0F8EA2F3" w:rsidTr="00D9669E">
        <w:trPr>
          <w:trPrChange w:id="338" w:author="Emy Bartolome" w:date="2023-08-03T17:22:00Z">
            <w:trPr>
              <w:gridBefore w:val="1"/>
              <w:gridAfter w:val="0"/>
              <w:wBefore w:w="576" w:type="dxa"/>
              <w:wAfter w:w="630" w:type="dxa"/>
            </w:trPr>
          </w:trPrChange>
        </w:trPr>
        <w:tc>
          <w:tcPr>
            <w:tcW w:w="2199" w:type="dxa"/>
            <w:tcPrChange w:id="339" w:author="Emy Bartolome" w:date="2023-08-03T17:22:00Z">
              <w:tcPr>
                <w:tcW w:w="2199" w:type="dxa"/>
              </w:tcPr>
            </w:tcPrChange>
          </w:tcPr>
          <w:p w14:paraId="21554943" w14:textId="11339E05" w:rsidR="00645F1D" w:rsidRDefault="00645F1D" w:rsidP="00442271">
            <w:pPr>
              <w:rPr>
                <w:rFonts w:ascii="Calibri" w:hAnsi="Calibri" w:cs="Calibri"/>
                <w:noProof w:val="0"/>
                <w:color w:val="000000"/>
                <w:sz w:val="22"/>
                <w:szCs w:val="22"/>
              </w:rPr>
            </w:pPr>
            <w:r>
              <w:rPr>
                <w:rFonts w:ascii="Calibri" w:hAnsi="Calibri" w:cs="Calibri"/>
                <w:color w:val="000000"/>
                <w:sz w:val="22"/>
                <w:szCs w:val="22"/>
              </w:rPr>
              <w:t>Country of Risk</w:t>
            </w:r>
          </w:p>
        </w:tc>
        <w:tc>
          <w:tcPr>
            <w:tcW w:w="2121" w:type="dxa"/>
            <w:tcPrChange w:id="340" w:author="Emy Bartolome" w:date="2023-08-03T17:22:00Z">
              <w:tcPr>
                <w:tcW w:w="2121" w:type="dxa"/>
              </w:tcPr>
            </w:tcPrChange>
          </w:tcPr>
          <w:p w14:paraId="5FE8442A" w14:textId="7237E0C9"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JP Japan</w:t>
            </w:r>
          </w:p>
        </w:tc>
        <w:tc>
          <w:tcPr>
            <w:tcW w:w="3240" w:type="dxa"/>
            <w:tcPrChange w:id="341" w:author="Emy Bartolome" w:date="2023-08-03T17:22:00Z">
              <w:tcPr>
                <w:tcW w:w="3240" w:type="dxa"/>
                <w:gridSpan w:val="2"/>
              </w:tcPr>
            </w:tcPrChange>
          </w:tcPr>
          <w:p w14:paraId="6E0E0EFA" w14:textId="77777777" w:rsidR="00645F1D" w:rsidRDefault="00645F1D" w:rsidP="00950FD1">
            <w:pPr>
              <w:rPr>
                <w:rFonts w:ascii="Calibri" w:hAnsi="Calibri" w:cs="Calibri"/>
                <w:color w:val="000000"/>
                <w:sz w:val="22"/>
                <w:szCs w:val="22"/>
              </w:rPr>
            </w:pPr>
          </w:p>
        </w:tc>
      </w:tr>
      <w:tr w:rsidR="00645F1D" w:rsidRPr="00F822B1" w14:paraId="6F772D70" w14:textId="2C6190B2" w:rsidTr="00D9669E">
        <w:trPr>
          <w:trPrChange w:id="342" w:author="Emy Bartolome" w:date="2023-08-03T17:22:00Z">
            <w:trPr>
              <w:gridBefore w:val="1"/>
              <w:gridAfter w:val="0"/>
              <w:wBefore w:w="576" w:type="dxa"/>
              <w:wAfter w:w="630" w:type="dxa"/>
            </w:trPr>
          </w:trPrChange>
        </w:trPr>
        <w:tc>
          <w:tcPr>
            <w:tcW w:w="2199" w:type="dxa"/>
            <w:tcPrChange w:id="343" w:author="Emy Bartolome" w:date="2023-08-03T17:22:00Z">
              <w:tcPr>
                <w:tcW w:w="2199" w:type="dxa"/>
              </w:tcPr>
            </w:tcPrChange>
          </w:tcPr>
          <w:p w14:paraId="2D2231A4" w14:textId="23265911" w:rsidR="00645F1D" w:rsidRDefault="00645F1D" w:rsidP="00442271">
            <w:pPr>
              <w:rPr>
                <w:rFonts w:ascii="Calibri" w:hAnsi="Calibri" w:cs="Calibri"/>
                <w:noProof w:val="0"/>
                <w:color w:val="000000"/>
                <w:sz w:val="22"/>
                <w:szCs w:val="22"/>
              </w:rPr>
            </w:pPr>
            <w:r>
              <w:rPr>
                <w:rFonts w:ascii="Calibri" w:hAnsi="Calibri" w:cs="Calibri"/>
                <w:color w:val="000000"/>
                <w:sz w:val="22"/>
                <w:szCs w:val="22"/>
              </w:rPr>
              <w:t>Ratio of Risk</w:t>
            </w:r>
          </w:p>
        </w:tc>
        <w:tc>
          <w:tcPr>
            <w:tcW w:w="2121" w:type="dxa"/>
            <w:tcPrChange w:id="344" w:author="Emy Bartolome" w:date="2023-08-03T17:22:00Z">
              <w:tcPr>
                <w:tcW w:w="2121" w:type="dxa"/>
              </w:tcPr>
            </w:tcPrChange>
          </w:tcPr>
          <w:p w14:paraId="13D7278A" w14:textId="47786E9A"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1</w:t>
            </w:r>
            <w:r>
              <w:rPr>
                <w:rFonts w:ascii="Calibri" w:hAnsi="Calibri" w:cs="Angsana New"/>
                <w:color w:val="000000"/>
                <w:sz w:val="22"/>
                <w:szCs w:val="22"/>
                <w:cs/>
                <w:lang w:bidi="th-TH"/>
              </w:rPr>
              <w:t>.</w:t>
            </w:r>
            <w:r>
              <w:rPr>
                <w:rFonts w:ascii="Calibri" w:hAnsi="Calibri" w:cs="Calibri"/>
                <w:color w:val="000000"/>
                <w:sz w:val="22"/>
                <w:szCs w:val="22"/>
              </w:rPr>
              <w:t>00</w:t>
            </w:r>
          </w:p>
        </w:tc>
        <w:tc>
          <w:tcPr>
            <w:tcW w:w="3240" w:type="dxa"/>
            <w:tcPrChange w:id="345" w:author="Emy Bartolome" w:date="2023-08-03T17:22:00Z">
              <w:tcPr>
                <w:tcW w:w="3240" w:type="dxa"/>
                <w:gridSpan w:val="2"/>
              </w:tcPr>
            </w:tcPrChange>
          </w:tcPr>
          <w:p w14:paraId="35F8CA84" w14:textId="77777777" w:rsidR="00645F1D" w:rsidRDefault="00645F1D" w:rsidP="00950FD1">
            <w:pPr>
              <w:rPr>
                <w:rFonts w:ascii="Calibri" w:hAnsi="Calibri" w:cs="Calibri"/>
                <w:color w:val="000000"/>
                <w:sz w:val="22"/>
                <w:szCs w:val="22"/>
              </w:rPr>
            </w:pPr>
          </w:p>
        </w:tc>
      </w:tr>
      <w:tr w:rsidR="00645F1D" w:rsidRPr="00F822B1" w14:paraId="08FF7B45" w14:textId="247DF93B" w:rsidTr="00D9669E">
        <w:trPr>
          <w:trPrChange w:id="346" w:author="Emy Bartolome" w:date="2023-08-03T17:22:00Z">
            <w:trPr>
              <w:gridBefore w:val="1"/>
              <w:gridAfter w:val="0"/>
              <w:wBefore w:w="576" w:type="dxa"/>
              <w:wAfter w:w="630" w:type="dxa"/>
            </w:trPr>
          </w:trPrChange>
        </w:trPr>
        <w:tc>
          <w:tcPr>
            <w:tcW w:w="2199" w:type="dxa"/>
            <w:tcPrChange w:id="347" w:author="Emy Bartolome" w:date="2023-08-03T17:22:00Z">
              <w:tcPr>
                <w:tcW w:w="2199" w:type="dxa"/>
              </w:tcPr>
            </w:tcPrChange>
          </w:tcPr>
          <w:p w14:paraId="707885EB" w14:textId="33AA30FE" w:rsidR="00645F1D" w:rsidRDefault="00645F1D" w:rsidP="00442271">
            <w:pPr>
              <w:rPr>
                <w:rFonts w:ascii="Calibri" w:hAnsi="Calibri" w:cs="Calibri"/>
                <w:noProof w:val="0"/>
                <w:color w:val="000000"/>
                <w:sz w:val="22"/>
                <w:szCs w:val="22"/>
              </w:rPr>
            </w:pPr>
            <w:r>
              <w:rPr>
                <w:rFonts w:ascii="Calibri" w:hAnsi="Calibri" w:cs="Calibri"/>
                <w:color w:val="000000"/>
                <w:sz w:val="22"/>
                <w:szCs w:val="22"/>
              </w:rPr>
              <w:t>Business size</w:t>
            </w:r>
          </w:p>
        </w:tc>
        <w:tc>
          <w:tcPr>
            <w:tcW w:w="2121" w:type="dxa"/>
            <w:tcPrChange w:id="348" w:author="Emy Bartolome" w:date="2023-08-03T17:22:00Z">
              <w:tcPr>
                <w:tcW w:w="2121" w:type="dxa"/>
              </w:tcPr>
            </w:tcPrChange>
          </w:tcPr>
          <w:p w14:paraId="5AB6844D" w14:textId="5512A608"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L Large</w:t>
            </w:r>
          </w:p>
        </w:tc>
        <w:tc>
          <w:tcPr>
            <w:tcW w:w="3240" w:type="dxa"/>
            <w:tcPrChange w:id="349" w:author="Emy Bartolome" w:date="2023-08-03T17:22:00Z">
              <w:tcPr>
                <w:tcW w:w="3240" w:type="dxa"/>
                <w:gridSpan w:val="2"/>
              </w:tcPr>
            </w:tcPrChange>
          </w:tcPr>
          <w:p w14:paraId="0FCF06A8" w14:textId="77777777" w:rsidR="00645F1D" w:rsidRDefault="00645F1D" w:rsidP="00950FD1">
            <w:pPr>
              <w:rPr>
                <w:rFonts w:ascii="Calibri" w:hAnsi="Calibri" w:cs="Calibri"/>
                <w:color w:val="000000"/>
                <w:sz w:val="22"/>
                <w:szCs w:val="22"/>
              </w:rPr>
            </w:pPr>
          </w:p>
        </w:tc>
      </w:tr>
      <w:tr w:rsidR="00645F1D" w:rsidRPr="00F822B1" w14:paraId="182A8B9D" w14:textId="143F13AE" w:rsidTr="00D9669E">
        <w:trPr>
          <w:trPrChange w:id="350" w:author="Emy Bartolome" w:date="2023-08-03T17:22:00Z">
            <w:trPr>
              <w:gridBefore w:val="1"/>
              <w:gridAfter w:val="0"/>
              <w:wBefore w:w="576" w:type="dxa"/>
              <w:wAfter w:w="630" w:type="dxa"/>
            </w:trPr>
          </w:trPrChange>
        </w:trPr>
        <w:tc>
          <w:tcPr>
            <w:tcW w:w="2199" w:type="dxa"/>
            <w:tcPrChange w:id="351" w:author="Emy Bartolome" w:date="2023-08-03T17:22:00Z">
              <w:tcPr>
                <w:tcW w:w="2199" w:type="dxa"/>
              </w:tcPr>
            </w:tcPrChange>
          </w:tcPr>
          <w:p w14:paraId="4C28B6B2" w14:textId="2DA87C02" w:rsidR="00645F1D" w:rsidRDefault="00645F1D" w:rsidP="00442271">
            <w:pPr>
              <w:rPr>
                <w:rFonts w:ascii="Calibri" w:hAnsi="Calibri" w:cs="Calibri"/>
                <w:noProof w:val="0"/>
                <w:color w:val="000000"/>
                <w:sz w:val="22"/>
                <w:szCs w:val="22"/>
              </w:rPr>
            </w:pPr>
            <w:r>
              <w:rPr>
                <w:rFonts w:ascii="Calibri" w:hAnsi="Calibri" w:cs="Calibri"/>
                <w:color w:val="000000"/>
                <w:sz w:val="22"/>
                <w:szCs w:val="22"/>
              </w:rPr>
              <w:t>Major Condition</w:t>
            </w:r>
          </w:p>
        </w:tc>
        <w:tc>
          <w:tcPr>
            <w:tcW w:w="2121" w:type="dxa"/>
            <w:tcPrChange w:id="352" w:author="Emy Bartolome" w:date="2023-08-03T17:22:00Z">
              <w:tcPr>
                <w:tcW w:w="2121" w:type="dxa"/>
              </w:tcPr>
            </w:tcPrChange>
          </w:tcPr>
          <w:p w14:paraId="368F376B" w14:textId="7689A319" w:rsidR="00645F1D" w:rsidRDefault="00645F1D" w:rsidP="0098090A">
            <w:pPr>
              <w:rPr>
                <w:rFonts w:ascii="Calibri" w:hAnsi="Calibri" w:cs="Calibri"/>
                <w:noProof w:val="0"/>
                <w:color w:val="000000"/>
                <w:sz w:val="22"/>
                <w:szCs w:val="22"/>
              </w:rPr>
            </w:pPr>
          </w:p>
          <w:p w14:paraId="50F5A015" w14:textId="77777777" w:rsidR="00645F1D" w:rsidRPr="00897DBA" w:rsidRDefault="00645F1D" w:rsidP="00950FD1"/>
        </w:tc>
        <w:tc>
          <w:tcPr>
            <w:tcW w:w="3240" w:type="dxa"/>
            <w:tcPrChange w:id="353" w:author="Emy Bartolome" w:date="2023-08-03T17:22:00Z">
              <w:tcPr>
                <w:tcW w:w="3240" w:type="dxa"/>
                <w:gridSpan w:val="2"/>
              </w:tcPr>
            </w:tcPrChange>
          </w:tcPr>
          <w:p w14:paraId="52E2B9F9" w14:textId="77777777" w:rsidR="00645F1D" w:rsidRDefault="00645F1D" w:rsidP="0098090A">
            <w:pPr>
              <w:rPr>
                <w:rFonts w:ascii="Calibri" w:hAnsi="Calibri" w:cs="Calibri"/>
                <w:noProof w:val="0"/>
                <w:color w:val="000000"/>
                <w:sz w:val="22"/>
                <w:szCs w:val="22"/>
              </w:rPr>
            </w:pPr>
          </w:p>
        </w:tc>
      </w:tr>
      <w:tr w:rsidR="00645F1D" w:rsidRPr="00F822B1" w14:paraId="5F1B5A04" w14:textId="5F057566" w:rsidTr="00D9669E">
        <w:trPr>
          <w:trPrChange w:id="354" w:author="Emy Bartolome" w:date="2023-08-03T17:22:00Z">
            <w:trPr>
              <w:gridBefore w:val="1"/>
              <w:gridAfter w:val="0"/>
              <w:wBefore w:w="576" w:type="dxa"/>
              <w:wAfter w:w="630" w:type="dxa"/>
            </w:trPr>
          </w:trPrChange>
        </w:trPr>
        <w:tc>
          <w:tcPr>
            <w:tcW w:w="2199" w:type="dxa"/>
            <w:tcPrChange w:id="355" w:author="Emy Bartolome" w:date="2023-08-03T17:22:00Z">
              <w:tcPr>
                <w:tcW w:w="2199" w:type="dxa"/>
              </w:tcPr>
            </w:tcPrChange>
          </w:tcPr>
          <w:p w14:paraId="154E4037" w14:textId="3927244D" w:rsidR="00645F1D" w:rsidRDefault="00645F1D" w:rsidP="00442271">
            <w:pPr>
              <w:rPr>
                <w:rFonts w:ascii="Calibri" w:hAnsi="Calibri" w:cs="Calibri"/>
                <w:noProof w:val="0"/>
                <w:color w:val="000000"/>
                <w:sz w:val="22"/>
                <w:szCs w:val="22"/>
              </w:rPr>
            </w:pPr>
            <w:r>
              <w:rPr>
                <w:rFonts w:ascii="Calibri" w:hAnsi="Calibri" w:cs="Calibri"/>
                <w:color w:val="000000"/>
                <w:sz w:val="22"/>
                <w:szCs w:val="22"/>
              </w:rPr>
              <w:t>Minor Condition</w:t>
            </w:r>
          </w:p>
        </w:tc>
        <w:tc>
          <w:tcPr>
            <w:tcW w:w="2121" w:type="dxa"/>
            <w:tcPrChange w:id="356" w:author="Emy Bartolome" w:date="2023-08-03T17:22:00Z">
              <w:tcPr>
                <w:tcW w:w="2121" w:type="dxa"/>
              </w:tcPr>
            </w:tcPrChange>
          </w:tcPr>
          <w:p w14:paraId="76022F35" w14:textId="77777777" w:rsidR="00645F1D" w:rsidRPr="00897DBA" w:rsidRDefault="00645F1D" w:rsidP="0098090A"/>
        </w:tc>
        <w:tc>
          <w:tcPr>
            <w:tcW w:w="3240" w:type="dxa"/>
            <w:tcPrChange w:id="357" w:author="Emy Bartolome" w:date="2023-08-03T17:22:00Z">
              <w:tcPr>
                <w:tcW w:w="3240" w:type="dxa"/>
                <w:gridSpan w:val="2"/>
              </w:tcPr>
            </w:tcPrChange>
          </w:tcPr>
          <w:p w14:paraId="6F75B221" w14:textId="77777777" w:rsidR="00645F1D" w:rsidRPr="00897DBA" w:rsidRDefault="00645F1D" w:rsidP="0098090A"/>
        </w:tc>
      </w:tr>
      <w:tr w:rsidR="00645F1D" w:rsidRPr="00F822B1" w14:paraId="7B936809" w14:textId="113F814B" w:rsidTr="00D9669E">
        <w:trPr>
          <w:trPrChange w:id="358" w:author="Emy Bartolome" w:date="2023-08-03T17:22:00Z">
            <w:trPr>
              <w:gridBefore w:val="1"/>
              <w:gridAfter w:val="0"/>
              <w:wBefore w:w="576" w:type="dxa"/>
              <w:wAfter w:w="630" w:type="dxa"/>
            </w:trPr>
          </w:trPrChange>
        </w:trPr>
        <w:tc>
          <w:tcPr>
            <w:tcW w:w="2199" w:type="dxa"/>
            <w:tcPrChange w:id="359" w:author="Emy Bartolome" w:date="2023-08-03T17:22:00Z">
              <w:tcPr>
                <w:tcW w:w="2199" w:type="dxa"/>
              </w:tcPr>
            </w:tcPrChange>
          </w:tcPr>
          <w:p w14:paraId="375934CE" w14:textId="5F2F6AF5" w:rsidR="00645F1D" w:rsidRDefault="00645F1D" w:rsidP="00442271">
            <w:pPr>
              <w:rPr>
                <w:rFonts w:ascii="Calibri" w:hAnsi="Calibri" w:cs="Calibri"/>
                <w:noProof w:val="0"/>
                <w:color w:val="000000"/>
                <w:sz w:val="22"/>
                <w:szCs w:val="22"/>
              </w:rPr>
            </w:pPr>
            <w:r>
              <w:rPr>
                <w:rFonts w:ascii="Calibri" w:hAnsi="Calibri" w:cs="Calibri"/>
                <w:color w:val="000000"/>
                <w:sz w:val="22"/>
                <w:szCs w:val="22"/>
              </w:rPr>
              <w:t>Condition Pre Approve</w:t>
            </w:r>
          </w:p>
        </w:tc>
        <w:tc>
          <w:tcPr>
            <w:tcW w:w="2121" w:type="dxa"/>
            <w:tcPrChange w:id="360" w:author="Emy Bartolome" w:date="2023-08-03T17:22:00Z">
              <w:tcPr>
                <w:tcW w:w="2121" w:type="dxa"/>
              </w:tcPr>
            </w:tcPrChange>
          </w:tcPr>
          <w:p w14:paraId="744B8525" w14:textId="77777777" w:rsidR="00645F1D" w:rsidRPr="00897DBA" w:rsidRDefault="00645F1D" w:rsidP="00950FD1"/>
        </w:tc>
        <w:tc>
          <w:tcPr>
            <w:tcW w:w="3240" w:type="dxa"/>
            <w:tcPrChange w:id="361" w:author="Emy Bartolome" w:date="2023-08-03T17:22:00Z">
              <w:tcPr>
                <w:tcW w:w="3240" w:type="dxa"/>
                <w:gridSpan w:val="2"/>
              </w:tcPr>
            </w:tcPrChange>
          </w:tcPr>
          <w:p w14:paraId="4C4FE3E6" w14:textId="77777777" w:rsidR="00645F1D" w:rsidRPr="00897DBA" w:rsidRDefault="00645F1D" w:rsidP="00950FD1"/>
        </w:tc>
      </w:tr>
      <w:tr w:rsidR="00645F1D" w:rsidRPr="00F822B1" w14:paraId="1D7C086D" w14:textId="2FE6DD9A" w:rsidTr="00D9669E">
        <w:trPr>
          <w:trPrChange w:id="362" w:author="Emy Bartolome" w:date="2023-08-03T17:22:00Z">
            <w:trPr>
              <w:gridBefore w:val="1"/>
              <w:gridAfter w:val="0"/>
              <w:wBefore w:w="576" w:type="dxa"/>
              <w:wAfter w:w="630" w:type="dxa"/>
            </w:trPr>
          </w:trPrChange>
        </w:trPr>
        <w:tc>
          <w:tcPr>
            <w:tcW w:w="2199" w:type="dxa"/>
            <w:tcPrChange w:id="363" w:author="Emy Bartolome" w:date="2023-08-03T17:22:00Z">
              <w:tcPr>
                <w:tcW w:w="2199" w:type="dxa"/>
              </w:tcPr>
            </w:tcPrChange>
          </w:tcPr>
          <w:p w14:paraId="610B134F" w14:textId="4BC1A6F9" w:rsidR="00645F1D" w:rsidRDefault="00645F1D" w:rsidP="00442271">
            <w:pPr>
              <w:rPr>
                <w:rFonts w:ascii="Calibri" w:hAnsi="Calibri" w:cs="Calibri"/>
                <w:noProof w:val="0"/>
                <w:color w:val="000000"/>
                <w:sz w:val="22"/>
                <w:szCs w:val="22"/>
              </w:rPr>
            </w:pPr>
            <w:r>
              <w:rPr>
                <w:rFonts w:ascii="Calibri" w:hAnsi="Calibri" w:cs="Calibri"/>
                <w:color w:val="000000"/>
                <w:sz w:val="22"/>
                <w:szCs w:val="22"/>
              </w:rPr>
              <w:t>Condition Other</w:t>
            </w:r>
          </w:p>
        </w:tc>
        <w:tc>
          <w:tcPr>
            <w:tcW w:w="2121" w:type="dxa"/>
            <w:tcPrChange w:id="364" w:author="Emy Bartolome" w:date="2023-08-03T17:22:00Z">
              <w:tcPr>
                <w:tcW w:w="2121" w:type="dxa"/>
              </w:tcPr>
            </w:tcPrChange>
          </w:tcPr>
          <w:p w14:paraId="00F0A93A" w14:textId="77777777" w:rsidR="00645F1D" w:rsidRPr="00897DBA" w:rsidRDefault="00645F1D" w:rsidP="00950FD1"/>
        </w:tc>
        <w:tc>
          <w:tcPr>
            <w:tcW w:w="3240" w:type="dxa"/>
            <w:tcPrChange w:id="365" w:author="Emy Bartolome" w:date="2023-08-03T17:22:00Z">
              <w:tcPr>
                <w:tcW w:w="3240" w:type="dxa"/>
                <w:gridSpan w:val="2"/>
              </w:tcPr>
            </w:tcPrChange>
          </w:tcPr>
          <w:p w14:paraId="46D017C4" w14:textId="77777777" w:rsidR="00645F1D" w:rsidRPr="00897DBA" w:rsidRDefault="00645F1D" w:rsidP="00950FD1"/>
        </w:tc>
      </w:tr>
      <w:tr w:rsidR="00645F1D" w:rsidRPr="00F822B1" w14:paraId="2288A03C" w14:textId="382C843C" w:rsidTr="00D9669E">
        <w:trPr>
          <w:trPrChange w:id="366" w:author="Emy Bartolome" w:date="2023-08-03T17:22:00Z">
            <w:trPr>
              <w:gridBefore w:val="1"/>
              <w:gridAfter w:val="0"/>
              <w:wBefore w:w="576" w:type="dxa"/>
              <w:wAfter w:w="630" w:type="dxa"/>
            </w:trPr>
          </w:trPrChange>
        </w:trPr>
        <w:tc>
          <w:tcPr>
            <w:tcW w:w="2199" w:type="dxa"/>
            <w:tcPrChange w:id="367" w:author="Emy Bartolome" w:date="2023-08-03T17:22:00Z">
              <w:tcPr>
                <w:tcW w:w="2199" w:type="dxa"/>
              </w:tcPr>
            </w:tcPrChange>
          </w:tcPr>
          <w:p w14:paraId="3A5BFCA7" w14:textId="08B2BB21" w:rsidR="00645F1D" w:rsidRDefault="00645F1D" w:rsidP="00442271">
            <w:pPr>
              <w:rPr>
                <w:rFonts w:ascii="Calibri" w:hAnsi="Calibri" w:cs="Calibri"/>
                <w:noProof w:val="0"/>
                <w:color w:val="000000"/>
                <w:sz w:val="22"/>
                <w:szCs w:val="22"/>
              </w:rPr>
            </w:pPr>
            <w:r>
              <w:rPr>
                <w:rFonts w:ascii="Calibri" w:hAnsi="Calibri" w:cs="Calibri"/>
                <w:color w:val="000000"/>
                <w:sz w:val="22"/>
                <w:szCs w:val="22"/>
              </w:rPr>
              <w:t>Hashtag</w:t>
            </w:r>
          </w:p>
        </w:tc>
        <w:tc>
          <w:tcPr>
            <w:tcW w:w="2121" w:type="dxa"/>
            <w:tcPrChange w:id="368" w:author="Emy Bartolome" w:date="2023-08-03T17:22:00Z">
              <w:tcPr>
                <w:tcW w:w="2121" w:type="dxa"/>
              </w:tcPr>
            </w:tcPrChange>
          </w:tcPr>
          <w:p w14:paraId="75F85397" w14:textId="4229B507"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#BCG</w:t>
            </w:r>
          </w:p>
        </w:tc>
        <w:tc>
          <w:tcPr>
            <w:tcW w:w="3240" w:type="dxa"/>
            <w:tcPrChange w:id="369" w:author="Emy Bartolome" w:date="2023-08-03T17:22:00Z">
              <w:tcPr>
                <w:tcW w:w="3240" w:type="dxa"/>
                <w:gridSpan w:val="2"/>
              </w:tcPr>
            </w:tcPrChange>
          </w:tcPr>
          <w:p w14:paraId="1ED9B6F5" w14:textId="77777777" w:rsidR="00645F1D" w:rsidRDefault="00645F1D" w:rsidP="00950FD1">
            <w:pPr>
              <w:rPr>
                <w:rFonts w:ascii="Calibri" w:hAnsi="Calibri" w:cs="Calibri"/>
                <w:color w:val="000000"/>
                <w:sz w:val="22"/>
                <w:szCs w:val="22"/>
              </w:rPr>
            </w:pPr>
          </w:p>
        </w:tc>
      </w:tr>
      <w:tr w:rsidR="00645F1D" w:rsidRPr="00F822B1" w14:paraId="10B88897" w14:textId="214CA195" w:rsidTr="00D9669E">
        <w:trPr>
          <w:trPrChange w:id="370" w:author="Emy Bartolome" w:date="2023-08-03T17:22:00Z">
            <w:trPr>
              <w:gridBefore w:val="1"/>
              <w:gridAfter w:val="0"/>
              <w:wBefore w:w="576" w:type="dxa"/>
              <w:wAfter w:w="630" w:type="dxa"/>
            </w:trPr>
          </w:trPrChange>
        </w:trPr>
        <w:tc>
          <w:tcPr>
            <w:tcW w:w="2199" w:type="dxa"/>
            <w:tcPrChange w:id="371" w:author="Emy Bartolome" w:date="2023-08-03T17:22:00Z">
              <w:tcPr>
                <w:tcW w:w="2199" w:type="dxa"/>
              </w:tcPr>
            </w:tcPrChange>
          </w:tcPr>
          <w:p w14:paraId="129A7833" w14:textId="35B8AC32" w:rsidR="00645F1D" w:rsidRDefault="00645F1D" w:rsidP="00442271">
            <w:pPr>
              <w:rPr>
                <w:rFonts w:ascii="Calibri" w:hAnsi="Calibri" w:cs="Calibri"/>
                <w:noProof w:val="0"/>
                <w:color w:val="000000"/>
                <w:sz w:val="22"/>
                <w:szCs w:val="22"/>
              </w:rPr>
            </w:pPr>
            <w:r>
              <w:rPr>
                <w:rFonts w:ascii="Calibri" w:hAnsi="Calibri" w:cs="Calibri"/>
                <w:color w:val="000000"/>
                <w:sz w:val="22"/>
                <w:szCs w:val="22"/>
              </w:rPr>
              <w:t>Marketing Division</w:t>
            </w:r>
          </w:p>
        </w:tc>
        <w:tc>
          <w:tcPr>
            <w:tcW w:w="2121" w:type="dxa"/>
            <w:tcPrChange w:id="372" w:author="Emy Bartolome" w:date="2023-08-03T17:22:00Z">
              <w:tcPr>
                <w:tcW w:w="2121" w:type="dxa"/>
              </w:tcPr>
            </w:tcPrChange>
          </w:tcPr>
          <w:p w14:paraId="4B01FB04" w14:textId="0CEED9E4" w:rsidR="00645F1D" w:rsidRPr="0098090A" w:rsidRDefault="00645F1D" w:rsidP="00950FD1">
            <w:pPr>
              <w:rPr>
                <w:rFonts w:ascii="Calibri" w:hAnsi="Calibri" w:cs="Calibri"/>
                <w:noProof w:val="0"/>
                <w:color w:val="000000"/>
                <w:sz w:val="22"/>
                <w:szCs w:val="22"/>
              </w:rPr>
            </w:pPr>
            <w:r>
              <w:rPr>
                <w:rFonts w:ascii="Calibri" w:hAnsi="Calibri" w:cs="Angsana New"/>
                <w:color w:val="000000"/>
                <w:sz w:val="22"/>
                <w:szCs w:val="22"/>
                <w:cs/>
                <w:lang w:bidi="th-TH"/>
              </w:rPr>
              <w:t xml:space="preserve">ส่วนอุตสาหกรรม </w:t>
            </w:r>
            <w:r>
              <w:rPr>
                <w:rFonts w:ascii="Calibri" w:hAnsi="Calibri" w:cs="Calibri"/>
                <w:color w:val="000000"/>
                <w:sz w:val="22"/>
                <w:szCs w:val="22"/>
              </w:rPr>
              <w:t>5</w:t>
            </w:r>
            <w:r>
              <w:rPr>
                <w:rFonts w:ascii="Calibri" w:hAnsi="Calibri" w:cs="Angsana New"/>
                <w:color w:val="000000"/>
                <w:sz w:val="22"/>
                <w:szCs w:val="22"/>
                <w:cs/>
                <w:lang w:bidi="th-TH"/>
              </w:rPr>
              <w:t>.</w:t>
            </w:r>
            <w:r>
              <w:rPr>
                <w:rFonts w:ascii="Calibri" w:hAnsi="Calibri" w:cs="Calibri"/>
                <w:color w:val="000000"/>
                <w:sz w:val="22"/>
                <w:szCs w:val="22"/>
              </w:rPr>
              <w:t>1</w:t>
            </w:r>
          </w:p>
        </w:tc>
        <w:tc>
          <w:tcPr>
            <w:tcW w:w="3240" w:type="dxa"/>
            <w:tcPrChange w:id="373" w:author="Emy Bartolome" w:date="2023-08-03T17:22:00Z">
              <w:tcPr>
                <w:tcW w:w="3240" w:type="dxa"/>
                <w:gridSpan w:val="2"/>
              </w:tcPr>
            </w:tcPrChange>
          </w:tcPr>
          <w:p w14:paraId="13DF9D09" w14:textId="77777777" w:rsidR="00645F1D" w:rsidRDefault="00645F1D" w:rsidP="00950FD1">
            <w:pPr>
              <w:rPr>
                <w:rFonts w:ascii="Calibri" w:hAnsi="Calibri" w:cs="Angsana New"/>
                <w:color w:val="000000"/>
                <w:sz w:val="22"/>
                <w:szCs w:val="22"/>
                <w:cs/>
                <w:lang w:bidi="th-TH"/>
              </w:rPr>
            </w:pPr>
          </w:p>
        </w:tc>
      </w:tr>
      <w:tr w:rsidR="00645F1D" w:rsidRPr="00F822B1" w14:paraId="6C5D81C2" w14:textId="049815D3" w:rsidTr="00D9669E">
        <w:trPr>
          <w:trPrChange w:id="374" w:author="Emy Bartolome" w:date="2023-08-03T17:22:00Z">
            <w:trPr>
              <w:gridBefore w:val="1"/>
              <w:gridAfter w:val="0"/>
              <w:wBefore w:w="576" w:type="dxa"/>
              <w:wAfter w:w="630" w:type="dxa"/>
            </w:trPr>
          </w:trPrChange>
        </w:trPr>
        <w:tc>
          <w:tcPr>
            <w:tcW w:w="2199" w:type="dxa"/>
            <w:tcPrChange w:id="375" w:author="Emy Bartolome" w:date="2023-08-03T17:22:00Z">
              <w:tcPr>
                <w:tcW w:w="2199" w:type="dxa"/>
              </w:tcPr>
            </w:tcPrChange>
          </w:tcPr>
          <w:p w14:paraId="735ADA85" w14:textId="79510EFB" w:rsidR="00645F1D" w:rsidRDefault="00645F1D" w:rsidP="00442271">
            <w:pPr>
              <w:rPr>
                <w:rFonts w:ascii="Calibri" w:hAnsi="Calibri" w:cs="Calibri"/>
                <w:noProof w:val="0"/>
                <w:color w:val="000000"/>
                <w:sz w:val="22"/>
                <w:szCs w:val="22"/>
              </w:rPr>
            </w:pPr>
            <w:r>
              <w:rPr>
                <w:rFonts w:ascii="Calibri" w:hAnsi="Calibri" w:cs="Calibri"/>
                <w:color w:val="000000"/>
                <w:sz w:val="22"/>
                <w:szCs w:val="22"/>
              </w:rPr>
              <w:t>Operation Branch</w:t>
            </w:r>
          </w:p>
        </w:tc>
        <w:tc>
          <w:tcPr>
            <w:tcW w:w="2121" w:type="dxa"/>
            <w:tcPrChange w:id="376" w:author="Emy Bartolome" w:date="2023-08-03T17:22:00Z">
              <w:tcPr>
                <w:tcW w:w="2121" w:type="dxa"/>
              </w:tcPr>
            </w:tcPrChange>
          </w:tcPr>
          <w:p w14:paraId="7F7E149A" w14:textId="2780A2B6"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Rama IV Branch</w:t>
            </w:r>
          </w:p>
        </w:tc>
        <w:tc>
          <w:tcPr>
            <w:tcW w:w="3240" w:type="dxa"/>
            <w:tcPrChange w:id="377" w:author="Emy Bartolome" w:date="2023-08-03T17:22:00Z">
              <w:tcPr>
                <w:tcW w:w="3240" w:type="dxa"/>
                <w:gridSpan w:val="2"/>
              </w:tcPr>
            </w:tcPrChange>
          </w:tcPr>
          <w:p w14:paraId="5989F1EE" w14:textId="77777777" w:rsidR="00645F1D" w:rsidRDefault="00645F1D" w:rsidP="00950FD1">
            <w:pPr>
              <w:rPr>
                <w:rFonts w:ascii="Calibri" w:hAnsi="Calibri" w:cs="Calibri"/>
                <w:color w:val="000000"/>
                <w:sz w:val="22"/>
                <w:szCs w:val="22"/>
              </w:rPr>
            </w:pPr>
          </w:p>
        </w:tc>
      </w:tr>
      <w:tr w:rsidR="00645F1D" w:rsidRPr="00F822B1" w14:paraId="6BF397D3" w14:textId="1C130CBB" w:rsidTr="00D9669E">
        <w:trPr>
          <w:trPrChange w:id="378" w:author="Emy Bartolome" w:date="2023-08-03T17:22:00Z">
            <w:trPr>
              <w:gridBefore w:val="1"/>
              <w:gridAfter w:val="0"/>
              <w:wBefore w:w="576" w:type="dxa"/>
              <w:wAfter w:w="630" w:type="dxa"/>
            </w:trPr>
          </w:trPrChange>
        </w:trPr>
        <w:tc>
          <w:tcPr>
            <w:tcW w:w="2199" w:type="dxa"/>
            <w:tcPrChange w:id="379" w:author="Emy Bartolome" w:date="2023-08-03T17:22:00Z">
              <w:tcPr>
                <w:tcW w:w="2199" w:type="dxa"/>
              </w:tcPr>
            </w:tcPrChange>
          </w:tcPr>
          <w:p w14:paraId="5A47D5D4" w14:textId="73A4189C" w:rsidR="00645F1D" w:rsidRDefault="00645F1D" w:rsidP="00442271">
            <w:pPr>
              <w:rPr>
                <w:rFonts w:ascii="Calibri" w:hAnsi="Calibri" w:cs="Calibri"/>
                <w:noProof w:val="0"/>
                <w:color w:val="000000"/>
                <w:sz w:val="22"/>
                <w:szCs w:val="22"/>
              </w:rPr>
            </w:pPr>
            <w:r>
              <w:rPr>
                <w:rFonts w:ascii="Calibri" w:hAnsi="Calibri" w:cs="Calibri"/>
                <w:color w:val="000000"/>
                <w:sz w:val="22"/>
                <w:szCs w:val="22"/>
              </w:rPr>
              <w:t>Credit Limit Remark</w:t>
            </w:r>
          </w:p>
        </w:tc>
        <w:tc>
          <w:tcPr>
            <w:tcW w:w="2121" w:type="dxa"/>
            <w:tcPrChange w:id="380" w:author="Emy Bartolome" w:date="2023-08-03T17:22:00Z">
              <w:tcPr>
                <w:tcW w:w="2121" w:type="dxa"/>
              </w:tcPr>
            </w:tcPrChange>
          </w:tcPr>
          <w:p w14:paraId="10E304A7" w14:textId="66F386A0" w:rsidR="00645F1D" w:rsidRPr="0098090A" w:rsidRDefault="00645F1D" w:rsidP="00950FD1">
            <w:pPr>
              <w:rPr>
                <w:rFonts w:ascii="Calibri" w:hAnsi="Calibri" w:cs="Calibri"/>
                <w:noProof w:val="0"/>
                <w:color w:val="000000"/>
                <w:sz w:val="22"/>
                <w:szCs w:val="22"/>
              </w:rPr>
            </w:pPr>
            <w:r>
              <w:rPr>
                <w:rFonts w:ascii="Calibri" w:hAnsi="Calibri" w:cs="Angsana New"/>
                <w:color w:val="000000"/>
                <w:sz w:val="22"/>
                <w:szCs w:val="22"/>
                <w:cs/>
                <w:lang w:bidi="th-TH"/>
              </w:rPr>
              <w:t>ติดต่อคุณไพรัตน์ โทร.</w:t>
            </w:r>
            <w:r>
              <w:rPr>
                <w:rFonts w:ascii="Calibri" w:hAnsi="Calibri" w:cs="Calibri"/>
                <w:color w:val="000000"/>
                <w:sz w:val="22"/>
                <w:szCs w:val="22"/>
              </w:rPr>
              <w:t>0</w:t>
            </w:r>
            <w:r>
              <w:rPr>
                <w:rFonts w:ascii="Calibri" w:hAnsi="Calibri" w:cs="Angsana New"/>
                <w:color w:val="000000"/>
                <w:sz w:val="22"/>
                <w:szCs w:val="22"/>
                <w:cs/>
                <w:lang w:bidi="th-TH"/>
              </w:rPr>
              <w:t>-</w:t>
            </w:r>
            <w:r>
              <w:rPr>
                <w:rFonts w:ascii="Calibri" w:hAnsi="Calibri" w:cs="Calibri"/>
                <w:color w:val="000000"/>
                <w:sz w:val="22"/>
                <w:szCs w:val="22"/>
              </w:rPr>
              <w:t>2194</w:t>
            </w:r>
            <w:r>
              <w:rPr>
                <w:rFonts w:ascii="Calibri" w:hAnsi="Calibri" w:cs="Angsana New"/>
                <w:color w:val="000000"/>
                <w:sz w:val="22"/>
                <w:szCs w:val="22"/>
                <w:cs/>
                <w:lang w:bidi="th-TH"/>
              </w:rPr>
              <w:t>-</w:t>
            </w:r>
            <w:r>
              <w:rPr>
                <w:rFonts w:ascii="Calibri" w:hAnsi="Calibri" w:cs="Calibri"/>
                <w:color w:val="000000"/>
                <w:sz w:val="22"/>
                <w:szCs w:val="22"/>
              </w:rPr>
              <w:t>6000</w:t>
            </w:r>
          </w:p>
        </w:tc>
        <w:tc>
          <w:tcPr>
            <w:tcW w:w="3240" w:type="dxa"/>
            <w:tcPrChange w:id="381" w:author="Emy Bartolome" w:date="2023-08-03T17:22:00Z">
              <w:tcPr>
                <w:tcW w:w="3240" w:type="dxa"/>
                <w:gridSpan w:val="2"/>
              </w:tcPr>
            </w:tcPrChange>
          </w:tcPr>
          <w:p w14:paraId="21DC3089" w14:textId="77777777" w:rsidR="00645F1D" w:rsidRDefault="00645F1D" w:rsidP="00950FD1">
            <w:pPr>
              <w:rPr>
                <w:rFonts w:ascii="Calibri" w:hAnsi="Calibri" w:cs="Angsana New"/>
                <w:color w:val="000000"/>
                <w:sz w:val="22"/>
                <w:szCs w:val="22"/>
                <w:cs/>
                <w:lang w:bidi="th-TH"/>
              </w:rPr>
            </w:pPr>
          </w:p>
        </w:tc>
      </w:tr>
    </w:tbl>
    <w:p w14:paraId="66C13A42" w14:textId="77777777" w:rsidR="006F0091" w:rsidRPr="00061B9D" w:rsidRDefault="006F0091" w:rsidP="00A67A48">
      <w:pPr>
        <w:pStyle w:val="Heading3"/>
      </w:pPr>
      <w:bookmarkStart w:id="382" w:name="_Toc141988749"/>
      <w:r w:rsidRPr="00061B9D">
        <w:t>Additional Impacts</w:t>
      </w:r>
      <w:bookmarkEnd w:id="382"/>
    </w:p>
    <w:p w14:paraId="1DE4E9D1" w14:textId="77777777" w:rsidR="006F0091" w:rsidRPr="00061B9D" w:rsidRDefault="006F0091" w:rsidP="00497C56">
      <w:pPr>
        <w:pStyle w:val="Heading5"/>
      </w:pPr>
      <w:r>
        <w:t xml:space="preserve">System Interface requirement </w:t>
      </w:r>
      <w:r>
        <w:rPr>
          <w:bCs w:val="0"/>
          <w:szCs w:val="24"/>
          <w:cs/>
          <w:lang w:bidi="th-TH"/>
        </w:rPr>
        <w:t>/</w:t>
      </w:r>
      <w:r>
        <w:t>Integration</w:t>
      </w:r>
    </w:p>
    <w:p w14:paraId="71EAC9B8" w14:textId="77777777" w:rsidR="006F0091" w:rsidRPr="00AC528C" w:rsidRDefault="006F0091" w:rsidP="006F0091">
      <w:pPr>
        <w:ind w:left="1440"/>
      </w:pPr>
      <w:r>
        <w:t>Not Applicable</w:t>
      </w:r>
    </w:p>
    <w:p w14:paraId="57498D08" w14:textId="77777777" w:rsidR="006F0091" w:rsidRDefault="006F0091" w:rsidP="00497C56">
      <w:pPr>
        <w:pStyle w:val="Heading5"/>
      </w:pPr>
      <w:r>
        <w:t>Mig</w:t>
      </w:r>
      <w:r w:rsidRPr="0073013C">
        <w:t xml:space="preserve">ration </w:t>
      </w:r>
    </w:p>
    <w:p w14:paraId="3BB4490B" w14:textId="77777777" w:rsidR="006F0091" w:rsidRPr="00EB785B" w:rsidRDefault="006F0091" w:rsidP="006F0091">
      <w:pPr>
        <w:ind w:left="1440"/>
      </w:pPr>
      <w:r>
        <w:t>Not Applicable</w:t>
      </w:r>
    </w:p>
    <w:p w14:paraId="448432F7" w14:textId="55C27002" w:rsidR="006F0091" w:rsidRDefault="006F0091" w:rsidP="00497C56">
      <w:pPr>
        <w:pStyle w:val="Heading5"/>
      </w:pPr>
      <w:r>
        <w:t>Fit</w:t>
      </w:r>
      <w:r>
        <w:rPr>
          <w:bCs w:val="0"/>
          <w:szCs w:val="24"/>
          <w:cs/>
          <w:lang w:bidi="th-TH"/>
        </w:rPr>
        <w:t>/</w:t>
      </w:r>
      <w:r>
        <w:t>Gap Analysis Report</w:t>
      </w:r>
    </w:p>
    <w:p w14:paraId="5394199B" w14:textId="77777777" w:rsidR="00952B2C" w:rsidRPr="00EB785B" w:rsidRDefault="00952B2C" w:rsidP="00952B2C">
      <w:pPr>
        <w:ind w:left="1440"/>
      </w:pPr>
      <w:r>
        <w:t>Not Applicable</w:t>
      </w:r>
    </w:p>
    <w:p w14:paraId="1F4FCDBA" w14:textId="77777777" w:rsidR="00952B2C" w:rsidRPr="00952B2C" w:rsidRDefault="00952B2C" w:rsidP="00952B2C">
      <w:pPr>
        <w:ind w:left="1440"/>
      </w:pPr>
    </w:p>
    <w:p w14:paraId="328D1430" w14:textId="3C9AC8F4" w:rsidR="00CA43DF" w:rsidRPr="007E3C2B" w:rsidRDefault="0047712E" w:rsidP="00A67A48">
      <w:pPr>
        <w:pStyle w:val="Heading2"/>
      </w:pPr>
      <w:bookmarkStart w:id="383" w:name="_Toc141988750"/>
      <w:r>
        <w:lastRenderedPageBreak/>
        <w:t xml:space="preserve">Credit Advice Report - </w:t>
      </w:r>
      <w:r w:rsidR="00CA43DF">
        <w:t>Credit Limit O</w:t>
      </w:r>
      <w:r w:rsidR="00CA43DF">
        <w:rPr>
          <w:szCs w:val="28"/>
          <w:cs/>
          <w:lang w:bidi="th-TH"/>
        </w:rPr>
        <w:t>/</w:t>
      </w:r>
      <w:r w:rsidR="00CA43DF">
        <w:t>D</w:t>
      </w:r>
      <w:bookmarkEnd w:id="383"/>
    </w:p>
    <w:p w14:paraId="6335F384" w14:textId="27FB4CFD" w:rsidR="00A67A48" w:rsidRDefault="00A67A48" w:rsidP="00A67A48">
      <w:pPr>
        <w:pStyle w:val="Heading3"/>
      </w:pPr>
      <w:bookmarkStart w:id="384" w:name="_Toc141988751"/>
      <w:r>
        <w:t>Purpose</w:t>
      </w:r>
      <w:bookmarkEnd w:id="384"/>
    </w:p>
    <w:p w14:paraId="694C3E6A" w14:textId="4A08110D" w:rsidR="00CA43DF" w:rsidRDefault="00427AD0" w:rsidP="00A67A48">
      <w:pPr>
        <w:ind w:left="1080"/>
        <w:rPr>
          <w:lang w:bidi="th-TH"/>
        </w:rPr>
      </w:pPr>
      <w:r w:rsidRPr="00427AD0">
        <w:t>The purpose of this document is to provide the solution approach in order to support generation of</w:t>
      </w:r>
      <w:r>
        <w:t xml:space="preserve"> Credit </w:t>
      </w:r>
      <w:ins w:id="385" w:author="Uraluk Pansuwan" w:date="2023-07-31T14:12:00Z">
        <w:r w:rsidR="00431C1C">
          <w:t xml:space="preserve">Advice Report – Credit </w:t>
        </w:r>
      </w:ins>
      <w:r>
        <w:t>Limit O/D</w:t>
      </w:r>
      <w:ins w:id="386" w:author="Uraluk Pansuwan" w:date="2023-07-31T14:12:00Z">
        <w:r w:rsidR="00431C1C">
          <w:t>.</w:t>
        </w:r>
      </w:ins>
      <w:del w:id="387" w:author="Uraluk Pansuwan" w:date="2023-07-31T14:12:00Z">
        <w:r w:rsidDel="00431C1C">
          <w:delText xml:space="preserve"> Credit Advice Report</w:delText>
        </w:r>
        <w:r w:rsidR="00CA43DF" w:rsidRPr="00687534" w:rsidDel="00431C1C">
          <w:rPr>
            <w:cs/>
            <w:lang w:bidi="th-TH"/>
          </w:rPr>
          <w:delText>.</w:delText>
        </w:r>
      </w:del>
    </w:p>
    <w:p w14:paraId="0C597B65" w14:textId="77777777" w:rsidR="00D95A19" w:rsidRDefault="00D95A19" w:rsidP="00D95A19">
      <w:pPr>
        <w:ind w:left="1080"/>
      </w:pPr>
    </w:p>
    <w:p w14:paraId="486270E4" w14:textId="1F6BF9C3" w:rsidR="00D95A19" w:rsidRDefault="00D95A19" w:rsidP="00D95A19">
      <w:pPr>
        <w:ind w:left="1080"/>
      </w:pPr>
      <w:r>
        <w:t xml:space="preserve">The Credit Limit O/D that belong to credit advice report is generated for these purposes: </w:t>
      </w:r>
    </w:p>
    <w:p w14:paraId="0391C00F" w14:textId="1D01B46D" w:rsidR="00D95A19" w:rsidRDefault="00D95A19" w:rsidP="00D95A19">
      <w:pPr>
        <w:pStyle w:val="ListParagraph"/>
        <w:numPr>
          <w:ilvl w:val="0"/>
          <w:numId w:val="28"/>
        </w:numPr>
      </w:pPr>
      <w:r>
        <w:t xml:space="preserve">Send/notify the limit conditions details to operation team for drawdown. </w:t>
      </w:r>
    </w:p>
    <w:p w14:paraId="0981C224" w14:textId="66F3D20E" w:rsidR="00D95A19" w:rsidRDefault="00D95A19" w:rsidP="00D95A19">
      <w:pPr>
        <w:pStyle w:val="ListParagraph"/>
        <w:numPr>
          <w:ilvl w:val="0"/>
          <w:numId w:val="28"/>
        </w:numPr>
      </w:pPr>
      <w:r>
        <w:t xml:space="preserve">Others department can use this report for their purpose for example: </w:t>
      </w:r>
      <w:r w:rsidR="00EE43A5">
        <w:t>legal</w:t>
      </w:r>
      <w:r>
        <w:t xml:space="preserve"> department</w:t>
      </w:r>
      <w:ins w:id="388" w:author="Uraluk Pansuwan" w:date="2023-07-31T14:07:00Z">
        <w:r w:rsidR="00A600E4">
          <w:t>/marketing</w:t>
        </w:r>
      </w:ins>
      <w:ins w:id="389" w:author="Uraluk Pansuwan" w:date="2023-07-31T14:08:00Z">
        <w:r w:rsidR="00A600E4">
          <w:t xml:space="preserve"> department</w:t>
        </w:r>
      </w:ins>
      <w:r>
        <w:t xml:space="preserve"> can use this report as references for the completeness of create limit </w:t>
      </w:r>
    </w:p>
    <w:p w14:paraId="11C36867" w14:textId="7A69CCCC" w:rsidR="00D95A19" w:rsidRDefault="00D95A19" w:rsidP="00D95A19">
      <w:pPr>
        <w:pStyle w:val="ListParagraph"/>
        <w:numPr>
          <w:ilvl w:val="0"/>
          <w:numId w:val="28"/>
        </w:numPr>
      </w:pPr>
      <w:r>
        <w:t>To be the reference document for histortical transaction that related limit</w:t>
      </w:r>
    </w:p>
    <w:p w14:paraId="2D036591" w14:textId="5772A248" w:rsidR="00CA43DF" w:rsidRDefault="00CA43DF" w:rsidP="00A67A48">
      <w:pPr>
        <w:pStyle w:val="Heading3"/>
      </w:pPr>
      <w:bookmarkStart w:id="390" w:name="_Toc141988752"/>
      <w:r w:rsidRPr="00061B9D">
        <w:t>Background</w:t>
      </w:r>
      <w:bookmarkEnd w:id="390"/>
    </w:p>
    <w:p w14:paraId="62271721" w14:textId="77777777" w:rsidR="00D95A19" w:rsidRDefault="00D95A19" w:rsidP="00D95A19">
      <w:pPr>
        <w:pStyle w:val="Heading4"/>
      </w:pPr>
      <w:r>
        <w:t>EXIM Current Business Pracitce (as is)</w:t>
      </w:r>
    </w:p>
    <w:p w14:paraId="10AF34C4" w14:textId="77777777" w:rsidR="00D95A19" w:rsidRDefault="00D95A19" w:rsidP="00D95A19">
      <w:pPr>
        <w:pStyle w:val="ListParagraph"/>
        <w:numPr>
          <w:ilvl w:val="0"/>
          <w:numId w:val="30"/>
        </w:numPr>
      </w:pPr>
      <w:r>
        <w:t>As is report produced in AS/400</w:t>
      </w:r>
    </w:p>
    <w:p w14:paraId="2C880CA2" w14:textId="5E792A5D" w:rsidR="00D95A19" w:rsidRPr="009C3061" w:rsidRDefault="00D95A19" w:rsidP="00D95A19">
      <w:pPr>
        <w:pStyle w:val="ListParagraph"/>
        <w:numPr>
          <w:ilvl w:val="0"/>
          <w:numId w:val="30"/>
        </w:numPr>
      </w:pPr>
      <w:r>
        <w:t>Sample report in Support Sample Transaction and Case from Customer section</w:t>
      </w:r>
    </w:p>
    <w:p w14:paraId="63C890BA" w14:textId="77777777" w:rsidR="00D95A19" w:rsidRPr="00D95A19" w:rsidRDefault="00D95A19" w:rsidP="00D95A19"/>
    <w:p w14:paraId="765C2538" w14:textId="77777777" w:rsidR="00CA43DF" w:rsidRDefault="00CA43DF" w:rsidP="00A67A48">
      <w:pPr>
        <w:pStyle w:val="Heading3"/>
      </w:pPr>
      <w:bookmarkStart w:id="391" w:name="_Toc141988753"/>
      <w:r w:rsidRPr="00061B9D">
        <w:lastRenderedPageBreak/>
        <w:t>Supported Sample Transaction and Case from Custome</w:t>
      </w:r>
      <w:r>
        <w:t>r</w:t>
      </w:r>
      <w:bookmarkEnd w:id="391"/>
    </w:p>
    <w:p w14:paraId="76AFD6B6" w14:textId="2873DFFC" w:rsidR="00CA43DF" w:rsidRPr="00DA3B15" w:rsidRDefault="00DA623D" w:rsidP="00645F1D">
      <w:pPr>
        <w:ind w:left="720"/>
        <w:rPr>
          <w:lang w:val="en-US" w:bidi="th-TH"/>
        </w:rPr>
      </w:pPr>
      <w:r>
        <w:rPr>
          <w:lang w:val="en-US" w:bidi="th-TH"/>
        </w:rPr>
        <mc:AlternateContent>
          <mc:Choice Requires="wps">
            <w:drawing>
              <wp:anchor distT="0" distB="0" distL="114300" distR="114300" simplePos="0" relativeHeight="251722752" behindDoc="0" locked="0" layoutInCell="1" allowOverlap="1" wp14:anchorId="00648724" wp14:editId="4EBE6390">
                <wp:simplePos x="0" y="0"/>
                <wp:positionH relativeFrom="column">
                  <wp:posOffset>4905872</wp:posOffset>
                </wp:positionH>
                <wp:positionV relativeFrom="paragraph">
                  <wp:posOffset>517774</wp:posOffset>
                </wp:positionV>
                <wp:extent cx="1103243" cy="278296"/>
                <wp:effectExtent l="476250" t="38100" r="78105" b="140970"/>
                <wp:wrapNone/>
                <wp:docPr id="1594432734" name="Callout: Line 2"/>
                <wp:cNvGraphicFramePr/>
                <a:graphic xmlns:a="http://schemas.openxmlformats.org/drawingml/2006/main">
                  <a:graphicData uri="http://schemas.microsoft.com/office/word/2010/wordprocessingShape">
                    <wps:wsp>
                      <wps:cNvSpPr/>
                      <wps:spPr>
                        <a:xfrm>
                          <a:off x="0" y="0"/>
                          <a:ext cx="1103243" cy="278296"/>
                        </a:xfrm>
                        <a:prstGeom prst="borderCallout1">
                          <a:avLst/>
                        </a:prstGeom>
                      </wps:spPr>
                      <wps:style>
                        <a:lnRef idx="1">
                          <a:schemeClr val="dk1"/>
                        </a:lnRef>
                        <a:fillRef idx="2">
                          <a:schemeClr val="dk1"/>
                        </a:fillRef>
                        <a:effectRef idx="1">
                          <a:schemeClr val="dk1"/>
                        </a:effectRef>
                        <a:fontRef idx="minor">
                          <a:schemeClr val="dk1"/>
                        </a:fontRef>
                      </wps:style>
                      <wps:txbx>
                        <w:txbxContent>
                          <w:p w14:paraId="5D6B2C73" w14:textId="2D4ECE3E" w:rsidR="00DA623D" w:rsidRPr="00BF5291" w:rsidRDefault="00DA623D" w:rsidP="00BF5291">
                            <w:pPr>
                              <w:jc w:val="center"/>
                              <w:rPr>
                                <w:rFonts w:asciiTheme="minorHAnsi" w:hAnsiTheme="minorHAnsi" w:cstheme="minorHAnsi"/>
                                <w:sz w:val="16"/>
                                <w:szCs w:val="16"/>
                                <w:lang w:val="en-US"/>
                              </w:rPr>
                            </w:pPr>
                            <w:r>
                              <w:rPr>
                                <w:rFonts w:asciiTheme="minorHAnsi" w:hAnsiTheme="minorHAnsi" w:cstheme="minorHAnsi"/>
                                <w:sz w:val="16"/>
                                <w:szCs w:val="16"/>
                                <w:lang w:val="en-US"/>
                              </w:rPr>
                              <w:t>Facility Verify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648724" id="Callout: Line 2" o:spid="_x0000_s1027" type="#_x0000_t47" style="position:absolute;left:0;text-align:left;margin-left:386.3pt;margin-top:40.75pt;width:86.85pt;height:21.9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" fillcolor="gray [1616]" strokecolor="black [3040]">
                <v:fill color2="#d9d9d9 [496]" rotate="t" angle="180" colors="0 #bcbcbc;22938f #d0d0d0;1 #ededed" focus="100%" type="gradient"/>
                <v:shadow on="t" color="black" opacity="24903f" origin=",.5" offset="0,.55556mm"/>
                <v:textbox>
                  <w:txbxContent>
                    <w:p w14:paraId="5D6B2C73" w14:textId="2D4ECE3E" w:rsidR="00DA623D" w:rsidRPr="00BF5291" w:rsidRDefault="00DA623D" w:rsidP="00BF5291">
                      <w:pPr>
                        <w:jc w:val="center"/>
                        <w:rPr>
                          <w:rFonts w:asciiTheme="minorHAnsi" w:hAnsiTheme="minorHAnsi" w:cstheme="minorHAnsi"/>
                          <w:sz w:val="16"/>
                          <w:szCs w:val="16"/>
                          <w:lang w:val="en-US"/>
                        </w:rPr>
                      </w:pPr>
                      <w:r>
                        <w:rPr>
                          <w:rFonts w:asciiTheme="minorHAnsi" w:hAnsiTheme="minorHAnsi" w:cstheme="minorHAnsi"/>
                          <w:sz w:val="16"/>
                          <w:szCs w:val="16"/>
                          <w:lang w:val="en-US"/>
                        </w:rPr>
                        <w:t>Facility Verify</w:t>
                      </w:r>
                    </w:p>
                  </w:txbxContent>
                </v:textbox>
                <o:callout v:ext="edit" minusy="t"/>
              </v:shape>
            </w:pict>
          </mc:Fallback>
        </mc:AlternateContent>
      </w:r>
      <w:r w:rsidR="00CA43DF" w:rsidRPr="00CA43DF">
        <w:rPr>
          <w:lang w:val="en-US" w:bidi="th-TH"/>
        </w:rPr>
        <w:drawing>
          <wp:inline distT="0" distB="0" distL="0" distR="0" wp14:anchorId="6FC5989B" wp14:editId="7866FAEE">
            <wp:extent cx="4762256" cy="5610225"/>
            <wp:effectExtent l="19050" t="19050" r="1968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71619" cy="5621255"/>
                    </a:xfrm>
                    <a:prstGeom prst="rect">
                      <a:avLst/>
                    </a:prstGeom>
                    <a:ln>
                      <a:solidFill>
                        <a:schemeClr val="tx1">
                          <a:lumMod val="50000"/>
                          <a:lumOff val="50000"/>
                        </a:schemeClr>
                      </a:solidFill>
                    </a:ln>
                  </pic:spPr>
                </pic:pic>
              </a:graphicData>
            </a:graphic>
          </wp:inline>
        </w:drawing>
      </w:r>
    </w:p>
    <w:p w14:paraId="52CD02F8" w14:textId="77777777" w:rsidR="00CA43DF" w:rsidRPr="00061B9D" w:rsidRDefault="00CA43DF" w:rsidP="00A67A48">
      <w:pPr>
        <w:pStyle w:val="Heading3"/>
      </w:pPr>
      <w:bookmarkStart w:id="392" w:name="_Toc141988754"/>
      <w:r w:rsidRPr="00061B9D">
        <w:t>Menu Modification</w:t>
      </w:r>
      <w:bookmarkEnd w:id="392"/>
      <w:r w:rsidRPr="00061B9D">
        <w:t xml:space="preserve"> </w:t>
      </w:r>
    </w:p>
    <w:p w14:paraId="1DF7D1DE" w14:textId="77777777" w:rsidR="00CA43DF" w:rsidRDefault="00CA43DF" w:rsidP="00CA43DF">
      <w:pPr>
        <w:tabs>
          <w:tab w:val="left" w:pos="4050"/>
        </w:tabs>
        <w:ind w:left="1080"/>
      </w:pPr>
      <w:r>
        <w:t>Not applicable</w:t>
      </w:r>
      <w:r>
        <w:tab/>
      </w:r>
      <w:r>
        <w:tab/>
      </w:r>
    </w:p>
    <w:p w14:paraId="473AE918" w14:textId="77777777" w:rsidR="00CA43DF" w:rsidRPr="00061B9D" w:rsidRDefault="00CA43DF" w:rsidP="00A67A48">
      <w:pPr>
        <w:pStyle w:val="Heading3"/>
      </w:pPr>
      <w:bookmarkStart w:id="393" w:name="_Toc141988755"/>
      <w:r w:rsidRPr="00061B9D">
        <w:t>Screen Layout and Data Sheet</w:t>
      </w:r>
      <w:bookmarkEnd w:id="393"/>
    </w:p>
    <w:p w14:paraId="3A0D2771" w14:textId="77777777" w:rsidR="00CA43DF" w:rsidRDefault="00CA43DF" w:rsidP="00CA43DF">
      <w:pPr>
        <w:ind w:left="1080"/>
      </w:pPr>
      <w:r>
        <w:t xml:space="preserve">Not Applicable </w:t>
      </w:r>
    </w:p>
    <w:p w14:paraId="25AEFF35" w14:textId="77777777" w:rsidR="00CA43DF" w:rsidRDefault="00CA43DF" w:rsidP="00CA43DF">
      <w:pPr>
        <w:ind w:left="1080"/>
      </w:pPr>
    </w:p>
    <w:p w14:paraId="5956E799" w14:textId="77777777" w:rsidR="004C083D" w:rsidRDefault="004C083D" w:rsidP="004C083D">
      <w:pPr>
        <w:pStyle w:val="Heading3"/>
      </w:pPr>
      <w:bookmarkStart w:id="394" w:name="_Toc141988756"/>
      <w:r>
        <w:t xml:space="preserve">Business Rule  </w:t>
      </w:r>
      <w:r>
        <w:rPr>
          <w:szCs w:val="24"/>
          <w:cs/>
          <w:lang w:bidi="th-TH"/>
        </w:rPr>
        <w:t xml:space="preserve">/ </w:t>
      </w:r>
      <w:r>
        <w:t>Business Logic</w:t>
      </w:r>
      <w:bookmarkEnd w:id="394"/>
    </w:p>
    <w:p w14:paraId="75FFD110" w14:textId="77777777" w:rsidR="004C083D" w:rsidRDefault="004C083D" w:rsidP="004C083D">
      <w:pPr>
        <w:pStyle w:val="ListParagraph"/>
        <w:numPr>
          <w:ilvl w:val="0"/>
          <w:numId w:val="28"/>
        </w:numPr>
      </w:pPr>
      <w:r>
        <w:t>Daily / Adhoc / On-demand report</w:t>
      </w:r>
    </w:p>
    <w:p w14:paraId="72045602" w14:textId="77777777" w:rsidR="004C083D" w:rsidRDefault="004C083D" w:rsidP="004C083D">
      <w:pPr>
        <w:pStyle w:val="ListParagraph"/>
        <w:numPr>
          <w:ilvl w:val="0"/>
          <w:numId w:val="28"/>
        </w:numPr>
      </w:pPr>
      <w:r>
        <w:t>Report Paramter criteria</w:t>
      </w:r>
    </w:p>
    <w:tbl>
      <w:tblPr>
        <w:tblW w:w="6840" w:type="dxa"/>
        <w:tblInd w:w="1687"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A0" w:firstRow="1" w:lastRow="0" w:firstColumn="1" w:lastColumn="0" w:noHBand="0" w:noVBand="0"/>
      </w:tblPr>
      <w:tblGrid>
        <w:gridCol w:w="2199"/>
        <w:gridCol w:w="4641"/>
      </w:tblGrid>
      <w:tr w:rsidR="004C083D" w:rsidRPr="00897DBA" w14:paraId="7F9FCC8C" w14:textId="77777777" w:rsidTr="00881DF9">
        <w:trPr>
          <w:tblHeader/>
        </w:trPr>
        <w:tc>
          <w:tcPr>
            <w:tcW w:w="2199" w:type="dxa"/>
          </w:tcPr>
          <w:p w14:paraId="2B648D07" w14:textId="77777777" w:rsidR="004C083D" w:rsidRPr="00897DBA" w:rsidRDefault="004C083D" w:rsidP="00881DF9">
            <w:r>
              <w:lastRenderedPageBreak/>
              <w:t xml:space="preserve">Paper Size </w:t>
            </w:r>
          </w:p>
        </w:tc>
        <w:tc>
          <w:tcPr>
            <w:tcW w:w="4641" w:type="dxa"/>
          </w:tcPr>
          <w:p w14:paraId="4B831A96" w14:textId="77777777" w:rsidR="004C083D" w:rsidRPr="00897DBA" w:rsidRDefault="004C083D" w:rsidP="00881DF9">
            <w:r>
              <w:t>A4</w:t>
            </w:r>
          </w:p>
        </w:tc>
      </w:tr>
      <w:tr w:rsidR="004C083D" w:rsidRPr="0098090A" w14:paraId="2D0E63F6" w14:textId="77777777" w:rsidTr="00881DF9">
        <w:tc>
          <w:tcPr>
            <w:tcW w:w="2199" w:type="dxa"/>
          </w:tcPr>
          <w:p w14:paraId="307711D1" w14:textId="77777777" w:rsidR="004C083D" w:rsidRPr="00442271" w:rsidRDefault="004C083D" w:rsidP="00881DF9">
            <w:pPr>
              <w:rPr>
                <w:rFonts w:ascii="Calibri" w:hAnsi="Calibri" w:cs="Calibri"/>
                <w:noProof w:val="0"/>
                <w:color w:val="000000"/>
                <w:sz w:val="22"/>
                <w:szCs w:val="22"/>
              </w:rPr>
            </w:pPr>
            <w:r>
              <w:rPr>
                <w:rFonts w:ascii="Calibri" w:hAnsi="Calibri" w:cs="Calibri"/>
                <w:color w:val="000000"/>
                <w:sz w:val="22"/>
                <w:szCs w:val="22"/>
              </w:rPr>
              <w:t>Reprinting Require</w:t>
            </w:r>
          </w:p>
        </w:tc>
        <w:tc>
          <w:tcPr>
            <w:tcW w:w="4641" w:type="dxa"/>
          </w:tcPr>
          <w:p w14:paraId="62F35B9C" w14:textId="77777777" w:rsidR="004C083D" w:rsidRPr="0098090A" w:rsidRDefault="004C083D" w:rsidP="00881DF9">
            <w:pPr>
              <w:rPr>
                <w:rFonts w:ascii="Calibri" w:hAnsi="Calibri" w:cs="Calibri"/>
                <w:noProof w:val="0"/>
                <w:color w:val="000000"/>
                <w:sz w:val="22"/>
                <w:szCs w:val="22"/>
              </w:rPr>
            </w:pPr>
            <w:r>
              <w:rPr>
                <w:rFonts w:ascii="Calibri" w:hAnsi="Calibri" w:cs="Calibri"/>
                <w:color w:val="000000"/>
                <w:sz w:val="22"/>
                <w:szCs w:val="22"/>
              </w:rPr>
              <w:t>Yes</w:t>
            </w:r>
          </w:p>
        </w:tc>
      </w:tr>
      <w:tr w:rsidR="004C083D" w:rsidRPr="00D25E2E" w14:paraId="28169ABD" w14:textId="77777777" w:rsidTr="00881DF9">
        <w:tc>
          <w:tcPr>
            <w:tcW w:w="2199" w:type="dxa"/>
          </w:tcPr>
          <w:p w14:paraId="1C1DAA9D" w14:textId="77777777" w:rsidR="004C083D" w:rsidRPr="00442271" w:rsidRDefault="004C083D" w:rsidP="00881DF9">
            <w:pPr>
              <w:rPr>
                <w:rFonts w:ascii="Calibri" w:hAnsi="Calibri" w:cs="Calibri"/>
                <w:noProof w:val="0"/>
                <w:color w:val="000000"/>
                <w:sz w:val="22"/>
                <w:szCs w:val="22"/>
              </w:rPr>
            </w:pPr>
            <w:r>
              <w:rPr>
                <w:rFonts w:ascii="Calibri" w:hAnsi="Calibri" w:cs="Calibri"/>
                <w:color w:val="000000"/>
                <w:sz w:val="22"/>
                <w:szCs w:val="22"/>
              </w:rPr>
              <w:t>Searching Criteria</w:t>
            </w:r>
          </w:p>
        </w:tc>
        <w:tc>
          <w:tcPr>
            <w:tcW w:w="4641" w:type="dxa"/>
          </w:tcPr>
          <w:p w14:paraId="3926FF22" w14:textId="77777777" w:rsidR="004C083D" w:rsidRPr="00D25E2E" w:rsidRDefault="004C083D" w:rsidP="00881DF9">
            <w:pPr>
              <w:rPr>
                <w:rFonts w:ascii="Calibri" w:hAnsi="Calibri" w:cs="Browallia New"/>
                <w:noProof w:val="0"/>
                <w:color w:val="000000"/>
                <w:sz w:val="22"/>
                <w:szCs w:val="28"/>
                <w:lang w:val="en-US" w:bidi="th-TH"/>
              </w:rPr>
            </w:pPr>
            <w:r>
              <w:rPr>
                <w:rFonts w:ascii="Calibri" w:hAnsi="Calibri" w:cs="Calibri"/>
                <w:color w:val="000000"/>
                <w:sz w:val="22"/>
                <w:szCs w:val="22"/>
              </w:rPr>
              <w:t>Customer ID, Customer Name, Limit ID, Date</w:t>
            </w:r>
            <w:r>
              <w:rPr>
                <w:rFonts w:ascii="Calibri" w:hAnsi="Calibri" w:cs="Browallia New"/>
                <w:color w:val="000000"/>
                <w:sz w:val="22"/>
                <w:szCs w:val="28"/>
                <w:lang w:val="en-US" w:bidi="th-TH"/>
              </w:rPr>
              <w:t>, Date range</w:t>
            </w:r>
          </w:p>
        </w:tc>
      </w:tr>
    </w:tbl>
    <w:p w14:paraId="063B00E8" w14:textId="77777777" w:rsidR="004C083D" w:rsidRPr="00EE43A5" w:rsidRDefault="004C083D" w:rsidP="004C083D">
      <w:pPr>
        <w:rPr>
          <w:lang w:val="en-US"/>
        </w:rPr>
      </w:pPr>
    </w:p>
    <w:p w14:paraId="209E7942" w14:textId="77777777" w:rsidR="004C083D" w:rsidRDefault="004C083D" w:rsidP="004C083D">
      <w:pPr>
        <w:pStyle w:val="Heading3"/>
        <w:rPr>
          <w:szCs w:val="24"/>
          <w:lang w:bidi="th-TH"/>
        </w:rPr>
      </w:pPr>
      <w:bookmarkStart w:id="395" w:name="_Toc141988757"/>
      <w:r>
        <w:t>To</w:t>
      </w:r>
      <w:r>
        <w:rPr>
          <w:szCs w:val="24"/>
          <w:cs/>
          <w:lang w:bidi="th-TH"/>
        </w:rPr>
        <w:t>-</w:t>
      </w:r>
      <w:r>
        <w:t>be Processing</w:t>
      </w:r>
      <w:bookmarkEnd w:id="395"/>
      <w:r>
        <w:t xml:space="preserve"> </w:t>
      </w:r>
    </w:p>
    <w:p w14:paraId="73FED120" w14:textId="49A9EB15" w:rsidR="00D825B8" w:rsidRDefault="00543DED" w:rsidP="00D825B8">
      <w:pPr>
        <w:ind w:left="1512"/>
        <w:rPr>
          <w:lang w:bidi="th-TH"/>
        </w:rPr>
      </w:pPr>
      <w:ins w:id="396" w:author="Emy Bartolome" w:date="2023-08-03T19:35:00Z">
        <w:r>
          <w:rPr>
            <w:lang w:bidi="th-TH"/>
          </w:rPr>
          <w:t xml:space="preserve">As basis for generating the report, </w:t>
        </w:r>
      </w:ins>
      <w:r w:rsidR="00D825B8">
        <w:rPr>
          <w:lang w:bidi="th-TH"/>
        </w:rPr>
        <w:t xml:space="preserve"> system will retrieve information from </w:t>
      </w:r>
      <w:r w:rsidR="00D825B8" w:rsidRPr="008E100C">
        <w:rPr>
          <w:lang w:bidi="th-TH"/>
        </w:rPr>
        <w:t xml:space="preserve">CBS </w:t>
      </w:r>
      <w:r w:rsidR="00D825B8" w:rsidRPr="0056658F">
        <w:rPr>
          <w:lang w:bidi="th-TH"/>
        </w:rPr>
        <w:t>Limits Facility</w:t>
      </w:r>
      <w:r w:rsidR="00D825B8">
        <w:rPr>
          <w:lang w:bidi="th-TH"/>
        </w:rPr>
        <w:t xml:space="preserve"> function with details on:</w:t>
      </w:r>
    </w:p>
    <w:p w14:paraId="11A9BD53" w14:textId="6881637A" w:rsidR="00D825B8" w:rsidRDefault="00D825B8" w:rsidP="00D825B8">
      <w:pPr>
        <w:pStyle w:val="ListParagraph"/>
        <w:numPr>
          <w:ilvl w:val="0"/>
          <w:numId w:val="32"/>
        </w:numPr>
        <w:rPr>
          <w:lang w:bidi="th-TH"/>
        </w:rPr>
      </w:pPr>
      <w:r>
        <w:rPr>
          <w:lang w:bidi="th-TH"/>
        </w:rPr>
        <w:t>Limit Facility Details</w:t>
      </w:r>
      <w:r w:rsidR="00FD4193">
        <w:rPr>
          <w:lang w:bidi="th-TH"/>
        </w:rPr>
        <w:t xml:space="preserve"> with transaction code: Create and Limit facility code is linked to product code where business domain = DEPOSIT</w:t>
      </w:r>
    </w:p>
    <w:p w14:paraId="37D0E701" w14:textId="77777777" w:rsidR="00D825B8" w:rsidRDefault="00D825B8" w:rsidP="00D825B8">
      <w:pPr>
        <w:pStyle w:val="ListParagraph"/>
        <w:numPr>
          <w:ilvl w:val="0"/>
          <w:numId w:val="32"/>
        </w:numPr>
        <w:rPr>
          <w:lang w:bidi="th-TH"/>
        </w:rPr>
      </w:pPr>
      <w:r>
        <w:rPr>
          <w:lang w:bidi="th-TH"/>
        </w:rPr>
        <w:t>Description of products (Major/Minor) from business module static configuration set up screens</w:t>
      </w:r>
    </w:p>
    <w:p w14:paraId="6B9CA8A6" w14:textId="7E936ECF" w:rsidR="00D825B8" w:rsidRDefault="0028459B" w:rsidP="00CF427B">
      <w:pPr>
        <w:pStyle w:val="ListParagraph"/>
        <w:numPr>
          <w:ilvl w:val="0"/>
          <w:numId w:val="32"/>
        </w:numPr>
        <w:ind w:left="1512"/>
        <w:rPr>
          <w:lang w:bidi="th-TH"/>
        </w:rPr>
      </w:pPr>
      <w:r>
        <w:rPr>
          <w:lang w:bidi="th-TH"/>
        </w:rPr>
        <w:t xml:space="preserve">Narrative Conditions needs to be retrieved from </w:t>
      </w:r>
      <w:r w:rsidR="00431C1C">
        <w:rPr>
          <w:lang w:bidi="th-TH"/>
        </w:rPr>
        <w:t xml:space="preserve"> O/D limit facility</w:t>
      </w:r>
      <w:r w:rsidR="0056658F">
        <w:rPr>
          <w:lang w:val="en-US" w:bidi="th-TH"/>
        </w:rPr>
        <w:t>.</w:t>
      </w:r>
      <w:r>
        <w:rPr>
          <w:lang w:bidi="th-TH"/>
        </w:rPr>
        <w:t xml:space="preserve"> </w:t>
      </w:r>
    </w:p>
    <w:p w14:paraId="2FDD6737" w14:textId="3F568CB6" w:rsidR="00CA43DF" w:rsidRDefault="00CA43DF" w:rsidP="00A67A48">
      <w:pPr>
        <w:pStyle w:val="Heading3"/>
      </w:pPr>
      <w:bookmarkStart w:id="397" w:name="_Toc141988758"/>
      <w:r w:rsidRPr="00061B9D">
        <w:t xml:space="preserve">File </w:t>
      </w:r>
      <w:r w:rsidRPr="00061B9D">
        <w:rPr>
          <w:szCs w:val="24"/>
          <w:cs/>
          <w:lang w:bidi="th-TH"/>
        </w:rPr>
        <w:t>/</w:t>
      </w:r>
      <w:r w:rsidRPr="00061B9D">
        <w:t>API Layout and Data Sheet</w:t>
      </w:r>
      <w:bookmarkEnd w:id="397"/>
    </w:p>
    <w:p w14:paraId="33805E59" w14:textId="5EB03F9E" w:rsidR="00645F1D" w:rsidRPr="00645F1D" w:rsidRDefault="00645F1D" w:rsidP="00645F1D">
      <w:pPr>
        <w:ind w:left="1440"/>
      </w:pPr>
      <w:r>
        <w:t>Not applicable</w:t>
      </w:r>
    </w:p>
    <w:p w14:paraId="5BCD73FB" w14:textId="77777777" w:rsidR="00CA43DF" w:rsidRPr="00B431F3" w:rsidRDefault="00CA43DF" w:rsidP="00A67A48">
      <w:pPr>
        <w:pStyle w:val="Heading3"/>
      </w:pPr>
      <w:bookmarkStart w:id="398" w:name="_Toc141988759"/>
      <w:r>
        <w:t>Report Layout and Data Sheet</w:t>
      </w:r>
      <w:bookmarkEnd w:id="398"/>
    </w:p>
    <w:p w14:paraId="73E75D91" w14:textId="57A47CF9" w:rsidR="00CA43DF" w:rsidRPr="00EB008E" w:rsidRDefault="00CA43DF" w:rsidP="00CA43DF">
      <w:pPr>
        <w:ind w:left="1080"/>
      </w:pPr>
    </w:p>
    <w:tbl>
      <w:tblPr>
        <w:tblW w:w="8586" w:type="dxa"/>
        <w:tblInd w:w="1111"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A0" w:firstRow="1" w:lastRow="0" w:firstColumn="1" w:lastColumn="0" w:noHBand="0" w:noVBand="0"/>
      </w:tblPr>
      <w:tblGrid>
        <w:gridCol w:w="2775"/>
        <w:gridCol w:w="2481"/>
        <w:gridCol w:w="3330"/>
      </w:tblGrid>
      <w:tr w:rsidR="00645F1D" w:rsidRPr="00897DBA" w14:paraId="729AF3D5" w14:textId="31DEB5E3" w:rsidTr="00A43F74">
        <w:trPr>
          <w:tblHeader/>
        </w:trPr>
        <w:tc>
          <w:tcPr>
            <w:tcW w:w="2775" w:type="dxa"/>
          </w:tcPr>
          <w:p w14:paraId="0DFD6769" w14:textId="77777777" w:rsidR="00645F1D" w:rsidRPr="00897DBA" w:rsidRDefault="00645F1D" w:rsidP="00950FD1">
            <w:r w:rsidRPr="00897DBA">
              <w:t>Screen</w:t>
            </w:r>
            <w:r w:rsidRPr="00897DBA">
              <w:rPr>
                <w:cs/>
                <w:lang w:bidi="th-TH"/>
              </w:rPr>
              <w:t>/</w:t>
            </w:r>
            <w:r w:rsidRPr="00897DBA">
              <w:t>Report Field Name</w:t>
            </w:r>
            <w:r w:rsidRPr="00897DBA">
              <w:rPr>
                <w:cs/>
                <w:lang w:bidi="th-TH"/>
              </w:rPr>
              <w:t>/</w:t>
            </w:r>
            <w:r w:rsidRPr="00897DBA">
              <w:t>Attributes</w:t>
            </w:r>
            <w:r>
              <w:rPr>
                <w:cs/>
                <w:lang w:bidi="th-TH"/>
              </w:rPr>
              <w:t xml:space="preserve"> (</w:t>
            </w:r>
            <w:r>
              <w:t>AS400</w:t>
            </w:r>
            <w:r>
              <w:rPr>
                <w:cs/>
                <w:lang w:bidi="th-TH"/>
              </w:rPr>
              <w:t>)</w:t>
            </w:r>
          </w:p>
        </w:tc>
        <w:tc>
          <w:tcPr>
            <w:tcW w:w="2481" w:type="dxa"/>
          </w:tcPr>
          <w:p w14:paraId="4D74D1A1" w14:textId="77777777" w:rsidR="00645F1D" w:rsidRPr="00897DBA" w:rsidRDefault="00645F1D" w:rsidP="00950FD1">
            <w:r>
              <w:t xml:space="preserve">Sample Data </w:t>
            </w:r>
            <w:r>
              <w:rPr>
                <w:cs/>
                <w:lang w:bidi="th-TH"/>
              </w:rPr>
              <w:t>(</w:t>
            </w:r>
            <w:r>
              <w:t>AS400</w:t>
            </w:r>
            <w:r>
              <w:rPr>
                <w:cs/>
                <w:lang w:bidi="th-TH"/>
              </w:rPr>
              <w:t>)</w:t>
            </w:r>
          </w:p>
        </w:tc>
        <w:tc>
          <w:tcPr>
            <w:tcW w:w="3330" w:type="dxa"/>
          </w:tcPr>
          <w:p w14:paraId="47F49976" w14:textId="5C5B456E" w:rsidR="00645F1D" w:rsidRDefault="00645F1D" w:rsidP="00950FD1">
            <w:r w:rsidRPr="00897DBA">
              <w:t>Source</w:t>
            </w:r>
            <w:r w:rsidRPr="00897DBA">
              <w:rPr>
                <w:cs/>
                <w:lang w:bidi="th-TH"/>
              </w:rPr>
              <w:t>/</w:t>
            </w:r>
            <w:r w:rsidRPr="00897DBA">
              <w:t>Validations</w:t>
            </w:r>
          </w:p>
        </w:tc>
      </w:tr>
      <w:tr w:rsidR="00431C1C" w:rsidRPr="00F822B1" w14:paraId="404C40A8" w14:textId="77777777" w:rsidTr="00A43F74">
        <w:trPr>
          <w:ins w:id="399" w:author="Uraluk Pansuwan" w:date="2023-07-31T14:16:00Z"/>
        </w:trPr>
        <w:tc>
          <w:tcPr>
            <w:tcW w:w="2775" w:type="dxa"/>
          </w:tcPr>
          <w:p w14:paraId="700D4691" w14:textId="6B90F6F9" w:rsidR="00431C1C" w:rsidRPr="00431C1C" w:rsidRDefault="00431C1C" w:rsidP="00950FD1">
            <w:pPr>
              <w:rPr>
                <w:ins w:id="400" w:author="Uraluk Pansuwan" w:date="2023-07-31T14:16:00Z"/>
                <w:rFonts w:ascii="Calibri" w:hAnsi="Calibri" w:cs="Calibri"/>
                <w:b/>
                <w:bCs/>
                <w:color w:val="000000"/>
                <w:sz w:val="22"/>
                <w:szCs w:val="22"/>
                <w:rPrChange w:id="401" w:author="Uraluk Pansuwan" w:date="2023-07-31T14:19:00Z">
                  <w:rPr>
                    <w:ins w:id="402" w:author="Uraluk Pansuwan" w:date="2023-07-31T14:16:00Z"/>
                    <w:rFonts w:ascii="Calibri" w:hAnsi="Calibri" w:cs="Calibri"/>
                    <w:color w:val="000000"/>
                    <w:sz w:val="22"/>
                    <w:szCs w:val="22"/>
                  </w:rPr>
                </w:rPrChange>
              </w:rPr>
            </w:pPr>
            <w:ins w:id="403" w:author="Uraluk Pansuwan" w:date="2023-07-31T14:18:00Z">
              <w:r w:rsidRPr="00431C1C">
                <w:rPr>
                  <w:rFonts w:ascii="Calibri" w:hAnsi="Calibri" w:cs="Calibri"/>
                  <w:b/>
                  <w:bCs/>
                  <w:color w:val="000000"/>
                  <w:sz w:val="22"/>
                  <w:szCs w:val="22"/>
                  <w:rPrChange w:id="404" w:author="Uraluk Pansuwan" w:date="2023-07-31T14:19:00Z">
                    <w:rPr>
                      <w:rFonts w:ascii="Calibri" w:hAnsi="Calibri" w:cs="Calibri"/>
                      <w:color w:val="000000"/>
                      <w:sz w:val="22"/>
                      <w:szCs w:val="22"/>
                    </w:rPr>
                  </w:rPrChange>
                </w:rPr>
                <w:t>Header</w:t>
              </w:r>
            </w:ins>
          </w:p>
        </w:tc>
        <w:tc>
          <w:tcPr>
            <w:tcW w:w="2481" w:type="dxa"/>
          </w:tcPr>
          <w:p w14:paraId="48592A14" w14:textId="77777777" w:rsidR="00431C1C" w:rsidRDefault="00431C1C" w:rsidP="00950FD1">
            <w:pPr>
              <w:rPr>
                <w:ins w:id="405" w:author="Uraluk Pansuwan" w:date="2023-07-31T14:16:00Z"/>
                <w:rFonts w:ascii="Calibri" w:hAnsi="Calibri" w:cs="Calibri"/>
                <w:color w:val="000000"/>
                <w:sz w:val="22"/>
                <w:szCs w:val="22"/>
              </w:rPr>
            </w:pPr>
          </w:p>
        </w:tc>
        <w:tc>
          <w:tcPr>
            <w:tcW w:w="3330" w:type="dxa"/>
          </w:tcPr>
          <w:p w14:paraId="1FB00F6B" w14:textId="77777777" w:rsidR="00431C1C" w:rsidRDefault="00431C1C" w:rsidP="00950FD1">
            <w:pPr>
              <w:rPr>
                <w:ins w:id="406" w:author="Uraluk Pansuwan" w:date="2023-07-31T14:16:00Z"/>
                <w:rFonts w:ascii="Calibri" w:hAnsi="Calibri" w:cs="Calibri"/>
                <w:color w:val="000000"/>
                <w:sz w:val="22"/>
                <w:szCs w:val="22"/>
              </w:rPr>
            </w:pPr>
          </w:p>
        </w:tc>
      </w:tr>
      <w:tr w:rsidR="00431C1C" w:rsidRPr="00F822B1" w14:paraId="4057CE0F" w14:textId="77777777" w:rsidTr="00A43F74">
        <w:trPr>
          <w:ins w:id="407" w:author="Uraluk Pansuwan" w:date="2023-07-31T14:16:00Z"/>
        </w:trPr>
        <w:tc>
          <w:tcPr>
            <w:tcW w:w="2775" w:type="dxa"/>
          </w:tcPr>
          <w:p w14:paraId="47C5AB57" w14:textId="4C4D6251" w:rsidR="00431C1C" w:rsidRDefault="00431C1C" w:rsidP="00950FD1">
            <w:pPr>
              <w:rPr>
                <w:ins w:id="408" w:author="Uraluk Pansuwan" w:date="2023-07-31T14:16:00Z"/>
                <w:rFonts w:ascii="Calibri" w:hAnsi="Calibri" w:cs="Calibri"/>
                <w:color w:val="000000"/>
                <w:sz w:val="22"/>
                <w:szCs w:val="22"/>
              </w:rPr>
            </w:pPr>
            <w:ins w:id="409" w:author="Uraluk Pansuwan" w:date="2023-07-31T14:18:00Z">
              <w:r>
                <w:rPr>
                  <w:rFonts w:ascii="Calibri" w:hAnsi="Calibri" w:cs="Calibri"/>
                  <w:color w:val="000000"/>
                  <w:sz w:val="22"/>
                  <w:szCs w:val="22"/>
                </w:rPr>
                <w:t>Report Title</w:t>
              </w:r>
            </w:ins>
          </w:p>
        </w:tc>
        <w:tc>
          <w:tcPr>
            <w:tcW w:w="2481" w:type="dxa"/>
          </w:tcPr>
          <w:p w14:paraId="054AF51D" w14:textId="458F9150" w:rsidR="00431C1C" w:rsidRDefault="00431C1C" w:rsidP="00950FD1">
            <w:pPr>
              <w:rPr>
                <w:ins w:id="410" w:author="Uraluk Pansuwan" w:date="2023-07-31T14:16:00Z"/>
                <w:rFonts w:ascii="Calibri" w:hAnsi="Calibri" w:cs="Calibri"/>
                <w:color w:val="000000"/>
                <w:sz w:val="22"/>
                <w:szCs w:val="22"/>
              </w:rPr>
            </w:pPr>
            <w:ins w:id="411" w:author="Uraluk Pansuwan" w:date="2023-07-31T14:20:00Z">
              <w:r>
                <w:rPr>
                  <w:rFonts w:ascii="Calibri" w:hAnsi="Calibri" w:cs="Calibri"/>
                  <w:color w:val="000000"/>
                  <w:sz w:val="22"/>
                  <w:szCs w:val="22"/>
                </w:rPr>
                <w:t>Credit Approval Record</w:t>
              </w:r>
            </w:ins>
          </w:p>
        </w:tc>
        <w:tc>
          <w:tcPr>
            <w:tcW w:w="3330" w:type="dxa"/>
          </w:tcPr>
          <w:p w14:paraId="27AA0392" w14:textId="77777777" w:rsidR="00431C1C" w:rsidRDefault="00431C1C" w:rsidP="00950FD1">
            <w:pPr>
              <w:rPr>
                <w:ins w:id="412" w:author="Uraluk Pansuwan" w:date="2023-07-31T14:16:00Z"/>
                <w:rFonts w:ascii="Calibri" w:hAnsi="Calibri" w:cs="Calibri"/>
                <w:color w:val="000000"/>
                <w:sz w:val="22"/>
                <w:szCs w:val="22"/>
              </w:rPr>
            </w:pPr>
          </w:p>
        </w:tc>
      </w:tr>
      <w:tr w:rsidR="00431C1C" w:rsidRPr="00F822B1" w14:paraId="602826B4" w14:textId="77777777" w:rsidTr="00A43F74">
        <w:trPr>
          <w:ins w:id="413" w:author="Uraluk Pansuwan" w:date="2023-07-31T14:17:00Z"/>
        </w:trPr>
        <w:tc>
          <w:tcPr>
            <w:tcW w:w="2775" w:type="dxa"/>
          </w:tcPr>
          <w:p w14:paraId="5EABFEC5" w14:textId="75FDF30C" w:rsidR="00431C1C" w:rsidRDefault="00431C1C" w:rsidP="00950FD1">
            <w:pPr>
              <w:rPr>
                <w:ins w:id="414" w:author="Uraluk Pansuwan" w:date="2023-07-31T14:17:00Z"/>
                <w:rFonts w:ascii="Calibri" w:hAnsi="Calibri" w:cs="Calibri"/>
                <w:color w:val="000000"/>
                <w:sz w:val="22"/>
                <w:szCs w:val="22"/>
              </w:rPr>
            </w:pPr>
            <w:ins w:id="415" w:author="Uraluk Pansuwan" w:date="2023-07-31T14:18:00Z">
              <w:r>
                <w:rPr>
                  <w:rFonts w:ascii="Calibri" w:hAnsi="Calibri" w:cs="Calibri"/>
                  <w:color w:val="000000"/>
                  <w:sz w:val="22"/>
                  <w:szCs w:val="22"/>
                </w:rPr>
                <w:t>Branch</w:t>
              </w:r>
            </w:ins>
          </w:p>
        </w:tc>
        <w:tc>
          <w:tcPr>
            <w:tcW w:w="2481" w:type="dxa"/>
          </w:tcPr>
          <w:p w14:paraId="0759ACD4" w14:textId="77777777" w:rsidR="00431C1C" w:rsidRDefault="00431C1C" w:rsidP="00950FD1">
            <w:pPr>
              <w:rPr>
                <w:ins w:id="416" w:author="Uraluk Pansuwan" w:date="2023-07-31T14:17:00Z"/>
                <w:rFonts w:ascii="Calibri" w:hAnsi="Calibri" w:cs="Calibri"/>
                <w:color w:val="000000"/>
                <w:sz w:val="22"/>
                <w:szCs w:val="22"/>
              </w:rPr>
            </w:pPr>
          </w:p>
        </w:tc>
        <w:tc>
          <w:tcPr>
            <w:tcW w:w="3330" w:type="dxa"/>
          </w:tcPr>
          <w:p w14:paraId="1647EBA7" w14:textId="77777777" w:rsidR="00431C1C" w:rsidRDefault="00431C1C" w:rsidP="00950FD1">
            <w:pPr>
              <w:rPr>
                <w:ins w:id="417" w:author="Uraluk Pansuwan" w:date="2023-07-31T14:17:00Z"/>
                <w:rFonts w:ascii="Calibri" w:hAnsi="Calibri" w:cs="Calibri"/>
                <w:color w:val="000000"/>
                <w:sz w:val="22"/>
                <w:szCs w:val="22"/>
              </w:rPr>
            </w:pPr>
          </w:p>
        </w:tc>
      </w:tr>
      <w:tr w:rsidR="00431C1C" w:rsidRPr="00F822B1" w14:paraId="3BD39A43" w14:textId="77777777" w:rsidTr="00A43F74">
        <w:trPr>
          <w:ins w:id="418" w:author="Uraluk Pansuwan" w:date="2023-07-31T14:17:00Z"/>
        </w:trPr>
        <w:tc>
          <w:tcPr>
            <w:tcW w:w="2775" w:type="dxa"/>
          </w:tcPr>
          <w:p w14:paraId="220CBE70" w14:textId="4445DDA0" w:rsidR="00431C1C" w:rsidRDefault="00431C1C" w:rsidP="00950FD1">
            <w:pPr>
              <w:rPr>
                <w:ins w:id="419" w:author="Uraluk Pansuwan" w:date="2023-07-31T14:17:00Z"/>
                <w:rFonts w:ascii="Calibri" w:hAnsi="Calibri" w:cs="Calibri"/>
                <w:color w:val="000000"/>
                <w:sz w:val="22"/>
                <w:szCs w:val="22"/>
              </w:rPr>
            </w:pPr>
            <w:ins w:id="420" w:author="Uraluk Pansuwan" w:date="2023-07-31T14:18:00Z">
              <w:r>
                <w:rPr>
                  <w:rFonts w:ascii="Calibri" w:hAnsi="Calibri" w:cs="Calibri"/>
                  <w:color w:val="000000"/>
                  <w:sz w:val="22"/>
                  <w:szCs w:val="22"/>
                </w:rPr>
                <w:t>System Date</w:t>
              </w:r>
            </w:ins>
          </w:p>
        </w:tc>
        <w:tc>
          <w:tcPr>
            <w:tcW w:w="2481" w:type="dxa"/>
          </w:tcPr>
          <w:p w14:paraId="5DF28A1B" w14:textId="77777777" w:rsidR="00431C1C" w:rsidRDefault="00431C1C" w:rsidP="00950FD1">
            <w:pPr>
              <w:rPr>
                <w:ins w:id="421" w:author="Uraluk Pansuwan" w:date="2023-07-31T14:17:00Z"/>
                <w:rFonts w:ascii="Calibri" w:hAnsi="Calibri" w:cs="Calibri"/>
                <w:color w:val="000000"/>
                <w:sz w:val="22"/>
                <w:szCs w:val="22"/>
              </w:rPr>
            </w:pPr>
          </w:p>
        </w:tc>
        <w:tc>
          <w:tcPr>
            <w:tcW w:w="3330" w:type="dxa"/>
          </w:tcPr>
          <w:p w14:paraId="3CA90939" w14:textId="77777777" w:rsidR="00431C1C" w:rsidRDefault="00431C1C" w:rsidP="00950FD1">
            <w:pPr>
              <w:rPr>
                <w:ins w:id="422" w:author="Uraluk Pansuwan" w:date="2023-07-31T14:17:00Z"/>
                <w:rFonts w:ascii="Calibri" w:hAnsi="Calibri" w:cs="Calibri"/>
                <w:color w:val="000000"/>
                <w:sz w:val="22"/>
                <w:szCs w:val="22"/>
              </w:rPr>
            </w:pPr>
          </w:p>
        </w:tc>
      </w:tr>
      <w:tr w:rsidR="00431C1C" w:rsidRPr="00F822B1" w14:paraId="75273D51" w14:textId="77777777" w:rsidTr="00A43F74">
        <w:trPr>
          <w:ins w:id="423" w:author="Uraluk Pansuwan" w:date="2023-07-31T14:17:00Z"/>
        </w:trPr>
        <w:tc>
          <w:tcPr>
            <w:tcW w:w="2775" w:type="dxa"/>
          </w:tcPr>
          <w:p w14:paraId="70AD6EB8" w14:textId="0BBEFB60" w:rsidR="00431C1C" w:rsidRDefault="00431C1C" w:rsidP="00950FD1">
            <w:pPr>
              <w:rPr>
                <w:ins w:id="424" w:author="Uraluk Pansuwan" w:date="2023-07-31T14:17:00Z"/>
                <w:rFonts w:ascii="Calibri" w:hAnsi="Calibri" w:cs="Calibri"/>
                <w:color w:val="000000"/>
                <w:sz w:val="22"/>
                <w:szCs w:val="22"/>
              </w:rPr>
            </w:pPr>
            <w:ins w:id="425" w:author="Uraluk Pansuwan" w:date="2023-07-31T14:18:00Z">
              <w:r>
                <w:rPr>
                  <w:rFonts w:ascii="Calibri" w:hAnsi="Calibri" w:cs="Calibri"/>
                  <w:color w:val="000000"/>
                  <w:sz w:val="22"/>
                  <w:szCs w:val="22"/>
                </w:rPr>
                <w:t xml:space="preserve">Proposed to : </w:t>
              </w:r>
            </w:ins>
            <w:ins w:id="426" w:author="Uraluk Pansuwan" w:date="2023-07-31T14:19:00Z">
              <w:r>
                <w:rPr>
                  <w:rFonts w:ascii="Calibri" w:hAnsi="Calibri" w:cs="Calibri"/>
                  <w:color w:val="000000"/>
                  <w:sz w:val="22"/>
                  <w:szCs w:val="22"/>
                </w:rPr>
                <w:t>Relationship Manager</w:t>
              </w:r>
            </w:ins>
          </w:p>
        </w:tc>
        <w:tc>
          <w:tcPr>
            <w:tcW w:w="2481" w:type="dxa"/>
          </w:tcPr>
          <w:p w14:paraId="487D6AB3" w14:textId="77777777" w:rsidR="00431C1C" w:rsidRDefault="00431C1C" w:rsidP="00950FD1">
            <w:pPr>
              <w:rPr>
                <w:ins w:id="427" w:author="Uraluk Pansuwan" w:date="2023-07-31T14:17:00Z"/>
                <w:rFonts w:ascii="Calibri" w:hAnsi="Calibri" w:cs="Calibri"/>
                <w:color w:val="000000"/>
                <w:sz w:val="22"/>
                <w:szCs w:val="22"/>
              </w:rPr>
            </w:pPr>
          </w:p>
        </w:tc>
        <w:tc>
          <w:tcPr>
            <w:tcW w:w="3330" w:type="dxa"/>
          </w:tcPr>
          <w:p w14:paraId="0E733790" w14:textId="77777777" w:rsidR="00431C1C" w:rsidRDefault="00431C1C" w:rsidP="00950FD1">
            <w:pPr>
              <w:rPr>
                <w:ins w:id="428" w:author="Uraluk Pansuwan" w:date="2023-07-31T14:17:00Z"/>
                <w:rFonts w:ascii="Calibri" w:hAnsi="Calibri" w:cs="Calibri"/>
                <w:color w:val="000000"/>
                <w:sz w:val="22"/>
                <w:szCs w:val="22"/>
              </w:rPr>
            </w:pPr>
          </w:p>
        </w:tc>
      </w:tr>
      <w:tr w:rsidR="00431C1C" w:rsidRPr="00F822B1" w14:paraId="3A53C8DE" w14:textId="77777777" w:rsidTr="00A43F74">
        <w:trPr>
          <w:ins w:id="429" w:author="Uraluk Pansuwan" w:date="2023-07-31T14:17:00Z"/>
        </w:trPr>
        <w:tc>
          <w:tcPr>
            <w:tcW w:w="2775" w:type="dxa"/>
          </w:tcPr>
          <w:p w14:paraId="49ECFB70" w14:textId="0CD06E4E" w:rsidR="00431C1C" w:rsidRDefault="00431C1C" w:rsidP="00950FD1">
            <w:pPr>
              <w:rPr>
                <w:ins w:id="430" w:author="Uraluk Pansuwan" w:date="2023-07-31T14:17:00Z"/>
                <w:rFonts w:ascii="Calibri" w:hAnsi="Calibri" w:cs="Calibri"/>
                <w:color w:val="000000"/>
                <w:sz w:val="22"/>
                <w:szCs w:val="22"/>
              </w:rPr>
            </w:pPr>
            <w:ins w:id="431" w:author="Uraluk Pansuwan" w:date="2023-07-31T14:19:00Z">
              <w:r>
                <w:rPr>
                  <w:rFonts w:ascii="Calibri" w:hAnsi="Calibri" w:cs="Calibri"/>
                  <w:color w:val="000000"/>
                  <w:sz w:val="22"/>
                  <w:szCs w:val="22"/>
                </w:rPr>
                <w:t>Action :</w:t>
              </w:r>
            </w:ins>
          </w:p>
        </w:tc>
        <w:tc>
          <w:tcPr>
            <w:tcW w:w="2481" w:type="dxa"/>
          </w:tcPr>
          <w:p w14:paraId="2376C7F0" w14:textId="365F6E6A" w:rsidR="00431C1C" w:rsidRDefault="00431C1C" w:rsidP="00950FD1">
            <w:pPr>
              <w:rPr>
                <w:ins w:id="432" w:author="Uraluk Pansuwan" w:date="2023-07-31T14:17:00Z"/>
                <w:rFonts w:ascii="Calibri" w:hAnsi="Calibri" w:cs="Calibri"/>
                <w:color w:val="000000"/>
                <w:sz w:val="22"/>
                <w:szCs w:val="22"/>
              </w:rPr>
            </w:pPr>
            <w:ins w:id="433" w:author="Uraluk Pansuwan" w:date="2023-07-31T14:20:00Z">
              <w:r>
                <w:rPr>
                  <w:rFonts w:ascii="Calibri" w:hAnsi="Calibri" w:cs="Calibri"/>
                  <w:color w:val="000000"/>
                  <w:sz w:val="22"/>
                  <w:szCs w:val="22"/>
                </w:rPr>
                <w:t>Create Limt</w:t>
              </w:r>
            </w:ins>
          </w:p>
        </w:tc>
        <w:tc>
          <w:tcPr>
            <w:tcW w:w="3330" w:type="dxa"/>
          </w:tcPr>
          <w:p w14:paraId="1EE10A45" w14:textId="77777777" w:rsidR="00431C1C" w:rsidRDefault="00431C1C" w:rsidP="00950FD1">
            <w:pPr>
              <w:rPr>
                <w:ins w:id="434" w:author="Uraluk Pansuwan" w:date="2023-07-31T14:17:00Z"/>
                <w:rFonts w:ascii="Calibri" w:hAnsi="Calibri" w:cs="Calibri"/>
                <w:color w:val="000000"/>
                <w:sz w:val="22"/>
                <w:szCs w:val="22"/>
              </w:rPr>
            </w:pPr>
          </w:p>
        </w:tc>
      </w:tr>
      <w:tr w:rsidR="00431C1C" w:rsidRPr="00F822B1" w14:paraId="40F7F8A2" w14:textId="77777777" w:rsidTr="00A43F74">
        <w:trPr>
          <w:ins w:id="435" w:author="Uraluk Pansuwan" w:date="2023-07-31T14:17:00Z"/>
        </w:trPr>
        <w:tc>
          <w:tcPr>
            <w:tcW w:w="2775" w:type="dxa"/>
          </w:tcPr>
          <w:p w14:paraId="116E1AA9" w14:textId="6C7C8265" w:rsidR="00431C1C" w:rsidRDefault="00431C1C" w:rsidP="00950FD1">
            <w:pPr>
              <w:rPr>
                <w:ins w:id="436" w:author="Uraluk Pansuwan" w:date="2023-07-31T14:17:00Z"/>
                <w:rFonts w:ascii="Calibri" w:hAnsi="Calibri" w:cs="Calibri"/>
                <w:color w:val="000000"/>
                <w:sz w:val="22"/>
                <w:szCs w:val="22"/>
              </w:rPr>
            </w:pPr>
            <w:ins w:id="437" w:author="Uraluk Pansuwan" w:date="2023-07-31T14:19:00Z">
              <w:r>
                <w:rPr>
                  <w:rFonts w:ascii="Calibri" w:hAnsi="Calibri" w:cs="Calibri"/>
                  <w:color w:val="000000"/>
                  <w:sz w:val="22"/>
                  <w:szCs w:val="22"/>
                </w:rPr>
                <w:t>Page</w:t>
              </w:r>
            </w:ins>
          </w:p>
        </w:tc>
        <w:tc>
          <w:tcPr>
            <w:tcW w:w="2481" w:type="dxa"/>
          </w:tcPr>
          <w:p w14:paraId="48019066" w14:textId="77777777" w:rsidR="00431C1C" w:rsidRDefault="00431C1C" w:rsidP="00950FD1">
            <w:pPr>
              <w:rPr>
                <w:ins w:id="438" w:author="Uraluk Pansuwan" w:date="2023-07-31T14:17:00Z"/>
                <w:rFonts w:ascii="Calibri" w:hAnsi="Calibri" w:cs="Calibri"/>
                <w:color w:val="000000"/>
                <w:sz w:val="22"/>
                <w:szCs w:val="22"/>
              </w:rPr>
            </w:pPr>
          </w:p>
        </w:tc>
        <w:tc>
          <w:tcPr>
            <w:tcW w:w="3330" w:type="dxa"/>
          </w:tcPr>
          <w:p w14:paraId="7F0D6C12" w14:textId="77777777" w:rsidR="00431C1C" w:rsidRDefault="00431C1C" w:rsidP="00950FD1">
            <w:pPr>
              <w:rPr>
                <w:ins w:id="439" w:author="Uraluk Pansuwan" w:date="2023-07-31T14:17:00Z"/>
                <w:rFonts w:ascii="Calibri" w:hAnsi="Calibri" w:cs="Calibri"/>
                <w:color w:val="000000"/>
                <w:sz w:val="22"/>
                <w:szCs w:val="22"/>
              </w:rPr>
            </w:pPr>
          </w:p>
        </w:tc>
      </w:tr>
      <w:tr w:rsidR="00431C1C" w:rsidRPr="00F822B1" w14:paraId="1B6BBDAC" w14:textId="77777777" w:rsidTr="00A43F74">
        <w:trPr>
          <w:ins w:id="440" w:author="Uraluk Pansuwan" w:date="2023-07-31T14:17:00Z"/>
        </w:trPr>
        <w:tc>
          <w:tcPr>
            <w:tcW w:w="2775" w:type="dxa"/>
          </w:tcPr>
          <w:p w14:paraId="05AA3F39" w14:textId="76148B25" w:rsidR="00431C1C" w:rsidRPr="00431C1C" w:rsidRDefault="00431C1C" w:rsidP="00950FD1">
            <w:pPr>
              <w:rPr>
                <w:ins w:id="441" w:author="Uraluk Pansuwan" w:date="2023-07-31T14:17:00Z"/>
                <w:rFonts w:ascii="Calibri" w:hAnsi="Calibri" w:cs="Calibri"/>
                <w:b/>
                <w:bCs/>
                <w:color w:val="000000"/>
                <w:sz w:val="22"/>
                <w:szCs w:val="22"/>
                <w:rPrChange w:id="442" w:author="Uraluk Pansuwan" w:date="2023-07-31T14:19:00Z">
                  <w:rPr>
                    <w:ins w:id="443" w:author="Uraluk Pansuwan" w:date="2023-07-31T14:17:00Z"/>
                    <w:rFonts w:ascii="Calibri" w:hAnsi="Calibri" w:cs="Calibri"/>
                    <w:color w:val="000000"/>
                    <w:sz w:val="22"/>
                    <w:szCs w:val="22"/>
                  </w:rPr>
                </w:rPrChange>
              </w:rPr>
            </w:pPr>
            <w:ins w:id="444" w:author="Uraluk Pansuwan" w:date="2023-07-31T14:19:00Z">
              <w:r w:rsidRPr="00431C1C">
                <w:rPr>
                  <w:rFonts w:ascii="Calibri" w:hAnsi="Calibri" w:cs="Calibri"/>
                  <w:b/>
                  <w:bCs/>
                  <w:color w:val="000000"/>
                  <w:sz w:val="22"/>
                  <w:szCs w:val="22"/>
                  <w:rPrChange w:id="445" w:author="Uraluk Pansuwan" w:date="2023-07-31T14:19:00Z">
                    <w:rPr>
                      <w:rFonts w:ascii="Calibri" w:hAnsi="Calibri" w:cs="Calibri"/>
                      <w:color w:val="000000"/>
                      <w:sz w:val="22"/>
                      <w:szCs w:val="22"/>
                    </w:rPr>
                  </w:rPrChange>
                </w:rPr>
                <w:t>Details</w:t>
              </w:r>
            </w:ins>
          </w:p>
        </w:tc>
        <w:tc>
          <w:tcPr>
            <w:tcW w:w="2481" w:type="dxa"/>
          </w:tcPr>
          <w:p w14:paraId="6F481664" w14:textId="77777777" w:rsidR="00431C1C" w:rsidRDefault="00431C1C" w:rsidP="00950FD1">
            <w:pPr>
              <w:rPr>
                <w:ins w:id="446" w:author="Uraluk Pansuwan" w:date="2023-07-31T14:17:00Z"/>
                <w:rFonts w:ascii="Calibri" w:hAnsi="Calibri" w:cs="Calibri"/>
                <w:color w:val="000000"/>
                <w:sz w:val="22"/>
                <w:szCs w:val="22"/>
              </w:rPr>
            </w:pPr>
          </w:p>
        </w:tc>
        <w:tc>
          <w:tcPr>
            <w:tcW w:w="3330" w:type="dxa"/>
          </w:tcPr>
          <w:p w14:paraId="3B8FEC5F" w14:textId="77777777" w:rsidR="00431C1C" w:rsidRDefault="00431C1C" w:rsidP="00950FD1">
            <w:pPr>
              <w:rPr>
                <w:ins w:id="447" w:author="Uraluk Pansuwan" w:date="2023-07-31T14:17:00Z"/>
                <w:rFonts w:ascii="Calibri" w:hAnsi="Calibri" w:cs="Calibri"/>
                <w:color w:val="000000"/>
                <w:sz w:val="22"/>
                <w:szCs w:val="22"/>
              </w:rPr>
            </w:pPr>
          </w:p>
        </w:tc>
      </w:tr>
      <w:tr w:rsidR="00645F1D" w:rsidRPr="00F822B1" w14:paraId="44BE7F3D" w14:textId="0DB00F19" w:rsidTr="00A43F74">
        <w:tc>
          <w:tcPr>
            <w:tcW w:w="2775" w:type="dxa"/>
          </w:tcPr>
          <w:p w14:paraId="3D892060" w14:textId="77777777" w:rsidR="00645F1D" w:rsidRPr="00442271" w:rsidRDefault="00645F1D" w:rsidP="00950FD1">
            <w:pPr>
              <w:rPr>
                <w:rFonts w:ascii="Calibri" w:hAnsi="Calibri" w:cs="Calibri"/>
                <w:noProof w:val="0"/>
                <w:color w:val="000000"/>
                <w:sz w:val="22"/>
                <w:szCs w:val="22"/>
              </w:rPr>
            </w:pPr>
            <w:r>
              <w:rPr>
                <w:rFonts w:ascii="Calibri" w:hAnsi="Calibri" w:cs="Calibri"/>
                <w:color w:val="000000"/>
                <w:sz w:val="22"/>
                <w:szCs w:val="22"/>
              </w:rPr>
              <w:t>Transaction Code</w:t>
            </w:r>
          </w:p>
        </w:tc>
        <w:tc>
          <w:tcPr>
            <w:tcW w:w="2481" w:type="dxa"/>
          </w:tcPr>
          <w:p w14:paraId="50ABCF3A" w14:textId="77777777"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Create Limit</w:t>
            </w:r>
          </w:p>
        </w:tc>
        <w:tc>
          <w:tcPr>
            <w:tcW w:w="3330" w:type="dxa"/>
          </w:tcPr>
          <w:p w14:paraId="363FF3A5" w14:textId="77777777" w:rsidR="00645F1D" w:rsidRDefault="00645F1D" w:rsidP="00950FD1">
            <w:pPr>
              <w:rPr>
                <w:rFonts w:ascii="Calibri" w:hAnsi="Calibri" w:cs="Calibri"/>
                <w:color w:val="000000"/>
                <w:sz w:val="22"/>
                <w:szCs w:val="22"/>
              </w:rPr>
            </w:pPr>
          </w:p>
        </w:tc>
      </w:tr>
      <w:tr w:rsidR="00645F1D" w:rsidRPr="00F822B1" w14:paraId="246C2A51" w14:textId="4E72D84F" w:rsidTr="00A43F74">
        <w:tc>
          <w:tcPr>
            <w:tcW w:w="2775" w:type="dxa"/>
          </w:tcPr>
          <w:p w14:paraId="5B241EAD" w14:textId="77777777" w:rsidR="00645F1D" w:rsidRPr="00442271" w:rsidRDefault="00645F1D" w:rsidP="00950FD1">
            <w:pPr>
              <w:rPr>
                <w:rFonts w:ascii="Calibri" w:hAnsi="Calibri" w:cs="Calibri"/>
                <w:noProof w:val="0"/>
                <w:color w:val="000000"/>
                <w:sz w:val="22"/>
                <w:szCs w:val="22"/>
              </w:rPr>
            </w:pPr>
            <w:r>
              <w:rPr>
                <w:rFonts w:ascii="Calibri" w:hAnsi="Calibri" w:cs="Calibri"/>
                <w:color w:val="000000"/>
                <w:sz w:val="22"/>
                <w:szCs w:val="22"/>
              </w:rPr>
              <w:t>Limit ID</w:t>
            </w:r>
          </w:p>
        </w:tc>
        <w:tc>
          <w:tcPr>
            <w:tcW w:w="2481" w:type="dxa"/>
          </w:tcPr>
          <w:p w14:paraId="13B9B2AF" w14:textId="77777777"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650346501</w:t>
            </w:r>
          </w:p>
        </w:tc>
        <w:tc>
          <w:tcPr>
            <w:tcW w:w="3330" w:type="dxa"/>
          </w:tcPr>
          <w:p w14:paraId="26E12099" w14:textId="77777777" w:rsidR="00645F1D" w:rsidRDefault="00645F1D" w:rsidP="00950FD1">
            <w:pPr>
              <w:rPr>
                <w:rFonts w:ascii="Calibri" w:hAnsi="Calibri" w:cs="Calibri"/>
                <w:color w:val="000000"/>
                <w:sz w:val="22"/>
                <w:szCs w:val="22"/>
              </w:rPr>
            </w:pPr>
          </w:p>
        </w:tc>
      </w:tr>
      <w:tr w:rsidR="00645F1D" w:rsidRPr="00F822B1" w14:paraId="632FF1F0" w14:textId="25AC5584" w:rsidTr="00A43F74">
        <w:tc>
          <w:tcPr>
            <w:tcW w:w="2775" w:type="dxa"/>
          </w:tcPr>
          <w:p w14:paraId="64A02B42" w14:textId="77777777" w:rsidR="00645F1D" w:rsidRPr="00442271" w:rsidRDefault="00645F1D" w:rsidP="00950FD1">
            <w:pPr>
              <w:rPr>
                <w:rFonts w:ascii="Calibri" w:hAnsi="Calibri" w:cs="Calibri"/>
                <w:noProof w:val="0"/>
                <w:color w:val="000000"/>
                <w:sz w:val="22"/>
                <w:szCs w:val="22"/>
              </w:rPr>
            </w:pPr>
            <w:r>
              <w:rPr>
                <w:rFonts w:ascii="Calibri" w:hAnsi="Calibri" w:cs="Calibri"/>
                <w:color w:val="000000"/>
                <w:sz w:val="22"/>
                <w:szCs w:val="22"/>
              </w:rPr>
              <w:t>Customer ID</w:t>
            </w:r>
          </w:p>
        </w:tc>
        <w:tc>
          <w:tcPr>
            <w:tcW w:w="2481" w:type="dxa"/>
          </w:tcPr>
          <w:p w14:paraId="6FA867E7" w14:textId="77777777"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0051061</w:t>
            </w:r>
          </w:p>
        </w:tc>
        <w:tc>
          <w:tcPr>
            <w:tcW w:w="3330" w:type="dxa"/>
          </w:tcPr>
          <w:p w14:paraId="5F596AD0" w14:textId="77777777" w:rsidR="00645F1D" w:rsidRDefault="00645F1D" w:rsidP="00950FD1">
            <w:pPr>
              <w:rPr>
                <w:rFonts w:ascii="Calibri" w:hAnsi="Calibri" w:cs="Calibri"/>
                <w:color w:val="000000"/>
                <w:sz w:val="22"/>
                <w:szCs w:val="22"/>
              </w:rPr>
            </w:pPr>
          </w:p>
        </w:tc>
      </w:tr>
      <w:tr w:rsidR="00FB77F8" w:rsidRPr="00F822B1" w14:paraId="1CF61C66" w14:textId="77777777" w:rsidTr="00A43F74">
        <w:tc>
          <w:tcPr>
            <w:tcW w:w="2775" w:type="dxa"/>
          </w:tcPr>
          <w:p w14:paraId="2C2063BC" w14:textId="10B61980" w:rsidR="00FB77F8" w:rsidRDefault="00FB77F8" w:rsidP="00950FD1">
            <w:pPr>
              <w:rPr>
                <w:rFonts w:ascii="Calibri" w:hAnsi="Calibri" w:cs="Calibri"/>
                <w:color w:val="000000"/>
                <w:sz w:val="22"/>
                <w:szCs w:val="22"/>
              </w:rPr>
            </w:pPr>
            <w:r>
              <w:rPr>
                <w:rFonts w:ascii="Calibri" w:hAnsi="Calibri" w:cs="Calibri"/>
                <w:color w:val="000000"/>
                <w:sz w:val="22"/>
                <w:szCs w:val="22"/>
              </w:rPr>
              <w:t>Facility Verified Y/N</w:t>
            </w:r>
          </w:p>
        </w:tc>
        <w:tc>
          <w:tcPr>
            <w:tcW w:w="2481" w:type="dxa"/>
          </w:tcPr>
          <w:p w14:paraId="719EDAE4" w14:textId="77777777" w:rsidR="00FB77F8" w:rsidRDefault="00FB77F8" w:rsidP="00950FD1">
            <w:pPr>
              <w:rPr>
                <w:rFonts w:ascii="Calibri" w:hAnsi="Calibri" w:cs="Calibri"/>
                <w:color w:val="000000"/>
                <w:sz w:val="22"/>
                <w:szCs w:val="22"/>
              </w:rPr>
            </w:pPr>
          </w:p>
        </w:tc>
        <w:tc>
          <w:tcPr>
            <w:tcW w:w="3330" w:type="dxa"/>
          </w:tcPr>
          <w:p w14:paraId="7B47332F" w14:textId="77777777" w:rsidR="00FB77F8" w:rsidRDefault="00FB77F8" w:rsidP="00FB77F8">
            <w:pPr>
              <w:rPr>
                <w:rFonts w:ascii="Calibri" w:hAnsi="Calibri" w:cs="Calibri"/>
                <w:color w:val="000000"/>
                <w:sz w:val="22"/>
                <w:szCs w:val="22"/>
              </w:rPr>
            </w:pPr>
            <w:r>
              <w:rPr>
                <w:rFonts w:ascii="Calibri" w:hAnsi="Calibri" w:cs="Calibri"/>
                <w:color w:val="000000"/>
                <w:sz w:val="22"/>
                <w:szCs w:val="22"/>
              </w:rPr>
              <w:t>On BPM-approved, this will be N</w:t>
            </w:r>
          </w:p>
          <w:p w14:paraId="7640547C" w14:textId="75838144" w:rsidR="00FB77F8" w:rsidRDefault="00FB77F8" w:rsidP="00FB77F8">
            <w:pPr>
              <w:rPr>
                <w:rFonts w:ascii="Calibri" w:hAnsi="Calibri" w:cs="Calibri"/>
                <w:color w:val="000000"/>
                <w:sz w:val="22"/>
                <w:szCs w:val="22"/>
              </w:rPr>
            </w:pPr>
            <w:r>
              <w:rPr>
                <w:rFonts w:ascii="Calibri" w:hAnsi="Calibri" w:cs="Calibri"/>
                <w:color w:val="000000"/>
                <w:sz w:val="22"/>
                <w:szCs w:val="22"/>
              </w:rPr>
              <w:t>On Limit approved, this will be Y</w:t>
            </w:r>
          </w:p>
        </w:tc>
      </w:tr>
      <w:tr w:rsidR="00645F1D" w:rsidRPr="00F822B1" w14:paraId="5883AE41" w14:textId="0463A0CE" w:rsidTr="00A43F74">
        <w:tc>
          <w:tcPr>
            <w:tcW w:w="2775" w:type="dxa"/>
          </w:tcPr>
          <w:p w14:paraId="4161716F" w14:textId="77777777"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Customer Thai Name</w:t>
            </w:r>
          </w:p>
        </w:tc>
        <w:tc>
          <w:tcPr>
            <w:tcW w:w="2481" w:type="dxa"/>
          </w:tcPr>
          <w:p w14:paraId="524982B8" w14:textId="77777777"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Title</w:t>
            </w:r>
            <w:r>
              <w:rPr>
                <w:rFonts w:ascii="Calibri" w:hAnsi="Calibri" w:cs="Angsana New"/>
                <w:color w:val="000000"/>
                <w:sz w:val="22"/>
                <w:szCs w:val="22"/>
                <w:cs/>
                <w:lang w:bidi="th-TH"/>
              </w:rPr>
              <w:t>+</w:t>
            </w:r>
            <w:r>
              <w:rPr>
                <w:rFonts w:ascii="Calibri" w:hAnsi="Calibri" w:cs="Calibri"/>
                <w:color w:val="000000"/>
                <w:sz w:val="22"/>
                <w:szCs w:val="22"/>
              </w:rPr>
              <w:t>Customer Thai Name</w:t>
            </w:r>
          </w:p>
        </w:tc>
        <w:tc>
          <w:tcPr>
            <w:tcW w:w="3330" w:type="dxa"/>
          </w:tcPr>
          <w:p w14:paraId="7D1CC03F" w14:textId="77777777" w:rsidR="00645F1D" w:rsidRDefault="00645F1D" w:rsidP="00950FD1">
            <w:pPr>
              <w:rPr>
                <w:rFonts w:ascii="Calibri" w:hAnsi="Calibri" w:cs="Calibri"/>
                <w:color w:val="000000"/>
                <w:sz w:val="22"/>
                <w:szCs w:val="22"/>
              </w:rPr>
            </w:pPr>
          </w:p>
        </w:tc>
      </w:tr>
      <w:tr w:rsidR="00645F1D" w:rsidRPr="00F822B1" w14:paraId="564D0010" w14:textId="530820AE" w:rsidTr="00A43F74">
        <w:tc>
          <w:tcPr>
            <w:tcW w:w="2775" w:type="dxa"/>
          </w:tcPr>
          <w:p w14:paraId="4EC0C7FB" w14:textId="77777777"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Customer English Name</w:t>
            </w:r>
          </w:p>
        </w:tc>
        <w:tc>
          <w:tcPr>
            <w:tcW w:w="2481" w:type="dxa"/>
          </w:tcPr>
          <w:p w14:paraId="54C4D641" w14:textId="77777777" w:rsidR="00645F1D" w:rsidRPr="00897DBA" w:rsidRDefault="00645F1D" w:rsidP="00950FD1"/>
        </w:tc>
        <w:tc>
          <w:tcPr>
            <w:tcW w:w="3330" w:type="dxa"/>
          </w:tcPr>
          <w:p w14:paraId="79DA8D59" w14:textId="77777777" w:rsidR="00645F1D" w:rsidRPr="00897DBA" w:rsidRDefault="00645F1D" w:rsidP="00950FD1"/>
        </w:tc>
      </w:tr>
      <w:tr w:rsidR="00645F1D" w:rsidRPr="00F822B1" w14:paraId="35AF8489" w14:textId="506D7CE0" w:rsidTr="00A43F74">
        <w:tc>
          <w:tcPr>
            <w:tcW w:w="2775" w:type="dxa"/>
          </w:tcPr>
          <w:p w14:paraId="63084C76" w14:textId="77777777"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 xml:space="preserve">Major Credit Code </w:t>
            </w:r>
            <w:r>
              <w:rPr>
                <w:rFonts w:ascii="Calibri" w:hAnsi="Calibri" w:cs="Angsana New"/>
                <w:color w:val="000000"/>
                <w:sz w:val="22"/>
                <w:szCs w:val="22"/>
                <w:cs/>
                <w:lang w:bidi="th-TH"/>
              </w:rPr>
              <w:t>+</w:t>
            </w:r>
            <w:r>
              <w:rPr>
                <w:rFonts w:ascii="Calibri" w:hAnsi="Calibri" w:cs="Calibri"/>
                <w:color w:val="000000"/>
                <w:sz w:val="22"/>
                <w:szCs w:val="22"/>
              </w:rPr>
              <w:br/>
              <w:t>Minor Credit Code</w:t>
            </w:r>
          </w:p>
        </w:tc>
        <w:tc>
          <w:tcPr>
            <w:tcW w:w="2481" w:type="dxa"/>
          </w:tcPr>
          <w:p w14:paraId="506A4539" w14:textId="08A55EA9"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06 00</w:t>
            </w:r>
          </w:p>
        </w:tc>
        <w:tc>
          <w:tcPr>
            <w:tcW w:w="3330" w:type="dxa"/>
          </w:tcPr>
          <w:p w14:paraId="135C8CCC" w14:textId="77777777" w:rsidR="00645F1D" w:rsidRDefault="00645F1D" w:rsidP="00950FD1">
            <w:pPr>
              <w:rPr>
                <w:rFonts w:ascii="Calibri" w:hAnsi="Calibri" w:cs="Calibri"/>
                <w:color w:val="000000"/>
                <w:sz w:val="22"/>
                <w:szCs w:val="22"/>
              </w:rPr>
            </w:pPr>
          </w:p>
        </w:tc>
      </w:tr>
      <w:tr w:rsidR="00645F1D" w:rsidRPr="00F822B1" w14:paraId="3B3A70F5" w14:textId="60922568" w:rsidTr="00A43F74">
        <w:tc>
          <w:tcPr>
            <w:tcW w:w="2775" w:type="dxa"/>
          </w:tcPr>
          <w:p w14:paraId="297C5323" w14:textId="77777777"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Major</w:t>
            </w:r>
            <w:r>
              <w:rPr>
                <w:rFonts w:ascii="Calibri" w:hAnsi="Calibri" w:cs="Angsana New"/>
                <w:color w:val="000000"/>
                <w:sz w:val="22"/>
                <w:szCs w:val="22"/>
                <w:cs/>
                <w:lang w:bidi="th-TH"/>
              </w:rPr>
              <w:t>/</w:t>
            </w:r>
            <w:r>
              <w:rPr>
                <w:rFonts w:ascii="Calibri" w:hAnsi="Calibri" w:cs="Calibri"/>
                <w:color w:val="000000"/>
                <w:sz w:val="22"/>
                <w:szCs w:val="22"/>
              </w:rPr>
              <w:t>Minor Description</w:t>
            </w:r>
          </w:p>
        </w:tc>
        <w:tc>
          <w:tcPr>
            <w:tcW w:w="2481" w:type="dxa"/>
          </w:tcPr>
          <w:p w14:paraId="218E379D" w14:textId="2790E50E"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Overdraft</w:t>
            </w:r>
          </w:p>
        </w:tc>
        <w:tc>
          <w:tcPr>
            <w:tcW w:w="3330" w:type="dxa"/>
          </w:tcPr>
          <w:p w14:paraId="61B1E291" w14:textId="77777777" w:rsidR="00645F1D" w:rsidRDefault="00645F1D" w:rsidP="00950FD1">
            <w:pPr>
              <w:rPr>
                <w:rFonts w:ascii="Calibri" w:hAnsi="Calibri" w:cs="Calibri"/>
                <w:color w:val="000000"/>
                <w:sz w:val="22"/>
                <w:szCs w:val="22"/>
              </w:rPr>
            </w:pPr>
          </w:p>
        </w:tc>
      </w:tr>
      <w:tr w:rsidR="00645F1D" w:rsidRPr="00F822B1" w14:paraId="3C890CBE" w14:textId="004DC213" w:rsidTr="00A43F74">
        <w:tc>
          <w:tcPr>
            <w:tcW w:w="2775" w:type="dxa"/>
          </w:tcPr>
          <w:p w14:paraId="4C0C33E1" w14:textId="77777777"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Limit Description</w:t>
            </w:r>
          </w:p>
        </w:tc>
        <w:tc>
          <w:tcPr>
            <w:tcW w:w="2481" w:type="dxa"/>
          </w:tcPr>
          <w:p w14:paraId="0B2F2684" w14:textId="076E7204" w:rsidR="00645F1D" w:rsidRPr="0098090A" w:rsidRDefault="00645F1D" w:rsidP="00950FD1">
            <w:pPr>
              <w:rPr>
                <w:rFonts w:ascii="Calibri" w:hAnsi="Calibri" w:cs="Calibri"/>
                <w:noProof w:val="0"/>
                <w:color w:val="000000"/>
                <w:sz w:val="22"/>
                <w:szCs w:val="22"/>
              </w:rPr>
            </w:pPr>
            <w:r w:rsidRPr="00504371">
              <w:rPr>
                <w:rFonts w:ascii="Calibri" w:hAnsi="Calibri" w:cs="Angsana New"/>
                <w:color w:val="000000"/>
                <w:sz w:val="22"/>
                <w:szCs w:val="22"/>
                <w:cs/>
                <w:lang w:bidi="th-TH"/>
              </w:rPr>
              <w:t xml:space="preserve">วงเงิน </w:t>
            </w:r>
            <w:r w:rsidRPr="00504371">
              <w:rPr>
                <w:rFonts w:ascii="Calibri" w:hAnsi="Calibri" w:cs="Calibri"/>
                <w:color w:val="000000"/>
                <w:sz w:val="22"/>
                <w:szCs w:val="22"/>
              </w:rPr>
              <w:t>O</w:t>
            </w:r>
            <w:r w:rsidRPr="00504371">
              <w:rPr>
                <w:rFonts w:ascii="Calibri" w:hAnsi="Calibri" w:cs="Angsana New"/>
                <w:color w:val="000000"/>
                <w:sz w:val="22"/>
                <w:szCs w:val="22"/>
                <w:cs/>
                <w:lang w:bidi="th-TH"/>
              </w:rPr>
              <w:t>/</w:t>
            </w:r>
            <w:r w:rsidRPr="00504371">
              <w:rPr>
                <w:rFonts w:ascii="Calibri" w:hAnsi="Calibri" w:cs="Calibri"/>
                <w:color w:val="000000"/>
                <w:sz w:val="22"/>
                <w:szCs w:val="22"/>
              </w:rPr>
              <w:t>D</w:t>
            </w:r>
          </w:p>
        </w:tc>
        <w:tc>
          <w:tcPr>
            <w:tcW w:w="3330" w:type="dxa"/>
          </w:tcPr>
          <w:p w14:paraId="421B0DDF" w14:textId="77777777" w:rsidR="00645F1D" w:rsidRPr="00504371" w:rsidRDefault="00645F1D" w:rsidP="00950FD1">
            <w:pPr>
              <w:rPr>
                <w:rFonts w:ascii="Calibri" w:hAnsi="Calibri" w:cs="Angsana New"/>
                <w:color w:val="000000"/>
                <w:sz w:val="22"/>
                <w:szCs w:val="22"/>
                <w:cs/>
                <w:lang w:bidi="th-TH"/>
              </w:rPr>
            </w:pPr>
          </w:p>
        </w:tc>
      </w:tr>
      <w:tr w:rsidR="00645F1D" w:rsidRPr="00F822B1" w14:paraId="295F2B4D" w14:textId="22EFFBFB" w:rsidTr="00A43F74">
        <w:tc>
          <w:tcPr>
            <w:tcW w:w="2775" w:type="dxa"/>
          </w:tcPr>
          <w:p w14:paraId="70BA9C34" w14:textId="77777777"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lastRenderedPageBreak/>
              <w:t>Product Program</w:t>
            </w:r>
          </w:p>
        </w:tc>
        <w:tc>
          <w:tcPr>
            <w:tcW w:w="2481" w:type="dxa"/>
          </w:tcPr>
          <w:p w14:paraId="42076629" w14:textId="1571FE75" w:rsidR="00645F1D" w:rsidRPr="0098090A" w:rsidRDefault="00645F1D" w:rsidP="00950FD1">
            <w:pPr>
              <w:rPr>
                <w:rFonts w:ascii="Calibri" w:hAnsi="Calibri" w:cs="Calibri"/>
                <w:noProof w:val="0"/>
                <w:color w:val="000000"/>
                <w:sz w:val="22"/>
                <w:szCs w:val="22"/>
              </w:rPr>
            </w:pPr>
          </w:p>
        </w:tc>
        <w:tc>
          <w:tcPr>
            <w:tcW w:w="3330" w:type="dxa"/>
          </w:tcPr>
          <w:p w14:paraId="6BA2977C" w14:textId="77777777" w:rsidR="00645F1D" w:rsidRPr="0098090A" w:rsidRDefault="00645F1D" w:rsidP="00950FD1">
            <w:pPr>
              <w:rPr>
                <w:rFonts w:ascii="Calibri" w:hAnsi="Calibri" w:cs="Calibri"/>
                <w:noProof w:val="0"/>
                <w:color w:val="000000"/>
                <w:sz w:val="22"/>
                <w:szCs w:val="22"/>
              </w:rPr>
            </w:pPr>
          </w:p>
        </w:tc>
      </w:tr>
      <w:tr w:rsidR="00645F1D" w:rsidRPr="00F822B1" w14:paraId="4EDDC996" w14:textId="579A5EF1" w:rsidTr="00A43F74">
        <w:tc>
          <w:tcPr>
            <w:tcW w:w="2775" w:type="dxa"/>
          </w:tcPr>
          <w:p w14:paraId="430CEB22" w14:textId="77777777"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Business Code</w:t>
            </w:r>
            <w:r>
              <w:rPr>
                <w:rFonts w:ascii="Calibri" w:hAnsi="Calibri" w:cs="Angsana New"/>
                <w:color w:val="000000"/>
                <w:sz w:val="22"/>
                <w:szCs w:val="22"/>
                <w:cs/>
                <w:lang w:bidi="th-TH"/>
              </w:rPr>
              <w:t xml:space="preserve">: </w:t>
            </w:r>
          </w:p>
        </w:tc>
        <w:tc>
          <w:tcPr>
            <w:tcW w:w="2481" w:type="dxa"/>
          </w:tcPr>
          <w:p w14:paraId="61A56019" w14:textId="3E6E393C" w:rsidR="00645F1D" w:rsidRPr="0098090A" w:rsidRDefault="00645F1D" w:rsidP="00950FD1">
            <w:pPr>
              <w:rPr>
                <w:rFonts w:ascii="Calibri" w:hAnsi="Calibri" w:cs="Calibri"/>
                <w:noProof w:val="0"/>
                <w:color w:val="000000"/>
                <w:sz w:val="22"/>
                <w:szCs w:val="22"/>
              </w:rPr>
            </w:pPr>
            <w:r w:rsidRPr="00504371">
              <w:rPr>
                <w:rFonts w:ascii="Calibri" w:hAnsi="Calibri" w:cs="Calibri"/>
                <w:color w:val="000000"/>
                <w:sz w:val="22"/>
                <w:szCs w:val="22"/>
              </w:rPr>
              <w:t xml:space="preserve">01130 </w:t>
            </w:r>
            <w:r w:rsidRPr="00504371">
              <w:rPr>
                <w:rFonts w:ascii="Calibri" w:hAnsi="Calibri" w:cs="Angsana New"/>
                <w:color w:val="000000"/>
                <w:sz w:val="22"/>
                <w:szCs w:val="22"/>
                <w:cs/>
                <w:lang w:bidi="th-TH"/>
              </w:rPr>
              <w:t>การขนส่งอื่น ๆ</w:t>
            </w:r>
          </w:p>
        </w:tc>
        <w:tc>
          <w:tcPr>
            <w:tcW w:w="3330" w:type="dxa"/>
          </w:tcPr>
          <w:p w14:paraId="583916CC" w14:textId="77777777" w:rsidR="00645F1D" w:rsidRPr="00504371" w:rsidRDefault="00645F1D" w:rsidP="00950FD1">
            <w:pPr>
              <w:rPr>
                <w:rFonts w:ascii="Calibri" w:hAnsi="Calibri" w:cs="Calibri"/>
                <w:color w:val="000000"/>
                <w:sz w:val="22"/>
                <w:szCs w:val="22"/>
              </w:rPr>
            </w:pPr>
          </w:p>
        </w:tc>
      </w:tr>
      <w:tr w:rsidR="00645F1D" w:rsidRPr="00F822B1" w14:paraId="6E8624C4" w14:textId="212C6262" w:rsidTr="00A43F74">
        <w:tc>
          <w:tcPr>
            <w:tcW w:w="2775" w:type="dxa"/>
          </w:tcPr>
          <w:p w14:paraId="2D8B71E9" w14:textId="77777777"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 xml:space="preserve">BOT Business Code </w:t>
            </w:r>
            <w:r>
              <w:rPr>
                <w:rFonts w:ascii="Calibri" w:hAnsi="Calibri" w:cs="Angsana New"/>
                <w:color w:val="000000"/>
                <w:sz w:val="22"/>
                <w:szCs w:val="22"/>
                <w:cs/>
                <w:lang w:bidi="th-TH"/>
              </w:rPr>
              <w:t xml:space="preserve">: </w:t>
            </w:r>
          </w:p>
        </w:tc>
        <w:tc>
          <w:tcPr>
            <w:tcW w:w="2481" w:type="dxa"/>
          </w:tcPr>
          <w:p w14:paraId="599DB921" w14:textId="0FD2BD43" w:rsidR="00645F1D" w:rsidRPr="0098090A" w:rsidRDefault="00645F1D" w:rsidP="00950FD1">
            <w:pPr>
              <w:rPr>
                <w:rFonts w:ascii="Calibri" w:hAnsi="Calibri" w:cs="Calibri"/>
                <w:noProof w:val="0"/>
                <w:color w:val="000000"/>
                <w:sz w:val="22"/>
                <w:szCs w:val="22"/>
              </w:rPr>
            </w:pPr>
            <w:r w:rsidRPr="00504371">
              <w:rPr>
                <w:rFonts w:ascii="Calibri" w:hAnsi="Calibri" w:cs="Calibri"/>
                <w:color w:val="000000"/>
                <w:sz w:val="22"/>
                <w:szCs w:val="22"/>
              </w:rPr>
              <w:t xml:space="preserve">84080 </w:t>
            </w:r>
            <w:r w:rsidRPr="00504371">
              <w:rPr>
                <w:rFonts w:ascii="Calibri" w:hAnsi="Calibri" w:cs="Angsana New"/>
                <w:color w:val="000000"/>
                <w:sz w:val="22"/>
                <w:szCs w:val="22"/>
                <w:cs/>
                <w:lang w:bidi="th-TH"/>
              </w:rPr>
              <w:t>บริการเกี่ยวกับการขนส่งสินค้า</w:t>
            </w:r>
          </w:p>
        </w:tc>
        <w:tc>
          <w:tcPr>
            <w:tcW w:w="3330" w:type="dxa"/>
          </w:tcPr>
          <w:p w14:paraId="3EC70E03" w14:textId="77777777" w:rsidR="00645F1D" w:rsidRPr="00504371" w:rsidRDefault="00645F1D" w:rsidP="00950FD1">
            <w:pPr>
              <w:rPr>
                <w:rFonts w:ascii="Calibri" w:hAnsi="Calibri" w:cs="Calibri"/>
                <w:color w:val="000000"/>
                <w:sz w:val="22"/>
                <w:szCs w:val="22"/>
              </w:rPr>
            </w:pPr>
          </w:p>
        </w:tc>
      </w:tr>
      <w:tr w:rsidR="00645F1D" w:rsidRPr="00F822B1" w14:paraId="78CBB532" w14:textId="75715CB5" w:rsidTr="00A43F74">
        <w:tc>
          <w:tcPr>
            <w:tcW w:w="2775" w:type="dxa"/>
          </w:tcPr>
          <w:p w14:paraId="2B3D6120" w14:textId="77777777"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Credit Type</w:t>
            </w:r>
          </w:p>
        </w:tc>
        <w:tc>
          <w:tcPr>
            <w:tcW w:w="2481" w:type="dxa"/>
          </w:tcPr>
          <w:p w14:paraId="6CC3CE15" w14:textId="4581A6E1" w:rsidR="00645F1D" w:rsidRPr="0098090A" w:rsidRDefault="00645F1D" w:rsidP="00950FD1">
            <w:pPr>
              <w:rPr>
                <w:rFonts w:ascii="Calibri" w:hAnsi="Calibri" w:cs="Calibri"/>
                <w:noProof w:val="0"/>
                <w:color w:val="000000"/>
                <w:sz w:val="22"/>
                <w:szCs w:val="22"/>
              </w:rPr>
            </w:pPr>
            <w:r w:rsidRPr="00504371">
              <w:rPr>
                <w:rFonts w:ascii="Calibri" w:hAnsi="Calibri" w:cs="Calibri"/>
                <w:color w:val="000000"/>
                <w:sz w:val="22"/>
                <w:szCs w:val="22"/>
              </w:rPr>
              <w:t>Permanent Limit</w:t>
            </w:r>
          </w:p>
        </w:tc>
        <w:tc>
          <w:tcPr>
            <w:tcW w:w="3330" w:type="dxa"/>
          </w:tcPr>
          <w:p w14:paraId="18FE80DF" w14:textId="77777777" w:rsidR="00645F1D" w:rsidRPr="00504371" w:rsidRDefault="00645F1D" w:rsidP="00950FD1">
            <w:pPr>
              <w:rPr>
                <w:rFonts w:ascii="Calibri" w:hAnsi="Calibri" w:cs="Calibri"/>
                <w:color w:val="000000"/>
                <w:sz w:val="22"/>
                <w:szCs w:val="22"/>
              </w:rPr>
            </w:pPr>
          </w:p>
        </w:tc>
      </w:tr>
      <w:tr w:rsidR="00645F1D" w:rsidRPr="00F822B1" w14:paraId="128A2E60" w14:textId="76A29AE3" w:rsidTr="00A43F74">
        <w:tc>
          <w:tcPr>
            <w:tcW w:w="2775" w:type="dxa"/>
          </w:tcPr>
          <w:p w14:paraId="39F32884" w14:textId="77777777"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Currency</w:t>
            </w:r>
          </w:p>
        </w:tc>
        <w:tc>
          <w:tcPr>
            <w:tcW w:w="2481" w:type="dxa"/>
          </w:tcPr>
          <w:p w14:paraId="4066126A" w14:textId="0969CC2B" w:rsidR="00645F1D" w:rsidRPr="0098090A" w:rsidRDefault="00645F1D" w:rsidP="00950FD1">
            <w:pPr>
              <w:rPr>
                <w:rFonts w:ascii="Calibri" w:hAnsi="Calibri" w:cs="Calibri"/>
                <w:noProof w:val="0"/>
                <w:color w:val="000000"/>
                <w:sz w:val="22"/>
                <w:szCs w:val="22"/>
              </w:rPr>
            </w:pPr>
            <w:r w:rsidRPr="00504371">
              <w:rPr>
                <w:rFonts w:ascii="Calibri" w:hAnsi="Calibri" w:cs="Calibri"/>
                <w:color w:val="000000"/>
                <w:sz w:val="22"/>
                <w:szCs w:val="22"/>
              </w:rPr>
              <w:t>THB</w:t>
            </w:r>
          </w:p>
        </w:tc>
        <w:tc>
          <w:tcPr>
            <w:tcW w:w="3330" w:type="dxa"/>
          </w:tcPr>
          <w:p w14:paraId="571CF94A" w14:textId="77777777" w:rsidR="00645F1D" w:rsidRPr="00504371" w:rsidRDefault="00645F1D" w:rsidP="00950FD1">
            <w:pPr>
              <w:rPr>
                <w:rFonts w:ascii="Calibri" w:hAnsi="Calibri" w:cs="Calibri"/>
                <w:color w:val="000000"/>
                <w:sz w:val="22"/>
                <w:szCs w:val="22"/>
              </w:rPr>
            </w:pPr>
          </w:p>
        </w:tc>
      </w:tr>
      <w:tr w:rsidR="00645F1D" w:rsidRPr="00F822B1" w14:paraId="70EEDCE0" w14:textId="0D946B6B" w:rsidTr="00A43F74">
        <w:tc>
          <w:tcPr>
            <w:tcW w:w="2775" w:type="dxa"/>
          </w:tcPr>
          <w:p w14:paraId="5A21E54D" w14:textId="77777777"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Limit Amount</w:t>
            </w:r>
          </w:p>
        </w:tc>
        <w:tc>
          <w:tcPr>
            <w:tcW w:w="2481" w:type="dxa"/>
          </w:tcPr>
          <w:p w14:paraId="61669F4D" w14:textId="65C0B265" w:rsidR="00645F1D" w:rsidRPr="0098090A" w:rsidRDefault="00645F1D" w:rsidP="00950FD1">
            <w:pPr>
              <w:rPr>
                <w:rFonts w:ascii="Calibri" w:hAnsi="Calibri" w:cs="Calibri"/>
                <w:noProof w:val="0"/>
                <w:color w:val="000000"/>
                <w:sz w:val="22"/>
                <w:szCs w:val="22"/>
              </w:rPr>
            </w:pPr>
            <w:r w:rsidRPr="00504371">
              <w:rPr>
                <w:rFonts w:ascii="Calibri" w:hAnsi="Calibri" w:cs="Calibri"/>
                <w:color w:val="000000"/>
                <w:sz w:val="22"/>
                <w:szCs w:val="22"/>
              </w:rPr>
              <w:t>50000</w:t>
            </w:r>
          </w:p>
        </w:tc>
        <w:tc>
          <w:tcPr>
            <w:tcW w:w="3330" w:type="dxa"/>
          </w:tcPr>
          <w:p w14:paraId="11E9B20E" w14:textId="77777777" w:rsidR="00645F1D" w:rsidRPr="00504371" w:rsidRDefault="00645F1D" w:rsidP="00950FD1">
            <w:pPr>
              <w:rPr>
                <w:rFonts w:ascii="Calibri" w:hAnsi="Calibri" w:cs="Calibri"/>
                <w:color w:val="000000"/>
                <w:sz w:val="22"/>
                <w:szCs w:val="22"/>
              </w:rPr>
            </w:pPr>
          </w:p>
        </w:tc>
      </w:tr>
      <w:tr w:rsidR="00645F1D" w:rsidRPr="00F822B1" w14:paraId="6729A62E" w14:textId="4D606FD1" w:rsidTr="00A43F74">
        <w:tc>
          <w:tcPr>
            <w:tcW w:w="2775" w:type="dxa"/>
          </w:tcPr>
          <w:p w14:paraId="169C800E" w14:textId="77777777"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Source of Fund and Ratio</w:t>
            </w:r>
          </w:p>
        </w:tc>
        <w:tc>
          <w:tcPr>
            <w:tcW w:w="2481" w:type="dxa"/>
          </w:tcPr>
          <w:p w14:paraId="0CE9442C" w14:textId="12E22DD2"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EXIM 100</w:t>
            </w:r>
            <w:r>
              <w:rPr>
                <w:rFonts w:ascii="Calibri" w:hAnsi="Calibri" w:cs="Angsana New"/>
                <w:color w:val="000000"/>
                <w:sz w:val="22"/>
                <w:szCs w:val="22"/>
                <w:cs/>
                <w:lang w:bidi="th-TH"/>
              </w:rPr>
              <w:t>%</w:t>
            </w:r>
          </w:p>
        </w:tc>
        <w:tc>
          <w:tcPr>
            <w:tcW w:w="3330" w:type="dxa"/>
          </w:tcPr>
          <w:p w14:paraId="07AE8FA1" w14:textId="77777777" w:rsidR="00645F1D" w:rsidRDefault="00645F1D" w:rsidP="00950FD1">
            <w:pPr>
              <w:rPr>
                <w:rFonts w:ascii="Calibri" w:hAnsi="Calibri" w:cs="Calibri"/>
                <w:color w:val="000000"/>
                <w:sz w:val="22"/>
                <w:szCs w:val="22"/>
              </w:rPr>
            </w:pPr>
          </w:p>
        </w:tc>
      </w:tr>
      <w:tr w:rsidR="00645F1D" w:rsidRPr="00F822B1" w14:paraId="2DD8C14A" w14:textId="4EC8B9C7" w:rsidTr="00A43F74">
        <w:tc>
          <w:tcPr>
            <w:tcW w:w="2775" w:type="dxa"/>
          </w:tcPr>
          <w:p w14:paraId="43D923C7" w14:textId="77777777"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Main Purpose Code</w:t>
            </w:r>
          </w:p>
        </w:tc>
        <w:tc>
          <w:tcPr>
            <w:tcW w:w="2481" w:type="dxa"/>
          </w:tcPr>
          <w:p w14:paraId="7C3E66CD" w14:textId="77777777"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 xml:space="preserve">11110 </w:t>
            </w:r>
            <w:r>
              <w:rPr>
                <w:rFonts w:ascii="Calibri" w:hAnsi="Calibri" w:cs="Angsana New"/>
                <w:color w:val="000000"/>
                <w:sz w:val="22"/>
                <w:szCs w:val="22"/>
                <w:cs/>
                <w:lang w:bidi="th-TH"/>
              </w:rPr>
              <w:t>เพื่อการส่งออก</w:t>
            </w:r>
          </w:p>
        </w:tc>
        <w:tc>
          <w:tcPr>
            <w:tcW w:w="3330" w:type="dxa"/>
          </w:tcPr>
          <w:p w14:paraId="058BDA2B" w14:textId="77777777" w:rsidR="00645F1D" w:rsidRDefault="00645F1D" w:rsidP="00950FD1">
            <w:pPr>
              <w:rPr>
                <w:rFonts w:ascii="Calibri" w:hAnsi="Calibri" w:cs="Calibri"/>
                <w:color w:val="000000"/>
                <w:sz w:val="22"/>
                <w:szCs w:val="22"/>
              </w:rPr>
            </w:pPr>
          </w:p>
        </w:tc>
      </w:tr>
      <w:tr w:rsidR="00645F1D" w:rsidRPr="00F822B1" w14:paraId="4BF6C387" w14:textId="613D530D" w:rsidTr="00A43F74">
        <w:tc>
          <w:tcPr>
            <w:tcW w:w="2775" w:type="dxa"/>
          </w:tcPr>
          <w:p w14:paraId="6F7BF512" w14:textId="77777777"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Business Type</w:t>
            </w:r>
          </w:p>
        </w:tc>
        <w:tc>
          <w:tcPr>
            <w:tcW w:w="2481" w:type="dxa"/>
          </w:tcPr>
          <w:p w14:paraId="017599EF" w14:textId="64B26BE0" w:rsidR="00645F1D" w:rsidRPr="0098090A" w:rsidRDefault="00645F1D" w:rsidP="00950FD1">
            <w:pPr>
              <w:rPr>
                <w:rFonts w:ascii="Calibri" w:hAnsi="Calibri" w:cs="Calibri"/>
                <w:noProof w:val="0"/>
                <w:color w:val="000000"/>
                <w:sz w:val="22"/>
                <w:szCs w:val="22"/>
              </w:rPr>
            </w:pPr>
            <w:r>
              <w:rPr>
                <w:rFonts w:ascii="Calibri" w:hAnsi="Calibri" w:cs="Angsana New"/>
                <w:color w:val="000000"/>
                <w:sz w:val="22"/>
                <w:szCs w:val="22"/>
                <w:cs/>
                <w:lang w:bidi="th-TH"/>
              </w:rPr>
              <w:t>เพื่อใช้หมุนเวียนในธุรกิจ</w:t>
            </w:r>
          </w:p>
        </w:tc>
        <w:tc>
          <w:tcPr>
            <w:tcW w:w="3330" w:type="dxa"/>
          </w:tcPr>
          <w:p w14:paraId="08A7F2BE" w14:textId="77777777" w:rsidR="00645F1D" w:rsidRDefault="00645F1D" w:rsidP="00950FD1">
            <w:pPr>
              <w:rPr>
                <w:rFonts w:ascii="Calibri" w:hAnsi="Calibri" w:cs="Angsana New"/>
                <w:color w:val="000000"/>
                <w:sz w:val="22"/>
                <w:szCs w:val="22"/>
                <w:cs/>
                <w:lang w:bidi="th-TH"/>
              </w:rPr>
            </w:pPr>
          </w:p>
        </w:tc>
      </w:tr>
      <w:tr w:rsidR="00645F1D" w:rsidRPr="00F822B1" w14:paraId="78A41104" w14:textId="2E180E69" w:rsidTr="00A43F74">
        <w:tc>
          <w:tcPr>
            <w:tcW w:w="2775" w:type="dxa"/>
          </w:tcPr>
          <w:p w14:paraId="54B7EACB" w14:textId="77777777" w:rsidR="00645F1D" w:rsidRDefault="00645F1D" w:rsidP="00950FD1">
            <w:pPr>
              <w:rPr>
                <w:rFonts w:ascii="Calibri" w:hAnsi="Calibri" w:cs="Calibri"/>
                <w:noProof w:val="0"/>
                <w:color w:val="000000"/>
                <w:sz w:val="22"/>
                <w:szCs w:val="22"/>
              </w:rPr>
            </w:pPr>
            <w:r>
              <w:rPr>
                <w:rFonts w:ascii="Calibri" w:hAnsi="Calibri" w:cs="Calibri"/>
                <w:color w:val="000000"/>
                <w:sz w:val="22"/>
                <w:szCs w:val="22"/>
              </w:rPr>
              <w:t>Condition Deposit</w:t>
            </w:r>
          </w:p>
        </w:tc>
        <w:tc>
          <w:tcPr>
            <w:tcW w:w="2481" w:type="dxa"/>
          </w:tcPr>
          <w:p w14:paraId="2EB760B0" w14:textId="2800744B"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Deposit as collateral in the amount of MTHB 0</w:t>
            </w:r>
            <w:r>
              <w:rPr>
                <w:rFonts w:ascii="Calibri" w:hAnsi="Calibri" w:cs="Angsana New"/>
                <w:color w:val="000000"/>
                <w:sz w:val="22"/>
                <w:szCs w:val="22"/>
                <w:cs/>
                <w:lang w:bidi="th-TH"/>
              </w:rPr>
              <w:t>.</w:t>
            </w:r>
            <w:r>
              <w:rPr>
                <w:rFonts w:ascii="Calibri" w:hAnsi="Calibri" w:cs="Calibri"/>
                <w:color w:val="000000"/>
                <w:sz w:val="22"/>
                <w:szCs w:val="22"/>
              </w:rPr>
              <w:t>05</w:t>
            </w:r>
          </w:p>
        </w:tc>
        <w:tc>
          <w:tcPr>
            <w:tcW w:w="3330" w:type="dxa"/>
          </w:tcPr>
          <w:p w14:paraId="6BED8C23" w14:textId="77777777" w:rsidR="00645F1D" w:rsidRDefault="00645F1D" w:rsidP="00950FD1">
            <w:pPr>
              <w:rPr>
                <w:rFonts w:ascii="Calibri" w:hAnsi="Calibri" w:cs="Calibri"/>
                <w:color w:val="000000"/>
                <w:sz w:val="22"/>
                <w:szCs w:val="22"/>
              </w:rPr>
            </w:pPr>
          </w:p>
        </w:tc>
      </w:tr>
      <w:tr w:rsidR="00645F1D" w:rsidRPr="00F822B1" w14:paraId="5D3EC3AD" w14:textId="13260B2F" w:rsidTr="00A43F74">
        <w:tc>
          <w:tcPr>
            <w:tcW w:w="2775" w:type="dxa"/>
          </w:tcPr>
          <w:p w14:paraId="492DC575" w14:textId="77777777" w:rsidR="00645F1D" w:rsidRDefault="00645F1D" w:rsidP="00950FD1">
            <w:pPr>
              <w:rPr>
                <w:rFonts w:ascii="Calibri" w:hAnsi="Calibri" w:cs="Calibri"/>
                <w:noProof w:val="0"/>
                <w:color w:val="000000"/>
                <w:sz w:val="22"/>
                <w:szCs w:val="22"/>
              </w:rPr>
            </w:pPr>
            <w:r>
              <w:rPr>
                <w:rFonts w:ascii="Calibri" w:hAnsi="Calibri" w:cs="Calibri"/>
                <w:color w:val="000000"/>
                <w:sz w:val="22"/>
                <w:szCs w:val="22"/>
              </w:rPr>
              <w:t>Interest</w:t>
            </w:r>
          </w:p>
        </w:tc>
        <w:tc>
          <w:tcPr>
            <w:tcW w:w="2481" w:type="dxa"/>
          </w:tcPr>
          <w:p w14:paraId="7BFCEED8" w14:textId="45781E0A"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 xml:space="preserve">FIXED </w:t>
            </w:r>
            <w:r>
              <w:rPr>
                <w:rFonts w:ascii="Calibri" w:hAnsi="Calibri" w:cs="Angsana New"/>
                <w:color w:val="000000"/>
                <w:sz w:val="22"/>
                <w:szCs w:val="22"/>
                <w:cs/>
                <w:lang w:bidi="th-TH"/>
              </w:rPr>
              <w:t xml:space="preserve">+ </w:t>
            </w:r>
            <w:r>
              <w:rPr>
                <w:rFonts w:ascii="Calibri" w:hAnsi="Calibri" w:cs="Calibri"/>
                <w:color w:val="000000"/>
                <w:sz w:val="22"/>
                <w:szCs w:val="22"/>
              </w:rPr>
              <w:t>1</w:t>
            </w:r>
            <w:r>
              <w:rPr>
                <w:rFonts w:ascii="Calibri" w:hAnsi="Calibri" w:cs="Angsana New"/>
                <w:color w:val="000000"/>
                <w:sz w:val="22"/>
                <w:szCs w:val="22"/>
                <w:cs/>
                <w:lang w:bidi="th-TH"/>
              </w:rPr>
              <w:t>.</w:t>
            </w:r>
            <w:r>
              <w:rPr>
                <w:rFonts w:ascii="Calibri" w:hAnsi="Calibri" w:cs="Calibri"/>
                <w:color w:val="000000"/>
                <w:sz w:val="22"/>
                <w:szCs w:val="22"/>
              </w:rPr>
              <w:t>50</w:t>
            </w:r>
            <w:r>
              <w:rPr>
                <w:rFonts w:ascii="Calibri" w:hAnsi="Calibri" w:cs="Angsana New"/>
                <w:color w:val="000000"/>
                <w:sz w:val="22"/>
                <w:szCs w:val="22"/>
                <w:cs/>
                <w:lang w:bidi="th-TH"/>
              </w:rPr>
              <w:t>% ต่อปี</w:t>
            </w:r>
          </w:p>
        </w:tc>
        <w:tc>
          <w:tcPr>
            <w:tcW w:w="3330" w:type="dxa"/>
          </w:tcPr>
          <w:p w14:paraId="3587D647" w14:textId="77777777" w:rsidR="00645F1D" w:rsidRDefault="00645F1D" w:rsidP="00950FD1">
            <w:pPr>
              <w:rPr>
                <w:rFonts w:ascii="Calibri" w:hAnsi="Calibri" w:cs="Calibri"/>
                <w:color w:val="000000"/>
                <w:sz w:val="22"/>
                <w:szCs w:val="22"/>
              </w:rPr>
            </w:pPr>
          </w:p>
        </w:tc>
      </w:tr>
      <w:tr w:rsidR="00645F1D" w:rsidRPr="00F822B1" w14:paraId="0E5AF150" w14:textId="37343138" w:rsidTr="00A43F74">
        <w:tc>
          <w:tcPr>
            <w:tcW w:w="2775" w:type="dxa"/>
          </w:tcPr>
          <w:p w14:paraId="4BE5AFE5" w14:textId="77777777" w:rsidR="00645F1D" w:rsidRDefault="00645F1D" w:rsidP="00950FD1">
            <w:pPr>
              <w:rPr>
                <w:rFonts w:ascii="Calibri" w:hAnsi="Calibri" w:cs="Calibri"/>
                <w:noProof w:val="0"/>
                <w:color w:val="000000"/>
                <w:sz w:val="22"/>
                <w:szCs w:val="22"/>
              </w:rPr>
            </w:pPr>
            <w:r>
              <w:rPr>
                <w:rFonts w:ascii="Calibri" w:hAnsi="Calibri" w:cs="Calibri"/>
                <w:color w:val="000000"/>
                <w:sz w:val="22"/>
                <w:szCs w:val="22"/>
              </w:rPr>
              <w:t>Fee</w:t>
            </w:r>
          </w:p>
        </w:tc>
        <w:tc>
          <w:tcPr>
            <w:tcW w:w="2481" w:type="dxa"/>
          </w:tcPr>
          <w:p w14:paraId="4599BB2F" w14:textId="2C253E59" w:rsidR="00645F1D" w:rsidRPr="0098090A" w:rsidRDefault="00645F1D" w:rsidP="00950FD1">
            <w:pPr>
              <w:rPr>
                <w:rFonts w:ascii="Calibri" w:hAnsi="Calibri" w:cs="Calibri"/>
                <w:noProof w:val="0"/>
                <w:color w:val="000000"/>
                <w:sz w:val="22"/>
                <w:szCs w:val="22"/>
              </w:rPr>
            </w:pPr>
          </w:p>
        </w:tc>
        <w:tc>
          <w:tcPr>
            <w:tcW w:w="3330" w:type="dxa"/>
          </w:tcPr>
          <w:p w14:paraId="6850F97F" w14:textId="77777777" w:rsidR="00645F1D" w:rsidRPr="0098090A" w:rsidRDefault="00645F1D" w:rsidP="00950FD1">
            <w:pPr>
              <w:rPr>
                <w:rFonts w:ascii="Calibri" w:hAnsi="Calibri" w:cs="Calibri"/>
                <w:noProof w:val="0"/>
                <w:color w:val="000000"/>
                <w:sz w:val="22"/>
                <w:szCs w:val="22"/>
              </w:rPr>
            </w:pPr>
          </w:p>
        </w:tc>
      </w:tr>
      <w:tr w:rsidR="00645F1D" w:rsidRPr="00F822B1" w14:paraId="37509129" w14:textId="05807A45" w:rsidTr="00A43F74">
        <w:tc>
          <w:tcPr>
            <w:tcW w:w="2775" w:type="dxa"/>
          </w:tcPr>
          <w:p w14:paraId="51E84A0D" w14:textId="77777777" w:rsidR="00645F1D" w:rsidRDefault="00645F1D" w:rsidP="00950FD1">
            <w:pPr>
              <w:rPr>
                <w:rFonts w:ascii="Calibri" w:hAnsi="Calibri" w:cs="Calibri"/>
                <w:noProof w:val="0"/>
                <w:color w:val="000000"/>
                <w:sz w:val="22"/>
                <w:szCs w:val="22"/>
              </w:rPr>
            </w:pPr>
            <w:r>
              <w:rPr>
                <w:rFonts w:ascii="Calibri" w:hAnsi="Calibri" w:cs="Calibri"/>
                <w:color w:val="000000"/>
                <w:sz w:val="22"/>
                <w:szCs w:val="22"/>
              </w:rPr>
              <w:t>Contract sign Date</w:t>
            </w:r>
          </w:p>
        </w:tc>
        <w:tc>
          <w:tcPr>
            <w:tcW w:w="2481" w:type="dxa"/>
          </w:tcPr>
          <w:p w14:paraId="576DB335" w14:textId="0E4EA943"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6</w:t>
            </w:r>
            <w:r>
              <w:rPr>
                <w:rFonts w:ascii="Calibri" w:hAnsi="Calibri" w:cs="Angsana New"/>
                <w:color w:val="000000"/>
                <w:sz w:val="22"/>
                <w:szCs w:val="22"/>
                <w:cs/>
                <w:lang w:bidi="th-TH"/>
              </w:rPr>
              <w:t>/</w:t>
            </w:r>
            <w:r>
              <w:rPr>
                <w:rFonts w:ascii="Calibri" w:hAnsi="Calibri" w:cs="Calibri"/>
                <w:color w:val="000000"/>
                <w:sz w:val="22"/>
                <w:szCs w:val="22"/>
              </w:rPr>
              <w:t>2</w:t>
            </w:r>
            <w:r>
              <w:rPr>
                <w:rFonts w:ascii="Calibri" w:hAnsi="Calibri" w:cs="Angsana New"/>
                <w:color w:val="000000"/>
                <w:sz w:val="22"/>
                <w:szCs w:val="22"/>
                <w:cs/>
                <w:lang w:bidi="th-TH"/>
              </w:rPr>
              <w:t>/</w:t>
            </w:r>
            <w:r>
              <w:rPr>
                <w:rFonts w:ascii="Calibri" w:hAnsi="Calibri" w:cs="Calibri"/>
                <w:color w:val="000000"/>
                <w:sz w:val="22"/>
                <w:szCs w:val="22"/>
              </w:rPr>
              <w:t>2023</w:t>
            </w:r>
          </w:p>
        </w:tc>
        <w:tc>
          <w:tcPr>
            <w:tcW w:w="3330" w:type="dxa"/>
          </w:tcPr>
          <w:p w14:paraId="2CDF6995" w14:textId="77777777" w:rsidR="00645F1D" w:rsidRDefault="00645F1D" w:rsidP="00950FD1">
            <w:pPr>
              <w:rPr>
                <w:rFonts w:ascii="Calibri" w:hAnsi="Calibri" w:cs="Calibri"/>
                <w:color w:val="000000"/>
                <w:sz w:val="22"/>
                <w:szCs w:val="22"/>
              </w:rPr>
            </w:pPr>
          </w:p>
        </w:tc>
      </w:tr>
      <w:tr w:rsidR="00645F1D" w:rsidRPr="00F822B1" w14:paraId="13349DE3" w14:textId="11E23BAB" w:rsidTr="00A43F74">
        <w:tc>
          <w:tcPr>
            <w:tcW w:w="2775" w:type="dxa"/>
          </w:tcPr>
          <w:p w14:paraId="28DD90FC" w14:textId="77777777" w:rsidR="00645F1D" w:rsidRDefault="00645F1D" w:rsidP="00950FD1">
            <w:pPr>
              <w:rPr>
                <w:rFonts w:ascii="Calibri" w:hAnsi="Calibri" w:cs="Calibri"/>
                <w:noProof w:val="0"/>
                <w:color w:val="000000"/>
                <w:sz w:val="22"/>
                <w:szCs w:val="22"/>
              </w:rPr>
            </w:pPr>
            <w:r>
              <w:rPr>
                <w:rFonts w:ascii="Calibri" w:hAnsi="Calibri" w:cs="Calibri"/>
                <w:color w:val="000000"/>
                <w:sz w:val="22"/>
                <w:szCs w:val="22"/>
              </w:rPr>
              <w:t>Effective Date</w:t>
            </w:r>
          </w:p>
        </w:tc>
        <w:tc>
          <w:tcPr>
            <w:tcW w:w="2481" w:type="dxa"/>
          </w:tcPr>
          <w:p w14:paraId="570FEB23" w14:textId="7FFA3E26"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8</w:t>
            </w:r>
            <w:r>
              <w:rPr>
                <w:rFonts w:ascii="Calibri" w:hAnsi="Calibri" w:cs="Angsana New"/>
                <w:color w:val="000000"/>
                <w:sz w:val="22"/>
                <w:szCs w:val="22"/>
                <w:cs/>
                <w:lang w:bidi="th-TH"/>
              </w:rPr>
              <w:t>/</w:t>
            </w:r>
            <w:r>
              <w:rPr>
                <w:rFonts w:ascii="Calibri" w:hAnsi="Calibri" w:cs="Calibri"/>
                <w:color w:val="000000"/>
                <w:sz w:val="22"/>
                <w:szCs w:val="22"/>
              </w:rPr>
              <w:t>2</w:t>
            </w:r>
            <w:r>
              <w:rPr>
                <w:rFonts w:ascii="Calibri" w:hAnsi="Calibri" w:cs="Angsana New"/>
                <w:color w:val="000000"/>
                <w:sz w:val="22"/>
                <w:szCs w:val="22"/>
                <w:cs/>
                <w:lang w:bidi="th-TH"/>
              </w:rPr>
              <w:t>/</w:t>
            </w:r>
            <w:r>
              <w:rPr>
                <w:rFonts w:ascii="Calibri" w:hAnsi="Calibri" w:cs="Calibri"/>
                <w:color w:val="000000"/>
                <w:sz w:val="22"/>
                <w:szCs w:val="22"/>
              </w:rPr>
              <w:t>2023</w:t>
            </w:r>
          </w:p>
        </w:tc>
        <w:tc>
          <w:tcPr>
            <w:tcW w:w="3330" w:type="dxa"/>
          </w:tcPr>
          <w:p w14:paraId="2F17CDFD" w14:textId="77777777" w:rsidR="00645F1D" w:rsidRDefault="00645F1D" w:rsidP="00950FD1">
            <w:pPr>
              <w:rPr>
                <w:rFonts w:ascii="Calibri" w:hAnsi="Calibri" w:cs="Calibri"/>
                <w:color w:val="000000"/>
                <w:sz w:val="22"/>
                <w:szCs w:val="22"/>
              </w:rPr>
            </w:pPr>
          </w:p>
        </w:tc>
      </w:tr>
      <w:tr w:rsidR="00645F1D" w:rsidRPr="00F822B1" w14:paraId="69422247" w14:textId="3F462599" w:rsidTr="00A43F74">
        <w:tc>
          <w:tcPr>
            <w:tcW w:w="2775" w:type="dxa"/>
          </w:tcPr>
          <w:p w14:paraId="6499D073" w14:textId="77777777" w:rsidR="00645F1D" w:rsidRDefault="00645F1D" w:rsidP="00950FD1">
            <w:pPr>
              <w:rPr>
                <w:rFonts w:ascii="Calibri" w:hAnsi="Calibri" w:cs="Calibri"/>
                <w:noProof w:val="0"/>
                <w:color w:val="000000"/>
                <w:sz w:val="22"/>
                <w:szCs w:val="22"/>
              </w:rPr>
            </w:pPr>
            <w:r>
              <w:rPr>
                <w:rFonts w:ascii="Calibri" w:hAnsi="Calibri" w:cs="Calibri"/>
                <w:color w:val="000000"/>
                <w:sz w:val="22"/>
                <w:szCs w:val="22"/>
              </w:rPr>
              <w:t>Expiry Date</w:t>
            </w:r>
          </w:p>
        </w:tc>
        <w:tc>
          <w:tcPr>
            <w:tcW w:w="2481" w:type="dxa"/>
          </w:tcPr>
          <w:p w14:paraId="7BDEB473" w14:textId="37C1871E"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31</w:t>
            </w:r>
            <w:r>
              <w:rPr>
                <w:rFonts w:ascii="Calibri" w:hAnsi="Calibri" w:cs="Angsana New"/>
                <w:color w:val="000000"/>
                <w:sz w:val="22"/>
                <w:szCs w:val="22"/>
                <w:cs/>
                <w:lang w:bidi="th-TH"/>
              </w:rPr>
              <w:t>/</w:t>
            </w:r>
            <w:r>
              <w:rPr>
                <w:rFonts w:ascii="Calibri" w:hAnsi="Calibri" w:cs="Calibri"/>
                <w:color w:val="000000"/>
                <w:sz w:val="22"/>
                <w:szCs w:val="22"/>
              </w:rPr>
              <w:t>12</w:t>
            </w:r>
            <w:r>
              <w:rPr>
                <w:rFonts w:ascii="Calibri" w:hAnsi="Calibri" w:cs="Angsana New"/>
                <w:color w:val="000000"/>
                <w:sz w:val="22"/>
                <w:szCs w:val="22"/>
                <w:cs/>
                <w:lang w:bidi="th-TH"/>
              </w:rPr>
              <w:t>/</w:t>
            </w:r>
            <w:r>
              <w:rPr>
                <w:rFonts w:ascii="Calibri" w:hAnsi="Calibri" w:cs="Calibri"/>
                <w:color w:val="000000"/>
                <w:sz w:val="22"/>
                <w:szCs w:val="22"/>
              </w:rPr>
              <w:t>9999</w:t>
            </w:r>
          </w:p>
        </w:tc>
        <w:tc>
          <w:tcPr>
            <w:tcW w:w="3330" w:type="dxa"/>
          </w:tcPr>
          <w:p w14:paraId="011D2B63" w14:textId="77777777" w:rsidR="00645F1D" w:rsidRDefault="00645F1D" w:rsidP="00950FD1">
            <w:pPr>
              <w:rPr>
                <w:rFonts w:ascii="Calibri" w:hAnsi="Calibri" w:cs="Calibri"/>
                <w:color w:val="000000"/>
                <w:sz w:val="22"/>
                <w:szCs w:val="22"/>
              </w:rPr>
            </w:pPr>
          </w:p>
        </w:tc>
      </w:tr>
      <w:tr w:rsidR="00645F1D" w:rsidRPr="00F822B1" w14:paraId="50443342" w14:textId="57162F68" w:rsidTr="00A43F74">
        <w:tc>
          <w:tcPr>
            <w:tcW w:w="2775" w:type="dxa"/>
          </w:tcPr>
          <w:p w14:paraId="2929EFD6" w14:textId="77777777" w:rsidR="00645F1D" w:rsidRDefault="00645F1D" w:rsidP="00950FD1">
            <w:pPr>
              <w:rPr>
                <w:rFonts w:ascii="Calibri" w:hAnsi="Calibri" w:cs="Calibri"/>
                <w:noProof w:val="0"/>
                <w:color w:val="000000"/>
                <w:sz w:val="22"/>
                <w:szCs w:val="22"/>
              </w:rPr>
            </w:pPr>
            <w:r>
              <w:rPr>
                <w:rFonts w:ascii="Calibri" w:hAnsi="Calibri" w:cs="Calibri"/>
                <w:color w:val="000000"/>
                <w:sz w:val="22"/>
                <w:szCs w:val="22"/>
              </w:rPr>
              <w:t>Authorize No</w:t>
            </w:r>
            <w:r>
              <w:rPr>
                <w:rFonts w:ascii="Calibri" w:hAnsi="Calibri" w:cs="Angsana New"/>
                <w:color w:val="000000"/>
                <w:sz w:val="22"/>
                <w:szCs w:val="22"/>
                <w:cs/>
                <w:lang w:bidi="th-TH"/>
              </w:rPr>
              <w:t>.</w:t>
            </w:r>
          </w:p>
        </w:tc>
        <w:tc>
          <w:tcPr>
            <w:tcW w:w="2481" w:type="dxa"/>
          </w:tcPr>
          <w:p w14:paraId="48E2A9C0" w14:textId="16696384" w:rsidR="00645F1D" w:rsidRPr="0098090A" w:rsidRDefault="00645F1D" w:rsidP="00950FD1">
            <w:pPr>
              <w:rPr>
                <w:rFonts w:ascii="Calibri" w:hAnsi="Calibri" w:cs="Calibri"/>
                <w:noProof w:val="0"/>
                <w:color w:val="000000"/>
                <w:sz w:val="22"/>
                <w:szCs w:val="22"/>
              </w:rPr>
            </w:pPr>
          </w:p>
        </w:tc>
        <w:tc>
          <w:tcPr>
            <w:tcW w:w="3330" w:type="dxa"/>
          </w:tcPr>
          <w:p w14:paraId="09259CB3" w14:textId="77777777" w:rsidR="00645F1D" w:rsidRPr="0098090A" w:rsidRDefault="00645F1D" w:rsidP="00950FD1">
            <w:pPr>
              <w:rPr>
                <w:rFonts w:ascii="Calibri" w:hAnsi="Calibri" w:cs="Calibri"/>
                <w:noProof w:val="0"/>
                <w:color w:val="000000"/>
                <w:sz w:val="22"/>
                <w:szCs w:val="22"/>
              </w:rPr>
            </w:pPr>
          </w:p>
        </w:tc>
      </w:tr>
      <w:tr w:rsidR="00645F1D" w:rsidRPr="00F822B1" w14:paraId="1BB109DC" w14:textId="02F93DE5" w:rsidTr="00A43F74">
        <w:tc>
          <w:tcPr>
            <w:tcW w:w="2775" w:type="dxa"/>
          </w:tcPr>
          <w:p w14:paraId="636F4424" w14:textId="77777777" w:rsidR="00645F1D" w:rsidRDefault="00645F1D" w:rsidP="00950FD1">
            <w:pPr>
              <w:rPr>
                <w:rFonts w:ascii="Calibri" w:hAnsi="Calibri" w:cs="Calibri"/>
                <w:noProof w:val="0"/>
                <w:color w:val="000000"/>
                <w:sz w:val="22"/>
                <w:szCs w:val="22"/>
              </w:rPr>
            </w:pPr>
            <w:r>
              <w:rPr>
                <w:rFonts w:ascii="Calibri" w:hAnsi="Calibri" w:cs="Calibri"/>
                <w:color w:val="000000"/>
                <w:sz w:val="22"/>
                <w:szCs w:val="22"/>
              </w:rPr>
              <w:t>Authorize Level</w:t>
            </w:r>
          </w:p>
        </w:tc>
        <w:tc>
          <w:tcPr>
            <w:tcW w:w="2481" w:type="dxa"/>
          </w:tcPr>
          <w:p w14:paraId="3E95F8C3" w14:textId="2309E5AF" w:rsidR="00645F1D" w:rsidRPr="0098090A" w:rsidRDefault="00645F1D" w:rsidP="00950FD1">
            <w:pPr>
              <w:rPr>
                <w:rFonts w:ascii="Calibri" w:hAnsi="Calibri" w:cs="Calibri"/>
                <w:noProof w:val="0"/>
                <w:color w:val="000000"/>
                <w:sz w:val="22"/>
                <w:szCs w:val="22"/>
              </w:rPr>
            </w:pPr>
            <w:r w:rsidRPr="00504371">
              <w:rPr>
                <w:rFonts w:ascii="Calibri" w:hAnsi="Calibri" w:cs="Calibri"/>
                <w:color w:val="000000"/>
                <w:sz w:val="22"/>
                <w:szCs w:val="22"/>
              </w:rPr>
              <w:t xml:space="preserve">50 </w:t>
            </w:r>
            <w:r w:rsidRPr="00504371">
              <w:rPr>
                <w:rFonts w:ascii="Calibri" w:hAnsi="Calibri" w:cs="Angsana New"/>
                <w:color w:val="000000"/>
                <w:sz w:val="22"/>
                <w:szCs w:val="22"/>
                <w:cs/>
                <w:lang w:bidi="th-TH"/>
              </w:rPr>
              <w:t>ผู้ช่วยกรรมการผู้จัดการ</w:t>
            </w:r>
          </w:p>
        </w:tc>
        <w:tc>
          <w:tcPr>
            <w:tcW w:w="3330" w:type="dxa"/>
          </w:tcPr>
          <w:p w14:paraId="2EC83CE1" w14:textId="77777777" w:rsidR="00645F1D" w:rsidRPr="00504371" w:rsidRDefault="00645F1D" w:rsidP="00950FD1">
            <w:pPr>
              <w:rPr>
                <w:rFonts w:ascii="Calibri" w:hAnsi="Calibri" w:cs="Calibri"/>
                <w:color w:val="000000"/>
                <w:sz w:val="22"/>
                <w:szCs w:val="22"/>
              </w:rPr>
            </w:pPr>
          </w:p>
        </w:tc>
      </w:tr>
      <w:tr w:rsidR="00645F1D" w:rsidRPr="00F822B1" w14:paraId="16431D31" w14:textId="52D4508B" w:rsidTr="00A43F74">
        <w:tc>
          <w:tcPr>
            <w:tcW w:w="2775" w:type="dxa"/>
          </w:tcPr>
          <w:p w14:paraId="71D40201" w14:textId="77777777" w:rsidR="00645F1D" w:rsidRDefault="00645F1D" w:rsidP="00950FD1">
            <w:pPr>
              <w:rPr>
                <w:rFonts w:ascii="Calibri" w:hAnsi="Calibri" w:cs="Calibri"/>
                <w:noProof w:val="0"/>
                <w:color w:val="000000"/>
                <w:sz w:val="22"/>
                <w:szCs w:val="22"/>
              </w:rPr>
            </w:pPr>
            <w:r>
              <w:rPr>
                <w:rFonts w:ascii="Calibri" w:hAnsi="Calibri" w:cs="Calibri"/>
                <w:color w:val="000000"/>
                <w:sz w:val="22"/>
                <w:szCs w:val="22"/>
              </w:rPr>
              <w:t>Authorize Date</w:t>
            </w:r>
          </w:p>
        </w:tc>
        <w:tc>
          <w:tcPr>
            <w:tcW w:w="2481" w:type="dxa"/>
          </w:tcPr>
          <w:p w14:paraId="6D5DCC55" w14:textId="78ADA84A" w:rsidR="00645F1D" w:rsidRPr="0098090A" w:rsidRDefault="00645F1D" w:rsidP="00950FD1">
            <w:pPr>
              <w:rPr>
                <w:rFonts w:ascii="Calibri" w:hAnsi="Calibri" w:cs="Calibri"/>
                <w:noProof w:val="0"/>
                <w:color w:val="000000"/>
                <w:sz w:val="22"/>
                <w:szCs w:val="22"/>
              </w:rPr>
            </w:pPr>
            <w:r w:rsidRPr="00504371">
              <w:rPr>
                <w:rFonts w:ascii="Calibri" w:hAnsi="Calibri" w:cs="Calibri"/>
                <w:color w:val="000000"/>
                <w:sz w:val="22"/>
                <w:szCs w:val="22"/>
              </w:rPr>
              <w:t>24</w:t>
            </w:r>
            <w:r w:rsidRPr="00504371">
              <w:rPr>
                <w:rFonts w:ascii="Calibri" w:hAnsi="Calibri" w:cs="Angsana New"/>
                <w:color w:val="000000"/>
                <w:sz w:val="22"/>
                <w:szCs w:val="22"/>
                <w:cs/>
                <w:lang w:bidi="th-TH"/>
              </w:rPr>
              <w:t>/</w:t>
            </w:r>
            <w:r w:rsidRPr="00504371">
              <w:rPr>
                <w:rFonts w:ascii="Calibri" w:hAnsi="Calibri" w:cs="Calibri"/>
                <w:color w:val="000000"/>
                <w:sz w:val="22"/>
                <w:szCs w:val="22"/>
              </w:rPr>
              <w:t>1</w:t>
            </w:r>
            <w:r w:rsidRPr="00504371">
              <w:rPr>
                <w:rFonts w:ascii="Calibri" w:hAnsi="Calibri" w:cs="Angsana New"/>
                <w:color w:val="000000"/>
                <w:sz w:val="22"/>
                <w:szCs w:val="22"/>
                <w:cs/>
                <w:lang w:bidi="th-TH"/>
              </w:rPr>
              <w:t>/</w:t>
            </w:r>
            <w:r w:rsidRPr="00504371">
              <w:rPr>
                <w:rFonts w:ascii="Calibri" w:hAnsi="Calibri" w:cs="Calibri"/>
                <w:color w:val="000000"/>
                <w:sz w:val="22"/>
                <w:szCs w:val="22"/>
              </w:rPr>
              <w:t>2023</w:t>
            </w:r>
          </w:p>
        </w:tc>
        <w:tc>
          <w:tcPr>
            <w:tcW w:w="3330" w:type="dxa"/>
          </w:tcPr>
          <w:p w14:paraId="3622B5F2" w14:textId="77777777" w:rsidR="00645F1D" w:rsidRPr="00504371" w:rsidRDefault="00645F1D" w:rsidP="00950FD1">
            <w:pPr>
              <w:rPr>
                <w:rFonts w:ascii="Calibri" w:hAnsi="Calibri" w:cs="Calibri"/>
                <w:color w:val="000000"/>
                <w:sz w:val="22"/>
                <w:szCs w:val="22"/>
              </w:rPr>
            </w:pPr>
          </w:p>
        </w:tc>
      </w:tr>
      <w:tr w:rsidR="00645F1D" w:rsidRPr="00F822B1" w14:paraId="56ED36FA" w14:textId="6CAAC965" w:rsidTr="00A43F74">
        <w:tc>
          <w:tcPr>
            <w:tcW w:w="2775" w:type="dxa"/>
          </w:tcPr>
          <w:p w14:paraId="27C39973" w14:textId="77777777" w:rsidR="00645F1D" w:rsidRDefault="00645F1D" w:rsidP="00950FD1">
            <w:pPr>
              <w:rPr>
                <w:rFonts w:ascii="Calibri" w:hAnsi="Calibri" w:cs="Calibri"/>
                <w:noProof w:val="0"/>
                <w:color w:val="000000"/>
                <w:sz w:val="22"/>
                <w:szCs w:val="22"/>
              </w:rPr>
            </w:pPr>
            <w:r>
              <w:rPr>
                <w:rFonts w:ascii="Calibri" w:hAnsi="Calibri" w:cs="Calibri"/>
                <w:color w:val="000000"/>
                <w:sz w:val="22"/>
                <w:szCs w:val="22"/>
              </w:rPr>
              <w:t>Customer Type</w:t>
            </w:r>
          </w:p>
        </w:tc>
        <w:tc>
          <w:tcPr>
            <w:tcW w:w="2481" w:type="dxa"/>
          </w:tcPr>
          <w:p w14:paraId="15E2908B" w14:textId="68ED5B9C"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Non</w:t>
            </w:r>
            <w:r>
              <w:rPr>
                <w:rFonts w:ascii="Calibri" w:hAnsi="Calibri" w:cs="Angsana New"/>
                <w:color w:val="000000"/>
                <w:sz w:val="22"/>
                <w:szCs w:val="22"/>
                <w:cs/>
                <w:lang w:bidi="th-TH"/>
              </w:rPr>
              <w:t>-</w:t>
            </w:r>
            <w:r>
              <w:rPr>
                <w:rFonts w:ascii="Calibri" w:hAnsi="Calibri" w:cs="Calibri"/>
                <w:color w:val="000000"/>
                <w:sz w:val="22"/>
                <w:szCs w:val="22"/>
              </w:rPr>
              <w:t>Resident</w:t>
            </w:r>
          </w:p>
        </w:tc>
        <w:tc>
          <w:tcPr>
            <w:tcW w:w="3330" w:type="dxa"/>
          </w:tcPr>
          <w:p w14:paraId="6EFD28A4" w14:textId="77777777" w:rsidR="00645F1D" w:rsidRDefault="00645F1D" w:rsidP="00950FD1">
            <w:pPr>
              <w:rPr>
                <w:rFonts w:ascii="Calibri" w:hAnsi="Calibri" w:cs="Calibri"/>
                <w:color w:val="000000"/>
                <w:sz w:val="22"/>
                <w:szCs w:val="22"/>
              </w:rPr>
            </w:pPr>
          </w:p>
        </w:tc>
      </w:tr>
      <w:tr w:rsidR="00645F1D" w:rsidRPr="00F822B1" w14:paraId="3576DBED" w14:textId="010D0CA6" w:rsidTr="00A43F74">
        <w:tc>
          <w:tcPr>
            <w:tcW w:w="2775" w:type="dxa"/>
          </w:tcPr>
          <w:p w14:paraId="6562FA1F" w14:textId="77777777" w:rsidR="00645F1D" w:rsidRDefault="00645F1D" w:rsidP="00950FD1">
            <w:pPr>
              <w:rPr>
                <w:rFonts w:ascii="Calibri" w:hAnsi="Calibri" w:cs="Calibri"/>
                <w:noProof w:val="0"/>
                <w:color w:val="000000"/>
                <w:sz w:val="22"/>
                <w:szCs w:val="22"/>
              </w:rPr>
            </w:pPr>
            <w:r>
              <w:rPr>
                <w:rFonts w:ascii="Calibri" w:hAnsi="Calibri" w:cs="Calibri"/>
                <w:color w:val="000000"/>
                <w:sz w:val="22"/>
                <w:szCs w:val="22"/>
              </w:rPr>
              <w:t>Country of Risk</w:t>
            </w:r>
          </w:p>
        </w:tc>
        <w:tc>
          <w:tcPr>
            <w:tcW w:w="2481" w:type="dxa"/>
          </w:tcPr>
          <w:p w14:paraId="21226748" w14:textId="5938FBAB" w:rsidR="00645F1D" w:rsidRPr="0098090A" w:rsidRDefault="00645F1D" w:rsidP="00950FD1">
            <w:pPr>
              <w:rPr>
                <w:rFonts w:ascii="Calibri" w:hAnsi="Calibri" w:cs="Calibri"/>
                <w:noProof w:val="0"/>
                <w:color w:val="000000"/>
                <w:sz w:val="22"/>
                <w:szCs w:val="22"/>
              </w:rPr>
            </w:pPr>
          </w:p>
        </w:tc>
        <w:tc>
          <w:tcPr>
            <w:tcW w:w="3330" w:type="dxa"/>
          </w:tcPr>
          <w:p w14:paraId="6CAAF386" w14:textId="77777777" w:rsidR="00645F1D" w:rsidRPr="0098090A" w:rsidRDefault="00645F1D" w:rsidP="00950FD1">
            <w:pPr>
              <w:rPr>
                <w:rFonts w:ascii="Calibri" w:hAnsi="Calibri" w:cs="Calibri"/>
                <w:noProof w:val="0"/>
                <w:color w:val="000000"/>
                <w:sz w:val="22"/>
                <w:szCs w:val="22"/>
              </w:rPr>
            </w:pPr>
          </w:p>
        </w:tc>
      </w:tr>
      <w:tr w:rsidR="00645F1D" w:rsidRPr="00F822B1" w14:paraId="74924180" w14:textId="754D56DC" w:rsidTr="00A43F74">
        <w:tc>
          <w:tcPr>
            <w:tcW w:w="2775" w:type="dxa"/>
          </w:tcPr>
          <w:p w14:paraId="2BDFDD21" w14:textId="77777777" w:rsidR="00645F1D" w:rsidRDefault="00645F1D" w:rsidP="00950FD1">
            <w:pPr>
              <w:rPr>
                <w:rFonts w:ascii="Calibri" w:hAnsi="Calibri" w:cs="Calibri"/>
                <w:noProof w:val="0"/>
                <w:color w:val="000000"/>
                <w:sz w:val="22"/>
                <w:szCs w:val="22"/>
              </w:rPr>
            </w:pPr>
            <w:r>
              <w:rPr>
                <w:rFonts w:ascii="Calibri" w:hAnsi="Calibri" w:cs="Calibri"/>
                <w:color w:val="000000"/>
                <w:sz w:val="22"/>
                <w:szCs w:val="22"/>
              </w:rPr>
              <w:t>Ratio of Risk</w:t>
            </w:r>
          </w:p>
        </w:tc>
        <w:tc>
          <w:tcPr>
            <w:tcW w:w="2481" w:type="dxa"/>
          </w:tcPr>
          <w:p w14:paraId="46330026" w14:textId="541382FC" w:rsidR="00645F1D" w:rsidRPr="0098090A" w:rsidRDefault="00645F1D" w:rsidP="00950FD1">
            <w:pPr>
              <w:rPr>
                <w:rFonts w:ascii="Calibri" w:hAnsi="Calibri" w:cs="Calibri"/>
                <w:noProof w:val="0"/>
                <w:color w:val="000000"/>
                <w:sz w:val="22"/>
                <w:szCs w:val="22"/>
              </w:rPr>
            </w:pPr>
          </w:p>
        </w:tc>
        <w:tc>
          <w:tcPr>
            <w:tcW w:w="3330" w:type="dxa"/>
          </w:tcPr>
          <w:p w14:paraId="330A32FA" w14:textId="77777777" w:rsidR="00645F1D" w:rsidRPr="0098090A" w:rsidRDefault="00645F1D" w:rsidP="00950FD1">
            <w:pPr>
              <w:rPr>
                <w:rFonts w:ascii="Calibri" w:hAnsi="Calibri" w:cs="Calibri"/>
                <w:noProof w:val="0"/>
                <w:color w:val="000000"/>
                <w:sz w:val="22"/>
                <w:szCs w:val="22"/>
              </w:rPr>
            </w:pPr>
          </w:p>
        </w:tc>
      </w:tr>
      <w:tr w:rsidR="00645F1D" w:rsidRPr="00F822B1" w14:paraId="17812652" w14:textId="295280CE" w:rsidTr="00A43F74">
        <w:tc>
          <w:tcPr>
            <w:tcW w:w="2775" w:type="dxa"/>
          </w:tcPr>
          <w:p w14:paraId="29E7CBC7" w14:textId="77777777" w:rsidR="00645F1D" w:rsidRDefault="00645F1D" w:rsidP="00950FD1">
            <w:pPr>
              <w:rPr>
                <w:rFonts w:ascii="Calibri" w:hAnsi="Calibri" w:cs="Calibri"/>
                <w:noProof w:val="0"/>
                <w:color w:val="000000"/>
                <w:sz w:val="22"/>
                <w:szCs w:val="22"/>
              </w:rPr>
            </w:pPr>
            <w:r>
              <w:rPr>
                <w:rFonts w:ascii="Calibri" w:hAnsi="Calibri" w:cs="Calibri"/>
                <w:color w:val="000000"/>
                <w:sz w:val="22"/>
                <w:szCs w:val="22"/>
              </w:rPr>
              <w:t>Business size</w:t>
            </w:r>
          </w:p>
        </w:tc>
        <w:tc>
          <w:tcPr>
            <w:tcW w:w="2481" w:type="dxa"/>
          </w:tcPr>
          <w:p w14:paraId="3C8169EF" w14:textId="352EDC7D" w:rsidR="00645F1D" w:rsidRPr="0098090A" w:rsidRDefault="00645F1D" w:rsidP="00950FD1">
            <w:pPr>
              <w:rPr>
                <w:rFonts w:ascii="Calibri" w:hAnsi="Calibri" w:cs="Calibri"/>
                <w:noProof w:val="0"/>
                <w:color w:val="000000"/>
                <w:sz w:val="22"/>
                <w:szCs w:val="22"/>
              </w:rPr>
            </w:pPr>
            <w:r w:rsidRPr="00504371">
              <w:rPr>
                <w:rFonts w:ascii="Calibri" w:hAnsi="Calibri" w:cs="Calibri"/>
                <w:color w:val="000000"/>
                <w:sz w:val="22"/>
                <w:szCs w:val="22"/>
              </w:rPr>
              <w:t>S Small</w:t>
            </w:r>
          </w:p>
        </w:tc>
        <w:tc>
          <w:tcPr>
            <w:tcW w:w="3330" w:type="dxa"/>
          </w:tcPr>
          <w:p w14:paraId="5D242C76" w14:textId="77777777" w:rsidR="00645F1D" w:rsidRPr="00504371" w:rsidRDefault="00645F1D" w:rsidP="00950FD1">
            <w:pPr>
              <w:rPr>
                <w:rFonts w:ascii="Calibri" w:hAnsi="Calibri" w:cs="Calibri"/>
                <w:color w:val="000000"/>
                <w:sz w:val="22"/>
                <w:szCs w:val="22"/>
              </w:rPr>
            </w:pPr>
          </w:p>
        </w:tc>
      </w:tr>
      <w:tr w:rsidR="00645F1D" w:rsidRPr="00F822B1" w14:paraId="12A2A66E" w14:textId="4FCA8B99" w:rsidTr="00A43F74">
        <w:tc>
          <w:tcPr>
            <w:tcW w:w="2775" w:type="dxa"/>
          </w:tcPr>
          <w:p w14:paraId="50A7E005" w14:textId="77777777" w:rsidR="00645F1D" w:rsidRDefault="00645F1D" w:rsidP="00950FD1">
            <w:pPr>
              <w:rPr>
                <w:rFonts w:ascii="Calibri" w:hAnsi="Calibri" w:cs="Calibri"/>
                <w:noProof w:val="0"/>
                <w:color w:val="000000"/>
                <w:sz w:val="22"/>
                <w:szCs w:val="22"/>
              </w:rPr>
            </w:pPr>
            <w:r>
              <w:rPr>
                <w:rFonts w:ascii="Calibri" w:hAnsi="Calibri" w:cs="Calibri"/>
                <w:color w:val="000000"/>
                <w:sz w:val="22"/>
                <w:szCs w:val="22"/>
              </w:rPr>
              <w:t>Major Condition</w:t>
            </w:r>
          </w:p>
        </w:tc>
        <w:tc>
          <w:tcPr>
            <w:tcW w:w="2481" w:type="dxa"/>
          </w:tcPr>
          <w:p w14:paraId="5349FD8D" w14:textId="77777777" w:rsidR="00645F1D" w:rsidRDefault="00645F1D" w:rsidP="00950FD1">
            <w:pPr>
              <w:rPr>
                <w:rFonts w:ascii="Calibri" w:hAnsi="Calibri" w:cs="Calibri"/>
                <w:noProof w:val="0"/>
                <w:color w:val="000000"/>
                <w:sz w:val="22"/>
                <w:szCs w:val="22"/>
              </w:rPr>
            </w:pPr>
          </w:p>
          <w:p w14:paraId="5890ECFA" w14:textId="77777777" w:rsidR="00645F1D" w:rsidRPr="00897DBA" w:rsidRDefault="00645F1D" w:rsidP="00950FD1"/>
        </w:tc>
        <w:tc>
          <w:tcPr>
            <w:tcW w:w="3330" w:type="dxa"/>
          </w:tcPr>
          <w:p w14:paraId="285A5988" w14:textId="77777777" w:rsidR="00645F1D" w:rsidRDefault="00645F1D" w:rsidP="00950FD1">
            <w:pPr>
              <w:rPr>
                <w:rFonts w:ascii="Calibri" w:hAnsi="Calibri" w:cs="Calibri"/>
                <w:noProof w:val="0"/>
                <w:color w:val="000000"/>
                <w:sz w:val="22"/>
                <w:szCs w:val="22"/>
              </w:rPr>
            </w:pPr>
          </w:p>
        </w:tc>
      </w:tr>
      <w:tr w:rsidR="00645F1D" w:rsidRPr="00F822B1" w14:paraId="7E3BA02F" w14:textId="2D296DEE" w:rsidTr="00A43F74">
        <w:tc>
          <w:tcPr>
            <w:tcW w:w="2775" w:type="dxa"/>
          </w:tcPr>
          <w:p w14:paraId="04D7780C" w14:textId="77777777" w:rsidR="00645F1D" w:rsidRDefault="00645F1D" w:rsidP="00950FD1">
            <w:pPr>
              <w:rPr>
                <w:rFonts w:ascii="Calibri" w:hAnsi="Calibri" w:cs="Calibri"/>
                <w:noProof w:val="0"/>
                <w:color w:val="000000"/>
                <w:sz w:val="22"/>
                <w:szCs w:val="22"/>
              </w:rPr>
            </w:pPr>
            <w:r>
              <w:rPr>
                <w:rFonts w:ascii="Calibri" w:hAnsi="Calibri" w:cs="Calibri"/>
                <w:color w:val="000000"/>
                <w:sz w:val="22"/>
                <w:szCs w:val="22"/>
              </w:rPr>
              <w:t>Minor Condition</w:t>
            </w:r>
          </w:p>
        </w:tc>
        <w:tc>
          <w:tcPr>
            <w:tcW w:w="2481" w:type="dxa"/>
          </w:tcPr>
          <w:p w14:paraId="59250CAB" w14:textId="77777777" w:rsidR="00645F1D" w:rsidRPr="00897DBA" w:rsidRDefault="00645F1D" w:rsidP="00950FD1"/>
        </w:tc>
        <w:tc>
          <w:tcPr>
            <w:tcW w:w="3330" w:type="dxa"/>
          </w:tcPr>
          <w:p w14:paraId="296B0DCB" w14:textId="77777777" w:rsidR="00645F1D" w:rsidRPr="00897DBA" w:rsidRDefault="00645F1D" w:rsidP="00950FD1"/>
        </w:tc>
      </w:tr>
      <w:tr w:rsidR="00645F1D" w:rsidRPr="00F822B1" w14:paraId="3930CF2C" w14:textId="0AFCDF6B" w:rsidTr="00A43F74">
        <w:tc>
          <w:tcPr>
            <w:tcW w:w="2775" w:type="dxa"/>
          </w:tcPr>
          <w:p w14:paraId="507D3491" w14:textId="77777777" w:rsidR="00645F1D" w:rsidRDefault="00645F1D" w:rsidP="00950FD1">
            <w:pPr>
              <w:rPr>
                <w:rFonts w:ascii="Calibri" w:hAnsi="Calibri" w:cs="Calibri"/>
                <w:noProof w:val="0"/>
                <w:color w:val="000000"/>
                <w:sz w:val="22"/>
                <w:szCs w:val="22"/>
              </w:rPr>
            </w:pPr>
            <w:r>
              <w:rPr>
                <w:rFonts w:ascii="Calibri" w:hAnsi="Calibri" w:cs="Calibri"/>
                <w:color w:val="000000"/>
                <w:sz w:val="22"/>
                <w:szCs w:val="22"/>
              </w:rPr>
              <w:t>Condition Pre Approve</w:t>
            </w:r>
          </w:p>
        </w:tc>
        <w:tc>
          <w:tcPr>
            <w:tcW w:w="2481" w:type="dxa"/>
          </w:tcPr>
          <w:p w14:paraId="6E568480" w14:textId="77777777" w:rsidR="00645F1D" w:rsidRPr="00897DBA" w:rsidRDefault="00645F1D" w:rsidP="00950FD1"/>
        </w:tc>
        <w:tc>
          <w:tcPr>
            <w:tcW w:w="3330" w:type="dxa"/>
          </w:tcPr>
          <w:p w14:paraId="2213C7F7" w14:textId="77777777" w:rsidR="00645F1D" w:rsidRPr="00897DBA" w:rsidRDefault="00645F1D" w:rsidP="00950FD1"/>
        </w:tc>
      </w:tr>
      <w:tr w:rsidR="00645F1D" w:rsidRPr="00F822B1" w14:paraId="7AFDD496" w14:textId="6BEB1C21" w:rsidTr="00A43F74">
        <w:tc>
          <w:tcPr>
            <w:tcW w:w="2775" w:type="dxa"/>
          </w:tcPr>
          <w:p w14:paraId="2088965D" w14:textId="77777777" w:rsidR="00645F1D" w:rsidRDefault="00645F1D" w:rsidP="00950FD1">
            <w:pPr>
              <w:rPr>
                <w:rFonts w:ascii="Calibri" w:hAnsi="Calibri" w:cs="Calibri"/>
                <w:noProof w:val="0"/>
                <w:color w:val="000000"/>
                <w:sz w:val="22"/>
                <w:szCs w:val="22"/>
              </w:rPr>
            </w:pPr>
            <w:r>
              <w:rPr>
                <w:rFonts w:ascii="Calibri" w:hAnsi="Calibri" w:cs="Calibri"/>
                <w:color w:val="000000"/>
                <w:sz w:val="22"/>
                <w:szCs w:val="22"/>
              </w:rPr>
              <w:t>Condition Other</w:t>
            </w:r>
          </w:p>
        </w:tc>
        <w:tc>
          <w:tcPr>
            <w:tcW w:w="2481" w:type="dxa"/>
          </w:tcPr>
          <w:p w14:paraId="32FD3D49" w14:textId="77777777" w:rsidR="00645F1D" w:rsidRPr="00897DBA" w:rsidRDefault="00645F1D" w:rsidP="00950FD1"/>
        </w:tc>
        <w:tc>
          <w:tcPr>
            <w:tcW w:w="3330" w:type="dxa"/>
          </w:tcPr>
          <w:p w14:paraId="35A3102E" w14:textId="77777777" w:rsidR="00645F1D" w:rsidRPr="00897DBA" w:rsidRDefault="00645F1D" w:rsidP="00950FD1"/>
        </w:tc>
      </w:tr>
      <w:tr w:rsidR="00645F1D" w:rsidRPr="00F822B1" w14:paraId="2A412536" w14:textId="4BB087A8" w:rsidTr="00A43F74">
        <w:tc>
          <w:tcPr>
            <w:tcW w:w="2775" w:type="dxa"/>
          </w:tcPr>
          <w:p w14:paraId="76D165BE" w14:textId="77777777" w:rsidR="00645F1D" w:rsidRDefault="00645F1D" w:rsidP="00950FD1">
            <w:pPr>
              <w:rPr>
                <w:rFonts w:ascii="Calibri" w:hAnsi="Calibri" w:cs="Calibri"/>
                <w:noProof w:val="0"/>
                <w:color w:val="000000"/>
                <w:sz w:val="22"/>
                <w:szCs w:val="22"/>
              </w:rPr>
            </w:pPr>
            <w:r>
              <w:rPr>
                <w:rFonts w:ascii="Calibri" w:hAnsi="Calibri" w:cs="Calibri"/>
                <w:color w:val="000000"/>
                <w:sz w:val="22"/>
                <w:szCs w:val="22"/>
              </w:rPr>
              <w:t>Hashtag</w:t>
            </w:r>
          </w:p>
        </w:tc>
        <w:tc>
          <w:tcPr>
            <w:tcW w:w="2481" w:type="dxa"/>
          </w:tcPr>
          <w:p w14:paraId="5A390F8D" w14:textId="77777777"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#BCG</w:t>
            </w:r>
          </w:p>
        </w:tc>
        <w:tc>
          <w:tcPr>
            <w:tcW w:w="3330" w:type="dxa"/>
          </w:tcPr>
          <w:p w14:paraId="4E5114CB" w14:textId="77777777" w:rsidR="00645F1D" w:rsidRDefault="00645F1D" w:rsidP="00950FD1">
            <w:pPr>
              <w:rPr>
                <w:rFonts w:ascii="Calibri" w:hAnsi="Calibri" w:cs="Calibri"/>
                <w:color w:val="000000"/>
                <w:sz w:val="22"/>
                <w:szCs w:val="22"/>
              </w:rPr>
            </w:pPr>
          </w:p>
        </w:tc>
      </w:tr>
      <w:tr w:rsidR="00645F1D" w:rsidRPr="00F822B1" w14:paraId="356453D5" w14:textId="179784A5" w:rsidTr="00A43F74">
        <w:tc>
          <w:tcPr>
            <w:tcW w:w="2775" w:type="dxa"/>
          </w:tcPr>
          <w:p w14:paraId="203D4071" w14:textId="77777777" w:rsidR="00645F1D" w:rsidRDefault="00645F1D" w:rsidP="00950FD1">
            <w:pPr>
              <w:rPr>
                <w:rFonts w:ascii="Calibri" w:hAnsi="Calibri" w:cs="Calibri"/>
                <w:noProof w:val="0"/>
                <w:color w:val="000000"/>
                <w:sz w:val="22"/>
                <w:szCs w:val="22"/>
              </w:rPr>
            </w:pPr>
            <w:r>
              <w:rPr>
                <w:rFonts w:ascii="Calibri" w:hAnsi="Calibri" w:cs="Calibri"/>
                <w:color w:val="000000"/>
                <w:sz w:val="22"/>
                <w:szCs w:val="22"/>
              </w:rPr>
              <w:t>Marketing Division</w:t>
            </w:r>
          </w:p>
        </w:tc>
        <w:tc>
          <w:tcPr>
            <w:tcW w:w="2481" w:type="dxa"/>
          </w:tcPr>
          <w:p w14:paraId="68DDEEE3" w14:textId="47C69425" w:rsidR="00645F1D" w:rsidRPr="0098090A" w:rsidRDefault="00645F1D" w:rsidP="00950FD1">
            <w:pPr>
              <w:rPr>
                <w:rFonts w:ascii="Calibri" w:hAnsi="Calibri" w:cs="Calibri"/>
                <w:noProof w:val="0"/>
                <w:color w:val="000000"/>
                <w:sz w:val="22"/>
                <w:szCs w:val="22"/>
              </w:rPr>
            </w:pPr>
            <w:r>
              <w:rPr>
                <w:rFonts w:ascii="Calibri" w:hAnsi="Calibri" w:cs="Angsana New"/>
                <w:color w:val="000000"/>
                <w:sz w:val="22"/>
                <w:szCs w:val="22"/>
                <w:cs/>
                <w:lang w:bidi="th-TH"/>
              </w:rPr>
              <w:t xml:space="preserve">สาขาพระราม </w:t>
            </w:r>
            <w:r>
              <w:rPr>
                <w:rFonts w:ascii="Calibri" w:hAnsi="Calibri" w:cs="Calibri"/>
                <w:color w:val="000000"/>
                <w:sz w:val="22"/>
                <w:szCs w:val="22"/>
              </w:rPr>
              <w:t>4</w:t>
            </w:r>
          </w:p>
        </w:tc>
        <w:tc>
          <w:tcPr>
            <w:tcW w:w="3330" w:type="dxa"/>
          </w:tcPr>
          <w:p w14:paraId="2AC859B3" w14:textId="77777777" w:rsidR="00645F1D" w:rsidRDefault="00645F1D" w:rsidP="00950FD1">
            <w:pPr>
              <w:rPr>
                <w:rFonts w:ascii="Calibri" w:hAnsi="Calibri" w:cs="Angsana New"/>
                <w:color w:val="000000"/>
                <w:sz w:val="22"/>
                <w:szCs w:val="22"/>
                <w:cs/>
                <w:lang w:bidi="th-TH"/>
              </w:rPr>
            </w:pPr>
          </w:p>
        </w:tc>
      </w:tr>
      <w:tr w:rsidR="00645F1D" w:rsidRPr="00F822B1" w14:paraId="4A0EB0EA" w14:textId="632604DD" w:rsidTr="00A43F74">
        <w:tc>
          <w:tcPr>
            <w:tcW w:w="2775" w:type="dxa"/>
          </w:tcPr>
          <w:p w14:paraId="64F0D1B1" w14:textId="77777777" w:rsidR="00645F1D" w:rsidRDefault="00645F1D" w:rsidP="00950FD1">
            <w:pPr>
              <w:rPr>
                <w:rFonts w:ascii="Calibri" w:hAnsi="Calibri" w:cs="Calibri"/>
                <w:noProof w:val="0"/>
                <w:color w:val="000000"/>
                <w:sz w:val="22"/>
                <w:szCs w:val="22"/>
              </w:rPr>
            </w:pPr>
            <w:r>
              <w:rPr>
                <w:rFonts w:ascii="Calibri" w:hAnsi="Calibri" w:cs="Calibri"/>
                <w:color w:val="000000"/>
                <w:sz w:val="22"/>
                <w:szCs w:val="22"/>
              </w:rPr>
              <w:t>Operation Branch</w:t>
            </w:r>
          </w:p>
        </w:tc>
        <w:tc>
          <w:tcPr>
            <w:tcW w:w="2481" w:type="dxa"/>
          </w:tcPr>
          <w:p w14:paraId="05A95FCD" w14:textId="54558A29" w:rsidR="00645F1D" w:rsidRPr="0098090A" w:rsidRDefault="00645F1D" w:rsidP="00950FD1">
            <w:pPr>
              <w:rPr>
                <w:rFonts w:ascii="Calibri" w:hAnsi="Calibri" w:cs="Calibri"/>
                <w:noProof w:val="0"/>
                <w:color w:val="000000"/>
                <w:sz w:val="22"/>
                <w:szCs w:val="22"/>
              </w:rPr>
            </w:pPr>
            <w:r>
              <w:rPr>
                <w:rFonts w:ascii="Calibri" w:hAnsi="Calibri" w:cs="Angsana New"/>
                <w:color w:val="000000"/>
                <w:sz w:val="22"/>
                <w:szCs w:val="22"/>
                <w:cs/>
                <w:lang w:bidi="th-TH"/>
              </w:rPr>
              <w:t>สาขาบางนาตราด กม.</w:t>
            </w:r>
            <w:r>
              <w:rPr>
                <w:rFonts w:ascii="Calibri" w:hAnsi="Calibri" w:cs="Calibri"/>
                <w:color w:val="000000"/>
                <w:sz w:val="22"/>
                <w:szCs w:val="22"/>
              </w:rPr>
              <w:t>3</w:t>
            </w:r>
          </w:p>
        </w:tc>
        <w:tc>
          <w:tcPr>
            <w:tcW w:w="3330" w:type="dxa"/>
          </w:tcPr>
          <w:p w14:paraId="44956E26" w14:textId="77777777" w:rsidR="00645F1D" w:rsidRDefault="00645F1D" w:rsidP="00950FD1">
            <w:pPr>
              <w:rPr>
                <w:rFonts w:ascii="Calibri" w:hAnsi="Calibri" w:cs="Angsana New"/>
                <w:color w:val="000000"/>
                <w:sz w:val="22"/>
                <w:szCs w:val="22"/>
                <w:cs/>
                <w:lang w:bidi="th-TH"/>
              </w:rPr>
            </w:pPr>
          </w:p>
        </w:tc>
      </w:tr>
      <w:tr w:rsidR="00645F1D" w:rsidRPr="00F822B1" w14:paraId="42EBB739" w14:textId="33AF75CE" w:rsidTr="00A43F74">
        <w:tc>
          <w:tcPr>
            <w:tcW w:w="2775" w:type="dxa"/>
          </w:tcPr>
          <w:p w14:paraId="30A5DFCB" w14:textId="77777777" w:rsidR="00645F1D" w:rsidRDefault="00645F1D" w:rsidP="00950FD1">
            <w:pPr>
              <w:rPr>
                <w:rFonts w:ascii="Calibri" w:hAnsi="Calibri" w:cs="Calibri"/>
                <w:noProof w:val="0"/>
                <w:color w:val="000000"/>
                <w:sz w:val="22"/>
                <w:szCs w:val="22"/>
              </w:rPr>
            </w:pPr>
            <w:r>
              <w:rPr>
                <w:rFonts w:ascii="Calibri" w:hAnsi="Calibri" w:cs="Calibri"/>
                <w:color w:val="000000"/>
                <w:sz w:val="22"/>
                <w:szCs w:val="22"/>
              </w:rPr>
              <w:t>Credit Limit Remark</w:t>
            </w:r>
          </w:p>
        </w:tc>
        <w:tc>
          <w:tcPr>
            <w:tcW w:w="2481" w:type="dxa"/>
          </w:tcPr>
          <w:p w14:paraId="66873FF7" w14:textId="327D7316" w:rsidR="00645F1D" w:rsidRPr="0098090A" w:rsidRDefault="00645F1D" w:rsidP="00950FD1">
            <w:pPr>
              <w:rPr>
                <w:rFonts w:ascii="Calibri" w:hAnsi="Calibri" w:cs="Calibri"/>
                <w:noProof w:val="0"/>
                <w:color w:val="000000"/>
                <w:sz w:val="22"/>
                <w:szCs w:val="22"/>
              </w:rPr>
            </w:pPr>
            <w:r>
              <w:rPr>
                <w:rFonts w:ascii="Calibri" w:hAnsi="Calibri" w:cs="Angsana New"/>
                <w:color w:val="000000"/>
                <w:sz w:val="22"/>
                <w:szCs w:val="22"/>
                <w:cs/>
                <w:lang w:bidi="th-TH"/>
              </w:rPr>
              <w:t>ติดต่อคุณพุทธ โทร.</w:t>
            </w:r>
            <w:r>
              <w:rPr>
                <w:rFonts w:ascii="Calibri" w:hAnsi="Calibri" w:cs="Calibri"/>
                <w:color w:val="000000"/>
                <w:sz w:val="22"/>
                <w:szCs w:val="22"/>
              </w:rPr>
              <w:t>0</w:t>
            </w:r>
            <w:r>
              <w:rPr>
                <w:rFonts w:ascii="Calibri" w:hAnsi="Calibri" w:cs="Angsana New"/>
                <w:color w:val="000000"/>
                <w:sz w:val="22"/>
                <w:szCs w:val="22"/>
                <w:cs/>
                <w:lang w:bidi="th-TH"/>
              </w:rPr>
              <w:t>-</w:t>
            </w:r>
            <w:r>
              <w:rPr>
                <w:rFonts w:ascii="Calibri" w:hAnsi="Calibri" w:cs="Calibri"/>
                <w:color w:val="000000"/>
                <w:sz w:val="22"/>
                <w:szCs w:val="22"/>
              </w:rPr>
              <w:t>2174</w:t>
            </w:r>
            <w:r>
              <w:rPr>
                <w:rFonts w:ascii="Calibri" w:hAnsi="Calibri" w:cs="Angsana New"/>
                <w:color w:val="000000"/>
                <w:sz w:val="22"/>
                <w:szCs w:val="22"/>
                <w:cs/>
                <w:lang w:bidi="th-TH"/>
              </w:rPr>
              <w:t>-</w:t>
            </w:r>
            <w:r>
              <w:rPr>
                <w:rFonts w:ascii="Calibri" w:hAnsi="Calibri" w:cs="Calibri"/>
                <w:color w:val="000000"/>
                <w:sz w:val="22"/>
                <w:szCs w:val="22"/>
              </w:rPr>
              <w:t>6000</w:t>
            </w:r>
          </w:p>
        </w:tc>
        <w:tc>
          <w:tcPr>
            <w:tcW w:w="3330" w:type="dxa"/>
          </w:tcPr>
          <w:p w14:paraId="6D473D0B" w14:textId="77777777" w:rsidR="00645F1D" w:rsidRDefault="00645F1D" w:rsidP="00950FD1">
            <w:pPr>
              <w:rPr>
                <w:rFonts w:ascii="Calibri" w:hAnsi="Calibri" w:cs="Angsana New"/>
                <w:color w:val="000000"/>
                <w:sz w:val="22"/>
                <w:szCs w:val="22"/>
                <w:cs/>
                <w:lang w:bidi="th-TH"/>
              </w:rPr>
            </w:pPr>
          </w:p>
        </w:tc>
      </w:tr>
    </w:tbl>
    <w:p w14:paraId="67E0CF5C" w14:textId="77777777" w:rsidR="00CA43DF" w:rsidRDefault="00CA43DF" w:rsidP="00CA43DF"/>
    <w:p w14:paraId="32DFE5E9" w14:textId="77777777" w:rsidR="00CA43DF" w:rsidRPr="00061B9D" w:rsidRDefault="00CA43DF" w:rsidP="00A67A48">
      <w:pPr>
        <w:pStyle w:val="Heading3"/>
      </w:pPr>
      <w:bookmarkStart w:id="448" w:name="_Toc141988760"/>
      <w:r w:rsidRPr="00061B9D">
        <w:t>Additional Impacts</w:t>
      </w:r>
      <w:bookmarkEnd w:id="448"/>
    </w:p>
    <w:p w14:paraId="5283F149" w14:textId="77777777" w:rsidR="00CA43DF" w:rsidRPr="00061B9D" w:rsidRDefault="00CA43DF" w:rsidP="00A67A48">
      <w:pPr>
        <w:pStyle w:val="Heading4"/>
      </w:pPr>
      <w:r>
        <w:t xml:space="preserve">System Interface requirement </w:t>
      </w:r>
      <w:r>
        <w:rPr>
          <w:szCs w:val="24"/>
          <w:cs/>
          <w:lang w:bidi="th-TH"/>
        </w:rPr>
        <w:t>/</w:t>
      </w:r>
      <w:r>
        <w:t>Integration</w:t>
      </w:r>
    </w:p>
    <w:p w14:paraId="2ACC6EF6" w14:textId="77777777" w:rsidR="00CA43DF" w:rsidRPr="00AC528C" w:rsidRDefault="00CA43DF" w:rsidP="00CA43DF">
      <w:pPr>
        <w:ind w:left="1440"/>
      </w:pPr>
      <w:r>
        <w:t>Not Applicable</w:t>
      </w:r>
    </w:p>
    <w:p w14:paraId="7FC9AD5A" w14:textId="77777777" w:rsidR="00CA43DF" w:rsidRDefault="00CA43DF" w:rsidP="00A67A48">
      <w:pPr>
        <w:pStyle w:val="Heading4"/>
      </w:pPr>
      <w:r>
        <w:lastRenderedPageBreak/>
        <w:t>Mig</w:t>
      </w:r>
      <w:r w:rsidRPr="0073013C">
        <w:t xml:space="preserve">ration </w:t>
      </w:r>
    </w:p>
    <w:p w14:paraId="770C5BAA" w14:textId="77777777" w:rsidR="00CA43DF" w:rsidRPr="00EB785B" w:rsidRDefault="00CA43DF" w:rsidP="00CA43DF">
      <w:pPr>
        <w:ind w:left="1440"/>
      </w:pPr>
      <w:r>
        <w:t>Not Applicable</w:t>
      </w:r>
    </w:p>
    <w:p w14:paraId="30258045" w14:textId="66F39D96" w:rsidR="00CA43DF" w:rsidRDefault="00CA43DF" w:rsidP="00A67A48">
      <w:pPr>
        <w:pStyle w:val="Heading4"/>
      </w:pPr>
      <w:r>
        <w:t>Fit</w:t>
      </w:r>
      <w:r>
        <w:rPr>
          <w:szCs w:val="24"/>
          <w:cs/>
          <w:lang w:bidi="th-TH"/>
        </w:rPr>
        <w:t>/</w:t>
      </w:r>
      <w:r>
        <w:t>Gap Analysis Report</w:t>
      </w:r>
    </w:p>
    <w:p w14:paraId="0D9E1D9E" w14:textId="083C5B8F" w:rsidR="003E7246" w:rsidRPr="007E3C2B" w:rsidRDefault="0047712E" w:rsidP="00A67A48">
      <w:pPr>
        <w:pStyle w:val="Heading2"/>
      </w:pPr>
      <w:bookmarkStart w:id="449" w:name="_Toc141988761"/>
      <w:r>
        <w:t xml:space="preserve">Credit Advice Report - </w:t>
      </w:r>
      <w:r w:rsidR="00897256">
        <w:t>Loan Group Limit</w:t>
      </w:r>
      <w:bookmarkEnd w:id="449"/>
      <w:r w:rsidR="00897256">
        <w:t xml:space="preserve"> </w:t>
      </w:r>
    </w:p>
    <w:p w14:paraId="456886A2" w14:textId="40D1DF15" w:rsidR="00A67A48" w:rsidRDefault="00A67A48" w:rsidP="00A67A48">
      <w:pPr>
        <w:pStyle w:val="Heading3"/>
      </w:pPr>
      <w:bookmarkStart w:id="450" w:name="_Toc141988762"/>
      <w:r>
        <w:t>Purpose</w:t>
      </w:r>
      <w:bookmarkEnd w:id="450"/>
    </w:p>
    <w:p w14:paraId="6273386C" w14:textId="2831EFF1" w:rsidR="00647511" w:rsidRDefault="00647511" w:rsidP="00647511">
      <w:pPr>
        <w:ind w:left="1080"/>
      </w:pPr>
      <w:r>
        <w:t xml:space="preserve">The Credit Limit for Loan Group Limit that belong to credit advice report is generated for these purposes:  </w:t>
      </w:r>
    </w:p>
    <w:p w14:paraId="79487573" w14:textId="7C1AC84F" w:rsidR="00647511" w:rsidRDefault="00647511" w:rsidP="00647511">
      <w:pPr>
        <w:pStyle w:val="ListParagraph"/>
        <w:numPr>
          <w:ilvl w:val="0"/>
          <w:numId w:val="31"/>
        </w:numPr>
      </w:pPr>
      <w:r>
        <w:t xml:space="preserve">Send/notify the limit conditions details to operation team for drawdown.  </w:t>
      </w:r>
    </w:p>
    <w:p w14:paraId="6BCEC465" w14:textId="78C0B8AE" w:rsidR="00647511" w:rsidRDefault="00647511" w:rsidP="00647511">
      <w:pPr>
        <w:pStyle w:val="ListParagraph"/>
        <w:numPr>
          <w:ilvl w:val="0"/>
          <w:numId w:val="31"/>
        </w:numPr>
      </w:pPr>
      <w:r>
        <w:t xml:space="preserve">Others department can use this report for their purpose for example: </w:t>
      </w:r>
      <w:r w:rsidR="00EE43A5">
        <w:t>legal</w:t>
      </w:r>
      <w:r>
        <w:t xml:space="preserve"> department</w:t>
      </w:r>
      <w:ins w:id="451" w:author="Uraluk Pansuwan" w:date="2023-07-31T14:21:00Z">
        <w:r w:rsidR="00431C1C">
          <w:t>/marketing</w:t>
        </w:r>
      </w:ins>
      <w:ins w:id="452" w:author="Uraluk Pansuwan" w:date="2023-07-31T14:22:00Z">
        <w:r w:rsidR="00431C1C">
          <w:t xml:space="preserve"> department</w:t>
        </w:r>
      </w:ins>
      <w:r>
        <w:t xml:space="preserve"> can use this report as references for the completeness of create limit  </w:t>
      </w:r>
    </w:p>
    <w:p w14:paraId="4E67FDBF" w14:textId="33F43173" w:rsidR="00A67A48" w:rsidRPr="00A67A48" w:rsidRDefault="00647511" w:rsidP="00647511">
      <w:pPr>
        <w:pStyle w:val="ListParagraph"/>
        <w:numPr>
          <w:ilvl w:val="0"/>
          <w:numId w:val="31"/>
        </w:numPr>
      </w:pPr>
      <w:r>
        <w:t>To be the reference document for histortical transaction that related limit</w:t>
      </w:r>
    </w:p>
    <w:p w14:paraId="6C69D119" w14:textId="48A79DBD" w:rsidR="003E7246" w:rsidRDefault="003E7246" w:rsidP="00A67A48">
      <w:pPr>
        <w:pStyle w:val="Heading3"/>
      </w:pPr>
      <w:bookmarkStart w:id="453" w:name="_Toc141988763"/>
      <w:r w:rsidRPr="00061B9D">
        <w:t>Background</w:t>
      </w:r>
      <w:bookmarkEnd w:id="453"/>
    </w:p>
    <w:p w14:paraId="48127141" w14:textId="77777777" w:rsidR="00647511" w:rsidRDefault="00647511" w:rsidP="00647511">
      <w:pPr>
        <w:pStyle w:val="Heading4"/>
      </w:pPr>
      <w:r>
        <w:t>EXIM Current Business Pracitce (as is)</w:t>
      </w:r>
    </w:p>
    <w:p w14:paraId="068FA3C8" w14:textId="77777777" w:rsidR="00647511" w:rsidRDefault="00647511" w:rsidP="00647511">
      <w:pPr>
        <w:pStyle w:val="ListParagraph"/>
        <w:numPr>
          <w:ilvl w:val="0"/>
          <w:numId w:val="30"/>
        </w:numPr>
      </w:pPr>
      <w:r>
        <w:t>As is report produced in AS/400</w:t>
      </w:r>
    </w:p>
    <w:p w14:paraId="4F8AE8FA" w14:textId="77777777" w:rsidR="00647511" w:rsidRPr="009C3061" w:rsidRDefault="00647511" w:rsidP="00647511">
      <w:pPr>
        <w:pStyle w:val="ListParagraph"/>
        <w:numPr>
          <w:ilvl w:val="0"/>
          <w:numId w:val="30"/>
        </w:numPr>
      </w:pPr>
      <w:r>
        <w:t>Sample report in Support Sample Transaction and Case from Customer section</w:t>
      </w:r>
    </w:p>
    <w:p w14:paraId="615B3C3E" w14:textId="54688E34" w:rsidR="00E7743D" w:rsidRPr="00E7743D" w:rsidRDefault="00E7743D" w:rsidP="00E7743D">
      <w:pPr>
        <w:ind w:left="1080"/>
      </w:pPr>
    </w:p>
    <w:p w14:paraId="32879967" w14:textId="77777777" w:rsidR="003E7246" w:rsidRDefault="003E7246" w:rsidP="00A67A48">
      <w:pPr>
        <w:pStyle w:val="Heading3"/>
      </w:pPr>
      <w:bookmarkStart w:id="454" w:name="_Toc141988764"/>
      <w:r w:rsidRPr="00061B9D">
        <w:lastRenderedPageBreak/>
        <w:t>Supported Sample Transaction and Case from Custome</w:t>
      </w:r>
      <w:r>
        <w:t>r</w:t>
      </w:r>
      <w:bookmarkEnd w:id="454"/>
    </w:p>
    <w:p w14:paraId="1714DEDC" w14:textId="72874443" w:rsidR="003E7246" w:rsidRDefault="001C323D" w:rsidP="00645F1D">
      <w:pPr>
        <w:ind w:left="1440"/>
        <w:rPr>
          <w:lang w:val="en-US" w:bidi="th-TH"/>
        </w:rPr>
      </w:pPr>
      <w:r>
        <w:rPr>
          <w:lang w:val="en-US" w:bidi="th-TH"/>
        </w:rPr>
        <mc:AlternateContent>
          <mc:Choice Requires="wps">
            <w:drawing>
              <wp:anchor distT="0" distB="0" distL="114300" distR="114300" simplePos="0" relativeHeight="251724800" behindDoc="0" locked="0" layoutInCell="1" allowOverlap="1" wp14:anchorId="4A52BC12" wp14:editId="038D8154">
                <wp:simplePos x="0" y="0"/>
                <wp:positionH relativeFrom="column">
                  <wp:posOffset>5134708</wp:posOffset>
                </wp:positionH>
                <wp:positionV relativeFrom="paragraph">
                  <wp:posOffset>931768</wp:posOffset>
                </wp:positionV>
                <wp:extent cx="1103243" cy="278296"/>
                <wp:effectExtent l="476250" t="38100" r="78105" b="140970"/>
                <wp:wrapNone/>
                <wp:docPr id="2025247287" name="Callout: Line 4"/>
                <wp:cNvGraphicFramePr/>
                <a:graphic xmlns:a="http://schemas.openxmlformats.org/drawingml/2006/main">
                  <a:graphicData uri="http://schemas.microsoft.com/office/word/2010/wordprocessingShape">
                    <wps:wsp>
                      <wps:cNvSpPr/>
                      <wps:spPr>
                        <a:xfrm>
                          <a:off x="0" y="0"/>
                          <a:ext cx="1103243" cy="278296"/>
                        </a:xfrm>
                        <a:prstGeom prst="borderCallout1">
                          <a:avLst/>
                        </a:prstGeom>
                      </wps:spPr>
                      <wps:style>
                        <a:lnRef idx="1">
                          <a:schemeClr val="dk1"/>
                        </a:lnRef>
                        <a:fillRef idx="2">
                          <a:schemeClr val="dk1"/>
                        </a:fillRef>
                        <a:effectRef idx="1">
                          <a:schemeClr val="dk1"/>
                        </a:effectRef>
                        <a:fontRef idx="minor">
                          <a:schemeClr val="dk1"/>
                        </a:fontRef>
                      </wps:style>
                      <wps:txbx>
                        <w:txbxContent>
                          <w:p w14:paraId="37487A44" w14:textId="77777777" w:rsidR="001C323D" w:rsidRPr="00BF5291" w:rsidRDefault="001C323D" w:rsidP="001C323D">
                            <w:pPr>
                              <w:jc w:val="center"/>
                              <w:rPr>
                                <w:rFonts w:asciiTheme="minorHAnsi" w:hAnsiTheme="minorHAnsi" w:cstheme="minorHAnsi"/>
                                <w:sz w:val="16"/>
                                <w:szCs w:val="16"/>
                                <w:lang w:val="en-US"/>
                              </w:rPr>
                            </w:pPr>
                            <w:r>
                              <w:rPr>
                                <w:rFonts w:asciiTheme="minorHAnsi" w:hAnsiTheme="minorHAnsi" w:cstheme="minorHAnsi"/>
                                <w:sz w:val="16"/>
                                <w:szCs w:val="16"/>
                                <w:lang w:val="en-US"/>
                              </w:rPr>
                              <w:t>Facility Verify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52BC12" id="Callout: Line 4" o:spid="_x0000_s1028" type="#_x0000_t47" style="position:absolute;left:0;text-align:left;margin-left:404.3pt;margin-top:73.35pt;width:86.85pt;height:21.9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" fillcolor="gray [1616]" strokecolor="black [3040]">
                <v:fill color2="#d9d9d9 [496]" rotate="t" angle="180" colors="0 #bcbcbc;22938f #d0d0d0;1 #ededed" focus="100%" type="gradient"/>
                <v:shadow on="t" color="black" opacity="24903f" origin=",.5" offset="0,.55556mm"/>
                <v:textbox>
                  <w:txbxContent>
                    <w:p w14:paraId="37487A44" w14:textId="77777777" w:rsidR="001C323D" w:rsidRPr="00BF5291" w:rsidRDefault="001C323D" w:rsidP="001C323D">
                      <w:pPr>
                        <w:jc w:val="center"/>
                        <w:rPr>
                          <w:rFonts w:asciiTheme="minorHAnsi" w:hAnsiTheme="minorHAnsi" w:cstheme="minorHAnsi"/>
                          <w:sz w:val="16"/>
                          <w:szCs w:val="16"/>
                          <w:lang w:val="en-US"/>
                        </w:rPr>
                      </w:pPr>
                      <w:r>
                        <w:rPr>
                          <w:rFonts w:asciiTheme="minorHAnsi" w:hAnsiTheme="minorHAnsi" w:cstheme="minorHAnsi"/>
                          <w:sz w:val="16"/>
                          <w:szCs w:val="16"/>
                          <w:lang w:val="en-US"/>
                        </w:rPr>
                        <w:t>Facility Verify</w:t>
                      </w:r>
                    </w:p>
                  </w:txbxContent>
                </v:textbox>
                <o:callout v:ext="edit" minusy="t"/>
              </v:shape>
            </w:pict>
          </mc:Fallback>
        </mc:AlternateContent>
      </w:r>
      <w:r w:rsidR="00903EF9" w:rsidRPr="00903EF9">
        <w:rPr>
          <w:lang w:val="en-US" w:bidi="th-TH"/>
        </w:rPr>
        <w:drawing>
          <wp:inline distT="0" distB="0" distL="0" distR="0" wp14:anchorId="2BE2AABF" wp14:editId="3813EE67">
            <wp:extent cx="4298849" cy="6090754"/>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04361" cy="6098563"/>
                    </a:xfrm>
                    <a:prstGeom prst="rect">
                      <a:avLst/>
                    </a:prstGeom>
                  </pic:spPr>
                </pic:pic>
              </a:graphicData>
            </a:graphic>
          </wp:inline>
        </w:drawing>
      </w:r>
    </w:p>
    <w:p w14:paraId="2DFCE427" w14:textId="6F272F40" w:rsidR="00903EF9" w:rsidRDefault="00903EF9" w:rsidP="00645F1D">
      <w:pPr>
        <w:ind w:left="1440"/>
        <w:rPr>
          <w:lang w:val="en-US" w:bidi="th-TH"/>
        </w:rPr>
      </w:pPr>
      <w:r w:rsidRPr="00903EF9">
        <w:rPr>
          <w:lang w:val="en-US" w:bidi="th-TH"/>
        </w:rPr>
        <w:lastRenderedPageBreak/>
        <w:drawing>
          <wp:inline distT="0" distB="0" distL="0" distR="0" wp14:anchorId="4F0B6D22" wp14:editId="0DDDE0CA">
            <wp:extent cx="4590204" cy="6438789"/>
            <wp:effectExtent l="0" t="0" r="127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96115" cy="6447080"/>
                    </a:xfrm>
                    <a:prstGeom prst="rect">
                      <a:avLst/>
                    </a:prstGeom>
                  </pic:spPr>
                </pic:pic>
              </a:graphicData>
            </a:graphic>
          </wp:inline>
        </w:drawing>
      </w:r>
    </w:p>
    <w:p w14:paraId="4D4CAC06" w14:textId="79A56C84" w:rsidR="00903EF9" w:rsidRPr="00DA3B15" w:rsidRDefault="00903EF9" w:rsidP="00645F1D">
      <w:pPr>
        <w:ind w:left="1440"/>
        <w:rPr>
          <w:lang w:val="en-US" w:bidi="th-TH"/>
        </w:rPr>
      </w:pPr>
      <w:r w:rsidRPr="00903EF9">
        <w:rPr>
          <w:lang w:val="en-US" w:bidi="th-TH"/>
        </w:rPr>
        <w:lastRenderedPageBreak/>
        <w:drawing>
          <wp:inline distT="0" distB="0" distL="0" distR="0" wp14:anchorId="5A40EA9B" wp14:editId="473D7F98">
            <wp:extent cx="4103932" cy="5773861"/>
            <wp:effectExtent l="19050" t="19050" r="11430" b="177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09710" cy="5781990"/>
                    </a:xfrm>
                    <a:prstGeom prst="rect">
                      <a:avLst/>
                    </a:prstGeom>
                    <a:ln>
                      <a:solidFill>
                        <a:schemeClr val="tx1">
                          <a:lumMod val="50000"/>
                          <a:lumOff val="50000"/>
                        </a:schemeClr>
                      </a:solidFill>
                    </a:ln>
                  </pic:spPr>
                </pic:pic>
              </a:graphicData>
            </a:graphic>
          </wp:inline>
        </w:drawing>
      </w:r>
    </w:p>
    <w:p w14:paraId="16B65A9E" w14:textId="77777777" w:rsidR="003E7246" w:rsidRPr="00061B9D" w:rsidRDefault="003E7246" w:rsidP="00A67A48">
      <w:pPr>
        <w:pStyle w:val="Heading3"/>
      </w:pPr>
      <w:bookmarkStart w:id="455" w:name="_Toc141988765"/>
      <w:r w:rsidRPr="00061B9D">
        <w:t>Menu Modification</w:t>
      </w:r>
      <w:bookmarkEnd w:id="455"/>
      <w:r w:rsidRPr="00061B9D">
        <w:t xml:space="preserve"> </w:t>
      </w:r>
    </w:p>
    <w:p w14:paraId="6CBF17D1" w14:textId="77777777" w:rsidR="003E7246" w:rsidRDefault="003E7246" w:rsidP="003E7246">
      <w:pPr>
        <w:tabs>
          <w:tab w:val="left" w:pos="4050"/>
        </w:tabs>
        <w:ind w:left="1080"/>
      </w:pPr>
      <w:r>
        <w:t>Not applicable</w:t>
      </w:r>
      <w:r>
        <w:tab/>
      </w:r>
      <w:r>
        <w:tab/>
      </w:r>
    </w:p>
    <w:p w14:paraId="7A01A482" w14:textId="77777777" w:rsidR="003E7246" w:rsidRPr="00061B9D" w:rsidRDefault="003E7246" w:rsidP="00A67A48">
      <w:pPr>
        <w:pStyle w:val="Heading3"/>
      </w:pPr>
      <w:bookmarkStart w:id="456" w:name="_Toc141988766"/>
      <w:r w:rsidRPr="00061B9D">
        <w:t>Screen Layout and Data Sheet</w:t>
      </w:r>
      <w:bookmarkEnd w:id="456"/>
    </w:p>
    <w:p w14:paraId="2C110B89" w14:textId="77777777" w:rsidR="003E7246" w:rsidRDefault="003E7246" w:rsidP="003E7246">
      <w:pPr>
        <w:ind w:left="1080"/>
      </w:pPr>
      <w:r>
        <w:t xml:space="preserve">Not Applicable </w:t>
      </w:r>
    </w:p>
    <w:p w14:paraId="24F4476F" w14:textId="77777777" w:rsidR="003E7246" w:rsidRDefault="003E7246" w:rsidP="003E7246">
      <w:pPr>
        <w:ind w:left="1080"/>
      </w:pPr>
    </w:p>
    <w:p w14:paraId="6132AC07" w14:textId="77777777" w:rsidR="004C083D" w:rsidRDefault="004C083D" w:rsidP="004C083D">
      <w:pPr>
        <w:pStyle w:val="Heading3"/>
      </w:pPr>
      <w:bookmarkStart w:id="457" w:name="_Toc141988767"/>
      <w:r>
        <w:t xml:space="preserve">Business Rule  </w:t>
      </w:r>
      <w:r>
        <w:rPr>
          <w:szCs w:val="24"/>
          <w:cs/>
          <w:lang w:bidi="th-TH"/>
        </w:rPr>
        <w:t xml:space="preserve">/ </w:t>
      </w:r>
      <w:r>
        <w:t>Business Logic</w:t>
      </w:r>
      <w:bookmarkEnd w:id="457"/>
    </w:p>
    <w:p w14:paraId="6FFE6839" w14:textId="77777777" w:rsidR="004C083D" w:rsidRDefault="004C083D" w:rsidP="004C083D">
      <w:pPr>
        <w:pStyle w:val="ListParagraph"/>
        <w:numPr>
          <w:ilvl w:val="0"/>
          <w:numId w:val="28"/>
        </w:numPr>
      </w:pPr>
      <w:r>
        <w:t>Daily / Adhoc / On-demand report</w:t>
      </w:r>
    </w:p>
    <w:p w14:paraId="0DF15130" w14:textId="77777777" w:rsidR="004C083D" w:rsidRDefault="004C083D" w:rsidP="004C083D">
      <w:pPr>
        <w:pStyle w:val="ListParagraph"/>
        <w:numPr>
          <w:ilvl w:val="0"/>
          <w:numId w:val="28"/>
        </w:numPr>
      </w:pPr>
      <w:r>
        <w:t>Report Paramter criteria</w:t>
      </w:r>
    </w:p>
    <w:tbl>
      <w:tblPr>
        <w:tblW w:w="6840" w:type="dxa"/>
        <w:tblInd w:w="1687"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A0" w:firstRow="1" w:lastRow="0" w:firstColumn="1" w:lastColumn="0" w:noHBand="0" w:noVBand="0"/>
      </w:tblPr>
      <w:tblGrid>
        <w:gridCol w:w="2199"/>
        <w:gridCol w:w="4641"/>
      </w:tblGrid>
      <w:tr w:rsidR="004C083D" w:rsidRPr="00897DBA" w14:paraId="1AD9ADA4" w14:textId="77777777" w:rsidTr="00D87C9E">
        <w:trPr>
          <w:tblHeader/>
        </w:trPr>
        <w:tc>
          <w:tcPr>
            <w:tcW w:w="2199" w:type="dxa"/>
          </w:tcPr>
          <w:p w14:paraId="7DC4694A" w14:textId="77777777" w:rsidR="004C083D" w:rsidRPr="00897DBA" w:rsidRDefault="004C083D" w:rsidP="00881DF9">
            <w:r>
              <w:t xml:space="preserve">Paper Size </w:t>
            </w:r>
          </w:p>
        </w:tc>
        <w:tc>
          <w:tcPr>
            <w:tcW w:w="4641" w:type="dxa"/>
          </w:tcPr>
          <w:p w14:paraId="73082754" w14:textId="77777777" w:rsidR="004C083D" w:rsidRPr="00897DBA" w:rsidRDefault="004C083D" w:rsidP="00881DF9">
            <w:r>
              <w:t>A4</w:t>
            </w:r>
          </w:p>
        </w:tc>
      </w:tr>
      <w:tr w:rsidR="004C083D" w:rsidRPr="0098090A" w14:paraId="40D037BE" w14:textId="77777777" w:rsidTr="00D87C9E">
        <w:tc>
          <w:tcPr>
            <w:tcW w:w="2199" w:type="dxa"/>
          </w:tcPr>
          <w:p w14:paraId="2BE72440" w14:textId="77777777" w:rsidR="004C083D" w:rsidRPr="00442271" w:rsidRDefault="004C083D" w:rsidP="00881DF9">
            <w:pPr>
              <w:rPr>
                <w:rFonts w:ascii="Calibri" w:hAnsi="Calibri" w:cs="Calibri"/>
                <w:noProof w:val="0"/>
                <w:color w:val="000000"/>
                <w:sz w:val="22"/>
                <w:szCs w:val="22"/>
              </w:rPr>
            </w:pPr>
            <w:r>
              <w:rPr>
                <w:rFonts w:ascii="Calibri" w:hAnsi="Calibri" w:cs="Calibri"/>
                <w:color w:val="000000"/>
                <w:sz w:val="22"/>
                <w:szCs w:val="22"/>
              </w:rPr>
              <w:t>Reprinting Require</w:t>
            </w:r>
          </w:p>
        </w:tc>
        <w:tc>
          <w:tcPr>
            <w:tcW w:w="4641" w:type="dxa"/>
          </w:tcPr>
          <w:p w14:paraId="5D668384" w14:textId="77777777" w:rsidR="004C083D" w:rsidRPr="0098090A" w:rsidRDefault="004C083D" w:rsidP="00881DF9">
            <w:pPr>
              <w:rPr>
                <w:rFonts w:ascii="Calibri" w:hAnsi="Calibri" w:cs="Calibri"/>
                <w:noProof w:val="0"/>
                <w:color w:val="000000"/>
                <w:sz w:val="22"/>
                <w:szCs w:val="22"/>
              </w:rPr>
            </w:pPr>
            <w:r>
              <w:rPr>
                <w:rFonts w:ascii="Calibri" w:hAnsi="Calibri" w:cs="Calibri"/>
                <w:color w:val="000000"/>
                <w:sz w:val="22"/>
                <w:szCs w:val="22"/>
              </w:rPr>
              <w:t>Yes</w:t>
            </w:r>
          </w:p>
        </w:tc>
      </w:tr>
      <w:tr w:rsidR="004C083D" w:rsidRPr="00D25E2E" w14:paraId="6BC18CB9" w14:textId="77777777" w:rsidTr="00D87C9E">
        <w:tc>
          <w:tcPr>
            <w:tcW w:w="2199" w:type="dxa"/>
          </w:tcPr>
          <w:p w14:paraId="0EF7573B" w14:textId="77777777" w:rsidR="004C083D" w:rsidRPr="00442271" w:rsidRDefault="004C083D" w:rsidP="00881DF9">
            <w:pPr>
              <w:rPr>
                <w:rFonts w:ascii="Calibri" w:hAnsi="Calibri" w:cs="Calibri"/>
                <w:noProof w:val="0"/>
                <w:color w:val="000000"/>
                <w:sz w:val="22"/>
                <w:szCs w:val="22"/>
              </w:rPr>
            </w:pPr>
            <w:r>
              <w:rPr>
                <w:rFonts w:ascii="Calibri" w:hAnsi="Calibri" w:cs="Calibri"/>
                <w:color w:val="000000"/>
                <w:sz w:val="22"/>
                <w:szCs w:val="22"/>
              </w:rPr>
              <w:lastRenderedPageBreak/>
              <w:t>Searching Criteria</w:t>
            </w:r>
          </w:p>
        </w:tc>
        <w:tc>
          <w:tcPr>
            <w:tcW w:w="4641" w:type="dxa"/>
          </w:tcPr>
          <w:p w14:paraId="41DA38CB" w14:textId="11AA9E2B" w:rsidR="004C083D" w:rsidRPr="00D25E2E" w:rsidRDefault="004C083D" w:rsidP="00881DF9">
            <w:pPr>
              <w:rPr>
                <w:rFonts w:ascii="Calibri" w:hAnsi="Calibri" w:cs="Browallia New"/>
                <w:noProof w:val="0"/>
                <w:color w:val="000000"/>
                <w:sz w:val="22"/>
                <w:szCs w:val="28"/>
                <w:lang w:val="en-US" w:bidi="th-TH"/>
              </w:rPr>
            </w:pPr>
            <w:r>
              <w:rPr>
                <w:rFonts w:ascii="Calibri" w:hAnsi="Calibri" w:cs="Calibri"/>
                <w:color w:val="000000"/>
                <w:sz w:val="22"/>
                <w:szCs w:val="22"/>
              </w:rPr>
              <w:t>Customer ID</w:t>
            </w:r>
            <w:ins w:id="458" w:author="Uraluk Pansuwan" w:date="2023-07-31T14:38:00Z">
              <w:r w:rsidR="00526383">
                <w:rPr>
                  <w:rFonts w:ascii="Calibri" w:hAnsi="Calibri" w:cs="Calibri"/>
                  <w:color w:val="000000"/>
                  <w:sz w:val="22"/>
                  <w:szCs w:val="22"/>
                </w:rPr>
                <w:t xml:space="preserve"> (Main/</w:t>
              </w:r>
            </w:ins>
            <w:ins w:id="459" w:author="Uraluk Pansuwan" w:date="2023-07-31T14:39:00Z">
              <w:r w:rsidR="00526383">
                <w:rPr>
                  <w:rFonts w:ascii="Calibri" w:hAnsi="Calibri" w:cs="Calibri"/>
                  <w:color w:val="000000"/>
                  <w:sz w:val="22"/>
                  <w:szCs w:val="22"/>
                </w:rPr>
                <w:t>Co-Borrower)</w:t>
              </w:r>
            </w:ins>
            <w:r>
              <w:rPr>
                <w:rFonts w:ascii="Calibri" w:hAnsi="Calibri" w:cs="Calibri"/>
                <w:color w:val="000000"/>
                <w:sz w:val="22"/>
                <w:szCs w:val="22"/>
              </w:rPr>
              <w:t xml:space="preserve">, Customer Name, </w:t>
            </w:r>
            <w:ins w:id="460" w:author="Uraluk Pansuwan" w:date="2023-07-31T14:39:00Z">
              <w:r w:rsidR="00526383">
                <w:rPr>
                  <w:rFonts w:ascii="Calibri" w:hAnsi="Calibri" w:cs="Calibri"/>
                  <w:color w:val="000000"/>
                  <w:sz w:val="22"/>
                  <w:szCs w:val="22"/>
                </w:rPr>
                <w:t xml:space="preserve">Group ID, Group Name, </w:t>
              </w:r>
            </w:ins>
            <w:r>
              <w:rPr>
                <w:rFonts w:ascii="Calibri" w:hAnsi="Calibri" w:cs="Calibri"/>
                <w:color w:val="000000"/>
                <w:sz w:val="22"/>
                <w:szCs w:val="22"/>
              </w:rPr>
              <w:t>Limit ID, Date</w:t>
            </w:r>
            <w:r>
              <w:rPr>
                <w:rFonts w:ascii="Calibri" w:hAnsi="Calibri" w:cs="Browallia New"/>
                <w:color w:val="000000"/>
                <w:sz w:val="22"/>
                <w:szCs w:val="28"/>
                <w:lang w:val="en-US" w:bidi="th-TH"/>
              </w:rPr>
              <w:t>, Date range</w:t>
            </w:r>
          </w:p>
        </w:tc>
      </w:tr>
    </w:tbl>
    <w:p w14:paraId="7B409242" w14:textId="77777777" w:rsidR="004C083D" w:rsidRPr="00EE43A5" w:rsidRDefault="004C083D" w:rsidP="004C083D">
      <w:pPr>
        <w:rPr>
          <w:lang w:val="en-US"/>
        </w:rPr>
      </w:pPr>
    </w:p>
    <w:p w14:paraId="7737F452" w14:textId="77777777" w:rsidR="004C083D" w:rsidRDefault="004C083D" w:rsidP="004C083D">
      <w:pPr>
        <w:pStyle w:val="Heading3"/>
        <w:rPr>
          <w:szCs w:val="24"/>
          <w:lang w:bidi="th-TH"/>
        </w:rPr>
      </w:pPr>
      <w:bookmarkStart w:id="461" w:name="_Toc141988768"/>
      <w:r>
        <w:t>To</w:t>
      </w:r>
      <w:r>
        <w:rPr>
          <w:szCs w:val="24"/>
          <w:cs/>
          <w:lang w:bidi="th-TH"/>
        </w:rPr>
        <w:t>-</w:t>
      </w:r>
      <w:r>
        <w:t>be Processing</w:t>
      </w:r>
      <w:bookmarkEnd w:id="461"/>
      <w:r>
        <w:t xml:space="preserve"> </w:t>
      </w:r>
    </w:p>
    <w:p w14:paraId="1DA70A57" w14:textId="77777777" w:rsidR="00D825B8" w:rsidRDefault="00D825B8" w:rsidP="00D825B8">
      <w:pPr>
        <w:ind w:left="1512"/>
        <w:rPr>
          <w:lang w:bidi="th-TH"/>
        </w:rPr>
      </w:pPr>
      <w:r>
        <w:rPr>
          <w:lang w:bidi="th-TH"/>
        </w:rPr>
        <w:t xml:space="preserve">The system will retrieve information from </w:t>
      </w:r>
      <w:r w:rsidRPr="0056658F">
        <w:rPr>
          <w:lang w:bidi="th-TH"/>
        </w:rPr>
        <w:t xml:space="preserve">CBS </w:t>
      </w:r>
      <w:r w:rsidRPr="00AB5568">
        <w:rPr>
          <w:lang w:bidi="th-TH"/>
        </w:rPr>
        <w:t>Limits Facility</w:t>
      </w:r>
      <w:r>
        <w:rPr>
          <w:lang w:bidi="th-TH"/>
        </w:rPr>
        <w:t xml:space="preserve"> function with details on:</w:t>
      </w:r>
    </w:p>
    <w:p w14:paraId="2C446A8C" w14:textId="6D103685" w:rsidR="00D825B8" w:rsidRDefault="00D825B8" w:rsidP="00D825B8">
      <w:pPr>
        <w:pStyle w:val="ListParagraph"/>
        <w:numPr>
          <w:ilvl w:val="0"/>
          <w:numId w:val="32"/>
        </w:numPr>
        <w:rPr>
          <w:lang w:bidi="th-TH"/>
        </w:rPr>
      </w:pPr>
      <w:r>
        <w:rPr>
          <w:lang w:bidi="th-TH"/>
        </w:rPr>
        <w:t>Limit Facility Details for both Customer and Customer Group shared limit information</w:t>
      </w:r>
    </w:p>
    <w:p w14:paraId="57B84683" w14:textId="77777777" w:rsidR="00D825B8" w:rsidRDefault="00D825B8" w:rsidP="00D825B8">
      <w:pPr>
        <w:pStyle w:val="ListParagraph"/>
        <w:numPr>
          <w:ilvl w:val="0"/>
          <w:numId w:val="32"/>
        </w:numPr>
        <w:rPr>
          <w:lang w:bidi="th-TH"/>
        </w:rPr>
      </w:pPr>
      <w:r>
        <w:rPr>
          <w:lang w:bidi="th-TH"/>
        </w:rPr>
        <w:t>Description of products (Major/Minor) from business module static configuration set up screens</w:t>
      </w:r>
    </w:p>
    <w:p w14:paraId="30E9953C" w14:textId="00CD98A8" w:rsidR="0028459B" w:rsidRDefault="0028459B" w:rsidP="0028459B">
      <w:pPr>
        <w:pStyle w:val="ListParagraph"/>
        <w:numPr>
          <w:ilvl w:val="0"/>
          <w:numId w:val="32"/>
        </w:numPr>
        <w:rPr>
          <w:lang w:bidi="th-TH"/>
        </w:rPr>
      </w:pPr>
      <w:r>
        <w:rPr>
          <w:lang w:bidi="th-TH"/>
        </w:rPr>
        <w:t>Narrative Conditions needs to be retrieved from linked loan account that was created automatically during the time the limit facility was created</w:t>
      </w:r>
    </w:p>
    <w:p w14:paraId="6C2D46F9" w14:textId="77777777" w:rsidR="00B76445" w:rsidRDefault="00B76445" w:rsidP="00B76445">
      <w:pPr>
        <w:pStyle w:val="ListParagraph"/>
        <w:numPr>
          <w:ilvl w:val="1"/>
          <w:numId w:val="32"/>
        </w:numPr>
        <w:rPr>
          <w:lang w:bidi="th-TH"/>
        </w:rPr>
      </w:pPr>
      <w:r>
        <w:rPr>
          <w:lang w:bidi="th-TH"/>
        </w:rPr>
        <w:t>To link the loan account, CBS to use the following parameters:</w:t>
      </w:r>
    </w:p>
    <w:p w14:paraId="2008B3F2" w14:textId="77777777" w:rsidR="00B76445" w:rsidRDefault="00B76445" w:rsidP="00CF427B">
      <w:pPr>
        <w:pStyle w:val="ListParagraph"/>
        <w:numPr>
          <w:ilvl w:val="0"/>
          <w:numId w:val="37"/>
        </w:numPr>
        <w:rPr>
          <w:lang w:bidi="th-TH"/>
        </w:rPr>
      </w:pPr>
      <w:r>
        <w:rPr>
          <w:lang w:bidi="th-TH"/>
        </w:rPr>
        <w:t>Customer Code</w:t>
      </w:r>
    </w:p>
    <w:p w14:paraId="08EC1D90" w14:textId="103CC6AE" w:rsidR="00B76445" w:rsidRDefault="00B76445" w:rsidP="00CF427B">
      <w:pPr>
        <w:pStyle w:val="ListParagraph"/>
        <w:numPr>
          <w:ilvl w:val="0"/>
          <w:numId w:val="37"/>
        </w:numPr>
        <w:rPr>
          <w:lang w:bidi="th-TH"/>
        </w:rPr>
      </w:pPr>
      <w:r>
        <w:rPr>
          <w:lang w:bidi="th-TH"/>
        </w:rPr>
        <w:t>Loan Account having same Major/Minor of the limit facility based on Group Limit ID</w:t>
      </w:r>
    </w:p>
    <w:p w14:paraId="6536DE33" w14:textId="77777777" w:rsidR="00B76445" w:rsidRDefault="00B76445" w:rsidP="00CF427B">
      <w:pPr>
        <w:pStyle w:val="ListParagraph"/>
        <w:numPr>
          <w:ilvl w:val="0"/>
          <w:numId w:val="37"/>
        </w:numPr>
        <w:rPr>
          <w:lang w:bidi="th-TH"/>
        </w:rPr>
      </w:pPr>
      <w:r>
        <w:rPr>
          <w:lang w:bidi="th-TH"/>
        </w:rPr>
        <w:t>Loan Account status = New / Not Drawn</w:t>
      </w:r>
    </w:p>
    <w:p w14:paraId="5C2EE04A" w14:textId="77777777" w:rsidR="00B76445" w:rsidRDefault="00B76445" w:rsidP="00B76445">
      <w:pPr>
        <w:rPr>
          <w:lang w:bidi="th-TH"/>
        </w:rPr>
      </w:pPr>
    </w:p>
    <w:p w14:paraId="45212639" w14:textId="77777777" w:rsidR="003E7246" w:rsidRDefault="003E7246" w:rsidP="00A67A48">
      <w:pPr>
        <w:pStyle w:val="Heading3"/>
      </w:pPr>
      <w:bookmarkStart w:id="462" w:name="_Toc141988769"/>
      <w:r w:rsidRPr="00061B9D">
        <w:t xml:space="preserve">File </w:t>
      </w:r>
      <w:r w:rsidRPr="00061B9D">
        <w:rPr>
          <w:szCs w:val="24"/>
          <w:cs/>
          <w:lang w:bidi="th-TH"/>
        </w:rPr>
        <w:t>/</w:t>
      </w:r>
      <w:r w:rsidRPr="00061B9D">
        <w:t>API Layout and Data Sheet</w:t>
      </w:r>
      <w:bookmarkEnd w:id="462"/>
    </w:p>
    <w:p w14:paraId="23C42463" w14:textId="77777777" w:rsidR="003E7246" w:rsidRPr="00B431F3" w:rsidRDefault="003E7246" w:rsidP="00A67A48">
      <w:pPr>
        <w:pStyle w:val="Heading3"/>
      </w:pPr>
      <w:bookmarkStart w:id="463" w:name="_Toc141988770"/>
      <w:r>
        <w:t>Report Layout and Data Sheet</w:t>
      </w:r>
      <w:bookmarkEnd w:id="463"/>
    </w:p>
    <w:p w14:paraId="36B4AEFA" w14:textId="16CD3D85" w:rsidR="003E7246" w:rsidRPr="00EB008E" w:rsidRDefault="003E7246" w:rsidP="003E7246">
      <w:pPr>
        <w:ind w:left="1080"/>
      </w:pPr>
    </w:p>
    <w:tbl>
      <w:tblPr>
        <w:tblW w:w="8946" w:type="dxa"/>
        <w:tblInd w:w="1111"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A0" w:firstRow="1" w:lastRow="0" w:firstColumn="1" w:lastColumn="0" w:noHBand="0" w:noVBand="0"/>
      </w:tblPr>
      <w:tblGrid>
        <w:gridCol w:w="2775"/>
        <w:gridCol w:w="2661"/>
        <w:gridCol w:w="3510"/>
      </w:tblGrid>
      <w:tr w:rsidR="00645F1D" w:rsidRPr="00897DBA" w14:paraId="02C62B4D" w14:textId="760F62DB" w:rsidTr="00331803">
        <w:trPr>
          <w:tblHeader/>
        </w:trPr>
        <w:tc>
          <w:tcPr>
            <w:tcW w:w="2775" w:type="dxa"/>
          </w:tcPr>
          <w:p w14:paraId="4CA96B76" w14:textId="77777777" w:rsidR="00645F1D" w:rsidRPr="00897DBA" w:rsidRDefault="00645F1D" w:rsidP="00950FD1">
            <w:r w:rsidRPr="00897DBA">
              <w:t>Screen</w:t>
            </w:r>
            <w:r w:rsidRPr="00897DBA">
              <w:rPr>
                <w:cs/>
                <w:lang w:bidi="th-TH"/>
              </w:rPr>
              <w:t>/</w:t>
            </w:r>
            <w:r w:rsidRPr="00897DBA">
              <w:t>Report Field Name</w:t>
            </w:r>
            <w:r w:rsidRPr="00897DBA">
              <w:rPr>
                <w:cs/>
                <w:lang w:bidi="th-TH"/>
              </w:rPr>
              <w:t>/</w:t>
            </w:r>
            <w:r w:rsidRPr="00897DBA">
              <w:t>Attributes</w:t>
            </w:r>
            <w:r>
              <w:rPr>
                <w:cs/>
                <w:lang w:bidi="th-TH"/>
              </w:rPr>
              <w:t xml:space="preserve"> (</w:t>
            </w:r>
            <w:r>
              <w:t>AS400</w:t>
            </w:r>
            <w:r>
              <w:rPr>
                <w:cs/>
                <w:lang w:bidi="th-TH"/>
              </w:rPr>
              <w:t>)</w:t>
            </w:r>
          </w:p>
        </w:tc>
        <w:tc>
          <w:tcPr>
            <w:tcW w:w="2661" w:type="dxa"/>
          </w:tcPr>
          <w:p w14:paraId="1A8C6204" w14:textId="77777777" w:rsidR="00645F1D" w:rsidRPr="00897DBA" w:rsidRDefault="00645F1D" w:rsidP="00950FD1">
            <w:r>
              <w:t xml:space="preserve">Sample Data </w:t>
            </w:r>
            <w:r>
              <w:rPr>
                <w:cs/>
                <w:lang w:bidi="th-TH"/>
              </w:rPr>
              <w:t>(</w:t>
            </w:r>
            <w:r>
              <w:t>AS400</w:t>
            </w:r>
            <w:r>
              <w:rPr>
                <w:cs/>
                <w:lang w:bidi="th-TH"/>
              </w:rPr>
              <w:t>)</w:t>
            </w:r>
          </w:p>
        </w:tc>
        <w:tc>
          <w:tcPr>
            <w:tcW w:w="3510" w:type="dxa"/>
          </w:tcPr>
          <w:p w14:paraId="47506791" w14:textId="5ABDC22D" w:rsidR="00645F1D" w:rsidRDefault="00645F1D" w:rsidP="00950FD1">
            <w:r w:rsidRPr="00897DBA">
              <w:t>Source</w:t>
            </w:r>
            <w:r w:rsidRPr="00897DBA">
              <w:rPr>
                <w:cs/>
                <w:lang w:bidi="th-TH"/>
              </w:rPr>
              <w:t>/</w:t>
            </w:r>
            <w:r w:rsidRPr="00897DBA">
              <w:t>Validations</w:t>
            </w:r>
          </w:p>
        </w:tc>
      </w:tr>
      <w:tr w:rsidR="00A43F74" w:rsidRPr="00F822B1" w14:paraId="167C1E91" w14:textId="77777777" w:rsidTr="00331803">
        <w:trPr>
          <w:ins w:id="464" w:author="Uraluk Pansuwan" w:date="2023-07-31T14:23:00Z"/>
        </w:trPr>
        <w:tc>
          <w:tcPr>
            <w:tcW w:w="2775" w:type="dxa"/>
          </w:tcPr>
          <w:p w14:paraId="283B176E" w14:textId="459F3AA8" w:rsidR="00A43F74" w:rsidRDefault="00A43F74" w:rsidP="00A43F74">
            <w:pPr>
              <w:rPr>
                <w:ins w:id="465" w:author="Uraluk Pansuwan" w:date="2023-07-31T14:23:00Z"/>
                <w:rFonts w:ascii="Calibri" w:hAnsi="Calibri" w:cs="Calibri"/>
                <w:color w:val="000000"/>
                <w:sz w:val="22"/>
                <w:szCs w:val="22"/>
              </w:rPr>
            </w:pPr>
            <w:ins w:id="466" w:author="Uraluk Pansuwan" w:date="2023-07-31T14:24:00Z">
              <w:r w:rsidRPr="00B06B18">
                <w:rPr>
                  <w:rFonts w:ascii="Calibri" w:hAnsi="Calibri" w:cs="Calibri"/>
                  <w:b/>
                  <w:bCs/>
                  <w:color w:val="000000"/>
                  <w:sz w:val="22"/>
                  <w:szCs w:val="22"/>
                </w:rPr>
                <w:t>Header</w:t>
              </w:r>
            </w:ins>
          </w:p>
        </w:tc>
        <w:tc>
          <w:tcPr>
            <w:tcW w:w="2661" w:type="dxa"/>
          </w:tcPr>
          <w:p w14:paraId="7DFE9440" w14:textId="77777777" w:rsidR="00A43F74" w:rsidRDefault="00A43F74" w:rsidP="00A43F74">
            <w:pPr>
              <w:rPr>
                <w:ins w:id="467" w:author="Uraluk Pansuwan" w:date="2023-07-31T14:23:00Z"/>
                <w:rFonts w:ascii="Calibri" w:hAnsi="Calibri" w:cs="Calibri"/>
                <w:color w:val="000000"/>
                <w:sz w:val="22"/>
                <w:szCs w:val="22"/>
              </w:rPr>
            </w:pPr>
          </w:p>
        </w:tc>
        <w:tc>
          <w:tcPr>
            <w:tcW w:w="3510" w:type="dxa"/>
          </w:tcPr>
          <w:p w14:paraId="2A8A4B6B" w14:textId="77777777" w:rsidR="00A43F74" w:rsidRDefault="00A43F74" w:rsidP="00A43F74">
            <w:pPr>
              <w:rPr>
                <w:ins w:id="468" w:author="Uraluk Pansuwan" w:date="2023-07-31T14:23:00Z"/>
                <w:rFonts w:ascii="Calibri" w:hAnsi="Calibri" w:cs="Calibri"/>
                <w:color w:val="000000"/>
                <w:sz w:val="22"/>
                <w:szCs w:val="22"/>
              </w:rPr>
            </w:pPr>
          </w:p>
        </w:tc>
      </w:tr>
      <w:tr w:rsidR="00A43F74" w:rsidRPr="00F822B1" w14:paraId="30F3BC91" w14:textId="77777777" w:rsidTr="00331803">
        <w:trPr>
          <w:ins w:id="469" w:author="Uraluk Pansuwan" w:date="2023-07-31T14:23:00Z"/>
        </w:trPr>
        <w:tc>
          <w:tcPr>
            <w:tcW w:w="2775" w:type="dxa"/>
          </w:tcPr>
          <w:p w14:paraId="7898B8C8" w14:textId="089A0864" w:rsidR="00A43F74" w:rsidRDefault="00A43F74" w:rsidP="00A43F74">
            <w:pPr>
              <w:rPr>
                <w:ins w:id="470" w:author="Uraluk Pansuwan" w:date="2023-07-31T14:23:00Z"/>
                <w:rFonts w:ascii="Calibri" w:hAnsi="Calibri" w:cs="Calibri"/>
                <w:color w:val="000000"/>
                <w:sz w:val="22"/>
                <w:szCs w:val="22"/>
              </w:rPr>
            </w:pPr>
            <w:ins w:id="471" w:author="Uraluk Pansuwan" w:date="2023-07-31T14:24:00Z">
              <w:r>
                <w:rPr>
                  <w:rFonts w:ascii="Calibri" w:hAnsi="Calibri" w:cs="Calibri"/>
                  <w:color w:val="000000"/>
                  <w:sz w:val="22"/>
                  <w:szCs w:val="22"/>
                </w:rPr>
                <w:t>Report Title</w:t>
              </w:r>
            </w:ins>
          </w:p>
        </w:tc>
        <w:tc>
          <w:tcPr>
            <w:tcW w:w="2661" w:type="dxa"/>
          </w:tcPr>
          <w:p w14:paraId="15F5D86E" w14:textId="18409123" w:rsidR="00A43F74" w:rsidRDefault="00A43F74" w:rsidP="00A43F74">
            <w:pPr>
              <w:rPr>
                <w:ins w:id="472" w:author="Uraluk Pansuwan" w:date="2023-07-31T14:23:00Z"/>
                <w:rFonts w:ascii="Calibri" w:hAnsi="Calibri" w:cs="Calibri"/>
                <w:color w:val="000000"/>
                <w:sz w:val="22"/>
                <w:szCs w:val="22"/>
              </w:rPr>
            </w:pPr>
            <w:ins w:id="473" w:author="Uraluk Pansuwan" w:date="2023-07-31T14:24:00Z">
              <w:r>
                <w:rPr>
                  <w:rFonts w:ascii="Calibri" w:hAnsi="Calibri" w:cs="Calibri"/>
                  <w:color w:val="000000"/>
                  <w:sz w:val="22"/>
                  <w:szCs w:val="22"/>
                </w:rPr>
                <w:t>Credit Approval Record</w:t>
              </w:r>
            </w:ins>
          </w:p>
        </w:tc>
        <w:tc>
          <w:tcPr>
            <w:tcW w:w="3510" w:type="dxa"/>
          </w:tcPr>
          <w:p w14:paraId="137CAC89" w14:textId="77777777" w:rsidR="00A43F74" w:rsidRDefault="00A43F74" w:rsidP="00A43F74">
            <w:pPr>
              <w:rPr>
                <w:ins w:id="474" w:author="Uraluk Pansuwan" w:date="2023-07-31T14:23:00Z"/>
                <w:rFonts w:ascii="Calibri" w:hAnsi="Calibri" w:cs="Calibri"/>
                <w:color w:val="000000"/>
                <w:sz w:val="22"/>
                <w:szCs w:val="22"/>
              </w:rPr>
            </w:pPr>
          </w:p>
        </w:tc>
      </w:tr>
      <w:tr w:rsidR="00A43F74" w:rsidRPr="00F822B1" w14:paraId="1B567BFD" w14:textId="77777777" w:rsidTr="00331803">
        <w:trPr>
          <w:ins w:id="475" w:author="Uraluk Pansuwan" w:date="2023-07-31T14:23:00Z"/>
        </w:trPr>
        <w:tc>
          <w:tcPr>
            <w:tcW w:w="2775" w:type="dxa"/>
          </w:tcPr>
          <w:p w14:paraId="6C02FD54" w14:textId="000CB706" w:rsidR="00A43F74" w:rsidRDefault="00A43F74" w:rsidP="00A43F74">
            <w:pPr>
              <w:rPr>
                <w:ins w:id="476" w:author="Uraluk Pansuwan" w:date="2023-07-31T14:23:00Z"/>
                <w:rFonts w:ascii="Calibri" w:hAnsi="Calibri" w:cs="Calibri"/>
                <w:color w:val="000000"/>
                <w:sz w:val="22"/>
                <w:szCs w:val="22"/>
              </w:rPr>
            </w:pPr>
            <w:ins w:id="477" w:author="Uraluk Pansuwan" w:date="2023-07-31T14:24:00Z">
              <w:r>
                <w:rPr>
                  <w:rFonts w:ascii="Calibri" w:hAnsi="Calibri" w:cs="Calibri"/>
                  <w:color w:val="000000"/>
                  <w:sz w:val="22"/>
                  <w:szCs w:val="22"/>
                </w:rPr>
                <w:t>Branch</w:t>
              </w:r>
            </w:ins>
          </w:p>
        </w:tc>
        <w:tc>
          <w:tcPr>
            <w:tcW w:w="2661" w:type="dxa"/>
          </w:tcPr>
          <w:p w14:paraId="49BD6CB0" w14:textId="77777777" w:rsidR="00A43F74" w:rsidRDefault="00A43F74" w:rsidP="00A43F74">
            <w:pPr>
              <w:rPr>
                <w:ins w:id="478" w:author="Uraluk Pansuwan" w:date="2023-07-31T14:23:00Z"/>
                <w:rFonts w:ascii="Calibri" w:hAnsi="Calibri" w:cs="Calibri"/>
                <w:color w:val="000000"/>
                <w:sz w:val="22"/>
                <w:szCs w:val="22"/>
              </w:rPr>
            </w:pPr>
          </w:p>
        </w:tc>
        <w:tc>
          <w:tcPr>
            <w:tcW w:w="3510" w:type="dxa"/>
          </w:tcPr>
          <w:p w14:paraId="02FF6871" w14:textId="77777777" w:rsidR="00A43F74" w:rsidRDefault="00A43F74" w:rsidP="00A43F74">
            <w:pPr>
              <w:rPr>
                <w:ins w:id="479" w:author="Uraluk Pansuwan" w:date="2023-07-31T14:23:00Z"/>
                <w:rFonts w:ascii="Calibri" w:hAnsi="Calibri" w:cs="Calibri"/>
                <w:color w:val="000000"/>
                <w:sz w:val="22"/>
                <w:szCs w:val="22"/>
              </w:rPr>
            </w:pPr>
          </w:p>
        </w:tc>
      </w:tr>
      <w:tr w:rsidR="00A43F74" w:rsidRPr="00F822B1" w14:paraId="494D32D7" w14:textId="77777777" w:rsidTr="00331803">
        <w:trPr>
          <w:ins w:id="480" w:author="Uraluk Pansuwan" w:date="2023-07-31T14:23:00Z"/>
        </w:trPr>
        <w:tc>
          <w:tcPr>
            <w:tcW w:w="2775" w:type="dxa"/>
          </w:tcPr>
          <w:p w14:paraId="39F29953" w14:textId="02D6035A" w:rsidR="00A43F74" w:rsidRDefault="00A43F74" w:rsidP="00A43F74">
            <w:pPr>
              <w:rPr>
                <w:ins w:id="481" w:author="Uraluk Pansuwan" w:date="2023-07-31T14:23:00Z"/>
                <w:rFonts w:ascii="Calibri" w:hAnsi="Calibri" w:cs="Calibri"/>
                <w:color w:val="000000"/>
                <w:sz w:val="22"/>
                <w:szCs w:val="22"/>
              </w:rPr>
            </w:pPr>
            <w:ins w:id="482" w:author="Uraluk Pansuwan" w:date="2023-07-31T14:24:00Z">
              <w:r>
                <w:rPr>
                  <w:rFonts w:ascii="Calibri" w:hAnsi="Calibri" w:cs="Calibri"/>
                  <w:color w:val="000000"/>
                  <w:sz w:val="22"/>
                  <w:szCs w:val="22"/>
                </w:rPr>
                <w:t>System Date</w:t>
              </w:r>
            </w:ins>
          </w:p>
        </w:tc>
        <w:tc>
          <w:tcPr>
            <w:tcW w:w="2661" w:type="dxa"/>
          </w:tcPr>
          <w:p w14:paraId="2AF0CB70" w14:textId="77777777" w:rsidR="00A43F74" w:rsidRDefault="00A43F74" w:rsidP="00A43F74">
            <w:pPr>
              <w:rPr>
                <w:ins w:id="483" w:author="Uraluk Pansuwan" w:date="2023-07-31T14:23:00Z"/>
                <w:rFonts w:ascii="Calibri" w:hAnsi="Calibri" w:cs="Calibri"/>
                <w:color w:val="000000"/>
                <w:sz w:val="22"/>
                <w:szCs w:val="22"/>
              </w:rPr>
            </w:pPr>
          </w:p>
        </w:tc>
        <w:tc>
          <w:tcPr>
            <w:tcW w:w="3510" w:type="dxa"/>
          </w:tcPr>
          <w:p w14:paraId="72B949B2" w14:textId="77777777" w:rsidR="00A43F74" w:rsidRDefault="00A43F74" w:rsidP="00A43F74">
            <w:pPr>
              <w:rPr>
                <w:ins w:id="484" w:author="Uraluk Pansuwan" w:date="2023-07-31T14:23:00Z"/>
                <w:rFonts w:ascii="Calibri" w:hAnsi="Calibri" w:cs="Calibri"/>
                <w:color w:val="000000"/>
                <w:sz w:val="22"/>
                <w:szCs w:val="22"/>
              </w:rPr>
            </w:pPr>
          </w:p>
        </w:tc>
      </w:tr>
      <w:tr w:rsidR="00A43F74" w:rsidRPr="00F822B1" w14:paraId="7C748E9D" w14:textId="77777777" w:rsidTr="00331803">
        <w:trPr>
          <w:ins w:id="485" w:author="Uraluk Pansuwan" w:date="2023-07-31T14:23:00Z"/>
        </w:trPr>
        <w:tc>
          <w:tcPr>
            <w:tcW w:w="2775" w:type="dxa"/>
          </w:tcPr>
          <w:p w14:paraId="585546BC" w14:textId="674B4094" w:rsidR="00A43F74" w:rsidRDefault="00A43F74" w:rsidP="00A43F74">
            <w:pPr>
              <w:rPr>
                <w:ins w:id="486" w:author="Uraluk Pansuwan" w:date="2023-07-31T14:23:00Z"/>
                <w:rFonts w:ascii="Calibri" w:hAnsi="Calibri" w:cs="Calibri"/>
                <w:color w:val="000000"/>
                <w:sz w:val="22"/>
                <w:szCs w:val="22"/>
              </w:rPr>
            </w:pPr>
            <w:ins w:id="487" w:author="Uraluk Pansuwan" w:date="2023-07-31T14:24:00Z">
              <w:r>
                <w:rPr>
                  <w:rFonts w:ascii="Calibri" w:hAnsi="Calibri" w:cs="Calibri"/>
                  <w:color w:val="000000"/>
                  <w:sz w:val="22"/>
                  <w:szCs w:val="22"/>
                </w:rPr>
                <w:t>Proposed to : Relationship Manager</w:t>
              </w:r>
            </w:ins>
          </w:p>
        </w:tc>
        <w:tc>
          <w:tcPr>
            <w:tcW w:w="2661" w:type="dxa"/>
          </w:tcPr>
          <w:p w14:paraId="5A878D4F" w14:textId="77777777" w:rsidR="00A43F74" w:rsidRDefault="00A43F74" w:rsidP="00A43F74">
            <w:pPr>
              <w:rPr>
                <w:ins w:id="488" w:author="Uraluk Pansuwan" w:date="2023-07-31T14:23:00Z"/>
                <w:rFonts w:ascii="Calibri" w:hAnsi="Calibri" w:cs="Calibri"/>
                <w:color w:val="000000"/>
                <w:sz w:val="22"/>
                <w:szCs w:val="22"/>
              </w:rPr>
            </w:pPr>
          </w:p>
        </w:tc>
        <w:tc>
          <w:tcPr>
            <w:tcW w:w="3510" w:type="dxa"/>
          </w:tcPr>
          <w:p w14:paraId="1D4508F0" w14:textId="77777777" w:rsidR="00A43F74" w:rsidRDefault="00A43F74" w:rsidP="00A43F74">
            <w:pPr>
              <w:rPr>
                <w:ins w:id="489" w:author="Uraluk Pansuwan" w:date="2023-07-31T14:23:00Z"/>
                <w:rFonts w:ascii="Calibri" w:hAnsi="Calibri" w:cs="Calibri"/>
                <w:color w:val="000000"/>
                <w:sz w:val="22"/>
                <w:szCs w:val="22"/>
              </w:rPr>
            </w:pPr>
          </w:p>
        </w:tc>
      </w:tr>
      <w:tr w:rsidR="00A43F74" w:rsidRPr="00F822B1" w14:paraId="4A32C3CD" w14:textId="77777777" w:rsidTr="00331803">
        <w:trPr>
          <w:ins w:id="490" w:author="Uraluk Pansuwan" w:date="2023-07-31T14:24:00Z"/>
        </w:trPr>
        <w:tc>
          <w:tcPr>
            <w:tcW w:w="2775" w:type="dxa"/>
          </w:tcPr>
          <w:p w14:paraId="3D620741" w14:textId="4CF94DB1" w:rsidR="00A43F74" w:rsidRDefault="00A43F74" w:rsidP="00A43F74">
            <w:pPr>
              <w:rPr>
                <w:ins w:id="491" w:author="Uraluk Pansuwan" w:date="2023-07-31T14:24:00Z"/>
                <w:rFonts w:ascii="Calibri" w:hAnsi="Calibri" w:cs="Calibri"/>
                <w:color w:val="000000"/>
                <w:sz w:val="22"/>
                <w:szCs w:val="22"/>
              </w:rPr>
            </w:pPr>
            <w:ins w:id="492" w:author="Uraluk Pansuwan" w:date="2023-07-31T14:24:00Z">
              <w:r>
                <w:rPr>
                  <w:rFonts w:ascii="Calibri" w:hAnsi="Calibri" w:cs="Calibri"/>
                  <w:color w:val="000000"/>
                  <w:sz w:val="22"/>
                  <w:szCs w:val="22"/>
                </w:rPr>
                <w:t>Action :</w:t>
              </w:r>
            </w:ins>
          </w:p>
        </w:tc>
        <w:tc>
          <w:tcPr>
            <w:tcW w:w="2661" w:type="dxa"/>
          </w:tcPr>
          <w:p w14:paraId="74BD3050" w14:textId="13266475" w:rsidR="00A43F74" w:rsidRDefault="00A43F74" w:rsidP="00A43F74">
            <w:pPr>
              <w:rPr>
                <w:ins w:id="493" w:author="Uraluk Pansuwan" w:date="2023-07-31T14:24:00Z"/>
                <w:rFonts w:ascii="Calibri" w:hAnsi="Calibri" w:cs="Calibri"/>
                <w:color w:val="000000"/>
                <w:sz w:val="22"/>
                <w:szCs w:val="22"/>
              </w:rPr>
            </w:pPr>
            <w:ins w:id="494" w:author="Uraluk Pansuwan" w:date="2023-07-31T14:24:00Z">
              <w:r>
                <w:rPr>
                  <w:rFonts w:ascii="Calibri" w:hAnsi="Calibri" w:cs="Calibri"/>
                  <w:color w:val="000000"/>
                  <w:sz w:val="22"/>
                  <w:szCs w:val="22"/>
                </w:rPr>
                <w:t>Create Limt</w:t>
              </w:r>
            </w:ins>
          </w:p>
        </w:tc>
        <w:tc>
          <w:tcPr>
            <w:tcW w:w="3510" w:type="dxa"/>
          </w:tcPr>
          <w:p w14:paraId="18F355E4" w14:textId="77777777" w:rsidR="00A43F74" w:rsidRDefault="00A43F74" w:rsidP="00A43F74">
            <w:pPr>
              <w:rPr>
                <w:ins w:id="495" w:author="Uraluk Pansuwan" w:date="2023-07-31T14:24:00Z"/>
                <w:rFonts w:ascii="Calibri" w:hAnsi="Calibri" w:cs="Calibri"/>
                <w:color w:val="000000"/>
                <w:sz w:val="22"/>
                <w:szCs w:val="22"/>
              </w:rPr>
            </w:pPr>
          </w:p>
        </w:tc>
      </w:tr>
      <w:tr w:rsidR="00A43F74" w:rsidRPr="00F822B1" w14:paraId="55CF7831" w14:textId="77777777" w:rsidTr="00331803">
        <w:trPr>
          <w:ins w:id="496" w:author="Uraluk Pansuwan" w:date="2023-07-31T14:24:00Z"/>
        </w:trPr>
        <w:tc>
          <w:tcPr>
            <w:tcW w:w="2775" w:type="dxa"/>
          </w:tcPr>
          <w:p w14:paraId="0D2D5985" w14:textId="42E89839" w:rsidR="00A43F74" w:rsidRDefault="00A43F74" w:rsidP="00A43F74">
            <w:pPr>
              <w:rPr>
                <w:ins w:id="497" w:author="Uraluk Pansuwan" w:date="2023-07-31T14:24:00Z"/>
                <w:rFonts w:ascii="Calibri" w:hAnsi="Calibri" w:cs="Calibri"/>
                <w:color w:val="000000"/>
                <w:sz w:val="22"/>
                <w:szCs w:val="22"/>
              </w:rPr>
            </w:pPr>
            <w:ins w:id="498" w:author="Uraluk Pansuwan" w:date="2023-07-31T14:24:00Z">
              <w:r>
                <w:rPr>
                  <w:rFonts w:ascii="Calibri" w:hAnsi="Calibri" w:cs="Calibri"/>
                  <w:color w:val="000000"/>
                  <w:sz w:val="22"/>
                  <w:szCs w:val="22"/>
                </w:rPr>
                <w:t>Page</w:t>
              </w:r>
            </w:ins>
          </w:p>
        </w:tc>
        <w:tc>
          <w:tcPr>
            <w:tcW w:w="2661" w:type="dxa"/>
          </w:tcPr>
          <w:p w14:paraId="1FD0069B" w14:textId="77777777" w:rsidR="00A43F74" w:rsidRDefault="00A43F74" w:rsidP="00A43F74">
            <w:pPr>
              <w:rPr>
                <w:ins w:id="499" w:author="Uraluk Pansuwan" w:date="2023-07-31T14:24:00Z"/>
                <w:rFonts w:ascii="Calibri" w:hAnsi="Calibri" w:cs="Calibri"/>
                <w:color w:val="000000"/>
                <w:sz w:val="22"/>
                <w:szCs w:val="22"/>
              </w:rPr>
            </w:pPr>
          </w:p>
        </w:tc>
        <w:tc>
          <w:tcPr>
            <w:tcW w:w="3510" w:type="dxa"/>
          </w:tcPr>
          <w:p w14:paraId="0A9A2022" w14:textId="77777777" w:rsidR="00A43F74" w:rsidRDefault="00A43F74" w:rsidP="00A43F74">
            <w:pPr>
              <w:rPr>
                <w:ins w:id="500" w:author="Uraluk Pansuwan" w:date="2023-07-31T14:24:00Z"/>
                <w:rFonts w:ascii="Calibri" w:hAnsi="Calibri" w:cs="Calibri"/>
                <w:color w:val="000000"/>
                <w:sz w:val="22"/>
                <w:szCs w:val="22"/>
              </w:rPr>
            </w:pPr>
          </w:p>
        </w:tc>
      </w:tr>
      <w:tr w:rsidR="00A43F74" w:rsidRPr="00F822B1" w14:paraId="520C4C6F" w14:textId="77777777" w:rsidTr="00331803">
        <w:trPr>
          <w:ins w:id="501" w:author="Uraluk Pansuwan" w:date="2023-07-31T14:24:00Z"/>
        </w:trPr>
        <w:tc>
          <w:tcPr>
            <w:tcW w:w="2775" w:type="dxa"/>
          </w:tcPr>
          <w:p w14:paraId="2D3872AA" w14:textId="702493A1" w:rsidR="00A43F74" w:rsidRDefault="00A43F74" w:rsidP="00A43F74">
            <w:pPr>
              <w:rPr>
                <w:ins w:id="502" w:author="Uraluk Pansuwan" w:date="2023-07-31T14:24:00Z"/>
                <w:rFonts w:ascii="Calibri" w:hAnsi="Calibri" w:cs="Calibri"/>
                <w:color w:val="000000"/>
                <w:sz w:val="22"/>
                <w:szCs w:val="22"/>
              </w:rPr>
            </w:pPr>
            <w:ins w:id="503" w:author="Uraluk Pansuwan" w:date="2023-07-31T14:24:00Z">
              <w:r w:rsidRPr="00B06B18">
                <w:rPr>
                  <w:rFonts w:ascii="Calibri" w:hAnsi="Calibri" w:cs="Calibri"/>
                  <w:b/>
                  <w:bCs/>
                  <w:color w:val="000000"/>
                  <w:sz w:val="22"/>
                  <w:szCs w:val="22"/>
                </w:rPr>
                <w:t>Details</w:t>
              </w:r>
            </w:ins>
          </w:p>
        </w:tc>
        <w:tc>
          <w:tcPr>
            <w:tcW w:w="2661" w:type="dxa"/>
          </w:tcPr>
          <w:p w14:paraId="6993AEE9" w14:textId="77777777" w:rsidR="00A43F74" w:rsidRDefault="00A43F74" w:rsidP="00A43F74">
            <w:pPr>
              <w:rPr>
                <w:ins w:id="504" w:author="Uraluk Pansuwan" w:date="2023-07-31T14:24:00Z"/>
                <w:rFonts w:ascii="Calibri" w:hAnsi="Calibri" w:cs="Calibri"/>
                <w:color w:val="000000"/>
                <w:sz w:val="22"/>
                <w:szCs w:val="22"/>
              </w:rPr>
            </w:pPr>
          </w:p>
        </w:tc>
        <w:tc>
          <w:tcPr>
            <w:tcW w:w="3510" w:type="dxa"/>
          </w:tcPr>
          <w:p w14:paraId="61AA019A" w14:textId="77777777" w:rsidR="00A43F74" w:rsidRDefault="00A43F74" w:rsidP="00A43F74">
            <w:pPr>
              <w:rPr>
                <w:ins w:id="505" w:author="Uraluk Pansuwan" w:date="2023-07-31T14:24:00Z"/>
                <w:rFonts w:ascii="Calibri" w:hAnsi="Calibri" w:cs="Calibri"/>
                <w:color w:val="000000"/>
                <w:sz w:val="22"/>
                <w:szCs w:val="22"/>
              </w:rPr>
            </w:pPr>
          </w:p>
        </w:tc>
      </w:tr>
      <w:tr w:rsidR="00645F1D" w:rsidRPr="00F822B1" w14:paraId="6E1E4981" w14:textId="72A1F0D3" w:rsidTr="00331803">
        <w:tc>
          <w:tcPr>
            <w:tcW w:w="2775" w:type="dxa"/>
          </w:tcPr>
          <w:p w14:paraId="0777DABB" w14:textId="77777777" w:rsidR="00645F1D" w:rsidRPr="00442271" w:rsidRDefault="00645F1D" w:rsidP="00950FD1">
            <w:pPr>
              <w:rPr>
                <w:rFonts w:ascii="Calibri" w:hAnsi="Calibri" w:cs="Calibri"/>
                <w:noProof w:val="0"/>
                <w:color w:val="000000"/>
                <w:sz w:val="22"/>
                <w:szCs w:val="22"/>
              </w:rPr>
            </w:pPr>
            <w:r>
              <w:rPr>
                <w:rFonts w:ascii="Calibri" w:hAnsi="Calibri" w:cs="Calibri"/>
                <w:color w:val="000000"/>
                <w:sz w:val="22"/>
                <w:szCs w:val="22"/>
              </w:rPr>
              <w:t>Transaction Code</w:t>
            </w:r>
          </w:p>
        </w:tc>
        <w:tc>
          <w:tcPr>
            <w:tcW w:w="2661" w:type="dxa"/>
          </w:tcPr>
          <w:p w14:paraId="1C0EDC6E" w14:textId="77777777"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Create Limit</w:t>
            </w:r>
          </w:p>
        </w:tc>
        <w:tc>
          <w:tcPr>
            <w:tcW w:w="3510" w:type="dxa"/>
          </w:tcPr>
          <w:p w14:paraId="49A0D5F9" w14:textId="77777777" w:rsidR="00645F1D" w:rsidRDefault="00645F1D" w:rsidP="00950FD1">
            <w:pPr>
              <w:rPr>
                <w:rFonts w:ascii="Calibri" w:hAnsi="Calibri" w:cs="Calibri"/>
                <w:color w:val="000000"/>
                <w:sz w:val="22"/>
                <w:szCs w:val="22"/>
              </w:rPr>
            </w:pPr>
          </w:p>
        </w:tc>
      </w:tr>
      <w:tr w:rsidR="00645F1D" w:rsidRPr="00F822B1" w14:paraId="71CCAD8C" w14:textId="3A3D8D18" w:rsidTr="00331803">
        <w:tc>
          <w:tcPr>
            <w:tcW w:w="2775" w:type="dxa"/>
          </w:tcPr>
          <w:p w14:paraId="1AF6BF48" w14:textId="77777777" w:rsidR="00645F1D" w:rsidRPr="00442271" w:rsidRDefault="00645F1D" w:rsidP="00950FD1">
            <w:pPr>
              <w:rPr>
                <w:rFonts w:ascii="Calibri" w:hAnsi="Calibri" w:cs="Calibri"/>
                <w:noProof w:val="0"/>
                <w:color w:val="000000"/>
                <w:sz w:val="22"/>
                <w:szCs w:val="22"/>
              </w:rPr>
            </w:pPr>
            <w:r>
              <w:rPr>
                <w:rFonts w:ascii="Calibri" w:hAnsi="Calibri" w:cs="Calibri"/>
                <w:color w:val="000000"/>
                <w:sz w:val="22"/>
                <w:szCs w:val="22"/>
              </w:rPr>
              <w:t>Limit ID</w:t>
            </w:r>
          </w:p>
        </w:tc>
        <w:tc>
          <w:tcPr>
            <w:tcW w:w="2661" w:type="dxa"/>
          </w:tcPr>
          <w:p w14:paraId="0714F9A9" w14:textId="18AF5BE1"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640192601</w:t>
            </w:r>
          </w:p>
        </w:tc>
        <w:tc>
          <w:tcPr>
            <w:tcW w:w="3510" w:type="dxa"/>
          </w:tcPr>
          <w:p w14:paraId="665AB12D" w14:textId="77777777" w:rsidR="00645F1D" w:rsidRDefault="00645F1D" w:rsidP="00950FD1">
            <w:pPr>
              <w:rPr>
                <w:rFonts w:ascii="Calibri" w:hAnsi="Calibri" w:cs="Calibri"/>
                <w:color w:val="000000"/>
                <w:sz w:val="22"/>
                <w:szCs w:val="22"/>
              </w:rPr>
            </w:pPr>
          </w:p>
        </w:tc>
      </w:tr>
      <w:tr w:rsidR="00D9669E" w:rsidRPr="00F822B1" w14:paraId="766EE123" w14:textId="77777777" w:rsidTr="00331803">
        <w:tc>
          <w:tcPr>
            <w:tcW w:w="2775" w:type="dxa"/>
          </w:tcPr>
          <w:p w14:paraId="12A5F1AA" w14:textId="3DF985C2" w:rsidR="00D9669E" w:rsidRDefault="00D9669E" w:rsidP="00950FD1">
            <w:pPr>
              <w:rPr>
                <w:rFonts w:ascii="Calibri" w:hAnsi="Calibri" w:cs="Calibri"/>
                <w:color w:val="000000"/>
                <w:sz w:val="22"/>
                <w:szCs w:val="22"/>
              </w:rPr>
            </w:pPr>
            <w:r>
              <w:rPr>
                <w:rFonts w:ascii="Calibri" w:hAnsi="Calibri" w:cs="Calibri"/>
                <w:color w:val="000000"/>
                <w:sz w:val="22"/>
                <w:szCs w:val="22"/>
              </w:rPr>
              <w:t>Loan Account Number</w:t>
            </w:r>
          </w:p>
        </w:tc>
        <w:tc>
          <w:tcPr>
            <w:tcW w:w="2661" w:type="dxa"/>
          </w:tcPr>
          <w:p w14:paraId="0334B298" w14:textId="77777777" w:rsidR="00D9669E" w:rsidRDefault="00D9669E" w:rsidP="00950FD1">
            <w:pPr>
              <w:rPr>
                <w:rFonts w:ascii="Calibri" w:hAnsi="Calibri" w:cs="Calibri"/>
                <w:color w:val="000000"/>
                <w:sz w:val="22"/>
                <w:szCs w:val="22"/>
              </w:rPr>
            </w:pPr>
          </w:p>
        </w:tc>
        <w:tc>
          <w:tcPr>
            <w:tcW w:w="3510" w:type="dxa"/>
          </w:tcPr>
          <w:p w14:paraId="17B42EAA" w14:textId="77777777" w:rsidR="00D9669E" w:rsidRDefault="00D9669E" w:rsidP="00950FD1">
            <w:pPr>
              <w:rPr>
                <w:rFonts w:ascii="Calibri" w:hAnsi="Calibri" w:cs="Calibri"/>
                <w:color w:val="000000"/>
                <w:sz w:val="22"/>
                <w:szCs w:val="22"/>
              </w:rPr>
            </w:pPr>
          </w:p>
        </w:tc>
      </w:tr>
      <w:tr w:rsidR="00645F1D" w:rsidRPr="00F822B1" w14:paraId="75902DEA" w14:textId="404BF4EC" w:rsidTr="00331803">
        <w:tc>
          <w:tcPr>
            <w:tcW w:w="2775" w:type="dxa"/>
          </w:tcPr>
          <w:p w14:paraId="5C999761" w14:textId="61B813F7" w:rsidR="00645F1D" w:rsidRDefault="00645F1D" w:rsidP="00950FD1">
            <w:pPr>
              <w:rPr>
                <w:rFonts w:ascii="Calibri" w:hAnsi="Calibri" w:cs="Calibri"/>
                <w:noProof w:val="0"/>
                <w:color w:val="000000"/>
                <w:sz w:val="22"/>
                <w:szCs w:val="22"/>
              </w:rPr>
            </w:pPr>
            <w:r>
              <w:rPr>
                <w:rFonts w:ascii="Calibri" w:hAnsi="Calibri" w:cs="Calibri"/>
                <w:color w:val="000000"/>
                <w:sz w:val="22"/>
                <w:szCs w:val="22"/>
              </w:rPr>
              <w:t>Group ID</w:t>
            </w:r>
          </w:p>
        </w:tc>
        <w:tc>
          <w:tcPr>
            <w:tcW w:w="2661" w:type="dxa"/>
          </w:tcPr>
          <w:p w14:paraId="0B5155D5" w14:textId="48A68440" w:rsidR="00645F1D" w:rsidRPr="00897256" w:rsidRDefault="00645F1D" w:rsidP="00950FD1">
            <w:pPr>
              <w:rPr>
                <w:rFonts w:ascii="Calibri" w:hAnsi="Calibri" w:cs="Calibri"/>
                <w:noProof w:val="0"/>
                <w:color w:val="000000"/>
                <w:sz w:val="22"/>
                <w:szCs w:val="22"/>
              </w:rPr>
            </w:pPr>
            <w:r>
              <w:rPr>
                <w:rFonts w:ascii="Calibri" w:hAnsi="Calibri" w:cs="Calibri"/>
                <w:color w:val="000000"/>
                <w:sz w:val="22"/>
                <w:szCs w:val="22"/>
              </w:rPr>
              <w:t>Gxxxxx</w:t>
            </w:r>
          </w:p>
        </w:tc>
        <w:tc>
          <w:tcPr>
            <w:tcW w:w="3510" w:type="dxa"/>
          </w:tcPr>
          <w:p w14:paraId="3CFFD8F4" w14:textId="77777777" w:rsidR="00645F1D" w:rsidRDefault="00645F1D" w:rsidP="00950FD1">
            <w:pPr>
              <w:rPr>
                <w:rFonts w:ascii="Calibri" w:hAnsi="Calibri" w:cs="Calibri"/>
                <w:color w:val="000000"/>
                <w:sz w:val="22"/>
                <w:szCs w:val="22"/>
              </w:rPr>
            </w:pPr>
          </w:p>
        </w:tc>
      </w:tr>
      <w:tr w:rsidR="00645F1D" w:rsidRPr="00F822B1" w14:paraId="508EB30D" w14:textId="3E32CC9A" w:rsidTr="00331803">
        <w:tc>
          <w:tcPr>
            <w:tcW w:w="2775" w:type="dxa"/>
          </w:tcPr>
          <w:p w14:paraId="373E6245" w14:textId="5C6D21D7" w:rsidR="00645F1D" w:rsidRDefault="00645F1D" w:rsidP="00950FD1">
            <w:pPr>
              <w:rPr>
                <w:rFonts w:ascii="Calibri" w:hAnsi="Calibri" w:cs="Calibri"/>
                <w:noProof w:val="0"/>
                <w:color w:val="000000"/>
                <w:sz w:val="22"/>
                <w:szCs w:val="22"/>
              </w:rPr>
            </w:pPr>
            <w:r>
              <w:rPr>
                <w:rFonts w:ascii="Calibri" w:hAnsi="Calibri" w:cs="Calibri"/>
                <w:color w:val="000000"/>
                <w:sz w:val="22"/>
                <w:szCs w:val="22"/>
              </w:rPr>
              <w:t>Group Name</w:t>
            </w:r>
          </w:p>
        </w:tc>
        <w:tc>
          <w:tcPr>
            <w:tcW w:w="2661" w:type="dxa"/>
          </w:tcPr>
          <w:p w14:paraId="6F4CB912" w14:textId="19A33683" w:rsidR="00645F1D" w:rsidRPr="00897DBA" w:rsidRDefault="00645F1D" w:rsidP="00950FD1"/>
        </w:tc>
        <w:tc>
          <w:tcPr>
            <w:tcW w:w="3510" w:type="dxa"/>
          </w:tcPr>
          <w:p w14:paraId="3DE0001E" w14:textId="77777777" w:rsidR="00645F1D" w:rsidRPr="00897DBA" w:rsidRDefault="00645F1D" w:rsidP="00950FD1"/>
        </w:tc>
      </w:tr>
      <w:tr w:rsidR="00645F1D" w:rsidRPr="00F822B1" w14:paraId="51CBCEF7" w14:textId="55716660" w:rsidTr="00331803">
        <w:tc>
          <w:tcPr>
            <w:tcW w:w="2775" w:type="dxa"/>
          </w:tcPr>
          <w:p w14:paraId="4FB90458" w14:textId="24228C4D" w:rsidR="00645F1D" w:rsidRDefault="00645F1D" w:rsidP="00950FD1">
            <w:pPr>
              <w:rPr>
                <w:rFonts w:ascii="Calibri" w:hAnsi="Calibri" w:cs="Calibri"/>
                <w:noProof w:val="0"/>
                <w:color w:val="000000"/>
                <w:sz w:val="22"/>
                <w:szCs w:val="22"/>
              </w:rPr>
            </w:pPr>
            <w:r>
              <w:rPr>
                <w:rFonts w:ascii="Calibri" w:hAnsi="Calibri" w:cs="Calibri"/>
                <w:color w:val="000000"/>
                <w:sz w:val="22"/>
                <w:szCs w:val="22"/>
              </w:rPr>
              <w:t xml:space="preserve">Customer ID </w:t>
            </w:r>
            <w:r>
              <w:rPr>
                <w:rFonts w:ascii="Calibri" w:hAnsi="Calibri" w:cs="Angsana New"/>
                <w:color w:val="000000"/>
                <w:sz w:val="22"/>
                <w:szCs w:val="22"/>
                <w:cs/>
                <w:lang w:bidi="th-TH"/>
              </w:rPr>
              <w:t xml:space="preserve">- </w:t>
            </w:r>
            <w:r>
              <w:rPr>
                <w:rFonts w:ascii="Calibri" w:hAnsi="Calibri" w:cs="Calibri"/>
                <w:color w:val="000000"/>
                <w:sz w:val="22"/>
                <w:szCs w:val="22"/>
              </w:rPr>
              <w:t>Main Borrower</w:t>
            </w:r>
          </w:p>
        </w:tc>
        <w:tc>
          <w:tcPr>
            <w:tcW w:w="2661" w:type="dxa"/>
          </w:tcPr>
          <w:p w14:paraId="07E87E1C" w14:textId="2AFF7595" w:rsidR="00645F1D" w:rsidRPr="00C443E9" w:rsidRDefault="00645F1D" w:rsidP="00950FD1">
            <w:pPr>
              <w:rPr>
                <w:rFonts w:ascii="Calibri" w:hAnsi="Calibri" w:cs="Calibri"/>
                <w:noProof w:val="0"/>
                <w:color w:val="000000"/>
                <w:sz w:val="22"/>
                <w:szCs w:val="22"/>
              </w:rPr>
            </w:pPr>
            <w:r>
              <w:rPr>
                <w:rFonts w:ascii="Calibri" w:hAnsi="Calibri" w:cs="Calibri"/>
                <w:color w:val="000000"/>
                <w:sz w:val="22"/>
                <w:szCs w:val="22"/>
              </w:rPr>
              <w:t>0051061</w:t>
            </w:r>
          </w:p>
        </w:tc>
        <w:tc>
          <w:tcPr>
            <w:tcW w:w="3510" w:type="dxa"/>
          </w:tcPr>
          <w:p w14:paraId="7A7144CB" w14:textId="77777777" w:rsidR="00645F1D" w:rsidRDefault="00645F1D" w:rsidP="00950FD1">
            <w:pPr>
              <w:rPr>
                <w:rFonts w:ascii="Calibri" w:hAnsi="Calibri" w:cs="Calibri"/>
                <w:color w:val="000000"/>
                <w:sz w:val="22"/>
                <w:szCs w:val="22"/>
              </w:rPr>
            </w:pPr>
          </w:p>
        </w:tc>
      </w:tr>
      <w:tr w:rsidR="00BF5291" w:rsidRPr="00F822B1" w14:paraId="3E157C3C" w14:textId="77777777" w:rsidTr="00331803">
        <w:tc>
          <w:tcPr>
            <w:tcW w:w="2775" w:type="dxa"/>
          </w:tcPr>
          <w:p w14:paraId="16D07E45" w14:textId="77777777" w:rsidR="00BF5291" w:rsidRDefault="00BF5291" w:rsidP="00F57678">
            <w:pPr>
              <w:rPr>
                <w:rFonts w:ascii="Calibri" w:hAnsi="Calibri" w:cs="Calibri"/>
                <w:color w:val="000000"/>
                <w:sz w:val="22"/>
                <w:szCs w:val="22"/>
              </w:rPr>
            </w:pPr>
            <w:r>
              <w:rPr>
                <w:rFonts w:ascii="Calibri" w:hAnsi="Calibri" w:cs="Calibri"/>
                <w:color w:val="000000"/>
                <w:sz w:val="22"/>
                <w:szCs w:val="22"/>
              </w:rPr>
              <w:lastRenderedPageBreak/>
              <w:t>Facility Verified Y/N</w:t>
            </w:r>
          </w:p>
        </w:tc>
        <w:tc>
          <w:tcPr>
            <w:tcW w:w="2661" w:type="dxa"/>
          </w:tcPr>
          <w:p w14:paraId="5788DE8D" w14:textId="77777777" w:rsidR="00BF5291" w:rsidRDefault="00BF5291" w:rsidP="00F57678">
            <w:pPr>
              <w:rPr>
                <w:rFonts w:ascii="Calibri" w:hAnsi="Calibri" w:cs="Calibri"/>
                <w:color w:val="000000"/>
                <w:sz w:val="22"/>
                <w:szCs w:val="22"/>
              </w:rPr>
            </w:pPr>
          </w:p>
        </w:tc>
        <w:tc>
          <w:tcPr>
            <w:tcW w:w="3510" w:type="dxa"/>
          </w:tcPr>
          <w:p w14:paraId="38CEBDFC" w14:textId="77777777" w:rsidR="00BF5291" w:rsidRDefault="00BF5291" w:rsidP="00F57678">
            <w:pPr>
              <w:rPr>
                <w:rFonts w:ascii="Calibri" w:hAnsi="Calibri" w:cs="Calibri"/>
                <w:color w:val="000000"/>
                <w:sz w:val="22"/>
                <w:szCs w:val="22"/>
              </w:rPr>
            </w:pPr>
            <w:r>
              <w:rPr>
                <w:rFonts w:ascii="Calibri" w:hAnsi="Calibri" w:cs="Calibri"/>
                <w:color w:val="000000"/>
                <w:sz w:val="22"/>
                <w:szCs w:val="22"/>
              </w:rPr>
              <w:t>On BPM-approved, this will be N</w:t>
            </w:r>
          </w:p>
          <w:p w14:paraId="6E5B4290" w14:textId="77777777" w:rsidR="00BF5291" w:rsidRDefault="00BF5291" w:rsidP="00F57678">
            <w:pPr>
              <w:rPr>
                <w:rFonts w:ascii="Calibri" w:hAnsi="Calibri" w:cs="Calibri"/>
                <w:color w:val="000000"/>
                <w:sz w:val="22"/>
                <w:szCs w:val="22"/>
              </w:rPr>
            </w:pPr>
            <w:r>
              <w:rPr>
                <w:rFonts w:ascii="Calibri" w:hAnsi="Calibri" w:cs="Calibri"/>
                <w:color w:val="000000"/>
                <w:sz w:val="22"/>
                <w:szCs w:val="22"/>
              </w:rPr>
              <w:t>On Limit approved, this will be Y</w:t>
            </w:r>
          </w:p>
        </w:tc>
      </w:tr>
      <w:tr w:rsidR="00645F1D" w:rsidRPr="00F822B1" w14:paraId="17E9D249" w14:textId="66690A5E" w:rsidTr="00331803">
        <w:tc>
          <w:tcPr>
            <w:tcW w:w="2775" w:type="dxa"/>
          </w:tcPr>
          <w:p w14:paraId="12CFA988" w14:textId="6CB2D858" w:rsidR="00645F1D" w:rsidRDefault="00645F1D" w:rsidP="00950FD1">
            <w:pPr>
              <w:rPr>
                <w:rFonts w:ascii="Calibri" w:hAnsi="Calibri" w:cs="Calibri"/>
                <w:noProof w:val="0"/>
                <w:color w:val="000000"/>
                <w:sz w:val="22"/>
                <w:szCs w:val="22"/>
              </w:rPr>
            </w:pPr>
            <w:r>
              <w:rPr>
                <w:rFonts w:ascii="Calibri" w:hAnsi="Calibri" w:cs="Calibri"/>
                <w:color w:val="000000"/>
                <w:sz w:val="22"/>
                <w:szCs w:val="22"/>
              </w:rPr>
              <w:t>Customer Thai Name</w:t>
            </w:r>
          </w:p>
        </w:tc>
        <w:tc>
          <w:tcPr>
            <w:tcW w:w="2661" w:type="dxa"/>
          </w:tcPr>
          <w:p w14:paraId="43A78B0A" w14:textId="2BBDCA1D" w:rsidR="00645F1D" w:rsidRPr="00C443E9" w:rsidRDefault="00645F1D" w:rsidP="00950FD1">
            <w:pPr>
              <w:rPr>
                <w:rFonts w:ascii="Calibri" w:hAnsi="Calibri" w:cs="Calibri"/>
                <w:noProof w:val="0"/>
                <w:color w:val="000000"/>
                <w:sz w:val="22"/>
                <w:szCs w:val="22"/>
              </w:rPr>
            </w:pPr>
            <w:r>
              <w:rPr>
                <w:rFonts w:ascii="Calibri" w:hAnsi="Calibri" w:cs="Calibri"/>
                <w:color w:val="000000"/>
                <w:sz w:val="22"/>
                <w:szCs w:val="22"/>
              </w:rPr>
              <w:t>Title</w:t>
            </w:r>
            <w:r>
              <w:rPr>
                <w:rFonts w:ascii="Calibri" w:hAnsi="Calibri" w:cs="Angsana New"/>
                <w:color w:val="000000"/>
                <w:sz w:val="22"/>
                <w:szCs w:val="22"/>
                <w:cs/>
                <w:lang w:bidi="th-TH"/>
              </w:rPr>
              <w:t>+</w:t>
            </w:r>
            <w:r>
              <w:rPr>
                <w:rFonts w:ascii="Calibri" w:hAnsi="Calibri" w:cs="Calibri"/>
                <w:color w:val="000000"/>
                <w:sz w:val="22"/>
                <w:szCs w:val="22"/>
              </w:rPr>
              <w:t>Customer Thai Name</w:t>
            </w:r>
          </w:p>
        </w:tc>
        <w:tc>
          <w:tcPr>
            <w:tcW w:w="3510" w:type="dxa"/>
          </w:tcPr>
          <w:p w14:paraId="66BFA445" w14:textId="77777777" w:rsidR="00645F1D" w:rsidRDefault="00645F1D" w:rsidP="00950FD1">
            <w:pPr>
              <w:rPr>
                <w:rFonts w:ascii="Calibri" w:hAnsi="Calibri" w:cs="Calibri"/>
                <w:color w:val="000000"/>
                <w:sz w:val="22"/>
                <w:szCs w:val="22"/>
              </w:rPr>
            </w:pPr>
          </w:p>
        </w:tc>
      </w:tr>
      <w:tr w:rsidR="00645F1D" w:rsidRPr="00F822B1" w14:paraId="5E2F8110" w14:textId="610DC906" w:rsidTr="00331803">
        <w:tc>
          <w:tcPr>
            <w:tcW w:w="2775" w:type="dxa"/>
          </w:tcPr>
          <w:p w14:paraId="0034EB74" w14:textId="26BE46E7" w:rsidR="00645F1D" w:rsidRDefault="00645F1D" w:rsidP="00950FD1">
            <w:pPr>
              <w:rPr>
                <w:rFonts w:ascii="Calibri" w:hAnsi="Calibri" w:cs="Calibri"/>
                <w:noProof w:val="0"/>
                <w:color w:val="000000"/>
                <w:sz w:val="22"/>
                <w:szCs w:val="22"/>
              </w:rPr>
            </w:pPr>
            <w:r>
              <w:rPr>
                <w:rFonts w:ascii="Calibri" w:hAnsi="Calibri" w:cs="Calibri"/>
                <w:color w:val="000000"/>
                <w:sz w:val="22"/>
                <w:szCs w:val="22"/>
              </w:rPr>
              <w:t>Customer English Name</w:t>
            </w:r>
          </w:p>
        </w:tc>
        <w:tc>
          <w:tcPr>
            <w:tcW w:w="2661" w:type="dxa"/>
          </w:tcPr>
          <w:p w14:paraId="093965B6" w14:textId="77777777" w:rsidR="00645F1D" w:rsidRPr="00897DBA" w:rsidRDefault="00645F1D" w:rsidP="00950FD1"/>
        </w:tc>
        <w:tc>
          <w:tcPr>
            <w:tcW w:w="3510" w:type="dxa"/>
          </w:tcPr>
          <w:p w14:paraId="68E5E2D7" w14:textId="77777777" w:rsidR="00645F1D" w:rsidRPr="00897DBA" w:rsidRDefault="00645F1D" w:rsidP="00950FD1"/>
        </w:tc>
      </w:tr>
      <w:tr w:rsidR="00645F1D" w:rsidRPr="00F822B1" w14:paraId="0C578AF5" w14:textId="563C2F04" w:rsidTr="00331803">
        <w:tc>
          <w:tcPr>
            <w:tcW w:w="2775" w:type="dxa"/>
          </w:tcPr>
          <w:p w14:paraId="231C572B" w14:textId="1E406062" w:rsidR="00645F1D" w:rsidRDefault="00645F1D" w:rsidP="00950FD1">
            <w:pPr>
              <w:rPr>
                <w:rFonts w:ascii="Calibri" w:hAnsi="Calibri" w:cs="Calibri"/>
                <w:noProof w:val="0"/>
                <w:color w:val="000000"/>
                <w:sz w:val="22"/>
                <w:szCs w:val="22"/>
              </w:rPr>
            </w:pPr>
            <w:r>
              <w:rPr>
                <w:rFonts w:ascii="Calibri" w:hAnsi="Calibri" w:cs="Calibri"/>
                <w:color w:val="000000"/>
                <w:sz w:val="22"/>
                <w:szCs w:val="22"/>
              </w:rPr>
              <w:t xml:space="preserve">Customer ID </w:t>
            </w:r>
            <w:r>
              <w:rPr>
                <w:rFonts w:ascii="Calibri" w:hAnsi="Calibri" w:cs="Angsana New"/>
                <w:color w:val="000000"/>
                <w:sz w:val="22"/>
                <w:szCs w:val="22"/>
                <w:cs/>
                <w:lang w:bidi="th-TH"/>
              </w:rPr>
              <w:t xml:space="preserve">- </w:t>
            </w:r>
            <w:r>
              <w:rPr>
                <w:rFonts w:ascii="Calibri" w:hAnsi="Calibri" w:cs="Calibri"/>
                <w:color w:val="000000"/>
                <w:sz w:val="22"/>
                <w:szCs w:val="22"/>
              </w:rPr>
              <w:t>Co</w:t>
            </w:r>
            <w:r>
              <w:rPr>
                <w:rFonts w:ascii="Calibri" w:hAnsi="Calibri" w:cs="Angsana New"/>
                <w:color w:val="000000"/>
                <w:sz w:val="22"/>
                <w:szCs w:val="22"/>
                <w:cs/>
                <w:lang w:bidi="th-TH"/>
              </w:rPr>
              <w:t>-</w:t>
            </w:r>
            <w:r>
              <w:rPr>
                <w:rFonts w:ascii="Calibri" w:hAnsi="Calibri" w:cs="Calibri"/>
                <w:color w:val="000000"/>
                <w:sz w:val="22"/>
                <w:szCs w:val="22"/>
              </w:rPr>
              <w:t>Borrower</w:t>
            </w:r>
          </w:p>
        </w:tc>
        <w:tc>
          <w:tcPr>
            <w:tcW w:w="2661" w:type="dxa"/>
          </w:tcPr>
          <w:p w14:paraId="1148D7C7" w14:textId="1CCE2713" w:rsidR="00645F1D" w:rsidRPr="00C443E9" w:rsidRDefault="00645F1D" w:rsidP="00950FD1">
            <w:pPr>
              <w:rPr>
                <w:rFonts w:ascii="Calibri" w:hAnsi="Calibri" w:cs="Calibri"/>
                <w:noProof w:val="0"/>
                <w:color w:val="000000"/>
                <w:sz w:val="22"/>
                <w:szCs w:val="22"/>
              </w:rPr>
            </w:pPr>
            <w:r>
              <w:rPr>
                <w:rFonts w:ascii="Calibri" w:hAnsi="Calibri" w:cs="Calibri"/>
                <w:color w:val="000000"/>
                <w:sz w:val="22"/>
                <w:szCs w:val="22"/>
              </w:rPr>
              <w:t>0051072</w:t>
            </w:r>
          </w:p>
        </w:tc>
        <w:tc>
          <w:tcPr>
            <w:tcW w:w="3510" w:type="dxa"/>
          </w:tcPr>
          <w:p w14:paraId="5DE48F48" w14:textId="77777777" w:rsidR="00645F1D" w:rsidRDefault="00645F1D" w:rsidP="00950FD1">
            <w:pPr>
              <w:rPr>
                <w:rFonts w:ascii="Calibri" w:hAnsi="Calibri" w:cs="Calibri"/>
                <w:color w:val="000000"/>
                <w:sz w:val="22"/>
                <w:szCs w:val="22"/>
              </w:rPr>
            </w:pPr>
          </w:p>
        </w:tc>
      </w:tr>
      <w:tr w:rsidR="00645F1D" w:rsidRPr="00F822B1" w14:paraId="3ADA04B9" w14:textId="2459AD67" w:rsidTr="00331803">
        <w:tc>
          <w:tcPr>
            <w:tcW w:w="2775" w:type="dxa"/>
          </w:tcPr>
          <w:p w14:paraId="1FB75A37" w14:textId="02F57970" w:rsidR="00645F1D" w:rsidRDefault="00645F1D" w:rsidP="00950FD1">
            <w:pPr>
              <w:rPr>
                <w:rFonts w:ascii="Calibri" w:hAnsi="Calibri" w:cs="Calibri"/>
                <w:noProof w:val="0"/>
                <w:color w:val="000000"/>
                <w:sz w:val="22"/>
                <w:szCs w:val="22"/>
              </w:rPr>
            </w:pPr>
            <w:r>
              <w:rPr>
                <w:rFonts w:ascii="Calibri" w:hAnsi="Calibri" w:cs="Calibri"/>
                <w:color w:val="000000"/>
                <w:sz w:val="22"/>
                <w:szCs w:val="22"/>
              </w:rPr>
              <w:t>Customer Thai Name</w:t>
            </w:r>
          </w:p>
        </w:tc>
        <w:tc>
          <w:tcPr>
            <w:tcW w:w="2661" w:type="dxa"/>
          </w:tcPr>
          <w:p w14:paraId="580CA793" w14:textId="340AC902" w:rsidR="00645F1D" w:rsidRPr="00C443E9" w:rsidRDefault="00645F1D" w:rsidP="00950FD1">
            <w:pPr>
              <w:rPr>
                <w:rFonts w:ascii="Calibri" w:hAnsi="Calibri" w:cs="Calibri"/>
                <w:noProof w:val="0"/>
                <w:color w:val="000000"/>
                <w:sz w:val="22"/>
                <w:szCs w:val="22"/>
              </w:rPr>
            </w:pPr>
            <w:r>
              <w:rPr>
                <w:rFonts w:ascii="Calibri" w:hAnsi="Calibri" w:cs="Calibri"/>
                <w:color w:val="000000"/>
                <w:sz w:val="22"/>
                <w:szCs w:val="22"/>
              </w:rPr>
              <w:t>Title</w:t>
            </w:r>
            <w:r>
              <w:rPr>
                <w:rFonts w:ascii="Calibri" w:hAnsi="Calibri" w:cs="Angsana New"/>
                <w:color w:val="000000"/>
                <w:sz w:val="22"/>
                <w:szCs w:val="22"/>
                <w:cs/>
                <w:lang w:bidi="th-TH"/>
              </w:rPr>
              <w:t>+</w:t>
            </w:r>
            <w:r>
              <w:rPr>
                <w:rFonts w:ascii="Calibri" w:hAnsi="Calibri" w:cs="Calibri"/>
                <w:color w:val="000000"/>
                <w:sz w:val="22"/>
                <w:szCs w:val="22"/>
              </w:rPr>
              <w:t>Customer Thai Name</w:t>
            </w:r>
          </w:p>
        </w:tc>
        <w:tc>
          <w:tcPr>
            <w:tcW w:w="3510" w:type="dxa"/>
          </w:tcPr>
          <w:p w14:paraId="1F5DFFA4" w14:textId="77777777" w:rsidR="00645F1D" w:rsidRDefault="00645F1D" w:rsidP="00950FD1">
            <w:pPr>
              <w:rPr>
                <w:rFonts w:ascii="Calibri" w:hAnsi="Calibri" w:cs="Calibri"/>
                <w:color w:val="000000"/>
                <w:sz w:val="22"/>
                <w:szCs w:val="22"/>
              </w:rPr>
            </w:pPr>
          </w:p>
        </w:tc>
      </w:tr>
      <w:tr w:rsidR="00645F1D" w:rsidRPr="00F822B1" w14:paraId="78D65F2F" w14:textId="74250B65" w:rsidTr="00331803">
        <w:tc>
          <w:tcPr>
            <w:tcW w:w="2775" w:type="dxa"/>
          </w:tcPr>
          <w:p w14:paraId="1E9C4B7F" w14:textId="0427B91E" w:rsidR="00645F1D" w:rsidRDefault="00645F1D" w:rsidP="00950FD1">
            <w:pPr>
              <w:rPr>
                <w:rFonts w:ascii="Calibri" w:hAnsi="Calibri" w:cs="Calibri"/>
                <w:noProof w:val="0"/>
                <w:color w:val="000000"/>
                <w:sz w:val="22"/>
                <w:szCs w:val="22"/>
              </w:rPr>
            </w:pPr>
            <w:r>
              <w:rPr>
                <w:rFonts w:ascii="Calibri" w:hAnsi="Calibri" w:cs="Calibri"/>
                <w:color w:val="000000"/>
                <w:sz w:val="22"/>
                <w:szCs w:val="22"/>
              </w:rPr>
              <w:t>Customer English Name</w:t>
            </w:r>
          </w:p>
        </w:tc>
        <w:tc>
          <w:tcPr>
            <w:tcW w:w="2661" w:type="dxa"/>
          </w:tcPr>
          <w:p w14:paraId="6D091A28" w14:textId="77777777" w:rsidR="00645F1D" w:rsidRPr="00897DBA" w:rsidRDefault="00645F1D" w:rsidP="00950FD1"/>
        </w:tc>
        <w:tc>
          <w:tcPr>
            <w:tcW w:w="3510" w:type="dxa"/>
          </w:tcPr>
          <w:p w14:paraId="4C331335" w14:textId="77777777" w:rsidR="00645F1D" w:rsidRPr="00897DBA" w:rsidRDefault="00645F1D" w:rsidP="00950FD1"/>
        </w:tc>
      </w:tr>
      <w:tr w:rsidR="00645F1D" w:rsidRPr="00F822B1" w14:paraId="6DF5D9DA" w14:textId="5E74B949" w:rsidTr="00331803">
        <w:tc>
          <w:tcPr>
            <w:tcW w:w="2775" w:type="dxa"/>
          </w:tcPr>
          <w:p w14:paraId="59B307DE" w14:textId="77777777"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 xml:space="preserve">Major Credit Code </w:t>
            </w:r>
            <w:r>
              <w:rPr>
                <w:rFonts w:ascii="Calibri" w:hAnsi="Calibri" w:cs="Angsana New"/>
                <w:color w:val="000000"/>
                <w:sz w:val="22"/>
                <w:szCs w:val="22"/>
                <w:cs/>
                <w:lang w:bidi="th-TH"/>
              </w:rPr>
              <w:t>+</w:t>
            </w:r>
            <w:r>
              <w:rPr>
                <w:rFonts w:ascii="Calibri" w:hAnsi="Calibri" w:cs="Calibri"/>
                <w:color w:val="000000"/>
                <w:sz w:val="22"/>
                <w:szCs w:val="22"/>
              </w:rPr>
              <w:br/>
              <w:t>Minor Credit Code</w:t>
            </w:r>
          </w:p>
        </w:tc>
        <w:tc>
          <w:tcPr>
            <w:tcW w:w="2661" w:type="dxa"/>
          </w:tcPr>
          <w:p w14:paraId="4441B540" w14:textId="035020E6"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03 00</w:t>
            </w:r>
          </w:p>
        </w:tc>
        <w:tc>
          <w:tcPr>
            <w:tcW w:w="3510" w:type="dxa"/>
          </w:tcPr>
          <w:p w14:paraId="3EF507FA" w14:textId="77777777" w:rsidR="00645F1D" w:rsidRDefault="00645F1D" w:rsidP="00950FD1">
            <w:pPr>
              <w:rPr>
                <w:rFonts w:ascii="Calibri" w:hAnsi="Calibri" w:cs="Calibri"/>
                <w:color w:val="000000"/>
                <w:sz w:val="22"/>
                <w:szCs w:val="22"/>
              </w:rPr>
            </w:pPr>
          </w:p>
        </w:tc>
      </w:tr>
      <w:tr w:rsidR="00645F1D" w:rsidRPr="00F822B1" w14:paraId="43E36798" w14:textId="593FCF38" w:rsidTr="00331803">
        <w:tc>
          <w:tcPr>
            <w:tcW w:w="2775" w:type="dxa"/>
          </w:tcPr>
          <w:p w14:paraId="0BB362E1" w14:textId="77777777"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Major</w:t>
            </w:r>
            <w:r>
              <w:rPr>
                <w:rFonts w:ascii="Calibri" w:hAnsi="Calibri" w:cs="Angsana New"/>
                <w:color w:val="000000"/>
                <w:sz w:val="22"/>
                <w:szCs w:val="22"/>
                <w:cs/>
                <w:lang w:bidi="th-TH"/>
              </w:rPr>
              <w:t>/</w:t>
            </w:r>
            <w:r>
              <w:rPr>
                <w:rFonts w:ascii="Calibri" w:hAnsi="Calibri" w:cs="Calibri"/>
                <w:color w:val="000000"/>
                <w:sz w:val="22"/>
                <w:szCs w:val="22"/>
              </w:rPr>
              <w:t>Minor Description</w:t>
            </w:r>
          </w:p>
        </w:tc>
        <w:tc>
          <w:tcPr>
            <w:tcW w:w="2661" w:type="dxa"/>
          </w:tcPr>
          <w:p w14:paraId="7BE50DC1" w14:textId="1D7742F3"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Capacity Expansion</w:t>
            </w:r>
          </w:p>
        </w:tc>
        <w:tc>
          <w:tcPr>
            <w:tcW w:w="3510" w:type="dxa"/>
          </w:tcPr>
          <w:p w14:paraId="7FFD8988" w14:textId="77777777" w:rsidR="00645F1D" w:rsidRDefault="00645F1D" w:rsidP="00950FD1">
            <w:pPr>
              <w:rPr>
                <w:rFonts w:ascii="Calibri" w:hAnsi="Calibri" w:cs="Calibri"/>
                <w:color w:val="000000"/>
                <w:sz w:val="22"/>
                <w:szCs w:val="22"/>
              </w:rPr>
            </w:pPr>
          </w:p>
        </w:tc>
      </w:tr>
      <w:tr w:rsidR="00645F1D" w:rsidRPr="00F822B1" w14:paraId="323DCC3A" w14:textId="3C921FB7" w:rsidTr="00331803">
        <w:tc>
          <w:tcPr>
            <w:tcW w:w="2775" w:type="dxa"/>
          </w:tcPr>
          <w:p w14:paraId="060A04CB" w14:textId="77777777"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Limit Description</w:t>
            </w:r>
          </w:p>
        </w:tc>
        <w:tc>
          <w:tcPr>
            <w:tcW w:w="2661" w:type="dxa"/>
          </w:tcPr>
          <w:p w14:paraId="496699AA" w14:textId="09264D7C"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Loan</w:t>
            </w:r>
          </w:p>
        </w:tc>
        <w:tc>
          <w:tcPr>
            <w:tcW w:w="3510" w:type="dxa"/>
          </w:tcPr>
          <w:p w14:paraId="4CD78C51" w14:textId="77777777" w:rsidR="00645F1D" w:rsidRDefault="00645F1D" w:rsidP="00950FD1">
            <w:pPr>
              <w:rPr>
                <w:rFonts w:ascii="Calibri" w:hAnsi="Calibri" w:cs="Calibri"/>
                <w:color w:val="000000"/>
                <w:sz w:val="22"/>
                <w:szCs w:val="22"/>
              </w:rPr>
            </w:pPr>
          </w:p>
        </w:tc>
      </w:tr>
      <w:tr w:rsidR="00645F1D" w:rsidRPr="00F822B1" w14:paraId="24DAB11B" w14:textId="042EDB4B" w:rsidTr="00331803">
        <w:tc>
          <w:tcPr>
            <w:tcW w:w="2775" w:type="dxa"/>
          </w:tcPr>
          <w:p w14:paraId="07D09528" w14:textId="77777777"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Product Program</w:t>
            </w:r>
          </w:p>
        </w:tc>
        <w:tc>
          <w:tcPr>
            <w:tcW w:w="2661" w:type="dxa"/>
          </w:tcPr>
          <w:p w14:paraId="67F6D75A" w14:textId="3B4CB771"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TG1</w:t>
            </w:r>
          </w:p>
        </w:tc>
        <w:tc>
          <w:tcPr>
            <w:tcW w:w="3510" w:type="dxa"/>
          </w:tcPr>
          <w:p w14:paraId="149F73E3" w14:textId="77777777" w:rsidR="00645F1D" w:rsidRDefault="00645F1D" w:rsidP="00950FD1">
            <w:pPr>
              <w:rPr>
                <w:rFonts w:ascii="Calibri" w:hAnsi="Calibri" w:cs="Calibri"/>
                <w:color w:val="000000"/>
                <w:sz w:val="22"/>
                <w:szCs w:val="22"/>
              </w:rPr>
            </w:pPr>
          </w:p>
        </w:tc>
      </w:tr>
      <w:tr w:rsidR="00645F1D" w:rsidRPr="00F822B1" w14:paraId="791FAC44" w14:textId="442D8250" w:rsidTr="00331803">
        <w:tc>
          <w:tcPr>
            <w:tcW w:w="2775" w:type="dxa"/>
          </w:tcPr>
          <w:p w14:paraId="74C91666" w14:textId="77777777"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Business Code</w:t>
            </w:r>
            <w:r>
              <w:rPr>
                <w:rFonts w:ascii="Calibri" w:hAnsi="Calibri" w:cs="Angsana New"/>
                <w:color w:val="000000"/>
                <w:sz w:val="22"/>
                <w:szCs w:val="22"/>
                <w:cs/>
                <w:lang w:bidi="th-TH"/>
              </w:rPr>
              <w:t xml:space="preserve">: </w:t>
            </w:r>
          </w:p>
        </w:tc>
        <w:tc>
          <w:tcPr>
            <w:tcW w:w="2661" w:type="dxa"/>
          </w:tcPr>
          <w:p w14:paraId="616D2CBB" w14:textId="3F9B13A0"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 xml:space="preserve">009000 </w:t>
            </w:r>
            <w:r>
              <w:rPr>
                <w:rFonts w:ascii="Calibri" w:hAnsi="Calibri" w:cs="Angsana New"/>
                <w:color w:val="000000"/>
                <w:sz w:val="22"/>
                <w:szCs w:val="22"/>
                <w:cs/>
                <w:lang w:bidi="th-TH"/>
              </w:rPr>
              <w:t>การก่อสร้าง</w:t>
            </w:r>
          </w:p>
        </w:tc>
        <w:tc>
          <w:tcPr>
            <w:tcW w:w="3510" w:type="dxa"/>
          </w:tcPr>
          <w:p w14:paraId="20ED0F68" w14:textId="77777777" w:rsidR="00645F1D" w:rsidRDefault="00645F1D" w:rsidP="00950FD1">
            <w:pPr>
              <w:rPr>
                <w:rFonts w:ascii="Calibri" w:hAnsi="Calibri" w:cs="Calibri"/>
                <w:color w:val="000000"/>
                <w:sz w:val="22"/>
                <w:szCs w:val="22"/>
              </w:rPr>
            </w:pPr>
          </w:p>
        </w:tc>
      </w:tr>
      <w:tr w:rsidR="00645F1D" w:rsidRPr="00F822B1" w14:paraId="1AA993D0" w14:textId="4174C22D" w:rsidTr="00331803">
        <w:tc>
          <w:tcPr>
            <w:tcW w:w="2775" w:type="dxa"/>
          </w:tcPr>
          <w:p w14:paraId="4F20B200" w14:textId="77777777"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 xml:space="preserve">BOT Business Code </w:t>
            </w:r>
            <w:r>
              <w:rPr>
                <w:rFonts w:ascii="Calibri" w:hAnsi="Calibri" w:cs="Angsana New"/>
                <w:color w:val="000000"/>
                <w:sz w:val="22"/>
                <w:szCs w:val="22"/>
                <w:cs/>
                <w:lang w:bidi="th-TH"/>
              </w:rPr>
              <w:t xml:space="preserve">: </w:t>
            </w:r>
          </w:p>
        </w:tc>
        <w:tc>
          <w:tcPr>
            <w:tcW w:w="2661" w:type="dxa"/>
          </w:tcPr>
          <w:p w14:paraId="3459893C" w14:textId="3CD12C3E"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 xml:space="preserve">71010 </w:t>
            </w:r>
            <w:r>
              <w:rPr>
                <w:rFonts w:ascii="Calibri" w:hAnsi="Calibri" w:cs="Angsana New"/>
                <w:color w:val="000000"/>
                <w:sz w:val="22"/>
                <w:szCs w:val="22"/>
                <w:cs/>
                <w:lang w:bidi="th-TH"/>
              </w:rPr>
              <w:t>กิจการรับเหมาก่อสร้าง</w:t>
            </w:r>
          </w:p>
        </w:tc>
        <w:tc>
          <w:tcPr>
            <w:tcW w:w="3510" w:type="dxa"/>
          </w:tcPr>
          <w:p w14:paraId="374A176F" w14:textId="77777777" w:rsidR="00645F1D" w:rsidRDefault="00645F1D" w:rsidP="00950FD1">
            <w:pPr>
              <w:rPr>
                <w:rFonts w:ascii="Calibri" w:hAnsi="Calibri" w:cs="Calibri"/>
                <w:color w:val="000000"/>
                <w:sz w:val="22"/>
                <w:szCs w:val="22"/>
              </w:rPr>
            </w:pPr>
          </w:p>
        </w:tc>
      </w:tr>
      <w:tr w:rsidR="00645F1D" w:rsidRPr="00F822B1" w14:paraId="743B833B" w14:textId="3071C40F" w:rsidTr="00331803">
        <w:tc>
          <w:tcPr>
            <w:tcW w:w="2775" w:type="dxa"/>
          </w:tcPr>
          <w:p w14:paraId="76985565" w14:textId="77777777"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Credit Type</w:t>
            </w:r>
          </w:p>
        </w:tc>
        <w:tc>
          <w:tcPr>
            <w:tcW w:w="2661" w:type="dxa"/>
          </w:tcPr>
          <w:p w14:paraId="4D1104CB" w14:textId="3C8E5EA1"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Specific Project Limit</w:t>
            </w:r>
          </w:p>
        </w:tc>
        <w:tc>
          <w:tcPr>
            <w:tcW w:w="3510" w:type="dxa"/>
          </w:tcPr>
          <w:p w14:paraId="177B38E9" w14:textId="77777777" w:rsidR="00645F1D" w:rsidRDefault="00645F1D" w:rsidP="00950FD1">
            <w:pPr>
              <w:rPr>
                <w:rFonts w:ascii="Calibri" w:hAnsi="Calibri" w:cs="Calibri"/>
                <w:color w:val="000000"/>
                <w:sz w:val="22"/>
                <w:szCs w:val="22"/>
              </w:rPr>
            </w:pPr>
          </w:p>
        </w:tc>
      </w:tr>
      <w:tr w:rsidR="00645F1D" w:rsidRPr="00F822B1" w14:paraId="03452843" w14:textId="6D4304BB" w:rsidTr="00331803">
        <w:tc>
          <w:tcPr>
            <w:tcW w:w="2775" w:type="dxa"/>
          </w:tcPr>
          <w:p w14:paraId="2A266366" w14:textId="77777777"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Currency</w:t>
            </w:r>
          </w:p>
        </w:tc>
        <w:tc>
          <w:tcPr>
            <w:tcW w:w="2661" w:type="dxa"/>
          </w:tcPr>
          <w:p w14:paraId="1DC0085D" w14:textId="77777777" w:rsidR="00645F1D" w:rsidRPr="0098090A" w:rsidRDefault="00645F1D" w:rsidP="00950FD1">
            <w:pPr>
              <w:rPr>
                <w:rFonts w:ascii="Calibri" w:hAnsi="Calibri" w:cs="Calibri"/>
                <w:noProof w:val="0"/>
                <w:color w:val="000000"/>
                <w:sz w:val="22"/>
                <w:szCs w:val="22"/>
              </w:rPr>
            </w:pPr>
            <w:r w:rsidRPr="00504371">
              <w:rPr>
                <w:rFonts w:ascii="Calibri" w:hAnsi="Calibri" w:cs="Calibri"/>
                <w:color w:val="000000"/>
                <w:sz w:val="22"/>
                <w:szCs w:val="22"/>
              </w:rPr>
              <w:t>THB</w:t>
            </w:r>
          </w:p>
        </w:tc>
        <w:tc>
          <w:tcPr>
            <w:tcW w:w="3510" w:type="dxa"/>
          </w:tcPr>
          <w:p w14:paraId="3F195BB7" w14:textId="77777777" w:rsidR="00645F1D" w:rsidRPr="00504371" w:rsidRDefault="00645F1D" w:rsidP="00950FD1">
            <w:pPr>
              <w:rPr>
                <w:rFonts w:ascii="Calibri" w:hAnsi="Calibri" w:cs="Calibri"/>
                <w:color w:val="000000"/>
                <w:sz w:val="22"/>
                <w:szCs w:val="22"/>
              </w:rPr>
            </w:pPr>
          </w:p>
        </w:tc>
      </w:tr>
      <w:tr w:rsidR="00645F1D" w:rsidRPr="00F822B1" w14:paraId="1E5FC3F8" w14:textId="4AE056F8" w:rsidTr="00331803">
        <w:tc>
          <w:tcPr>
            <w:tcW w:w="2775" w:type="dxa"/>
          </w:tcPr>
          <w:p w14:paraId="0F2655B4" w14:textId="77777777"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Limit Amount</w:t>
            </w:r>
          </w:p>
        </w:tc>
        <w:tc>
          <w:tcPr>
            <w:tcW w:w="2661" w:type="dxa"/>
          </w:tcPr>
          <w:p w14:paraId="4CB2992F" w14:textId="3EB18D81"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100,000,000</w:t>
            </w:r>
            <w:r>
              <w:rPr>
                <w:rFonts w:ascii="Calibri" w:hAnsi="Calibri" w:cs="Angsana New"/>
                <w:color w:val="000000"/>
                <w:sz w:val="22"/>
                <w:szCs w:val="22"/>
                <w:cs/>
                <w:lang w:bidi="th-TH"/>
              </w:rPr>
              <w:t>.</w:t>
            </w:r>
            <w:r>
              <w:rPr>
                <w:rFonts w:ascii="Calibri" w:hAnsi="Calibri" w:cs="Calibri"/>
                <w:color w:val="000000"/>
                <w:sz w:val="22"/>
                <w:szCs w:val="22"/>
              </w:rPr>
              <w:t>00</w:t>
            </w:r>
          </w:p>
        </w:tc>
        <w:tc>
          <w:tcPr>
            <w:tcW w:w="3510" w:type="dxa"/>
          </w:tcPr>
          <w:p w14:paraId="1B75399E" w14:textId="77777777" w:rsidR="00645F1D" w:rsidRDefault="00645F1D" w:rsidP="00950FD1">
            <w:pPr>
              <w:rPr>
                <w:rFonts w:ascii="Calibri" w:hAnsi="Calibri" w:cs="Calibri"/>
                <w:color w:val="000000"/>
                <w:sz w:val="22"/>
                <w:szCs w:val="22"/>
              </w:rPr>
            </w:pPr>
          </w:p>
        </w:tc>
      </w:tr>
      <w:tr w:rsidR="00645F1D" w:rsidRPr="00F822B1" w14:paraId="480926CE" w14:textId="7B302DD9" w:rsidTr="00331803">
        <w:tc>
          <w:tcPr>
            <w:tcW w:w="2775" w:type="dxa"/>
          </w:tcPr>
          <w:p w14:paraId="5AEDBC10" w14:textId="77777777"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Source of Fund and Ratio</w:t>
            </w:r>
          </w:p>
        </w:tc>
        <w:tc>
          <w:tcPr>
            <w:tcW w:w="2661" w:type="dxa"/>
          </w:tcPr>
          <w:p w14:paraId="6D5489C7" w14:textId="230A720C"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GSB 100</w:t>
            </w:r>
            <w:r>
              <w:rPr>
                <w:rFonts w:ascii="Calibri" w:hAnsi="Calibri" w:cs="Angsana New"/>
                <w:color w:val="000000"/>
                <w:sz w:val="22"/>
                <w:szCs w:val="22"/>
                <w:cs/>
                <w:lang w:bidi="th-TH"/>
              </w:rPr>
              <w:t>%</w:t>
            </w:r>
          </w:p>
        </w:tc>
        <w:tc>
          <w:tcPr>
            <w:tcW w:w="3510" w:type="dxa"/>
          </w:tcPr>
          <w:p w14:paraId="025BDAAB" w14:textId="77777777" w:rsidR="00645F1D" w:rsidRDefault="00645F1D" w:rsidP="00950FD1">
            <w:pPr>
              <w:rPr>
                <w:rFonts w:ascii="Calibri" w:hAnsi="Calibri" w:cs="Calibri"/>
                <w:color w:val="000000"/>
                <w:sz w:val="22"/>
                <w:szCs w:val="22"/>
              </w:rPr>
            </w:pPr>
          </w:p>
        </w:tc>
      </w:tr>
      <w:tr w:rsidR="00645F1D" w:rsidRPr="00F822B1" w14:paraId="2DE96F10" w14:textId="18E076EA" w:rsidTr="00331803">
        <w:tc>
          <w:tcPr>
            <w:tcW w:w="2775" w:type="dxa"/>
          </w:tcPr>
          <w:p w14:paraId="222278AA" w14:textId="77777777"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Main Purpose Code</w:t>
            </w:r>
          </w:p>
        </w:tc>
        <w:tc>
          <w:tcPr>
            <w:tcW w:w="2661" w:type="dxa"/>
          </w:tcPr>
          <w:p w14:paraId="1F7BE4B5" w14:textId="00E079E9"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 xml:space="preserve">33100 </w:t>
            </w:r>
            <w:r>
              <w:rPr>
                <w:rFonts w:ascii="Calibri" w:hAnsi="Calibri" w:cs="Angsana New"/>
                <w:color w:val="000000"/>
                <w:sz w:val="22"/>
                <w:szCs w:val="22"/>
                <w:cs/>
                <w:lang w:bidi="th-TH"/>
              </w:rPr>
              <w:t>เพื่อการลงทุนภาคอุตสาหกรรม</w:t>
            </w:r>
          </w:p>
        </w:tc>
        <w:tc>
          <w:tcPr>
            <w:tcW w:w="3510" w:type="dxa"/>
          </w:tcPr>
          <w:p w14:paraId="763EA99A" w14:textId="77777777" w:rsidR="00645F1D" w:rsidRDefault="00645F1D" w:rsidP="00950FD1">
            <w:pPr>
              <w:rPr>
                <w:rFonts w:ascii="Calibri" w:hAnsi="Calibri" w:cs="Calibri"/>
                <w:color w:val="000000"/>
                <w:sz w:val="22"/>
                <w:szCs w:val="22"/>
              </w:rPr>
            </w:pPr>
          </w:p>
        </w:tc>
      </w:tr>
      <w:tr w:rsidR="00645F1D" w:rsidRPr="00F822B1" w14:paraId="08AD9C2F" w14:textId="5CFD6B6F" w:rsidTr="00331803">
        <w:tc>
          <w:tcPr>
            <w:tcW w:w="2775" w:type="dxa"/>
          </w:tcPr>
          <w:p w14:paraId="6F568B02" w14:textId="77777777"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Business Type</w:t>
            </w:r>
          </w:p>
        </w:tc>
        <w:tc>
          <w:tcPr>
            <w:tcW w:w="2661" w:type="dxa"/>
          </w:tcPr>
          <w:p w14:paraId="661FAF87" w14:textId="0239DD03" w:rsidR="00645F1D" w:rsidRPr="0098090A" w:rsidRDefault="00645F1D" w:rsidP="00950FD1">
            <w:pPr>
              <w:rPr>
                <w:rFonts w:ascii="Calibri" w:hAnsi="Calibri" w:cs="Calibri"/>
                <w:noProof w:val="0"/>
                <w:color w:val="000000"/>
                <w:sz w:val="22"/>
                <w:szCs w:val="22"/>
              </w:rPr>
            </w:pPr>
            <w:r>
              <w:rPr>
                <w:rFonts w:ascii="Calibri" w:hAnsi="Calibri" w:cs="Angsana New"/>
                <w:color w:val="000000"/>
                <w:sz w:val="22"/>
                <w:szCs w:val="22"/>
                <w:cs/>
                <w:lang w:bidi="th-TH"/>
              </w:rPr>
              <w:t>ซื้อเครื่องจักรใหม่</w:t>
            </w:r>
          </w:p>
        </w:tc>
        <w:tc>
          <w:tcPr>
            <w:tcW w:w="3510" w:type="dxa"/>
          </w:tcPr>
          <w:p w14:paraId="010F7026" w14:textId="77777777" w:rsidR="00645F1D" w:rsidRDefault="00645F1D" w:rsidP="00950FD1">
            <w:pPr>
              <w:rPr>
                <w:rFonts w:ascii="Calibri" w:hAnsi="Calibri" w:cs="Angsana New"/>
                <w:color w:val="000000"/>
                <w:sz w:val="22"/>
                <w:szCs w:val="22"/>
                <w:cs/>
                <w:lang w:bidi="th-TH"/>
              </w:rPr>
            </w:pPr>
          </w:p>
        </w:tc>
      </w:tr>
      <w:tr w:rsidR="00645F1D" w:rsidRPr="00F822B1" w14:paraId="5D8CD7F2" w14:textId="484E07B8" w:rsidTr="00331803">
        <w:tc>
          <w:tcPr>
            <w:tcW w:w="2775" w:type="dxa"/>
          </w:tcPr>
          <w:p w14:paraId="074D6A67" w14:textId="77777777" w:rsidR="00645F1D" w:rsidRDefault="00645F1D" w:rsidP="00950FD1">
            <w:pPr>
              <w:rPr>
                <w:rFonts w:ascii="Calibri" w:hAnsi="Calibri" w:cs="Calibri"/>
                <w:noProof w:val="0"/>
                <w:color w:val="000000"/>
                <w:sz w:val="22"/>
                <w:szCs w:val="22"/>
              </w:rPr>
            </w:pPr>
            <w:r>
              <w:rPr>
                <w:rFonts w:ascii="Calibri" w:hAnsi="Calibri" w:cs="Calibri"/>
                <w:color w:val="000000"/>
                <w:sz w:val="22"/>
                <w:szCs w:val="22"/>
              </w:rPr>
              <w:t>Condition Deposit</w:t>
            </w:r>
          </w:p>
        </w:tc>
        <w:tc>
          <w:tcPr>
            <w:tcW w:w="2661" w:type="dxa"/>
          </w:tcPr>
          <w:p w14:paraId="3FF7B527" w14:textId="6821B516" w:rsidR="00645F1D" w:rsidRPr="0098090A" w:rsidRDefault="00645F1D" w:rsidP="00950FD1">
            <w:pPr>
              <w:rPr>
                <w:rFonts w:ascii="Calibri" w:hAnsi="Calibri" w:cs="Calibri"/>
                <w:noProof w:val="0"/>
                <w:color w:val="000000"/>
                <w:sz w:val="22"/>
                <w:szCs w:val="22"/>
              </w:rPr>
            </w:pPr>
          </w:p>
        </w:tc>
        <w:tc>
          <w:tcPr>
            <w:tcW w:w="3510" w:type="dxa"/>
          </w:tcPr>
          <w:p w14:paraId="748AF43C" w14:textId="77777777" w:rsidR="00645F1D" w:rsidRPr="0098090A" w:rsidRDefault="00645F1D" w:rsidP="00950FD1">
            <w:pPr>
              <w:rPr>
                <w:rFonts w:ascii="Calibri" w:hAnsi="Calibri" w:cs="Calibri"/>
                <w:noProof w:val="0"/>
                <w:color w:val="000000"/>
                <w:sz w:val="22"/>
                <w:szCs w:val="22"/>
              </w:rPr>
            </w:pPr>
          </w:p>
        </w:tc>
      </w:tr>
      <w:tr w:rsidR="00645F1D" w:rsidRPr="00F822B1" w14:paraId="1C8C1421" w14:textId="11C897AA" w:rsidTr="00331803">
        <w:tc>
          <w:tcPr>
            <w:tcW w:w="2775" w:type="dxa"/>
          </w:tcPr>
          <w:p w14:paraId="7F455812" w14:textId="77777777" w:rsidR="00645F1D" w:rsidRDefault="00645F1D" w:rsidP="00950FD1">
            <w:pPr>
              <w:rPr>
                <w:rFonts w:ascii="Calibri" w:hAnsi="Calibri" w:cs="Calibri"/>
                <w:noProof w:val="0"/>
                <w:color w:val="000000"/>
                <w:sz w:val="22"/>
                <w:szCs w:val="22"/>
              </w:rPr>
            </w:pPr>
            <w:r>
              <w:rPr>
                <w:rFonts w:ascii="Calibri" w:hAnsi="Calibri" w:cs="Calibri"/>
                <w:color w:val="000000"/>
                <w:sz w:val="22"/>
                <w:szCs w:val="22"/>
              </w:rPr>
              <w:t>Interest</w:t>
            </w:r>
          </w:p>
        </w:tc>
        <w:tc>
          <w:tcPr>
            <w:tcW w:w="2661" w:type="dxa"/>
          </w:tcPr>
          <w:p w14:paraId="22509FBB" w14:textId="41129DBB"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 xml:space="preserve">1st year </w:t>
            </w:r>
            <w:r>
              <w:rPr>
                <w:rFonts w:ascii="Calibri" w:hAnsi="Calibri" w:cs="Angsana New"/>
                <w:color w:val="000000"/>
                <w:sz w:val="22"/>
                <w:szCs w:val="22"/>
                <w:cs/>
                <w:lang w:bidi="th-TH"/>
              </w:rPr>
              <w:t xml:space="preserve">= </w:t>
            </w:r>
            <w:r>
              <w:rPr>
                <w:rFonts w:ascii="Calibri" w:hAnsi="Calibri" w:cs="Calibri"/>
                <w:color w:val="000000"/>
                <w:sz w:val="22"/>
                <w:szCs w:val="22"/>
              </w:rPr>
              <w:t>3</w:t>
            </w:r>
            <w:r>
              <w:rPr>
                <w:rFonts w:ascii="Calibri" w:hAnsi="Calibri" w:cs="Angsana New"/>
                <w:color w:val="000000"/>
                <w:sz w:val="22"/>
                <w:szCs w:val="22"/>
                <w:cs/>
                <w:lang w:bidi="th-TH"/>
              </w:rPr>
              <w:t>.</w:t>
            </w:r>
            <w:r>
              <w:rPr>
                <w:rFonts w:ascii="Calibri" w:hAnsi="Calibri" w:cs="Calibri"/>
                <w:color w:val="000000"/>
                <w:sz w:val="22"/>
                <w:szCs w:val="22"/>
              </w:rPr>
              <w:t>50</w:t>
            </w:r>
            <w:r>
              <w:rPr>
                <w:rFonts w:ascii="Calibri" w:hAnsi="Calibri" w:cs="Angsana New"/>
                <w:color w:val="000000"/>
                <w:sz w:val="22"/>
                <w:szCs w:val="22"/>
                <w:cs/>
                <w:lang w:bidi="th-TH"/>
              </w:rPr>
              <w:t>%</w:t>
            </w:r>
            <w:r>
              <w:rPr>
                <w:rFonts w:ascii="Calibri" w:hAnsi="Calibri" w:cs="Calibri"/>
                <w:color w:val="000000"/>
                <w:sz w:val="22"/>
                <w:szCs w:val="22"/>
              </w:rPr>
              <w:br/>
              <w:t>2nd</w:t>
            </w:r>
            <w:r>
              <w:rPr>
                <w:rFonts w:ascii="Calibri" w:hAnsi="Calibri" w:cs="Angsana New"/>
                <w:color w:val="000000"/>
                <w:sz w:val="22"/>
                <w:szCs w:val="22"/>
                <w:cs/>
                <w:lang w:bidi="th-TH"/>
              </w:rPr>
              <w:t>-</w:t>
            </w:r>
            <w:r>
              <w:rPr>
                <w:rFonts w:ascii="Calibri" w:hAnsi="Calibri" w:cs="Calibri"/>
                <w:color w:val="000000"/>
                <w:sz w:val="22"/>
                <w:szCs w:val="22"/>
              </w:rPr>
              <w:t xml:space="preserve">4th </w:t>
            </w:r>
            <w:r>
              <w:rPr>
                <w:rFonts w:ascii="Calibri" w:hAnsi="Calibri" w:cs="Angsana New"/>
                <w:color w:val="000000"/>
                <w:sz w:val="22"/>
                <w:szCs w:val="22"/>
                <w:cs/>
                <w:lang w:bidi="th-TH"/>
              </w:rPr>
              <w:t xml:space="preserve">= </w:t>
            </w:r>
            <w:r>
              <w:rPr>
                <w:rFonts w:ascii="Calibri" w:hAnsi="Calibri" w:cs="Calibri"/>
                <w:color w:val="000000"/>
                <w:sz w:val="22"/>
                <w:szCs w:val="22"/>
              </w:rPr>
              <w:t xml:space="preserve">Prime Rate </w:t>
            </w:r>
            <w:r>
              <w:rPr>
                <w:rFonts w:ascii="Calibri" w:hAnsi="Calibri" w:cs="Angsana New"/>
                <w:color w:val="000000"/>
                <w:sz w:val="22"/>
                <w:szCs w:val="22"/>
                <w:cs/>
                <w:lang w:bidi="th-TH"/>
              </w:rPr>
              <w:t xml:space="preserve">+ </w:t>
            </w:r>
            <w:r>
              <w:rPr>
                <w:rFonts w:ascii="Calibri" w:hAnsi="Calibri" w:cs="Calibri"/>
                <w:color w:val="000000"/>
                <w:sz w:val="22"/>
                <w:szCs w:val="22"/>
              </w:rPr>
              <w:t>1</w:t>
            </w:r>
            <w:r>
              <w:rPr>
                <w:rFonts w:ascii="Calibri" w:hAnsi="Calibri" w:cs="Angsana New"/>
                <w:color w:val="000000"/>
                <w:sz w:val="22"/>
                <w:szCs w:val="22"/>
                <w:cs/>
                <w:lang w:bidi="th-TH"/>
              </w:rPr>
              <w:t>.</w:t>
            </w:r>
            <w:r>
              <w:rPr>
                <w:rFonts w:ascii="Calibri" w:hAnsi="Calibri" w:cs="Calibri"/>
                <w:color w:val="000000"/>
                <w:sz w:val="22"/>
                <w:szCs w:val="22"/>
              </w:rPr>
              <w:t>0</w:t>
            </w:r>
            <w:r>
              <w:rPr>
                <w:rFonts w:ascii="Calibri" w:hAnsi="Calibri" w:cs="Angsana New"/>
                <w:color w:val="000000"/>
                <w:sz w:val="22"/>
                <w:szCs w:val="22"/>
                <w:cs/>
                <w:lang w:bidi="th-TH"/>
              </w:rPr>
              <w:t>%</w:t>
            </w:r>
          </w:p>
        </w:tc>
        <w:tc>
          <w:tcPr>
            <w:tcW w:w="3510" w:type="dxa"/>
          </w:tcPr>
          <w:p w14:paraId="576EFD98" w14:textId="77777777" w:rsidR="00645F1D" w:rsidRDefault="00645F1D" w:rsidP="00950FD1">
            <w:pPr>
              <w:rPr>
                <w:rFonts w:ascii="Calibri" w:hAnsi="Calibri" w:cs="Calibri"/>
                <w:color w:val="000000"/>
                <w:sz w:val="22"/>
                <w:szCs w:val="22"/>
              </w:rPr>
            </w:pPr>
          </w:p>
        </w:tc>
      </w:tr>
      <w:tr w:rsidR="00645F1D" w:rsidRPr="00F822B1" w14:paraId="0039BE19" w14:textId="580389D5" w:rsidTr="00331803">
        <w:tc>
          <w:tcPr>
            <w:tcW w:w="2775" w:type="dxa"/>
          </w:tcPr>
          <w:p w14:paraId="44ECF381" w14:textId="77777777" w:rsidR="00645F1D" w:rsidRDefault="00645F1D" w:rsidP="00950FD1">
            <w:pPr>
              <w:rPr>
                <w:rFonts w:ascii="Calibri" w:hAnsi="Calibri" w:cs="Calibri"/>
                <w:noProof w:val="0"/>
                <w:color w:val="000000"/>
                <w:sz w:val="22"/>
                <w:szCs w:val="22"/>
              </w:rPr>
            </w:pPr>
            <w:r>
              <w:rPr>
                <w:rFonts w:ascii="Calibri" w:hAnsi="Calibri" w:cs="Calibri"/>
                <w:color w:val="000000"/>
                <w:sz w:val="22"/>
                <w:szCs w:val="22"/>
              </w:rPr>
              <w:t>Fee</w:t>
            </w:r>
          </w:p>
        </w:tc>
        <w:tc>
          <w:tcPr>
            <w:tcW w:w="2661" w:type="dxa"/>
          </w:tcPr>
          <w:p w14:paraId="51467A92" w14:textId="5D272065"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 xml:space="preserve">Fron end Fee </w:t>
            </w:r>
            <w:r>
              <w:rPr>
                <w:rFonts w:ascii="Calibri" w:hAnsi="Calibri" w:cs="Angsana New"/>
                <w:color w:val="000000"/>
                <w:sz w:val="22"/>
                <w:szCs w:val="22"/>
                <w:cs/>
                <w:lang w:bidi="th-TH"/>
              </w:rPr>
              <w:t xml:space="preserve">= </w:t>
            </w:r>
            <w:r>
              <w:rPr>
                <w:rFonts w:ascii="Calibri" w:hAnsi="Calibri" w:cs="Calibri"/>
                <w:color w:val="000000"/>
                <w:sz w:val="22"/>
                <w:szCs w:val="22"/>
              </w:rPr>
              <w:t>1</w:t>
            </w:r>
            <w:r>
              <w:rPr>
                <w:rFonts w:ascii="Calibri" w:hAnsi="Calibri" w:cs="Angsana New"/>
                <w:color w:val="000000"/>
                <w:sz w:val="22"/>
                <w:szCs w:val="22"/>
                <w:cs/>
                <w:lang w:bidi="th-TH"/>
              </w:rPr>
              <w:t>.</w:t>
            </w:r>
            <w:r>
              <w:rPr>
                <w:rFonts w:ascii="Calibri" w:hAnsi="Calibri" w:cs="Calibri"/>
                <w:color w:val="000000"/>
                <w:sz w:val="22"/>
                <w:szCs w:val="22"/>
              </w:rPr>
              <w:t>0</w:t>
            </w:r>
            <w:r>
              <w:rPr>
                <w:rFonts w:ascii="Calibri" w:hAnsi="Calibri" w:cs="Angsana New"/>
                <w:color w:val="000000"/>
                <w:sz w:val="22"/>
                <w:szCs w:val="22"/>
                <w:cs/>
                <w:lang w:bidi="th-TH"/>
              </w:rPr>
              <w:t>%</w:t>
            </w:r>
            <w:r>
              <w:rPr>
                <w:rFonts w:ascii="Calibri" w:hAnsi="Calibri" w:cs="Calibri"/>
                <w:color w:val="000000"/>
                <w:sz w:val="22"/>
                <w:szCs w:val="22"/>
              </w:rPr>
              <w:br/>
              <w:t xml:space="preserve">Prepayment Fee </w:t>
            </w:r>
            <w:r>
              <w:rPr>
                <w:rFonts w:ascii="Calibri" w:hAnsi="Calibri" w:cs="Angsana New"/>
                <w:color w:val="000000"/>
                <w:sz w:val="22"/>
                <w:szCs w:val="22"/>
                <w:cs/>
                <w:lang w:bidi="th-TH"/>
              </w:rPr>
              <w:t xml:space="preserve">= </w:t>
            </w:r>
            <w:r>
              <w:rPr>
                <w:rFonts w:ascii="Calibri" w:hAnsi="Calibri" w:cs="Calibri"/>
                <w:color w:val="000000"/>
                <w:sz w:val="22"/>
                <w:szCs w:val="22"/>
              </w:rPr>
              <w:t>2</w:t>
            </w:r>
            <w:r>
              <w:rPr>
                <w:rFonts w:ascii="Calibri" w:hAnsi="Calibri" w:cs="Angsana New"/>
                <w:color w:val="000000"/>
                <w:sz w:val="22"/>
                <w:szCs w:val="22"/>
                <w:cs/>
                <w:lang w:bidi="th-TH"/>
              </w:rPr>
              <w:t>.</w:t>
            </w:r>
            <w:r>
              <w:rPr>
                <w:rFonts w:ascii="Calibri" w:hAnsi="Calibri" w:cs="Calibri"/>
                <w:color w:val="000000"/>
                <w:sz w:val="22"/>
                <w:szCs w:val="22"/>
              </w:rPr>
              <w:t>0</w:t>
            </w:r>
            <w:r>
              <w:rPr>
                <w:rFonts w:ascii="Calibri" w:hAnsi="Calibri" w:cs="Angsana New"/>
                <w:color w:val="000000"/>
                <w:sz w:val="22"/>
                <w:szCs w:val="22"/>
                <w:cs/>
                <w:lang w:bidi="th-TH"/>
              </w:rPr>
              <w:t>%</w:t>
            </w:r>
            <w:r>
              <w:rPr>
                <w:rFonts w:ascii="Calibri" w:hAnsi="Calibri" w:cs="Calibri"/>
                <w:color w:val="000000"/>
                <w:sz w:val="22"/>
                <w:szCs w:val="22"/>
              </w:rPr>
              <w:br/>
              <w:t xml:space="preserve">Cancellation Fee </w:t>
            </w:r>
            <w:r>
              <w:rPr>
                <w:rFonts w:ascii="Calibri" w:hAnsi="Calibri" w:cs="Angsana New"/>
                <w:color w:val="000000"/>
                <w:sz w:val="22"/>
                <w:szCs w:val="22"/>
                <w:cs/>
                <w:lang w:bidi="th-TH"/>
              </w:rPr>
              <w:t xml:space="preserve">= </w:t>
            </w:r>
            <w:r>
              <w:rPr>
                <w:rFonts w:ascii="Calibri" w:hAnsi="Calibri" w:cs="Calibri"/>
                <w:color w:val="000000"/>
                <w:sz w:val="22"/>
                <w:szCs w:val="22"/>
              </w:rPr>
              <w:t>0</w:t>
            </w:r>
            <w:r>
              <w:rPr>
                <w:rFonts w:ascii="Calibri" w:hAnsi="Calibri" w:cs="Angsana New"/>
                <w:color w:val="000000"/>
                <w:sz w:val="22"/>
                <w:szCs w:val="22"/>
                <w:cs/>
                <w:lang w:bidi="th-TH"/>
              </w:rPr>
              <w:t>.</w:t>
            </w:r>
            <w:r>
              <w:rPr>
                <w:rFonts w:ascii="Calibri" w:hAnsi="Calibri" w:cs="Calibri"/>
                <w:color w:val="000000"/>
                <w:sz w:val="22"/>
                <w:szCs w:val="22"/>
              </w:rPr>
              <w:t>5</w:t>
            </w:r>
            <w:r>
              <w:rPr>
                <w:rFonts w:ascii="Calibri" w:hAnsi="Calibri" w:cs="Angsana New"/>
                <w:color w:val="000000"/>
                <w:sz w:val="22"/>
                <w:szCs w:val="22"/>
                <w:cs/>
                <w:lang w:bidi="th-TH"/>
              </w:rPr>
              <w:t>%</w:t>
            </w:r>
            <w:r>
              <w:rPr>
                <w:rFonts w:ascii="Calibri" w:hAnsi="Calibri" w:cs="Calibri"/>
                <w:color w:val="000000"/>
                <w:sz w:val="22"/>
                <w:szCs w:val="22"/>
              </w:rPr>
              <w:br/>
              <w:t xml:space="preserve">Commitment Fee </w:t>
            </w:r>
            <w:r>
              <w:rPr>
                <w:rFonts w:ascii="Calibri" w:hAnsi="Calibri" w:cs="Angsana New"/>
                <w:color w:val="000000"/>
                <w:sz w:val="22"/>
                <w:szCs w:val="22"/>
                <w:cs/>
                <w:lang w:bidi="th-TH"/>
              </w:rPr>
              <w:t xml:space="preserve">= </w:t>
            </w:r>
            <w:r>
              <w:rPr>
                <w:rFonts w:ascii="Calibri" w:hAnsi="Calibri" w:cs="Calibri"/>
                <w:color w:val="000000"/>
                <w:sz w:val="22"/>
                <w:szCs w:val="22"/>
              </w:rPr>
              <w:t>1</w:t>
            </w:r>
            <w:r>
              <w:rPr>
                <w:rFonts w:ascii="Calibri" w:hAnsi="Calibri" w:cs="Angsana New"/>
                <w:color w:val="000000"/>
                <w:sz w:val="22"/>
                <w:szCs w:val="22"/>
                <w:cs/>
                <w:lang w:bidi="th-TH"/>
              </w:rPr>
              <w:t>.</w:t>
            </w:r>
            <w:r>
              <w:rPr>
                <w:rFonts w:ascii="Calibri" w:hAnsi="Calibri" w:cs="Calibri"/>
                <w:color w:val="000000"/>
                <w:sz w:val="22"/>
                <w:szCs w:val="22"/>
              </w:rPr>
              <w:t>0</w:t>
            </w:r>
            <w:r>
              <w:rPr>
                <w:rFonts w:ascii="Calibri" w:hAnsi="Calibri" w:cs="Angsana New"/>
                <w:color w:val="000000"/>
                <w:sz w:val="22"/>
                <w:szCs w:val="22"/>
                <w:cs/>
                <w:lang w:bidi="th-TH"/>
              </w:rPr>
              <w:t>%</w:t>
            </w:r>
          </w:p>
        </w:tc>
        <w:tc>
          <w:tcPr>
            <w:tcW w:w="3510" w:type="dxa"/>
          </w:tcPr>
          <w:p w14:paraId="1ACB9383" w14:textId="77777777" w:rsidR="00645F1D" w:rsidRDefault="00645F1D" w:rsidP="00950FD1">
            <w:pPr>
              <w:rPr>
                <w:rFonts w:ascii="Calibri" w:hAnsi="Calibri" w:cs="Calibri"/>
                <w:color w:val="000000"/>
                <w:sz w:val="22"/>
                <w:szCs w:val="22"/>
              </w:rPr>
            </w:pPr>
          </w:p>
        </w:tc>
      </w:tr>
      <w:tr w:rsidR="00645F1D" w:rsidRPr="00F822B1" w14:paraId="3447781C" w14:textId="0EE6C7FC" w:rsidTr="00331803">
        <w:tc>
          <w:tcPr>
            <w:tcW w:w="2775" w:type="dxa"/>
          </w:tcPr>
          <w:p w14:paraId="423E854C" w14:textId="77777777" w:rsidR="00645F1D" w:rsidRDefault="00645F1D" w:rsidP="00950FD1">
            <w:pPr>
              <w:rPr>
                <w:rFonts w:ascii="Calibri" w:hAnsi="Calibri" w:cs="Calibri"/>
                <w:noProof w:val="0"/>
                <w:color w:val="000000"/>
                <w:sz w:val="22"/>
                <w:szCs w:val="22"/>
              </w:rPr>
            </w:pPr>
            <w:r>
              <w:rPr>
                <w:rFonts w:ascii="Calibri" w:hAnsi="Calibri" w:cs="Calibri"/>
                <w:color w:val="000000"/>
                <w:sz w:val="22"/>
                <w:szCs w:val="22"/>
              </w:rPr>
              <w:t>Contract sign Date</w:t>
            </w:r>
          </w:p>
        </w:tc>
        <w:tc>
          <w:tcPr>
            <w:tcW w:w="2661" w:type="dxa"/>
          </w:tcPr>
          <w:p w14:paraId="738C81A2" w14:textId="2A56C097"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2</w:t>
            </w:r>
            <w:r>
              <w:rPr>
                <w:rFonts w:ascii="Calibri" w:hAnsi="Calibri" w:cs="Angsana New"/>
                <w:color w:val="000000"/>
                <w:sz w:val="22"/>
                <w:szCs w:val="22"/>
                <w:cs/>
                <w:lang w:bidi="th-TH"/>
              </w:rPr>
              <w:t>/</w:t>
            </w:r>
            <w:r>
              <w:rPr>
                <w:rFonts w:ascii="Calibri" w:hAnsi="Calibri" w:cs="Calibri"/>
                <w:color w:val="000000"/>
                <w:sz w:val="22"/>
                <w:szCs w:val="22"/>
              </w:rPr>
              <w:t>7</w:t>
            </w:r>
            <w:r>
              <w:rPr>
                <w:rFonts w:ascii="Calibri" w:hAnsi="Calibri" w:cs="Angsana New"/>
                <w:color w:val="000000"/>
                <w:sz w:val="22"/>
                <w:szCs w:val="22"/>
                <w:cs/>
                <w:lang w:bidi="th-TH"/>
              </w:rPr>
              <w:t>/</w:t>
            </w:r>
            <w:r>
              <w:rPr>
                <w:rFonts w:ascii="Calibri" w:hAnsi="Calibri" w:cs="Calibri"/>
                <w:color w:val="000000"/>
                <w:sz w:val="22"/>
                <w:szCs w:val="22"/>
              </w:rPr>
              <w:t>2021</w:t>
            </w:r>
          </w:p>
        </w:tc>
        <w:tc>
          <w:tcPr>
            <w:tcW w:w="3510" w:type="dxa"/>
          </w:tcPr>
          <w:p w14:paraId="4692B549" w14:textId="77777777" w:rsidR="00645F1D" w:rsidRDefault="00645F1D" w:rsidP="00950FD1">
            <w:pPr>
              <w:rPr>
                <w:rFonts w:ascii="Calibri" w:hAnsi="Calibri" w:cs="Calibri"/>
                <w:color w:val="000000"/>
                <w:sz w:val="22"/>
                <w:szCs w:val="22"/>
              </w:rPr>
            </w:pPr>
          </w:p>
        </w:tc>
      </w:tr>
      <w:tr w:rsidR="00645F1D" w:rsidRPr="00F822B1" w14:paraId="6DCC5CAB" w14:textId="054187D7" w:rsidTr="00331803">
        <w:tc>
          <w:tcPr>
            <w:tcW w:w="2775" w:type="dxa"/>
          </w:tcPr>
          <w:p w14:paraId="34D79421" w14:textId="77777777" w:rsidR="00645F1D" w:rsidRDefault="00645F1D" w:rsidP="00950FD1">
            <w:pPr>
              <w:rPr>
                <w:rFonts w:ascii="Calibri" w:hAnsi="Calibri" w:cs="Calibri"/>
                <w:noProof w:val="0"/>
                <w:color w:val="000000"/>
                <w:sz w:val="22"/>
                <w:szCs w:val="22"/>
              </w:rPr>
            </w:pPr>
            <w:r>
              <w:rPr>
                <w:rFonts w:ascii="Calibri" w:hAnsi="Calibri" w:cs="Calibri"/>
                <w:color w:val="000000"/>
                <w:sz w:val="22"/>
                <w:szCs w:val="22"/>
              </w:rPr>
              <w:t>Effective Date</w:t>
            </w:r>
          </w:p>
        </w:tc>
        <w:tc>
          <w:tcPr>
            <w:tcW w:w="2661" w:type="dxa"/>
          </w:tcPr>
          <w:p w14:paraId="4D5A742E" w14:textId="3F07D3D7"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31</w:t>
            </w:r>
            <w:r>
              <w:rPr>
                <w:rFonts w:ascii="Calibri" w:hAnsi="Calibri" w:cs="Angsana New"/>
                <w:color w:val="000000"/>
                <w:sz w:val="22"/>
                <w:szCs w:val="22"/>
                <w:cs/>
                <w:lang w:bidi="th-TH"/>
              </w:rPr>
              <w:t>/</w:t>
            </w:r>
            <w:r>
              <w:rPr>
                <w:rFonts w:ascii="Calibri" w:hAnsi="Calibri" w:cs="Calibri"/>
                <w:color w:val="000000"/>
                <w:sz w:val="22"/>
                <w:szCs w:val="22"/>
              </w:rPr>
              <w:t>8</w:t>
            </w:r>
            <w:r>
              <w:rPr>
                <w:rFonts w:ascii="Calibri" w:hAnsi="Calibri" w:cs="Angsana New"/>
                <w:color w:val="000000"/>
                <w:sz w:val="22"/>
                <w:szCs w:val="22"/>
                <w:cs/>
                <w:lang w:bidi="th-TH"/>
              </w:rPr>
              <w:t>/</w:t>
            </w:r>
            <w:r>
              <w:rPr>
                <w:rFonts w:ascii="Calibri" w:hAnsi="Calibri" w:cs="Calibri"/>
                <w:color w:val="000000"/>
                <w:sz w:val="22"/>
                <w:szCs w:val="22"/>
              </w:rPr>
              <w:t>2021</w:t>
            </w:r>
          </w:p>
        </w:tc>
        <w:tc>
          <w:tcPr>
            <w:tcW w:w="3510" w:type="dxa"/>
          </w:tcPr>
          <w:p w14:paraId="3E05002C" w14:textId="77777777" w:rsidR="00645F1D" w:rsidRDefault="00645F1D" w:rsidP="00950FD1">
            <w:pPr>
              <w:rPr>
                <w:rFonts w:ascii="Calibri" w:hAnsi="Calibri" w:cs="Calibri"/>
                <w:color w:val="000000"/>
                <w:sz w:val="22"/>
                <w:szCs w:val="22"/>
              </w:rPr>
            </w:pPr>
          </w:p>
        </w:tc>
      </w:tr>
      <w:tr w:rsidR="00645F1D" w:rsidRPr="00F822B1" w14:paraId="7D08C4FE" w14:textId="60E4733F" w:rsidTr="00331803">
        <w:tc>
          <w:tcPr>
            <w:tcW w:w="2775" w:type="dxa"/>
          </w:tcPr>
          <w:p w14:paraId="540C0FEB" w14:textId="77777777" w:rsidR="00645F1D" w:rsidRDefault="00645F1D" w:rsidP="00950FD1">
            <w:pPr>
              <w:rPr>
                <w:rFonts w:ascii="Calibri" w:hAnsi="Calibri" w:cs="Calibri"/>
                <w:noProof w:val="0"/>
                <w:color w:val="000000"/>
                <w:sz w:val="22"/>
                <w:szCs w:val="22"/>
              </w:rPr>
            </w:pPr>
            <w:r>
              <w:rPr>
                <w:rFonts w:ascii="Calibri" w:hAnsi="Calibri" w:cs="Calibri"/>
                <w:color w:val="000000"/>
                <w:sz w:val="22"/>
                <w:szCs w:val="22"/>
              </w:rPr>
              <w:t>Expiry Date</w:t>
            </w:r>
          </w:p>
        </w:tc>
        <w:tc>
          <w:tcPr>
            <w:tcW w:w="2661" w:type="dxa"/>
          </w:tcPr>
          <w:p w14:paraId="6DCB97B0" w14:textId="4E94D6F8"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25</w:t>
            </w:r>
            <w:r>
              <w:rPr>
                <w:rFonts w:ascii="Calibri" w:hAnsi="Calibri" w:cs="Angsana New"/>
                <w:color w:val="000000"/>
                <w:sz w:val="22"/>
                <w:szCs w:val="22"/>
                <w:cs/>
                <w:lang w:bidi="th-TH"/>
              </w:rPr>
              <w:t>/</w:t>
            </w:r>
            <w:r>
              <w:rPr>
                <w:rFonts w:ascii="Calibri" w:hAnsi="Calibri" w:cs="Calibri"/>
                <w:color w:val="000000"/>
                <w:sz w:val="22"/>
                <w:szCs w:val="22"/>
              </w:rPr>
              <w:t>12</w:t>
            </w:r>
            <w:r>
              <w:rPr>
                <w:rFonts w:ascii="Calibri" w:hAnsi="Calibri" w:cs="Angsana New"/>
                <w:color w:val="000000"/>
                <w:sz w:val="22"/>
                <w:szCs w:val="22"/>
                <w:cs/>
                <w:lang w:bidi="th-TH"/>
              </w:rPr>
              <w:t>/</w:t>
            </w:r>
            <w:r>
              <w:rPr>
                <w:rFonts w:ascii="Calibri" w:hAnsi="Calibri" w:cs="Calibri"/>
                <w:color w:val="000000"/>
                <w:sz w:val="22"/>
                <w:szCs w:val="22"/>
              </w:rPr>
              <w:t>2027</w:t>
            </w:r>
          </w:p>
        </w:tc>
        <w:tc>
          <w:tcPr>
            <w:tcW w:w="3510" w:type="dxa"/>
          </w:tcPr>
          <w:p w14:paraId="37261ADE" w14:textId="77777777" w:rsidR="00645F1D" w:rsidRDefault="00645F1D" w:rsidP="00950FD1">
            <w:pPr>
              <w:rPr>
                <w:rFonts w:ascii="Calibri" w:hAnsi="Calibri" w:cs="Calibri"/>
                <w:color w:val="000000"/>
                <w:sz w:val="22"/>
                <w:szCs w:val="22"/>
              </w:rPr>
            </w:pPr>
          </w:p>
        </w:tc>
      </w:tr>
      <w:tr w:rsidR="00645F1D" w:rsidRPr="00F822B1" w14:paraId="630E7C58" w14:textId="4BE18E77" w:rsidTr="00331803">
        <w:tc>
          <w:tcPr>
            <w:tcW w:w="2775" w:type="dxa"/>
          </w:tcPr>
          <w:p w14:paraId="547A351D" w14:textId="77777777" w:rsidR="00645F1D" w:rsidRDefault="00645F1D" w:rsidP="00950FD1">
            <w:pPr>
              <w:rPr>
                <w:rFonts w:ascii="Calibri" w:hAnsi="Calibri" w:cs="Calibri"/>
                <w:noProof w:val="0"/>
                <w:color w:val="000000"/>
                <w:sz w:val="22"/>
                <w:szCs w:val="22"/>
              </w:rPr>
            </w:pPr>
            <w:r>
              <w:rPr>
                <w:rFonts w:ascii="Calibri" w:hAnsi="Calibri" w:cs="Calibri"/>
                <w:color w:val="000000"/>
                <w:sz w:val="22"/>
                <w:szCs w:val="22"/>
              </w:rPr>
              <w:t>Authorize No</w:t>
            </w:r>
            <w:r>
              <w:rPr>
                <w:rFonts w:ascii="Calibri" w:hAnsi="Calibri" w:cs="Angsana New"/>
                <w:color w:val="000000"/>
                <w:sz w:val="22"/>
                <w:szCs w:val="22"/>
                <w:cs/>
                <w:lang w:bidi="th-TH"/>
              </w:rPr>
              <w:t>.</w:t>
            </w:r>
          </w:p>
        </w:tc>
        <w:tc>
          <w:tcPr>
            <w:tcW w:w="2661" w:type="dxa"/>
          </w:tcPr>
          <w:p w14:paraId="6F5488A7" w14:textId="30AF4272"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29</w:t>
            </w:r>
            <w:r>
              <w:rPr>
                <w:rFonts w:ascii="Calibri" w:hAnsi="Calibri" w:cs="Angsana New"/>
                <w:color w:val="000000"/>
                <w:sz w:val="22"/>
                <w:szCs w:val="22"/>
                <w:cs/>
                <w:lang w:bidi="th-TH"/>
              </w:rPr>
              <w:t>/</w:t>
            </w:r>
            <w:r>
              <w:rPr>
                <w:rFonts w:ascii="Calibri" w:hAnsi="Calibri" w:cs="Calibri"/>
                <w:color w:val="000000"/>
                <w:sz w:val="22"/>
                <w:szCs w:val="22"/>
              </w:rPr>
              <w:t>2021</w:t>
            </w:r>
          </w:p>
        </w:tc>
        <w:tc>
          <w:tcPr>
            <w:tcW w:w="3510" w:type="dxa"/>
          </w:tcPr>
          <w:p w14:paraId="27234093" w14:textId="77777777" w:rsidR="00645F1D" w:rsidRDefault="00645F1D" w:rsidP="00950FD1">
            <w:pPr>
              <w:rPr>
                <w:rFonts w:ascii="Calibri" w:hAnsi="Calibri" w:cs="Calibri"/>
                <w:color w:val="000000"/>
                <w:sz w:val="22"/>
                <w:szCs w:val="22"/>
              </w:rPr>
            </w:pPr>
          </w:p>
        </w:tc>
      </w:tr>
      <w:tr w:rsidR="00645F1D" w:rsidRPr="00F822B1" w14:paraId="31F7273A" w14:textId="0E711CF9" w:rsidTr="00331803">
        <w:tc>
          <w:tcPr>
            <w:tcW w:w="2775" w:type="dxa"/>
          </w:tcPr>
          <w:p w14:paraId="3DC535CD" w14:textId="77777777" w:rsidR="00645F1D" w:rsidRDefault="00645F1D" w:rsidP="00950FD1">
            <w:pPr>
              <w:rPr>
                <w:rFonts w:ascii="Calibri" w:hAnsi="Calibri" w:cs="Calibri"/>
                <w:noProof w:val="0"/>
                <w:color w:val="000000"/>
                <w:sz w:val="22"/>
                <w:szCs w:val="22"/>
              </w:rPr>
            </w:pPr>
            <w:r>
              <w:rPr>
                <w:rFonts w:ascii="Calibri" w:hAnsi="Calibri" w:cs="Calibri"/>
                <w:color w:val="000000"/>
                <w:sz w:val="22"/>
                <w:szCs w:val="22"/>
              </w:rPr>
              <w:t>Authorize Level</w:t>
            </w:r>
          </w:p>
        </w:tc>
        <w:tc>
          <w:tcPr>
            <w:tcW w:w="2661" w:type="dxa"/>
          </w:tcPr>
          <w:p w14:paraId="51ADE0A6" w14:textId="6BAEEC61"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81 Credit Committee</w:t>
            </w:r>
          </w:p>
        </w:tc>
        <w:tc>
          <w:tcPr>
            <w:tcW w:w="3510" w:type="dxa"/>
          </w:tcPr>
          <w:p w14:paraId="24714092" w14:textId="77777777" w:rsidR="00645F1D" w:rsidRDefault="00645F1D" w:rsidP="00950FD1">
            <w:pPr>
              <w:rPr>
                <w:rFonts w:ascii="Calibri" w:hAnsi="Calibri" w:cs="Calibri"/>
                <w:color w:val="000000"/>
                <w:sz w:val="22"/>
                <w:szCs w:val="22"/>
              </w:rPr>
            </w:pPr>
          </w:p>
        </w:tc>
      </w:tr>
      <w:tr w:rsidR="00645F1D" w:rsidRPr="00F822B1" w14:paraId="7E7E267E" w14:textId="27C6D8CA" w:rsidTr="00331803">
        <w:tc>
          <w:tcPr>
            <w:tcW w:w="2775" w:type="dxa"/>
          </w:tcPr>
          <w:p w14:paraId="71A8A041" w14:textId="77777777" w:rsidR="00645F1D" w:rsidRDefault="00645F1D" w:rsidP="00950FD1">
            <w:pPr>
              <w:rPr>
                <w:rFonts w:ascii="Calibri" w:hAnsi="Calibri" w:cs="Calibri"/>
                <w:noProof w:val="0"/>
                <w:color w:val="000000"/>
                <w:sz w:val="22"/>
                <w:szCs w:val="22"/>
              </w:rPr>
            </w:pPr>
            <w:r>
              <w:rPr>
                <w:rFonts w:ascii="Calibri" w:hAnsi="Calibri" w:cs="Calibri"/>
                <w:color w:val="000000"/>
                <w:sz w:val="22"/>
                <w:szCs w:val="22"/>
              </w:rPr>
              <w:t>Authorize Date</w:t>
            </w:r>
          </w:p>
        </w:tc>
        <w:tc>
          <w:tcPr>
            <w:tcW w:w="2661" w:type="dxa"/>
          </w:tcPr>
          <w:p w14:paraId="6D18C2B0" w14:textId="6C96AE70"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28</w:t>
            </w:r>
            <w:r>
              <w:rPr>
                <w:rFonts w:ascii="Calibri" w:hAnsi="Calibri" w:cs="Angsana New"/>
                <w:color w:val="000000"/>
                <w:sz w:val="22"/>
                <w:szCs w:val="22"/>
                <w:cs/>
                <w:lang w:bidi="th-TH"/>
              </w:rPr>
              <w:t>/</w:t>
            </w:r>
            <w:r>
              <w:rPr>
                <w:rFonts w:ascii="Calibri" w:hAnsi="Calibri" w:cs="Calibri"/>
                <w:color w:val="000000"/>
                <w:sz w:val="22"/>
                <w:szCs w:val="22"/>
              </w:rPr>
              <w:t>6</w:t>
            </w:r>
            <w:r>
              <w:rPr>
                <w:rFonts w:ascii="Calibri" w:hAnsi="Calibri" w:cs="Angsana New"/>
                <w:color w:val="000000"/>
                <w:sz w:val="22"/>
                <w:szCs w:val="22"/>
                <w:cs/>
                <w:lang w:bidi="th-TH"/>
              </w:rPr>
              <w:t>/</w:t>
            </w:r>
            <w:r>
              <w:rPr>
                <w:rFonts w:ascii="Calibri" w:hAnsi="Calibri" w:cs="Calibri"/>
                <w:color w:val="000000"/>
                <w:sz w:val="22"/>
                <w:szCs w:val="22"/>
              </w:rPr>
              <w:t>2021</w:t>
            </w:r>
          </w:p>
        </w:tc>
        <w:tc>
          <w:tcPr>
            <w:tcW w:w="3510" w:type="dxa"/>
          </w:tcPr>
          <w:p w14:paraId="12777642" w14:textId="77777777" w:rsidR="00645F1D" w:rsidRDefault="00645F1D" w:rsidP="00950FD1">
            <w:pPr>
              <w:rPr>
                <w:rFonts w:ascii="Calibri" w:hAnsi="Calibri" w:cs="Calibri"/>
                <w:color w:val="000000"/>
                <w:sz w:val="22"/>
                <w:szCs w:val="22"/>
              </w:rPr>
            </w:pPr>
          </w:p>
        </w:tc>
      </w:tr>
      <w:tr w:rsidR="00645F1D" w:rsidRPr="00F822B1" w14:paraId="14BEE42C" w14:textId="0C007049" w:rsidTr="00331803">
        <w:tc>
          <w:tcPr>
            <w:tcW w:w="2775" w:type="dxa"/>
          </w:tcPr>
          <w:p w14:paraId="37D66099" w14:textId="77777777" w:rsidR="00645F1D" w:rsidRPr="00C443E9" w:rsidRDefault="00645F1D" w:rsidP="00C443E9">
            <w:pPr>
              <w:rPr>
                <w:rFonts w:ascii="Calibri" w:hAnsi="Calibri" w:cs="Calibri"/>
                <w:color w:val="000000"/>
                <w:sz w:val="22"/>
                <w:szCs w:val="22"/>
              </w:rPr>
            </w:pPr>
            <w:r w:rsidRPr="00C443E9">
              <w:rPr>
                <w:rFonts w:ascii="Calibri" w:hAnsi="Calibri" w:cs="Calibri"/>
                <w:color w:val="000000"/>
                <w:sz w:val="22"/>
                <w:szCs w:val="22"/>
              </w:rPr>
              <w:t>Customer Type</w:t>
            </w:r>
          </w:p>
          <w:p w14:paraId="4897B90B" w14:textId="3644AA32" w:rsidR="00645F1D" w:rsidRDefault="00645F1D" w:rsidP="00C443E9">
            <w:pPr>
              <w:rPr>
                <w:rFonts w:ascii="Calibri" w:hAnsi="Calibri" w:cs="Calibri"/>
                <w:noProof w:val="0"/>
                <w:color w:val="000000"/>
                <w:sz w:val="22"/>
                <w:szCs w:val="22"/>
              </w:rPr>
            </w:pPr>
            <w:r w:rsidRPr="00C443E9">
              <w:rPr>
                <w:rFonts w:ascii="Calibri" w:hAnsi="Calibri" w:cs="Angsana New"/>
                <w:color w:val="000000"/>
                <w:sz w:val="22"/>
                <w:szCs w:val="22"/>
                <w:cs/>
                <w:lang w:bidi="th-TH"/>
              </w:rPr>
              <w:t>(</w:t>
            </w:r>
            <w:r w:rsidRPr="00C443E9">
              <w:rPr>
                <w:rFonts w:ascii="Calibri" w:hAnsi="Calibri" w:cs="Calibri"/>
                <w:color w:val="000000"/>
                <w:sz w:val="22"/>
                <w:szCs w:val="22"/>
              </w:rPr>
              <w:t>retrive from CBS9 field Main Borrower</w:t>
            </w:r>
            <w:r w:rsidRPr="00C443E9">
              <w:rPr>
                <w:rFonts w:ascii="Calibri" w:hAnsi="Calibri" w:cs="Angsana New"/>
                <w:color w:val="000000"/>
                <w:sz w:val="22"/>
                <w:szCs w:val="22"/>
                <w:cs/>
                <w:lang w:bidi="th-TH"/>
              </w:rPr>
              <w:t>)</w:t>
            </w:r>
          </w:p>
        </w:tc>
        <w:tc>
          <w:tcPr>
            <w:tcW w:w="2661" w:type="dxa"/>
          </w:tcPr>
          <w:p w14:paraId="7FA2ABD7" w14:textId="77777777"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Non</w:t>
            </w:r>
            <w:r>
              <w:rPr>
                <w:rFonts w:ascii="Calibri" w:hAnsi="Calibri" w:cs="Angsana New"/>
                <w:color w:val="000000"/>
                <w:sz w:val="22"/>
                <w:szCs w:val="22"/>
                <w:cs/>
                <w:lang w:bidi="th-TH"/>
              </w:rPr>
              <w:t>-</w:t>
            </w:r>
            <w:r>
              <w:rPr>
                <w:rFonts w:ascii="Calibri" w:hAnsi="Calibri" w:cs="Calibri"/>
                <w:color w:val="000000"/>
                <w:sz w:val="22"/>
                <w:szCs w:val="22"/>
              </w:rPr>
              <w:t>Resident</w:t>
            </w:r>
          </w:p>
        </w:tc>
        <w:tc>
          <w:tcPr>
            <w:tcW w:w="3510" w:type="dxa"/>
          </w:tcPr>
          <w:p w14:paraId="07E05DBD" w14:textId="77777777" w:rsidR="00645F1D" w:rsidRDefault="00645F1D" w:rsidP="00950FD1">
            <w:pPr>
              <w:rPr>
                <w:rFonts w:ascii="Calibri" w:hAnsi="Calibri" w:cs="Calibri"/>
                <w:color w:val="000000"/>
                <w:sz w:val="22"/>
                <w:szCs w:val="22"/>
              </w:rPr>
            </w:pPr>
          </w:p>
        </w:tc>
      </w:tr>
      <w:tr w:rsidR="00645F1D" w:rsidRPr="00F822B1" w14:paraId="2C5D0D38" w14:textId="4578DE7F" w:rsidTr="00331803">
        <w:tc>
          <w:tcPr>
            <w:tcW w:w="2775" w:type="dxa"/>
          </w:tcPr>
          <w:p w14:paraId="7A441B30" w14:textId="77777777" w:rsidR="00645F1D" w:rsidRDefault="00645F1D" w:rsidP="00950FD1">
            <w:pPr>
              <w:rPr>
                <w:rFonts w:ascii="Calibri" w:hAnsi="Calibri" w:cs="Calibri"/>
                <w:noProof w:val="0"/>
                <w:color w:val="000000"/>
                <w:sz w:val="22"/>
                <w:szCs w:val="22"/>
              </w:rPr>
            </w:pPr>
            <w:r>
              <w:rPr>
                <w:rFonts w:ascii="Calibri" w:hAnsi="Calibri" w:cs="Calibri"/>
                <w:color w:val="000000"/>
                <w:sz w:val="22"/>
                <w:szCs w:val="22"/>
              </w:rPr>
              <w:t>Country of Risk</w:t>
            </w:r>
          </w:p>
        </w:tc>
        <w:tc>
          <w:tcPr>
            <w:tcW w:w="2661" w:type="dxa"/>
          </w:tcPr>
          <w:p w14:paraId="21D3EAEA" w14:textId="77777777" w:rsidR="00645F1D" w:rsidRPr="0098090A" w:rsidRDefault="00645F1D" w:rsidP="00950FD1">
            <w:pPr>
              <w:rPr>
                <w:rFonts w:ascii="Calibri" w:hAnsi="Calibri" w:cs="Calibri"/>
                <w:noProof w:val="0"/>
                <w:color w:val="000000"/>
                <w:sz w:val="22"/>
                <w:szCs w:val="22"/>
              </w:rPr>
            </w:pPr>
          </w:p>
        </w:tc>
        <w:tc>
          <w:tcPr>
            <w:tcW w:w="3510" w:type="dxa"/>
          </w:tcPr>
          <w:p w14:paraId="48FC88E0" w14:textId="77777777" w:rsidR="00645F1D" w:rsidRPr="0098090A" w:rsidRDefault="00645F1D" w:rsidP="00950FD1">
            <w:pPr>
              <w:rPr>
                <w:rFonts w:ascii="Calibri" w:hAnsi="Calibri" w:cs="Calibri"/>
                <w:noProof w:val="0"/>
                <w:color w:val="000000"/>
                <w:sz w:val="22"/>
                <w:szCs w:val="22"/>
              </w:rPr>
            </w:pPr>
          </w:p>
        </w:tc>
      </w:tr>
      <w:tr w:rsidR="00645F1D" w:rsidRPr="00F822B1" w14:paraId="1A24EE61" w14:textId="1B1BD1F1" w:rsidTr="00331803">
        <w:tc>
          <w:tcPr>
            <w:tcW w:w="2775" w:type="dxa"/>
          </w:tcPr>
          <w:p w14:paraId="08D0EDE5" w14:textId="77777777" w:rsidR="00645F1D" w:rsidRDefault="00645F1D" w:rsidP="00950FD1">
            <w:pPr>
              <w:rPr>
                <w:rFonts w:ascii="Calibri" w:hAnsi="Calibri" w:cs="Calibri"/>
                <w:noProof w:val="0"/>
                <w:color w:val="000000"/>
                <w:sz w:val="22"/>
                <w:szCs w:val="22"/>
              </w:rPr>
            </w:pPr>
            <w:r>
              <w:rPr>
                <w:rFonts w:ascii="Calibri" w:hAnsi="Calibri" w:cs="Calibri"/>
                <w:color w:val="000000"/>
                <w:sz w:val="22"/>
                <w:szCs w:val="22"/>
              </w:rPr>
              <w:t>Ratio of Risk</w:t>
            </w:r>
          </w:p>
        </w:tc>
        <w:tc>
          <w:tcPr>
            <w:tcW w:w="2661" w:type="dxa"/>
          </w:tcPr>
          <w:p w14:paraId="524327C8" w14:textId="77777777" w:rsidR="00645F1D" w:rsidRPr="0098090A" w:rsidRDefault="00645F1D" w:rsidP="00950FD1">
            <w:pPr>
              <w:rPr>
                <w:rFonts w:ascii="Calibri" w:hAnsi="Calibri" w:cs="Calibri"/>
                <w:noProof w:val="0"/>
                <w:color w:val="000000"/>
                <w:sz w:val="22"/>
                <w:szCs w:val="22"/>
              </w:rPr>
            </w:pPr>
          </w:p>
        </w:tc>
        <w:tc>
          <w:tcPr>
            <w:tcW w:w="3510" w:type="dxa"/>
          </w:tcPr>
          <w:p w14:paraId="1551D8DB" w14:textId="77777777" w:rsidR="00645F1D" w:rsidRPr="0098090A" w:rsidRDefault="00645F1D" w:rsidP="00950FD1">
            <w:pPr>
              <w:rPr>
                <w:rFonts w:ascii="Calibri" w:hAnsi="Calibri" w:cs="Calibri"/>
                <w:noProof w:val="0"/>
                <w:color w:val="000000"/>
                <w:sz w:val="22"/>
                <w:szCs w:val="22"/>
              </w:rPr>
            </w:pPr>
          </w:p>
        </w:tc>
      </w:tr>
      <w:tr w:rsidR="00645F1D" w:rsidRPr="00F822B1" w14:paraId="524432CC" w14:textId="7FF8F5EA" w:rsidTr="00331803">
        <w:tc>
          <w:tcPr>
            <w:tcW w:w="2775" w:type="dxa"/>
          </w:tcPr>
          <w:p w14:paraId="378067D3" w14:textId="77777777" w:rsidR="00645F1D" w:rsidRPr="00C443E9" w:rsidRDefault="00645F1D" w:rsidP="00C443E9">
            <w:pPr>
              <w:rPr>
                <w:rFonts w:ascii="Calibri" w:hAnsi="Calibri" w:cs="Calibri"/>
                <w:color w:val="000000"/>
                <w:sz w:val="22"/>
                <w:szCs w:val="22"/>
              </w:rPr>
            </w:pPr>
            <w:r w:rsidRPr="00C443E9">
              <w:rPr>
                <w:rFonts w:ascii="Calibri" w:hAnsi="Calibri" w:cs="Calibri"/>
                <w:color w:val="000000"/>
                <w:sz w:val="22"/>
                <w:szCs w:val="22"/>
              </w:rPr>
              <w:t>Business size</w:t>
            </w:r>
          </w:p>
          <w:p w14:paraId="15D9B351" w14:textId="541BE3F1" w:rsidR="00645F1D" w:rsidRDefault="00645F1D" w:rsidP="00C443E9">
            <w:pPr>
              <w:rPr>
                <w:rFonts w:ascii="Calibri" w:hAnsi="Calibri" w:cs="Calibri"/>
                <w:noProof w:val="0"/>
                <w:color w:val="000000"/>
                <w:sz w:val="22"/>
                <w:szCs w:val="22"/>
              </w:rPr>
            </w:pPr>
            <w:r w:rsidRPr="00C443E9">
              <w:rPr>
                <w:rFonts w:ascii="Calibri" w:hAnsi="Calibri" w:cs="Angsana New"/>
                <w:color w:val="000000"/>
                <w:sz w:val="22"/>
                <w:szCs w:val="22"/>
                <w:cs/>
                <w:lang w:bidi="th-TH"/>
              </w:rPr>
              <w:t>(</w:t>
            </w:r>
            <w:r w:rsidRPr="00C443E9">
              <w:rPr>
                <w:rFonts w:ascii="Calibri" w:hAnsi="Calibri" w:cs="Calibri"/>
                <w:color w:val="000000"/>
                <w:sz w:val="22"/>
                <w:szCs w:val="22"/>
              </w:rPr>
              <w:t>retrive from CBS9 field Main Borrower</w:t>
            </w:r>
            <w:r w:rsidRPr="00C443E9">
              <w:rPr>
                <w:rFonts w:ascii="Calibri" w:hAnsi="Calibri" w:cs="Angsana New"/>
                <w:color w:val="000000"/>
                <w:sz w:val="22"/>
                <w:szCs w:val="22"/>
                <w:cs/>
                <w:lang w:bidi="th-TH"/>
              </w:rPr>
              <w:t>)</w:t>
            </w:r>
          </w:p>
        </w:tc>
        <w:tc>
          <w:tcPr>
            <w:tcW w:w="2661" w:type="dxa"/>
          </w:tcPr>
          <w:p w14:paraId="5BC0E71E" w14:textId="561E89BB"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L Large</w:t>
            </w:r>
          </w:p>
        </w:tc>
        <w:tc>
          <w:tcPr>
            <w:tcW w:w="3510" w:type="dxa"/>
          </w:tcPr>
          <w:p w14:paraId="0CFF003B" w14:textId="77777777" w:rsidR="00645F1D" w:rsidRDefault="00645F1D" w:rsidP="00950FD1">
            <w:pPr>
              <w:rPr>
                <w:rFonts w:ascii="Calibri" w:hAnsi="Calibri" w:cs="Calibri"/>
                <w:color w:val="000000"/>
                <w:sz w:val="22"/>
                <w:szCs w:val="22"/>
              </w:rPr>
            </w:pPr>
          </w:p>
        </w:tc>
      </w:tr>
      <w:tr w:rsidR="00645F1D" w:rsidRPr="00F822B1" w14:paraId="6844BFE5" w14:textId="2DB89267" w:rsidTr="00331803">
        <w:tc>
          <w:tcPr>
            <w:tcW w:w="2775" w:type="dxa"/>
          </w:tcPr>
          <w:p w14:paraId="1D5D920E" w14:textId="77777777" w:rsidR="00645F1D" w:rsidRDefault="00645F1D" w:rsidP="00950FD1">
            <w:pPr>
              <w:rPr>
                <w:rFonts w:ascii="Calibri" w:hAnsi="Calibri" w:cs="Calibri"/>
                <w:noProof w:val="0"/>
                <w:color w:val="000000"/>
                <w:sz w:val="22"/>
                <w:szCs w:val="22"/>
              </w:rPr>
            </w:pPr>
            <w:r>
              <w:rPr>
                <w:rFonts w:ascii="Calibri" w:hAnsi="Calibri" w:cs="Calibri"/>
                <w:color w:val="000000"/>
                <w:sz w:val="22"/>
                <w:szCs w:val="22"/>
              </w:rPr>
              <w:lastRenderedPageBreak/>
              <w:t>Major Condition</w:t>
            </w:r>
          </w:p>
        </w:tc>
        <w:tc>
          <w:tcPr>
            <w:tcW w:w="2661" w:type="dxa"/>
          </w:tcPr>
          <w:p w14:paraId="29B8E3AD" w14:textId="77777777" w:rsidR="00645F1D" w:rsidRDefault="00645F1D" w:rsidP="00950FD1">
            <w:pPr>
              <w:rPr>
                <w:rFonts w:ascii="Calibri" w:hAnsi="Calibri" w:cs="Calibri"/>
                <w:noProof w:val="0"/>
                <w:color w:val="000000"/>
                <w:sz w:val="22"/>
                <w:szCs w:val="22"/>
              </w:rPr>
            </w:pPr>
          </w:p>
          <w:p w14:paraId="35032D5A" w14:textId="77777777" w:rsidR="00645F1D" w:rsidRPr="00897DBA" w:rsidRDefault="00645F1D" w:rsidP="00950FD1"/>
        </w:tc>
        <w:tc>
          <w:tcPr>
            <w:tcW w:w="3510" w:type="dxa"/>
          </w:tcPr>
          <w:p w14:paraId="1CD55163" w14:textId="77777777" w:rsidR="00645F1D" w:rsidRDefault="00645F1D" w:rsidP="00950FD1">
            <w:pPr>
              <w:rPr>
                <w:rFonts w:ascii="Calibri" w:hAnsi="Calibri" w:cs="Calibri"/>
                <w:noProof w:val="0"/>
                <w:color w:val="000000"/>
                <w:sz w:val="22"/>
                <w:szCs w:val="22"/>
              </w:rPr>
            </w:pPr>
          </w:p>
        </w:tc>
      </w:tr>
      <w:tr w:rsidR="00645F1D" w:rsidRPr="00F822B1" w14:paraId="78076CC2" w14:textId="3E9FFFE2" w:rsidTr="00331803">
        <w:tc>
          <w:tcPr>
            <w:tcW w:w="2775" w:type="dxa"/>
          </w:tcPr>
          <w:p w14:paraId="3082A3D6" w14:textId="77777777" w:rsidR="00645F1D" w:rsidRDefault="00645F1D" w:rsidP="00950FD1">
            <w:pPr>
              <w:rPr>
                <w:rFonts w:ascii="Calibri" w:hAnsi="Calibri" w:cs="Calibri"/>
                <w:noProof w:val="0"/>
                <w:color w:val="000000"/>
                <w:sz w:val="22"/>
                <w:szCs w:val="22"/>
              </w:rPr>
            </w:pPr>
            <w:r>
              <w:rPr>
                <w:rFonts w:ascii="Calibri" w:hAnsi="Calibri" w:cs="Calibri"/>
                <w:color w:val="000000"/>
                <w:sz w:val="22"/>
                <w:szCs w:val="22"/>
              </w:rPr>
              <w:t>Minor Condition</w:t>
            </w:r>
          </w:p>
        </w:tc>
        <w:tc>
          <w:tcPr>
            <w:tcW w:w="2661" w:type="dxa"/>
          </w:tcPr>
          <w:p w14:paraId="1ED414F2" w14:textId="77777777" w:rsidR="00645F1D" w:rsidRPr="00897DBA" w:rsidRDefault="00645F1D" w:rsidP="00950FD1"/>
        </w:tc>
        <w:tc>
          <w:tcPr>
            <w:tcW w:w="3510" w:type="dxa"/>
          </w:tcPr>
          <w:p w14:paraId="1B284E6E" w14:textId="77777777" w:rsidR="00645F1D" w:rsidRPr="00897DBA" w:rsidRDefault="00645F1D" w:rsidP="00950FD1"/>
        </w:tc>
      </w:tr>
      <w:tr w:rsidR="00645F1D" w:rsidRPr="00F822B1" w14:paraId="19D8B078" w14:textId="745596D1" w:rsidTr="00331803">
        <w:tc>
          <w:tcPr>
            <w:tcW w:w="2775" w:type="dxa"/>
          </w:tcPr>
          <w:p w14:paraId="4FE44B9B" w14:textId="77777777" w:rsidR="00645F1D" w:rsidRDefault="00645F1D" w:rsidP="00950FD1">
            <w:pPr>
              <w:rPr>
                <w:rFonts w:ascii="Calibri" w:hAnsi="Calibri" w:cs="Calibri"/>
                <w:noProof w:val="0"/>
                <w:color w:val="000000"/>
                <w:sz w:val="22"/>
                <w:szCs w:val="22"/>
              </w:rPr>
            </w:pPr>
            <w:r>
              <w:rPr>
                <w:rFonts w:ascii="Calibri" w:hAnsi="Calibri" w:cs="Calibri"/>
                <w:color w:val="000000"/>
                <w:sz w:val="22"/>
                <w:szCs w:val="22"/>
              </w:rPr>
              <w:t>Condition Pre Approve</w:t>
            </w:r>
          </w:p>
        </w:tc>
        <w:tc>
          <w:tcPr>
            <w:tcW w:w="2661" w:type="dxa"/>
          </w:tcPr>
          <w:p w14:paraId="04356057" w14:textId="77777777" w:rsidR="00645F1D" w:rsidRPr="00897DBA" w:rsidRDefault="00645F1D" w:rsidP="00950FD1"/>
        </w:tc>
        <w:tc>
          <w:tcPr>
            <w:tcW w:w="3510" w:type="dxa"/>
          </w:tcPr>
          <w:p w14:paraId="1287CD5C" w14:textId="77777777" w:rsidR="00645F1D" w:rsidRPr="00897DBA" w:rsidRDefault="00645F1D" w:rsidP="00950FD1"/>
        </w:tc>
      </w:tr>
      <w:tr w:rsidR="00645F1D" w:rsidRPr="00F822B1" w14:paraId="01992225" w14:textId="7EDDF897" w:rsidTr="00331803">
        <w:tc>
          <w:tcPr>
            <w:tcW w:w="2775" w:type="dxa"/>
          </w:tcPr>
          <w:p w14:paraId="28F6AF08" w14:textId="77777777" w:rsidR="00645F1D" w:rsidRDefault="00645F1D" w:rsidP="00950FD1">
            <w:pPr>
              <w:rPr>
                <w:rFonts w:ascii="Calibri" w:hAnsi="Calibri" w:cs="Calibri"/>
                <w:noProof w:val="0"/>
                <w:color w:val="000000"/>
                <w:sz w:val="22"/>
                <w:szCs w:val="22"/>
              </w:rPr>
            </w:pPr>
            <w:r>
              <w:rPr>
                <w:rFonts w:ascii="Calibri" w:hAnsi="Calibri" w:cs="Calibri"/>
                <w:color w:val="000000"/>
                <w:sz w:val="22"/>
                <w:szCs w:val="22"/>
              </w:rPr>
              <w:t>Condition Other</w:t>
            </w:r>
          </w:p>
        </w:tc>
        <w:tc>
          <w:tcPr>
            <w:tcW w:w="2661" w:type="dxa"/>
          </w:tcPr>
          <w:p w14:paraId="1AA58BAB" w14:textId="77777777" w:rsidR="00645F1D" w:rsidRPr="00897DBA" w:rsidRDefault="00645F1D" w:rsidP="00950FD1"/>
        </w:tc>
        <w:tc>
          <w:tcPr>
            <w:tcW w:w="3510" w:type="dxa"/>
          </w:tcPr>
          <w:p w14:paraId="2496C593" w14:textId="77777777" w:rsidR="00645F1D" w:rsidRPr="00897DBA" w:rsidRDefault="00645F1D" w:rsidP="00950FD1"/>
        </w:tc>
      </w:tr>
      <w:tr w:rsidR="00645F1D" w:rsidRPr="00F822B1" w14:paraId="320474B8" w14:textId="472650AC" w:rsidTr="00331803">
        <w:tc>
          <w:tcPr>
            <w:tcW w:w="2775" w:type="dxa"/>
          </w:tcPr>
          <w:p w14:paraId="6ABF9BFD" w14:textId="77777777" w:rsidR="00645F1D" w:rsidRDefault="00645F1D" w:rsidP="00950FD1">
            <w:pPr>
              <w:rPr>
                <w:rFonts w:ascii="Calibri" w:hAnsi="Calibri" w:cs="Calibri"/>
                <w:noProof w:val="0"/>
                <w:color w:val="000000"/>
                <w:sz w:val="22"/>
                <w:szCs w:val="22"/>
              </w:rPr>
            </w:pPr>
            <w:r>
              <w:rPr>
                <w:rFonts w:ascii="Calibri" w:hAnsi="Calibri" w:cs="Calibri"/>
                <w:color w:val="000000"/>
                <w:sz w:val="22"/>
                <w:szCs w:val="22"/>
              </w:rPr>
              <w:t>Hashtag</w:t>
            </w:r>
          </w:p>
        </w:tc>
        <w:tc>
          <w:tcPr>
            <w:tcW w:w="2661" w:type="dxa"/>
          </w:tcPr>
          <w:p w14:paraId="53D01BBE" w14:textId="77777777"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#BCG</w:t>
            </w:r>
          </w:p>
        </w:tc>
        <w:tc>
          <w:tcPr>
            <w:tcW w:w="3510" w:type="dxa"/>
          </w:tcPr>
          <w:p w14:paraId="23F1C023" w14:textId="77777777" w:rsidR="00645F1D" w:rsidRDefault="00645F1D" w:rsidP="00950FD1">
            <w:pPr>
              <w:rPr>
                <w:rFonts w:ascii="Calibri" w:hAnsi="Calibri" w:cs="Calibri"/>
                <w:color w:val="000000"/>
                <w:sz w:val="22"/>
                <w:szCs w:val="22"/>
              </w:rPr>
            </w:pPr>
          </w:p>
        </w:tc>
      </w:tr>
      <w:tr w:rsidR="00645F1D" w:rsidRPr="00F822B1" w14:paraId="25974C5D" w14:textId="0C64B68A" w:rsidTr="00331803">
        <w:tc>
          <w:tcPr>
            <w:tcW w:w="2775" w:type="dxa"/>
          </w:tcPr>
          <w:p w14:paraId="22B809B7" w14:textId="77777777" w:rsidR="00645F1D" w:rsidRPr="00C443E9" w:rsidRDefault="00645F1D" w:rsidP="00C443E9">
            <w:pPr>
              <w:rPr>
                <w:rFonts w:ascii="Calibri" w:hAnsi="Calibri" w:cs="Calibri"/>
                <w:color w:val="000000"/>
                <w:sz w:val="22"/>
                <w:szCs w:val="22"/>
              </w:rPr>
            </w:pPr>
            <w:r w:rsidRPr="00C443E9">
              <w:rPr>
                <w:rFonts w:ascii="Calibri" w:hAnsi="Calibri" w:cs="Calibri"/>
                <w:color w:val="000000"/>
                <w:sz w:val="22"/>
                <w:szCs w:val="22"/>
              </w:rPr>
              <w:t>Marketing Division</w:t>
            </w:r>
          </w:p>
          <w:p w14:paraId="6FFE7B1A" w14:textId="095984A8" w:rsidR="00645F1D" w:rsidRDefault="00645F1D" w:rsidP="00C443E9">
            <w:pPr>
              <w:rPr>
                <w:rFonts w:ascii="Calibri" w:hAnsi="Calibri" w:cs="Calibri"/>
                <w:noProof w:val="0"/>
                <w:color w:val="000000"/>
                <w:sz w:val="22"/>
                <w:szCs w:val="22"/>
              </w:rPr>
            </w:pPr>
            <w:r w:rsidRPr="00C443E9">
              <w:rPr>
                <w:rFonts w:ascii="Calibri" w:hAnsi="Calibri" w:cs="Angsana New"/>
                <w:color w:val="000000"/>
                <w:sz w:val="22"/>
                <w:szCs w:val="22"/>
                <w:cs/>
                <w:lang w:bidi="th-TH"/>
              </w:rPr>
              <w:t>(</w:t>
            </w:r>
            <w:r w:rsidRPr="00C443E9">
              <w:rPr>
                <w:rFonts w:ascii="Calibri" w:hAnsi="Calibri" w:cs="Calibri"/>
                <w:color w:val="000000"/>
                <w:sz w:val="22"/>
                <w:szCs w:val="22"/>
              </w:rPr>
              <w:t>retrive from CBS9 field Main Borrower</w:t>
            </w:r>
            <w:r w:rsidRPr="00C443E9">
              <w:rPr>
                <w:rFonts w:ascii="Calibri" w:hAnsi="Calibri" w:cs="Angsana New"/>
                <w:color w:val="000000"/>
                <w:sz w:val="22"/>
                <w:szCs w:val="22"/>
                <w:cs/>
                <w:lang w:bidi="th-TH"/>
              </w:rPr>
              <w:t>)</w:t>
            </w:r>
          </w:p>
        </w:tc>
        <w:tc>
          <w:tcPr>
            <w:tcW w:w="2661" w:type="dxa"/>
          </w:tcPr>
          <w:p w14:paraId="10C5807F" w14:textId="01272762" w:rsidR="00645F1D" w:rsidRPr="0098090A" w:rsidRDefault="00645F1D" w:rsidP="00950FD1">
            <w:pPr>
              <w:rPr>
                <w:rFonts w:ascii="Calibri" w:hAnsi="Calibri" w:cs="Calibri"/>
                <w:noProof w:val="0"/>
                <w:color w:val="000000"/>
                <w:sz w:val="22"/>
                <w:szCs w:val="22"/>
              </w:rPr>
            </w:pPr>
            <w:r>
              <w:rPr>
                <w:rFonts w:ascii="Calibri" w:hAnsi="Calibri" w:cs="Angsana New"/>
                <w:color w:val="000000"/>
                <w:sz w:val="22"/>
                <w:szCs w:val="22"/>
                <w:cs/>
                <w:lang w:bidi="th-TH"/>
              </w:rPr>
              <w:t xml:space="preserve">ส่วนอุตสาหกรรม </w:t>
            </w:r>
            <w:r>
              <w:rPr>
                <w:rFonts w:ascii="Calibri" w:hAnsi="Calibri" w:cs="Calibri"/>
                <w:color w:val="000000"/>
                <w:sz w:val="22"/>
                <w:szCs w:val="22"/>
              </w:rPr>
              <w:t>1</w:t>
            </w:r>
            <w:r>
              <w:rPr>
                <w:rFonts w:ascii="Calibri" w:hAnsi="Calibri" w:cs="Angsana New"/>
                <w:color w:val="000000"/>
                <w:sz w:val="22"/>
                <w:szCs w:val="22"/>
                <w:cs/>
                <w:lang w:bidi="th-TH"/>
              </w:rPr>
              <w:t>.</w:t>
            </w:r>
            <w:r>
              <w:rPr>
                <w:rFonts w:ascii="Calibri" w:hAnsi="Calibri" w:cs="Calibri"/>
                <w:color w:val="000000"/>
                <w:sz w:val="22"/>
                <w:szCs w:val="22"/>
              </w:rPr>
              <w:t>2</w:t>
            </w:r>
          </w:p>
        </w:tc>
        <w:tc>
          <w:tcPr>
            <w:tcW w:w="3510" w:type="dxa"/>
          </w:tcPr>
          <w:p w14:paraId="0EBB8BFA" w14:textId="77777777" w:rsidR="00645F1D" w:rsidRDefault="00645F1D" w:rsidP="00950FD1">
            <w:pPr>
              <w:rPr>
                <w:rFonts w:ascii="Calibri" w:hAnsi="Calibri" w:cs="Angsana New"/>
                <w:color w:val="000000"/>
                <w:sz w:val="22"/>
                <w:szCs w:val="22"/>
                <w:cs/>
                <w:lang w:bidi="th-TH"/>
              </w:rPr>
            </w:pPr>
          </w:p>
        </w:tc>
      </w:tr>
      <w:tr w:rsidR="00645F1D" w:rsidRPr="00F822B1" w14:paraId="162208B9" w14:textId="4BF5A001" w:rsidTr="00331803">
        <w:tc>
          <w:tcPr>
            <w:tcW w:w="2775" w:type="dxa"/>
          </w:tcPr>
          <w:p w14:paraId="38596015" w14:textId="77777777" w:rsidR="00645F1D" w:rsidRDefault="00645F1D" w:rsidP="00950FD1">
            <w:pPr>
              <w:rPr>
                <w:rFonts w:ascii="Calibri" w:hAnsi="Calibri" w:cs="Calibri"/>
                <w:noProof w:val="0"/>
                <w:color w:val="000000"/>
                <w:sz w:val="22"/>
                <w:szCs w:val="22"/>
              </w:rPr>
            </w:pPr>
            <w:r>
              <w:rPr>
                <w:rFonts w:ascii="Calibri" w:hAnsi="Calibri" w:cs="Calibri"/>
                <w:color w:val="000000"/>
                <w:sz w:val="22"/>
                <w:szCs w:val="22"/>
              </w:rPr>
              <w:t>Operation Branch</w:t>
            </w:r>
          </w:p>
        </w:tc>
        <w:tc>
          <w:tcPr>
            <w:tcW w:w="2661" w:type="dxa"/>
          </w:tcPr>
          <w:p w14:paraId="57C7C65E" w14:textId="51C156AE" w:rsidR="00645F1D" w:rsidRPr="0098090A" w:rsidRDefault="00645F1D" w:rsidP="00950FD1">
            <w:pPr>
              <w:rPr>
                <w:rFonts w:ascii="Calibri" w:hAnsi="Calibri" w:cs="Calibri"/>
                <w:noProof w:val="0"/>
                <w:color w:val="000000"/>
                <w:sz w:val="22"/>
                <w:szCs w:val="22"/>
              </w:rPr>
            </w:pPr>
            <w:r>
              <w:rPr>
                <w:rFonts w:ascii="Calibri" w:hAnsi="Calibri" w:cs="Calibri"/>
                <w:color w:val="000000"/>
                <w:sz w:val="22"/>
                <w:szCs w:val="22"/>
              </w:rPr>
              <w:t>Head Office</w:t>
            </w:r>
          </w:p>
        </w:tc>
        <w:tc>
          <w:tcPr>
            <w:tcW w:w="3510" w:type="dxa"/>
          </w:tcPr>
          <w:p w14:paraId="29082A52" w14:textId="77777777" w:rsidR="00645F1D" w:rsidRDefault="00645F1D" w:rsidP="00950FD1">
            <w:pPr>
              <w:rPr>
                <w:rFonts w:ascii="Calibri" w:hAnsi="Calibri" w:cs="Calibri"/>
                <w:color w:val="000000"/>
                <w:sz w:val="22"/>
                <w:szCs w:val="22"/>
              </w:rPr>
            </w:pPr>
          </w:p>
        </w:tc>
      </w:tr>
      <w:tr w:rsidR="00645F1D" w:rsidRPr="00F822B1" w14:paraId="4D19E74C" w14:textId="394C4B1B" w:rsidTr="00331803">
        <w:tc>
          <w:tcPr>
            <w:tcW w:w="2775" w:type="dxa"/>
          </w:tcPr>
          <w:p w14:paraId="32B56505" w14:textId="77777777" w:rsidR="00645F1D" w:rsidRDefault="00645F1D" w:rsidP="00950FD1">
            <w:pPr>
              <w:rPr>
                <w:rFonts w:ascii="Calibri" w:hAnsi="Calibri" w:cs="Calibri"/>
                <w:noProof w:val="0"/>
                <w:color w:val="000000"/>
                <w:sz w:val="22"/>
                <w:szCs w:val="22"/>
              </w:rPr>
            </w:pPr>
            <w:r>
              <w:rPr>
                <w:rFonts w:ascii="Calibri" w:hAnsi="Calibri" w:cs="Calibri"/>
                <w:color w:val="000000"/>
                <w:sz w:val="22"/>
                <w:szCs w:val="22"/>
              </w:rPr>
              <w:t>Credit Limit Remark</w:t>
            </w:r>
          </w:p>
        </w:tc>
        <w:tc>
          <w:tcPr>
            <w:tcW w:w="2661" w:type="dxa"/>
          </w:tcPr>
          <w:p w14:paraId="73F1330D" w14:textId="564C8CC5" w:rsidR="00645F1D" w:rsidRPr="0098090A" w:rsidRDefault="00645F1D" w:rsidP="00950FD1">
            <w:pPr>
              <w:rPr>
                <w:rFonts w:ascii="Calibri" w:hAnsi="Calibri" w:cs="Calibri"/>
                <w:noProof w:val="0"/>
                <w:color w:val="000000"/>
                <w:sz w:val="22"/>
                <w:szCs w:val="22"/>
              </w:rPr>
            </w:pPr>
            <w:r>
              <w:rPr>
                <w:rFonts w:ascii="Calibri" w:hAnsi="Calibri" w:cs="Angsana New"/>
                <w:color w:val="000000"/>
                <w:sz w:val="22"/>
                <w:szCs w:val="22"/>
                <w:cs/>
                <w:lang w:bidi="th-TH"/>
              </w:rPr>
              <w:t>ติดต่อคุณชมภู่ โทร.</w:t>
            </w:r>
            <w:r>
              <w:rPr>
                <w:rFonts w:ascii="Calibri" w:hAnsi="Calibri" w:cs="Calibri"/>
                <w:color w:val="000000"/>
                <w:sz w:val="22"/>
                <w:szCs w:val="22"/>
              </w:rPr>
              <w:t>0</w:t>
            </w:r>
            <w:r>
              <w:rPr>
                <w:rFonts w:ascii="Calibri" w:hAnsi="Calibri" w:cs="Angsana New"/>
                <w:color w:val="000000"/>
                <w:sz w:val="22"/>
                <w:szCs w:val="22"/>
                <w:cs/>
                <w:lang w:bidi="th-TH"/>
              </w:rPr>
              <w:t>-</w:t>
            </w:r>
            <w:r>
              <w:rPr>
                <w:rFonts w:ascii="Calibri" w:hAnsi="Calibri" w:cs="Calibri"/>
                <w:color w:val="000000"/>
                <w:sz w:val="22"/>
                <w:szCs w:val="22"/>
              </w:rPr>
              <w:t>2888</w:t>
            </w:r>
            <w:r>
              <w:rPr>
                <w:rFonts w:ascii="Calibri" w:hAnsi="Calibri" w:cs="Angsana New"/>
                <w:color w:val="000000"/>
                <w:sz w:val="22"/>
                <w:szCs w:val="22"/>
                <w:cs/>
                <w:lang w:bidi="th-TH"/>
              </w:rPr>
              <w:t>-</w:t>
            </w:r>
            <w:r>
              <w:rPr>
                <w:rFonts w:ascii="Calibri" w:hAnsi="Calibri" w:cs="Calibri"/>
                <w:color w:val="000000"/>
                <w:sz w:val="22"/>
                <w:szCs w:val="22"/>
              </w:rPr>
              <w:t>6000</w:t>
            </w:r>
          </w:p>
        </w:tc>
        <w:tc>
          <w:tcPr>
            <w:tcW w:w="3510" w:type="dxa"/>
          </w:tcPr>
          <w:p w14:paraId="3EEA10F1" w14:textId="77777777" w:rsidR="00645F1D" w:rsidRDefault="00645F1D" w:rsidP="00950FD1">
            <w:pPr>
              <w:rPr>
                <w:rFonts w:ascii="Calibri" w:hAnsi="Calibri" w:cs="Angsana New"/>
                <w:color w:val="000000"/>
                <w:sz w:val="22"/>
                <w:szCs w:val="22"/>
                <w:cs/>
                <w:lang w:bidi="th-TH"/>
              </w:rPr>
            </w:pPr>
          </w:p>
        </w:tc>
      </w:tr>
    </w:tbl>
    <w:p w14:paraId="75CB20E1" w14:textId="77777777" w:rsidR="003E7246" w:rsidRDefault="003E7246" w:rsidP="003E7246"/>
    <w:p w14:paraId="515E7C91" w14:textId="77777777" w:rsidR="003E7246" w:rsidRPr="00061B9D" w:rsidRDefault="003E7246" w:rsidP="00A67A48">
      <w:pPr>
        <w:pStyle w:val="Heading3"/>
      </w:pPr>
      <w:bookmarkStart w:id="506" w:name="_Toc141988771"/>
      <w:r w:rsidRPr="00061B9D">
        <w:t>Additional Impacts</w:t>
      </w:r>
      <w:bookmarkEnd w:id="506"/>
    </w:p>
    <w:p w14:paraId="30DDB9FE" w14:textId="77777777" w:rsidR="003E7246" w:rsidRPr="00061B9D" w:rsidRDefault="003E7246" w:rsidP="00A67A48">
      <w:pPr>
        <w:pStyle w:val="Heading4"/>
      </w:pPr>
      <w:r>
        <w:t xml:space="preserve">System Interface requirement </w:t>
      </w:r>
      <w:r>
        <w:rPr>
          <w:szCs w:val="24"/>
          <w:cs/>
          <w:lang w:bidi="th-TH"/>
        </w:rPr>
        <w:t>/</w:t>
      </w:r>
      <w:r>
        <w:t>Integration</w:t>
      </w:r>
    </w:p>
    <w:p w14:paraId="45350DA7" w14:textId="77777777" w:rsidR="003E7246" w:rsidRPr="00AC528C" w:rsidRDefault="003E7246" w:rsidP="003E7246">
      <w:pPr>
        <w:ind w:left="1440"/>
      </w:pPr>
      <w:r>
        <w:t>Not Applicable</w:t>
      </w:r>
    </w:p>
    <w:p w14:paraId="1F59AB58" w14:textId="77777777" w:rsidR="003E7246" w:rsidRDefault="003E7246" w:rsidP="00A67A48">
      <w:pPr>
        <w:pStyle w:val="Heading4"/>
      </w:pPr>
      <w:r>
        <w:t>Mig</w:t>
      </w:r>
      <w:r w:rsidRPr="0073013C">
        <w:t xml:space="preserve">ration </w:t>
      </w:r>
    </w:p>
    <w:p w14:paraId="4E0F031E" w14:textId="77777777" w:rsidR="003E7246" w:rsidRPr="00EB785B" w:rsidRDefault="003E7246" w:rsidP="003E7246">
      <w:pPr>
        <w:ind w:left="1440"/>
      </w:pPr>
      <w:r>
        <w:t>Not Applicable</w:t>
      </w:r>
    </w:p>
    <w:p w14:paraId="30F77FEC" w14:textId="77777777" w:rsidR="003E7246" w:rsidRPr="006F0091" w:rsidRDefault="003E7246" w:rsidP="00A67A48">
      <w:pPr>
        <w:pStyle w:val="Heading4"/>
      </w:pPr>
      <w:r>
        <w:t>Fit</w:t>
      </w:r>
      <w:r>
        <w:rPr>
          <w:szCs w:val="24"/>
          <w:cs/>
          <w:lang w:bidi="th-TH"/>
        </w:rPr>
        <w:t>/</w:t>
      </w:r>
      <w:r>
        <w:t>Gap Analysis Report</w:t>
      </w:r>
    </w:p>
    <w:p w14:paraId="72439942" w14:textId="5AF8DE91" w:rsidR="00D512AA" w:rsidRPr="007E3C2B" w:rsidRDefault="0047712E" w:rsidP="0047712E">
      <w:pPr>
        <w:pStyle w:val="Heading2"/>
      </w:pPr>
      <w:bookmarkStart w:id="507" w:name="_Toc141988772"/>
      <w:r>
        <w:t xml:space="preserve">Credit Advice Report - </w:t>
      </w:r>
      <w:r w:rsidR="00D512AA">
        <w:t>Increase Limit</w:t>
      </w:r>
      <w:ins w:id="508" w:author="Uraluk Pansuwan" w:date="2023-07-31T14:49:00Z">
        <w:r w:rsidR="00D87C9E">
          <w:t xml:space="preserve"> (Loan and O/D)</w:t>
        </w:r>
      </w:ins>
      <w:bookmarkEnd w:id="507"/>
    </w:p>
    <w:p w14:paraId="15A3E891" w14:textId="19F1B827" w:rsidR="0047712E" w:rsidRDefault="0047712E" w:rsidP="0047712E">
      <w:pPr>
        <w:pStyle w:val="Heading3"/>
      </w:pPr>
      <w:bookmarkStart w:id="509" w:name="_Toc141988773"/>
      <w:r>
        <w:t>Purpose</w:t>
      </w:r>
      <w:bookmarkEnd w:id="509"/>
    </w:p>
    <w:p w14:paraId="61EB629D" w14:textId="1EC2A324" w:rsidR="00647511" w:rsidRDefault="00647511" w:rsidP="00647511">
      <w:pPr>
        <w:ind w:left="1080"/>
      </w:pPr>
      <w:r>
        <w:t>The Increase Limit</w:t>
      </w:r>
      <w:ins w:id="510" w:author="Uraluk Pansuwan" w:date="2023-07-31T14:33:00Z">
        <w:r w:rsidR="00526383">
          <w:t xml:space="preserve"> (Loan and O/D)</w:t>
        </w:r>
      </w:ins>
      <w:r>
        <w:t xml:space="preserve"> that belong to credit advice report is generated for these purposes:</w:t>
      </w:r>
    </w:p>
    <w:p w14:paraId="1E32FD33" w14:textId="77777777" w:rsidR="00647511" w:rsidRDefault="00647511" w:rsidP="00647511">
      <w:pPr>
        <w:pStyle w:val="ListParagraph"/>
        <w:numPr>
          <w:ilvl w:val="0"/>
          <w:numId w:val="29"/>
        </w:numPr>
      </w:pPr>
      <w:r>
        <w:t>Send/notify the limit conditions details to operation team for drawdown.</w:t>
      </w:r>
    </w:p>
    <w:p w14:paraId="2528510A" w14:textId="56BA48B8" w:rsidR="00647511" w:rsidRDefault="00647511" w:rsidP="00647511">
      <w:pPr>
        <w:pStyle w:val="ListParagraph"/>
        <w:numPr>
          <w:ilvl w:val="0"/>
          <w:numId w:val="29"/>
        </w:numPr>
      </w:pPr>
      <w:r>
        <w:t>Others department can use this report for their purpose for example: legal department</w:t>
      </w:r>
      <w:ins w:id="511" w:author="Uraluk Pansuwan" w:date="2023-07-31T14:26:00Z">
        <w:r w:rsidR="00331803">
          <w:t>/marketing department</w:t>
        </w:r>
      </w:ins>
      <w:r>
        <w:t xml:space="preserve"> can use this report as references for the completeness of create limit</w:t>
      </w:r>
    </w:p>
    <w:p w14:paraId="16B9B95D" w14:textId="77777777" w:rsidR="00647511" w:rsidRDefault="00647511" w:rsidP="00647511">
      <w:pPr>
        <w:pStyle w:val="ListParagraph"/>
        <w:numPr>
          <w:ilvl w:val="0"/>
          <w:numId w:val="29"/>
        </w:numPr>
      </w:pPr>
      <w:r>
        <w:t>To be the reference document for histortical transaction that related limit</w:t>
      </w:r>
    </w:p>
    <w:p w14:paraId="693271F4" w14:textId="12019630" w:rsidR="00E7743D" w:rsidRPr="00E7743D" w:rsidRDefault="00E7743D" w:rsidP="00E7743D">
      <w:pPr>
        <w:ind w:left="1080"/>
      </w:pPr>
    </w:p>
    <w:p w14:paraId="1AA7151A" w14:textId="52E8C783" w:rsidR="00D512AA" w:rsidRDefault="00D512AA" w:rsidP="0047712E">
      <w:pPr>
        <w:pStyle w:val="Heading3"/>
      </w:pPr>
      <w:bookmarkStart w:id="512" w:name="_Toc141988774"/>
      <w:r w:rsidRPr="00061B9D">
        <w:t>Background</w:t>
      </w:r>
      <w:bookmarkEnd w:id="512"/>
    </w:p>
    <w:p w14:paraId="412C9D71" w14:textId="77777777" w:rsidR="00647511" w:rsidRDefault="00647511" w:rsidP="00647511">
      <w:pPr>
        <w:pStyle w:val="Heading4"/>
      </w:pPr>
      <w:r>
        <w:t>EXIM Current Business Pracitce (as is)</w:t>
      </w:r>
    </w:p>
    <w:p w14:paraId="67A0DD20" w14:textId="77777777" w:rsidR="00647511" w:rsidRDefault="00647511" w:rsidP="00647511">
      <w:pPr>
        <w:pStyle w:val="ListParagraph"/>
        <w:numPr>
          <w:ilvl w:val="0"/>
          <w:numId w:val="30"/>
        </w:numPr>
      </w:pPr>
      <w:r>
        <w:t>As is report produced in AS/400</w:t>
      </w:r>
    </w:p>
    <w:p w14:paraId="2150161A" w14:textId="77777777" w:rsidR="00647511" w:rsidRPr="009C3061" w:rsidRDefault="00647511" w:rsidP="00647511">
      <w:pPr>
        <w:pStyle w:val="ListParagraph"/>
        <w:numPr>
          <w:ilvl w:val="0"/>
          <w:numId w:val="30"/>
        </w:numPr>
      </w:pPr>
      <w:r>
        <w:t>Sample report in Support Sample Transaction and Case from Customer section</w:t>
      </w:r>
    </w:p>
    <w:p w14:paraId="473ABE1D" w14:textId="186CB87E" w:rsidR="00E7743D" w:rsidRPr="00E7743D" w:rsidRDefault="00E7743D" w:rsidP="00E7743D">
      <w:pPr>
        <w:ind w:left="1080"/>
      </w:pPr>
    </w:p>
    <w:p w14:paraId="0E4D9C17" w14:textId="5D3329D8" w:rsidR="00D512AA" w:rsidRDefault="00D512AA" w:rsidP="0047712E">
      <w:pPr>
        <w:pStyle w:val="Heading3"/>
      </w:pPr>
      <w:bookmarkStart w:id="513" w:name="_Toc141988775"/>
      <w:r w:rsidRPr="00061B9D">
        <w:t>Supported Sample Transaction and Case from Custome</w:t>
      </w:r>
      <w:r>
        <w:t>r</w:t>
      </w:r>
      <w:bookmarkEnd w:id="513"/>
    </w:p>
    <w:p w14:paraId="0ED92BFF" w14:textId="204BD96B" w:rsidR="00E316D4" w:rsidRDefault="001C323D" w:rsidP="00645F1D">
      <w:pPr>
        <w:ind w:left="1440"/>
      </w:pPr>
      <w:r>
        <w:rPr>
          <w:lang w:val="en-US" w:bidi="th-TH"/>
        </w:rPr>
        <mc:AlternateContent>
          <mc:Choice Requires="wps">
            <w:drawing>
              <wp:anchor distT="0" distB="0" distL="114300" distR="114300" simplePos="0" relativeHeight="251726848" behindDoc="0" locked="0" layoutInCell="1" allowOverlap="1" wp14:anchorId="18E09984" wp14:editId="620758FC">
                <wp:simplePos x="0" y="0"/>
                <wp:positionH relativeFrom="column">
                  <wp:posOffset>5235192</wp:posOffset>
                </wp:positionH>
                <wp:positionV relativeFrom="paragraph">
                  <wp:posOffset>489641</wp:posOffset>
                </wp:positionV>
                <wp:extent cx="1103243" cy="278296"/>
                <wp:effectExtent l="476250" t="38100" r="78105" b="140970"/>
                <wp:wrapNone/>
                <wp:docPr id="383033003" name="Callout: Line 5"/>
                <wp:cNvGraphicFramePr/>
                <a:graphic xmlns:a="http://schemas.openxmlformats.org/drawingml/2006/main">
                  <a:graphicData uri="http://schemas.microsoft.com/office/word/2010/wordprocessingShape">
                    <wps:wsp>
                      <wps:cNvSpPr/>
                      <wps:spPr>
                        <a:xfrm>
                          <a:off x="0" y="0"/>
                          <a:ext cx="1103243" cy="278296"/>
                        </a:xfrm>
                        <a:prstGeom prst="borderCallout1">
                          <a:avLst/>
                        </a:prstGeom>
                      </wps:spPr>
                      <wps:style>
                        <a:lnRef idx="1">
                          <a:schemeClr val="dk1"/>
                        </a:lnRef>
                        <a:fillRef idx="2">
                          <a:schemeClr val="dk1"/>
                        </a:fillRef>
                        <a:effectRef idx="1">
                          <a:schemeClr val="dk1"/>
                        </a:effectRef>
                        <a:fontRef idx="minor">
                          <a:schemeClr val="dk1"/>
                        </a:fontRef>
                      </wps:style>
                      <wps:txbx>
                        <w:txbxContent>
                          <w:p w14:paraId="5FA04728" w14:textId="77777777" w:rsidR="001C323D" w:rsidRPr="00BF5291" w:rsidRDefault="001C323D" w:rsidP="001C323D">
                            <w:pPr>
                              <w:jc w:val="center"/>
                              <w:rPr>
                                <w:rFonts w:asciiTheme="minorHAnsi" w:hAnsiTheme="minorHAnsi" w:cstheme="minorHAnsi"/>
                                <w:sz w:val="16"/>
                                <w:szCs w:val="16"/>
                                <w:lang w:val="en-US"/>
                              </w:rPr>
                            </w:pPr>
                            <w:r>
                              <w:rPr>
                                <w:rFonts w:asciiTheme="minorHAnsi" w:hAnsiTheme="minorHAnsi" w:cstheme="minorHAnsi"/>
                                <w:sz w:val="16"/>
                                <w:szCs w:val="16"/>
                                <w:lang w:val="en-US"/>
                              </w:rPr>
                              <w:t>Facility Verify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E09984" id="Callout: Line 5" o:spid="_x0000_s1029" type="#_x0000_t47" style="position:absolute;left:0;text-align:left;margin-left:412.2pt;margin-top:38.55pt;width:86.85pt;height:21.9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" fillcolor="gray [1616]" strokecolor="black [3040]">
                <v:fill color2="#d9d9d9 [496]" rotate="t" angle="180" colors="0 #bcbcbc;22938f #d0d0d0;1 #ededed" focus="100%" type="gradient"/>
                <v:shadow on="t" color="black" opacity="24903f" origin=",.5" offset="0,.55556mm"/>
                <v:textbox>
                  <w:txbxContent>
                    <w:p w14:paraId="5FA04728" w14:textId="77777777" w:rsidR="001C323D" w:rsidRPr="00BF5291" w:rsidRDefault="001C323D" w:rsidP="001C323D">
                      <w:pPr>
                        <w:jc w:val="center"/>
                        <w:rPr>
                          <w:rFonts w:asciiTheme="minorHAnsi" w:hAnsiTheme="minorHAnsi" w:cstheme="minorHAnsi"/>
                          <w:sz w:val="16"/>
                          <w:szCs w:val="16"/>
                          <w:lang w:val="en-US"/>
                        </w:rPr>
                      </w:pPr>
                      <w:r>
                        <w:rPr>
                          <w:rFonts w:asciiTheme="minorHAnsi" w:hAnsiTheme="minorHAnsi" w:cstheme="minorHAnsi"/>
                          <w:sz w:val="16"/>
                          <w:szCs w:val="16"/>
                          <w:lang w:val="en-US"/>
                        </w:rPr>
                        <w:t>Facility Verify</w:t>
                      </w:r>
                    </w:p>
                  </w:txbxContent>
                </v:textbox>
                <o:callout v:ext="edit" minusy="t"/>
              </v:shape>
            </w:pict>
          </mc:Fallback>
        </mc:AlternateContent>
      </w:r>
      <w:r w:rsidR="00E316D4" w:rsidRPr="00E316D4">
        <w:rPr>
          <w:lang w:val="en-US" w:bidi="th-TH"/>
        </w:rPr>
        <w:drawing>
          <wp:inline distT="0" distB="0" distL="0" distR="0" wp14:anchorId="5DEAAB6D" wp14:editId="0F871732">
            <wp:extent cx="4542109" cy="642785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46367" cy="6433881"/>
                    </a:xfrm>
                    <a:prstGeom prst="rect">
                      <a:avLst/>
                    </a:prstGeom>
                  </pic:spPr>
                </pic:pic>
              </a:graphicData>
            </a:graphic>
          </wp:inline>
        </w:drawing>
      </w:r>
    </w:p>
    <w:p w14:paraId="2EB26687" w14:textId="3FD1BBA7" w:rsidR="00E316D4" w:rsidRPr="00E316D4" w:rsidRDefault="00E316D4" w:rsidP="00645F1D">
      <w:pPr>
        <w:ind w:left="1440"/>
      </w:pPr>
      <w:r w:rsidRPr="00E316D4">
        <w:rPr>
          <w:lang w:val="en-US" w:bidi="th-TH"/>
        </w:rPr>
        <w:lastRenderedPageBreak/>
        <w:drawing>
          <wp:inline distT="0" distB="0" distL="0" distR="0" wp14:anchorId="6C18D0EE" wp14:editId="2E9F625F">
            <wp:extent cx="4190992" cy="5942826"/>
            <wp:effectExtent l="0" t="0" r="63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96774" cy="5951025"/>
                    </a:xfrm>
                    <a:prstGeom prst="rect">
                      <a:avLst/>
                    </a:prstGeom>
                  </pic:spPr>
                </pic:pic>
              </a:graphicData>
            </a:graphic>
          </wp:inline>
        </w:drawing>
      </w:r>
    </w:p>
    <w:p w14:paraId="5269CEFC" w14:textId="77777777" w:rsidR="00D512AA" w:rsidRPr="00061B9D" w:rsidRDefault="00D512AA" w:rsidP="0047712E">
      <w:pPr>
        <w:pStyle w:val="Heading3"/>
      </w:pPr>
      <w:bookmarkStart w:id="514" w:name="_Toc141988776"/>
      <w:r w:rsidRPr="00061B9D">
        <w:t>Menu Modification</w:t>
      </w:r>
      <w:bookmarkEnd w:id="514"/>
      <w:r w:rsidRPr="00061B9D">
        <w:t xml:space="preserve"> </w:t>
      </w:r>
    </w:p>
    <w:p w14:paraId="40366EF7" w14:textId="77777777" w:rsidR="00D512AA" w:rsidRDefault="00D512AA" w:rsidP="00D512AA">
      <w:pPr>
        <w:tabs>
          <w:tab w:val="left" w:pos="4050"/>
        </w:tabs>
        <w:ind w:left="1080"/>
      </w:pPr>
      <w:r>
        <w:t>Not applicable</w:t>
      </w:r>
      <w:r>
        <w:tab/>
      </w:r>
      <w:r>
        <w:tab/>
      </w:r>
    </w:p>
    <w:p w14:paraId="034BD645" w14:textId="77777777" w:rsidR="00D512AA" w:rsidRPr="00061B9D" w:rsidRDefault="00D512AA" w:rsidP="0047712E">
      <w:pPr>
        <w:pStyle w:val="Heading3"/>
      </w:pPr>
      <w:bookmarkStart w:id="515" w:name="_Toc141988777"/>
      <w:r w:rsidRPr="00061B9D">
        <w:t>Screen Layout and Data Sheet</w:t>
      </w:r>
      <w:bookmarkEnd w:id="515"/>
    </w:p>
    <w:p w14:paraId="0F67D50F" w14:textId="77777777" w:rsidR="00D512AA" w:rsidRDefault="00D512AA" w:rsidP="00D512AA">
      <w:pPr>
        <w:ind w:left="1080"/>
      </w:pPr>
      <w:r>
        <w:t xml:space="preserve">Not Applicable </w:t>
      </w:r>
    </w:p>
    <w:p w14:paraId="1D655893" w14:textId="77777777" w:rsidR="00D512AA" w:rsidRDefault="00D512AA" w:rsidP="00D512AA">
      <w:pPr>
        <w:ind w:left="1080"/>
      </w:pPr>
    </w:p>
    <w:p w14:paraId="28794FF9" w14:textId="77777777" w:rsidR="004C083D" w:rsidRDefault="004C083D" w:rsidP="004C083D">
      <w:pPr>
        <w:pStyle w:val="Heading3"/>
      </w:pPr>
      <w:bookmarkStart w:id="516" w:name="_Toc141988778"/>
      <w:r>
        <w:t xml:space="preserve">Business Rule  </w:t>
      </w:r>
      <w:r>
        <w:rPr>
          <w:szCs w:val="24"/>
          <w:cs/>
          <w:lang w:bidi="th-TH"/>
        </w:rPr>
        <w:t xml:space="preserve">/ </w:t>
      </w:r>
      <w:r>
        <w:t>Business Logic</w:t>
      </w:r>
      <w:bookmarkEnd w:id="516"/>
    </w:p>
    <w:p w14:paraId="50FDCCE3" w14:textId="77777777" w:rsidR="004C083D" w:rsidRDefault="004C083D" w:rsidP="004C083D">
      <w:pPr>
        <w:pStyle w:val="ListParagraph"/>
        <w:numPr>
          <w:ilvl w:val="0"/>
          <w:numId w:val="28"/>
        </w:numPr>
      </w:pPr>
      <w:r>
        <w:t>Daily / Adhoc / On-demand report</w:t>
      </w:r>
    </w:p>
    <w:p w14:paraId="33A9FA9B" w14:textId="77777777" w:rsidR="004C083D" w:rsidRDefault="004C083D" w:rsidP="004C083D">
      <w:pPr>
        <w:pStyle w:val="ListParagraph"/>
        <w:numPr>
          <w:ilvl w:val="0"/>
          <w:numId w:val="28"/>
        </w:numPr>
      </w:pPr>
      <w:r>
        <w:t>Report Paramter criteria</w:t>
      </w:r>
    </w:p>
    <w:tbl>
      <w:tblPr>
        <w:tblW w:w="6840" w:type="dxa"/>
        <w:tblInd w:w="1687"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A0" w:firstRow="1" w:lastRow="0" w:firstColumn="1" w:lastColumn="0" w:noHBand="0" w:noVBand="0"/>
      </w:tblPr>
      <w:tblGrid>
        <w:gridCol w:w="2199"/>
        <w:gridCol w:w="4641"/>
      </w:tblGrid>
      <w:tr w:rsidR="004C083D" w:rsidRPr="00897DBA" w14:paraId="27874FF0" w14:textId="77777777" w:rsidTr="00D87C9E">
        <w:trPr>
          <w:tblHeader/>
        </w:trPr>
        <w:tc>
          <w:tcPr>
            <w:tcW w:w="2199" w:type="dxa"/>
          </w:tcPr>
          <w:p w14:paraId="1AFFD37E" w14:textId="77777777" w:rsidR="004C083D" w:rsidRPr="00897DBA" w:rsidRDefault="004C083D" w:rsidP="00881DF9">
            <w:r>
              <w:lastRenderedPageBreak/>
              <w:t xml:space="preserve">Paper Size </w:t>
            </w:r>
          </w:p>
        </w:tc>
        <w:tc>
          <w:tcPr>
            <w:tcW w:w="4641" w:type="dxa"/>
          </w:tcPr>
          <w:p w14:paraId="636151AD" w14:textId="77777777" w:rsidR="004C083D" w:rsidRPr="00897DBA" w:rsidRDefault="004C083D" w:rsidP="00881DF9">
            <w:r>
              <w:t>A4</w:t>
            </w:r>
          </w:p>
        </w:tc>
      </w:tr>
      <w:tr w:rsidR="004C083D" w:rsidRPr="0098090A" w14:paraId="71A4DA7A" w14:textId="77777777" w:rsidTr="00D87C9E">
        <w:tc>
          <w:tcPr>
            <w:tcW w:w="2199" w:type="dxa"/>
          </w:tcPr>
          <w:p w14:paraId="0D1267DB" w14:textId="77777777" w:rsidR="004C083D" w:rsidRPr="00442271" w:rsidRDefault="004C083D" w:rsidP="00881DF9">
            <w:pPr>
              <w:rPr>
                <w:rFonts w:ascii="Calibri" w:hAnsi="Calibri" w:cs="Calibri"/>
                <w:noProof w:val="0"/>
                <w:color w:val="000000"/>
                <w:sz w:val="22"/>
                <w:szCs w:val="22"/>
              </w:rPr>
            </w:pPr>
            <w:r>
              <w:rPr>
                <w:rFonts w:ascii="Calibri" w:hAnsi="Calibri" w:cs="Calibri"/>
                <w:color w:val="000000"/>
                <w:sz w:val="22"/>
                <w:szCs w:val="22"/>
              </w:rPr>
              <w:t>Reprinting Require</w:t>
            </w:r>
          </w:p>
        </w:tc>
        <w:tc>
          <w:tcPr>
            <w:tcW w:w="4641" w:type="dxa"/>
          </w:tcPr>
          <w:p w14:paraId="162702D8" w14:textId="77777777" w:rsidR="004C083D" w:rsidRPr="0098090A" w:rsidRDefault="004C083D" w:rsidP="00881DF9">
            <w:pPr>
              <w:rPr>
                <w:rFonts w:ascii="Calibri" w:hAnsi="Calibri" w:cs="Calibri"/>
                <w:noProof w:val="0"/>
                <w:color w:val="000000"/>
                <w:sz w:val="22"/>
                <w:szCs w:val="22"/>
              </w:rPr>
            </w:pPr>
            <w:r>
              <w:rPr>
                <w:rFonts w:ascii="Calibri" w:hAnsi="Calibri" w:cs="Calibri"/>
                <w:color w:val="000000"/>
                <w:sz w:val="22"/>
                <w:szCs w:val="22"/>
              </w:rPr>
              <w:t>Yes</w:t>
            </w:r>
          </w:p>
        </w:tc>
      </w:tr>
      <w:tr w:rsidR="00D87C9E" w:rsidRPr="00D25E2E" w14:paraId="3E050EAA" w14:textId="77777777" w:rsidTr="00D87C9E">
        <w:tc>
          <w:tcPr>
            <w:tcW w:w="2199" w:type="dxa"/>
          </w:tcPr>
          <w:p w14:paraId="5C5E7B7F" w14:textId="77777777" w:rsidR="00D87C9E" w:rsidRPr="00442271" w:rsidRDefault="00D87C9E" w:rsidP="00D87C9E">
            <w:pPr>
              <w:rPr>
                <w:rFonts w:ascii="Calibri" w:hAnsi="Calibri" w:cs="Calibri"/>
                <w:noProof w:val="0"/>
                <w:color w:val="000000"/>
                <w:sz w:val="22"/>
                <w:szCs w:val="22"/>
              </w:rPr>
            </w:pPr>
            <w:r>
              <w:rPr>
                <w:rFonts w:ascii="Calibri" w:hAnsi="Calibri" w:cs="Calibri"/>
                <w:color w:val="000000"/>
                <w:sz w:val="22"/>
                <w:szCs w:val="22"/>
              </w:rPr>
              <w:t>Searching Criteria</w:t>
            </w:r>
          </w:p>
        </w:tc>
        <w:tc>
          <w:tcPr>
            <w:tcW w:w="4641" w:type="dxa"/>
          </w:tcPr>
          <w:p w14:paraId="2FB496AC" w14:textId="74216B8A" w:rsidR="00D87C9E" w:rsidRPr="00D25E2E" w:rsidRDefault="00D87C9E" w:rsidP="00D87C9E">
            <w:pPr>
              <w:rPr>
                <w:rFonts w:ascii="Calibri" w:hAnsi="Calibri" w:cs="Browallia New"/>
                <w:noProof w:val="0"/>
                <w:color w:val="000000"/>
                <w:sz w:val="22"/>
                <w:szCs w:val="28"/>
                <w:lang w:val="en-US" w:bidi="th-TH"/>
              </w:rPr>
            </w:pPr>
            <w:ins w:id="517" w:author="Uraluk Pansuwan" w:date="2023-07-31T14:51:00Z">
              <w:r>
                <w:rPr>
                  <w:rFonts w:ascii="Calibri" w:hAnsi="Calibri" w:cs="Calibri"/>
                  <w:color w:val="000000"/>
                  <w:sz w:val="22"/>
                  <w:szCs w:val="22"/>
                </w:rPr>
                <w:t>Customer ID (Main/Co-Borrower), Customer Name, Group ID, Group Name, Limit ID, Date</w:t>
              </w:r>
              <w:r>
                <w:rPr>
                  <w:rFonts w:ascii="Calibri" w:hAnsi="Calibri" w:cs="Browallia New"/>
                  <w:color w:val="000000"/>
                  <w:sz w:val="22"/>
                  <w:szCs w:val="28"/>
                  <w:lang w:val="en-US" w:bidi="th-TH"/>
                </w:rPr>
                <w:t>, Date range</w:t>
              </w:r>
            </w:ins>
            <w:del w:id="518" w:author="Uraluk Pansuwan" w:date="2023-07-31T14:51:00Z">
              <w:r w:rsidDel="00F57A06">
                <w:rPr>
                  <w:rFonts w:ascii="Calibri" w:hAnsi="Calibri" w:cs="Calibri"/>
                  <w:color w:val="000000"/>
                  <w:sz w:val="22"/>
                  <w:szCs w:val="22"/>
                </w:rPr>
                <w:delText>Customer ID, Customer Name, Limit ID, Date</w:delText>
              </w:r>
              <w:r w:rsidDel="00F57A06">
                <w:rPr>
                  <w:rFonts w:ascii="Calibri" w:hAnsi="Calibri" w:cs="Browallia New"/>
                  <w:color w:val="000000"/>
                  <w:sz w:val="22"/>
                  <w:szCs w:val="28"/>
                  <w:lang w:val="en-US" w:bidi="th-TH"/>
                </w:rPr>
                <w:delText>, Date range</w:delText>
              </w:r>
            </w:del>
          </w:p>
        </w:tc>
      </w:tr>
    </w:tbl>
    <w:p w14:paraId="631062DA" w14:textId="77777777" w:rsidR="004C083D" w:rsidRPr="00EE43A5" w:rsidRDefault="004C083D" w:rsidP="004C083D">
      <w:pPr>
        <w:rPr>
          <w:lang w:val="en-US"/>
        </w:rPr>
      </w:pPr>
    </w:p>
    <w:p w14:paraId="06AD2FE6" w14:textId="77777777" w:rsidR="004C083D" w:rsidRDefault="004C083D" w:rsidP="004C083D">
      <w:pPr>
        <w:pStyle w:val="Heading3"/>
        <w:rPr>
          <w:szCs w:val="24"/>
          <w:lang w:bidi="th-TH"/>
        </w:rPr>
      </w:pPr>
      <w:bookmarkStart w:id="519" w:name="_Toc141988779"/>
      <w:r>
        <w:t>To</w:t>
      </w:r>
      <w:r>
        <w:rPr>
          <w:szCs w:val="24"/>
          <w:cs/>
          <w:lang w:bidi="th-TH"/>
        </w:rPr>
        <w:t>-</w:t>
      </w:r>
      <w:r>
        <w:t>be Processing</w:t>
      </w:r>
      <w:bookmarkEnd w:id="519"/>
      <w:r>
        <w:t xml:space="preserve"> </w:t>
      </w:r>
    </w:p>
    <w:p w14:paraId="70B66E08" w14:textId="2F0DE55D" w:rsidR="00D825B8" w:rsidRDefault="000A53E6" w:rsidP="00D825B8">
      <w:pPr>
        <w:ind w:left="1512"/>
        <w:rPr>
          <w:lang w:bidi="th-TH"/>
        </w:rPr>
      </w:pPr>
      <w:ins w:id="520" w:author="Emy Bartolome" w:date="2023-08-03T17:03:00Z">
        <w:r>
          <w:rPr>
            <w:lang w:bidi="th-TH"/>
          </w:rPr>
          <w:t xml:space="preserve">As basis of generating the report, </w:t>
        </w:r>
      </w:ins>
      <w:r>
        <w:rPr>
          <w:lang w:bidi="th-TH"/>
        </w:rPr>
        <w:t>t</w:t>
      </w:r>
      <w:r w:rsidR="00D825B8">
        <w:rPr>
          <w:lang w:bidi="th-TH"/>
        </w:rPr>
        <w:t xml:space="preserve">he system will retrieve information from CBS </w:t>
      </w:r>
      <w:r w:rsidR="00D825B8" w:rsidRPr="0056658F">
        <w:rPr>
          <w:lang w:bidi="th-TH"/>
        </w:rPr>
        <w:t>Limits Facility</w:t>
      </w:r>
      <w:r w:rsidR="00D825B8">
        <w:rPr>
          <w:lang w:bidi="th-TH"/>
        </w:rPr>
        <w:t xml:space="preserve"> function with details on:</w:t>
      </w:r>
    </w:p>
    <w:p w14:paraId="21A8194D" w14:textId="695C9936" w:rsidR="00D825B8" w:rsidRDefault="00D825B8" w:rsidP="00D825B8">
      <w:pPr>
        <w:pStyle w:val="ListParagraph"/>
        <w:numPr>
          <w:ilvl w:val="0"/>
          <w:numId w:val="32"/>
        </w:numPr>
        <w:rPr>
          <w:lang w:bidi="th-TH"/>
        </w:rPr>
      </w:pPr>
      <w:r>
        <w:rPr>
          <w:lang w:bidi="th-TH"/>
        </w:rPr>
        <w:t xml:space="preserve">Limit Facility Details where increase </w:t>
      </w:r>
      <w:r w:rsidR="0007000D">
        <w:rPr>
          <w:lang w:bidi="th-TH"/>
        </w:rPr>
        <w:t xml:space="preserve">limit </w:t>
      </w:r>
      <w:r>
        <w:rPr>
          <w:lang w:bidi="th-TH"/>
        </w:rPr>
        <w:t>was performed</w:t>
      </w:r>
    </w:p>
    <w:p w14:paraId="48DF6422" w14:textId="77777777" w:rsidR="00D825B8" w:rsidRDefault="00D825B8" w:rsidP="00D825B8">
      <w:pPr>
        <w:pStyle w:val="ListParagraph"/>
        <w:numPr>
          <w:ilvl w:val="0"/>
          <w:numId w:val="32"/>
        </w:numPr>
        <w:rPr>
          <w:lang w:bidi="th-TH"/>
        </w:rPr>
      </w:pPr>
      <w:r>
        <w:rPr>
          <w:lang w:bidi="th-TH"/>
        </w:rPr>
        <w:t>Description of products (Major/Minor) from business module static configuration set up screens</w:t>
      </w:r>
    </w:p>
    <w:p w14:paraId="53291730" w14:textId="1B5CC9C4" w:rsidR="00151A0D" w:rsidRDefault="00151A0D" w:rsidP="0028459B">
      <w:pPr>
        <w:pStyle w:val="ListParagraph"/>
        <w:numPr>
          <w:ilvl w:val="0"/>
          <w:numId w:val="32"/>
        </w:numPr>
        <w:rPr>
          <w:lang w:bidi="th-TH"/>
        </w:rPr>
      </w:pPr>
      <w:r>
        <w:rPr>
          <w:lang w:bidi="th-TH"/>
        </w:rPr>
        <w:t>Narrative conditions for OD limit facility will be retrieved from Limit facility level</w:t>
      </w:r>
    </w:p>
    <w:p w14:paraId="25F07FCF" w14:textId="2CC727B5" w:rsidR="0028459B" w:rsidRDefault="0028459B" w:rsidP="0028459B">
      <w:pPr>
        <w:pStyle w:val="ListParagraph"/>
        <w:numPr>
          <w:ilvl w:val="0"/>
          <w:numId w:val="32"/>
        </w:numPr>
        <w:rPr>
          <w:lang w:bidi="th-TH"/>
        </w:rPr>
      </w:pPr>
      <w:r>
        <w:rPr>
          <w:lang w:bidi="th-TH"/>
        </w:rPr>
        <w:t xml:space="preserve">Narrative Conditions needs to be retrieved from linked loan account </w:t>
      </w:r>
    </w:p>
    <w:p w14:paraId="62051883" w14:textId="77777777" w:rsidR="0068642E" w:rsidRDefault="0068642E" w:rsidP="0068642E">
      <w:pPr>
        <w:pStyle w:val="ListParagraph"/>
        <w:numPr>
          <w:ilvl w:val="1"/>
          <w:numId w:val="32"/>
        </w:numPr>
        <w:rPr>
          <w:lang w:bidi="th-TH"/>
        </w:rPr>
      </w:pPr>
      <w:r>
        <w:rPr>
          <w:lang w:bidi="th-TH"/>
        </w:rPr>
        <w:t>To link the loan account, CBS to use the following parameters:</w:t>
      </w:r>
    </w:p>
    <w:p w14:paraId="788A36B9" w14:textId="6978E5DF" w:rsidR="0068642E" w:rsidRDefault="00AF017C" w:rsidP="00AF017C">
      <w:pPr>
        <w:pStyle w:val="ListParagraph"/>
        <w:numPr>
          <w:ilvl w:val="0"/>
          <w:numId w:val="38"/>
        </w:numPr>
        <w:rPr>
          <w:lang w:bidi="th-TH"/>
        </w:rPr>
        <w:pPrChange w:id="521" w:author="Emy Bartolome" w:date="2023-08-03T16:39:00Z">
          <w:pPr>
            <w:pStyle w:val="ListParagraph"/>
            <w:ind w:left="2952"/>
          </w:pPr>
        </w:pPrChange>
      </w:pPr>
      <w:r>
        <w:rPr>
          <w:lang w:bidi="th-TH"/>
        </w:rPr>
        <w:t>Check the Narrative entry where loan account number is stored</w:t>
      </w:r>
    </w:p>
    <w:p w14:paraId="5CD4BF0B" w14:textId="27196AAB" w:rsidR="000664A1" w:rsidRDefault="00AF017C" w:rsidP="00151A0D">
      <w:pPr>
        <w:pStyle w:val="ListParagraph"/>
        <w:numPr>
          <w:ilvl w:val="0"/>
          <w:numId w:val="38"/>
        </w:numPr>
        <w:rPr>
          <w:lang w:bidi="th-TH"/>
        </w:rPr>
      </w:pPr>
      <w:r>
        <w:rPr>
          <w:lang w:bidi="th-TH"/>
        </w:rPr>
        <w:t>Loan account at this level should be part of this report</w:t>
      </w:r>
    </w:p>
    <w:p w14:paraId="151DEF13" w14:textId="77777777" w:rsidR="00151A0D" w:rsidRDefault="00151A0D" w:rsidP="00151A0D">
      <w:pPr>
        <w:ind w:left="2952"/>
        <w:rPr>
          <w:lang w:bidi="th-TH"/>
        </w:rPr>
        <w:pPrChange w:id="522" w:author="Emy Bartolome" w:date="2023-08-03T17:16:00Z">
          <w:pPr>
            <w:ind w:left="2160"/>
          </w:pPr>
        </w:pPrChange>
      </w:pPr>
    </w:p>
    <w:p w14:paraId="20FDB0CF" w14:textId="77777777" w:rsidR="000A53E6" w:rsidRDefault="000664A1" w:rsidP="000664A1">
      <w:pPr>
        <w:ind w:left="2160"/>
        <w:rPr>
          <w:lang w:bidi="th-TH"/>
        </w:rPr>
      </w:pPr>
      <w:r>
        <w:rPr>
          <w:lang w:bidi="th-TH"/>
        </w:rPr>
        <w:t xml:space="preserve">Note: </w:t>
      </w:r>
    </w:p>
    <w:p w14:paraId="05535D3E" w14:textId="3AAC44DA" w:rsidR="000664A1" w:rsidRDefault="000664A1" w:rsidP="00CF427B">
      <w:pPr>
        <w:pStyle w:val="ListParagraph"/>
        <w:numPr>
          <w:ilvl w:val="0"/>
          <w:numId w:val="39"/>
        </w:numPr>
        <w:rPr>
          <w:lang w:bidi="th-TH"/>
        </w:rPr>
      </w:pPr>
      <w:r>
        <w:rPr>
          <w:lang w:bidi="th-TH"/>
        </w:rPr>
        <w:t>Loan Amendment has to be performed (manually by designated team having access to loan amendment screen) to increase the loan amount on the basis of increased limit.</w:t>
      </w:r>
    </w:p>
    <w:p w14:paraId="707459F7" w14:textId="77464C94" w:rsidR="000A53E6" w:rsidRDefault="000A53E6" w:rsidP="00CF427B">
      <w:pPr>
        <w:pStyle w:val="ListParagraph"/>
        <w:numPr>
          <w:ilvl w:val="0"/>
          <w:numId w:val="39"/>
        </w:numPr>
        <w:rPr>
          <w:lang w:bidi="th-TH"/>
        </w:rPr>
      </w:pPr>
      <w:r>
        <w:rPr>
          <w:lang w:bidi="th-TH"/>
        </w:rPr>
        <w:t>Once Loan Amendment has been approved at Loan Account level, Credit Advice report should reflect the updated loan amount, including updated narrative condition.</w:t>
      </w:r>
    </w:p>
    <w:p w14:paraId="45DBB569" w14:textId="0428D6C2" w:rsidR="0068642E" w:rsidRDefault="0068642E" w:rsidP="0068642E">
      <w:pPr>
        <w:pStyle w:val="ListParagraph"/>
        <w:ind w:left="2520"/>
        <w:rPr>
          <w:lang w:bidi="th-TH"/>
        </w:rPr>
        <w:pPrChange w:id="523" w:author="Emy Bartolome" w:date="2023-08-03T14:33:00Z">
          <w:pPr>
            <w:pStyle w:val="ListParagraph"/>
            <w:numPr>
              <w:numId w:val="37"/>
            </w:numPr>
            <w:ind w:left="2520" w:hanging="360"/>
          </w:pPr>
        </w:pPrChange>
      </w:pPr>
    </w:p>
    <w:p w14:paraId="2B8A7D72" w14:textId="77777777" w:rsidR="00D512AA" w:rsidRDefault="00D512AA" w:rsidP="0047712E">
      <w:pPr>
        <w:pStyle w:val="Heading3"/>
      </w:pPr>
      <w:bookmarkStart w:id="524" w:name="_Toc141988780"/>
      <w:r w:rsidRPr="00061B9D">
        <w:t xml:space="preserve">File </w:t>
      </w:r>
      <w:r w:rsidRPr="00061B9D">
        <w:rPr>
          <w:szCs w:val="24"/>
          <w:cs/>
          <w:lang w:bidi="th-TH"/>
        </w:rPr>
        <w:t>/</w:t>
      </w:r>
      <w:r w:rsidRPr="00061B9D">
        <w:t>API Layout and Data Sheet</w:t>
      </w:r>
      <w:bookmarkEnd w:id="524"/>
    </w:p>
    <w:p w14:paraId="7AFB4152" w14:textId="77777777" w:rsidR="00D512AA" w:rsidRPr="00B431F3" w:rsidRDefault="00D512AA" w:rsidP="0047712E">
      <w:pPr>
        <w:pStyle w:val="Heading3"/>
      </w:pPr>
      <w:bookmarkStart w:id="525" w:name="_Toc141988781"/>
      <w:r>
        <w:t>Report Layout and Data Sheet</w:t>
      </w:r>
      <w:bookmarkEnd w:id="525"/>
    </w:p>
    <w:p w14:paraId="1405EEDD" w14:textId="26748F3E" w:rsidR="00D512AA" w:rsidRPr="00EB008E" w:rsidRDefault="00D512AA" w:rsidP="00D512AA">
      <w:pPr>
        <w:ind w:left="1080"/>
      </w:pPr>
    </w:p>
    <w:tbl>
      <w:tblPr>
        <w:tblW w:w="9126" w:type="dxa"/>
        <w:tblInd w:w="1111"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A0" w:firstRow="1" w:lastRow="0" w:firstColumn="1" w:lastColumn="0" w:noHBand="0" w:noVBand="0"/>
      </w:tblPr>
      <w:tblGrid>
        <w:gridCol w:w="2775"/>
        <w:gridCol w:w="3201"/>
        <w:gridCol w:w="7"/>
        <w:gridCol w:w="2783"/>
        <w:gridCol w:w="360"/>
      </w:tblGrid>
      <w:tr w:rsidR="00645F1D" w:rsidRPr="00D512AA" w14:paraId="3FCE6BE3" w14:textId="73A15D85" w:rsidTr="00D9669E">
        <w:trPr>
          <w:tblHeader/>
        </w:trPr>
        <w:tc>
          <w:tcPr>
            <w:tcW w:w="2775" w:type="dxa"/>
          </w:tcPr>
          <w:p w14:paraId="42A9425E" w14:textId="0F43070A" w:rsidR="00645F1D" w:rsidRPr="00D512AA" w:rsidRDefault="00645F1D" w:rsidP="00D512AA">
            <w:pPr>
              <w:rPr>
                <w:rFonts w:asciiTheme="minorHAnsi" w:hAnsiTheme="minorHAnsi" w:cstheme="minorHAnsi"/>
                <w:sz w:val="22"/>
                <w:szCs w:val="22"/>
              </w:rPr>
            </w:pPr>
            <w:r w:rsidRPr="00D512AA">
              <w:rPr>
                <w:rFonts w:asciiTheme="minorHAnsi" w:hAnsiTheme="minorHAnsi" w:cstheme="minorHAnsi"/>
                <w:sz w:val="22"/>
                <w:szCs w:val="22"/>
              </w:rPr>
              <w:t>Screen</w:t>
            </w:r>
            <w:r w:rsidRPr="00D512AA">
              <w:rPr>
                <w:rFonts w:asciiTheme="minorHAnsi" w:hAnsiTheme="minorHAnsi" w:cs="Angsana New"/>
                <w:sz w:val="22"/>
                <w:szCs w:val="22"/>
                <w:cs/>
                <w:lang w:bidi="th-TH"/>
              </w:rPr>
              <w:t>/</w:t>
            </w:r>
            <w:r w:rsidRPr="00D512AA">
              <w:rPr>
                <w:rFonts w:asciiTheme="minorHAnsi" w:hAnsiTheme="minorHAnsi" w:cstheme="minorHAnsi"/>
                <w:sz w:val="22"/>
                <w:szCs w:val="22"/>
              </w:rPr>
              <w:t>Report Field Name</w:t>
            </w:r>
            <w:r w:rsidRPr="00D512AA">
              <w:rPr>
                <w:rFonts w:asciiTheme="minorHAnsi" w:hAnsiTheme="minorHAnsi" w:cs="Angsana New"/>
                <w:sz w:val="22"/>
                <w:szCs w:val="22"/>
                <w:cs/>
                <w:lang w:bidi="th-TH"/>
              </w:rPr>
              <w:t>/</w:t>
            </w:r>
            <w:r w:rsidRPr="00D512AA">
              <w:rPr>
                <w:rFonts w:asciiTheme="minorHAnsi" w:hAnsiTheme="minorHAnsi" w:cstheme="minorHAnsi"/>
                <w:sz w:val="22"/>
                <w:szCs w:val="22"/>
              </w:rPr>
              <w:t xml:space="preserve">Attributes </w:t>
            </w:r>
            <w:r w:rsidRPr="00D512AA">
              <w:rPr>
                <w:rFonts w:asciiTheme="minorHAnsi" w:hAnsiTheme="minorHAnsi" w:cs="Angsana New"/>
                <w:sz w:val="22"/>
                <w:szCs w:val="22"/>
                <w:cs/>
                <w:lang w:bidi="th-TH"/>
              </w:rPr>
              <w:t>(</w:t>
            </w:r>
            <w:r w:rsidRPr="00D512AA">
              <w:rPr>
                <w:rFonts w:asciiTheme="minorHAnsi" w:hAnsiTheme="minorHAnsi" w:cstheme="minorHAnsi"/>
                <w:sz w:val="22"/>
                <w:szCs w:val="22"/>
              </w:rPr>
              <w:t>AS400</w:t>
            </w:r>
            <w:r w:rsidRPr="00D512AA">
              <w:rPr>
                <w:rFonts w:asciiTheme="minorHAnsi" w:hAnsiTheme="minorHAnsi" w:cs="Angsana New"/>
                <w:sz w:val="22"/>
                <w:szCs w:val="22"/>
                <w:cs/>
                <w:lang w:bidi="th-TH"/>
              </w:rPr>
              <w:t>)</w:t>
            </w:r>
          </w:p>
        </w:tc>
        <w:tc>
          <w:tcPr>
            <w:tcW w:w="3208" w:type="dxa"/>
            <w:gridSpan w:val="2"/>
          </w:tcPr>
          <w:p w14:paraId="7263DED2" w14:textId="39D3BE26" w:rsidR="00645F1D" w:rsidRPr="00D512AA" w:rsidRDefault="00645F1D" w:rsidP="00D512AA">
            <w:pPr>
              <w:rPr>
                <w:rFonts w:asciiTheme="minorHAnsi" w:hAnsiTheme="minorHAnsi" w:cstheme="minorHAnsi"/>
                <w:sz w:val="22"/>
                <w:szCs w:val="22"/>
              </w:rPr>
            </w:pPr>
            <w:r w:rsidRPr="00D512AA">
              <w:rPr>
                <w:rFonts w:asciiTheme="minorHAnsi" w:hAnsiTheme="minorHAnsi" w:cstheme="minorHAnsi"/>
                <w:sz w:val="22"/>
                <w:szCs w:val="22"/>
              </w:rPr>
              <w:t xml:space="preserve">Sample Data </w:t>
            </w:r>
            <w:r w:rsidRPr="00D512AA">
              <w:rPr>
                <w:rFonts w:asciiTheme="minorHAnsi" w:hAnsiTheme="minorHAnsi" w:cs="Angsana New"/>
                <w:sz w:val="22"/>
                <w:szCs w:val="22"/>
                <w:cs/>
                <w:lang w:bidi="th-TH"/>
              </w:rPr>
              <w:t>(</w:t>
            </w:r>
            <w:r w:rsidRPr="00D512AA">
              <w:rPr>
                <w:rFonts w:asciiTheme="minorHAnsi" w:hAnsiTheme="minorHAnsi" w:cstheme="minorHAnsi"/>
                <w:sz w:val="22"/>
                <w:szCs w:val="22"/>
              </w:rPr>
              <w:t>AS400</w:t>
            </w:r>
            <w:r w:rsidRPr="00D512AA">
              <w:rPr>
                <w:rFonts w:asciiTheme="minorHAnsi" w:hAnsiTheme="minorHAnsi" w:cs="Angsana New"/>
                <w:sz w:val="22"/>
                <w:szCs w:val="22"/>
                <w:cs/>
                <w:lang w:bidi="th-TH"/>
              </w:rPr>
              <w:t>)</w:t>
            </w:r>
          </w:p>
        </w:tc>
        <w:tc>
          <w:tcPr>
            <w:tcW w:w="3143" w:type="dxa"/>
            <w:gridSpan w:val="2"/>
          </w:tcPr>
          <w:p w14:paraId="108DAA69" w14:textId="60A80D78" w:rsidR="00645F1D" w:rsidRPr="00D512AA" w:rsidRDefault="00645F1D" w:rsidP="00D512AA">
            <w:pPr>
              <w:rPr>
                <w:rFonts w:asciiTheme="minorHAnsi" w:hAnsiTheme="minorHAnsi" w:cstheme="minorHAnsi"/>
                <w:sz w:val="22"/>
                <w:szCs w:val="22"/>
              </w:rPr>
            </w:pPr>
            <w:r w:rsidRPr="00D512AA">
              <w:rPr>
                <w:rFonts w:asciiTheme="minorHAnsi" w:hAnsiTheme="minorHAnsi" w:cstheme="minorHAnsi"/>
                <w:sz w:val="22"/>
                <w:szCs w:val="22"/>
              </w:rPr>
              <w:t>Source</w:t>
            </w:r>
            <w:r w:rsidRPr="00D512AA">
              <w:rPr>
                <w:rFonts w:asciiTheme="minorHAnsi" w:hAnsiTheme="minorHAnsi" w:cs="Angsana New"/>
                <w:sz w:val="22"/>
                <w:szCs w:val="22"/>
                <w:cs/>
                <w:lang w:bidi="th-TH"/>
              </w:rPr>
              <w:t>/</w:t>
            </w:r>
            <w:r w:rsidRPr="00D512AA">
              <w:rPr>
                <w:rFonts w:asciiTheme="minorHAnsi" w:hAnsiTheme="minorHAnsi" w:cstheme="minorHAnsi"/>
                <w:sz w:val="22"/>
                <w:szCs w:val="22"/>
              </w:rPr>
              <w:t>Validations</w:t>
            </w:r>
          </w:p>
        </w:tc>
      </w:tr>
      <w:tr w:rsidR="00331803" w:rsidRPr="00D512AA" w14:paraId="038C0AC7" w14:textId="77777777" w:rsidTr="00D9669E">
        <w:trPr>
          <w:ins w:id="526" w:author="Uraluk Pansuwan" w:date="2023-07-31T14:27:00Z"/>
        </w:trPr>
        <w:tc>
          <w:tcPr>
            <w:tcW w:w="2775" w:type="dxa"/>
          </w:tcPr>
          <w:p w14:paraId="1B191CA9" w14:textId="3E3FC8E0" w:rsidR="00331803" w:rsidRPr="00D512AA" w:rsidRDefault="00331803" w:rsidP="00331803">
            <w:pPr>
              <w:rPr>
                <w:ins w:id="527" w:author="Uraluk Pansuwan" w:date="2023-07-31T14:27:00Z"/>
                <w:rFonts w:asciiTheme="minorHAnsi" w:hAnsiTheme="minorHAnsi" w:cstheme="minorHAnsi"/>
                <w:sz w:val="22"/>
                <w:szCs w:val="22"/>
              </w:rPr>
            </w:pPr>
            <w:ins w:id="528" w:author="Uraluk Pansuwan" w:date="2023-07-31T14:28:00Z">
              <w:r w:rsidRPr="00B06B18">
                <w:rPr>
                  <w:rFonts w:ascii="Calibri" w:hAnsi="Calibri" w:cs="Calibri"/>
                  <w:b/>
                  <w:bCs/>
                  <w:color w:val="000000"/>
                  <w:sz w:val="22"/>
                  <w:szCs w:val="22"/>
                </w:rPr>
                <w:t>Header</w:t>
              </w:r>
            </w:ins>
          </w:p>
        </w:tc>
        <w:tc>
          <w:tcPr>
            <w:tcW w:w="3208" w:type="dxa"/>
            <w:gridSpan w:val="2"/>
          </w:tcPr>
          <w:p w14:paraId="2D6D4BAC" w14:textId="77777777" w:rsidR="00331803" w:rsidRDefault="00331803" w:rsidP="00331803">
            <w:pPr>
              <w:rPr>
                <w:ins w:id="529" w:author="Uraluk Pansuwan" w:date="2023-07-31T14:27:00Z"/>
                <w:rFonts w:ascii="Calibri" w:hAnsi="Calibri" w:cs="Calibri"/>
                <w:color w:val="000000"/>
                <w:sz w:val="22"/>
                <w:szCs w:val="22"/>
              </w:rPr>
            </w:pPr>
          </w:p>
        </w:tc>
        <w:tc>
          <w:tcPr>
            <w:tcW w:w="3143" w:type="dxa"/>
            <w:gridSpan w:val="2"/>
          </w:tcPr>
          <w:p w14:paraId="54FCDBE0" w14:textId="77777777" w:rsidR="00331803" w:rsidRDefault="00331803" w:rsidP="00331803">
            <w:pPr>
              <w:rPr>
                <w:ins w:id="530" w:author="Uraluk Pansuwan" w:date="2023-07-31T14:27:00Z"/>
                <w:rFonts w:ascii="Calibri" w:hAnsi="Calibri" w:cs="Calibri"/>
                <w:color w:val="000000"/>
                <w:sz w:val="22"/>
                <w:szCs w:val="22"/>
              </w:rPr>
            </w:pPr>
          </w:p>
        </w:tc>
      </w:tr>
      <w:tr w:rsidR="00331803" w:rsidRPr="00D512AA" w14:paraId="7F3DAF03" w14:textId="77777777" w:rsidTr="00D9669E">
        <w:trPr>
          <w:ins w:id="531" w:author="Uraluk Pansuwan" w:date="2023-07-31T14:27:00Z"/>
        </w:trPr>
        <w:tc>
          <w:tcPr>
            <w:tcW w:w="2775" w:type="dxa"/>
          </w:tcPr>
          <w:p w14:paraId="1A81A33A" w14:textId="3009FE89" w:rsidR="00331803" w:rsidRPr="00D512AA" w:rsidRDefault="00331803" w:rsidP="00331803">
            <w:pPr>
              <w:rPr>
                <w:ins w:id="532" w:author="Uraluk Pansuwan" w:date="2023-07-31T14:27:00Z"/>
                <w:rFonts w:asciiTheme="minorHAnsi" w:hAnsiTheme="minorHAnsi" w:cstheme="minorHAnsi"/>
                <w:sz w:val="22"/>
                <w:szCs w:val="22"/>
              </w:rPr>
            </w:pPr>
            <w:ins w:id="533" w:author="Uraluk Pansuwan" w:date="2023-07-31T14:28:00Z">
              <w:r>
                <w:rPr>
                  <w:rFonts w:ascii="Calibri" w:hAnsi="Calibri" w:cs="Calibri"/>
                  <w:color w:val="000000"/>
                  <w:sz w:val="22"/>
                  <w:szCs w:val="22"/>
                </w:rPr>
                <w:t>Report Title</w:t>
              </w:r>
            </w:ins>
          </w:p>
        </w:tc>
        <w:tc>
          <w:tcPr>
            <w:tcW w:w="3208" w:type="dxa"/>
            <w:gridSpan w:val="2"/>
          </w:tcPr>
          <w:p w14:paraId="7A5FA030" w14:textId="489078A3" w:rsidR="00331803" w:rsidRDefault="00331803" w:rsidP="00331803">
            <w:pPr>
              <w:rPr>
                <w:ins w:id="534" w:author="Uraluk Pansuwan" w:date="2023-07-31T14:27:00Z"/>
                <w:rFonts w:ascii="Calibri" w:hAnsi="Calibri" w:cs="Calibri"/>
                <w:color w:val="000000"/>
                <w:sz w:val="22"/>
                <w:szCs w:val="22"/>
              </w:rPr>
            </w:pPr>
            <w:ins w:id="535" w:author="Uraluk Pansuwan" w:date="2023-07-31T14:28:00Z">
              <w:r>
                <w:rPr>
                  <w:rFonts w:ascii="Calibri" w:hAnsi="Calibri" w:cs="Calibri"/>
                  <w:color w:val="000000"/>
                  <w:sz w:val="22"/>
                  <w:szCs w:val="22"/>
                </w:rPr>
                <w:t xml:space="preserve">Credit </w:t>
              </w:r>
            </w:ins>
            <w:ins w:id="536" w:author="Uraluk Pansuwan" w:date="2023-07-31T14:30:00Z">
              <w:r>
                <w:rPr>
                  <w:rFonts w:ascii="Calibri" w:hAnsi="Calibri" w:cs="Calibri"/>
                  <w:color w:val="000000"/>
                  <w:sz w:val="22"/>
                  <w:szCs w:val="22"/>
                </w:rPr>
                <w:t>Limit Management</w:t>
              </w:r>
            </w:ins>
            <w:ins w:id="537" w:author="Uraluk Pansuwan" w:date="2023-07-31T14:28:00Z">
              <w:r>
                <w:rPr>
                  <w:rFonts w:ascii="Calibri" w:hAnsi="Calibri" w:cs="Calibri"/>
                  <w:color w:val="000000"/>
                  <w:sz w:val="22"/>
                  <w:szCs w:val="22"/>
                </w:rPr>
                <w:t xml:space="preserve"> Record</w:t>
              </w:r>
            </w:ins>
          </w:p>
        </w:tc>
        <w:tc>
          <w:tcPr>
            <w:tcW w:w="3143" w:type="dxa"/>
            <w:gridSpan w:val="2"/>
          </w:tcPr>
          <w:p w14:paraId="41915383" w14:textId="77777777" w:rsidR="00331803" w:rsidRDefault="00331803" w:rsidP="00331803">
            <w:pPr>
              <w:rPr>
                <w:ins w:id="538" w:author="Uraluk Pansuwan" w:date="2023-07-31T14:27:00Z"/>
                <w:rFonts w:ascii="Calibri" w:hAnsi="Calibri" w:cs="Calibri"/>
                <w:color w:val="000000"/>
                <w:sz w:val="22"/>
                <w:szCs w:val="22"/>
              </w:rPr>
            </w:pPr>
          </w:p>
        </w:tc>
      </w:tr>
      <w:tr w:rsidR="00331803" w:rsidRPr="00D512AA" w14:paraId="01219AE6" w14:textId="77777777" w:rsidTr="00D9669E">
        <w:trPr>
          <w:ins w:id="539" w:author="Uraluk Pansuwan" w:date="2023-07-31T14:27:00Z"/>
        </w:trPr>
        <w:tc>
          <w:tcPr>
            <w:tcW w:w="2775" w:type="dxa"/>
          </w:tcPr>
          <w:p w14:paraId="58DD3638" w14:textId="030C143D" w:rsidR="00331803" w:rsidRPr="00D512AA" w:rsidRDefault="00331803" w:rsidP="00331803">
            <w:pPr>
              <w:rPr>
                <w:ins w:id="540" w:author="Uraluk Pansuwan" w:date="2023-07-31T14:27:00Z"/>
                <w:rFonts w:asciiTheme="minorHAnsi" w:hAnsiTheme="minorHAnsi" w:cstheme="minorHAnsi"/>
                <w:sz w:val="22"/>
                <w:szCs w:val="22"/>
              </w:rPr>
            </w:pPr>
            <w:ins w:id="541" w:author="Uraluk Pansuwan" w:date="2023-07-31T14:28:00Z">
              <w:r>
                <w:rPr>
                  <w:rFonts w:ascii="Calibri" w:hAnsi="Calibri" w:cs="Calibri"/>
                  <w:color w:val="000000"/>
                  <w:sz w:val="22"/>
                  <w:szCs w:val="22"/>
                </w:rPr>
                <w:t>Branch</w:t>
              </w:r>
            </w:ins>
          </w:p>
        </w:tc>
        <w:tc>
          <w:tcPr>
            <w:tcW w:w="3208" w:type="dxa"/>
            <w:gridSpan w:val="2"/>
          </w:tcPr>
          <w:p w14:paraId="3975EF4A" w14:textId="77777777" w:rsidR="00331803" w:rsidRDefault="00331803" w:rsidP="00331803">
            <w:pPr>
              <w:rPr>
                <w:ins w:id="542" w:author="Uraluk Pansuwan" w:date="2023-07-31T14:27:00Z"/>
                <w:rFonts w:ascii="Calibri" w:hAnsi="Calibri" w:cs="Calibri"/>
                <w:color w:val="000000"/>
                <w:sz w:val="22"/>
                <w:szCs w:val="22"/>
              </w:rPr>
            </w:pPr>
          </w:p>
        </w:tc>
        <w:tc>
          <w:tcPr>
            <w:tcW w:w="3143" w:type="dxa"/>
            <w:gridSpan w:val="2"/>
          </w:tcPr>
          <w:p w14:paraId="7C69C7C4" w14:textId="77777777" w:rsidR="00331803" w:rsidRDefault="00331803" w:rsidP="00331803">
            <w:pPr>
              <w:rPr>
                <w:ins w:id="543" w:author="Uraluk Pansuwan" w:date="2023-07-31T14:27:00Z"/>
                <w:rFonts w:ascii="Calibri" w:hAnsi="Calibri" w:cs="Calibri"/>
                <w:color w:val="000000"/>
                <w:sz w:val="22"/>
                <w:szCs w:val="22"/>
              </w:rPr>
            </w:pPr>
          </w:p>
        </w:tc>
      </w:tr>
      <w:tr w:rsidR="00331803" w:rsidRPr="00D512AA" w14:paraId="3BB25682" w14:textId="77777777" w:rsidTr="00D9669E">
        <w:trPr>
          <w:ins w:id="544" w:author="Uraluk Pansuwan" w:date="2023-07-31T14:27:00Z"/>
        </w:trPr>
        <w:tc>
          <w:tcPr>
            <w:tcW w:w="2775" w:type="dxa"/>
          </w:tcPr>
          <w:p w14:paraId="7F0B455D" w14:textId="01711BB7" w:rsidR="00331803" w:rsidRPr="00D512AA" w:rsidRDefault="00331803" w:rsidP="00331803">
            <w:pPr>
              <w:rPr>
                <w:ins w:id="545" w:author="Uraluk Pansuwan" w:date="2023-07-31T14:27:00Z"/>
                <w:rFonts w:asciiTheme="minorHAnsi" w:hAnsiTheme="minorHAnsi" w:cstheme="minorHAnsi"/>
                <w:sz w:val="22"/>
                <w:szCs w:val="22"/>
              </w:rPr>
            </w:pPr>
            <w:ins w:id="546" w:author="Uraluk Pansuwan" w:date="2023-07-31T14:28:00Z">
              <w:r>
                <w:rPr>
                  <w:rFonts w:ascii="Calibri" w:hAnsi="Calibri" w:cs="Calibri"/>
                  <w:color w:val="000000"/>
                  <w:sz w:val="22"/>
                  <w:szCs w:val="22"/>
                </w:rPr>
                <w:t>System Date</w:t>
              </w:r>
            </w:ins>
          </w:p>
        </w:tc>
        <w:tc>
          <w:tcPr>
            <w:tcW w:w="3208" w:type="dxa"/>
            <w:gridSpan w:val="2"/>
          </w:tcPr>
          <w:p w14:paraId="6E71039C" w14:textId="77777777" w:rsidR="00331803" w:rsidRDefault="00331803" w:rsidP="00331803">
            <w:pPr>
              <w:rPr>
                <w:ins w:id="547" w:author="Uraluk Pansuwan" w:date="2023-07-31T14:27:00Z"/>
                <w:rFonts w:ascii="Calibri" w:hAnsi="Calibri" w:cs="Calibri"/>
                <w:color w:val="000000"/>
                <w:sz w:val="22"/>
                <w:szCs w:val="22"/>
              </w:rPr>
            </w:pPr>
          </w:p>
        </w:tc>
        <w:tc>
          <w:tcPr>
            <w:tcW w:w="3143" w:type="dxa"/>
            <w:gridSpan w:val="2"/>
          </w:tcPr>
          <w:p w14:paraId="00A45736" w14:textId="77777777" w:rsidR="00331803" w:rsidRDefault="00331803" w:rsidP="00331803">
            <w:pPr>
              <w:rPr>
                <w:ins w:id="548" w:author="Uraluk Pansuwan" w:date="2023-07-31T14:27:00Z"/>
                <w:rFonts w:ascii="Calibri" w:hAnsi="Calibri" w:cs="Calibri"/>
                <w:color w:val="000000"/>
                <w:sz w:val="22"/>
                <w:szCs w:val="22"/>
              </w:rPr>
            </w:pPr>
          </w:p>
        </w:tc>
      </w:tr>
      <w:tr w:rsidR="00331803" w:rsidRPr="00D512AA" w14:paraId="6B082C25" w14:textId="77777777" w:rsidTr="00D9669E">
        <w:trPr>
          <w:ins w:id="549" w:author="Uraluk Pansuwan" w:date="2023-07-31T14:27:00Z"/>
        </w:trPr>
        <w:tc>
          <w:tcPr>
            <w:tcW w:w="2775" w:type="dxa"/>
          </w:tcPr>
          <w:p w14:paraId="38739CE3" w14:textId="6B40EDC2" w:rsidR="00331803" w:rsidRPr="00D512AA" w:rsidRDefault="00331803" w:rsidP="00331803">
            <w:pPr>
              <w:rPr>
                <w:ins w:id="550" w:author="Uraluk Pansuwan" w:date="2023-07-31T14:27:00Z"/>
                <w:rFonts w:asciiTheme="minorHAnsi" w:hAnsiTheme="minorHAnsi" w:cstheme="minorHAnsi"/>
                <w:sz w:val="22"/>
                <w:szCs w:val="22"/>
              </w:rPr>
            </w:pPr>
            <w:ins w:id="551" w:author="Uraluk Pansuwan" w:date="2023-07-31T14:28:00Z">
              <w:r>
                <w:rPr>
                  <w:rFonts w:ascii="Calibri" w:hAnsi="Calibri" w:cs="Calibri"/>
                  <w:color w:val="000000"/>
                  <w:sz w:val="22"/>
                  <w:szCs w:val="22"/>
                </w:rPr>
                <w:t>Proposed to : Relationship Manager</w:t>
              </w:r>
            </w:ins>
          </w:p>
        </w:tc>
        <w:tc>
          <w:tcPr>
            <w:tcW w:w="3208" w:type="dxa"/>
            <w:gridSpan w:val="2"/>
          </w:tcPr>
          <w:p w14:paraId="46568BA7" w14:textId="77777777" w:rsidR="00331803" w:rsidRDefault="00331803" w:rsidP="00331803">
            <w:pPr>
              <w:rPr>
                <w:ins w:id="552" w:author="Uraluk Pansuwan" w:date="2023-07-31T14:27:00Z"/>
                <w:rFonts w:ascii="Calibri" w:hAnsi="Calibri" w:cs="Calibri"/>
                <w:color w:val="000000"/>
                <w:sz w:val="22"/>
                <w:szCs w:val="22"/>
              </w:rPr>
            </w:pPr>
          </w:p>
        </w:tc>
        <w:tc>
          <w:tcPr>
            <w:tcW w:w="3143" w:type="dxa"/>
            <w:gridSpan w:val="2"/>
          </w:tcPr>
          <w:p w14:paraId="013861AF" w14:textId="77777777" w:rsidR="00331803" w:rsidRDefault="00331803" w:rsidP="00331803">
            <w:pPr>
              <w:rPr>
                <w:ins w:id="553" w:author="Uraluk Pansuwan" w:date="2023-07-31T14:27:00Z"/>
                <w:rFonts w:ascii="Calibri" w:hAnsi="Calibri" w:cs="Calibri"/>
                <w:color w:val="000000"/>
                <w:sz w:val="22"/>
                <w:szCs w:val="22"/>
              </w:rPr>
            </w:pPr>
          </w:p>
        </w:tc>
      </w:tr>
      <w:tr w:rsidR="00331803" w:rsidRPr="00D512AA" w14:paraId="739736CD" w14:textId="77777777" w:rsidTr="00D9669E">
        <w:trPr>
          <w:ins w:id="554" w:author="Uraluk Pansuwan" w:date="2023-07-31T14:27:00Z"/>
        </w:trPr>
        <w:tc>
          <w:tcPr>
            <w:tcW w:w="2775" w:type="dxa"/>
          </w:tcPr>
          <w:p w14:paraId="5AFD1FCE" w14:textId="34EE17BE" w:rsidR="00331803" w:rsidRPr="00D512AA" w:rsidRDefault="00331803" w:rsidP="00331803">
            <w:pPr>
              <w:rPr>
                <w:ins w:id="555" w:author="Uraluk Pansuwan" w:date="2023-07-31T14:27:00Z"/>
                <w:rFonts w:asciiTheme="minorHAnsi" w:hAnsiTheme="minorHAnsi" w:cstheme="minorHAnsi"/>
                <w:sz w:val="22"/>
                <w:szCs w:val="22"/>
              </w:rPr>
            </w:pPr>
            <w:ins w:id="556" w:author="Uraluk Pansuwan" w:date="2023-07-31T14:28:00Z">
              <w:r>
                <w:rPr>
                  <w:rFonts w:ascii="Calibri" w:hAnsi="Calibri" w:cs="Calibri"/>
                  <w:color w:val="000000"/>
                  <w:sz w:val="22"/>
                  <w:szCs w:val="22"/>
                </w:rPr>
                <w:t>Action :</w:t>
              </w:r>
            </w:ins>
          </w:p>
        </w:tc>
        <w:tc>
          <w:tcPr>
            <w:tcW w:w="3208" w:type="dxa"/>
            <w:gridSpan w:val="2"/>
          </w:tcPr>
          <w:p w14:paraId="3BB9FFB9" w14:textId="5B8A5D64" w:rsidR="00331803" w:rsidRDefault="00331803" w:rsidP="00331803">
            <w:pPr>
              <w:rPr>
                <w:ins w:id="557" w:author="Uraluk Pansuwan" w:date="2023-07-31T14:27:00Z"/>
                <w:rFonts w:ascii="Calibri" w:hAnsi="Calibri" w:cs="Calibri"/>
                <w:color w:val="000000"/>
                <w:sz w:val="22"/>
                <w:szCs w:val="22"/>
              </w:rPr>
            </w:pPr>
            <w:ins w:id="558" w:author="Uraluk Pansuwan" w:date="2023-07-31T14:30:00Z">
              <w:r>
                <w:rPr>
                  <w:rFonts w:ascii="Calibri" w:hAnsi="Calibri" w:cs="Calibri"/>
                  <w:color w:val="000000"/>
                  <w:sz w:val="22"/>
                  <w:szCs w:val="22"/>
                </w:rPr>
                <w:t>Increase</w:t>
              </w:r>
            </w:ins>
            <w:ins w:id="559" w:author="Uraluk Pansuwan" w:date="2023-07-31T14:28:00Z">
              <w:r>
                <w:rPr>
                  <w:rFonts w:ascii="Calibri" w:hAnsi="Calibri" w:cs="Calibri"/>
                  <w:color w:val="000000"/>
                  <w:sz w:val="22"/>
                  <w:szCs w:val="22"/>
                </w:rPr>
                <w:t xml:space="preserve"> Limt</w:t>
              </w:r>
            </w:ins>
          </w:p>
        </w:tc>
        <w:tc>
          <w:tcPr>
            <w:tcW w:w="3143" w:type="dxa"/>
            <w:gridSpan w:val="2"/>
          </w:tcPr>
          <w:p w14:paraId="69942689" w14:textId="77777777" w:rsidR="00331803" w:rsidRDefault="00331803" w:rsidP="00331803">
            <w:pPr>
              <w:rPr>
                <w:ins w:id="560" w:author="Uraluk Pansuwan" w:date="2023-07-31T14:27:00Z"/>
                <w:rFonts w:ascii="Calibri" w:hAnsi="Calibri" w:cs="Calibri"/>
                <w:color w:val="000000"/>
                <w:sz w:val="22"/>
                <w:szCs w:val="22"/>
              </w:rPr>
            </w:pPr>
          </w:p>
        </w:tc>
      </w:tr>
      <w:tr w:rsidR="00331803" w:rsidRPr="00D512AA" w14:paraId="6BFC0186" w14:textId="77777777" w:rsidTr="00D9669E">
        <w:trPr>
          <w:ins w:id="561" w:author="Uraluk Pansuwan" w:date="2023-07-31T14:27:00Z"/>
        </w:trPr>
        <w:tc>
          <w:tcPr>
            <w:tcW w:w="2775" w:type="dxa"/>
          </w:tcPr>
          <w:p w14:paraId="0D478844" w14:textId="1A1F8AC5" w:rsidR="00331803" w:rsidRPr="00D512AA" w:rsidRDefault="00331803" w:rsidP="00331803">
            <w:pPr>
              <w:rPr>
                <w:ins w:id="562" w:author="Uraluk Pansuwan" w:date="2023-07-31T14:27:00Z"/>
                <w:rFonts w:asciiTheme="minorHAnsi" w:hAnsiTheme="minorHAnsi" w:cstheme="minorHAnsi"/>
                <w:sz w:val="22"/>
                <w:szCs w:val="22"/>
              </w:rPr>
            </w:pPr>
            <w:ins w:id="563" w:author="Uraluk Pansuwan" w:date="2023-07-31T14:28:00Z">
              <w:r>
                <w:rPr>
                  <w:rFonts w:ascii="Calibri" w:hAnsi="Calibri" w:cs="Calibri"/>
                  <w:color w:val="000000"/>
                  <w:sz w:val="22"/>
                  <w:szCs w:val="22"/>
                </w:rPr>
                <w:t>Page</w:t>
              </w:r>
            </w:ins>
          </w:p>
        </w:tc>
        <w:tc>
          <w:tcPr>
            <w:tcW w:w="3208" w:type="dxa"/>
            <w:gridSpan w:val="2"/>
          </w:tcPr>
          <w:p w14:paraId="0C434FEE" w14:textId="77777777" w:rsidR="00331803" w:rsidRDefault="00331803" w:rsidP="00331803">
            <w:pPr>
              <w:rPr>
                <w:ins w:id="564" w:author="Uraluk Pansuwan" w:date="2023-07-31T14:27:00Z"/>
                <w:rFonts w:ascii="Calibri" w:hAnsi="Calibri" w:cs="Calibri"/>
                <w:color w:val="000000"/>
                <w:sz w:val="22"/>
                <w:szCs w:val="22"/>
              </w:rPr>
            </w:pPr>
          </w:p>
        </w:tc>
        <w:tc>
          <w:tcPr>
            <w:tcW w:w="3143" w:type="dxa"/>
            <w:gridSpan w:val="2"/>
          </w:tcPr>
          <w:p w14:paraId="0D5E0BEB" w14:textId="77777777" w:rsidR="00331803" w:rsidRDefault="00331803" w:rsidP="00331803">
            <w:pPr>
              <w:rPr>
                <w:ins w:id="565" w:author="Uraluk Pansuwan" w:date="2023-07-31T14:27:00Z"/>
                <w:rFonts w:ascii="Calibri" w:hAnsi="Calibri" w:cs="Calibri"/>
                <w:color w:val="000000"/>
                <w:sz w:val="22"/>
                <w:szCs w:val="22"/>
              </w:rPr>
            </w:pPr>
          </w:p>
        </w:tc>
      </w:tr>
      <w:tr w:rsidR="00331803" w:rsidRPr="00D512AA" w14:paraId="5F02ED20" w14:textId="77777777" w:rsidTr="00D9669E">
        <w:trPr>
          <w:ins w:id="566" w:author="Uraluk Pansuwan" w:date="2023-07-31T14:27:00Z"/>
        </w:trPr>
        <w:tc>
          <w:tcPr>
            <w:tcW w:w="2775" w:type="dxa"/>
          </w:tcPr>
          <w:p w14:paraId="2ECB3465" w14:textId="471B6DED" w:rsidR="00331803" w:rsidRPr="00D512AA" w:rsidRDefault="00331803" w:rsidP="00331803">
            <w:pPr>
              <w:rPr>
                <w:ins w:id="567" w:author="Uraluk Pansuwan" w:date="2023-07-31T14:27:00Z"/>
                <w:rFonts w:asciiTheme="minorHAnsi" w:hAnsiTheme="minorHAnsi" w:cstheme="minorHAnsi"/>
                <w:sz w:val="22"/>
                <w:szCs w:val="22"/>
              </w:rPr>
            </w:pPr>
            <w:ins w:id="568" w:author="Uraluk Pansuwan" w:date="2023-07-31T14:28:00Z">
              <w:r w:rsidRPr="00B06B18">
                <w:rPr>
                  <w:rFonts w:ascii="Calibri" w:hAnsi="Calibri" w:cs="Calibri"/>
                  <w:b/>
                  <w:bCs/>
                  <w:color w:val="000000"/>
                  <w:sz w:val="22"/>
                  <w:szCs w:val="22"/>
                </w:rPr>
                <w:lastRenderedPageBreak/>
                <w:t>Details</w:t>
              </w:r>
            </w:ins>
          </w:p>
        </w:tc>
        <w:tc>
          <w:tcPr>
            <w:tcW w:w="3208" w:type="dxa"/>
            <w:gridSpan w:val="2"/>
          </w:tcPr>
          <w:p w14:paraId="44A5C57B" w14:textId="77777777" w:rsidR="00331803" w:rsidRDefault="00331803" w:rsidP="00331803">
            <w:pPr>
              <w:rPr>
                <w:ins w:id="569" w:author="Uraluk Pansuwan" w:date="2023-07-31T14:27:00Z"/>
                <w:rFonts w:ascii="Calibri" w:hAnsi="Calibri" w:cs="Calibri"/>
                <w:color w:val="000000"/>
                <w:sz w:val="22"/>
                <w:szCs w:val="22"/>
              </w:rPr>
            </w:pPr>
          </w:p>
        </w:tc>
        <w:tc>
          <w:tcPr>
            <w:tcW w:w="3143" w:type="dxa"/>
            <w:gridSpan w:val="2"/>
          </w:tcPr>
          <w:p w14:paraId="2695E1C4" w14:textId="77777777" w:rsidR="00331803" w:rsidRDefault="00331803" w:rsidP="00331803">
            <w:pPr>
              <w:rPr>
                <w:ins w:id="570" w:author="Uraluk Pansuwan" w:date="2023-07-31T14:27:00Z"/>
                <w:rFonts w:ascii="Calibri" w:hAnsi="Calibri" w:cs="Calibri"/>
                <w:color w:val="000000"/>
                <w:sz w:val="22"/>
                <w:szCs w:val="22"/>
              </w:rPr>
            </w:pPr>
          </w:p>
        </w:tc>
      </w:tr>
      <w:tr w:rsidR="00645F1D" w:rsidRPr="00D512AA" w14:paraId="18FCC283" w14:textId="25CF319F" w:rsidTr="00D9669E">
        <w:tc>
          <w:tcPr>
            <w:tcW w:w="2775" w:type="dxa"/>
          </w:tcPr>
          <w:p w14:paraId="6D0DA746" w14:textId="5F967C9D" w:rsidR="00645F1D" w:rsidRPr="00D512AA" w:rsidRDefault="00645F1D" w:rsidP="00D512AA">
            <w:pPr>
              <w:rPr>
                <w:rFonts w:asciiTheme="minorHAnsi" w:hAnsiTheme="minorHAnsi" w:cstheme="minorHAnsi"/>
                <w:noProof w:val="0"/>
                <w:color w:val="000000"/>
                <w:sz w:val="22"/>
                <w:szCs w:val="22"/>
              </w:rPr>
            </w:pPr>
            <w:r w:rsidRPr="00D512AA">
              <w:rPr>
                <w:rFonts w:asciiTheme="minorHAnsi" w:hAnsiTheme="minorHAnsi" w:cstheme="minorHAnsi"/>
                <w:sz w:val="22"/>
                <w:szCs w:val="22"/>
              </w:rPr>
              <w:t>Transaction Code</w:t>
            </w:r>
          </w:p>
        </w:tc>
        <w:tc>
          <w:tcPr>
            <w:tcW w:w="3208" w:type="dxa"/>
            <w:gridSpan w:val="2"/>
          </w:tcPr>
          <w:p w14:paraId="3FD71108" w14:textId="3DEB7636" w:rsidR="00645F1D" w:rsidRPr="00262389" w:rsidRDefault="00645F1D" w:rsidP="00D512AA">
            <w:pPr>
              <w:rPr>
                <w:rFonts w:ascii="Calibri" w:hAnsi="Calibri" w:cs="Calibri"/>
                <w:noProof w:val="0"/>
                <w:color w:val="000000"/>
                <w:sz w:val="22"/>
                <w:szCs w:val="22"/>
              </w:rPr>
            </w:pPr>
            <w:r>
              <w:rPr>
                <w:rFonts w:ascii="Calibri" w:hAnsi="Calibri" w:cs="Calibri"/>
                <w:color w:val="000000"/>
                <w:sz w:val="22"/>
                <w:szCs w:val="22"/>
              </w:rPr>
              <w:t>Increase Limit</w:t>
            </w:r>
          </w:p>
        </w:tc>
        <w:tc>
          <w:tcPr>
            <w:tcW w:w="3143" w:type="dxa"/>
            <w:gridSpan w:val="2"/>
          </w:tcPr>
          <w:p w14:paraId="18AF7270" w14:textId="77777777" w:rsidR="00645F1D" w:rsidRDefault="00645F1D" w:rsidP="00D512AA">
            <w:pPr>
              <w:rPr>
                <w:rFonts w:ascii="Calibri" w:hAnsi="Calibri" w:cs="Calibri"/>
                <w:color w:val="000000"/>
                <w:sz w:val="22"/>
                <w:szCs w:val="22"/>
              </w:rPr>
            </w:pPr>
          </w:p>
        </w:tc>
      </w:tr>
      <w:tr w:rsidR="00645F1D" w:rsidRPr="00D512AA" w14:paraId="7A7B2F69" w14:textId="1DC5E5B7" w:rsidTr="00D9669E">
        <w:tc>
          <w:tcPr>
            <w:tcW w:w="2775" w:type="dxa"/>
          </w:tcPr>
          <w:p w14:paraId="33BEE6E5" w14:textId="71BE05C6" w:rsidR="00645F1D" w:rsidRPr="00D512AA" w:rsidRDefault="00645F1D" w:rsidP="00D512AA">
            <w:pPr>
              <w:rPr>
                <w:rFonts w:asciiTheme="minorHAnsi" w:hAnsiTheme="minorHAnsi" w:cstheme="minorHAnsi"/>
                <w:noProof w:val="0"/>
                <w:color w:val="000000"/>
                <w:sz w:val="22"/>
                <w:szCs w:val="22"/>
              </w:rPr>
            </w:pPr>
            <w:r w:rsidRPr="00D512AA">
              <w:rPr>
                <w:rFonts w:asciiTheme="minorHAnsi" w:hAnsiTheme="minorHAnsi" w:cstheme="minorHAnsi"/>
                <w:sz w:val="22"/>
                <w:szCs w:val="22"/>
              </w:rPr>
              <w:t>Limit ID</w:t>
            </w:r>
          </w:p>
        </w:tc>
        <w:tc>
          <w:tcPr>
            <w:tcW w:w="3208" w:type="dxa"/>
            <w:gridSpan w:val="2"/>
          </w:tcPr>
          <w:p w14:paraId="3DACA7B9" w14:textId="3600207F" w:rsidR="00645F1D" w:rsidRPr="00262389" w:rsidRDefault="00645F1D" w:rsidP="00D512AA">
            <w:pPr>
              <w:rPr>
                <w:rFonts w:ascii="Calibri" w:hAnsi="Calibri" w:cs="Calibri"/>
                <w:noProof w:val="0"/>
                <w:color w:val="000000"/>
                <w:sz w:val="22"/>
                <w:szCs w:val="22"/>
              </w:rPr>
            </w:pPr>
            <w:r>
              <w:rPr>
                <w:rFonts w:ascii="Calibri" w:hAnsi="Calibri" w:cs="Calibri"/>
                <w:color w:val="000000"/>
                <w:sz w:val="22"/>
                <w:szCs w:val="22"/>
              </w:rPr>
              <w:t>650366601</w:t>
            </w:r>
          </w:p>
        </w:tc>
        <w:tc>
          <w:tcPr>
            <w:tcW w:w="3143" w:type="dxa"/>
            <w:gridSpan w:val="2"/>
          </w:tcPr>
          <w:p w14:paraId="4C0A6BB5" w14:textId="77777777" w:rsidR="00645F1D" w:rsidRDefault="00645F1D" w:rsidP="00D512AA">
            <w:pPr>
              <w:rPr>
                <w:rFonts w:ascii="Calibri" w:hAnsi="Calibri" w:cs="Calibri"/>
                <w:color w:val="000000"/>
                <w:sz w:val="22"/>
                <w:szCs w:val="22"/>
              </w:rPr>
            </w:pPr>
          </w:p>
        </w:tc>
      </w:tr>
      <w:tr w:rsidR="00D9669E" w:rsidRPr="00D512AA" w14:paraId="10CDDB2E" w14:textId="77777777" w:rsidTr="00D9669E">
        <w:trPr>
          <w:gridAfter w:val="1"/>
          <w:wAfter w:w="360" w:type="dxa"/>
          <w:ins w:id="571" w:author="Emy Bartolome" w:date="2023-08-03T17:21:00Z"/>
        </w:trPr>
        <w:tc>
          <w:tcPr>
            <w:tcW w:w="2775" w:type="dxa"/>
          </w:tcPr>
          <w:p w14:paraId="2AF8BAA7" w14:textId="77777777" w:rsidR="00D9669E" w:rsidRPr="00D512AA" w:rsidRDefault="00D9669E" w:rsidP="008C2111">
            <w:pPr>
              <w:rPr>
                <w:ins w:id="572" w:author="Emy Bartolome" w:date="2023-08-03T17:21:00Z"/>
                <w:rFonts w:asciiTheme="minorHAnsi" w:hAnsiTheme="minorHAnsi" w:cstheme="minorHAnsi"/>
                <w:sz w:val="22"/>
                <w:szCs w:val="22"/>
              </w:rPr>
            </w:pPr>
            <w:ins w:id="573" w:author="Emy Bartolome" w:date="2023-08-03T17:21:00Z">
              <w:r>
                <w:rPr>
                  <w:rFonts w:asciiTheme="minorHAnsi" w:hAnsiTheme="minorHAnsi" w:cstheme="minorHAnsi"/>
                  <w:sz w:val="22"/>
                  <w:szCs w:val="22"/>
                </w:rPr>
                <w:t>Loan Number</w:t>
              </w:r>
            </w:ins>
          </w:p>
        </w:tc>
        <w:tc>
          <w:tcPr>
            <w:tcW w:w="3208" w:type="dxa"/>
            <w:gridSpan w:val="2"/>
          </w:tcPr>
          <w:p w14:paraId="231D6E3D" w14:textId="77777777" w:rsidR="00D9669E" w:rsidRDefault="00D9669E" w:rsidP="008C2111">
            <w:pPr>
              <w:rPr>
                <w:ins w:id="574" w:author="Emy Bartolome" w:date="2023-08-03T17:21:00Z"/>
                <w:rFonts w:ascii="Calibri" w:hAnsi="Calibri" w:cs="Calibri"/>
                <w:color w:val="000000"/>
                <w:sz w:val="22"/>
                <w:szCs w:val="22"/>
              </w:rPr>
            </w:pPr>
            <w:ins w:id="575" w:author="Emy Bartolome" w:date="2023-08-03T17:21:00Z">
              <w:r>
                <w:rPr>
                  <w:rFonts w:ascii="Calibri" w:hAnsi="Calibri" w:cs="Calibri"/>
                  <w:color w:val="000000"/>
                  <w:sz w:val="22"/>
                  <w:szCs w:val="22"/>
                </w:rPr>
                <w:t>Loan Account number</w:t>
              </w:r>
            </w:ins>
          </w:p>
        </w:tc>
        <w:tc>
          <w:tcPr>
            <w:tcW w:w="2783" w:type="dxa"/>
          </w:tcPr>
          <w:p w14:paraId="3B1ADE45" w14:textId="77777777" w:rsidR="00D9669E" w:rsidRDefault="00D9669E" w:rsidP="008C2111">
            <w:pPr>
              <w:rPr>
                <w:ins w:id="576" w:author="Emy Bartolome" w:date="2023-08-03T17:21:00Z"/>
                <w:rFonts w:ascii="Calibri" w:hAnsi="Calibri" w:cs="Calibri"/>
                <w:color w:val="000000"/>
                <w:sz w:val="22"/>
                <w:szCs w:val="22"/>
              </w:rPr>
            </w:pPr>
          </w:p>
        </w:tc>
      </w:tr>
      <w:tr w:rsidR="00645F1D" w:rsidRPr="00D512AA" w14:paraId="67BCA03C" w14:textId="46D2CA82" w:rsidTr="00D9669E">
        <w:tc>
          <w:tcPr>
            <w:tcW w:w="2775" w:type="dxa"/>
          </w:tcPr>
          <w:p w14:paraId="62D6B9EA" w14:textId="65BE6275" w:rsidR="00645F1D" w:rsidRPr="00D512AA" w:rsidRDefault="00645F1D" w:rsidP="00D512AA">
            <w:pPr>
              <w:rPr>
                <w:rFonts w:asciiTheme="minorHAnsi" w:hAnsiTheme="minorHAnsi" w:cstheme="minorHAnsi"/>
                <w:noProof w:val="0"/>
                <w:color w:val="000000"/>
                <w:sz w:val="22"/>
                <w:szCs w:val="22"/>
              </w:rPr>
            </w:pPr>
            <w:r w:rsidRPr="00D512AA">
              <w:rPr>
                <w:rFonts w:asciiTheme="minorHAnsi" w:hAnsiTheme="minorHAnsi" w:cstheme="minorHAnsi"/>
                <w:sz w:val="22"/>
                <w:szCs w:val="22"/>
              </w:rPr>
              <w:t>Customer ID</w:t>
            </w:r>
          </w:p>
        </w:tc>
        <w:tc>
          <w:tcPr>
            <w:tcW w:w="3208" w:type="dxa"/>
            <w:gridSpan w:val="2"/>
          </w:tcPr>
          <w:p w14:paraId="62A74010" w14:textId="489C79F9" w:rsidR="00645F1D" w:rsidRPr="00262389" w:rsidRDefault="00645F1D" w:rsidP="00D512AA">
            <w:pPr>
              <w:rPr>
                <w:rFonts w:ascii="Calibri" w:hAnsi="Calibri" w:cs="Calibri"/>
                <w:noProof w:val="0"/>
                <w:color w:val="000000"/>
                <w:sz w:val="22"/>
                <w:szCs w:val="22"/>
              </w:rPr>
            </w:pPr>
            <w:r>
              <w:rPr>
                <w:rFonts w:ascii="Calibri" w:hAnsi="Calibri" w:cs="Calibri"/>
                <w:color w:val="000000"/>
                <w:sz w:val="22"/>
                <w:szCs w:val="22"/>
              </w:rPr>
              <w:t>0080008</w:t>
            </w:r>
          </w:p>
        </w:tc>
        <w:tc>
          <w:tcPr>
            <w:tcW w:w="3143" w:type="dxa"/>
            <w:gridSpan w:val="2"/>
          </w:tcPr>
          <w:p w14:paraId="1FAFA935" w14:textId="77777777" w:rsidR="00645F1D" w:rsidRDefault="00645F1D" w:rsidP="00D512AA">
            <w:pPr>
              <w:rPr>
                <w:rFonts w:ascii="Calibri" w:hAnsi="Calibri" w:cs="Calibri"/>
                <w:color w:val="000000"/>
                <w:sz w:val="22"/>
                <w:szCs w:val="22"/>
              </w:rPr>
            </w:pPr>
          </w:p>
        </w:tc>
      </w:tr>
      <w:tr w:rsidR="00645F1D" w:rsidRPr="00D512AA" w14:paraId="4C9D36DA" w14:textId="30FB10C6" w:rsidTr="00D9669E">
        <w:tc>
          <w:tcPr>
            <w:tcW w:w="2775" w:type="dxa"/>
          </w:tcPr>
          <w:p w14:paraId="4A5C1A07" w14:textId="4D606AF1" w:rsidR="00645F1D" w:rsidRPr="00D512AA" w:rsidRDefault="00645F1D" w:rsidP="00D512AA">
            <w:pPr>
              <w:rPr>
                <w:rFonts w:asciiTheme="minorHAnsi" w:hAnsiTheme="minorHAnsi" w:cstheme="minorHAnsi"/>
                <w:noProof w:val="0"/>
                <w:color w:val="000000"/>
                <w:sz w:val="22"/>
                <w:szCs w:val="22"/>
              </w:rPr>
            </w:pPr>
            <w:r w:rsidRPr="00D512AA">
              <w:rPr>
                <w:rFonts w:asciiTheme="minorHAnsi" w:hAnsiTheme="minorHAnsi" w:cstheme="minorHAnsi"/>
                <w:sz w:val="22"/>
                <w:szCs w:val="22"/>
              </w:rPr>
              <w:t>Customer Thai Name</w:t>
            </w:r>
          </w:p>
        </w:tc>
        <w:tc>
          <w:tcPr>
            <w:tcW w:w="3208" w:type="dxa"/>
            <w:gridSpan w:val="2"/>
          </w:tcPr>
          <w:p w14:paraId="4A5F5E87" w14:textId="06F3757F" w:rsidR="00645F1D" w:rsidRPr="00D512AA" w:rsidRDefault="00645F1D" w:rsidP="00D512AA">
            <w:pPr>
              <w:rPr>
                <w:rFonts w:asciiTheme="minorHAnsi" w:hAnsiTheme="minorHAnsi" w:cstheme="minorHAnsi"/>
                <w:sz w:val="22"/>
                <w:szCs w:val="22"/>
              </w:rPr>
            </w:pPr>
            <w:r w:rsidRPr="00D512AA">
              <w:rPr>
                <w:rFonts w:asciiTheme="minorHAnsi" w:hAnsiTheme="minorHAnsi" w:cstheme="minorHAnsi"/>
                <w:sz w:val="22"/>
                <w:szCs w:val="22"/>
              </w:rPr>
              <w:t>Title</w:t>
            </w:r>
            <w:r w:rsidRPr="00D512AA">
              <w:rPr>
                <w:rFonts w:asciiTheme="minorHAnsi" w:hAnsiTheme="minorHAnsi" w:cs="Angsana New"/>
                <w:sz w:val="22"/>
                <w:szCs w:val="22"/>
                <w:cs/>
                <w:lang w:bidi="th-TH"/>
              </w:rPr>
              <w:t>+</w:t>
            </w:r>
            <w:r w:rsidRPr="00D512AA">
              <w:rPr>
                <w:rFonts w:asciiTheme="minorHAnsi" w:hAnsiTheme="minorHAnsi" w:cstheme="minorHAnsi"/>
                <w:sz w:val="22"/>
                <w:szCs w:val="22"/>
              </w:rPr>
              <w:t>Customer Thai Name</w:t>
            </w:r>
          </w:p>
        </w:tc>
        <w:tc>
          <w:tcPr>
            <w:tcW w:w="3143" w:type="dxa"/>
            <w:gridSpan w:val="2"/>
          </w:tcPr>
          <w:p w14:paraId="2ABF5073" w14:textId="77777777" w:rsidR="00645F1D" w:rsidRPr="00D512AA" w:rsidRDefault="00645F1D" w:rsidP="00D512AA">
            <w:pPr>
              <w:rPr>
                <w:rFonts w:asciiTheme="minorHAnsi" w:hAnsiTheme="minorHAnsi" w:cstheme="minorHAnsi"/>
                <w:sz w:val="22"/>
                <w:szCs w:val="22"/>
              </w:rPr>
            </w:pPr>
          </w:p>
        </w:tc>
      </w:tr>
      <w:tr w:rsidR="00645F1D" w:rsidRPr="00D512AA" w14:paraId="5681D67B" w14:textId="087E216D" w:rsidTr="00D9669E">
        <w:tc>
          <w:tcPr>
            <w:tcW w:w="2775" w:type="dxa"/>
          </w:tcPr>
          <w:p w14:paraId="464E3624" w14:textId="2AEC2E14" w:rsidR="00645F1D" w:rsidRPr="00D512AA" w:rsidRDefault="00645F1D" w:rsidP="00D512AA">
            <w:pPr>
              <w:rPr>
                <w:rFonts w:asciiTheme="minorHAnsi" w:hAnsiTheme="minorHAnsi" w:cstheme="minorHAnsi"/>
                <w:noProof w:val="0"/>
                <w:color w:val="000000"/>
                <w:sz w:val="22"/>
                <w:szCs w:val="22"/>
              </w:rPr>
            </w:pPr>
            <w:r w:rsidRPr="00D512AA">
              <w:rPr>
                <w:rFonts w:asciiTheme="minorHAnsi" w:hAnsiTheme="minorHAnsi" w:cstheme="minorHAnsi"/>
                <w:sz w:val="22"/>
                <w:szCs w:val="22"/>
              </w:rPr>
              <w:t>Customer English Name</w:t>
            </w:r>
          </w:p>
        </w:tc>
        <w:tc>
          <w:tcPr>
            <w:tcW w:w="3208" w:type="dxa"/>
            <w:gridSpan w:val="2"/>
          </w:tcPr>
          <w:p w14:paraId="417FE0F7" w14:textId="41B07002" w:rsidR="00645F1D" w:rsidRPr="00D512AA" w:rsidRDefault="00645F1D" w:rsidP="00D512AA">
            <w:pPr>
              <w:rPr>
                <w:rFonts w:asciiTheme="minorHAnsi" w:hAnsiTheme="minorHAnsi" w:cstheme="minorHAnsi"/>
                <w:noProof w:val="0"/>
                <w:color w:val="000000"/>
                <w:sz w:val="22"/>
                <w:szCs w:val="22"/>
              </w:rPr>
            </w:pPr>
          </w:p>
        </w:tc>
        <w:tc>
          <w:tcPr>
            <w:tcW w:w="3143" w:type="dxa"/>
            <w:gridSpan w:val="2"/>
          </w:tcPr>
          <w:p w14:paraId="69D4F74F" w14:textId="77777777" w:rsidR="00645F1D" w:rsidRPr="00D512AA" w:rsidRDefault="00645F1D" w:rsidP="00D512AA">
            <w:pPr>
              <w:rPr>
                <w:rFonts w:asciiTheme="minorHAnsi" w:hAnsiTheme="minorHAnsi" w:cstheme="minorHAnsi"/>
                <w:noProof w:val="0"/>
                <w:color w:val="000000"/>
                <w:sz w:val="22"/>
                <w:szCs w:val="22"/>
              </w:rPr>
            </w:pPr>
          </w:p>
        </w:tc>
      </w:tr>
      <w:tr w:rsidR="00F42FAC" w:rsidRPr="00F822B1" w14:paraId="79A83DCA" w14:textId="77777777" w:rsidTr="00D9669E">
        <w:tc>
          <w:tcPr>
            <w:tcW w:w="2775" w:type="dxa"/>
          </w:tcPr>
          <w:p w14:paraId="249F061B" w14:textId="77777777" w:rsidR="00F42FAC" w:rsidRDefault="00F42FAC" w:rsidP="00F57678">
            <w:pPr>
              <w:rPr>
                <w:rFonts w:ascii="Calibri" w:hAnsi="Calibri" w:cs="Calibri"/>
                <w:color w:val="000000"/>
                <w:sz w:val="22"/>
                <w:szCs w:val="22"/>
              </w:rPr>
            </w:pPr>
            <w:r>
              <w:rPr>
                <w:rFonts w:ascii="Calibri" w:hAnsi="Calibri" w:cs="Calibri"/>
                <w:color w:val="000000"/>
                <w:sz w:val="22"/>
                <w:szCs w:val="22"/>
              </w:rPr>
              <w:t>Facility Verified Y/N</w:t>
            </w:r>
          </w:p>
        </w:tc>
        <w:tc>
          <w:tcPr>
            <w:tcW w:w="3201" w:type="dxa"/>
          </w:tcPr>
          <w:p w14:paraId="03B9F1C9" w14:textId="77777777" w:rsidR="00F42FAC" w:rsidRDefault="00F42FAC" w:rsidP="00F57678">
            <w:pPr>
              <w:rPr>
                <w:rFonts w:ascii="Calibri" w:hAnsi="Calibri" w:cs="Calibri"/>
                <w:color w:val="000000"/>
                <w:sz w:val="22"/>
                <w:szCs w:val="22"/>
              </w:rPr>
            </w:pPr>
          </w:p>
        </w:tc>
        <w:tc>
          <w:tcPr>
            <w:tcW w:w="3150" w:type="dxa"/>
            <w:gridSpan w:val="3"/>
          </w:tcPr>
          <w:p w14:paraId="0F7D536F" w14:textId="77777777" w:rsidR="00F42FAC" w:rsidRDefault="00F42FAC" w:rsidP="00F57678">
            <w:pPr>
              <w:rPr>
                <w:rFonts w:ascii="Calibri" w:hAnsi="Calibri" w:cs="Calibri"/>
                <w:color w:val="000000"/>
                <w:sz w:val="22"/>
                <w:szCs w:val="22"/>
              </w:rPr>
            </w:pPr>
            <w:r>
              <w:rPr>
                <w:rFonts w:ascii="Calibri" w:hAnsi="Calibri" w:cs="Calibri"/>
                <w:color w:val="000000"/>
                <w:sz w:val="22"/>
                <w:szCs w:val="22"/>
              </w:rPr>
              <w:t>On BPM-approved, this will be N</w:t>
            </w:r>
          </w:p>
          <w:p w14:paraId="55F691A1" w14:textId="77777777" w:rsidR="00F42FAC" w:rsidRDefault="00F42FAC" w:rsidP="00F57678">
            <w:pPr>
              <w:rPr>
                <w:rFonts w:ascii="Calibri" w:hAnsi="Calibri" w:cs="Calibri"/>
                <w:color w:val="000000"/>
                <w:sz w:val="22"/>
                <w:szCs w:val="22"/>
              </w:rPr>
            </w:pPr>
            <w:r>
              <w:rPr>
                <w:rFonts w:ascii="Calibri" w:hAnsi="Calibri" w:cs="Calibri"/>
                <w:color w:val="000000"/>
                <w:sz w:val="22"/>
                <w:szCs w:val="22"/>
              </w:rPr>
              <w:t>On Limit approved, this will be Y</w:t>
            </w:r>
          </w:p>
        </w:tc>
      </w:tr>
      <w:tr w:rsidR="00645F1D" w:rsidRPr="00D512AA" w14:paraId="75461388" w14:textId="2A20920E" w:rsidTr="00D9669E">
        <w:tc>
          <w:tcPr>
            <w:tcW w:w="2775" w:type="dxa"/>
          </w:tcPr>
          <w:p w14:paraId="4E0E0F24" w14:textId="7EAED38F" w:rsidR="00645F1D" w:rsidRPr="00D512AA" w:rsidRDefault="00645F1D" w:rsidP="00D512AA">
            <w:pPr>
              <w:rPr>
                <w:rFonts w:asciiTheme="minorHAnsi" w:hAnsiTheme="minorHAnsi" w:cstheme="minorHAnsi"/>
                <w:noProof w:val="0"/>
                <w:color w:val="000000"/>
                <w:sz w:val="22"/>
                <w:szCs w:val="22"/>
              </w:rPr>
            </w:pPr>
            <w:r w:rsidRPr="00D512AA">
              <w:rPr>
                <w:rFonts w:asciiTheme="minorHAnsi" w:hAnsiTheme="minorHAnsi" w:cstheme="minorHAnsi"/>
                <w:sz w:val="22"/>
                <w:szCs w:val="22"/>
              </w:rPr>
              <w:t xml:space="preserve">Major Credit Code </w:t>
            </w:r>
            <w:r w:rsidRPr="00D512AA">
              <w:rPr>
                <w:rFonts w:asciiTheme="minorHAnsi" w:hAnsiTheme="minorHAnsi" w:cs="Angsana New"/>
                <w:sz w:val="22"/>
                <w:szCs w:val="22"/>
                <w:cs/>
                <w:lang w:bidi="th-TH"/>
              </w:rPr>
              <w:t xml:space="preserve">+ </w:t>
            </w:r>
            <w:r w:rsidRPr="00D512AA">
              <w:rPr>
                <w:rFonts w:asciiTheme="minorHAnsi" w:hAnsiTheme="minorHAnsi" w:cstheme="minorHAnsi"/>
                <w:sz w:val="22"/>
                <w:szCs w:val="22"/>
              </w:rPr>
              <w:t>Minor Credit Code</w:t>
            </w:r>
          </w:p>
        </w:tc>
        <w:tc>
          <w:tcPr>
            <w:tcW w:w="3208" w:type="dxa"/>
            <w:gridSpan w:val="2"/>
          </w:tcPr>
          <w:p w14:paraId="0C7CC153" w14:textId="77777777" w:rsidR="00645F1D" w:rsidRDefault="00645F1D" w:rsidP="00D512AA">
            <w:pPr>
              <w:rPr>
                <w:rFonts w:ascii="Calibri" w:hAnsi="Calibri" w:cs="Calibri"/>
                <w:noProof w:val="0"/>
                <w:color w:val="000000"/>
                <w:sz w:val="22"/>
                <w:szCs w:val="22"/>
              </w:rPr>
            </w:pPr>
            <w:r>
              <w:rPr>
                <w:rFonts w:ascii="Calibri" w:hAnsi="Calibri" w:cs="Calibri"/>
                <w:color w:val="000000"/>
                <w:sz w:val="22"/>
                <w:szCs w:val="22"/>
              </w:rPr>
              <w:t>05 00</w:t>
            </w:r>
          </w:p>
          <w:p w14:paraId="0C67A57C" w14:textId="6CF81AFA" w:rsidR="00645F1D" w:rsidRPr="00D512AA" w:rsidRDefault="00645F1D" w:rsidP="00D512AA">
            <w:pPr>
              <w:rPr>
                <w:rFonts w:asciiTheme="minorHAnsi" w:hAnsiTheme="minorHAnsi" w:cstheme="minorHAnsi"/>
                <w:noProof w:val="0"/>
                <w:color w:val="000000"/>
                <w:sz w:val="22"/>
                <w:szCs w:val="22"/>
              </w:rPr>
            </w:pPr>
          </w:p>
        </w:tc>
        <w:tc>
          <w:tcPr>
            <w:tcW w:w="3143" w:type="dxa"/>
            <w:gridSpan w:val="2"/>
          </w:tcPr>
          <w:p w14:paraId="3E8FDC55" w14:textId="77777777" w:rsidR="00645F1D" w:rsidRDefault="00645F1D" w:rsidP="00D512AA">
            <w:pPr>
              <w:rPr>
                <w:rFonts w:ascii="Calibri" w:hAnsi="Calibri" w:cs="Calibri"/>
                <w:color w:val="000000"/>
                <w:sz w:val="22"/>
                <w:szCs w:val="22"/>
              </w:rPr>
            </w:pPr>
          </w:p>
        </w:tc>
      </w:tr>
      <w:tr w:rsidR="00645F1D" w:rsidRPr="00D512AA" w14:paraId="5C6E0B48" w14:textId="30047A07" w:rsidTr="00D9669E">
        <w:tc>
          <w:tcPr>
            <w:tcW w:w="2775" w:type="dxa"/>
          </w:tcPr>
          <w:p w14:paraId="549C5105" w14:textId="3D9E064E" w:rsidR="00645F1D" w:rsidRPr="00D512AA" w:rsidRDefault="00645F1D" w:rsidP="00D512AA">
            <w:pPr>
              <w:rPr>
                <w:rFonts w:asciiTheme="minorHAnsi" w:hAnsiTheme="minorHAnsi" w:cstheme="minorHAnsi"/>
                <w:noProof w:val="0"/>
                <w:color w:val="000000"/>
                <w:sz w:val="22"/>
                <w:szCs w:val="22"/>
              </w:rPr>
            </w:pPr>
            <w:r w:rsidRPr="00D512AA">
              <w:rPr>
                <w:rFonts w:asciiTheme="minorHAnsi" w:hAnsiTheme="minorHAnsi" w:cstheme="minorHAnsi"/>
                <w:sz w:val="22"/>
                <w:szCs w:val="22"/>
              </w:rPr>
              <w:t>Major</w:t>
            </w:r>
            <w:r w:rsidRPr="00D512AA">
              <w:rPr>
                <w:rFonts w:asciiTheme="minorHAnsi" w:hAnsiTheme="minorHAnsi" w:cs="Angsana New"/>
                <w:sz w:val="22"/>
                <w:szCs w:val="22"/>
                <w:cs/>
                <w:lang w:bidi="th-TH"/>
              </w:rPr>
              <w:t>/</w:t>
            </w:r>
            <w:r w:rsidRPr="00D512AA">
              <w:rPr>
                <w:rFonts w:asciiTheme="minorHAnsi" w:hAnsiTheme="minorHAnsi" w:cstheme="minorHAnsi"/>
                <w:sz w:val="22"/>
                <w:szCs w:val="22"/>
              </w:rPr>
              <w:t>Minor Description</w:t>
            </w:r>
          </w:p>
        </w:tc>
        <w:tc>
          <w:tcPr>
            <w:tcW w:w="3208" w:type="dxa"/>
            <w:gridSpan w:val="2"/>
          </w:tcPr>
          <w:p w14:paraId="0BDD090F" w14:textId="070E3F3B" w:rsidR="00645F1D" w:rsidRPr="00262389" w:rsidRDefault="00645F1D" w:rsidP="00D512AA">
            <w:pPr>
              <w:rPr>
                <w:rFonts w:ascii="Calibri" w:hAnsi="Calibri" w:cs="Calibri"/>
                <w:noProof w:val="0"/>
                <w:color w:val="000000"/>
                <w:sz w:val="22"/>
                <w:szCs w:val="22"/>
              </w:rPr>
            </w:pPr>
            <w:r>
              <w:rPr>
                <w:rFonts w:ascii="Calibri" w:hAnsi="Calibri" w:cs="Calibri"/>
                <w:color w:val="000000"/>
                <w:sz w:val="22"/>
                <w:szCs w:val="22"/>
              </w:rPr>
              <w:t>Maritime</w:t>
            </w:r>
          </w:p>
        </w:tc>
        <w:tc>
          <w:tcPr>
            <w:tcW w:w="3143" w:type="dxa"/>
            <w:gridSpan w:val="2"/>
          </w:tcPr>
          <w:p w14:paraId="36CA2D85" w14:textId="77777777" w:rsidR="00645F1D" w:rsidRDefault="00645F1D" w:rsidP="00D512AA">
            <w:pPr>
              <w:rPr>
                <w:rFonts w:ascii="Calibri" w:hAnsi="Calibri" w:cs="Calibri"/>
                <w:color w:val="000000"/>
                <w:sz w:val="22"/>
                <w:szCs w:val="22"/>
              </w:rPr>
            </w:pPr>
          </w:p>
        </w:tc>
      </w:tr>
      <w:tr w:rsidR="00645F1D" w:rsidRPr="00D512AA" w14:paraId="21B133BF" w14:textId="05410C08" w:rsidTr="00D9669E">
        <w:tc>
          <w:tcPr>
            <w:tcW w:w="2775" w:type="dxa"/>
          </w:tcPr>
          <w:p w14:paraId="04B3A360" w14:textId="20745B0B" w:rsidR="00645F1D" w:rsidRPr="00D512AA" w:rsidRDefault="00645F1D" w:rsidP="00D512AA">
            <w:pPr>
              <w:rPr>
                <w:rFonts w:asciiTheme="minorHAnsi" w:hAnsiTheme="minorHAnsi" w:cstheme="minorHAnsi"/>
                <w:noProof w:val="0"/>
                <w:color w:val="000000"/>
                <w:sz w:val="22"/>
                <w:szCs w:val="22"/>
              </w:rPr>
            </w:pPr>
            <w:r w:rsidRPr="00D512AA">
              <w:rPr>
                <w:rFonts w:asciiTheme="minorHAnsi" w:hAnsiTheme="minorHAnsi" w:cstheme="minorHAnsi"/>
                <w:sz w:val="22"/>
                <w:szCs w:val="22"/>
              </w:rPr>
              <w:t>Limit Description</w:t>
            </w:r>
          </w:p>
        </w:tc>
        <w:tc>
          <w:tcPr>
            <w:tcW w:w="3208" w:type="dxa"/>
            <w:gridSpan w:val="2"/>
          </w:tcPr>
          <w:p w14:paraId="7A8F41A9" w14:textId="5D1B9ACB" w:rsidR="00645F1D" w:rsidRPr="00262389" w:rsidRDefault="00645F1D" w:rsidP="00D512AA">
            <w:pPr>
              <w:rPr>
                <w:rFonts w:ascii="Calibri" w:hAnsi="Calibri" w:cs="Calibri"/>
                <w:noProof w:val="0"/>
                <w:color w:val="000000"/>
                <w:sz w:val="22"/>
                <w:szCs w:val="22"/>
              </w:rPr>
            </w:pPr>
            <w:r>
              <w:rPr>
                <w:rFonts w:ascii="Calibri" w:hAnsi="Calibri" w:cs="Calibri"/>
                <w:color w:val="000000"/>
                <w:sz w:val="22"/>
                <w:szCs w:val="22"/>
              </w:rPr>
              <w:t>Loan</w:t>
            </w:r>
          </w:p>
        </w:tc>
        <w:tc>
          <w:tcPr>
            <w:tcW w:w="3143" w:type="dxa"/>
            <w:gridSpan w:val="2"/>
          </w:tcPr>
          <w:p w14:paraId="2B7731AD" w14:textId="77777777" w:rsidR="00645F1D" w:rsidRDefault="00645F1D" w:rsidP="00D512AA">
            <w:pPr>
              <w:rPr>
                <w:rFonts w:ascii="Calibri" w:hAnsi="Calibri" w:cs="Calibri"/>
                <w:color w:val="000000"/>
                <w:sz w:val="22"/>
                <w:szCs w:val="22"/>
              </w:rPr>
            </w:pPr>
          </w:p>
        </w:tc>
      </w:tr>
      <w:tr w:rsidR="00645F1D" w:rsidRPr="00D512AA" w14:paraId="07094CAE" w14:textId="16B9781E" w:rsidTr="00D9669E">
        <w:tc>
          <w:tcPr>
            <w:tcW w:w="2775" w:type="dxa"/>
          </w:tcPr>
          <w:p w14:paraId="261AEE78" w14:textId="3EA45E39" w:rsidR="00645F1D" w:rsidRPr="00D512AA" w:rsidRDefault="00645F1D" w:rsidP="00D512AA">
            <w:pPr>
              <w:rPr>
                <w:rFonts w:asciiTheme="minorHAnsi" w:hAnsiTheme="minorHAnsi" w:cstheme="minorHAnsi"/>
                <w:noProof w:val="0"/>
                <w:color w:val="000000"/>
                <w:sz w:val="22"/>
                <w:szCs w:val="22"/>
              </w:rPr>
            </w:pPr>
            <w:r w:rsidRPr="00D512AA">
              <w:rPr>
                <w:rFonts w:asciiTheme="minorHAnsi" w:hAnsiTheme="minorHAnsi" w:cstheme="minorHAnsi"/>
                <w:sz w:val="22"/>
                <w:szCs w:val="22"/>
              </w:rPr>
              <w:t>Product Program</w:t>
            </w:r>
          </w:p>
        </w:tc>
        <w:tc>
          <w:tcPr>
            <w:tcW w:w="3208" w:type="dxa"/>
            <w:gridSpan w:val="2"/>
          </w:tcPr>
          <w:p w14:paraId="723B4164" w14:textId="22B6E27D" w:rsidR="00645F1D" w:rsidRPr="00262389" w:rsidRDefault="00645F1D" w:rsidP="00D512AA">
            <w:pPr>
              <w:rPr>
                <w:rFonts w:ascii="Calibri" w:hAnsi="Calibri" w:cs="Calibri"/>
                <w:noProof w:val="0"/>
                <w:color w:val="000000"/>
                <w:sz w:val="22"/>
                <w:szCs w:val="22"/>
              </w:rPr>
            </w:pPr>
            <w:r>
              <w:rPr>
                <w:rFonts w:ascii="Calibri" w:hAnsi="Calibri" w:cs="Calibri"/>
                <w:color w:val="000000"/>
                <w:sz w:val="22"/>
                <w:szCs w:val="22"/>
              </w:rPr>
              <w:t>BIZ</w:t>
            </w:r>
          </w:p>
        </w:tc>
        <w:tc>
          <w:tcPr>
            <w:tcW w:w="3143" w:type="dxa"/>
            <w:gridSpan w:val="2"/>
          </w:tcPr>
          <w:p w14:paraId="6441C833" w14:textId="77777777" w:rsidR="00645F1D" w:rsidRDefault="00645F1D" w:rsidP="00D512AA">
            <w:pPr>
              <w:rPr>
                <w:rFonts w:ascii="Calibri" w:hAnsi="Calibri" w:cs="Calibri"/>
                <w:color w:val="000000"/>
                <w:sz w:val="22"/>
                <w:szCs w:val="22"/>
              </w:rPr>
            </w:pPr>
          </w:p>
        </w:tc>
      </w:tr>
      <w:tr w:rsidR="00645F1D" w:rsidRPr="00D512AA" w14:paraId="38B60164" w14:textId="4AAA3A4C" w:rsidTr="00D9669E">
        <w:tc>
          <w:tcPr>
            <w:tcW w:w="2775" w:type="dxa"/>
          </w:tcPr>
          <w:p w14:paraId="0ACF719A" w14:textId="47F6BCC2" w:rsidR="00645F1D" w:rsidRPr="00D512AA" w:rsidRDefault="00645F1D" w:rsidP="00D512AA">
            <w:pPr>
              <w:rPr>
                <w:rFonts w:asciiTheme="minorHAnsi" w:hAnsiTheme="minorHAnsi" w:cstheme="minorHAnsi"/>
                <w:noProof w:val="0"/>
                <w:color w:val="000000"/>
                <w:sz w:val="22"/>
                <w:szCs w:val="22"/>
              </w:rPr>
            </w:pPr>
            <w:r w:rsidRPr="00D512AA">
              <w:rPr>
                <w:rFonts w:asciiTheme="minorHAnsi" w:hAnsiTheme="minorHAnsi" w:cstheme="minorHAnsi"/>
                <w:sz w:val="22"/>
                <w:szCs w:val="22"/>
              </w:rPr>
              <w:t>Business Code</w:t>
            </w:r>
            <w:r w:rsidRPr="00D512AA">
              <w:rPr>
                <w:rFonts w:asciiTheme="minorHAnsi" w:hAnsiTheme="minorHAnsi" w:cs="Angsana New"/>
                <w:sz w:val="22"/>
                <w:szCs w:val="22"/>
                <w:cs/>
                <w:lang w:bidi="th-TH"/>
              </w:rPr>
              <w:t xml:space="preserve">: </w:t>
            </w:r>
          </w:p>
        </w:tc>
        <w:tc>
          <w:tcPr>
            <w:tcW w:w="3208" w:type="dxa"/>
            <w:gridSpan w:val="2"/>
          </w:tcPr>
          <w:p w14:paraId="5345D1DF" w14:textId="04393BC7" w:rsidR="00645F1D" w:rsidRPr="00262389" w:rsidRDefault="00645F1D" w:rsidP="00D512AA">
            <w:pPr>
              <w:rPr>
                <w:rFonts w:ascii="Calibri" w:hAnsi="Calibri" w:cs="Calibri"/>
                <w:noProof w:val="0"/>
                <w:color w:val="000000"/>
                <w:sz w:val="22"/>
                <w:szCs w:val="22"/>
              </w:rPr>
            </w:pPr>
            <w:r>
              <w:rPr>
                <w:rFonts w:ascii="Calibri" w:hAnsi="Calibri" w:cs="Calibri"/>
                <w:color w:val="000000"/>
                <w:sz w:val="22"/>
                <w:szCs w:val="22"/>
              </w:rPr>
              <w:t xml:space="preserve">01110 </w:t>
            </w:r>
            <w:r>
              <w:rPr>
                <w:rFonts w:ascii="Calibri" w:hAnsi="Calibri" w:cs="Angsana New"/>
                <w:color w:val="000000"/>
                <w:sz w:val="22"/>
                <w:szCs w:val="22"/>
                <w:cs/>
                <w:lang w:bidi="th-TH"/>
              </w:rPr>
              <w:t>พาณิชย์นาวี</w:t>
            </w:r>
          </w:p>
        </w:tc>
        <w:tc>
          <w:tcPr>
            <w:tcW w:w="3143" w:type="dxa"/>
            <w:gridSpan w:val="2"/>
          </w:tcPr>
          <w:p w14:paraId="7F8B536B" w14:textId="77777777" w:rsidR="00645F1D" w:rsidRDefault="00645F1D" w:rsidP="00D512AA">
            <w:pPr>
              <w:rPr>
                <w:rFonts w:ascii="Calibri" w:hAnsi="Calibri" w:cs="Calibri"/>
                <w:color w:val="000000"/>
                <w:sz w:val="22"/>
                <w:szCs w:val="22"/>
              </w:rPr>
            </w:pPr>
          </w:p>
        </w:tc>
      </w:tr>
      <w:tr w:rsidR="00645F1D" w:rsidRPr="00D512AA" w14:paraId="1D97018B" w14:textId="1F0C1999" w:rsidTr="00D9669E">
        <w:tc>
          <w:tcPr>
            <w:tcW w:w="2775" w:type="dxa"/>
          </w:tcPr>
          <w:p w14:paraId="39601AD1" w14:textId="6DA548E7" w:rsidR="00645F1D" w:rsidRPr="00D512AA" w:rsidRDefault="00645F1D" w:rsidP="00D512AA">
            <w:pPr>
              <w:rPr>
                <w:rFonts w:asciiTheme="minorHAnsi" w:hAnsiTheme="minorHAnsi" w:cstheme="minorHAnsi"/>
                <w:noProof w:val="0"/>
                <w:color w:val="000000"/>
                <w:sz w:val="22"/>
                <w:szCs w:val="22"/>
              </w:rPr>
            </w:pPr>
            <w:r w:rsidRPr="00D512AA">
              <w:rPr>
                <w:rFonts w:asciiTheme="minorHAnsi" w:hAnsiTheme="minorHAnsi" w:cstheme="minorHAnsi"/>
                <w:sz w:val="22"/>
                <w:szCs w:val="22"/>
              </w:rPr>
              <w:t xml:space="preserve">BOT Business Code </w:t>
            </w:r>
            <w:r w:rsidRPr="00D512AA">
              <w:rPr>
                <w:rFonts w:asciiTheme="minorHAnsi" w:hAnsiTheme="minorHAnsi" w:cs="Angsana New"/>
                <w:sz w:val="22"/>
                <w:szCs w:val="22"/>
                <w:cs/>
                <w:lang w:bidi="th-TH"/>
              </w:rPr>
              <w:t xml:space="preserve">: </w:t>
            </w:r>
          </w:p>
        </w:tc>
        <w:tc>
          <w:tcPr>
            <w:tcW w:w="3208" w:type="dxa"/>
            <w:gridSpan w:val="2"/>
          </w:tcPr>
          <w:p w14:paraId="36F19453" w14:textId="7CF5FEB4" w:rsidR="00645F1D" w:rsidRPr="00262389" w:rsidRDefault="00645F1D" w:rsidP="00D512AA">
            <w:pPr>
              <w:rPr>
                <w:rFonts w:ascii="Calibri" w:hAnsi="Calibri" w:cs="Calibri"/>
                <w:noProof w:val="0"/>
                <w:color w:val="000000"/>
                <w:sz w:val="22"/>
                <w:szCs w:val="22"/>
              </w:rPr>
            </w:pPr>
            <w:r>
              <w:rPr>
                <w:rFonts w:ascii="Calibri" w:hAnsi="Calibri" w:cs="Calibri"/>
                <w:color w:val="000000"/>
                <w:sz w:val="22"/>
                <w:szCs w:val="22"/>
              </w:rPr>
              <w:t xml:space="preserve">84060 </w:t>
            </w:r>
            <w:r>
              <w:rPr>
                <w:rFonts w:ascii="Calibri" w:hAnsi="Calibri" w:cs="Angsana New"/>
                <w:color w:val="000000"/>
                <w:sz w:val="22"/>
                <w:szCs w:val="22"/>
                <w:cs/>
                <w:lang w:bidi="th-TH"/>
              </w:rPr>
              <w:t>การขนส่งทางน้ำระหว่างประเทศ</w:t>
            </w:r>
          </w:p>
        </w:tc>
        <w:tc>
          <w:tcPr>
            <w:tcW w:w="3143" w:type="dxa"/>
            <w:gridSpan w:val="2"/>
          </w:tcPr>
          <w:p w14:paraId="2E3EC173" w14:textId="77777777" w:rsidR="00645F1D" w:rsidRDefault="00645F1D" w:rsidP="00D512AA">
            <w:pPr>
              <w:rPr>
                <w:rFonts w:ascii="Calibri" w:hAnsi="Calibri" w:cs="Calibri"/>
                <w:color w:val="000000"/>
                <w:sz w:val="22"/>
                <w:szCs w:val="22"/>
              </w:rPr>
            </w:pPr>
          </w:p>
        </w:tc>
      </w:tr>
      <w:tr w:rsidR="00645F1D" w:rsidRPr="00D512AA" w14:paraId="6F846D20" w14:textId="38901B77" w:rsidTr="00D9669E">
        <w:tc>
          <w:tcPr>
            <w:tcW w:w="2775" w:type="dxa"/>
          </w:tcPr>
          <w:p w14:paraId="4522F6F4" w14:textId="0EC38881" w:rsidR="00645F1D" w:rsidRPr="00D512AA" w:rsidRDefault="00645F1D" w:rsidP="00D512AA">
            <w:pPr>
              <w:rPr>
                <w:rFonts w:asciiTheme="minorHAnsi" w:hAnsiTheme="minorHAnsi" w:cstheme="minorHAnsi"/>
                <w:noProof w:val="0"/>
                <w:color w:val="000000"/>
                <w:sz w:val="22"/>
                <w:szCs w:val="22"/>
              </w:rPr>
            </w:pPr>
            <w:r w:rsidRPr="00D512AA">
              <w:rPr>
                <w:rFonts w:asciiTheme="minorHAnsi" w:hAnsiTheme="minorHAnsi" w:cstheme="minorHAnsi"/>
                <w:sz w:val="22"/>
                <w:szCs w:val="22"/>
              </w:rPr>
              <w:t>Credit Type</w:t>
            </w:r>
          </w:p>
        </w:tc>
        <w:tc>
          <w:tcPr>
            <w:tcW w:w="3208" w:type="dxa"/>
            <w:gridSpan w:val="2"/>
          </w:tcPr>
          <w:p w14:paraId="6968D717" w14:textId="5192849B" w:rsidR="00645F1D" w:rsidRPr="00262389" w:rsidRDefault="00645F1D" w:rsidP="00D512AA">
            <w:pPr>
              <w:rPr>
                <w:rFonts w:ascii="Calibri" w:hAnsi="Calibri" w:cs="Calibri"/>
                <w:noProof w:val="0"/>
                <w:color w:val="000000"/>
                <w:sz w:val="22"/>
                <w:szCs w:val="22"/>
              </w:rPr>
            </w:pPr>
            <w:r>
              <w:rPr>
                <w:rFonts w:ascii="Calibri" w:hAnsi="Calibri" w:cs="Calibri"/>
                <w:color w:val="000000"/>
                <w:sz w:val="22"/>
                <w:szCs w:val="22"/>
              </w:rPr>
              <w:t>Specific Project Limit</w:t>
            </w:r>
          </w:p>
        </w:tc>
        <w:tc>
          <w:tcPr>
            <w:tcW w:w="3143" w:type="dxa"/>
            <w:gridSpan w:val="2"/>
          </w:tcPr>
          <w:p w14:paraId="0B7A7109" w14:textId="77777777" w:rsidR="00645F1D" w:rsidRDefault="00645F1D" w:rsidP="00D512AA">
            <w:pPr>
              <w:rPr>
                <w:rFonts w:ascii="Calibri" w:hAnsi="Calibri" w:cs="Calibri"/>
                <w:color w:val="000000"/>
                <w:sz w:val="22"/>
                <w:szCs w:val="22"/>
              </w:rPr>
            </w:pPr>
          </w:p>
        </w:tc>
      </w:tr>
      <w:tr w:rsidR="00645F1D" w:rsidRPr="00D512AA" w14:paraId="74EE5444" w14:textId="734F20B6" w:rsidTr="00D9669E">
        <w:tc>
          <w:tcPr>
            <w:tcW w:w="2775" w:type="dxa"/>
          </w:tcPr>
          <w:p w14:paraId="465B558B" w14:textId="5C702964" w:rsidR="00645F1D" w:rsidRPr="00D512AA" w:rsidRDefault="00645F1D" w:rsidP="00D512AA">
            <w:pPr>
              <w:rPr>
                <w:rFonts w:asciiTheme="minorHAnsi" w:hAnsiTheme="minorHAnsi" w:cstheme="minorHAnsi"/>
                <w:noProof w:val="0"/>
                <w:color w:val="000000"/>
                <w:sz w:val="22"/>
                <w:szCs w:val="22"/>
              </w:rPr>
            </w:pPr>
            <w:r w:rsidRPr="00D512AA">
              <w:rPr>
                <w:rFonts w:asciiTheme="minorHAnsi" w:hAnsiTheme="minorHAnsi" w:cstheme="minorHAnsi"/>
                <w:sz w:val="22"/>
                <w:szCs w:val="22"/>
              </w:rPr>
              <w:t>Currency</w:t>
            </w:r>
          </w:p>
        </w:tc>
        <w:tc>
          <w:tcPr>
            <w:tcW w:w="3208" w:type="dxa"/>
            <w:gridSpan w:val="2"/>
          </w:tcPr>
          <w:p w14:paraId="38ED8525" w14:textId="10F85EE6" w:rsidR="00645F1D" w:rsidRPr="00D512AA" w:rsidRDefault="00645F1D" w:rsidP="00D512AA">
            <w:pPr>
              <w:rPr>
                <w:rFonts w:asciiTheme="minorHAnsi" w:hAnsiTheme="minorHAnsi" w:cstheme="minorHAnsi"/>
                <w:noProof w:val="0"/>
                <w:color w:val="000000"/>
                <w:sz w:val="22"/>
                <w:szCs w:val="22"/>
              </w:rPr>
            </w:pPr>
            <w:r w:rsidRPr="00D512AA">
              <w:rPr>
                <w:rFonts w:asciiTheme="minorHAnsi" w:hAnsiTheme="minorHAnsi" w:cstheme="minorHAnsi"/>
                <w:sz w:val="22"/>
                <w:szCs w:val="22"/>
              </w:rPr>
              <w:t>THB</w:t>
            </w:r>
          </w:p>
        </w:tc>
        <w:tc>
          <w:tcPr>
            <w:tcW w:w="3143" w:type="dxa"/>
            <w:gridSpan w:val="2"/>
          </w:tcPr>
          <w:p w14:paraId="3DA6DA08" w14:textId="77777777" w:rsidR="00645F1D" w:rsidRPr="00D512AA" w:rsidRDefault="00645F1D" w:rsidP="00D512AA">
            <w:pPr>
              <w:rPr>
                <w:rFonts w:asciiTheme="minorHAnsi" w:hAnsiTheme="minorHAnsi" w:cstheme="minorHAnsi"/>
                <w:sz w:val="22"/>
                <w:szCs w:val="22"/>
              </w:rPr>
            </w:pPr>
          </w:p>
        </w:tc>
      </w:tr>
      <w:tr w:rsidR="00645F1D" w:rsidRPr="00D512AA" w14:paraId="3686D002" w14:textId="45073EBF" w:rsidTr="00D9669E">
        <w:tc>
          <w:tcPr>
            <w:tcW w:w="2775" w:type="dxa"/>
          </w:tcPr>
          <w:p w14:paraId="12231937" w14:textId="666F81C7" w:rsidR="00645F1D" w:rsidRPr="00262389" w:rsidRDefault="00645F1D" w:rsidP="00D512AA">
            <w:pPr>
              <w:rPr>
                <w:rFonts w:ascii="Calibri" w:hAnsi="Calibri" w:cs="Calibri"/>
                <w:noProof w:val="0"/>
                <w:color w:val="000000"/>
                <w:sz w:val="22"/>
                <w:szCs w:val="22"/>
              </w:rPr>
            </w:pPr>
            <w:r>
              <w:rPr>
                <w:rFonts w:ascii="Calibri" w:hAnsi="Calibri" w:cs="Calibri"/>
                <w:color w:val="000000"/>
                <w:sz w:val="22"/>
                <w:szCs w:val="22"/>
              </w:rPr>
              <w:t>Old Limit Amount</w:t>
            </w:r>
          </w:p>
        </w:tc>
        <w:tc>
          <w:tcPr>
            <w:tcW w:w="3208" w:type="dxa"/>
            <w:gridSpan w:val="2"/>
          </w:tcPr>
          <w:p w14:paraId="678B0D1F" w14:textId="5ED2A1B5" w:rsidR="00645F1D" w:rsidRPr="00262389" w:rsidRDefault="00645F1D" w:rsidP="00D512AA">
            <w:pPr>
              <w:rPr>
                <w:rFonts w:ascii="Calibri" w:hAnsi="Calibri" w:cs="Calibri"/>
                <w:noProof w:val="0"/>
                <w:color w:val="000000"/>
                <w:sz w:val="22"/>
                <w:szCs w:val="22"/>
              </w:rPr>
            </w:pPr>
            <w:r>
              <w:rPr>
                <w:rFonts w:ascii="Calibri" w:hAnsi="Calibri" w:cs="Calibri"/>
                <w:color w:val="000000"/>
                <w:sz w:val="22"/>
                <w:szCs w:val="22"/>
              </w:rPr>
              <w:t>100,000,000</w:t>
            </w:r>
            <w:r>
              <w:rPr>
                <w:rFonts w:ascii="Calibri" w:hAnsi="Calibri" w:cs="Angsana New"/>
                <w:color w:val="000000"/>
                <w:sz w:val="22"/>
                <w:szCs w:val="22"/>
                <w:cs/>
                <w:lang w:bidi="th-TH"/>
              </w:rPr>
              <w:t>.</w:t>
            </w:r>
            <w:r>
              <w:rPr>
                <w:rFonts w:ascii="Calibri" w:hAnsi="Calibri" w:cs="Calibri"/>
                <w:color w:val="000000"/>
                <w:sz w:val="22"/>
                <w:szCs w:val="22"/>
              </w:rPr>
              <w:t>00</w:t>
            </w:r>
          </w:p>
        </w:tc>
        <w:tc>
          <w:tcPr>
            <w:tcW w:w="3143" w:type="dxa"/>
            <w:gridSpan w:val="2"/>
          </w:tcPr>
          <w:p w14:paraId="41FEF70F" w14:textId="77777777" w:rsidR="00645F1D" w:rsidRDefault="00645F1D" w:rsidP="00D512AA">
            <w:pPr>
              <w:rPr>
                <w:rFonts w:ascii="Calibri" w:hAnsi="Calibri" w:cs="Calibri"/>
                <w:color w:val="000000"/>
                <w:sz w:val="22"/>
                <w:szCs w:val="22"/>
              </w:rPr>
            </w:pPr>
          </w:p>
        </w:tc>
      </w:tr>
      <w:tr w:rsidR="00645F1D" w:rsidRPr="00D512AA" w14:paraId="1EA5876C" w14:textId="6D58D3D6" w:rsidTr="00D9669E">
        <w:tc>
          <w:tcPr>
            <w:tcW w:w="2775" w:type="dxa"/>
          </w:tcPr>
          <w:p w14:paraId="6CE6A5EE" w14:textId="40ED30A2" w:rsidR="00645F1D" w:rsidRPr="00262389" w:rsidRDefault="00645F1D" w:rsidP="00D512AA">
            <w:pPr>
              <w:rPr>
                <w:rFonts w:ascii="Calibri" w:hAnsi="Calibri" w:cs="Calibri"/>
                <w:noProof w:val="0"/>
                <w:color w:val="000000"/>
                <w:sz w:val="22"/>
                <w:szCs w:val="22"/>
              </w:rPr>
            </w:pPr>
            <w:r>
              <w:rPr>
                <w:rFonts w:ascii="Calibri" w:hAnsi="Calibri" w:cs="Calibri"/>
                <w:color w:val="000000"/>
                <w:sz w:val="22"/>
                <w:szCs w:val="22"/>
              </w:rPr>
              <w:t>Limit Amount Increase</w:t>
            </w:r>
            <w:r>
              <w:rPr>
                <w:rFonts w:ascii="Calibri" w:hAnsi="Calibri" w:cs="Angsana New"/>
                <w:color w:val="000000"/>
                <w:sz w:val="22"/>
                <w:szCs w:val="22"/>
                <w:cs/>
                <w:lang w:bidi="th-TH"/>
              </w:rPr>
              <w:t>/</w:t>
            </w:r>
            <w:r>
              <w:rPr>
                <w:rFonts w:ascii="Calibri" w:hAnsi="Calibri" w:cs="Calibri"/>
                <w:color w:val="000000"/>
                <w:sz w:val="22"/>
                <w:szCs w:val="22"/>
              </w:rPr>
              <w:t>Decrease</w:t>
            </w:r>
          </w:p>
        </w:tc>
        <w:tc>
          <w:tcPr>
            <w:tcW w:w="3208" w:type="dxa"/>
            <w:gridSpan w:val="2"/>
          </w:tcPr>
          <w:p w14:paraId="6778870E" w14:textId="274C9B43" w:rsidR="00645F1D" w:rsidRPr="00262389" w:rsidRDefault="00645F1D" w:rsidP="00D512AA">
            <w:pPr>
              <w:rPr>
                <w:rFonts w:ascii="Calibri" w:hAnsi="Calibri" w:cs="Calibri"/>
                <w:noProof w:val="0"/>
                <w:color w:val="000000"/>
                <w:sz w:val="22"/>
                <w:szCs w:val="22"/>
              </w:rPr>
            </w:pPr>
            <w:r>
              <w:rPr>
                <w:rFonts w:ascii="Calibri" w:hAnsi="Calibri" w:cs="Calibri"/>
                <w:color w:val="000000"/>
                <w:sz w:val="22"/>
                <w:szCs w:val="22"/>
              </w:rPr>
              <w:t>30,000,000</w:t>
            </w:r>
            <w:r>
              <w:rPr>
                <w:rFonts w:ascii="Calibri" w:hAnsi="Calibri" w:cs="Angsana New"/>
                <w:color w:val="000000"/>
                <w:sz w:val="22"/>
                <w:szCs w:val="22"/>
                <w:cs/>
                <w:lang w:bidi="th-TH"/>
              </w:rPr>
              <w:t>.</w:t>
            </w:r>
            <w:r>
              <w:rPr>
                <w:rFonts w:ascii="Calibri" w:hAnsi="Calibri" w:cs="Calibri"/>
                <w:color w:val="000000"/>
                <w:sz w:val="22"/>
                <w:szCs w:val="22"/>
              </w:rPr>
              <w:t>00</w:t>
            </w:r>
          </w:p>
        </w:tc>
        <w:tc>
          <w:tcPr>
            <w:tcW w:w="3143" w:type="dxa"/>
            <w:gridSpan w:val="2"/>
          </w:tcPr>
          <w:p w14:paraId="03C3AD56" w14:textId="77777777" w:rsidR="00645F1D" w:rsidRDefault="00645F1D" w:rsidP="00D512AA">
            <w:pPr>
              <w:rPr>
                <w:rFonts w:ascii="Calibri" w:hAnsi="Calibri" w:cs="Calibri"/>
                <w:color w:val="000000"/>
                <w:sz w:val="22"/>
                <w:szCs w:val="22"/>
              </w:rPr>
            </w:pPr>
          </w:p>
        </w:tc>
      </w:tr>
      <w:tr w:rsidR="00645F1D" w:rsidRPr="00D512AA" w14:paraId="651BF15F" w14:textId="04DD61A3" w:rsidTr="00D9669E">
        <w:tc>
          <w:tcPr>
            <w:tcW w:w="2775" w:type="dxa"/>
          </w:tcPr>
          <w:p w14:paraId="4F48EE29" w14:textId="1433EE60" w:rsidR="00645F1D" w:rsidRPr="00262389" w:rsidRDefault="00645F1D" w:rsidP="00D512AA">
            <w:pPr>
              <w:rPr>
                <w:rFonts w:ascii="Calibri" w:hAnsi="Calibri" w:cs="Calibri"/>
                <w:noProof w:val="0"/>
                <w:color w:val="000000"/>
                <w:sz w:val="22"/>
                <w:szCs w:val="22"/>
              </w:rPr>
            </w:pPr>
            <w:r>
              <w:rPr>
                <w:rFonts w:ascii="Calibri" w:hAnsi="Calibri" w:cs="Calibri"/>
                <w:color w:val="000000"/>
                <w:sz w:val="22"/>
                <w:szCs w:val="22"/>
              </w:rPr>
              <w:t>Total Limit Amount</w:t>
            </w:r>
          </w:p>
        </w:tc>
        <w:tc>
          <w:tcPr>
            <w:tcW w:w="3208" w:type="dxa"/>
            <w:gridSpan w:val="2"/>
          </w:tcPr>
          <w:p w14:paraId="3BE57003" w14:textId="211DEDAE" w:rsidR="00645F1D" w:rsidRPr="00262389" w:rsidRDefault="00645F1D" w:rsidP="00D512AA">
            <w:pPr>
              <w:rPr>
                <w:rFonts w:ascii="Calibri" w:hAnsi="Calibri" w:cs="Calibri"/>
                <w:noProof w:val="0"/>
                <w:color w:val="000000"/>
                <w:sz w:val="22"/>
                <w:szCs w:val="22"/>
              </w:rPr>
            </w:pPr>
            <w:r>
              <w:rPr>
                <w:rFonts w:ascii="Calibri" w:hAnsi="Calibri" w:cs="Calibri"/>
                <w:color w:val="000000"/>
                <w:sz w:val="22"/>
                <w:szCs w:val="22"/>
              </w:rPr>
              <w:t>130,000,000</w:t>
            </w:r>
            <w:r>
              <w:rPr>
                <w:rFonts w:ascii="Calibri" w:hAnsi="Calibri" w:cs="Angsana New"/>
                <w:color w:val="000000"/>
                <w:sz w:val="22"/>
                <w:szCs w:val="22"/>
                <w:cs/>
                <w:lang w:bidi="th-TH"/>
              </w:rPr>
              <w:t>.</w:t>
            </w:r>
            <w:r>
              <w:rPr>
                <w:rFonts w:ascii="Calibri" w:hAnsi="Calibri" w:cs="Calibri"/>
                <w:color w:val="000000"/>
                <w:sz w:val="22"/>
                <w:szCs w:val="22"/>
              </w:rPr>
              <w:t>00</w:t>
            </w:r>
          </w:p>
        </w:tc>
        <w:tc>
          <w:tcPr>
            <w:tcW w:w="3143" w:type="dxa"/>
            <w:gridSpan w:val="2"/>
          </w:tcPr>
          <w:p w14:paraId="3BF74FD4" w14:textId="77777777" w:rsidR="00645F1D" w:rsidRDefault="00645F1D" w:rsidP="00D512AA">
            <w:pPr>
              <w:rPr>
                <w:rFonts w:ascii="Calibri" w:hAnsi="Calibri" w:cs="Calibri"/>
                <w:color w:val="000000"/>
                <w:sz w:val="22"/>
                <w:szCs w:val="22"/>
              </w:rPr>
            </w:pPr>
          </w:p>
        </w:tc>
      </w:tr>
      <w:tr w:rsidR="00645F1D" w:rsidRPr="00D512AA" w14:paraId="3F50B142" w14:textId="19BE58E7" w:rsidTr="00D9669E">
        <w:tc>
          <w:tcPr>
            <w:tcW w:w="2775" w:type="dxa"/>
          </w:tcPr>
          <w:p w14:paraId="539B05CF" w14:textId="24211F67" w:rsidR="00645F1D" w:rsidRPr="00D512AA" w:rsidRDefault="00645F1D" w:rsidP="00D512AA">
            <w:pPr>
              <w:rPr>
                <w:rFonts w:asciiTheme="minorHAnsi" w:hAnsiTheme="minorHAnsi" w:cstheme="minorHAnsi"/>
                <w:noProof w:val="0"/>
                <w:color w:val="000000"/>
                <w:sz w:val="22"/>
                <w:szCs w:val="22"/>
              </w:rPr>
            </w:pPr>
            <w:r w:rsidRPr="00D512AA">
              <w:rPr>
                <w:rFonts w:asciiTheme="minorHAnsi" w:hAnsiTheme="minorHAnsi" w:cstheme="minorHAnsi"/>
                <w:sz w:val="22"/>
                <w:szCs w:val="22"/>
              </w:rPr>
              <w:t>Source of Fund and Ratio</w:t>
            </w:r>
          </w:p>
        </w:tc>
        <w:tc>
          <w:tcPr>
            <w:tcW w:w="3208" w:type="dxa"/>
            <w:gridSpan w:val="2"/>
          </w:tcPr>
          <w:p w14:paraId="7D3AB534" w14:textId="14AE0FFD" w:rsidR="00645F1D" w:rsidRPr="00D512AA" w:rsidRDefault="00645F1D" w:rsidP="00D512AA">
            <w:pPr>
              <w:rPr>
                <w:rFonts w:asciiTheme="minorHAnsi" w:hAnsiTheme="minorHAnsi" w:cstheme="minorHAnsi"/>
                <w:noProof w:val="0"/>
                <w:color w:val="000000"/>
                <w:sz w:val="22"/>
                <w:szCs w:val="22"/>
              </w:rPr>
            </w:pPr>
            <w:r w:rsidRPr="00D512AA">
              <w:rPr>
                <w:rFonts w:asciiTheme="minorHAnsi" w:hAnsiTheme="minorHAnsi" w:cstheme="minorHAnsi"/>
                <w:sz w:val="22"/>
                <w:szCs w:val="22"/>
              </w:rPr>
              <w:t>EXIM 100</w:t>
            </w:r>
            <w:r w:rsidRPr="00D512AA">
              <w:rPr>
                <w:rFonts w:asciiTheme="minorHAnsi" w:hAnsiTheme="minorHAnsi" w:cs="Angsana New"/>
                <w:sz w:val="22"/>
                <w:szCs w:val="22"/>
                <w:cs/>
                <w:lang w:bidi="th-TH"/>
              </w:rPr>
              <w:t>%</w:t>
            </w:r>
          </w:p>
        </w:tc>
        <w:tc>
          <w:tcPr>
            <w:tcW w:w="3143" w:type="dxa"/>
            <w:gridSpan w:val="2"/>
          </w:tcPr>
          <w:p w14:paraId="36654413" w14:textId="77777777" w:rsidR="00645F1D" w:rsidRPr="00D512AA" w:rsidRDefault="00645F1D" w:rsidP="00D512AA">
            <w:pPr>
              <w:rPr>
                <w:rFonts w:asciiTheme="minorHAnsi" w:hAnsiTheme="minorHAnsi" w:cstheme="minorHAnsi"/>
                <w:sz w:val="22"/>
                <w:szCs w:val="22"/>
              </w:rPr>
            </w:pPr>
          </w:p>
        </w:tc>
      </w:tr>
      <w:tr w:rsidR="00645F1D" w:rsidRPr="00D512AA" w14:paraId="3600FB40" w14:textId="65F1628B" w:rsidTr="00D9669E">
        <w:tc>
          <w:tcPr>
            <w:tcW w:w="2775" w:type="dxa"/>
          </w:tcPr>
          <w:p w14:paraId="15ACF9A9" w14:textId="6D308727" w:rsidR="00645F1D" w:rsidRPr="00D512AA" w:rsidRDefault="00645F1D" w:rsidP="00D512AA">
            <w:pPr>
              <w:rPr>
                <w:rFonts w:asciiTheme="minorHAnsi" w:hAnsiTheme="minorHAnsi" w:cstheme="minorHAnsi"/>
                <w:noProof w:val="0"/>
                <w:color w:val="000000"/>
                <w:sz w:val="22"/>
                <w:szCs w:val="22"/>
              </w:rPr>
            </w:pPr>
            <w:r w:rsidRPr="00D512AA">
              <w:rPr>
                <w:rFonts w:asciiTheme="minorHAnsi" w:hAnsiTheme="minorHAnsi" w:cstheme="minorHAnsi"/>
                <w:sz w:val="22"/>
                <w:szCs w:val="22"/>
              </w:rPr>
              <w:t>Main Purpose Code</w:t>
            </w:r>
          </w:p>
        </w:tc>
        <w:tc>
          <w:tcPr>
            <w:tcW w:w="3208" w:type="dxa"/>
            <w:gridSpan w:val="2"/>
          </w:tcPr>
          <w:p w14:paraId="27F28337" w14:textId="18C9CAC3" w:rsidR="00645F1D" w:rsidRPr="00D512AA" w:rsidRDefault="00645F1D" w:rsidP="00D512AA">
            <w:pPr>
              <w:rPr>
                <w:rFonts w:ascii="Calibri" w:hAnsi="Calibri" w:cs="Calibri"/>
                <w:noProof w:val="0"/>
                <w:color w:val="000000"/>
                <w:sz w:val="22"/>
                <w:szCs w:val="22"/>
              </w:rPr>
            </w:pPr>
            <w:r>
              <w:rPr>
                <w:rFonts w:ascii="Calibri" w:hAnsi="Calibri" w:cs="Calibri"/>
                <w:color w:val="000000"/>
                <w:sz w:val="22"/>
                <w:szCs w:val="22"/>
              </w:rPr>
              <w:t xml:space="preserve">21110 </w:t>
            </w:r>
            <w:r>
              <w:rPr>
                <w:rFonts w:ascii="Calibri" w:hAnsi="Calibri" w:cs="Angsana New"/>
                <w:color w:val="000000"/>
                <w:sz w:val="22"/>
                <w:szCs w:val="22"/>
                <w:cs/>
                <w:lang w:bidi="th-TH"/>
              </w:rPr>
              <w:t>พาณิชย์นาวี/ขนส่งทางน้ำ</w:t>
            </w:r>
          </w:p>
        </w:tc>
        <w:tc>
          <w:tcPr>
            <w:tcW w:w="3143" w:type="dxa"/>
            <w:gridSpan w:val="2"/>
          </w:tcPr>
          <w:p w14:paraId="785E5FEF" w14:textId="77777777" w:rsidR="00645F1D" w:rsidRDefault="00645F1D" w:rsidP="00D512AA">
            <w:pPr>
              <w:rPr>
                <w:rFonts w:ascii="Calibri" w:hAnsi="Calibri" w:cs="Calibri"/>
                <w:color w:val="000000"/>
                <w:sz w:val="22"/>
                <w:szCs w:val="22"/>
              </w:rPr>
            </w:pPr>
          </w:p>
        </w:tc>
      </w:tr>
      <w:tr w:rsidR="00645F1D" w:rsidRPr="00D512AA" w14:paraId="43F2E029" w14:textId="5793542D" w:rsidTr="00D9669E">
        <w:tc>
          <w:tcPr>
            <w:tcW w:w="2775" w:type="dxa"/>
          </w:tcPr>
          <w:p w14:paraId="5EB392D3" w14:textId="1438620E" w:rsidR="00645F1D" w:rsidRPr="00D512AA" w:rsidRDefault="00645F1D" w:rsidP="00D512AA">
            <w:pPr>
              <w:rPr>
                <w:rFonts w:asciiTheme="minorHAnsi" w:hAnsiTheme="minorHAnsi" w:cstheme="minorHAnsi"/>
                <w:noProof w:val="0"/>
                <w:color w:val="000000"/>
                <w:sz w:val="22"/>
                <w:szCs w:val="22"/>
              </w:rPr>
            </w:pPr>
            <w:r w:rsidRPr="00D512AA">
              <w:rPr>
                <w:rFonts w:asciiTheme="minorHAnsi" w:hAnsiTheme="minorHAnsi" w:cstheme="minorHAnsi"/>
                <w:sz w:val="22"/>
                <w:szCs w:val="22"/>
              </w:rPr>
              <w:t>Business Type</w:t>
            </w:r>
          </w:p>
        </w:tc>
        <w:tc>
          <w:tcPr>
            <w:tcW w:w="3208" w:type="dxa"/>
            <w:gridSpan w:val="2"/>
          </w:tcPr>
          <w:p w14:paraId="2A149AEB" w14:textId="0CF5A65A" w:rsidR="00645F1D" w:rsidRPr="00D512AA" w:rsidRDefault="00645F1D" w:rsidP="00D512AA">
            <w:pPr>
              <w:rPr>
                <w:rFonts w:ascii="Calibri" w:hAnsi="Calibri" w:cs="Calibri"/>
                <w:noProof w:val="0"/>
                <w:color w:val="000000"/>
                <w:sz w:val="22"/>
                <w:szCs w:val="22"/>
              </w:rPr>
            </w:pPr>
            <w:r>
              <w:rPr>
                <w:rFonts w:ascii="Calibri" w:hAnsi="Calibri" w:cs="Calibri"/>
                <w:color w:val="000000"/>
                <w:sz w:val="22"/>
                <w:szCs w:val="22"/>
              </w:rPr>
              <w:t>Transport ship order</w:t>
            </w:r>
          </w:p>
        </w:tc>
        <w:tc>
          <w:tcPr>
            <w:tcW w:w="3143" w:type="dxa"/>
            <w:gridSpan w:val="2"/>
          </w:tcPr>
          <w:p w14:paraId="4A112208" w14:textId="77777777" w:rsidR="00645F1D" w:rsidRDefault="00645F1D" w:rsidP="00D512AA">
            <w:pPr>
              <w:rPr>
                <w:rFonts w:ascii="Calibri" w:hAnsi="Calibri" w:cs="Calibri"/>
                <w:color w:val="000000"/>
                <w:sz w:val="22"/>
                <w:szCs w:val="22"/>
              </w:rPr>
            </w:pPr>
          </w:p>
        </w:tc>
      </w:tr>
      <w:tr w:rsidR="00645F1D" w:rsidRPr="00D512AA" w14:paraId="6509291B" w14:textId="0E536506" w:rsidTr="00D9669E">
        <w:tc>
          <w:tcPr>
            <w:tcW w:w="2775" w:type="dxa"/>
          </w:tcPr>
          <w:p w14:paraId="578E5A3D" w14:textId="01FCA0E1" w:rsidR="00645F1D" w:rsidRPr="00D512AA" w:rsidRDefault="00645F1D" w:rsidP="00D512AA">
            <w:pPr>
              <w:rPr>
                <w:rFonts w:asciiTheme="minorHAnsi" w:hAnsiTheme="minorHAnsi" w:cstheme="minorHAnsi"/>
                <w:noProof w:val="0"/>
                <w:color w:val="000000"/>
                <w:sz w:val="22"/>
                <w:szCs w:val="22"/>
              </w:rPr>
            </w:pPr>
            <w:r w:rsidRPr="00D512AA">
              <w:rPr>
                <w:rFonts w:asciiTheme="minorHAnsi" w:hAnsiTheme="minorHAnsi" w:cstheme="minorHAnsi"/>
                <w:sz w:val="22"/>
                <w:szCs w:val="22"/>
              </w:rPr>
              <w:t>Condition Deposit</w:t>
            </w:r>
          </w:p>
        </w:tc>
        <w:tc>
          <w:tcPr>
            <w:tcW w:w="3208" w:type="dxa"/>
            <w:gridSpan w:val="2"/>
          </w:tcPr>
          <w:p w14:paraId="0B28ABBB" w14:textId="46FB90E7" w:rsidR="00645F1D" w:rsidRPr="00D512AA" w:rsidRDefault="00645F1D" w:rsidP="00D512AA">
            <w:pPr>
              <w:rPr>
                <w:rFonts w:asciiTheme="minorHAnsi" w:hAnsiTheme="minorHAnsi" w:cstheme="minorHAnsi"/>
                <w:noProof w:val="0"/>
                <w:color w:val="000000"/>
                <w:sz w:val="22"/>
                <w:szCs w:val="22"/>
              </w:rPr>
            </w:pPr>
          </w:p>
        </w:tc>
        <w:tc>
          <w:tcPr>
            <w:tcW w:w="3143" w:type="dxa"/>
            <w:gridSpan w:val="2"/>
          </w:tcPr>
          <w:p w14:paraId="30576209" w14:textId="77777777" w:rsidR="00645F1D" w:rsidRPr="00D512AA" w:rsidRDefault="00645F1D" w:rsidP="00D512AA">
            <w:pPr>
              <w:rPr>
                <w:rFonts w:asciiTheme="minorHAnsi" w:hAnsiTheme="minorHAnsi" w:cstheme="minorHAnsi"/>
                <w:noProof w:val="0"/>
                <w:color w:val="000000"/>
                <w:sz w:val="22"/>
                <w:szCs w:val="22"/>
              </w:rPr>
            </w:pPr>
          </w:p>
        </w:tc>
      </w:tr>
      <w:tr w:rsidR="00645F1D" w:rsidRPr="00D512AA" w14:paraId="5A2D6F71" w14:textId="2358B85B" w:rsidTr="00D9669E">
        <w:tc>
          <w:tcPr>
            <w:tcW w:w="2775" w:type="dxa"/>
          </w:tcPr>
          <w:p w14:paraId="2B7AD00B" w14:textId="4E385BD3" w:rsidR="00645F1D" w:rsidRPr="00D512AA" w:rsidRDefault="00645F1D" w:rsidP="00D512AA">
            <w:pPr>
              <w:rPr>
                <w:rFonts w:asciiTheme="minorHAnsi" w:hAnsiTheme="minorHAnsi" w:cstheme="minorHAnsi"/>
                <w:noProof w:val="0"/>
                <w:color w:val="000000"/>
                <w:sz w:val="22"/>
                <w:szCs w:val="22"/>
              </w:rPr>
            </w:pPr>
            <w:r w:rsidRPr="00D512AA">
              <w:rPr>
                <w:rFonts w:asciiTheme="minorHAnsi" w:hAnsiTheme="minorHAnsi" w:cstheme="minorHAnsi"/>
                <w:sz w:val="22"/>
                <w:szCs w:val="22"/>
              </w:rPr>
              <w:t>Interest</w:t>
            </w:r>
          </w:p>
        </w:tc>
        <w:tc>
          <w:tcPr>
            <w:tcW w:w="3208" w:type="dxa"/>
            <w:gridSpan w:val="2"/>
          </w:tcPr>
          <w:p w14:paraId="218C0AAB" w14:textId="37BBCA44" w:rsidR="00645F1D" w:rsidRPr="00262389" w:rsidRDefault="00645F1D" w:rsidP="00D512AA">
            <w:pPr>
              <w:rPr>
                <w:rFonts w:ascii="Calibri" w:hAnsi="Calibri" w:cs="Calibri"/>
                <w:noProof w:val="0"/>
                <w:color w:val="000000"/>
                <w:sz w:val="22"/>
                <w:szCs w:val="22"/>
              </w:rPr>
            </w:pPr>
            <w:r>
              <w:rPr>
                <w:rFonts w:ascii="Calibri" w:hAnsi="Calibri" w:cs="Calibri"/>
                <w:color w:val="000000"/>
                <w:sz w:val="22"/>
                <w:szCs w:val="22"/>
              </w:rPr>
              <w:t xml:space="preserve">1st year </w:t>
            </w:r>
            <w:r>
              <w:rPr>
                <w:rFonts w:ascii="Calibri" w:hAnsi="Calibri" w:cs="Angsana New"/>
                <w:color w:val="000000"/>
                <w:sz w:val="22"/>
                <w:szCs w:val="22"/>
                <w:cs/>
                <w:lang w:bidi="th-TH"/>
              </w:rPr>
              <w:t xml:space="preserve">= </w:t>
            </w:r>
            <w:r>
              <w:rPr>
                <w:rFonts w:ascii="Calibri" w:hAnsi="Calibri" w:cs="Calibri"/>
                <w:color w:val="000000"/>
                <w:sz w:val="22"/>
                <w:szCs w:val="22"/>
              </w:rPr>
              <w:t>3</w:t>
            </w:r>
            <w:r>
              <w:rPr>
                <w:rFonts w:ascii="Calibri" w:hAnsi="Calibri" w:cs="Angsana New"/>
                <w:color w:val="000000"/>
                <w:sz w:val="22"/>
                <w:szCs w:val="22"/>
                <w:cs/>
                <w:lang w:bidi="th-TH"/>
              </w:rPr>
              <w:t>.</w:t>
            </w:r>
            <w:r>
              <w:rPr>
                <w:rFonts w:ascii="Calibri" w:hAnsi="Calibri" w:cs="Calibri"/>
                <w:color w:val="000000"/>
                <w:sz w:val="22"/>
                <w:szCs w:val="22"/>
              </w:rPr>
              <w:t>50</w:t>
            </w:r>
            <w:r>
              <w:rPr>
                <w:rFonts w:ascii="Calibri" w:hAnsi="Calibri" w:cs="Angsana New"/>
                <w:color w:val="000000"/>
                <w:sz w:val="22"/>
                <w:szCs w:val="22"/>
                <w:cs/>
                <w:lang w:bidi="th-TH"/>
              </w:rPr>
              <w:t>%</w:t>
            </w:r>
            <w:r>
              <w:rPr>
                <w:rFonts w:ascii="Calibri" w:hAnsi="Calibri" w:cs="Calibri"/>
                <w:color w:val="000000"/>
                <w:sz w:val="22"/>
                <w:szCs w:val="22"/>
              </w:rPr>
              <w:br/>
              <w:t>2nd</w:t>
            </w:r>
            <w:r>
              <w:rPr>
                <w:rFonts w:ascii="Calibri" w:hAnsi="Calibri" w:cs="Angsana New"/>
                <w:color w:val="000000"/>
                <w:sz w:val="22"/>
                <w:szCs w:val="22"/>
                <w:cs/>
                <w:lang w:bidi="th-TH"/>
              </w:rPr>
              <w:t>-</w:t>
            </w:r>
            <w:r>
              <w:rPr>
                <w:rFonts w:ascii="Calibri" w:hAnsi="Calibri" w:cs="Calibri"/>
                <w:color w:val="000000"/>
                <w:sz w:val="22"/>
                <w:szCs w:val="22"/>
              </w:rPr>
              <w:t xml:space="preserve">4th </w:t>
            </w:r>
            <w:r>
              <w:rPr>
                <w:rFonts w:ascii="Calibri" w:hAnsi="Calibri" w:cs="Angsana New"/>
                <w:color w:val="000000"/>
                <w:sz w:val="22"/>
                <w:szCs w:val="22"/>
                <w:cs/>
                <w:lang w:bidi="th-TH"/>
              </w:rPr>
              <w:t xml:space="preserve">= </w:t>
            </w:r>
            <w:r>
              <w:rPr>
                <w:rFonts w:ascii="Calibri" w:hAnsi="Calibri" w:cs="Calibri"/>
                <w:color w:val="000000"/>
                <w:sz w:val="22"/>
                <w:szCs w:val="22"/>
              </w:rPr>
              <w:t xml:space="preserve">Prime Rate </w:t>
            </w:r>
            <w:r>
              <w:rPr>
                <w:rFonts w:ascii="Calibri" w:hAnsi="Calibri" w:cs="Angsana New"/>
                <w:color w:val="000000"/>
                <w:sz w:val="22"/>
                <w:szCs w:val="22"/>
                <w:cs/>
                <w:lang w:bidi="th-TH"/>
              </w:rPr>
              <w:t xml:space="preserve">+ </w:t>
            </w:r>
            <w:r>
              <w:rPr>
                <w:rFonts w:ascii="Calibri" w:hAnsi="Calibri" w:cs="Calibri"/>
                <w:color w:val="000000"/>
                <w:sz w:val="22"/>
                <w:szCs w:val="22"/>
              </w:rPr>
              <w:t>1</w:t>
            </w:r>
            <w:r>
              <w:rPr>
                <w:rFonts w:ascii="Calibri" w:hAnsi="Calibri" w:cs="Angsana New"/>
                <w:color w:val="000000"/>
                <w:sz w:val="22"/>
                <w:szCs w:val="22"/>
                <w:cs/>
                <w:lang w:bidi="th-TH"/>
              </w:rPr>
              <w:t>.</w:t>
            </w:r>
            <w:r>
              <w:rPr>
                <w:rFonts w:ascii="Calibri" w:hAnsi="Calibri" w:cs="Calibri"/>
                <w:color w:val="000000"/>
                <w:sz w:val="22"/>
                <w:szCs w:val="22"/>
              </w:rPr>
              <w:t>0</w:t>
            </w:r>
            <w:r>
              <w:rPr>
                <w:rFonts w:ascii="Calibri" w:hAnsi="Calibri" w:cs="Angsana New"/>
                <w:color w:val="000000"/>
                <w:sz w:val="22"/>
                <w:szCs w:val="22"/>
                <w:cs/>
                <w:lang w:bidi="th-TH"/>
              </w:rPr>
              <w:t>%</w:t>
            </w:r>
            <w:r>
              <w:rPr>
                <w:rFonts w:ascii="Calibri" w:hAnsi="Calibri" w:cs="Calibri"/>
                <w:color w:val="000000"/>
                <w:sz w:val="22"/>
                <w:szCs w:val="22"/>
              </w:rPr>
              <w:br/>
              <w:t xml:space="preserve">5th </w:t>
            </w:r>
            <w:r>
              <w:rPr>
                <w:rFonts w:ascii="Calibri" w:hAnsi="Calibri" w:cs="Angsana New"/>
                <w:color w:val="000000"/>
                <w:sz w:val="22"/>
                <w:szCs w:val="22"/>
                <w:cs/>
                <w:lang w:bidi="th-TH"/>
              </w:rPr>
              <w:t xml:space="preserve">= </w:t>
            </w:r>
            <w:r>
              <w:rPr>
                <w:rFonts w:ascii="Calibri" w:hAnsi="Calibri" w:cs="Calibri"/>
                <w:color w:val="000000"/>
                <w:sz w:val="22"/>
                <w:szCs w:val="22"/>
              </w:rPr>
              <w:t>Prime Rate</w:t>
            </w:r>
          </w:p>
        </w:tc>
        <w:tc>
          <w:tcPr>
            <w:tcW w:w="3143" w:type="dxa"/>
            <w:gridSpan w:val="2"/>
          </w:tcPr>
          <w:p w14:paraId="1DA540AB" w14:textId="77777777" w:rsidR="00645F1D" w:rsidRDefault="00645F1D" w:rsidP="00D512AA">
            <w:pPr>
              <w:rPr>
                <w:rFonts w:ascii="Calibri" w:hAnsi="Calibri" w:cs="Calibri"/>
                <w:color w:val="000000"/>
                <w:sz w:val="22"/>
                <w:szCs w:val="22"/>
              </w:rPr>
            </w:pPr>
          </w:p>
        </w:tc>
      </w:tr>
      <w:tr w:rsidR="00645F1D" w:rsidRPr="00D512AA" w14:paraId="54F4A97C" w14:textId="67AEB024" w:rsidTr="00D9669E">
        <w:tc>
          <w:tcPr>
            <w:tcW w:w="2775" w:type="dxa"/>
          </w:tcPr>
          <w:p w14:paraId="1C191CCB" w14:textId="21045FB3" w:rsidR="00645F1D" w:rsidRPr="00D512AA" w:rsidRDefault="00645F1D" w:rsidP="00D512AA">
            <w:pPr>
              <w:rPr>
                <w:rFonts w:asciiTheme="minorHAnsi" w:hAnsiTheme="minorHAnsi" w:cstheme="minorHAnsi"/>
                <w:noProof w:val="0"/>
                <w:color w:val="000000"/>
                <w:sz w:val="22"/>
                <w:szCs w:val="22"/>
              </w:rPr>
            </w:pPr>
            <w:r w:rsidRPr="00D512AA">
              <w:rPr>
                <w:rFonts w:asciiTheme="minorHAnsi" w:hAnsiTheme="minorHAnsi" w:cstheme="minorHAnsi"/>
                <w:sz w:val="22"/>
                <w:szCs w:val="22"/>
              </w:rPr>
              <w:t>Fee</w:t>
            </w:r>
          </w:p>
        </w:tc>
        <w:tc>
          <w:tcPr>
            <w:tcW w:w="3208" w:type="dxa"/>
            <w:gridSpan w:val="2"/>
          </w:tcPr>
          <w:p w14:paraId="0A7249F4" w14:textId="678D6DD7" w:rsidR="00645F1D" w:rsidRPr="00262389" w:rsidRDefault="00645F1D" w:rsidP="00D512AA">
            <w:pPr>
              <w:rPr>
                <w:rFonts w:ascii="Calibri" w:hAnsi="Calibri" w:cs="Calibri"/>
                <w:noProof w:val="0"/>
                <w:color w:val="000000"/>
                <w:sz w:val="22"/>
                <w:szCs w:val="22"/>
              </w:rPr>
            </w:pPr>
            <w:r>
              <w:rPr>
                <w:rFonts w:ascii="Calibri" w:hAnsi="Calibri" w:cs="Calibri"/>
                <w:color w:val="000000"/>
                <w:sz w:val="22"/>
                <w:szCs w:val="22"/>
              </w:rPr>
              <w:t xml:space="preserve">Fron end Fee </w:t>
            </w:r>
            <w:r>
              <w:rPr>
                <w:rFonts w:ascii="Calibri" w:hAnsi="Calibri" w:cs="Angsana New"/>
                <w:color w:val="000000"/>
                <w:sz w:val="22"/>
                <w:szCs w:val="22"/>
                <w:cs/>
                <w:lang w:bidi="th-TH"/>
              </w:rPr>
              <w:t xml:space="preserve">= </w:t>
            </w:r>
            <w:r>
              <w:rPr>
                <w:rFonts w:ascii="Calibri" w:hAnsi="Calibri" w:cs="Calibri"/>
                <w:color w:val="000000"/>
                <w:sz w:val="22"/>
                <w:szCs w:val="22"/>
              </w:rPr>
              <w:t>0</w:t>
            </w:r>
            <w:r>
              <w:rPr>
                <w:rFonts w:ascii="Calibri" w:hAnsi="Calibri" w:cs="Angsana New"/>
                <w:color w:val="000000"/>
                <w:sz w:val="22"/>
                <w:szCs w:val="22"/>
                <w:cs/>
                <w:lang w:bidi="th-TH"/>
              </w:rPr>
              <w:t>.</w:t>
            </w:r>
            <w:r>
              <w:rPr>
                <w:rFonts w:ascii="Calibri" w:hAnsi="Calibri" w:cs="Calibri"/>
                <w:color w:val="000000"/>
                <w:sz w:val="22"/>
                <w:szCs w:val="22"/>
              </w:rPr>
              <w:t>5</w:t>
            </w:r>
            <w:r>
              <w:rPr>
                <w:rFonts w:ascii="Calibri" w:hAnsi="Calibri" w:cs="Angsana New"/>
                <w:color w:val="000000"/>
                <w:sz w:val="22"/>
                <w:szCs w:val="22"/>
                <w:cs/>
                <w:lang w:bidi="th-TH"/>
              </w:rPr>
              <w:t>%</w:t>
            </w:r>
            <w:r>
              <w:rPr>
                <w:rFonts w:ascii="Calibri" w:hAnsi="Calibri" w:cs="Calibri"/>
                <w:color w:val="000000"/>
                <w:sz w:val="22"/>
                <w:szCs w:val="22"/>
              </w:rPr>
              <w:br/>
              <w:t xml:space="preserve">Prepayment Fee </w:t>
            </w:r>
            <w:r>
              <w:rPr>
                <w:rFonts w:ascii="Calibri" w:hAnsi="Calibri" w:cs="Angsana New"/>
                <w:color w:val="000000"/>
                <w:sz w:val="22"/>
                <w:szCs w:val="22"/>
                <w:cs/>
                <w:lang w:bidi="th-TH"/>
              </w:rPr>
              <w:t xml:space="preserve">= </w:t>
            </w:r>
            <w:r>
              <w:rPr>
                <w:rFonts w:ascii="Calibri" w:hAnsi="Calibri" w:cs="Calibri"/>
                <w:color w:val="000000"/>
                <w:sz w:val="22"/>
                <w:szCs w:val="22"/>
              </w:rPr>
              <w:t>2</w:t>
            </w:r>
            <w:r>
              <w:rPr>
                <w:rFonts w:ascii="Calibri" w:hAnsi="Calibri" w:cs="Angsana New"/>
                <w:color w:val="000000"/>
                <w:sz w:val="22"/>
                <w:szCs w:val="22"/>
                <w:cs/>
                <w:lang w:bidi="th-TH"/>
              </w:rPr>
              <w:t>.</w:t>
            </w:r>
            <w:r>
              <w:rPr>
                <w:rFonts w:ascii="Calibri" w:hAnsi="Calibri" w:cs="Calibri"/>
                <w:color w:val="000000"/>
                <w:sz w:val="22"/>
                <w:szCs w:val="22"/>
              </w:rPr>
              <w:t>0</w:t>
            </w:r>
            <w:r>
              <w:rPr>
                <w:rFonts w:ascii="Calibri" w:hAnsi="Calibri" w:cs="Angsana New"/>
                <w:color w:val="000000"/>
                <w:sz w:val="22"/>
                <w:szCs w:val="22"/>
                <w:cs/>
                <w:lang w:bidi="th-TH"/>
              </w:rPr>
              <w:t>%</w:t>
            </w:r>
            <w:r>
              <w:rPr>
                <w:rFonts w:ascii="Calibri" w:hAnsi="Calibri" w:cs="Calibri"/>
                <w:color w:val="000000"/>
                <w:sz w:val="22"/>
                <w:szCs w:val="22"/>
              </w:rPr>
              <w:br/>
              <w:t xml:space="preserve">Cancellation Fee </w:t>
            </w:r>
            <w:r>
              <w:rPr>
                <w:rFonts w:ascii="Calibri" w:hAnsi="Calibri" w:cs="Angsana New"/>
                <w:color w:val="000000"/>
                <w:sz w:val="22"/>
                <w:szCs w:val="22"/>
                <w:cs/>
                <w:lang w:bidi="th-TH"/>
              </w:rPr>
              <w:t xml:space="preserve">= </w:t>
            </w:r>
            <w:r>
              <w:rPr>
                <w:rFonts w:ascii="Calibri" w:hAnsi="Calibri" w:cs="Calibri"/>
                <w:color w:val="000000"/>
                <w:sz w:val="22"/>
                <w:szCs w:val="22"/>
              </w:rPr>
              <w:t>1</w:t>
            </w:r>
            <w:r>
              <w:rPr>
                <w:rFonts w:ascii="Calibri" w:hAnsi="Calibri" w:cs="Angsana New"/>
                <w:color w:val="000000"/>
                <w:sz w:val="22"/>
                <w:szCs w:val="22"/>
                <w:cs/>
                <w:lang w:bidi="th-TH"/>
              </w:rPr>
              <w:t>.</w:t>
            </w:r>
            <w:r>
              <w:rPr>
                <w:rFonts w:ascii="Calibri" w:hAnsi="Calibri" w:cs="Calibri"/>
                <w:color w:val="000000"/>
                <w:sz w:val="22"/>
                <w:szCs w:val="22"/>
              </w:rPr>
              <w:t>0</w:t>
            </w:r>
            <w:r>
              <w:rPr>
                <w:rFonts w:ascii="Calibri" w:hAnsi="Calibri" w:cs="Angsana New"/>
                <w:color w:val="000000"/>
                <w:sz w:val="22"/>
                <w:szCs w:val="22"/>
                <w:cs/>
                <w:lang w:bidi="th-TH"/>
              </w:rPr>
              <w:t>%</w:t>
            </w:r>
            <w:r>
              <w:rPr>
                <w:rFonts w:ascii="Calibri" w:hAnsi="Calibri" w:cs="Calibri"/>
                <w:color w:val="000000"/>
                <w:sz w:val="22"/>
                <w:szCs w:val="22"/>
              </w:rPr>
              <w:br/>
              <w:t xml:space="preserve">Commitment Fee </w:t>
            </w:r>
            <w:r>
              <w:rPr>
                <w:rFonts w:ascii="Calibri" w:hAnsi="Calibri" w:cs="Angsana New"/>
                <w:color w:val="000000"/>
                <w:sz w:val="22"/>
                <w:szCs w:val="22"/>
                <w:cs/>
                <w:lang w:bidi="th-TH"/>
              </w:rPr>
              <w:t xml:space="preserve">= </w:t>
            </w:r>
            <w:r>
              <w:rPr>
                <w:rFonts w:ascii="Calibri" w:hAnsi="Calibri" w:cs="Calibri"/>
                <w:color w:val="000000"/>
                <w:sz w:val="22"/>
                <w:szCs w:val="22"/>
              </w:rPr>
              <w:t>1</w:t>
            </w:r>
            <w:r>
              <w:rPr>
                <w:rFonts w:ascii="Calibri" w:hAnsi="Calibri" w:cs="Angsana New"/>
                <w:color w:val="000000"/>
                <w:sz w:val="22"/>
                <w:szCs w:val="22"/>
                <w:cs/>
                <w:lang w:bidi="th-TH"/>
              </w:rPr>
              <w:t>.</w:t>
            </w:r>
            <w:r>
              <w:rPr>
                <w:rFonts w:ascii="Calibri" w:hAnsi="Calibri" w:cs="Calibri"/>
                <w:color w:val="000000"/>
                <w:sz w:val="22"/>
                <w:szCs w:val="22"/>
              </w:rPr>
              <w:t>0</w:t>
            </w:r>
            <w:r>
              <w:rPr>
                <w:rFonts w:ascii="Calibri" w:hAnsi="Calibri" w:cs="Angsana New"/>
                <w:color w:val="000000"/>
                <w:sz w:val="22"/>
                <w:szCs w:val="22"/>
                <w:cs/>
                <w:lang w:bidi="th-TH"/>
              </w:rPr>
              <w:t>%</w:t>
            </w:r>
          </w:p>
        </w:tc>
        <w:tc>
          <w:tcPr>
            <w:tcW w:w="3143" w:type="dxa"/>
            <w:gridSpan w:val="2"/>
          </w:tcPr>
          <w:p w14:paraId="33A854FB" w14:textId="77777777" w:rsidR="00645F1D" w:rsidRDefault="00645F1D" w:rsidP="00D512AA">
            <w:pPr>
              <w:rPr>
                <w:rFonts w:ascii="Calibri" w:hAnsi="Calibri" w:cs="Calibri"/>
                <w:color w:val="000000"/>
                <w:sz w:val="22"/>
                <w:szCs w:val="22"/>
              </w:rPr>
            </w:pPr>
          </w:p>
        </w:tc>
      </w:tr>
      <w:tr w:rsidR="00645F1D" w:rsidRPr="00D512AA" w14:paraId="6256EE2F" w14:textId="5BD0FD58" w:rsidTr="00D9669E">
        <w:tc>
          <w:tcPr>
            <w:tcW w:w="2775" w:type="dxa"/>
          </w:tcPr>
          <w:p w14:paraId="4916E844" w14:textId="6F8F6678" w:rsidR="00645F1D" w:rsidRPr="00D512AA" w:rsidRDefault="00645F1D" w:rsidP="00D512AA">
            <w:pPr>
              <w:rPr>
                <w:rFonts w:asciiTheme="minorHAnsi" w:hAnsiTheme="minorHAnsi" w:cstheme="minorHAnsi"/>
                <w:noProof w:val="0"/>
                <w:color w:val="000000"/>
                <w:sz w:val="22"/>
                <w:szCs w:val="22"/>
              </w:rPr>
            </w:pPr>
            <w:r w:rsidRPr="00D512AA">
              <w:rPr>
                <w:rFonts w:asciiTheme="minorHAnsi" w:hAnsiTheme="minorHAnsi" w:cstheme="minorHAnsi"/>
                <w:sz w:val="22"/>
                <w:szCs w:val="22"/>
              </w:rPr>
              <w:t>Contract sign Date</w:t>
            </w:r>
          </w:p>
        </w:tc>
        <w:tc>
          <w:tcPr>
            <w:tcW w:w="3208" w:type="dxa"/>
            <w:gridSpan w:val="2"/>
          </w:tcPr>
          <w:p w14:paraId="0ED959F7" w14:textId="2E289FF6" w:rsidR="00645F1D" w:rsidRPr="00262389" w:rsidRDefault="00645F1D" w:rsidP="00D512AA">
            <w:pPr>
              <w:rPr>
                <w:rFonts w:ascii="Calibri" w:hAnsi="Calibri" w:cs="Calibri"/>
                <w:noProof w:val="0"/>
                <w:color w:val="000000"/>
                <w:sz w:val="22"/>
                <w:szCs w:val="22"/>
              </w:rPr>
            </w:pPr>
            <w:r>
              <w:rPr>
                <w:rFonts w:ascii="Calibri" w:hAnsi="Calibri" w:cs="Calibri"/>
                <w:color w:val="000000"/>
                <w:sz w:val="22"/>
                <w:szCs w:val="22"/>
              </w:rPr>
              <w:t>9</w:t>
            </w:r>
            <w:r>
              <w:rPr>
                <w:rFonts w:ascii="Calibri" w:hAnsi="Calibri" w:cs="Angsana New"/>
                <w:color w:val="000000"/>
                <w:sz w:val="22"/>
                <w:szCs w:val="22"/>
                <w:cs/>
                <w:lang w:bidi="th-TH"/>
              </w:rPr>
              <w:t>/</w:t>
            </w:r>
            <w:r>
              <w:rPr>
                <w:rFonts w:ascii="Calibri" w:hAnsi="Calibri" w:cs="Calibri"/>
                <w:color w:val="000000"/>
                <w:sz w:val="22"/>
                <w:szCs w:val="22"/>
              </w:rPr>
              <w:t>6</w:t>
            </w:r>
            <w:r>
              <w:rPr>
                <w:rFonts w:ascii="Calibri" w:hAnsi="Calibri" w:cs="Angsana New"/>
                <w:color w:val="000000"/>
                <w:sz w:val="22"/>
                <w:szCs w:val="22"/>
                <w:cs/>
                <w:lang w:bidi="th-TH"/>
              </w:rPr>
              <w:t>/</w:t>
            </w:r>
            <w:r>
              <w:rPr>
                <w:rFonts w:ascii="Calibri" w:hAnsi="Calibri" w:cs="Calibri"/>
                <w:color w:val="000000"/>
                <w:sz w:val="22"/>
                <w:szCs w:val="22"/>
              </w:rPr>
              <w:t>2023</w:t>
            </w:r>
          </w:p>
        </w:tc>
        <w:tc>
          <w:tcPr>
            <w:tcW w:w="3143" w:type="dxa"/>
            <w:gridSpan w:val="2"/>
          </w:tcPr>
          <w:p w14:paraId="7B9402D7" w14:textId="77777777" w:rsidR="00645F1D" w:rsidRDefault="00645F1D" w:rsidP="00D512AA">
            <w:pPr>
              <w:rPr>
                <w:rFonts w:ascii="Calibri" w:hAnsi="Calibri" w:cs="Calibri"/>
                <w:color w:val="000000"/>
                <w:sz w:val="22"/>
                <w:szCs w:val="22"/>
              </w:rPr>
            </w:pPr>
          </w:p>
        </w:tc>
      </w:tr>
      <w:tr w:rsidR="00645F1D" w:rsidRPr="00D512AA" w14:paraId="715A571C" w14:textId="783DE531" w:rsidTr="00D9669E">
        <w:tc>
          <w:tcPr>
            <w:tcW w:w="2775" w:type="dxa"/>
          </w:tcPr>
          <w:p w14:paraId="3BFC7464" w14:textId="205F87AD" w:rsidR="00645F1D" w:rsidRPr="00D512AA" w:rsidRDefault="00645F1D" w:rsidP="00D512AA">
            <w:pPr>
              <w:rPr>
                <w:rFonts w:asciiTheme="minorHAnsi" w:hAnsiTheme="minorHAnsi" w:cstheme="minorHAnsi"/>
                <w:noProof w:val="0"/>
                <w:color w:val="000000"/>
                <w:sz w:val="22"/>
                <w:szCs w:val="22"/>
              </w:rPr>
            </w:pPr>
            <w:r w:rsidRPr="00D512AA">
              <w:rPr>
                <w:rFonts w:asciiTheme="minorHAnsi" w:hAnsiTheme="minorHAnsi" w:cstheme="minorHAnsi"/>
                <w:sz w:val="22"/>
                <w:szCs w:val="22"/>
              </w:rPr>
              <w:t>Effective Date</w:t>
            </w:r>
          </w:p>
        </w:tc>
        <w:tc>
          <w:tcPr>
            <w:tcW w:w="3208" w:type="dxa"/>
            <w:gridSpan w:val="2"/>
          </w:tcPr>
          <w:p w14:paraId="5F09E8B5" w14:textId="40AFAA64" w:rsidR="00645F1D" w:rsidRPr="00262389" w:rsidRDefault="00645F1D" w:rsidP="00D512AA">
            <w:pPr>
              <w:rPr>
                <w:rFonts w:ascii="Calibri" w:hAnsi="Calibri" w:cs="Calibri"/>
                <w:noProof w:val="0"/>
                <w:color w:val="000000"/>
                <w:sz w:val="22"/>
                <w:szCs w:val="22"/>
              </w:rPr>
            </w:pPr>
            <w:r>
              <w:rPr>
                <w:rFonts w:ascii="Calibri" w:hAnsi="Calibri" w:cs="Calibri"/>
                <w:color w:val="000000"/>
                <w:sz w:val="22"/>
                <w:szCs w:val="22"/>
              </w:rPr>
              <w:t>9</w:t>
            </w:r>
            <w:r>
              <w:rPr>
                <w:rFonts w:ascii="Calibri" w:hAnsi="Calibri" w:cs="Angsana New"/>
                <w:color w:val="000000"/>
                <w:sz w:val="22"/>
                <w:szCs w:val="22"/>
                <w:cs/>
                <w:lang w:bidi="th-TH"/>
              </w:rPr>
              <w:t>/</w:t>
            </w:r>
            <w:r>
              <w:rPr>
                <w:rFonts w:ascii="Calibri" w:hAnsi="Calibri" w:cs="Calibri"/>
                <w:color w:val="000000"/>
                <w:sz w:val="22"/>
                <w:szCs w:val="22"/>
              </w:rPr>
              <w:t>7</w:t>
            </w:r>
            <w:r>
              <w:rPr>
                <w:rFonts w:ascii="Calibri" w:hAnsi="Calibri" w:cs="Angsana New"/>
                <w:color w:val="000000"/>
                <w:sz w:val="22"/>
                <w:szCs w:val="22"/>
                <w:cs/>
                <w:lang w:bidi="th-TH"/>
              </w:rPr>
              <w:t>/</w:t>
            </w:r>
            <w:r>
              <w:rPr>
                <w:rFonts w:ascii="Calibri" w:hAnsi="Calibri" w:cs="Calibri"/>
                <w:color w:val="000000"/>
                <w:sz w:val="22"/>
                <w:szCs w:val="22"/>
              </w:rPr>
              <w:t>2023</w:t>
            </w:r>
          </w:p>
        </w:tc>
        <w:tc>
          <w:tcPr>
            <w:tcW w:w="3143" w:type="dxa"/>
            <w:gridSpan w:val="2"/>
          </w:tcPr>
          <w:p w14:paraId="798E8900" w14:textId="77777777" w:rsidR="00645F1D" w:rsidRDefault="00645F1D" w:rsidP="00D512AA">
            <w:pPr>
              <w:rPr>
                <w:rFonts w:ascii="Calibri" w:hAnsi="Calibri" w:cs="Calibri"/>
                <w:color w:val="000000"/>
                <w:sz w:val="22"/>
                <w:szCs w:val="22"/>
              </w:rPr>
            </w:pPr>
          </w:p>
        </w:tc>
      </w:tr>
      <w:tr w:rsidR="00645F1D" w:rsidRPr="00D512AA" w14:paraId="33C9EC59" w14:textId="6C2ABD1C" w:rsidTr="00D9669E">
        <w:tc>
          <w:tcPr>
            <w:tcW w:w="2775" w:type="dxa"/>
          </w:tcPr>
          <w:p w14:paraId="31CCB732" w14:textId="66C96F4B" w:rsidR="00645F1D" w:rsidRPr="00D512AA" w:rsidRDefault="00645F1D" w:rsidP="00D512AA">
            <w:pPr>
              <w:rPr>
                <w:rFonts w:asciiTheme="minorHAnsi" w:hAnsiTheme="minorHAnsi" w:cstheme="minorHAnsi"/>
                <w:noProof w:val="0"/>
                <w:color w:val="000000"/>
                <w:sz w:val="22"/>
                <w:szCs w:val="22"/>
              </w:rPr>
            </w:pPr>
            <w:r w:rsidRPr="00D512AA">
              <w:rPr>
                <w:rFonts w:asciiTheme="minorHAnsi" w:hAnsiTheme="minorHAnsi" w:cstheme="minorHAnsi"/>
                <w:sz w:val="22"/>
                <w:szCs w:val="22"/>
              </w:rPr>
              <w:t>Expiry Date</w:t>
            </w:r>
          </w:p>
        </w:tc>
        <w:tc>
          <w:tcPr>
            <w:tcW w:w="3208" w:type="dxa"/>
            <w:gridSpan w:val="2"/>
          </w:tcPr>
          <w:p w14:paraId="159CD3E8" w14:textId="57ADC6C7" w:rsidR="00645F1D" w:rsidRPr="00262389" w:rsidRDefault="00645F1D" w:rsidP="00D512AA">
            <w:pPr>
              <w:rPr>
                <w:rFonts w:ascii="Calibri" w:hAnsi="Calibri" w:cs="Calibri"/>
                <w:noProof w:val="0"/>
                <w:color w:val="000000"/>
                <w:sz w:val="22"/>
                <w:szCs w:val="22"/>
              </w:rPr>
            </w:pPr>
            <w:r>
              <w:rPr>
                <w:rFonts w:ascii="Calibri" w:hAnsi="Calibri" w:cs="Calibri"/>
                <w:color w:val="000000"/>
                <w:sz w:val="22"/>
                <w:szCs w:val="22"/>
              </w:rPr>
              <w:t>31</w:t>
            </w:r>
            <w:r>
              <w:rPr>
                <w:rFonts w:ascii="Calibri" w:hAnsi="Calibri" w:cs="Angsana New"/>
                <w:color w:val="000000"/>
                <w:sz w:val="22"/>
                <w:szCs w:val="22"/>
                <w:cs/>
                <w:lang w:bidi="th-TH"/>
              </w:rPr>
              <w:t>/</w:t>
            </w:r>
            <w:r>
              <w:rPr>
                <w:rFonts w:ascii="Calibri" w:hAnsi="Calibri" w:cs="Calibri"/>
                <w:color w:val="000000"/>
                <w:sz w:val="22"/>
                <w:szCs w:val="22"/>
              </w:rPr>
              <w:t>12</w:t>
            </w:r>
            <w:r>
              <w:rPr>
                <w:rFonts w:ascii="Calibri" w:hAnsi="Calibri" w:cs="Angsana New"/>
                <w:color w:val="000000"/>
                <w:sz w:val="22"/>
                <w:szCs w:val="22"/>
                <w:cs/>
                <w:lang w:bidi="th-TH"/>
              </w:rPr>
              <w:t>/</w:t>
            </w:r>
            <w:r>
              <w:rPr>
                <w:rFonts w:ascii="Calibri" w:hAnsi="Calibri" w:cs="Calibri"/>
                <w:color w:val="000000"/>
                <w:sz w:val="22"/>
                <w:szCs w:val="22"/>
              </w:rPr>
              <w:t>2028</w:t>
            </w:r>
          </w:p>
        </w:tc>
        <w:tc>
          <w:tcPr>
            <w:tcW w:w="3143" w:type="dxa"/>
            <w:gridSpan w:val="2"/>
          </w:tcPr>
          <w:p w14:paraId="3EA5BB9B" w14:textId="77777777" w:rsidR="00645F1D" w:rsidRDefault="00645F1D" w:rsidP="00D512AA">
            <w:pPr>
              <w:rPr>
                <w:rFonts w:ascii="Calibri" w:hAnsi="Calibri" w:cs="Calibri"/>
                <w:color w:val="000000"/>
                <w:sz w:val="22"/>
                <w:szCs w:val="22"/>
              </w:rPr>
            </w:pPr>
          </w:p>
        </w:tc>
      </w:tr>
      <w:tr w:rsidR="00645F1D" w:rsidRPr="00D512AA" w14:paraId="64127532" w14:textId="771AFA74" w:rsidTr="00D9669E">
        <w:tc>
          <w:tcPr>
            <w:tcW w:w="2775" w:type="dxa"/>
          </w:tcPr>
          <w:p w14:paraId="647CE50D" w14:textId="3CF63FB5" w:rsidR="00645F1D" w:rsidRPr="00D512AA" w:rsidRDefault="00645F1D" w:rsidP="00D512AA">
            <w:pPr>
              <w:rPr>
                <w:rFonts w:asciiTheme="minorHAnsi" w:hAnsiTheme="minorHAnsi" w:cstheme="minorHAnsi"/>
                <w:noProof w:val="0"/>
                <w:color w:val="000000"/>
                <w:sz w:val="22"/>
                <w:szCs w:val="22"/>
              </w:rPr>
            </w:pPr>
            <w:r w:rsidRPr="00D512AA">
              <w:rPr>
                <w:rFonts w:asciiTheme="minorHAnsi" w:hAnsiTheme="minorHAnsi" w:cstheme="minorHAnsi"/>
                <w:sz w:val="22"/>
                <w:szCs w:val="22"/>
              </w:rPr>
              <w:t>Authorize No</w:t>
            </w:r>
            <w:r w:rsidRPr="00D512AA">
              <w:rPr>
                <w:rFonts w:asciiTheme="minorHAnsi" w:hAnsiTheme="minorHAnsi" w:cs="Angsana New"/>
                <w:sz w:val="22"/>
                <w:szCs w:val="22"/>
                <w:cs/>
                <w:lang w:bidi="th-TH"/>
              </w:rPr>
              <w:t>.</w:t>
            </w:r>
          </w:p>
        </w:tc>
        <w:tc>
          <w:tcPr>
            <w:tcW w:w="3208" w:type="dxa"/>
            <w:gridSpan w:val="2"/>
          </w:tcPr>
          <w:p w14:paraId="266C11F2" w14:textId="48E6C203" w:rsidR="00645F1D" w:rsidRPr="00262389" w:rsidRDefault="00645F1D" w:rsidP="00D512AA">
            <w:pPr>
              <w:rPr>
                <w:rFonts w:ascii="Calibri" w:hAnsi="Calibri" w:cs="Calibri"/>
                <w:noProof w:val="0"/>
                <w:color w:val="000000"/>
                <w:sz w:val="22"/>
                <w:szCs w:val="22"/>
              </w:rPr>
            </w:pPr>
            <w:r>
              <w:rPr>
                <w:rFonts w:ascii="Calibri" w:hAnsi="Calibri" w:cs="Calibri"/>
                <w:color w:val="000000"/>
                <w:sz w:val="22"/>
                <w:szCs w:val="22"/>
              </w:rPr>
              <w:t>55</w:t>
            </w:r>
            <w:r>
              <w:rPr>
                <w:rFonts w:ascii="Calibri" w:hAnsi="Calibri" w:cs="Angsana New"/>
                <w:color w:val="000000"/>
                <w:sz w:val="22"/>
                <w:szCs w:val="22"/>
                <w:cs/>
                <w:lang w:bidi="th-TH"/>
              </w:rPr>
              <w:t>/</w:t>
            </w:r>
            <w:r>
              <w:rPr>
                <w:rFonts w:ascii="Calibri" w:hAnsi="Calibri" w:cs="Calibri"/>
                <w:color w:val="000000"/>
                <w:sz w:val="22"/>
                <w:szCs w:val="22"/>
              </w:rPr>
              <w:t>2023</w:t>
            </w:r>
          </w:p>
        </w:tc>
        <w:tc>
          <w:tcPr>
            <w:tcW w:w="3143" w:type="dxa"/>
            <w:gridSpan w:val="2"/>
          </w:tcPr>
          <w:p w14:paraId="6107297A" w14:textId="77777777" w:rsidR="00645F1D" w:rsidRDefault="00645F1D" w:rsidP="00D512AA">
            <w:pPr>
              <w:rPr>
                <w:rFonts w:ascii="Calibri" w:hAnsi="Calibri" w:cs="Calibri"/>
                <w:color w:val="000000"/>
                <w:sz w:val="22"/>
                <w:szCs w:val="22"/>
              </w:rPr>
            </w:pPr>
          </w:p>
        </w:tc>
      </w:tr>
      <w:tr w:rsidR="00645F1D" w:rsidRPr="00D512AA" w14:paraId="6C3FF578" w14:textId="6ACF188A" w:rsidTr="00D9669E">
        <w:tc>
          <w:tcPr>
            <w:tcW w:w="2775" w:type="dxa"/>
          </w:tcPr>
          <w:p w14:paraId="3326E691" w14:textId="3B469421" w:rsidR="00645F1D" w:rsidRPr="00D512AA" w:rsidRDefault="00645F1D" w:rsidP="00D512AA">
            <w:pPr>
              <w:rPr>
                <w:rFonts w:asciiTheme="minorHAnsi" w:hAnsiTheme="minorHAnsi" w:cstheme="minorHAnsi"/>
                <w:noProof w:val="0"/>
                <w:color w:val="000000"/>
                <w:sz w:val="22"/>
                <w:szCs w:val="22"/>
              </w:rPr>
            </w:pPr>
            <w:r w:rsidRPr="00D512AA">
              <w:rPr>
                <w:rFonts w:asciiTheme="minorHAnsi" w:hAnsiTheme="minorHAnsi" w:cstheme="minorHAnsi"/>
                <w:sz w:val="22"/>
                <w:szCs w:val="22"/>
              </w:rPr>
              <w:t>Authorize Level</w:t>
            </w:r>
          </w:p>
        </w:tc>
        <w:tc>
          <w:tcPr>
            <w:tcW w:w="3208" w:type="dxa"/>
            <w:gridSpan w:val="2"/>
          </w:tcPr>
          <w:p w14:paraId="766815A0" w14:textId="042CE200" w:rsidR="00645F1D" w:rsidRPr="00262389" w:rsidRDefault="00645F1D" w:rsidP="00D512AA">
            <w:pPr>
              <w:rPr>
                <w:rFonts w:ascii="Calibri" w:hAnsi="Calibri" w:cs="Calibri"/>
                <w:noProof w:val="0"/>
                <w:color w:val="000000"/>
                <w:sz w:val="22"/>
                <w:szCs w:val="22"/>
              </w:rPr>
            </w:pPr>
            <w:r>
              <w:rPr>
                <w:rFonts w:ascii="Calibri" w:hAnsi="Calibri" w:cs="Calibri"/>
                <w:color w:val="000000"/>
                <w:sz w:val="22"/>
                <w:szCs w:val="22"/>
              </w:rPr>
              <w:t>81 Credit Committee</w:t>
            </w:r>
          </w:p>
        </w:tc>
        <w:tc>
          <w:tcPr>
            <w:tcW w:w="3143" w:type="dxa"/>
            <w:gridSpan w:val="2"/>
          </w:tcPr>
          <w:p w14:paraId="25ED6391" w14:textId="77777777" w:rsidR="00645F1D" w:rsidRDefault="00645F1D" w:rsidP="00D512AA">
            <w:pPr>
              <w:rPr>
                <w:rFonts w:ascii="Calibri" w:hAnsi="Calibri" w:cs="Calibri"/>
                <w:color w:val="000000"/>
                <w:sz w:val="22"/>
                <w:szCs w:val="22"/>
              </w:rPr>
            </w:pPr>
          </w:p>
        </w:tc>
      </w:tr>
      <w:tr w:rsidR="00645F1D" w:rsidRPr="00D512AA" w14:paraId="2E7DEEF6" w14:textId="1F1167DA" w:rsidTr="00D9669E">
        <w:tc>
          <w:tcPr>
            <w:tcW w:w="2775" w:type="dxa"/>
          </w:tcPr>
          <w:p w14:paraId="6CB8E50B" w14:textId="2B219E85" w:rsidR="00645F1D" w:rsidRPr="00D512AA" w:rsidRDefault="00645F1D" w:rsidP="00D512AA">
            <w:pPr>
              <w:rPr>
                <w:rFonts w:asciiTheme="minorHAnsi" w:hAnsiTheme="minorHAnsi" w:cstheme="minorHAnsi"/>
                <w:noProof w:val="0"/>
                <w:color w:val="000000"/>
                <w:sz w:val="22"/>
                <w:szCs w:val="22"/>
              </w:rPr>
            </w:pPr>
            <w:r w:rsidRPr="00D512AA">
              <w:rPr>
                <w:rFonts w:asciiTheme="minorHAnsi" w:hAnsiTheme="minorHAnsi" w:cstheme="minorHAnsi"/>
                <w:sz w:val="22"/>
                <w:szCs w:val="22"/>
              </w:rPr>
              <w:t>Authorize Date</w:t>
            </w:r>
          </w:p>
        </w:tc>
        <w:tc>
          <w:tcPr>
            <w:tcW w:w="3208" w:type="dxa"/>
            <w:gridSpan w:val="2"/>
          </w:tcPr>
          <w:p w14:paraId="0C37B8EE" w14:textId="5AA4ED35" w:rsidR="00645F1D" w:rsidRPr="00262389" w:rsidRDefault="00645F1D" w:rsidP="00D512AA">
            <w:pPr>
              <w:rPr>
                <w:rFonts w:ascii="Calibri" w:hAnsi="Calibri" w:cs="Calibri"/>
                <w:noProof w:val="0"/>
                <w:color w:val="000000"/>
                <w:sz w:val="22"/>
                <w:szCs w:val="22"/>
              </w:rPr>
            </w:pPr>
            <w:r>
              <w:rPr>
                <w:rFonts w:ascii="Calibri" w:hAnsi="Calibri" w:cs="Calibri"/>
                <w:color w:val="000000"/>
                <w:sz w:val="22"/>
                <w:szCs w:val="22"/>
              </w:rPr>
              <w:t>1</w:t>
            </w:r>
            <w:r>
              <w:rPr>
                <w:rFonts w:ascii="Calibri" w:hAnsi="Calibri" w:cs="Angsana New"/>
                <w:color w:val="000000"/>
                <w:sz w:val="22"/>
                <w:szCs w:val="22"/>
                <w:cs/>
                <w:lang w:bidi="th-TH"/>
              </w:rPr>
              <w:t>/</w:t>
            </w:r>
            <w:r>
              <w:rPr>
                <w:rFonts w:ascii="Calibri" w:hAnsi="Calibri" w:cs="Calibri"/>
                <w:color w:val="000000"/>
                <w:sz w:val="22"/>
                <w:szCs w:val="22"/>
              </w:rPr>
              <w:t>2</w:t>
            </w:r>
            <w:r>
              <w:rPr>
                <w:rFonts w:ascii="Calibri" w:hAnsi="Calibri" w:cs="Angsana New"/>
                <w:color w:val="000000"/>
                <w:sz w:val="22"/>
                <w:szCs w:val="22"/>
                <w:cs/>
                <w:lang w:bidi="th-TH"/>
              </w:rPr>
              <w:t>/</w:t>
            </w:r>
            <w:r>
              <w:rPr>
                <w:rFonts w:ascii="Calibri" w:hAnsi="Calibri" w:cs="Calibri"/>
                <w:color w:val="000000"/>
                <w:sz w:val="22"/>
                <w:szCs w:val="22"/>
              </w:rPr>
              <w:t>2023</w:t>
            </w:r>
          </w:p>
        </w:tc>
        <w:tc>
          <w:tcPr>
            <w:tcW w:w="3143" w:type="dxa"/>
            <w:gridSpan w:val="2"/>
          </w:tcPr>
          <w:p w14:paraId="79C9D62E" w14:textId="77777777" w:rsidR="00645F1D" w:rsidRDefault="00645F1D" w:rsidP="00D512AA">
            <w:pPr>
              <w:rPr>
                <w:rFonts w:ascii="Calibri" w:hAnsi="Calibri" w:cs="Calibri"/>
                <w:color w:val="000000"/>
                <w:sz w:val="22"/>
                <w:szCs w:val="22"/>
              </w:rPr>
            </w:pPr>
          </w:p>
        </w:tc>
      </w:tr>
      <w:tr w:rsidR="00645F1D" w:rsidRPr="00D512AA" w14:paraId="394680BC" w14:textId="4F2AA78F" w:rsidTr="00D9669E">
        <w:tc>
          <w:tcPr>
            <w:tcW w:w="2775" w:type="dxa"/>
          </w:tcPr>
          <w:p w14:paraId="30451F92" w14:textId="215FC7A3" w:rsidR="00645F1D" w:rsidRPr="00D512AA" w:rsidRDefault="00645F1D" w:rsidP="00D512AA">
            <w:pPr>
              <w:rPr>
                <w:rFonts w:asciiTheme="minorHAnsi" w:hAnsiTheme="minorHAnsi" w:cstheme="minorHAnsi"/>
                <w:noProof w:val="0"/>
                <w:color w:val="000000"/>
                <w:sz w:val="22"/>
                <w:szCs w:val="22"/>
              </w:rPr>
            </w:pPr>
            <w:r w:rsidRPr="00D512AA">
              <w:rPr>
                <w:rFonts w:asciiTheme="minorHAnsi" w:hAnsiTheme="minorHAnsi" w:cstheme="minorHAnsi"/>
                <w:sz w:val="22"/>
                <w:szCs w:val="22"/>
              </w:rPr>
              <w:t>Customer Type</w:t>
            </w:r>
          </w:p>
        </w:tc>
        <w:tc>
          <w:tcPr>
            <w:tcW w:w="3208" w:type="dxa"/>
            <w:gridSpan w:val="2"/>
          </w:tcPr>
          <w:p w14:paraId="66D8F376" w14:textId="75165CB0" w:rsidR="00645F1D" w:rsidRPr="00D512AA" w:rsidRDefault="00645F1D" w:rsidP="00D512AA">
            <w:pPr>
              <w:rPr>
                <w:rFonts w:asciiTheme="minorHAnsi" w:hAnsiTheme="minorHAnsi" w:cstheme="minorHAnsi"/>
                <w:noProof w:val="0"/>
                <w:color w:val="000000"/>
                <w:sz w:val="22"/>
                <w:szCs w:val="22"/>
              </w:rPr>
            </w:pPr>
          </w:p>
        </w:tc>
        <w:tc>
          <w:tcPr>
            <w:tcW w:w="3143" w:type="dxa"/>
            <w:gridSpan w:val="2"/>
          </w:tcPr>
          <w:p w14:paraId="326AF4BD" w14:textId="77777777" w:rsidR="00645F1D" w:rsidRPr="00D512AA" w:rsidRDefault="00645F1D" w:rsidP="00D512AA">
            <w:pPr>
              <w:rPr>
                <w:rFonts w:asciiTheme="minorHAnsi" w:hAnsiTheme="minorHAnsi" w:cstheme="minorHAnsi"/>
                <w:noProof w:val="0"/>
                <w:color w:val="000000"/>
                <w:sz w:val="22"/>
                <w:szCs w:val="22"/>
              </w:rPr>
            </w:pPr>
          </w:p>
        </w:tc>
      </w:tr>
      <w:tr w:rsidR="00645F1D" w:rsidRPr="00D512AA" w14:paraId="62EB4DBF" w14:textId="4C3BBDB1" w:rsidTr="00D9669E">
        <w:tc>
          <w:tcPr>
            <w:tcW w:w="2775" w:type="dxa"/>
          </w:tcPr>
          <w:p w14:paraId="60C56CCF" w14:textId="11EC91B6" w:rsidR="00645F1D" w:rsidRPr="00D512AA" w:rsidRDefault="00645F1D" w:rsidP="00D512AA">
            <w:pPr>
              <w:rPr>
                <w:rFonts w:asciiTheme="minorHAnsi" w:hAnsiTheme="minorHAnsi" w:cstheme="minorHAnsi"/>
                <w:noProof w:val="0"/>
                <w:color w:val="000000"/>
                <w:sz w:val="22"/>
                <w:szCs w:val="22"/>
              </w:rPr>
            </w:pPr>
            <w:r w:rsidRPr="00D512AA">
              <w:rPr>
                <w:rFonts w:asciiTheme="minorHAnsi" w:hAnsiTheme="minorHAnsi" w:cstheme="minorHAnsi"/>
                <w:sz w:val="22"/>
                <w:szCs w:val="22"/>
              </w:rPr>
              <w:t>Country of Risk</w:t>
            </w:r>
          </w:p>
        </w:tc>
        <w:tc>
          <w:tcPr>
            <w:tcW w:w="3208" w:type="dxa"/>
            <w:gridSpan w:val="2"/>
          </w:tcPr>
          <w:p w14:paraId="10EC2A1A" w14:textId="3B9EA372" w:rsidR="00645F1D" w:rsidRPr="00D512AA" w:rsidRDefault="00645F1D" w:rsidP="00D512AA">
            <w:pPr>
              <w:rPr>
                <w:rFonts w:asciiTheme="minorHAnsi" w:hAnsiTheme="minorHAnsi" w:cstheme="minorHAnsi"/>
                <w:noProof w:val="0"/>
                <w:color w:val="000000"/>
                <w:sz w:val="22"/>
                <w:szCs w:val="22"/>
              </w:rPr>
            </w:pPr>
          </w:p>
        </w:tc>
        <w:tc>
          <w:tcPr>
            <w:tcW w:w="3143" w:type="dxa"/>
            <w:gridSpan w:val="2"/>
          </w:tcPr>
          <w:p w14:paraId="2AE910A2" w14:textId="77777777" w:rsidR="00645F1D" w:rsidRPr="00D512AA" w:rsidRDefault="00645F1D" w:rsidP="00D512AA">
            <w:pPr>
              <w:rPr>
                <w:rFonts w:asciiTheme="minorHAnsi" w:hAnsiTheme="minorHAnsi" w:cstheme="minorHAnsi"/>
                <w:noProof w:val="0"/>
                <w:color w:val="000000"/>
                <w:sz w:val="22"/>
                <w:szCs w:val="22"/>
              </w:rPr>
            </w:pPr>
          </w:p>
        </w:tc>
      </w:tr>
      <w:tr w:rsidR="00645F1D" w:rsidRPr="00D512AA" w14:paraId="5056AB58" w14:textId="4A2FEED1" w:rsidTr="00D9669E">
        <w:tc>
          <w:tcPr>
            <w:tcW w:w="2775" w:type="dxa"/>
          </w:tcPr>
          <w:p w14:paraId="78128B8C" w14:textId="723E32CF" w:rsidR="00645F1D" w:rsidRPr="00D512AA" w:rsidRDefault="00645F1D" w:rsidP="00D512AA">
            <w:pPr>
              <w:rPr>
                <w:rFonts w:asciiTheme="minorHAnsi" w:hAnsiTheme="minorHAnsi" w:cstheme="minorHAnsi"/>
                <w:noProof w:val="0"/>
                <w:color w:val="000000"/>
                <w:sz w:val="22"/>
                <w:szCs w:val="22"/>
              </w:rPr>
            </w:pPr>
            <w:r w:rsidRPr="00D512AA">
              <w:rPr>
                <w:rFonts w:asciiTheme="minorHAnsi" w:hAnsiTheme="minorHAnsi" w:cstheme="minorHAnsi"/>
                <w:sz w:val="22"/>
                <w:szCs w:val="22"/>
              </w:rPr>
              <w:t>Ratio of Risk</w:t>
            </w:r>
          </w:p>
        </w:tc>
        <w:tc>
          <w:tcPr>
            <w:tcW w:w="3208" w:type="dxa"/>
            <w:gridSpan w:val="2"/>
          </w:tcPr>
          <w:p w14:paraId="7A808107" w14:textId="5730140D" w:rsidR="00645F1D" w:rsidRPr="00D512AA" w:rsidRDefault="00645F1D" w:rsidP="00D512AA">
            <w:pPr>
              <w:rPr>
                <w:rFonts w:asciiTheme="minorHAnsi" w:hAnsiTheme="minorHAnsi" w:cstheme="minorHAnsi"/>
                <w:noProof w:val="0"/>
                <w:color w:val="000000"/>
                <w:sz w:val="22"/>
                <w:szCs w:val="22"/>
              </w:rPr>
            </w:pPr>
          </w:p>
        </w:tc>
        <w:tc>
          <w:tcPr>
            <w:tcW w:w="3143" w:type="dxa"/>
            <w:gridSpan w:val="2"/>
          </w:tcPr>
          <w:p w14:paraId="2BE9AB35" w14:textId="77777777" w:rsidR="00645F1D" w:rsidRPr="00D512AA" w:rsidRDefault="00645F1D" w:rsidP="00D512AA">
            <w:pPr>
              <w:rPr>
                <w:rFonts w:asciiTheme="minorHAnsi" w:hAnsiTheme="minorHAnsi" w:cstheme="minorHAnsi"/>
                <w:noProof w:val="0"/>
                <w:color w:val="000000"/>
                <w:sz w:val="22"/>
                <w:szCs w:val="22"/>
              </w:rPr>
            </w:pPr>
          </w:p>
        </w:tc>
      </w:tr>
      <w:tr w:rsidR="00645F1D" w:rsidRPr="00D512AA" w14:paraId="6D06998A" w14:textId="3E59DD95" w:rsidTr="00D9669E">
        <w:tc>
          <w:tcPr>
            <w:tcW w:w="2775" w:type="dxa"/>
          </w:tcPr>
          <w:p w14:paraId="27F820A4" w14:textId="04229566" w:rsidR="00645F1D" w:rsidRPr="00D512AA" w:rsidRDefault="00645F1D" w:rsidP="00D512AA">
            <w:pPr>
              <w:rPr>
                <w:rFonts w:asciiTheme="minorHAnsi" w:hAnsiTheme="minorHAnsi" w:cstheme="minorHAnsi"/>
                <w:noProof w:val="0"/>
                <w:color w:val="000000"/>
                <w:sz w:val="22"/>
                <w:szCs w:val="22"/>
              </w:rPr>
            </w:pPr>
            <w:r w:rsidRPr="00D512AA">
              <w:rPr>
                <w:rFonts w:asciiTheme="minorHAnsi" w:hAnsiTheme="minorHAnsi" w:cstheme="minorHAnsi"/>
                <w:sz w:val="22"/>
                <w:szCs w:val="22"/>
              </w:rPr>
              <w:lastRenderedPageBreak/>
              <w:t>Business size</w:t>
            </w:r>
          </w:p>
        </w:tc>
        <w:tc>
          <w:tcPr>
            <w:tcW w:w="3208" w:type="dxa"/>
            <w:gridSpan w:val="2"/>
          </w:tcPr>
          <w:p w14:paraId="75090CF7" w14:textId="7ED208B4" w:rsidR="00645F1D" w:rsidRPr="00262389" w:rsidRDefault="00645F1D" w:rsidP="00D512AA">
            <w:pPr>
              <w:rPr>
                <w:rFonts w:ascii="Calibri" w:hAnsi="Calibri" w:cs="Calibri"/>
                <w:noProof w:val="0"/>
                <w:color w:val="000000"/>
                <w:sz w:val="22"/>
                <w:szCs w:val="22"/>
              </w:rPr>
            </w:pPr>
            <w:r>
              <w:rPr>
                <w:rFonts w:ascii="Calibri" w:hAnsi="Calibri" w:cs="Calibri"/>
                <w:color w:val="000000"/>
                <w:sz w:val="22"/>
                <w:szCs w:val="22"/>
              </w:rPr>
              <w:t>M Medium</w:t>
            </w:r>
          </w:p>
        </w:tc>
        <w:tc>
          <w:tcPr>
            <w:tcW w:w="3143" w:type="dxa"/>
            <w:gridSpan w:val="2"/>
          </w:tcPr>
          <w:p w14:paraId="189661FE" w14:textId="77777777" w:rsidR="00645F1D" w:rsidRDefault="00645F1D" w:rsidP="00D512AA">
            <w:pPr>
              <w:rPr>
                <w:rFonts w:ascii="Calibri" w:hAnsi="Calibri" w:cs="Calibri"/>
                <w:color w:val="000000"/>
                <w:sz w:val="22"/>
                <w:szCs w:val="22"/>
              </w:rPr>
            </w:pPr>
          </w:p>
        </w:tc>
      </w:tr>
      <w:tr w:rsidR="00645F1D" w:rsidRPr="00D512AA" w14:paraId="5EE16637" w14:textId="5C39FDFA" w:rsidTr="00D9669E">
        <w:tc>
          <w:tcPr>
            <w:tcW w:w="2775" w:type="dxa"/>
          </w:tcPr>
          <w:p w14:paraId="143C23CA" w14:textId="1EC4E6BE" w:rsidR="00645F1D" w:rsidRPr="00D512AA" w:rsidRDefault="00645F1D" w:rsidP="00D512AA">
            <w:pPr>
              <w:rPr>
                <w:rFonts w:asciiTheme="minorHAnsi" w:hAnsiTheme="minorHAnsi" w:cstheme="minorHAnsi"/>
                <w:noProof w:val="0"/>
                <w:color w:val="000000"/>
                <w:sz w:val="22"/>
                <w:szCs w:val="22"/>
              </w:rPr>
            </w:pPr>
            <w:r w:rsidRPr="00D512AA">
              <w:rPr>
                <w:rFonts w:asciiTheme="minorHAnsi" w:hAnsiTheme="minorHAnsi" w:cstheme="minorHAnsi"/>
                <w:sz w:val="22"/>
                <w:szCs w:val="22"/>
              </w:rPr>
              <w:t>Major Condition</w:t>
            </w:r>
          </w:p>
        </w:tc>
        <w:tc>
          <w:tcPr>
            <w:tcW w:w="3208" w:type="dxa"/>
            <w:gridSpan w:val="2"/>
          </w:tcPr>
          <w:p w14:paraId="6235AD62" w14:textId="02D4CD3C" w:rsidR="00645F1D" w:rsidRPr="00D512AA" w:rsidRDefault="00645F1D" w:rsidP="00D512AA">
            <w:pPr>
              <w:rPr>
                <w:rFonts w:asciiTheme="minorHAnsi" w:hAnsiTheme="minorHAnsi" w:cstheme="minorHAnsi"/>
                <w:noProof w:val="0"/>
                <w:color w:val="000000"/>
                <w:sz w:val="22"/>
                <w:szCs w:val="22"/>
              </w:rPr>
            </w:pPr>
          </w:p>
        </w:tc>
        <w:tc>
          <w:tcPr>
            <w:tcW w:w="3143" w:type="dxa"/>
            <w:gridSpan w:val="2"/>
          </w:tcPr>
          <w:p w14:paraId="37D13C35" w14:textId="77777777" w:rsidR="00645F1D" w:rsidRPr="00D512AA" w:rsidRDefault="00645F1D" w:rsidP="00D512AA">
            <w:pPr>
              <w:rPr>
                <w:rFonts w:asciiTheme="minorHAnsi" w:hAnsiTheme="minorHAnsi" w:cstheme="minorHAnsi"/>
                <w:noProof w:val="0"/>
                <w:color w:val="000000"/>
                <w:sz w:val="22"/>
                <w:szCs w:val="22"/>
              </w:rPr>
            </w:pPr>
          </w:p>
        </w:tc>
      </w:tr>
      <w:tr w:rsidR="00645F1D" w:rsidRPr="00D512AA" w14:paraId="3B9D869C" w14:textId="70FF95AB" w:rsidTr="00D9669E">
        <w:tc>
          <w:tcPr>
            <w:tcW w:w="2775" w:type="dxa"/>
          </w:tcPr>
          <w:p w14:paraId="769733FD" w14:textId="060F49CC" w:rsidR="00645F1D" w:rsidRPr="00D512AA" w:rsidRDefault="00645F1D" w:rsidP="00D512AA">
            <w:pPr>
              <w:rPr>
                <w:rFonts w:asciiTheme="minorHAnsi" w:hAnsiTheme="minorHAnsi" w:cstheme="minorHAnsi"/>
                <w:noProof w:val="0"/>
                <w:color w:val="000000"/>
                <w:sz w:val="22"/>
                <w:szCs w:val="22"/>
              </w:rPr>
            </w:pPr>
            <w:r w:rsidRPr="00D512AA">
              <w:rPr>
                <w:rFonts w:asciiTheme="minorHAnsi" w:hAnsiTheme="minorHAnsi" w:cstheme="minorHAnsi"/>
                <w:sz w:val="22"/>
                <w:szCs w:val="22"/>
              </w:rPr>
              <w:t>Minor Condition</w:t>
            </w:r>
          </w:p>
        </w:tc>
        <w:tc>
          <w:tcPr>
            <w:tcW w:w="3208" w:type="dxa"/>
            <w:gridSpan w:val="2"/>
          </w:tcPr>
          <w:p w14:paraId="21B25E75" w14:textId="77777777" w:rsidR="00645F1D" w:rsidRPr="00D512AA" w:rsidRDefault="00645F1D" w:rsidP="00D512AA">
            <w:pPr>
              <w:rPr>
                <w:rFonts w:asciiTheme="minorHAnsi" w:hAnsiTheme="minorHAnsi" w:cstheme="minorHAnsi"/>
                <w:noProof w:val="0"/>
                <w:color w:val="000000"/>
                <w:sz w:val="22"/>
                <w:szCs w:val="22"/>
              </w:rPr>
            </w:pPr>
          </w:p>
        </w:tc>
        <w:tc>
          <w:tcPr>
            <w:tcW w:w="3143" w:type="dxa"/>
            <w:gridSpan w:val="2"/>
          </w:tcPr>
          <w:p w14:paraId="181DA7DA" w14:textId="77777777" w:rsidR="00645F1D" w:rsidRPr="00D512AA" w:rsidRDefault="00645F1D" w:rsidP="00D512AA">
            <w:pPr>
              <w:rPr>
                <w:rFonts w:asciiTheme="minorHAnsi" w:hAnsiTheme="minorHAnsi" w:cstheme="minorHAnsi"/>
                <w:noProof w:val="0"/>
                <w:color w:val="000000"/>
                <w:sz w:val="22"/>
                <w:szCs w:val="22"/>
              </w:rPr>
            </w:pPr>
          </w:p>
        </w:tc>
      </w:tr>
      <w:tr w:rsidR="00645F1D" w:rsidRPr="00D512AA" w14:paraId="55E8962F" w14:textId="44BD0ADF" w:rsidTr="00D9669E">
        <w:tc>
          <w:tcPr>
            <w:tcW w:w="2775" w:type="dxa"/>
          </w:tcPr>
          <w:p w14:paraId="6CCC77E6" w14:textId="6A93D06B" w:rsidR="00645F1D" w:rsidRPr="00D512AA" w:rsidRDefault="00645F1D" w:rsidP="00D512AA">
            <w:pPr>
              <w:rPr>
                <w:rFonts w:asciiTheme="minorHAnsi" w:hAnsiTheme="minorHAnsi" w:cstheme="minorHAnsi"/>
                <w:noProof w:val="0"/>
                <w:color w:val="000000"/>
                <w:sz w:val="22"/>
                <w:szCs w:val="22"/>
              </w:rPr>
            </w:pPr>
            <w:r w:rsidRPr="00D512AA">
              <w:rPr>
                <w:rFonts w:asciiTheme="minorHAnsi" w:hAnsiTheme="minorHAnsi" w:cstheme="minorHAnsi"/>
                <w:sz w:val="22"/>
                <w:szCs w:val="22"/>
              </w:rPr>
              <w:t>Condition Pre Approve</w:t>
            </w:r>
          </w:p>
        </w:tc>
        <w:tc>
          <w:tcPr>
            <w:tcW w:w="3208" w:type="dxa"/>
            <w:gridSpan w:val="2"/>
          </w:tcPr>
          <w:p w14:paraId="7B2093E2" w14:textId="43AF7D80" w:rsidR="00645F1D" w:rsidRPr="00D512AA" w:rsidRDefault="00645F1D" w:rsidP="00D512AA">
            <w:pPr>
              <w:rPr>
                <w:rFonts w:asciiTheme="minorHAnsi" w:hAnsiTheme="minorHAnsi" w:cstheme="minorHAnsi"/>
                <w:noProof w:val="0"/>
                <w:color w:val="000000"/>
                <w:sz w:val="22"/>
                <w:szCs w:val="22"/>
              </w:rPr>
            </w:pPr>
          </w:p>
        </w:tc>
        <w:tc>
          <w:tcPr>
            <w:tcW w:w="3143" w:type="dxa"/>
            <w:gridSpan w:val="2"/>
          </w:tcPr>
          <w:p w14:paraId="2356DB17" w14:textId="77777777" w:rsidR="00645F1D" w:rsidRPr="00D512AA" w:rsidRDefault="00645F1D" w:rsidP="00D512AA">
            <w:pPr>
              <w:rPr>
                <w:rFonts w:asciiTheme="minorHAnsi" w:hAnsiTheme="minorHAnsi" w:cstheme="minorHAnsi"/>
                <w:noProof w:val="0"/>
                <w:color w:val="000000"/>
                <w:sz w:val="22"/>
                <w:szCs w:val="22"/>
              </w:rPr>
            </w:pPr>
          </w:p>
        </w:tc>
      </w:tr>
      <w:tr w:rsidR="00645F1D" w:rsidRPr="00D512AA" w14:paraId="74096C0F" w14:textId="561FBF2C" w:rsidTr="00D9669E">
        <w:tc>
          <w:tcPr>
            <w:tcW w:w="2775" w:type="dxa"/>
          </w:tcPr>
          <w:p w14:paraId="56D67F9C" w14:textId="2DAB8C07" w:rsidR="00645F1D" w:rsidRPr="00D512AA" w:rsidRDefault="00645F1D" w:rsidP="00D512AA">
            <w:pPr>
              <w:rPr>
                <w:rFonts w:asciiTheme="minorHAnsi" w:hAnsiTheme="minorHAnsi" w:cstheme="minorHAnsi"/>
                <w:noProof w:val="0"/>
                <w:color w:val="000000"/>
                <w:sz w:val="22"/>
                <w:szCs w:val="22"/>
              </w:rPr>
            </w:pPr>
            <w:r w:rsidRPr="00D512AA">
              <w:rPr>
                <w:rFonts w:asciiTheme="minorHAnsi" w:hAnsiTheme="minorHAnsi" w:cstheme="minorHAnsi"/>
                <w:sz w:val="22"/>
                <w:szCs w:val="22"/>
              </w:rPr>
              <w:t>Condition Other</w:t>
            </w:r>
          </w:p>
        </w:tc>
        <w:tc>
          <w:tcPr>
            <w:tcW w:w="3208" w:type="dxa"/>
            <w:gridSpan w:val="2"/>
          </w:tcPr>
          <w:p w14:paraId="251D64BA" w14:textId="77777777" w:rsidR="00645F1D" w:rsidRPr="00D512AA" w:rsidRDefault="00645F1D" w:rsidP="00D512AA">
            <w:pPr>
              <w:rPr>
                <w:rFonts w:asciiTheme="minorHAnsi" w:hAnsiTheme="minorHAnsi" w:cstheme="minorHAnsi"/>
                <w:sz w:val="22"/>
                <w:szCs w:val="22"/>
              </w:rPr>
            </w:pPr>
          </w:p>
        </w:tc>
        <w:tc>
          <w:tcPr>
            <w:tcW w:w="3143" w:type="dxa"/>
            <w:gridSpan w:val="2"/>
          </w:tcPr>
          <w:p w14:paraId="1AF5CF35" w14:textId="77777777" w:rsidR="00645F1D" w:rsidRPr="00D512AA" w:rsidRDefault="00645F1D" w:rsidP="00D512AA">
            <w:pPr>
              <w:rPr>
                <w:rFonts w:asciiTheme="minorHAnsi" w:hAnsiTheme="minorHAnsi" w:cstheme="minorHAnsi"/>
                <w:sz w:val="22"/>
                <w:szCs w:val="22"/>
              </w:rPr>
            </w:pPr>
          </w:p>
        </w:tc>
      </w:tr>
      <w:tr w:rsidR="00645F1D" w:rsidRPr="00D512AA" w14:paraId="5A80A7FB" w14:textId="631ADE06" w:rsidTr="00D9669E">
        <w:tc>
          <w:tcPr>
            <w:tcW w:w="2775" w:type="dxa"/>
          </w:tcPr>
          <w:p w14:paraId="4360D866" w14:textId="305360FB" w:rsidR="00645F1D" w:rsidRPr="00683D51" w:rsidRDefault="00645F1D" w:rsidP="00D512AA">
            <w:pPr>
              <w:rPr>
                <w:rFonts w:ascii="Calibri" w:hAnsi="Calibri" w:cs="Calibri"/>
                <w:noProof w:val="0"/>
                <w:color w:val="000000"/>
                <w:sz w:val="22"/>
                <w:szCs w:val="22"/>
              </w:rPr>
            </w:pPr>
            <w:r>
              <w:rPr>
                <w:rFonts w:ascii="Calibri" w:hAnsi="Calibri" w:cs="Calibri"/>
                <w:color w:val="000000"/>
                <w:sz w:val="22"/>
                <w:szCs w:val="22"/>
              </w:rPr>
              <w:t>Condition Modify</w:t>
            </w:r>
          </w:p>
        </w:tc>
        <w:tc>
          <w:tcPr>
            <w:tcW w:w="3208" w:type="dxa"/>
            <w:gridSpan w:val="2"/>
          </w:tcPr>
          <w:p w14:paraId="755A969F" w14:textId="77777777" w:rsidR="00645F1D" w:rsidRPr="00D512AA" w:rsidRDefault="00645F1D" w:rsidP="00D512AA">
            <w:pPr>
              <w:rPr>
                <w:rFonts w:asciiTheme="minorHAnsi" w:hAnsiTheme="minorHAnsi" w:cstheme="minorHAnsi"/>
                <w:sz w:val="22"/>
                <w:szCs w:val="22"/>
              </w:rPr>
            </w:pPr>
          </w:p>
        </w:tc>
        <w:tc>
          <w:tcPr>
            <w:tcW w:w="3143" w:type="dxa"/>
            <w:gridSpan w:val="2"/>
          </w:tcPr>
          <w:p w14:paraId="18C467BF" w14:textId="77777777" w:rsidR="00645F1D" w:rsidRPr="00D512AA" w:rsidRDefault="00645F1D" w:rsidP="00D512AA">
            <w:pPr>
              <w:rPr>
                <w:rFonts w:asciiTheme="minorHAnsi" w:hAnsiTheme="minorHAnsi" w:cstheme="minorHAnsi"/>
                <w:sz w:val="22"/>
                <w:szCs w:val="22"/>
              </w:rPr>
            </w:pPr>
          </w:p>
        </w:tc>
      </w:tr>
      <w:tr w:rsidR="00645F1D" w:rsidRPr="00D512AA" w14:paraId="0F894075" w14:textId="41CCBC84" w:rsidTr="00D9669E">
        <w:tc>
          <w:tcPr>
            <w:tcW w:w="2775" w:type="dxa"/>
          </w:tcPr>
          <w:p w14:paraId="288378F5" w14:textId="75F1546B" w:rsidR="00645F1D" w:rsidRPr="00D512AA" w:rsidRDefault="00645F1D" w:rsidP="00D512AA">
            <w:pPr>
              <w:rPr>
                <w:rFonts w:asciiTheme="minorHAnsi" w:hAnsiTheme="minorHAnsi" w:cstheme="minorHAnsi"/>
                <w:noProof w:val="0"/>
                <w:color w:val="000000"/>
                <w:sz w:val="22"/>
                <w:szCs w:val="22"/>
              </w:rPr>
            </w:pPr>
            <w:r w:rsidRPr="00D512AA">
              <w:rPr>
                <w:rFonts w:asciiTheme="minorHAnsi" w:hAnsiTheme="minorHAnsi" w:cstheme="minorHAnsi"/>
                <w:sz w:val="22"/>
                <w:szCs w:val="22"/>
              </w:rPr>
              <w:t>Hashtag</w:t>
            </w:r>
          </w:p>
        </w:tc>
        <w:tc>
          <w:tcPr>
            <w:tcW w:w="3208" w:type="dxa"/>
            <w:gridSpan w:val="2"/>
          </w:tcPr>
          <w:p w14:paraId="56C40C12" w14:textId="2280598C" w:rsidR="00645F1D" w:rsidRPr="00E316D4" w:rsidRDefault="00645F1D" w:rsidP="00D512AA">
            <w:pPr>
              <w:rPr>
                <w:rFonts w:ascii="Calibri" w:hAnsi="Calibri" w:cs="Calibri"/>
                <w:noProof w:val="0"/>
                <w:color w:val="000000"/>
                <w:sz w:val="22"/>
                <w:szCs w:val="22"/>
              </w:rPr>
            </w:pPr>
            <w:r>
              <w:rPr>
                <w:rFonts w:ascii="Calibri" w:hAnsi="Calibri" w:cs="Calibri"/>
                <w:color w:val="000000"/>
                <w:sz w:val="22"/>
                <w:szCs w:val="22"/>
              </w:rPr>
              <w:t>#CARBON#BCG</w:t>
            </w:r>
          </w:p>
        </w:tc>
        <w:tc>
          <w:tcPr>
            <w:tcW w:w="3143" w:type="dxa"/>
            <w:gridSpan w:val="2"/>
          </w:tcPr>
          <w:p w14:paraId="6668DB48" w14:textId="77777777" w:rsidR="00645F1D" w:rsidRDefault="00645F1D" w:rsidP="00D512AA">
            <w:pPr>
              <w:rPr>
                <w:rFonts w:ascii="Calibri" w:hAnsi="Calibri" w:cs="Calibri"/>
                <w:color w:val="000000"/>
                <w:sz w:val="22"/>
                <w:szCs w:val="22"/>
              </w:rPr>
            </w:pPr>
          </w:p>
        </w:tc>
      </w:tr>
      <w:tr w:rsidR="00645F1D" w:rsidRPr="00D512AA" w14:paraId="3F424A07" w14:textId="5FB1565C" w:rsidTr="00D9669E">
        <w:tc>
          <w:tcPr>
            <w:tcW w:w="2775" w:type="dxa"/>
          </w:tcPr>
          <w:p w14:paraId="1F7A79F5" w14:textId="4591C501" w:rsidR="00645F1D" w:rsidRPr="00D512AA" w:rsidRDefault="00645F1D" w:rsidP="00D512AA">
            <w:pPr>
              <w:rPr>
                <w:rFonts w:asciiTheme="minorHAnsi" w:hAnsiTheme="minorHAnsi" w:cstheme="minorHAnsi"/>
                <w:noProof w:val="0"/>
                <w:color w:val="000000"/>
                <w:sz w:val="22"/>
                <w:szCs w:val="22"/>
              </w:rPr>
            </w:pPr>
            <w:r w:rsidRPr="00D512AA">
              <w:rPr>
                <w:rFonts w:asciiTheme="minorHAnsi" w:hAnsiTheme="minorHAnsi" w:cstheme="minorHAnsi"/>
                <w:sz w:val="22"/>
                <w:szCs w:val="22"/>
              </w:rPr>
              <w:t>Marketing Division</w:t>
            </w:r>
          </w:p>
        </w:tc>
        <w:tc>
          <w:tcPr>
            <w:tcW w:w="3208" w:type="dxa"/>
            <w:gridSpan w:val="2"/>
          </w:tcPr>
          <w:p w14:paraId="38A58159" w14:textId="267CF2EE" w:rsidR="00645F1D" w:rsidRPr="00E316D4" w:rsidRDefault="00645F1D" w:rsidP="00D512AA">
            <w:pPr>
              <w:rPr>
                <w:rFonts w:ascii="Calibri" w:hAnsi="Calibri" w:cs="Calibri"/>
                <w:noProof w:val="0"/>
                <w:color w:val="000000"/>
                <w:sz w:val="22"/>
                <w:szCs w:val="22"/>
              </w:rPr>
            </w:pPr>
            <w:r>
              <w:rPr>
                <w:rFonts w:ascii="Calibri" w:hAnsi="Calibri" w:cs="Angsana New"/>
                <w:color w:val="000000"/>
                <w:sz w:val="22"/>
                <w:szCs w:val="22"/>
                <w:cs/>
                <w:lang w:bidi="th-TH"/>
              </w:rPr>
              <w:t xml:space="preserve">ส่วนอุตสาหกรรม </w:t>
            </w:r>
            <w:r>
              <w:rPr>
                <w:rFonts w:ascii="Calibri" w:hAnsi="Calibri" w:cs="Calibri"/>
                <w:color w:val="000000"/>
                <w:sz w:val="22"/>
                <w:szCs w:val="22"/>
              </w:rPr>
              <w:t>5</w:t>
            </w:r>
            <w:r>
              <w:rPr>
                <w:rFonts w:ascii="Calibri" w:hAnsi="Calibri" w:cs="Angsana New"/>
                <w:color w:val="000000"/>
                <w:sz w:val="22"/>
                <w:szCs w:val="22"/>
                <w:cs/>
                <w:lang w:bidi="th-TH"/>
              </w:rPr>
              <w:t>.</w:t>
            </w:r>
            <w:r>
              <w:rPr>
                <w:rFonts w:ascii="Calibri" w:hAnsi="Calibri" w:cs="Calibri"/>
                <w:color w:val="000000"/>
                <w:sz w:val="22"/>
                <w:szCs w:val="22"/>
              </w:rPr>
              <w:t>2</w:t>
            </w:r>
          </w:p>
        </w:tc>
        <w:tc>
          <w:tcPr>
            <w:tcW w:w="3143" w:type="dxa"/>
            <w:gridSpan w:val="2"/>
          </w:tcPr>
          <w:p w14:paraId="314AF545" w14:textId="77777777" w:rsidR="00645F1D" w:rsidRDefault="00645F1D" w:rsidP="00D512AA">
            <w:pPr>
              <w:rPr>
                <w:rFonts w:ascii="Calibri" w:hAnsi="Calibri" w:cs="Angsana New"/>
                <w:color w:val="000000"/>
                <w:sz w:val="22"/>
                <w:szCs w:val="22"/>
                <w:cs/>
                <w:lang w:bidi="th-TH"/>
              </w:rPr>
            </w:pPr>
          </w:p>
        </w:tc>
      </w:tr>
      <w:tr w:rsidR="00645F1D" w:rsidRPr="00D512AA" w14:paraId="011A70F2" w14:textId="23B0167C" w:rsidTr="00D9669E">
        <w:tc>
          <w:tcPr>
            <w:tcW w:w="2775" w:type="dxa"/>
          </w:tcPr>
          <w:p w14:paraId="6D1ECCA7" w14:textId="79AFD91B" w:rsidR="00645F1D" w:rsidRPr="00D512AA" w:rsidRDefault="00645F1D" w:rsidP="00D512AA">
            <w:pPr>
              <w:rPr>
                <w:rFonts w:asciiTheme="minorHAnsi" w:hAnsiTheme="minorHAnsi" w:cstheme="minorHAnsi"/>
                <w:noProof w:val="0"/>
                <w:color w:val="000000"/>
                <w:sz w:val="22"/>
                <w:szCs w:val="22"/>
              </w:rPr>
            </w:pPr>
            <w:r w:rsidRPr="00D512AA">
              <w:rPr>
                <w:rFonts w:asciiTheme="minorHAnsi" w:hAnsiTheme="minorHAnsi" w:cstheme="minorHAnsi"/>
                <w:sz w:val="22"/>
                <w:szCs w:val="22"/>
              </w:rPr>
              <w:t>Operation Branch</w:t>
            </w:r>
          </w:p>
        </w:tc>
        <w:tc>
          <w:tcPr>
            <w:tcW w:w="3208" w:type="dxa"/>
            <w:gridSpan w:val="2"/>
          </w:tcPr>
          <w:p w14:paraId="519E01E7" w14:textId="4CBCAF8E" w:rsidR="00645F1D" w:rsidRPr="00E316D4" w:rsidRDefault="00645F1D" w:rsidP="00D512AA">
            <w:pPr>
              <w:rPr>
                <w:rFonts w:ascii="Calibri" w:hAnsi="Calibri" w:cs="Calibri"/>
                <w:noProof w:val="0"/>
                <w:color w:val="000000"/>
                <w:sz w:val="22"/>
                <w:szCs w:val="22"/>
              </w:rPr>
            </w:pPr>
            <w:r>
              <w:rPr>
                <w:rFonts w:ascii="Calibri" w:hAnsi="Calibri" w:cs="Calibri"/>
                <w:color w:val="000000"/>
                <w:sz w:val="22"/>
                <w:szCs w:val="22"/>
              </w:rPr>
              <w:t>Rama 2 Branch</w:t>
            </w:r>
          </w:p>
        </w:tc>
        <w:tc>
          <w:tcPr>
            <w:tcW w:w="3143" w:type="dxa"/>
            <w:gridSpan w:val="2"/>
          </w:tcPr>
          <w:p w14:paraId="355B524A" w14:textId="77777777" w:rsidR="00645F1D" w:rsidRDefault="00645F1D" w:rsidP="00D512AA">
            <w:pPr>
              <w:rPr>
                <w:rFonts w:ascii="Calibri" w:hAnsi="Calibri" w:cs="Calibri"/>
                <w:color w:val="000000"/>
                <w:sz w:val="22"/>
                <w:szCs w:val="22"/>
              </w:rPr>
            </w:pPr>
          </w:p>
        </w:tc>
      </w:tr>
      <w:tr w:rsidR="00645F1D" w:rsidRPr="00D512AA" w14:paraId="30EB4B0E" w14:textId="0B70A00D" w:rsidTr="00D9669E">
        <w:tc>
          <w:tcPr>
            <w:tcW w:w="2775" w:type="dxa"/>
          </w:tcPr>
          <w:p w14:paraId="6E6BB2A0" w14:textId="276B91F2" w:rsidR="00645F1D" w:rsidRPr="00D512AA" w:rsidRDefault="00645F1D" w:rsidP="00D512AA">
            <w:pPr>
              <w:rPr>
                <w:rFonts w:asciiTheme="minorHAnsi" w:hAnsiTheme="minorHAnsi" w:cstheme="minorHAnsi"/>
                <w:noProof w:val="0"/>
                <w:color w:val="000000"/>
                <w:sz w:val="22"/>
                <w:szCs w:val="22"/>
              </w:rPr>
            </w:pPr>
            <w:r w:rsidRPr="00D512AA">
              <w:rPr>
                <w:rFonts w:asciiTheme="minorHAnsi" w:hAnsiTheme="minorHAnsi" w:cstheme="minorHAnsi"/>
                <w:sz w:val="22"/>
                <w:szCs w:val="22"/>
              </w:rPr>
              <w:t>Credit Limit Remark</w:t>
            </w:r>
          </w:p>
        </w:tc>
        <w:tc>
          <w:tcPr>
            <w:tcW w:w="3208" w:type="dxa"/>
            <w:gridSpan w:val="2"/>
          </w:tcPr>
          <w:p w14:paraId="34B0A59A" w14:textId="334081B4" w:rsidR="00645F1D" w:rsidRPr="00E316D4" w:rsidRDefault="00645F1D" w:rsidP="00D512AA">
            <w:pPr>
              <w:rPr>
                <w:rFonts w:ascii="Calibri" w:hAnsi="Calibri" w:cs="Calibri"/>
                <w:noProof w:val="0"/>
                <w:color w:val="000000"/>
                <w:sz w:val="22"/>
                <w:szCs w:val="22"/>
              </w:rPr>
            </w:pPr>
            <w:r>
              <w:rPr>
                <w:rFonts w:ascii="Calibri" w:hAnsi="Calibri" w:cs="Angsana New"/>
                <w:color w:val="000000"/>
                <w:sz w:val="22"/>
                <w:szCs w:val="22"/>
                <w:cs/>
                <w:lang w:bidi="th-TH"/>
              </w:rPr>
              <w:t>ติดต่อคุณวิฑูรย์ โทร.</w:t>
            </w:r>
            <w:r>
              <w:rPr>
                <w:rFonts w:ascii="Calibri" w:hAnsi="Calibri" w:cs="Calibri"/>
                <w:color w:val="000000"/>
                <w:sz w:val="22"/>
                <w:szCs w:val="22"/>
              </w:rPr>
              <w:t>0</w:t>
            </w:r>
            <w:r>
              <w:rPr>
                <w:rFonts w:ascii="Calibri" w:hAnsi="Calibri" w:cs="Angsana New"/>
                <w:color w:val="000000"/>
                <w:sz w:val="22"/>
                <w:szCs w:val="22"/>
                <w:cs/>
                <w:lang w:bidi="th-TH"/>
              </w:rPr>
              <w:t>-</w:t>
            </w:r>
            <w:r>
              <w:rPr>
                <w:rFonts w:ascii="Calibri" w:hAnsi="Calibri" w:cs="Calibri"/>
                <w:color w:val="000000"/>
                <w:sz w:val="22"/>
                <w:szCs w:val="22"/>
              </w:rPr>
              <w:t>2174</w:t>
            </w:r>
            <w:r>
              <w:rPr>
                <w:rFonts w:ascii="Calibri" w:hAnsi="Calibri" w:cs="Angsana New"/>
                <w:color w:val="000000"/>
                <w:sz w:val="22"/>
                <w:szCs w:val="22"/>
                <w:cs/>
                <w:lang w:bidi="th-TH"/>
              </w:rPr>
              <w:t>-</w:t>
            </w:r>
            <w:r>
              <w:rPr>
                <w:rFonts w:ascii="Calibri" w:hAnsi="Calibri" w:cs="Calibri"/>
                <w:color w:val="000000"/>
                <w:sz w:val="22"/>
                <w:szCs w:val="22"/>
              </w:rPr>
              <w:t>8000</w:t>
            </w:r>
          </w:p>
        </w:tc>
        <w:tc>
          <w:tcPr>
            <w:tcW w:w="3143" w:type="dxa"/>
            <w:gridSpan w:val="2"/>
          </w:tcPr>
          <w:p w14:paraId="7AB8CAEA" w14:textId="77777777" w:rsidR="00645F1D" w:rsidRDefault="00645F1D" w:rsidP="00D512AA">
            <w:pPr>
              <w:rPr>
                <w:rFonts w:ascii="Calibri" w:hAnsi="Calibri" w:cs="Angsana New"/>
                <w:color w:val="000000"/>
                <w:sz w:val="22"/>
                <w:szCs w:val="22"/>
                <w:cs/>
                <w:lang w:bidi="th-TH"/>
              </w:rPr>
            </w:pPr>
          </w:p>
        </w:tc>
      </w:tr>
    </w:tbl>
    <w:p w14:paraId="38786858" w14:textId="59829B81" w:rsidR="00D512AA" w:rsidRDefault="00D512AA" w:rsidP="00D512AA">
      <w:pPr>
        <w:rPr>
          <w:ins w:id="577" w:author="Uraluk Pansuwan" w:date="2023-07-31T14:41:00Z"/>
        </w:rPr>
      </w:pPr>
    </w:p>
    <w:p w14:paraId="6C993BD7" w14:textId="78A9B8B3" w:rsidR="00D87C9E" w:rsidRDefault="00D87C9E" w:rsidP="00D512AA">
      <w:pPr>
        <w:rPr>
          <w:ins w:id="578" w:author="Uraluk Pansuwan" w:date="2023-07-31T14:44:00Z"/>
          <w:lang w:val="en-US" w:bidi="th-TH"/>
        </w:rPr>
      </w:pPr>
      <w:ins w:id="579" w:author="Uraluk Pansuwan" w:date="2023-07-31T14:45:00Z">
        <w:r>
          <w:tab/>
        </w:r>
      </w:ins>
      <w:ins w:id="580" w:author="Uraluk Pansuwan" w:date="2023-07-31T14:41:00Z">
        <w:r w:rsidR="00526383">
          <w:t>Note : In case Group Limit show</w:t>
        </w:r>
      </w:ins>
      <w:ins w:id="581" w:author="Uraluk Pansuwan" w:date="2023-07-31T14:43:00Z">
        <w:r w:rsidR="00526383">
          <w:rPr>
            <w:rFonts w:hint="cs"/>
            <w:cs/>
            <w:lang w:bidi="th-TH"/>
          </w:rPr>
          <w:t xml:space="preserve"> </w:t>
        </w:r>
        <w:r w:rsidR="00526383">
          <w:rPr>
            <w:lang w:val="en-US" w:bidi="th-TH"/>
          </w:rPr>
          <w:t xml:space="preserve">more details as </w:t>
        </w:r>
      </w:ins>
      <w:ins w:id="582" w:author="Uraluk Pansuwan" w:date="2023-07-31T14:44:00Z">
        <w:r>
          <w:rPr>
            <w:lang w:val="en-US" w:bidi="th-TH"/>
          </w:rPr>
          <w:t>follo</w:t>
        </w:r>
      </w:ins>
      <w:ins w:id="583" w:author="Uraluk Pansuwan" w:date="2023-07-31T14:45:00Z">
        <w:r>
          <w:rPr>
            <w:lang w:val="en-US" w:bidi="th-TH"/>
          </w:rPr>
          <w:t>ws :</w:t>
        </w:r>
      </w:ins>
    </w:p>
    <w:p w14:paraId="2BD20CC4" w14:textId="77777777" w:rsidR="00D87C9E" w:rsidRDefault="00D87C9E" w:rsidP="00D512AA">
      <w:pPr>
        <w:rPr>
          <w:ins w:id="584" w:author="Uraluk Pansuwan" w:date="2023-07-31T14:46:00Z"/>
        </w:rPr>
      </w:pPr>
      <w:ins w:id="585" w:author="Uraluk Pansuwan" w:date="2023-07-31T14:44:00Z">
        <w:r>
          <w:rPr>
            <w:lang w:val="en-US" w:bidi="th-TH"/>
          </w:rPr>
          <w:t xml:space="preserve">          </w:t>
        </w:r>
      </w:ins>
      <w:ins w:id="586" w:author="Uraluk Pansuwan" w:date="2023-07-31T14:45:00Z">
        <w:r>
          <w:rPr>
            <w:lang w:val="en-US" w:bidi="th-TH"/>
          </w:rPr>
          <w:t xml:space="preserve">         </w:t>
        </w:r>
      </w:ins>
      <w:ins w:id="587" w:author="Uraluk Pansuwan" w:date="2023-07-31T14:42:00Z">
        <w:r w:rsidR="00526383">
          <w:t>Group ID,</w:t>
        </w:r>
      </w:ins>
      <w:ins w:id="588" w:author="Uraluk Pansuwan" w:date="2023-07-31T14:45:00Z">
        <w:r>
          <w:t xml:space="preserve"> Group Name,</w:t>
        </w:r>
      </w:ins>
      <w:ins w:id="589" w:author="Uraluk Pansuwan" w:date="2023-07-31T14:42:00Z">
        <w:r w:rsidR="00526383">
          <w:t xml:space="preserve"> Customer ID (Main/Co-Borrower),</w:t>
        </w:r>
      </w:ins>
      <w:ins w:id="590" w:author="Uraluk Pansuwan" w:date="2023-07-31T14:46:00Z">
        <w:r>
          <w:t xml:space="preserve"> Customer Thai Name </w:t>
        </w:r>
      </w:ins>
    </w:p>
    <w:p w14:paraId="02949370" w14:textId="45C26220" w:rsidR="00526383" w:rsidRDefault="00D87C9E" w:rsidP="00D512AA">
      <w:ins w:id="591" w:author="Uraluk Pansuwan" w:date="2023-07-31T14:46:00Z">
        <w:r>
          <w:t xml:space="preserve">                   (Main/Co-Borrower), Customer English Name (Main/Co-Borrower)</w:t>
        </w:r>
      </w:ins>
    </w:p>
    <w:p w14:paraId="57278389" w14:textId="77777777" w:rsidR="00D512AA" w:rsidRPr="00061B9D" w:rsidRDefault="00D512AA" w:rsidP="0047712E">
      <w:pPr>
        <w:pStyle w:val="Heading3"/>
      </w:pPr>
      <w:bookmarkStart w:id="592" w:name="_Toc141988782"/>
      <w:r w:rsidRPr="00061B9D">
        <w:t>Additional Impacts</w:t>
      </w:r>
      <w:bookmarkEnd w:id="592"/>
    </w:p>
    <w:p w14:paraId="21EE135C" w14:textId="77777777" w:rsidR="00D512AA" w:rsidRPr="00061B9D" w:rsidRDefault="00D512AA" w:rsidP="0047712E">
      <w:pPr>
        <w:pStyle w:val="Heading4"/>
      </w:pPr>
      <w:r>
        <w:t xml:space="preserve">System Interface requirement </w:t>
      </w:r>
      <w:r>
        <w:rPr>
          <w:szCs w:val="24"/>
          <w:cs/>
          <w:lang w:bidi="th-TH"/>
        </w:rPr>
        <w:t>/</w:t>
      </w:r>
      <w:r>
        <w:t>Integration</w:t>
      </w:r>
    </w:p>
    <w:p w14:paraId="45697C2D" w14:textId="77777777" w:rsidR="00D512AA" w:rsidRPr="00AC528C" w:rsidRDefault="00D512AA" w:rsidP="00D512AA">
      <w:pPr>
        <w:ind w:left="1440"/>
      </w:pPr>
      <w:r>
        <w:t>Not Applicable</w:t>
      </w:r>
    </w:p>
    <w:p w14:paraId="7ACD9652" w14:textId="77777777" w:rsidR="00D512AA" w:rsidRDefault="00D512AA" w:rsidP="0047712E">
      <w:pPr>
        <w:pStyle w:val="Heading4"/>
      </w:pPr>
      <w:r>
        <w:t>Mig</w:t>
      </w:r>
      <w:r w:rsidRPr="0073013C">
        <w:t xml:space="preserve">ration </w:t>
      </w:r>
    </w:p>
    <w:p w14:paraId="3C0CCF09" w14:textId="77777777" w:rsidR="00D512AA" w:rsidRPr="00EB785B" w:rsidRDefault="00D512AA" w:rsidP="00D512AA">
      <w:pPr>
        <w:ind w:left="1440"/>
      </w:pPr>
      <w:r>
        <w:t>Not Applicable</w:t>
      </w:r>
    </w:p>
    <w:p w14:paraId="526F60DD" w14:textId="77777777" w:rsidR="00D512AA" w:rsidRPr="006F0091" w:rsidRDefault="00D512AA" w:rsidP="0047712E">
      <w:pPr>
        <w:pStyle w:val="Heading4"/>
      </w:pPr>
      <w:r>
        <w:t>Fit</w:t>
      </w:r>
      <w:r>
        <w:rPr>
          <w:szCs w:val="24"/>
          <w:cs/>
          <w:lang w:bidi="th-TH"/>
        </w:rPr>
        <w:t>/</w:t>
      </w:r>
      <w:r>
        <w:t>Gap Analysis Report</w:t>
      </w:r>
    </w:p>
    <w:p w14:paraId="2724A697" w14:textId="0B92D30C" w:rsidR="00E316D4" w:rsidRPr="007E3C2B" w:rsidRDefault="0047712E" w:rsidP="0047712E">
      <w:pPr>
        <w:pStyle w:val="Heading2"/>
      </w:pPr>
      <w:bookmarkStart w:id="593" w:name="_Toc141988783"/>
      <w:r>
        <w:t xml:space="preserve">Credit Advice Report - </w:t>
      </w:r>
      <w:r w:rsidR="00E97AF3">
        <w:t>Decrease</w:t>
      </w:r>
      <w:r w:rsidR="00E316D4">
        <w:t xml:space="preserve"> Limit</w:t>
      </w:r>
      <w:ins w:id="594" w:author="Uraluk Pansuwan" w:date="2023-07-31T14:52:00Z">
        <w:r w:rsidR="00D87C9E">
          <w:t xml:space="preserve"> (Loan and O/D)</w:t>
        </w:r>
      </w:ins>
      <w:bookmarkEnd w:id="593"/>
    </w:p>
    <w:p w14:paraId="4417C433" w14:textId="3666BA91" w:rsidR="00E316D4" w:rsidDel="00D87C9E" w:rsidRDefault="00E316D4" w:rsidP="00E316D4">
      <w:pPr>
        <w:ind w:left="1080"/>
        <w:rPr>
          <w:del w:id="595" w:author="Uraluk Pansuwan" w:date="2023-07-31T14:52:00Z"/>
        </w:rPr>
      </w:pPr>
      <w:del w:id="596" w:author="Uraluk Pansuwan" w:date="2023-07-31T14:52:00Z">
        <w:r w:rsidRPr="00687534" w:rsidDel="00D87C9E">
          <w:delText xml:space="preserve">The purpose of this document is to </w:delText>
        </w:r>
        <w:r w:rsidDel="00D87C9E">
          <w:delText>provide</w:delText>
        </w:r>
        <w:r w:rsidRPr="00687534" w:rsidDel="00D87C9E">
          <w:delText xml:space="preserve"> the </w:delText>
        </w:r>
        <w:r w:rsidDel="00D87C9E">
          <w:delText xml:space="preserve">solution through </w:delText>
        </w:r>
        <w:r w:rsidRPr="00687534" w:rsidDel="00D87C9E">
          <w:delText>functional specification resulting from the TOR and Gaps identified during the Product Workshop activity held April 26 to May 16, 2023 at EXIM Bank of Thailand</w:delText>
        </w:r>
        <w:r w:rsidRPr="00687534" w:rsidDel="00D87C9E">
          <w:rPr>
            <w:cs/>
            <w:lang w:bidi="th-TH"/>
          </w:rPr>
          <w:delText>.</w:delText>
        </w:r>
      </w:del>
    </w:p>
    <w:p w14:paraId="411AD43A" w14:textId="1DEE7378" w:rsidR="0047712E" w:rsidRDefault="0047712E" w:rsidP="0047712E">
      <w:pPr>
        <w:pStyle w:val="Heading3"/>
      </w:pPr>
      <w:bookmarkStart w:id="597" w:name="_Toc141988784"/>
      <w:r>
        <w:t>Purpose</w:t>
      </w:r>
      <w:bookmarkEnd w:id="597"/>
    </w:p>
    <w:p w14:paraId="7ADA0063" w14:textId="25C67CC2" w:rsidR="00647511" w:rsidRDefault="00647511" w:rsidP="00647511">
      <w:pPr>
        <w:ind w:left="1080"/>
      </w:pPr>
      <w:r>
        <w:t>The Decrease Limit</w:t>
      </w:r>
      <w:ins w:id="598" w:author="Uraluk Pansuwan" w:date="2023-07-31T14:53:00Z">
        <w:r w:rsidR="00D87C9E">
          <w:t xml:space="preserve"> (Loan and O/D)</w:t>
        </w:r>
      </w:ins>
      <w:r>
        <w:t xml:space="preserve"> that belong to credit advice report is generated for these purposes:</w:t>
      </w:r>
    </w:p>
    <w:p w14:paraId="184DD426" w14:textId="1152AC5B" w:rsidR="00647511" w:rsidRDefault="00647511" w:rsidP="00647511">
      <w:pPr>
        <w:pStyle w:val="ListParagraph"/>
        <w:numPr>
          <w:ilvl w:val="0"/>
          <w:numId w:val="29"/>
        </w:numPr>
      </w:pPr>
      <w:r>
        <w:t>Send/notify the limit conditions details to operation team for amendment / drawdown.</w:t>
      </w:r>
    </w:p>
    <w:p w14:paraId="7CD064C8" w14:textId="087A228C" w:rsidR="00647511" w:rsidRDefault="00647511" w:rsidP="00647511">
      <w:pPr>
        <w:pStyle w:val="ListParagraph"/>
        <w:numPr>
          <w:ilvl w:val="0"/>
          <w:numId w:val="29"/>
        </w:numPr>
      </w:pPr>
      <w:r>
        <w:t>Others department can use this report for their purpose for example: legal department</w:t>
      </w:r>
      <w:ins w:id="599" w:author="Uraluk Pansuwan" w:date="2023-07-31T14:52:00Z">
        <w:r w:rsidR="00D87C9E">
          <w:t>/marketing department</w:t>
        </w:r>
      </w:ins>
      <w:r>
        <w:t xml:space="preserve"> can use this report as references for the completeness of create limit</w:t>
      </w:r>
    </w:p>
    <w:p w14:paraId="61B74896" w14:textId="77777777" w:rsidR="00647511" w:rsidRDefault="00647511" w:rsidP="00647511">
      <w:pPr>
        <w:pStyle w:val="ListParagraph"/>
        <w:numPr>
          <w:ilvl w:val="0"/>
          <w:numId w:val="29"/>
        </w:numPr>
      </w:pPr>
      <w:r>
        <w:t>To be the reference document for histortical transaction that related limit</w:t>
      </w:r>
    </w:p>
    <w:p w14:paraId="5FD09730" w14:textId="77777777" w:rsidR="00647511" w:rsidRPr="00647511" w:rsidRDefault="00647511" w:rsidP="00647511"/>
    <w:p w14:paraId="5ECEAE18" w14:textId="09ECAEE6" w:rsidR="00E316D4" w:rsidRDefault="00E316D4" w:rsidP="0047712E">
      <w:pPr>
        <w:pStyle w:val="Heading3"/>
      </w:pPr>
      <w:bookmarkStart w:id="600" w:name="_Toc141988785"/>
      <w:r w:rsidRPr="00061B9D">
        <w:lastRenderedPageBreak/>
        <w:t>Background</w:t>
      </w:r>
      <w:bookmarkEnd w:id="600"/>
    </w:p>
    <w:p w14:paraId="538CF0B5" w14:textId="77777777" w:rsidR="00647511" w:rsidRDefault="00647511" w:rsidP="00647511">
      <w:pPr>
        <w:pStyle w:val="Heading4"/>
      </w:pPr>
      <w:r>
        <w:t>EXIM Current Business Pracitce (as is)</w:t>
      </w:r>
    </w:p>
    <w:p w14:paraId="60FB3EF2" w14:textId="77777777" w:rsidR="00647511" w:rsidRDefault="00647511" w:rsidP="00647511">
      <w:pPr>
        <w:pStyle w:val="ListParagraph"/>
        <w:numPr>
          <w:ilvl w:val="0"/>
          <w:numId w:val="30"/>
        </w:numPr>
      </w:pPr>
      <w:r>
        <w:t>As is report produced in AS/400</w:t>
      </w:r>
    </w:p>
    <w:p w14:paraId="21AAB909" w14:textId="77777777" w:rsidR="00647511" w:rsidRPr="009C3061" w:rsidRDefault="00647511" w:rsidP="00647511">
      <w:pPr>
        <w:pStyle w:val="ListParagraph"/>
        <w:numPr>
          <w:ilvl w:val="0"/>
          <w:numId w:val="30"/>
        </w:numPr>
      </w:pPr>
      <w:r>
        <w:t>Sample report in Support Sample Transaction and Case from Customer section</w:t>
      </w:r>
    </w:p>
    <w:p w14:paraId="57FE5843" w14:textId="77777777" w:rsidR="00647511" w:rsidRPr="00647511" w:rsidRDefault="00647511" w:rsidP="00647511"/>
    <w:p w14:paraId="39F9B931" w14:textId="148595A3" w:rsidR="00E316D4" w:rsidRDefault="00E316D4" w:rsidP="0047712E">
      <w:pPr>
        <w:pStyle w:val="Heading3"/>
      </w:pPr>
      <w:bookmarkStart w:id="601" w:name="_Toc141988786"/>
      <w:r w:rsidRPr="00061B9D">
        <w:t>Supported Sample Transaction and Case from Custome</w:t>
      </w:r>
      <w:r>
        <w:t>r</w:t>
      </w:r>
      <w:bookmarkEnd w:id="601"/>
    </w:p>
    <w:p w14:paraId="63CA4AAE" w14:textId="6C71F6B1" w:rsidR="00EA18C4" w:rsidRPr="00EA18C4" w:rsidRDefault="001C323D" w:rsidP="00645F1D">
      <w:pPr>
        <w:ind w:left="1440"/>
      </w:pPr>
      <w:r>
        <w:rPr>
          <w:lang w:val="en-US" w:bidi="th-TH"/>
        </w:rPr>
        <mc:AlternateContent>
          <mc:Choice Requires="wps">
            <w:drawing>
              <wp:anchor distT="0" distB="0" distL="114300" distR="114300" simplePos="0" relativeHeight="251728896" behindDoc="0" locked="0" layoutInCell="1" allowOverlap="1" wp14:anchorId="6B11DF55" wp14:editId="33246FF0">
                <wp:simplePos x="0" y="0"/>
                <wp:positionH relativeFrom="column">
                  <wp:posOffset>5285433</wp:posOffset>
                </wp:positionH>
                <wp:positionV relativeFrom="paragraph">
                  <wp:posOffset>580076</wp:posOffset>
                </wp:positionV>
                <wp:extent cx="1103243" cy="278296"/>
                <wp:effectExtent l="476250" t="38100" r="78105" b="140970"/>
                <wp:wrapNone/>
                <wp:docPr id="1123556990" name="Callout: Line 6"/>
                <wp:cNvGraphicFramePr/>
                <a:graphic xmlns:a="http://schemas.openxmlformats.org/drawingml/2006/main">
                  <a:graphicData uri="http://schemas.microsoft.com/office/word/2010/wordprocessingShape">
                    <wps:wsp>
                      <wps:cNvSpPr/>
                      <wps:spPr>
                        <a:xfrm>
                          <a:off x="0" y="0"/>
                          <a:ext cx="1103243" cy="278296"/>
                        </a:xfrm>
                        <a:prstGeom prst="borderCallout1">
                          <a:avLst/>
                        </a:prstGeom>
                      </wps:spPr>
                      <wps:style>
                        <a:lnRef idx="1">
                          <a:schemeClr val="dk1"/>
                        </a:lnRef>
                        <a:fillRef idx="2">
                          <a:schemeClr val="dk1"/>
                        </a:fillRef>
                        <a:effectRef idx="1">
                          <a:schemeClr val="dk1"/>
                        </a:effectRef>
                        <a:fontRef idx="minor">
                          <a:schemeClr val="dk1"/>
                        </a:fontRef>
                      </wps:style>
                      <wps:txbx>
                        <w:txbxContent>
                          <w:p w14:paraId="7CBA21F9" w14:textId="77777777" w:rsidR="001C323D" w:rsidRPr="00BF5291" w:rsidRDefault="001C323D" w:rsidP="001C323D">
                            <w:pPr>
                              <w:jc w:val="center"/>
                              <w:rPr>
                                <w:rFonts w:asciiTheme="minorHAnsi" w:hAnsiTheme="minorHAnsi" w:cstheme="minorHAnsi"/>
                                <w:sz w:val="16"/>
                                <w:szCs w:val="16"/>
                                <w:lang w:val="en-US"/>
                              </w:rPr>
                            </w:pPr>
                            <w:r>
                              <w:rPr>
                                <w:rFonts w:asciiTheme="minorHAnsi" w:hAnsiTheme="minorHAnsi" w:cstheme="minorHAnsi"/>
                                <w:sz w:val="16"/>
                                <w:szCs w:val="16"/>
                                <w:lang w:val="en-US"/>
                              </w:rPr>
                              <w:t>Facility Verify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11DF55" id="Callout: Line 6" o:spid="_x0000_s1030" type="#_x0000_t47" style="position:absolute;left:0;text-align:left;margin-left:416.2pt;margin-top:45.7pt;width:86.85pt;height:21.9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" fillcolor="gray [1616]" strokecolor="black [3040]">
                <v:fill color2="#d9d9d9 [496]" rotate="t" angle="180" colors="0 #bcbcbc;22938f #d0d0d0;1 #ededed" focus="100%" type="gradient"/>
                <v:shadow on="t" color="black" opacity="24903f" origin=",.5" offset="0,.55556mm"/>
                <v:textbox>
                  <w:txbxContent>
                    <w:p w14:paraId="7CBA21F9" w14:textId="77777777" w:rsidR="001C323D" w:rsidRPr="00BF5291" w:rsidRDefault="001C323D" w:rsidP="001C323D">
                      <w:pPr>
                        <w:jc w:val="center"/>
                        <w:rPr>
                          <w:rFonts w:asciiTheme="minorHAnsi" w:hAnsiTheme="minorHAnsi" w:cstheme="minorHAnsi"/>
                          <w:sz w:val="16"/>
                          <w:szCs w:val="16"/>
                          <w:lang w:val="en-US"/>
                        </w:rPr>
                      </w:pPr>
                      <w:r>
                        <w:rPr>
                          <w:rFonts w:asciiTheme="minorHAnsi" w:hAnsiTheme="minorHAnsi" w:cstheme="minorHAnsi"/>
                          <w:sz w:val="16"/>
                          <w:szCs w:val="16"/>
                          <w:lang w:val="en-US"/>
                        </w:rPr>
                        <w:t>Facility Verify</w:t>
                      </w:r>
                    </w:p>
                  </w:txbxContent>
                </v:textbox>
                <o:callout v:ext="edit" minusy="t"/>
              </v:shape>
            </w:pict>
          </mc:Fallback>
        </mc:AlternateContent>
      </w:r>
      <w:r w:rsidR="00EA18C4" w:rsidRPr="00EA18C4">
        <w:rPr>
          <w:lang w:val="en-US" w:bidi="th-TH"/>
        </w:rPr>
        <w:drawing>
          <wp:inline distT="0" distB="0" distL="0" distR="0" wp14:anchorId="08C0247C" wp14:editId="5BFE7EFC">
            <wp:extent cx="4608013" cy="5721556"/>
            <wp:effectExtent l="19050" t="19050" r="21590"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21565" cy="5738383"/>
                    </a:xfrm>
                    <a:prstGeom prst="rect">
                      <a:avLst/>
                    </a:prstGeom>
                    <a:ln>
                      <a:solidFill>
                        <a:schemeClr val="tx1">
                          <a:lumMod val="50000"/>
                          <a:lumOff val="50000"/>
                        </a:schemeClr>
                      </a:solidFill>
                    </a:ln>
                  </pic:spPr>
                </pic:pic>
              </a:graphicData>
            </a:graphic>
          </wp:inline>
        </w:drawing>
      </w:r>
    </w:p>
    <w:p w14:paraId="3C426AE9" w14:textId="77777777" w:rsidR="00E316D4" w:rsidRPr="00061B9D" w:rsidRDefault="00E316D4" w:rsidP="0047712E">
      <w:pPr>
        <w:pStyle w:val="Heading3"/>
      </w:pPr>
      <w:bookmarkStart w:id="602" w:name="_Toc141988787"/>
      <w:r w:rsidRPr="00061B9D">
        <w:t>Menu Modification</w:t>
      </w:r>
      <w:bookmarkEnd w:id="602"/>
      <w:r w:rsidRPr="00061B9D">
        <w:t xml:space="preserve"> </w:t>
      </w:r>
    </w:p>
    <w:p w14:paraId="5B0C4BE1" w14:textId="77777777" w:rsidR="00E316D4" w:rsidRDefault="00E316D4" w:rsidP="00E316D4">
      <w:pPr>
        <w:tabs>
          <w:tab w:val="left" w:pos="4050"/>
        </w:tabs>
        <w:ind w:left="1080"/>
      </w:pPr>
      <w:r>
        <w:t>Not applicable</w:t>
      </w:r>
      <w:r>
        <w:tab/>
      </w:r>
      <w:r>
        <w:tab/>
      </w:r>
    </w:p>
    <w:p w14:paraId="01C7CB69" w14:textId="77777777" w:rsidR="00E316D4" w:rsidRPr="00061B9D" w:rsidRDefault="00E316D4" w:rsidP="0047712E">
      <w:pPr>
        <w:pStyle w:val="Heading3"/>
      </w:pPr>
      <w:bookmarkStart w:id="603" w:name="_Toc141988788"/>
      <w:r w:rsidRPr="00061B9D">
        <w:lastRenderedPageBreak/>
        <w:t>Screen Layout and Data Sheet</w:t>
      </w:r>
      <w:bookmarkEnd w:id="603"/>
    </w:p>
    <w:p w14:paraId="68D3385C" w14:textId="77777777" w:rsidR="00E316D4" w:rsidRDefault="00E316D4" w:rsidP="00E316D4">
      <w:pPr>
        <w:ind w:left="1080"/>
      </w:pPr>
      <w:r>
        <w:t xml:space="preserve">Not Applicable </w:t>
      </w:r>
    </w:p>
    <w:p w14:paraId="0A260AA1" w14:textId="77777777" w:rsidR="00E316D4" w:rsidRDefault="00E316D4" w:rsidP="00E316D4">
      <w:pPr>
        <w:ind w:left="1080"/>
      </w:pPr>
    </w:p>
    <w:p w14:paraId="2445A157" w14:textId="77777777" w:rsidR="004C083D" w:rsidRDefault="004C083D" w:rsidP="004C083D">
      <w:pPr>
        <w:pStyle w:val="Heading3"/>
      </w:pPr>
      <w:bookmarkStart w:id="604" w:name="_Toc141988789"/>
      <w:r>
        <w:t xml:space="preserve">Business Rule  </w:t>
      </w:r>
      <w:r>
        <w:rPr>
          <w:szCs w:val="24"/>
          <w:cs/>
          <w:lang w:bidi="th-TH"/>
        </w:rPr>
        <w:t xml:space="preserve">/ </w:t>
      </w:r>
      <w:r>
        <w:t>Business Logic</w:t>
      </w:r>
      <w:bookmarkEnd w:id="604"/>
    </w:p>
    <w:p w14:paraId="1E4B5C67" w14:textId="77777777" w:rsidR="004C083D" w:rsidRDefault="004C083D" w:rsidP="004C083D">
      <w:pPr>
        <w:pStyle w:val="ListParagraph"/>
        <w:numPr>
          <w:ilvl w:val="0"/>
          <w:numId w:val="28"/>
        </w:numPr>
      </w:pPr>
      <w:r>
        <w:t>Daily / Adhoc / On-demand report</w:t>
      </w:r>
    </w:p>
    <w:p w14:paraId="4C248E12" w14:textId="77777777" w:rsidR="004C083D" w:rsidRDefault="004C083D" w:rsidP="004C083D">
      <w:pPr>
        <w:pStyle w:val="ListParagraph"/>
        <w:numPr>
          <w:ilvl w:val="0"/>
          <w:numId w:val="28"/>
        </w:numPr>
      </w:pPr>
      <w:r>
        <w:t>Report Paramter criteria</w:t>
      </w:r>
    </w:p>
    <w:tbl>
      <w:tblPr>
        <w:tblW w:w="6840" w:type="dxa"/>
        <w:tblInd w:w="1687"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A0" w:firstRow="1" w:lastRow="0" w:firstColumn="1" w:lastColumn="0" w:noHBand="0" w:noVBand="0"/>
      </w:tblPr>
      <w:tblGrid>
        <w:gridCol w:w="2199"/>
        <w:gridCol w:w="4641"/>
      </w:tblGrid>
      <w:tr w:rsidR="004C083D" w:rsidRPr="00897DBA" w14:paraId="40FE7BD8" w14:textId="77777777" w:rsidTr="00FA37D3">
        <w:trPr>
          <w:tblHeader/>
        </w:trPr>
        <w:tc>
          <w:tcPr>
            <w:tcW w:w="2199" w:type="dxa"/>
          </w:tcPr>
          <w:p w14:paraId="316B1A49" w14:textId="77777777" w:rsidR="004C083D" w:rsidRPr="00897DBA" w:rsidRDefault="004C083D" w:rsidP="00881DF9">
            <w:r>
              <w:t xml:space="preserve">Paper Size </w:t>
            </w:r>
          </w:p>
        </w:tc>
        <w:tc>
          <w:tcPr>
            <w:tcW w:w="4641" w:type="dxa"/>
          </w:tcPr>
          <w:p w14:paraId="74DC42E0" w14:textId="77777777" w:rsidR="004C083D" w:rsidRPr="00897DBA" w:rsidRDefault="004C083D" w:rsidP="00881DF9">
            <w:r>
              <w:t>A4</w:t>
            </w:r>
          </w:p>
        </w:tc>
      </w:tr>
      <w:tr w:rsidR="004C083D" w:rsidRPr="0098090A" w14:paraId="2CDA34CD" w14:textId="77777777" w:rsidTr="00FA37D3">
        <w:tc>
          <w:tcPr>
            <w:tcW w:w="2199" w:type="dxa"/>
          </w:tcPr>
          <w:p w14:paraId="7DE1D9AB" w14:textId="77777777" w:rsidR="004C083D" w:rsidRPr="00442271" w:rsidRDefault="004C083D" w:rsidP="00881DF9">
            <w:pPr>
              <w:rPr>
                <w:rFonts w:ascii="Calibri" w:hAnsi="Calibri" w:cs="Calibri"/>
                <w:noProof w:val="0"/>
                <w:color w:val="000000"/>
                <w:sz w:val="22"/>
                <w:szCs w:val="22"/>
              </w:rPr>
            </w:pPr>
            <w:r>
              <w:rPr>
                <w:rFonts w:ascii="Calibri" w:hAnsi="Calibri" w:cs="Calibri"/>
                <w:color w:val="000000"/>
                <w:sz w:val="22"/>
                <w:szCs w:val="22"/>
              </w:rPr>
              <w:t>Reprinting Require</w:t>
            </w:r>
          </w:p>
        </w:tc>
        <w:tc>
          <w:tcPr>
            <w:tcW w:w="4641" w:type="dxa"/>
          </w:tcPr>
          <w:p w14:paraId="5C686AE8" w14:textId="77777777" w:rsidR="004C083D" w:rsidRPr="0098090A" w:rsidRDefault="004C083D" w:rsidP="00881DF9">
            <w:pPr>
              <w:rPr>
                <w:rFonts w:ascii="Calibri" w:hAnsi="Calibri" w:cs="Calibri"/>
                <w:noProof w:val="0"/>
                <w:color w:val="000000"/>
                <w:sz w:val="22"/>
                <w:szCs w:val="22"/>
              </w:rPr>
            </w:pPr>
            <w:r>
              <w:rPr>
                <w:rFonts w:ascii="Calibri" w:hAnsi="Calibri" w:cs="Calibri"/>
                <w:color w:val="000000"/>
                <w:sz w:val="22"/>
                <w:szCs w:val="22"/>
              </w:rPr>
              <w:t>Yes</w:t>
            </w:r>
          </w:p>
        </w:tc>
      </w:tr>
      <w:tr w:rsidR="00D87C9E" w:rsidRPr="00D25E2E" w14:paraId="1B5B8C2C" w14:textId="77777777" w:rsidTr="00FA37D3">
        <w:tc>
          <w:tcPr>
            <w:tcW w:w="2199" w:type="dxa"/>
          </w:tcPr>
          <w:p w14:paraId="4A28733D" w14:textId="77777777" w:rsidR="00D87C9E" w:rsidRPr="00442271" w:rsidRDefault="00D87C9E" w:rsidP="00D87C9E">
            <w:pPr>
              <w:rPr>
                <w:rFonts w:ascii="Calibri" w:hAnsi="Calibri" w:cs="Calibri"/>
                <w:noProof w:val="0"/>
                <w:color w:val="000000"/>
                <w:sz w:val="22"/>
                <w:szCs w:val="22"/>
              </w:rPr>
            </w:pPr>
            <w:r>
              <w:rPr>
                <w:rFonts w:ascii="Calibri" w:hAnsi="Calibri" w:cs="Calibri"/>
                <w:color w:val="000000"/>
                <w:sz w:val="22"/>
                <w:szCs w:val="22"/>
              </w:rPr>
              <w:t>Searching Criteria</w:t>
            </w:r>
          </w:p>
        </w:tc>
        <w:tc>
          <w:tcPr>
            <w:tcW w:w="4641" w:type="dxa"/>
          </w:tcPr>
          <w:p w14:paraId="0CD9D20A" w14:textId="6B14DC01" w:rsidR="00D87C9E" w:rsidRPr="00D25E2E" w:rsidRDefault="00D87C9E" w:rsidP="00D87C9E">
            <w:pPr>
              <w:rPr>
                <w:rFonts w:ascii="Calibri" w:hAnsi="Calibri" w:cs="Browallia New"/>
                <w:noProof w:val="0"/>
                <w:color w:val="000000"/>
                <w:sz w:val="22"/>
                <w:szCs w:val="28"/>
                <w:lang w:val="en-US" w:bidi="th-TH"/>
              </w:rPr>
            </w:pPr>
            <w:ins w:id="605" w:author="Uraluk Pansuwan" w:date="2023-07-31T14:53:00Z">
              <w:r>
                <w:rPr>
                  <w:rFonts w:ascii="Calibri" w:hAnsi="Calibri" w:cs="Calibri"/>
                  <w:color w:val="000000"/>
                  <w:sz w:val="22"/>
                  <w:szCs w:val="22"/>
                </w:rPr>
                <w:t>Customer ID (Main/Co-Borrower), Customer Name, Group ID, Group Name, Limit ID, Date</w:t>
              </w:r>
              <w:r>
                <w:rPr>
                  <w:rFonts w:ascii="Calibri" w:hAnsi="Calibri" w:cs="Browallia New"/>
                  <w:color w:val="000000"/>
                  <w:sz w:val="22"/>
                  <w:szCs w:val="28"/>
                  <w:lang w:val="en-US" w:bidi="th-TH"/>
                </w:rPr>
                <w:t>, Date range</w:t>
              </w:r>
            </w:ins>
            <w:del w:id="606" w:author="Uraluk Pansuwan" w:date="2023-07-31T14:53:00Z">
              <w:r w:rsidDel="00D54E79">
                <w:rPr>
                  <w:rFonts w:ascii="Calibri" w:hAnsi="Calibri" w:cs="Calibri"/>
                  <w:color w:val="000000"/>
                  <w:sz w:val="22"/>
                  <w:szCs w:val="22"/>
                </w:rPr>
                <w:delText>Customer ID, Customer Name, Limit ID, Date</w:delText>
              </w:r>
              <w:r w:rsidDel="00D54E79">
                <w:rPr>
                  <w:rFonts w:ascii="Calibri" w:hAnsi="Calibri" w:cs="Browallia New"/>
                  <w:color w:val="000000"/>
                  <w:sz w:val="22"/>
                  <w:szCs w:val="28"/>
                  <w:lang w:val="en-US" w:bidi="th-TH"/>
                </w:rPr>
                <w:delText>, Date range</w:delText>
              </w:r>
            </w:del>
          </w:p>
        </w:tc>
      </w:tr>
    </w:tbl>
    <w:p w14:paraId="221D32DA" w14:textId="77777777" w:rsidR="004C083D" w:rsidRPr="00EE43A5" w:rsidRDefault="004C083D" w:rsidP="004C083D">
      <w:pPr>
        <w:rPr>
          <w:lang w:val="en-US"/>
        </w:rPr>
      </w:pPr>
    </w:p>
    <w:p w14:paraId="553497E1" w14:textId="77777777" w:rsidR="004C083D" w:rsidRDefault="004C083D" w:rsidP="004C083D">
      <w:pPr>
        <w:pStyle w:val="Heading3"/>
        <w:rPr>
          <w:szCs w:val="24"/>
          <w:lang w:bidi="th-TH"/>
        </w:rPr>
      </w:pPr>
      <w:bookmarkStart w:id="607" w:name="_Toc141988790"/>
      <w:r>
        <w:t>To</w:t>
      </w:r>
      <w:r>
        <w:rPr>
          <w:szCs w:val="24"/>
          <w:cs/>
          <w:lang w:bidi="th-TH"/>
        </w:rPr>
        <w:t>-</w:t>
      </w:r>
      <w:r>
        <w:t>be Processing</w:t>
      </w:r>
      <w:bookmarkEnd w:id="607"/>
      <w:r>
        <w:t xml:space="preserve"> </w:t>
      </w:r>
    </w:p>
    <w:p w14:paraId="14DB8C76" w14:textId="08EC3B8A" w:rsidR="00151A0D" w:rsidRDefault="00151A0D" w:rsidP="00D9669E">
      <w:pPr>
        <w:pStyle w:val="ListParagraph"/>
        <w:ind w:left="2232"/>
        <w:rPr>
          <w:lang w:bidi="th-TH"/>
        </w:rPr>
      </w:pPr>
    </w:p>
    <w:p w14:paraId="4A84EB15" w14:textId="77777777" w:rsidR="00151A0D" w:rsidRDefault="00151A0D" w:rsidP="00151A0D">
      <w:pPr>
        <w:ind w:left="1512"/>
        <w:rPr>
          <w:lang w:bidi="th-TH"/>
        </w:rPr>
      </w:pPr>
      <w:bookmarkStart w:id="608" w:name="_Hlk141976180"/>
      <w:r>
        <w:rPr>
          <w:lang w:bidi="th-TH"/>
        </w:rPr>
        <w:t xml:space="preserve">As basis of generating the report, the system will retrieve information from CBS </w:t>
      </w:r>
      <w:r w:rsidRPr="0056658F">
        <w:rPr>
          <w:lang w:bidi="th-TH"/>
        </w:rPr>
        <w:t>Limits Facility</w:t>
      </w:r>
      <w:r>
        <w:rPr>
          <w:lang w:bidi="th-TH"/>
        </w:rPr>
        <w:t xml:space="preserve"> function with details on:</w:t>
      </w:r>
    </w:p>
    <w:p w14:paraId="683B4FA1" w14:textId="195D7988" w:rsidR="00151A0D" w:rsidRDefault="00151A0D" w:rsidP="00151A0D">
      <w:pPr>
        <w:pStyle w:val="ListParagraph"/>
        <w:numPr>
          <w:ilvl w:val="0"/>
          <w:numId w:val="32"/>
        </w:numPr>
        <w:rPr>
          <w:lang w:bidi="th-TH"/>
        </w:rPr>
      </w:pPr>
      <w:r>
        <w:rPr>
          <w:lang w:bidi="th-TH"/>
        </w:rPr>
        <w:t xml:space="preserve">Limit Facility Details where </w:t>
      </w:r>
      <w:r>
        <w:rPr>
          <w:lang w:bidi="th-TH"/>
        </w:rPr>
        <w:t>decrease</w:t>
      </w:r>
      <w:r>
        <w:rPr>
          <w:lang w:bidi="th-TH"/>
        </w:rPr>
        <w:t xml:space="preserve"> limit was performed</w:t>
      </w:r>
    </w:p>
    <w:p w14:paraId="466ACCDF" w14:textId="77777777" w:rsidR="00151A0D" w:rsidRDefault="00151A0D" w:rsidP="00151A0D">
      <w:pPr>
        <w:pStyle w:val="ListParagraph"/>
        <w:numPr>
          <w:ilvl w:val="0"/>
          <w:numId w:val="32"/>
        </w:numPr>
        <w:rPr>
          <w:lang w:bidi="th-TH"/>
        </w:rPr>
      </w:pPr>
      <w:r>
        <w:rPr>
          <w:lang w:bidi="th-TH"/>
        </w:rPr>
        <w:t>Description of products (Major/Minor) from business module static configuration set up screens</w:t>
      </w:r>
    </w:p>
    <w:p w14:paraId="0A426ABF" w14:textId="77777777" w:rsidR="00151A0D" w:rsidRDefault="00151A0D" w:rsidP="00151A0D">
      <w:pPr>
        <w:pStyle w:val="ListParagraph"/>
        <w:numPr>
          <w:ilvl w:val="0"/>
          <w:numId w:val="32"/>
        </w:numPr>
        <w:rPr>
          <w:lang w:bidi="th-TH"/>
        </w:rPr>
      </w:pPr>
      <w:r>
        <w:rPr>
          <w:lang w:bidi="th-TH"/>
        </w:rPr>
        <w:t>Narrative conditions for OD limit facility will be retrieved from Limit facility level</w:t>
      </w:r>
    </w:p>
    <w:p w14:paraId="3105CBCC" w14:textId="77777777" w:rsidR="00151A0D" w:rsidRDefault="00151A0D" w:rsidP="00151A0D">
      <w:pPr>
        <w:pStyle w:val="ListParagraph"/>
        <w:numPr>
          <w:ilvl w:val="0"/>
          <w:numId w:val="32"/>
        </w:numPr>
        <w:rPr>
          <w:lang w:bidi="th-TH"/>
        </w:rPr>
      </w:pPr>
      <w:r>
        <w:rPr>
          <w:lang w:bidi="th-TH"/>
        </w:rPr>
        <w:t>Narrative Conditions needs to be retrieved from linked loan account Cr</w:t>
      </w:r>
    </w:p>
    <w:p w14:paraId="4668239B" w14:textId="77777777" w:rsidR="00151A0D" w:rsidRDefault="00151A0D" w:rsidP="00151A0D">
      <w:pPr>
        <w:pStyle w:val="ListParagraph"/>
        <w:numPr>
          <w:ilvl w:val="1"/>
          <w:numId w:val="32"/>
        </w:numPr>
        <w:rPr>
          <w:lang w:bidi="th-TH"/>
        </w:rPr>
      </w:pPr>
      <w:r>
        <w:rPr>
          <w:lang w:bidi="th-TH"/>
        </w:rPr>
        <w:t>To link the loan account, CBS to use the following parameters:</w:t>
      </w:r>
    </w:p>
    <w:p w14:paraId="242ACAA0" w14:textId="77777777" w:rsidR="00151A0D" w:rsidRDefault="00151A0D" w:rsidP="00151A0D">
      <w:pPr>
        <w:pStyle w:val="ListParagraph"/>
        <w:numPr>
          <w:ilvl w:val="0"/>
          <w:numId w:val="38"/>
        </w:numPr>
        <w:rPr>
          <w:lang w:bidi="th-TH"/>
        </w:rPr>
      </w:pPr>
      <w:r>
        <w:rPr>
          <w:lang w:bidi="th-TH"/>
        </w:rPr>
        <w:t>Check the Narrative entry where loan account number is stored</w:t>
      </w:r>
    </w:p>
    <w:p w14:paraId="18AC2362" w14:textId="77777777" w:rsidR="00151A0D" w:rsidRDefault="00151A0D" w:rsidP="00151A0D">
      <w:pPr>
        <w:pStyle w:val="ListParagraph"/>
        <w:numPr>
          <w:ilvl w:val="0"/>
          <w:numId w:val="38"/>
        </w:numPr>
        <w:rPr>
          <w:lang w:bidi="th-TH"/>
        </w:rPr>
      </w:pPr>
      <w:r>
        <w:rPr>
          <w:lang w:bidi="th-TH"/>
        </w:rPr>
        <w:t>Loan account at this level should be part of this report</w:t>
      </w:r>
    </w:p>
    <w:p w14:paraId="1ED6367A" w14:textId="77777777" w:rsidR="00151A0D" w:rsidRDefault="00151A0D" w:rsidP="00151A0D">
      <w:pPr>
        <w:ind w:left="2952"/>
        <w:rPr>
          <w:lang w:bidi="th-TH"/>
        </w:rPr>
      </w:pPr>
    </w:p>
    <w:p w14:paraId="1AF4B1ED" w14:textId="77777777" w:rsidR="00151A0D" w:rsidRDefault="00151A0D" w:rsidP="00151A0D">
      <w:pPr>
        <w:ind w:left="2160"/>
        <w:rPr>
          <w:lang w:bidi="th-TH"/>
        </w:rPr>
      </w:pPr>
      <w:r>
        <w:rPr>
          <w:lang w:bidi="th-TH"/>
        </w:rPr>
        <w:t xml:space="preserve">Note: </w:t>
      </w:r>
    </w:p>
    <w:p w14:paraId="385A8F24" w14:textId="7EE86205" w:rsidR="00151A0D" w:rsidRDefault="00151A0D" w:rsidP="00B63053">
      <w:pPr>
        <w:pStyle w:val="ListParagraph"/>
        <w:numPr>
          <w:ilvl w:val="0"/>
          <w:numId w:val="40"/>
        </w:numPr>
        <w:rPr>
          <w:lang w:bidi="th-TH"/>
        </w:rPr>
      </w:pPr>
      <w:r>
        <w:rPr>
          <w:lang w:bidi="th-TH"/>
        </w:rPr>
        <w:t xml:space="preserve">Loan Amendment has to be performed (manually by designated team having access to loan amendment screen) to </w:t>
      </w:r>
      <w:r>
        <w:rPr>
          <w:lang w:bidi="th-TH"/>
        </w:rPr>
        <w:t>decrease</w:t>
      </w:r>
      <w:r>
        <w:rPr>
          <w:lang w:bidi="th-TH"/>
        </w:rPr>
        <w:t xml:space="preserve"> the loan amount on the basis of </w:t>
      </w:r>
      <w:r>
        <w:rPr>
          <w:lang w:bidi="th-TH"/>
        </w:rPr>
        <w:t>decreased</w:t>
      </w:r>
      <w:r>
        <w:rPr>
          <w:lang w:bidi="th-TH"/>
        </w:rPr>
        <w:t xml:space="preserve"> limit.</w:t>
      </w:r>
    </w:p>
    <w:p w14:paraId="05321AD8" w14:textId="77777777" w:rsidR="00151A0D" w:rsidRDefault="00151A0D" w:rsidP="00B63053">
      <w:pPr>
        <w:pStyle w:val="ListParagraph"/>
        <w:numPr>
          <w:ilvl w:val="0"/>
          <w:numId w:val="40"/>
        </w:numPr>
        <w:rPr>
          <w:lang w:bidi="th-TH"/>
        </w:rPr>
      </w:pPr>
      <w:r>
        <w:rPr>
          <w:lang w:bidi="th-TH"/>
        </w:rPr>
        <w:t>Once Loan Amendment has been approved at Loan Account level, Credit Advice report should reflect the updated loan amount, including updated narrative condition.</w:t>
      </w:r>
    </w:p>
    <w:bookmarkEnd w:id="608"/>
    <w:p w14:paraId="12ED9AAF" w14:textId="77777777" w:rsidR="00E316D4" w:rsidRDefault="00E316D4" w:rsidP="00E316D4">
      <w:pPr>
        <w:ind w:left="1440"/>
      </w:pPr>
    </w:p>
    <w:p w14:paraId="4053E917" w14:textId="77777777" w:rsidR="00E316D4" w:rsidRDefault="00E316D4" w:rsidP="0047712E">
      <w:pPr>
        <w:pStyle w:val="Heading3"/>
      </w:pPr>
      <w:bookmarkStart w:id="609" w:name="_Toc141988791"/>
      <w:r w:rsidRPr="00061B9D">
        <w:t xml:space="preserve">File </w:t>
      </w:r>
      <w:r w:rsidRPr="00061B9D">
        <w:rPr>
          <w:szCs w:val="24"/>
          <w:cs/>
          <w:lang w:bidi="th-TH"/>
        </w:rPr>
        <w:t>/</w:t>
      </w:r>
      <w:r w:rsidRPr="00061B9D">
        <w:t>API Layout and Data Sheet</w:t>
      </w:r>
      <w:bookmarkEnd w:id="609"/>
    </w:p>
    <w:p w14:paraId="6E21F610" w14:textId="77777777" w:rsidR="00E316D4" w:rsidRPr="00B431F3" w:rsidRDefault="00E316D4" w:rsidP="0047712E">
      <w:pPr>
        <w:pStyle w:val="Heading3"/>
      </w:pPr>
      <w:bookmarkStart w:id="610" w:name="_Toc141988792"/>
      <w:r>
        <w:t>Report Layout and Data Sheet</w:t>
      </w:r>
      <w:bookmarkEnd w:id="610"/>
    </w:p>
    <w:p w14:paraId="27E9B46E" w14:textId="3AD4FDCF" w:rsidR="00E316D4" w:rsidRPr="00EB008E" w:rsidRDefault="00E316D4" w:rsidP="00E316D4">
      <w:pPr>
        <w:ind w:left="1080"/>
      </w:pPr>
    </w:p>
    <w:tbl>
      <w:tblPr>
        <w:tblW w:w="8766" w:type="dxa"/>
        <w:tblInd w:w="1111"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A0" w:firstRow="1" w:lastRow="0" w:firstColumn="1" w:lastColumn="0" w:noHBand="0" w:noVBand="0"/>
      </w:tblPr>
      <w:tblGrid>
        <w:gridCol w:w="2775"/>
        <w:gridCol w:w="3201"/>
        <w:gridCol w:w="7"/>
        <w:gridCol w:w="2783"/>
      </w:tblGrid>
      <w:tr w:rsidR="00645F1D" w:rsidRPr="00D512AA" w14:paraId="4728457D" w14:textId="27AB4652" w:rsidTr="00FA37D3">
        <w:trPr>
          <w:tblHeader/>
        </w:trPr>
        <w:tc>
          <w:tcPr>
            <w:tcW w:w="2775" w:type="dxa"/>
          </w:tcPr>
          <w:p w14:paraId="4BBBBA19" w14:textId="77777777" w:rsidR="00645F1D" w:rsidRPr="00D512AA" w:rsidRDefault="00645F1D" w:rsidP="00950FD1">
            <w:pPr>
              <w:rPr>
                <w:rFonts w:asciiTheme="minorHAnsi" w:hAnsiTheme="minorHAnsi" w:cstheme="minorHAnsi"/>
                <w:sz w:val="22"/>
                <w:szCs w:val="22"/>
              </w:rPr>
            </w:pPr>
            <w:r w:rsidRPr="00D512AA">
              <w:rPr>
                <w:rFonts w:asciiTheme="minorHAnsi" w:hAnsiTheme="minorHAnsi" w:cstheme="minorHAnsi"/>
                <w:sz w:val="22"/>
                <w:szCs w:val="22"/>
              </w:rPr>
              <w:lastRenderedPageBreak/>
              <w:t>Screen</w:t>
            </w:r>
            <w:r w:rsidRPr="00D512AA">
              <w:rPr>
                <w:rFonts w:asciiTheme="minorHAnsi" w:hAnsiTheme="minorHAnsi" w:cs="Angsana New"/>
                <w:sz w:val="22"/>
                <w:szCs w:val="22"/>
                <w:cs/>
                <w:lang w:bidi="th-TH"/>
              </w:rPr>
              <w:t>/</w:t>
            </w:r>
            <w:r w:rsidRPr="00D512AA">
              <w:rPr>
                <w:rFonts w:asciiTheme="minorHAnsi" w:hAnsiTheme="minorHAnsi" w:cstheme="minorHAnsi"/>
                <w:sz w:val="22"/>
                <w:szCs w:val="22"/>
              </w:rPr>
              <w:t>Report Field Name</w:t>
            </w:r>
            <w:r w:rsidRPr="00D512AA">
              <w:rPr>
                <w:rFonts w:asciiTheme="minorHAnsi" w:hAnsiTheme="minorHAnsi" w:cs="Angsana New"/>
                <w:sz w:val="22"/>
                <w:szCs w:val="22"/>
                <w:cs/>
                <w:lang w:bidi="th-TH"/>
              </w:rPr>
              <w:t>/</w:t>
            </w:r>
            <w:r w:rsidRPr="00D512AA">
              <w:rPr>
                <w:rFonts w:asciiTheme="minorHAnsi" w:hAnsiTheme="minorHAnsi" w:cstheme="minorHAnsi"/>
                <w:sz w:val="22"/>
                <w:szCs w:val="22"/>
              </w:rPr>
              <w:t xml:space="preserve">Attributes </w:t>
            </w:r>
            <w:r w:rsidRPr="00D512AA">
              <w:rPr>
                <w:rFonts w:asciiTheme="minorHAnsi" w:hAnsiTheme="minorHAnsi" w:cs="Angsana New"/>
                <w:sz w:val="22"/>
                <w:szCs w:val="22"/>
                <w:cs/>
                <w:lang w:bidi="th-TH"/>
              </w:rPr>
              <w:t>(</w:t>
            </w:r>
            <w:r w:rsidRPr="00D512AA">
              <w:rPr>
                <w:rFonts w:asciiTheme="minorHAnsi" w:hAnsiTheme="minorHAnsi" w:cstheme="minorHAnsi"/>
                <w:sz w:val="22"/>
                <w:szCs w:val="22"/>
              </w:rPr>
              <w:t>AS400</w:t>
            </w:r>
            <w:r w:rsidRPr="00D512AA">
              <w:rPr>
                <w:rFonts w:asciiTheme="minorHAnsi" w:hAnsiTheme="minorHAnsi" w:cs="Angsana New"/>
                <w:sz w:val="22"/>
                <w:szCs w:val="22"/>
                <w:cs/>
                <w:lang w:bidi="th-TH"/>
              </w:rPr>
              <w:t>)</w:t>
            </w:r>
          </w:p>
        </w:tc>
        <w:tc>
          <w:tcPr>
            <w:tcW w:w="3208" w:type="dxa"/>
            <w:gridSpan w:val="2"/>
          </w:tcPr>
          <w:p w14:paraId="7BDF3EA0" w14:textId="77777777" w:rsidR="00645F1D" w:rsidRPr="00D512AA" w:rsidRDefault="00645F1D" w:rsidP="00950FD1">
            <w:pPr>
              <w:rPr>
                <w:rFonts w:asciiTheme="minorHAnsi" w:hAnsiTheme="minorHAnsi" w:cstheme="minorHAnsi"/>
                <w:sz w:val="22"/>
                <w:szCs w:val="22"/>
              </w:rPr>
            </w:pPr>
            <w:r w:rsidRPr="00D512AA">
              <w:rPr>
                <w:rFonts w:asciiTheme="minorHAnsi" w:hAnsiTheme="minorHAnsi" w:cstheme="minorHAnsi"/>
                <w:sz w:val="22"/>
                <w:szCs w:val="22"/>
              </w:rPr>
              <w:t xml:space="preserve">Sample Data </w:t>
            </w:r>
            <w:r w:rsidRPr="00D512AA">
              <w:rPr>
                <w:rFonts w:asciiTheme="minorHAnsi" w:hAnsiTheme="minorHAnsi" w:cs="Angsana New"/>
                <w:sz w:val="22"/>
                <w:szCs w:val="22"/>
                <w:cs/>
                <w:lang w:bidi="th-TH"/>
              </w:rPr>
              <w:t>(</w:t>
            </w:r>
            <w:r w:rsidRPr="00D512AA">
              <w:rPr>
                <w:rFonts w:asciiTheme="minorHAnsi" w:hAnsiTheme="minorHAnsi" w:cstheme="minorHAnsi"/>
                <w:sz w:val="22"/>
                <w:szCs w:val="22"/>
              </w:rPr>
              <w:t>AS400</w:t>
            </w:r>
            <w:r w:rsidRPr="00D512AA">
              <w:rPr>
                <w:rFonts w:asciiTheme="minorHAnsi" w:hAnsiTheme="minorHAnsi" w:cs="Angsana New"/>
                <w:sz w:val="22"/>
                <w:szCs w:val="22"/>
                <w:cs/>
                <w:lang w:bidi="th-TH"/>
              </w:rPr>
              <w:t>)</w:t>
            </w:r>
          </w:p>
        </w:tc>
        <w:tc>
          <w:tcPr>
            <w:tcW w:w="2783" w:type="dxa"/>
          </w:tcPr>
          <w:p w14:paraId="70B57D78" w14:textId="1819C412" w:rsidR="00645F1D" w:rsidRPr="00D512AA" w:rsidRDefault="00645F1D" w:rsidP="00950FD1">
            <w:pPr>
              <w:rPr>
                <w:rFonts w:asciiTheme="minorHAnsi" w:hAnsiTheme="minorHAnsi" w:cstheme="minorHAnsi"/>
                <w:sz w:val="22"/>
                <w:szCs w:val="22"/>
              </w:rPr>
            </w:pPr>
            <w:r w:rsidRPr="00D512AA">
              <w:rPr>
                <w:rFonts w:asciiTheme="minorHAnsi" w:hAnsiTheme="minorHAnsi" w:cstheme="minorHAnsi"/>
                <w:sz w:val="22"/>
                <w:szCs w:val="22"/>
              </w:rPr>
              <w:t>Source</w:t>
            </w:r>
            <w:r w:rsidRPr="00D512AA">
              <w:rPr>
                <w:rFonts w:asciiTheme="minorHAnsi" w:hAnsiTheme="minorHAnsi" w:cs="Angsana New"/>
                <w:sz w:val="22"/>
                <w:szCs w:val="22"/>
                <w:cs/>
                <w:lang w:bidi="th-TH"/>
              </w:rPr>
              <w:t>/</w:t>
            </w:r>
            <w:r w:rsidRPr="00D512AA">
              <w:rPr>
                <w:rFonts w:asciiTheme="minorHAnsi" w:hAnsiTheme="minorHAnsi" w:cstheme="minorHAnsi"/>
                <w:sz w:val="22"/>
                <w:szCs w:val="22"/>
              </w:rPr>
              <w:t>Validations</w:t>
            </w:r>
          </w:p>
        </w:tc>
      </w:tr>
      <w:tr w:rsidR="005B6164" w:rsidRPr="00D512AA" w14:paraId="4EC14184" w14:textId="77777777" w:rsidTr="00FA37D3">
        <w:trPr>
          <w:ins w:id="611" w:author="Uraluk Pansuwan" w:date="2023-07-31T14:54:00Z"/>
        </w:trPr>
        <w:tc>
          <w:tcPr>
            <w:tcW w:w="2775" w:type="dxa"/>
          </w:tcPr>
          <w:p w14:paraId="1E90743D" w14:textId="77777777" w:rsidR="005B6164" w:rsidRDefault="005B6164" w:rsidP="005B6164">
            <w:pPr>
              <w:rPr>
                <w:ins w:id="612" w:author="Uraluk Pansuwan" w:date="2023-07-31T15:06:00Z"/>
                <w:rFonts w:ascii="Calibri" w:hAnsi="Calibri" w:cs="Calibri"/>
                <w:b/>
                <w:bCs/>
                <w:color w:val="000000"/>
                <w:sz w:val="22"/>
                <w:szCs w:val="22"/>
              </w:rPr>
            </w:pPr>
            <w:ins w:id="613" w:author="Uraluk Pansuwan" w:date="2023-07-31T14:55:00Z">
              <w:r w:rsidRPr="00B06B18">
                <w:rPr>
                  <w:rFonts w:ascii="Calibri" w:hAnsi="Calibri" w:cs="Calibri"/>
                  <w:b/>
                  <w:bCs/>
                  <w:color w:val="000000"/>
                  <w:sz w:val="22"/>
                  <w:szCs w:val="22"/>
                </w:rPr>
                <w:t>Header</w:t>
              </w:r>
            </w:ins>
          </w:p>
          <w:p w14:paraId="621504C2" w14:textId="59EAC4E5" w:rsidR="00FA37D3" w:rsidRPr="00D512AA" w:rsidRDefault="00FA37D3" w:rsidP="005B6164">
            <w:pPr>
              <w:rPr>
                <w:ins w:id="614" w:author="Uraluk Pansuwan" w:date="2023-07-31T14:54:00Z"/>
                <w:rFonts w:asciiTheme="minorHAnsi" w:hAnsiTheme="minorHAnsi" w:cstheme="minorHAnsi"/>
                <w:sz w:val="22"/>
                <w:szCs w:val="22"/>
              </w:rPr>
            </w:pPr>
          </w:p>
        </w:tc>
        <w:tc>
          <w:tcPr>
            <w:tcW w:w="3208" w:type="dxa"/>
            <w:gridSpan w:val="2"/>
          </w:tcPr>
          <w:p w14:paraId="5B647E6F" w14:textId="77777777" w:rsidR="005B6164" w:rsidRDefault="005B6164" w:rsidP="005B6164">
            <w:pPr>
              <w:rPr>
                <w:ins w:id="615" w:author="Uraluk Pansuwan" w:date="2023-07-31T14:54:00Z"/>
                <w:rFonts w:ascii="Calibri" w:hAnsi="Calibri" w:cs="Calibri"/>
                <w:color w:val="000000"/>
                <w:sz w:val="22"/>
                <w:szCs w:val="22"/>
              </w:rPr>
            </w:pPr>
          </w:p>
        </w:tc>
        <w:tc>
          <w:tcPr>
            <w:tcW w:w="2783" w:type="dxa"/>
          </w:tcPr>
          <w:p w14:paraId="3953611C" w14:textId="77777777" w:rsidR="005B6164" w:rsidRDefault="005B6164" w:rsidP="005B6164">
            <w:pPr>
              <w:rPr>
                <w:ins w:id="616" w:author="Uraluk Pansuwan" w:date="2023-07-31T14:54:00Z"/>
                <w:rFonts w:ascii="Calibri" w:hAnsi="Calibri" w:cs="Calibri"/>
                <w:color w:val="000000"/>
                <w:sz w:val="22"/>
                <w:szCs w:val="22"/>
              </w:rPr>
            </w:pPr>
          </w:p>
        </w:tc>
      </w:tr>
      <w:tr w:rsidR="005B6164" w:rsidRPr="00D512AA" w14:paraId="1FB38B58" w14:textId="77777777" w:rsidTr="00FA37D3">
        <w:trPr>
          <w:ins w:id="617" w:author="Uraluk Pansuwan" w:date="2023-07-31T14:54:00Z"/>
        </w:trPr>
        <w:tc>
          <w:tcPr>
            <w:tcW w:w="2775" w:type="dxa"/>
          </w:tcPr>
          <w:p w14:paraId="038CFE40" w14:textId="093502F2" w:rsidR="005B6164" w:rsidRPr="00D512AA" w:rsidRDefault="005B6164" w:rsidP="005B6164">
            <w:pPr>
              <w:rPr>
                <w:ins w:id="618" w:author="Uraluk Pansuwan" w:date="2023-07-31T14:54:00Z"/>
                <w:rFonts w:asciiTheme="minorHAnsi" w:hAnsiTheme="minorHAnsi" w:cstheme="minorHAnsi"/>
                <w:sz w:val="22"/>
                <w:szCs w:val="22"/>
              </w:rPr>
            </w:pPr>
            <w:ins w:id="619" w:author="Uraluk Pansuwan" w:date="2023-07-31T14:55:00Z">
              <w:r>
                <w:rPr>
                  <w:rFonts w:ascii="Calibri" w:hAnsi="Calibri" w:cs="Calibri"/>
                  <w:color w:val="000000"/>
                  <w:sz w:val="22"/>
                  <w:szCs w:val="22"/>
                </w:rPr>
                <w:t>Report Title</w:t>
              </w:r>
            </w:ins>
          </w:p>
        </w:tc>
        <w:tc>
          <w:tcPr>
            <w:tcW w:w="3208" w:type="dxa"/>
            <w:gridSpan w:val="2"/>
          </w:tcPr>
          <w:p w14:paraId="53029E23" w14:textId="51BEA45A" w:rsidR="005B6164" w:rsidRDefault="005B6164" w:rsidP="005B6164">
            <w:pPr>
              <w:rPr>
                <w:ins w:id="620" w:author="Uraluk Pansuwan" w:date="2023-07-31T14:54:00Z"/>
                <w:rFonts w:ascii="Calibri" w:hAnsi="Calibri" w:cs="Calibri"/>
                <w:color w:val="000000"/>
                <w:sz w:val="22"/>
                <w:szCs w:val="22"/>
              </w:rPr>
            </w:pPr>
            <w:ins w:id="621" w:author="Uraluk Pansuwan" w:date="2023-07-31T14:55:00Z">
              <w:r>
                <w:rPr>
                  <w:rFonts w:ascii="Calibri" w:hAnsi="Calibri" w:cs="Calibri"/>
                  <w:color w:val="000000"/>
                  <w:sz w:val="22"/>
                  <w:szCs w:val="22"/>
                </w:rPr>
                <w:t>Credit Limit Management Record</w:t>
              </w:r>
            </w:ins>
          </w:p>
        </w:tc>
        <w:tc>
          <w:tcPr>
            <w:tcW w:w="2783" w:type="dxa"/>
          </w:tcPr>
          <w:p w14:paraId="26798A18" w14:textId="77777777" w:rsidR="005B6164" w:rsidRDefault="005B6164" w:rsidP="005B6164">
            <w:pPr>
              <w:rPr>
                <w:ins w:id="622" w:author="Uraluk Pansuwan" w:date="2023-07-31T14:54:00Z"/>
                <w:rFonts w:ascii="Calibri" w:hAnsi="Calibri" w:cs="Calibri"/>
                <w:color w:val="000000"/>
                <w:sz w:val="22"/>
                <w:szCs w:val="22"/>
              </w:rPr>
            </w:pPr>
          </w:p>
        </w:tc>
      </w:tr>
      <w:tr w:rsidR="005B6164" w:rsidRPr="00D512AA" w14:paraId="7FC7B8CB" w14:textId="77777777" w:rsidTr="00FA37D3">
        <w:trPr>
          <w:ins w:id="623" w:author="Uraluk Pansuwan" w:date="2023-07-31T14:54:00Z"/>
        </w:trPr>
        <w:tc>
          <w:tcPr>
            <w:tcW w:w="2775" w:type="dxa"/>
          </w:tcPr>
          <w:p w14:paraId="54CEA622" w14:textId="19B3F181" w:rsidR="005B6164" w:rsidRPr="00D512AA" w:rsidRDefault="005B6164" w:rsidP="005B6164">
            <w:pPr>
              <w:rPr>
                <w:ins w:id="624" w:author="Uraluk Pansuwan" w:date="2023-07-31T14:54:00Z"/>
                <w:rFonts w:asciiTheme="minorHAnsi" w:hAnsiTheme="minorHAnsi" w:cstheme="minorHAnsi"/>
                <w:sz w:val="22"/>
                <w:szCs w:val="22"/>
              </w:rPr>
            </w:pPr>
            <w:ins w:id="625" w:author="Uraluk Pansuwan" w:date="2023-07-31T14:55:00Z">
              <w:r>
                <w:rPr>
                  <w:rFonts w:ascii="Calibri" w:hAnsi="Calibri" w:cs="Calibri"/>
                  <w:color w:val="000000"/>
                  <w:sz w:val="22"/>
                  <w:szCs w:val="22"/>
                </w:rPr>
                <w:t>Branch</w:t>
              </w:r>
            </w:ins>
          </w:p>
        </w:tc>
        <w:tc>
          <w:tcPr>
            <w:tcW w:w="3208" w:type="dxa"/>
            <w:gridSpan w:val="2"/>
          </w:tcPr>
          <w:p w14:paraId="16C83BC6" w14:textId="77777777" w:rsidR="005B6164" w:rsidRDefault="005B6164" w:rsidP="005B6164">
            <w:pPr>
              <w:rPr>
                <w:ins w:id="626" w:author="Uraluk Pansuwan" w:date="2023-07-31T14:54:00Z"/>
                <w:rFonts w:ascii="Calibri" w:hAnsi="Calibri" w:cs="Calibri"/>
                <w:color w:val="000000"/>
                <w:sz w:val="22"/>
                <w:szCs w:val="22"/>
              </w:rPr>
            </w:pPr>
          </w:p>
        </w:tc>
        <w:tc>
          <w:tcPr>
            <w:tcW w:w="2783" w:type="dxa"/>
          </w:tcPr>
          <w:p w14:paraId="1AA9D11B" w14:textId="77777777" w:rsidR="005B6164" w:rsidRDefault="005B6164" w:rsidP="005B6164">
            <w:pPr>
              <w:rPr>
                <w:ins w:id="627" w:author="Uraluk Pansuwan" w:date="2023-07-31T14:54:00Z"/>
                <w:rFonts w:ascii="Calibri" w:hAnsi="Calibri" w:cs="Calibri"/>
                <w:color w:val="000000"/>
                <w:sz w:val="22"/>
                <w:szCs w:val="22"/>
              </w:rPr>
            </w:pPr>
          </w:p>
        </w:tc>
      </w:tr>
      <w:tr w:rsidR="005B6164" w:rsidRPr="00D512AA" w14:paraId="31D0462D" w14:textId="77777777" w:rsidTr="00FA37D3">
        <w:trPr>
          <w:ins w:id="628" w:author="Uraluk Pansuwan" w:date="2023-07-31T14:54:00Z"/>
        </w:trPr>
        <w:tc>
          <w:tcPr>
            <w:tcW w:w="2775" w:type="dxa"/>
          </w:tcPr>
          <w:p w14:paraId="067612D9" w14:textId="2744AF6A" w:rsidR="005B6164" w:rsidRPr="00D512AA" w:rsidRDefault="005B6164" w:rsidP="005B6164">
            <w:pPr>
              <w:rPr>
                <w:ins w:id="629" w:author="Uraluk Pansuwan" w:date="2023-07-31T14:54:00Z"/>
                <w:rFonts w:asciiTheme="minorHAnsi" w:hAnsiTheme="minorHAnsi" w:cstheme="minorHAnsi"/>
                <w:sz w:val="22"/>
                <w:szCs w:val="22"/>
              </w:rPr>
            </w:pPr>
            <w:ins w:id="630" w:author="Uraluk Pansuwan" w:date="2023-07-31T14:55:00Z">
              <w:r>
                <w:rPr>
                  <w:rFonts w:ascii="Calibri" w:hAnsi="Calibri" w:cs="Calibri"/>
                  <w:color w:val="000000"/>
                  <w:sz w:val="22"/>
                  <w:szCs w:val="22"/>
                </w:rPr>
                <w:t>System Date</w:t>
              </w:r>
            </w:ins>
          </w:p>
        </w:tc>
        <w:tc>
          <w:tcPr>
            <w:tcW w:w="3208" w:type="dxa"/>
            <w:gridSpan w:val="2"/>
          </w:tcPr>
          <w:p w14:paraId="7ABDBE1C" w14:textId="77777777" w:rsidR="005B6164" w:rsidRDefault="005B6164" w:rsidP="005B6164">
            <w:pPr>
              <w:rPr>
                <w:ins w:id="631" w:author="Uraluk Pansuwan" w:date="2023-07-31T14:54:00Z"/>
                <w:rFonts w:ascii="Calibri" w:hAnsi="Calibri" w:cs="Calibri"/>
                <w:color w:val="000000"/>
                <w:sz w:val="22"/>
                <w:szCs w:val="22"/>
              </w:rPr>
            </w:pPr>
          </w:p>
        </w:tc>
        <w:tc>
          <w:tcPr>
            <w:tcW w:w="2783" w:type="dxa"/>
          </w:tcPr>
          <w:p w14:paraId="5C33299D" w14:textId="77777777" w:rsidR="005B6164" w:rsidRDefault="005B6164" w:rsidP="005B6164">
            <w:pPr>
              <w:rPr>
                <w:ins w:id="632" w:author="Uraluk Pansuwan" w:date="2023-07-31T14:54:00Z"/>
                <w:rFonts w:ascii="Calibri" w:hAnsi="Calibri" w:cs="Calibri"/>
                <w:color w:val="000000"/>
                <w:sz w:val="22"/>
                <w:szCs w:val="22"/>
              </w:rPr>
            </w:pPr>
          </w:p>
        </w:tc>
      </w:tr>
      <w:tr w:rsidR="005B6164" w:rsidRPr="00D512AA" w14:paraId="31D4BC8D" w14:textId="77777777" w:rsidTr="00FA37D3">
        <w:trPr>
          <w:ins w:id="633" w:author="Uraluk Pansuwan" w:date="2023-07-31T14:54:00Z"/>
        </w:trPr>
        <w:tc>
          <w:tcPr>
            <w:tcW w:w="2775" w:type="dxa"/>
          </w:tcPr>
          <w:p w14:paraId="5DFDD80C" w14:textId="110A4F46" w:rsidR="005B6164" w:rsidRPr="00D512AA" w:rsidRDefault="005B6164" w:rsidP="005B6164">
            <w:pPr>
              <w:rPr>
                <w:ins w:id="634" w:author="Uraluk Pansuwan" w:date="2023-07-31T14:54:00Z"/>
                <w:rFonts w:asciiTheme="minorHAnsi" w:hAnsiTheme="minorHAnsi" w:cstheme="minorHAnsi"/>
                <w:sz w:val="22"/>
                <w:szCs w:val="22"/>
              </w:rPr>
            </w:pPr>
            <w:ins w:id="635" w:author="Uraluk Pansuwan" w:date="2023-07-31T14:55:00Z">
              <w:r>
                <w:rPr>
                  <w:rFonts w:ascii="Calibri" w:hAnsi="Calibri" w:cs="Calibri"/>
                  <w:color w:val="000000"/>
                  <w:sz w:val="22"/>
                  <w:szCs w:val="22"/>
                </w:rPr>
                <w:t>Proposed to : Relationship Manager</w:t>
              </w:r>
            </w:ins>
          </w:p>
        </w:tc>
        <w:tc>
          <w:tcPr>
            <w:tcW w:w="3208" w:type="dxa"/>
            <w:gridSpan w:val="2"/>
          </w:tcPr>
          <w:p w14:paraId="6E563101" w14:textId="77777777" w:rsidR="005B6164" w:rsidRDefault="005B6164" w:rsidP="005B6164">
            <w:pPr>
              <w:rPr>
                <w:ins w:id="636" w:author="Uraluk Pansuwan" w:date="2023-07-31T14:54:00Z"/>
                <w:rFonts w:ascii="Calibri" w:hAnsi="Calibri" w:cs="Calibri"/>
                <w:color w:val="000000"/>
                <w:sz w:val="22"/>
                <w:szCs w:val="22"/>
              </w:rPr>
            </w:pPr>
          </w:p>
        </w:tc>
        <w:tc>
          <w:tcPr>
            <w:tcW w:w="2783" w:type="dxa"/>
          </w:tcPr>
          <w:p w14:paraId="7BA2DBBC" w14:textId="77777777" w:rsidR="005B6164" w:rsidRDefault="005B6164" w:rsidP="005B6164">
            <w:pPr>
              <w:rPr>
                <w:ins w:id="637" w:author="Uraluk Pansuwan" w:date="2023-07-31T14:54:00Z"/>
                <w:rFonts w:ascii="Calibri" w:hAnsi="Calibri" w:cs="Calibri"/>
                <w:color w:val="000000"/>
                <w:sz w:val="22"/>
                <w:szCs w:val="22"/>
              </w:rPr>
            </w:pPr>
          </w:p>
        </w:tc>
      </w:tr>
      <w:tr w:rsidR="005B6164" w:rsidRPr="00D512AA" w14:paraId="6F8253ED" w14:textId="77777777" w:rsidTr="00FA37D3">
        <w:trPr>
          <w:ins w:id="638" w:author="Uraluk Pansuwan" w:date="2023-07-31T14:54:00Z"/>
        </w:trPr>
        <w:tc>
          <w:tcPr>
            <w:tcW w:w="2775" w:type="dxa"/>
          </w:tcPr>
          <w:p w14:paraId="7689F9A3" w14:textId="538FFB22" w:rsidR="005B6164" w:rsidRPr="00D512AA" w:rsidRDefault="005B6164" w:rsidP="005B6164">
            <w:pPr>
              <w:rPr>
                <w:ins w:id="639" w:author="Uraluk Pansuwan" w:date="2023-07-31T14:54:00Z"/>
                <w:rFonts w:asciiTheme="minorHAnsi" w:hAnsiTheme="minorHAnsi" w:cstheme="minorHAnsi"/>
                <w:sz w:val="22"/>
                <w:szCs w:val="22"/>
              </w:rPr>
            </w:pPr>
            <w:ins w:id="640" w:author="Uraluk Pansuwan" w:date="2023-07-31T14:55:00Z">
              <w:r>
                <w:rPr>
                  <w:rFonts w:ascii="Calibri" w:hAnsi="Calibri" w:cs="Calibri"/>
                  <w:color w:val="000000"/>
                  <w:sz w:val="22"/>
                  <w:szCs w:val="22"/>
                </w:rPr>
                <w:t>Action :</w:t>
              </w:r>
            </w:ins>
          </w:p>
        </w:tc>
        <w:tc>
          <w:tcPr>
            <w:tcW w:w="3208" w:type="dxa"/>
            <w:gridSpan w:val="2"/>
          </w:tcPr>
          <w:p w14:paraId="263AEA70" w14:textId="2CB47A92" w:rsidR="005B6164" w:rsidRDefault="00FA37D3" w:rsidP="005B6164">
            <w:pPr>
              <w:rPr>
                <w:ins w:id="641" w:author="Uraluk Pansuwan" w:date="2023-07-31T14:54:00Z"/>
                <w:rFonts w:ascii="Calibri" w:hAnsi="Calibri" w:cs="Calibri"/>
                <w:color w:val="000000"/>
                <w:sz w:val="22"/>
                <w:szCs w:val="22"/>
              </w:rPr>
            </w:pPr>
            <w:ins w:id="642" w:author="Uraluk Pansuwan" w:date="2023-07-31T15:13:00Z">
              <w:r>
                <w:rPr>
                  <w:rFonts w:ascii="Calibri" w:hAnsi="Calibri" w:cs="Calibri"/>
                  <w:color w:val="000000"/>
                  <w:sz w:val="22"/>
                  <w:szCs w:val="22"/>
                </w:rPr>
                <w:t>Decrease</w:t>
              </w:r>
            </w:ins>
            <w:ins w:id="643" w:author="Uraluk Pansuwan" w:date="2023-07-31T14:55:00Z">
              <w:r w:rsidR="005B6164">
                <w:rPr>
                  <w:rFonts w:ascii="Calibri" w:hAnsi="Calibri" w:cs="Calibri"/>
                  <w:color w:val="000000"/>
                  <w:sz w:val="22"/>
                  <w:szCs w:val="22"/>
                </w:rPr>
                <w:t xml:space="preserve"> Limt</w:t>
              </w:r>
            </w:ins>
          </w:p>
        </w:tc>
        <w:tc>
          <w:tcPr>
            <w:tcW w:w="2783" w:type="dxa"/>
          </w:tcPr>
          <w:p w14:paraId="3D4086DB" w14:textId="77777777" w:rsidR="005B6164" w:rsidRDefault="005B6164" w:rsidP="005B6164">
            <w:pPr>
              <w:rPr>
                <w:ins w:id="644" w:author="Uraluk Pansuwan" w:date="2023-07-31T14:54:00Z"/>
                <w:rFonts w:ascii="Calibri" w:hAnsi="Calibri" w:cs="Calibri"/>
                <w:color w:val="000000"/>
                <w:sz w:val="22"/>
                <w:szCs w:val="22"/>
              </w:rPr>
            </w:pPr>
          </w:p>
        </w:tc>
      </w:tr>
      <w:tr w:rsidR="005B6164" w:rsidRPr="00D512AA" w14:paraId="29C6C7AA" w14:textId="77777777" w:rsidTr="00FA37D3">
        <w:trPr>
          <w:ins w:id="645" w:author="Uraluk Pansuwan" w:date="2023-07-31T14:54:00Z"/>
        </w:trPr>
        <w:tc>
          <w:tcPr>
            <w:tcW w:w="2775" w:type="dxa"/>
          </w:tcPr>
          <w:p w14:paraId="15E334CC" w14:textId="486D0023" w:rsidR="005B6164" w:rsidRPr="00D512AA" w:rsidRDefault="005B6164" w:rsidP="005B6164">
            <w:pPr>
              <w:rPr>
                <w:ins w:id="646" w:author="Uraluk Pansuwan" w:date="2023-07-31T14:54:00Z"/>
                <w:rFonts w:asciiTheme="minorHAnsi" w:hAnsiTheme="minorHAnsi" w:cstheme="minorHAnsi"/>
                <w:sz w:val="22"/>
                <w:szCs w:val="22"/>
              </w:rPr>
            </w:pPr>
            <w:ins w:id="647" w:author="Uraluk Pansuwan" w:date="2023-07-31T14:55:00Z">
              <w:r>
                <w:rPr>
                  <w:rFonts w:ascii="Calibri" w:hAnsi="Calibri" w:cs="Calibri"/>
                  <w:color w:val="000000"/>
                  <w:sz w:val="22"/>
                  <w:szCs w:val="22"/>
                </w:rPr>
                <w:t>Page</w:t>
              </w:r>
            </w:ins>
          </w:p>
        </w:tc>
        <w:tc>
          <w:tcPr>
            <w:tcW w:w="3208" w:type="dxa"/>
            <w:gridSpan w:val="2"/>
          </w:tcPr>
          <w:p w14:paraId="486D465B" w14:textId="77777777" w:rsidR="005B6164" w:rsidRDefault="005B6164" w:rsidP="005B6164">
            <w:pPr>
              <w:rPr>
                <w:ins w:id="648" w:author="Uraluk Pansuwan" w:date="2023-07-31T14:54:00Z"/>
                <w:rFonts w:ascii="Calibri" w:hAnsi="Calibri" w:cs="Calibri"/>
                <w:color w:val="000000"/>
                <w:sz w:val="22"/>
                <w:szCs w:val="22"/>
              </w:rPr>
            </w:pPr>
          </w:p>
        </w:tc>
        <w:tc>
          <w:tcPr>
            <w:tcW w:w="2783" w:type="dxa"/>
          </w:tcPr>
          <w:p w14:paraId="2330FF81" w14:textId="77777777" w:rsidR="005B6164" w:rsidRDefault="005B6164" w:rsidP="005B6164">
            <w:pPr>
              <w:rPr>
                <w:ins w:id="649" w:author="Uraluk Pansuwan" w:date="2023-07-31T14:54:00Z"/>
                <w:rFonts w:ascii="Calibri" w:hAnsi="Calibri" w:cs="Calibri"/>
                <w:color w:val="000000"/>
                <w:sz w:val="22"/>
                <w:szCs w:val="22"/>
              </w:rPr>
            </w:pPr>
          </w:p>
        </w:tc>
      </w:tr>
      <w:tr w:rsidR="005B6164" w:rsidRPr="00D512AA" w14:paraId="05C1697B" w14:textId="77777777" w:rsidTr="00FA37D3">
        <w:trPr>
          <w:ins w:id="650" w:author="Uraluk Pansuwan" w:date="2023-07-31T14:55:00Z"/>
        </w:trPr>
        <w:tc>
          <w:tcPr>
            <w:tcW w:w="2775" w:type="dxa"/>
          </w:tcPr>
          <w:p w14:paraId="32543335" w14:textId="18AB0DFE" w:rsidR="005B6164" w:rsidRPr="00D512AA" w:rsidRDefault="005B6164" w:rsidP="005B6164">
            <w:pPr>
              <w:rPr>
                <w:ins w:id="651" w:author="Uraluk Pansuwan" w:date="2023-07-31T14:55:00Z"/>
                <w:rFonts w:asciiTheme="minorHAnsi" w:hAnsiTheme="minorHAnsi" w:cstheme="minorHAnsi"/>
                <w:sz w:val="22"/>
                <w:szCs w:val="22"/>
              </w:rPr>
            </w:pPr>
            <w:ins w:id="652" w:author="Uraluk Pansuwan" w:date="2023-07-31T14:55:00Z">
              <w:r w:rsidRPr="00B06B18">
                <w:rPr>
                  <w:rFonts w:ascii="Calibri" w:hAnsi="Calibri" w:cs="Calibri"/>
                  <w:b/>
                  <w:bCs/>
                  <w:color w:val="000000"/>
                  <w:sz w:val="22"/>
                  <w:szCs w:val="22"/>
                </w:rPr>
                <w:t>Details</w:t>
              </w:r>
            </w:ins>
          </w:p>
        </w:tc>
        <w:tc>
          <w:tcPr>
            <w:tcW w:w="3208" w:type="dxa"/>
            <w:gridSpan w:val="2"/>
          </w:tcPr>
          <w:p w14:paraId="633D432E" w14:textId="77777777" w:rsidR="005B6164" w:rsidRDefault="005B6164" w:rsidP="005B6164">
            <w:pPr>
              <w:rPr>
                <w:ins w:id="653" w:author="Uraluk Pansuwan" w:date="2023-07-31T14:55:00Z"/>
                <w:rFonts w:ascii="Calibri" w:hAnsi="Calibri" w:cs="Calibri"/>
                <w:color w:val="000000"/>
                <w:sz w:val="22"/>
                <w:szCs w:val="22"/>
              </w:rPr>
            </w:pPr>
          </w:p>
        </w:tc>
        <w:tc>
          <w:tcPr>
            <w:tcW w:w="2783" w:type="dxa"/>
          </w:tcPr>
          <w:p w14:paraId="40472E20" w14:textId="77777777" w:rsidR="005B6164" w:rsidRDefault="005B6164" w:rsidP="005B6164">
            <w:pPr>
              <w:rPr>
                <w:ins w:id="654" w:author="Uraluk Pansuwan" w:date="2023-07-31T14:55:00Z"/>
                <w:rFonts w:ascii="Calibri" w:hAnsi="Calibri" w:cs="Calibri"/>
                <w:color w:val="000000"/>
                <w:sz w:val="22"/>
                <w:szCs w:val="22"/>
              </w:rPr>
            </w:pPr>
          </w:p>
        </w:tc>
      </w:tr>
      <w:tr w:rsidR="00645F1D" w:rsidRPr="00D512AA" w14:paraId="7744DA7C" w14:textId="7D9B61F2" w:rsidTr="00FA37D3">
        <w:tc>
          <w:tcPr>
            <w:tcW w:w="2775" w:type="dxa"/>
          </w:tcPr>
          <w:p w14:paraId="6EFEB768" w14:textId="77777777" w:rsidR="00645F1D" w:rsidRPr="00D512AA" w:rsidRDefault="00645F1D"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Transaction Code</w:t>
            </w:r>
          </w:p>
        </w:tc>
        <w:tc>
          <w:tcPr>
            <w:tcW w:w="3208" w:type="dxa"/>
            <w:gridSpan w:val="2"/>
          </w:tcPr>
          <w:p w14:paraId="6B3F0E29" w14:textId="15C01508" w:rsidR="00645F1D" w:rsidRPr="003B5CF2" w:rsidRDefault="00645F1D" w:rsidP="00950FD1">
            <w:pPr>
              <w:rPr>
                <w:rFonts w:ascii="Calibri" w:hAnsi="Calibri" w:cs="Calibri"/>
                <w:noProof w:val="0"/>
                <w:color w:val="000000"/>
                <w:sz w:val="22"/>
                <w:szCs w:val="22"/>
              </w:rPr>
            </w:pPr>
            <w:r>
              <w:rPr>
                <w:rFonts w:ascii="Calibri" w:hAnsi="Calibri" w:cs="Calibri"/>
                <w:color w:val="000000"/>
                <w:sz w:val="22"/>
                <w:szCs w:val="22"/>
              </w:rPr>
              <w:t>Decrease Limit</w:t>
            </w:r>
          </w:p>
        </w:tc>
        <w:tc>
          <w:tcPr>
            <w:tcW w:w="2783" w:type="dxa"/>
          </w:tcPr>
          <w:p w14:paraId="4D097CC5" w14:textId="77777777" w:rsidR="00645F1D" w:rsidRDefault="00645F1D" w:rsidP="00950FD1">
            <w:pPr>
              <w:rPr>
                <w:rFonts w:ascii="Calibri" w:hAnsi="Calibri" w:cs="Calibri"/>
                <w:color w:val="000000"/>
                <w:sz w:val="22"/>
                <w:szCs w:val="22"/>
              </w:rPr>
            </w:pPr>
          </w:p>
        </w:tc>
      </w:tr>
      <w:tr w:rsidR="00645F1D" w:rsidRPr="00D512AA" w14:paraId="2152C51B" w14:textId="00047526" w:rsidTr="00FA37D3">
        <w:tc>
          <w:tcPr>
            <w:tcW w:w="2775" w:type="dxa"/>
          </w:tcPr>
          <w:p w14:paraId="277EC7DA" w14:textId="77777777" w:rsidR="00645F1D" w:rsidRPr="00D512AA" w:rsidRDefault="00645F1D"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Limit ID</w:t>
            </w:r>
          </w:p>
        </w:tc>
        <w:tc>
          <w:tcPr>
            <w:tcW w:w="3208" w:type="dxa"/>
            <w:gridSpan w:val="2"/>
          </w:tcPr>
          <w:p w14:paraId="4C6F6D1F" w14:textId="04F39865" w:rsidR="00645F1D" w:rsidRPr="003B5CF2" w:rsidRDefault="00645F1D" w:rsidP="00950FD1">
            <w:pPr>
              <w:rPr>
                <w:rFonts w:ascii="Calibri" w:hAnsi="Calibri" w:cs="Calibri"/>
                <w:noProof w:val="0"/>
                <w:color w:val="000000"/>
                <w:sz w:val="22"/>
                <w:szCs w:val="22"/>
              </w:rPr>
            </w:pPr>
            <w:r>
              <w:rPr>
                <w:rFonts w:ascii="Calibri" w:hAnsi="Calibri" w:cs="Calibri"/>
                <w:color w:val="000000"/>
                <w:sz w:val="22"/>
                <w:szCs w:val="22"/>
              </w:rPr>
              <w:t>650184901</w:t>
            </w:r>
          </w:p>
        </w:tc>
        <w:tc>
          <w:tcPr>
            <w:tcW w:w="2783" w:type="dxa"/>
          </w:tcPr>
          <w:p w14:paraId="460EF5A4" w14:textId="77777777" w:rsidR="00645F1D" w:rsidRDefault="00645F1D" w:rsidP="00950FD1">
            <w:pPr>
              <w:rPr>
                <w:rFonts w:ascii="Calibri" w:hAnsi="Calibri" w:cs="Calibri"/>
                <w:color w:val="000000"/>
                <w:sz w:val="22"/>
                <w:szCs w:val="22"/>
              </w:rPr>
            </w:pPr>
          </w:p>
        </w:tc>
      </w:tr>
      <w:tr w:rsidR="00D9669E" w:rsidRPr="00D512AA" w14:paraId="6C42A999" w14:textId="77777777" w:rsidTr="00FA37D3">
        <w:trPr>
          <w:ins w:id="655" w:author="Emy Bartolome" w:date="2023-08-03T17:20:00Z"/>
        </w:trPr>
        <w:tc>
          <w:tcPr>
            <w:tcW w:w="2775" w:type="dxa"/>
          </w:tcPr>
          <w:p w14:paraId="29FAB3BF" w14:textId="0017B210" w:rsidR="00D9669E" w:rsidRPr="00D512AA" w:rsidRDefault="00D9669E" w:rsidP="00950FD1">
            <w:pPr>
              <w:rPr>
                <w:ins w:id="656" w:author="Emy Bartolome" w:date="2023-08-03T17:20:00Z"/>
                <w:rFonts w:asciiTheme="minorHAnsi" w:hAnsiTheme="minorHAnsi" w:cstheme="minorHAnsi"/>
                <w:sz w:val="22"/>
                <w:szCs w:val="22"/>
              </w:rPr>
            </w:pPr>
            <w:ins w:id="657" w:author="Emy Bartolome" w:date="2023-08-03T17:25:00Z">
              <w:r>
                <w:rPr>
                  <w:rFonts w:ascii="Calibri" w:hAnsi="Calibri" w:cs="Calibri"/>
                  <w:color w:val="000000"/>
                  <w:sz w:val="22"/>
                  <w:szCs w:val="22"/>
                </w:rPr>
                <w:t>Loan Account Number</w:t>
              </w:r>
            </w:ins>
          </w:p>
        </w:tc>
        <w:tc>
          <w:tcPr>
            <w:tcW w:w="3208" w:type="dxa"/>
            <w:gridSpan w:val="2"/>
          </w:tcPr>
          <w:p w14:paraId="11CE62A2" w14:textId="1E10F767" w:rsidR="00D9669E" w:rsidRDefault="00D9669E" w:rsidP="00950FD1">
            <w:pPr>
              <w:rPr>
                <w:ins w:id="658" w:author="Emy Bartolome" w:date="2023-08-03T17:20:00Z"/>
                <w:rFonts w:ascii="Calibri" w:hAnsi="Calibri" w:cs="Calibri"/>
                <w:color w:val="000000"/>
                <w:sz w:val="22"/>
                <w:szCs w:val="22"/>
              </w:rPr>
            </w:pPr>
          </w:p>
        </w:tc>
        <w:tc>
          <w:tcPr>
            <w:tcW w:w="2783" w:type="dxa"/>
          </w:tcPr>
          <w:p w14:paraId="35AA95D4" w14:textId="77777777" w:rsidR="00D9669E" w:rsidRDefault="00D9669E" w:rsidP="00950FD1">
            <w:pPr>
              <w:rPr>
                <w:ins w:id="659" w:author="Emy Bartolome" w:date="2023-08-03T17:20:00Z"/>
                <w:rFonts w:ascii="Calibri" w:hAnsi="Calibri" w:cs="Calibri"/>
                <w:color w:val="000000"/>
                <w:sz w:val="22"/>
                <w:szCs w:val="22"/>
              </w:rPr>
            </w:pPr>
          </w:p>
        </w:tc>
      </w:tr>
      <w:tr w:rsidR="00F42FAC" w:rsidRPr="00F822B1" w14:paraId="432AB6C5" w14:textId="77777777" w:rsidTr="00FA37D3">
        <w:tc>
          <w:tcPr>
            <w:tcW w:w="2775" w:type="dxa"/>
          </w:tcPr>
          <w:p w14:paraId="5E4FB1A2" w14:textId="77777777" w:rsidR="00F42FAC" w:rsidRDefault="00F42FAC" w:rsidP="00F57678">
            <w:pPr>
              <w:rPr>
                <w:rFonts w:ascii="Calibri" w:hAnsi="Calibri" w:cs="Calibri"/>
                <w:color w:val="000000"/>
                <w:sz w:val="22"/>
                <w:szCs w:val="22"/>
              </w:rPr>
            </w:pPr>
            <w:r>
              <w:rPr>
                <w:rFonts w:ascii="Calibri" w:hAnsi="Calibri" w:cs="Calibri"/>
                <w:color w:val="000000"/>
                <w:sz w:val="22"/>
                <w:szCs w:val="22"/>
              </w:rPr>
              <w:t>Facility Verified Y/N</w:t>
            </w:r>
          </w:p>
        </w:tc>
        <w:tc>
          <w:tcPr>
            <w:tcW w:w="3201" w:type="dxa"/>
          </w:tcPr>
          <w:p w14:paraId="325E7EED" w14:textId="77777777" w:rsidR="00F42FAC" w:rsidRDefault="00F42FAC" w:rsidP="00F57678">
            <w:pPr>
              <w:rPr>
                <w:rFonts w:ascii="Calibri" w:hAnsi="Calibri" w:cs="Calibri"/>
                <w:color w:val="000000"/>
                <w:sz w:val="22"/>
                <w:szCs w:val="22"/>
              </w:rPr>
            </w:pPr>
          </w:p>
        </w:tc>
        <w:tc>
          <w:tcPr>
            <w:tcW w:w="2790" w:type="dxa"/>
            <w:gridSpan w:val="2"/>
          </w:tcPr>
          <w:p w14:paraId="6E38133A" w14:textId="77777777" w:rsidR="00F42FAC" w:rsidRDefault="00F42FAC" w:rsidP="00F57678">
            <w:pPr>
              <w:rPr>
                <w:rFonts w:ascii="Calibri" w:hAnsi="Calibri" w:cs="Calibri"/>
                <w:color w:val="000000"/>
                <w:sz w:val="22"/>
                <w:szCs w:val="22"/>
              </w:rPr>
            </w:pPr>
            <w:r>
              <w:rPr>
                <w:rFonts w:ascii="Calibri" w:hAnsi="Calibri" w:cs="Calibri"/>
                <w:color w:val="000000"/>
                <w:sz w:val="22"/>
                <w:szCs w:val="22"/>
              </w:rPr>
              <w:t>On BPM-approved, this will be N</w:t>
            </w:r>
          </w:p>
          <w:p w14:paraId="78467CB2" w14:textId="77777777" w:rsidR="00F42FAC" w:rsidRDefault="00F42FAC" w:rsidP="00F57678">
            <w:pPr>
              <w:rPr>
                <w:rFonts w:ascii="Calibri" w:hAnsi="Calibri" w:cs="Calibri"/>
                <w:color w:val="000000"/>
                <w:sz w:val="22"/>
                <w:szCs w:val="22"/>
              </w:rPr>
            </w:pPr>
            <w:r>
              <w:rPr>
                <w:rFonts w:ascii="Calibri" w:hAnsi="Calibri" w:cs="Calibri"/>
                <w:color w:val="000000"/>
                <w:sz w:val="22"/>
                <w:szCs w:val="22"/>
              </w:rPr>
              <w:t>On Limit approved, this will be Y</w:t>
            </w:r>
          </w:p>
        </w:tc>
      </w:tr>
      <w:tr w:rsidR="00645F1D" w:rsidRPr="00D512AA" w14:paraId="10DBBC50" w14:textId="46F26F51" w:rsidTr="00FA37D3">
        <w:tc>
          <w:tcPr>
            <w:tcW w:w="2775" w:type="dxa"/>
          </w:tcPr>
          <w:p w14:paraId="7F6059DF" w14:textId="77777777" w:rsidR="00645F1D" w:rsidRPr="00D512AA" w:rsidRDefault="00645F1D"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Customer ID</w:t>
            </w:r>
          </w:p>
        </w:tc>
        <w:tc>
          <w:tcPr>
            <w:tcW w:w="3208" w:type="dxa"/>
            <w:gridSpan w:val="2"/>
          </w:tcPr>
          <w:p w14:paraId="6A656D58" w14:textId="102A0EEB" w:rsidR="00645F1D" w:rsidRPr="003B5CF2" w:rsidRDefault="00645F1D" w:rsidP="00950FD1">
            <w:pPr>
              <w:rPr>
                <w:rFonts w:ascii="Calibri" w:hAnsi="Calibri" w:cs="Calibri"/>
                <w:noProof w:val="0"/>
                <w:color w:val="000000"/>
                <w:sz w:val="22"/>
                <w:szCs w:val="22"/>
              </w:rPr>
            </w:pPr>
            <w:r>
              <w:rPr>
                <w:rFonts w:ascii="Calibri" w:hAnsi="Calibri" w:cs="Calibri"/>
                <w:color w:val="000000"/>
                <w:sz w:val="22"/>
                <w:szCs w:val="22"/>
              </w:rPr>
              <w:t>0121018</w:t>
            </w:r>
          </w:p>
        </w:tc>
        <w:tc>
          <w:tcPr>
            <w:tcW w:w="2783" w:type="dxa"/>
          </w:tcPr>
          <w:p w14:paraId="5DA55CDA" w14:textId="77777777" w:rsidR="00645F1D" w:rsidRDefault="00645F1D" w:rsidP="00950FD1">
            <w:pPr>
              <w:rPr>
                <w:rFonts w:ascii="Calibri" w:hAnsi="Calibri" w:cs="Calibri"/>
                <w:color w:val="000000"/>
                <w:sz w:val="22"/>
                <w:szCs w:val="22"/>
              </w:rPr>
            </w:pPr>
          </w:p>
        </w:tc>
      </w:tr>
      <w:tr w:rsidR="00645F1D" w:rsidRPr="00D512AA" w14:paraId="325840C4" w14:textId="2BE7FCA6" w:rsidTr="00FA37D3">
        <w:tc>
          <w:tcPr>
            <w:tcW w:w="2775" w:type="dxa"/>
          </w:tcPr>
          <w:p w14:paraId="58D3F904" w14:textId="77777777" w:rsidR="00645F1D" w:rsidRPr="00D512AA" w:rsidRDefault="00645F1D"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Customer Thai Name</w:t>
            </w:r>
          </w:p>
        </w:tc>
        <w:tc>
          <w:tcPr>
            <w:tcW w:w="3208" w:type="dxa"/>
            <w:gridSpan w:val="2"/>
          </w:tcPr>
          <w:p w14:paraId="5704F1E2" w14:textId="77777777" w:rsidR="00645F1D" w:rsidRPr="00D512AA" w:rsidRDefault="00645F1D" w:rsidP="00950FD1">
            <w:pPr>
              <w:rPr>
                <w:rFonts w:asciiTheme="minorHAnsi" w:hAnsiTheme="minorHAnsi" w:cstheme="minorHAnsi"/>
                <w:sz w:val="22"/>
                <w:szCs w:val="22"/>
              </w:rPr>
            </w:pPr>
            <w:r w:rsidRPr="00D512AA">
              <w:rPr>
                <w:rFonts w:asciiTheme="minorHAnsi" w:hAnsiTheme="minorHAnsi" w:cstheme="minorHAnsi"/>
                <w:sz w:val="22"/>
                <w:szCs w:val="22"/>
              </w:rPr>
              <w:t>Title</w:t>
            </w:r>
            <w:r w:rsidRPr="00D512AA">
              <w:rPr>
                <w:rFonts w:asciiTheme="minorHAnsi" w:hAnsiTheme="minorHAnsi" w:cs="Angsana New"/>
                <w:sz w:val="22"/>
                <w:szCs w:val="22"/>
                <w:cs/>
                <w:lang w:bidi="th-TH"/>
              </w:rPr>
              <w:t>+</w:t>
            </w:r>
            <w:r w:rsidRPr="00D512AA">
              <w:rPr>
                <w:rFonts w:asciiTheme="minorHAnsi" w:hAnsiTheme="minorHAnsi" w:cstheme="minorHAnsi"/>
                <w:sz w:val="22"/>
                <w:szCs w:val="22"/>
              </w:rPr>
              <w:t>Customer Thai Name</w:t>
            </w:r>
          </w:p>
        </w:tc>
        <w:tc>
          <w:tcPr>
            <w:tcW w:w="2783" w:type="dxa"/>
          </w:tcPr>
          <w:p w14:paraId="7DD443E4" w14:textId="77777777" w:rsidR="00645F1D" w:rsidRPr="00D512AA" w:rsidRDefault="00645F1D" w:rsidP="00950FD1">
            <w:pPr>
              <w:rPr>
                <w:rFonts w:asciiTheme="minorHAnsi" w:hAnsiTheme="minorHAnsi" w:cstheme="minorHAnsi"/>
                <w:sz w:val="22"/>
                <w:szCs w:val="22"/>
              </w:rPr>
            </w:pPr>
          </w:p>
        </w:tc>
      </w:tr>
      <w:tr w:rsidR="00645F1D" w:rsidRPr="00D512AA" w14:paraId="28AE0B8B" w14:textId="533D8EFE" w:rsidTr="00FA37D3">
        <w:tc>
          <w:tcPr>
            <w:tcW w:w="2775" w:type="dxa"/>
          </w:tcPr>
          <w:p w14:paraId="7EB97717" w14:textId="77777777" w:rsidR="00645F1D" w:rsidRPr="00D512AA" w:rsidRDefault="00645F1D"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Customer English Name</w:t>
            </w:r>
          </w:p>
        </w:tc>
        <w:tc>
          <w:tcPr>
            <w:tcW w:w="3208" w:type="dxa"/>
            <w:gridSpan w:val="2"/>
          </w:tcPr>
          <w:p w14:paraId="2C1AB008" w14:textId="77777777" w:rsidR="00645F1D" w:rsidRPr="00D512AA" w:rsidRDefault="00645F1D" w:rsidP="00950FD1">
            <w:pPr>
              <w:rPr>
                <w:rFonts w:asciiTheme="minorHAnsi" w:hAnsiTheme="minorHAnsi" w:cstheme="minorHAnsi"/>
                <w:noProof w:val="0"/>
                <w:color w:val="000000"/>
                <w:sz w:val="22"/>
                <w:szCs w:val="22"/>
              </w:rPr>
            </w:pPr>
          </w:p>
        </w:tc>
        <w:tc>
          <w:tcPr>
            <w:tcW w:w="2783" w:type="dxa"/>
          </w:tcPr>
          <w:p w14:paraId="7BA38834" w14:textId="77777777" w:rsidR="00645F1D" w:rsidRPr="00D512AA" w:rsidRDefault="00645F1D" w:rsidP="00950FD1">
            <w:pPr>
              <w:rPr>
                <w:rFonts w:asciiTheme="minorHAnsi" w:hAnsiTheme="minorHAnsi" w:cstheme="minorHAnsi"/>
                <w:noProof w:val="0"/>
                <w:color w:val="000000"/>
                <w:sz w:val="22"/>
                <w:szCs w:val="22"/>
              </w:rPr>
            </w:pPr>
          </w:p>
        </w:tc>
      </w:tr>
      <w:tr w:rsidR="00645F1D" w:rsidRPr="00D512AA" w14:paraId="0F34D59A" w14:textId="4BAD1C3D" w:rsidTr="00FA37D3">
        <w:tc>
          <w:tcPr>
            <w:tcW w:w="2775" w:type="dxa"/>
          </w:tcPr>
          <w:p w14:paraId="37FDAE16" w14:textId="77777777" w:rsidR="00645F1D" w:rsidRPr="00D512AA" w:rsidRDefault="00645F1D"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 xml:space="preserve">Major Credit Code </w:t>
            </w:r>
            <w:r w:rsidRPr="00D512AA">
              <w:rPr>
                <w:rFonts w:asciiTheme="minorHAnsi" w:hAnsiTheme="minorHAnsi" w:cs="Angsana New"/>
                <w:sz w:val="22"/>
                <w:szCs w:val="22"/>
                <w:cs/>
                <w:lang w:bidi="th-TH"/>
              </w:rPr>
              <w:t xml:space="preserve">+ </w:t>
            </w:r>
            <w:r w:rsidRPr="00D512AA">
              <w:rPr>
                <w:rFonts w:asciiTheme="minorHAnsi" w:hAnsiTheme="minorHAnsi" w:cstheme="minorHAnsi"/>
                <w:sz w:val="22"/>
                <w:szCs w:val="22"/>
              </w:rPr>
              <w:t>Minor Credit Code</w:t>
            </w:r>
          </w:p>
        </w:tc>
        <w:tc>
          <w:tcPr>
            <w:tcW w:w="3208" w:type="dxa"/>
            <w:gridSpan w:val="2"/>
          </w:tcPr>
          <w:p w14:paraId="1A0C4CA0" w14:textId="6182B5DC" w:rsidR="00645F1D" w:rsidRDefault="00645F1D" w:rsidP="00950FD1">
            <w:pPr>
              <w:rPr>
                <w:rFonts w:ascii="Calibri" w:hAnsi="Calibri" w:cs="Calibri"/>
                <w:noProof w:val="0"/>
                <w:color w:val="000000"/>
                <w:sz w:val="22"/>
                <w:szCs w:val="22"/>
              </w:rPr>
            </w:pPr>
            <w:r>
              <w:rPr>
                <w:rFonts w:ascii="Calibri" w:hAnsi="Calibri" w:cs="Calibri"/>
                <w:color w:val="000000"/>
                <w:sz w:val="22"/>
                <w:szCs w:val="22"/>
              </w:rPr>
              <w:t>04 00</w:t>
            </w:r>
          </w:p>
          <w:p w14:paraId="64E4464D" w14:textId="77777777" w:rsidR="00645F1D" w:rsidRPr="00D512AA" w:rsidRDefault="00645F1D" w:rsidP="00950FD1">
            <w:pPr>
              <w:rPr>
                <w:rFonts w:asciiTheme="minorHAnsi" w:hAnsiTheme="minorHAnsi" w:cstheme="minorHAnsi"/>
                <w:noProof w:val="0"/>
                <w:color w:val="000000"/>
                <w:sz w:val="22"/>
                <w:szCs w:val="22"/>
              </w:rPr>
            </w:pPr>
          </w:p>
        </w:tc>
        <w:tc>
          <w:tcPr>
            <w:tcW w:w="2783" w:type="dxa"/>
          </w:tcPr>
          <w:p w14:paraId="4B2138FC" w14:textId="77777777" w:rsidR="00645F1D" w:rsidRDefault="00645F1D" w:rsidP="00950FD1">
            <w:pPr>
              <w:rPr>
                <w:rFonts w:ascii="Calibri" w:hAnsi="Calibri" w:cs="Calibri"/>
                <w:color w:val="000000"/>
                <w:sz w:val="22"/>
                <w:szCs w:val="22"/>
              </w:rPr>
            </w:pPr>
          </w:p>
        </w:tc>
      </w:tr>
      <w:tr w:rsidR="00645F1D" w:rsidRPr="00D512AA" w14:paraId="11F56E51" w14:textId="5493F9CE" w:rsidTr="00FA37D3">
        <w:tc>
          <w:tcPr>
            <w:tcW w:w="2775" w:type="dxa"/>
          </w:tcPr>
          <w:p w14:paraId="78F332AF" w14:textId="77777777" w:rsidR="00645F1D" w:rsidRPr="00D512AA" w:rsidRDefault="00645F1D"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Major</w:t>
            </w:r>
            <w:r w:rsidRPr="00D512AA">
              <w:rPr>
                <w:rFonts w:asciiTheme="minorHAnsi" w:hAnsiTheme="minorHAnsi" w:cs="Angsana New"/>
                <w:sz w:val="22"/>
                <w:szCs w:val="22"/>
                <w:cs/>
                <w:lang w:bidi="th-TH"/>
              </w:rPr>
              <w:t>/</w:t>
            </w:r>
            <w:r w:rsidRPr="00D512AA">
              <w:rPr>
                <w:rFonts w:asciiTheme="minorHAnsi" w:hAnsiTheme="minorHAnsi" w:cstheme="minorHAnsi"/>
                <w:sz w:val="22"/>
                <w:szCs w:val="22"/>
              </w:rPr>
              <w:t>Minor Description</w:t>
            </w:r>
          </w:p>
        </w:tc>
        <w:tc>
          <w:tcPr>
            <w:tcW w:w="3208" w:type="dxa"/>
            <w:gridSpan w:val="2"/>
          </w:tcPr>
          <w:p w14:paraId="19D9B0C5" w14:textId="3138610D" w:rsidR="00645F1D" w:rsidRPr="003B5CF2" w:rsidRDefault="00645F1D" w:rsidP="00950FD1">
            <w:pPr>
              <w:rPr>
                <w:rFonts w:ascii="Calibri" w:hAnsi="Calibri" w:cs="Calibri"/>
                <w:noProof w:val="0"/>
                <w:color w:val="000000"/>
                <w:sz w:val="22"/>
                <w:szCs w:val="22"/>
              </w:rPr>
            </w:pPr>
            <w:r>
              <w:rPr>
                <w:rFonts w:ascii="Calibri" w:hAnsi="Calibri" w:cs="Calibri"/>
                <w:color w:val="000000"/>
                <w:sz w:val="22"/>
                <w:szCs w:val="22"/>
              </w:rPr>
              <w:t>International Project</w:t>
            </w:r>
          </w:p>
        </w:tc>
        <w:tc>
          <w:tcPr>
            <w:tcW w:w="2783" w:type="dxa"/>
          </w:tcPr>
          <w:p w14:paraId="4BE34102" w14:textId="77777777" w:rsidR="00645F1D" w:rsidRDefault="00645F1D" w:rsidP="00950FD1">
            <w:pPr>
              <w:rPr>
                <w:rFonts w:ascii="Calibri" w:hAnsi="Calibri" w:cs="Calibri"/>
                <w:color w:val="000000"/>
                <w:sz w:val="22"/>
                <w:szCs w:val="22"/>
              </w:rPr>
            </w:pPr>
          </w:p>
        </w:tc>
      </w:tr>
      <w:tr w:rsidR="00645F1D" w:rsidRPr="00D512AA" w14:paraId="322D56EE" w14:textId="6841B627" w:rsidTr="00FA37D3">
        <w:tc>
          <w:tcPr>
            <w:tcW w:w="2775" w:type="dxa"/>
          </w:tcPr>
          <w:p w14:paraId="0F95CF61" w14:textId="77777777" w:rsidR="00645F1D" w:rsidRPr="00D512AA" w:rsidRDefault="00645F1D"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Limit Description</w:t>
            </w:r>
          </w:p>
        </w:tc>
        <w:tc>
          <w:tcPr>
            <w:tcW w:w="3208" w:type="dxa"/>
            <w:gridSpan w:val="2"/>
          </w:tcPr>
          <w:p w14:paraId="45259FA3" w14:textId="4F6A046B" w:rsidR="00645F1D" w:rsidRPr="003B5CF2" w:rsidRDefault="00645F1D" w:rsidP="00950FD1">
            <w:pPr>
              <w:rPr>
                <w:rFonts w:ascii="Calibri" w:hAnsi="Calibri" w:cs="Calibri"/>
                <w:noProof w:val="0"/>
                <w:color w:val="000000"/>
                <w:sz w:val="22"/>
                <w:szCs w:val="22"/>
              </w:rPr>
            </w:pPr>
            <w:r>
              <w:rPr>
                <w:rFonts w:ascii="Calibri" w:hAnsi="Calibri" w:cs="Calibri"/>
                <w:color w:val="000000"/>
                <w:sz w:val="22"/>
                <w:szCs w:val="22"/>
              </w:rPr>
              <w:t>Loan</w:t>
            </w:r>
          </w:p>
        </w:tc>
        <w:tc>
          <w:tcPr>
            <w:tcW w:w="2783" w:type="dxa"/>
          </w:tcPr>
          <w:p w14:paraId="3BF5DA7F" w14:textId="77777777" w:rsidR="00645F1D" w:rsidRDefault="00645F1D" w:rsidP="00950FD1">
            <w:pPr>
              <w:rPr>
                <w:rFonts w:ascii="Calibri" w:hAnsi="Calibri" w:cs="Calibri"/>
                <w:color w:val="000000"/>
                <w:sz w:val="22"/>
                <w:szCs w:val="22"/>
              </w:rPr>
            </w:pPr>
          </w:p>
        </w:tc>
      </w:tr>
      <w:tr w:rsidR="00645F1D" w:rsidRPr="00D512AA" w14:paraId="0A8CE1EC" w14:textId="61CC1C4B" w:rsidTr="00FA37D3">
        <w:tc>
          <w:tcPr>
            <w:tcW w:w="2775" w:type="dxa"/>
          </w:tcPr>
          <w:p w14:paraId="106CB6FD" w14:textId="77777777" w:rsidR="00645F1D" w:rsidRPr="00D512AA" w:rsidRDefault="00645F1D"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Product Program</w:t>
            </w:r>
          </w:p>
        </w:tc>
        <w:tc>
          <w:tcPr>
            <w:tcW w:w="3208" w:type="dxa"/>
            <w:gridSpan w:val="2"/>
          </w:tcPr>
          <w:p w14:paraId="73967ED7" w14:textId="77777777" w:rsidR="00645F1D" w:rsidRPr="00D512AA" w:rsidRDefault="00645F1D" w:rsidP="00E97AF3">
            <w:pPr>
              <w:rPr>
                <w:rFonts w:asciiTheme="minorHAnsi" w:hAnsiTheme="minorHAnsi" w:cstheme="minorHAnsi"/>
                <w:sz w:val="22"/>
                <w:szCs w:val="22"/>
              </w:rPr>
            </w:pPr>
          </w:p>
        </w:tc>
        <w:tc>
          <w:tcPr>
            <w:tcW w:w="2783" w:type="dxa"/>
          </w:tcPr>
          <w:p w14:paraId="6E664122" w14:textId="77777777" w:rsidR="00645F1D" w:rsidRPr="00D512AA" w:rsidRDefault="00645F1D" w:rsidP="00E97AF3">
            <w:pPr>
              <w:rPr>
                <w:rFonts w:asciiTheme="minorHAnsi" w:hAnsiTheme="minorHAnsi" w:cstheme="minorHAnsi"/>
                <w:sz w:val="22"/>
                <w:szCs w:val="22"/>
              </w:rPr>
            </w:pPr>
          </w:p>
        </w:tc>
      </w:tr>
      <w:tr w:rsidR="00645F1D" w:rsidRPr="00D512AA" w14:paraId="27076AC4" w14:textId="63DDB806" w:rsidTr="00FA37D3">
        <w:tc>
          <w:tcPr>
            <w:tcW w:w="2775" w:type="dxa"/>
          </w:tcPr>
          <w:p w14:paraId="59C3CB5D" w14:textId="77777777" w:rsidR="00645F1D" w:rsidRPr="00D512AA" w:rsidRDefault="00645F1D"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Business Code</w:t>
            </w:r>
            <w:r w:rsidRPr="00D512AA">
              <w:rPr>
                <w:rFonts w:asciiTheme="minorHAnsi" w:hAnsiTheme="minorHAnsi" w:cs="Angsana New"/>
                <w:sz w:val="22"/>
                <w:szCs w:val="22"/>
                <w:cs/>
                <w:lang w:bidi="th-TH"/>
              </w:rPr>
              <w:t xml:space="preserve">: </w:t>
            </w:r>
          </w:p>
        </w:tc>
        <w:tc>
          <w:tcPr>
            <w:tcW w:w="3208" w:type="dxa"/>
            <w:gridSpan w:val="2"/>
          </w:tcPr>
          <w:p w14:paraId="69A59B6D" w14:textId="6076FA37" w:rsidR="00645F1D" w:rsidRPr="003B5CF2" w:rsidRDefault="00645F1D" w:rsidP="00950FD1">
            <w:pPr>
              <w:rPr>
                <w:rFonts w:ascii="Calibri" w:hAnsi="Calibri" w:cs="Calibri"/>
                <w:noProof w:val="0"/>
                <w:color w:val="000000"/>
                <w:sz w:val="22"/>
                <w:szCs w:val="22"/>
              </w:rPr>
            </w:pPr>
            <w:r>
              <w:rPr>
                <w:rFonts w:ascii="Calibri" w:hAnsi="Calibri" w:cs="Calibri"/>
                <w:color w:val="000000"/>
                <w:sz w:val="22"/>
                <w:szCs w:val="22"/>
              </w:rPr>
              <w:t xml:space="preserve">01020 </w:t>
            </w:r>
            <w:r>
              <w:rPr>
                <w:rFonts w:ascii="Calibri" w:hAnsi="Calibri" w:cs="Angsana New"/>
                <w:color w:val="000000"/>
                <w:sz w:val="22"/>
                <w:szCs w:val="22"/>
                <w:cs/>
                <w:lang w:bidi="th-TH"/>
              </w:rPr>
              <w:t>ไฟฟ้าและแสงสว่าง</w:t>
            </w:r>
          </w:p>
        </w:tc>
        <w:tc>
          <w:tcPr>
            <w:tcW w:w="2783" w:type="dxa"/>
          </w:tcPr>
          <w:p w14:paraId="4BE9B5FD" w14:textId="77777777" w:rsidR="00645F1D" w:rsidRDefault="00645F1D" w:rsidP="00950FD1">
            <w:pPr>
              <w:rPr>
                <w:rFonts w:ascii="Calibri" w:hAnsi="Calibri" w:cs="Calibri"/>
                <w:color w:val="000000"/>
                <w:sz w:val="22"/>
                <w:szCs w:val="22"/>
              </w:rPr>
            </w:pPr>
          </w:p>
        </w:tc>
      </w:tr>
      <w:tr w:rsidR="00645F1D" w:rsidRPr="00D512AA" w14:paraId="7D617AB7" w14:textId="5FF795C2" w:rsidTr="00FA37D3">
        <w:tc>
          <w:tcPr>
            <w:tcW w:w="2775" w:type="dxa"/>
          </w:tcPr>
          <w:p w14:paraId="6297968D" w14:textId="77777777" w:rsidR="00645F1D" w:rsidRPr="00D512AA" w:rsidRDefault="00645F1D"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 xml:space="preserve">BOT Business Code </w:t>
            </w:r>
            <w:r w:rsidRPr="00D512AA">
              <w:rPr>
                <w:rFonts w:asciiTheme="minorHAnsi" w:hAnsiTheme="minorHAnsi" w:cs="Angsana New"/>
                <w:sz w:val="22"/>
                <w:szCs w:val="22"/>
                <w:cs/>
                <w:lang w:bidi="th-TH"/>
              </w:rPr>
              <w:t xml:space="preserve">: </w:t>
            </w:r>
          </w:p>
        </w:tc>
        <w:tc>
          <w:tcPr>
            <w:tcW w:w="3208" w:type="dxa"/>
            <w:gridSpan w:val="2"/>
          </w:tcPr>
          <w:p w14:paraId="404F16C2" w14:textId="5CE88D06" w:rsidR="00645F1D" w:rsidRPr="003B5CF2" w:rsidRDefault="00645F1D" w:rsidP="00950FD1">
            <w:pPr>
              <w:rPr>
                <w:rFonts w:ascii="Calibri" w:hAnsi="Calibri" w:cs="Calibri"/>
                <w:noProof w:val="0"/>
                <w:color w:val="000000"/>
                <w:sz w:val="22"/>
                <w:szCs w:val="22"/>
              </w:rPr>
            </w:pPr>
            <w:r>
              <w:rPr>
                <w:rFonts w:ascii="Calibri" w:hAnsi="Calibri" w:cs="Calibri"/>
                <w:color w:val="000000"/>
                <w:sz w:val="22"/>
                <w:szCs w:val="22"/>
              </w:rPr>
              <w:t xml:space="preserve">81000 </w:t>
            </w:r>
            <w:r>
              <w:rPr>
                <w:rFonts w:ascii="Calibri" w:hAnsi="Calibri" w:cs="Angsana New"/>
                <w:color w:val="000000"/>
                <w:sz w:val="22"/>
                <w:szCs w:val="22"/>
                <w:cs/>
                <w:lang w:bidi="th-TH"/>
              </w:rPr>
              <w:t>การไฟฟ้า</w:t>
            </w:r>
          </w:p>
        </w:tc>
        <w:tc>
          <w:tcPr>
            <w:tcW w:w="2783" w:type="dxa"/>
          </w:tcPr>
          <w:p w14:paraId="38390E11" w14:textId="77777777" w:rsidR="00645F1D" w:rsidRDefault="00645F1D" w:rsidP="00950FD1">
            <w:pPr>
              <w:rPr>
                <w:rFonts w:ascii="Calibri" w:hAnsi="Calibri" w:cs="Calibri"/>
                <w:color w:val="000000"/>
                <w:sz w:val="22"/>
                <w:szCs w:val="22"/>
              </w:rPr>
            </w:pPr>
          </w:p>
        </w:tc>
      </w:tr>
      <w:tr w:rsidR="00645F1D" w:rsidRPr="00D512AA" w14:paraId="70500608" w14:textId="7FDD6CCD" w:rsidTr="00FA37D3">
        <w:tc>
          <w:tcPr>
            <w:tcW w:w="2775" w:type="dxa"/>
          </w:tcPr>
          <w:p w14:paraId="1FADBE89" w14:textId="77777777" w:rsidR="00645F1D" w:rsidRPr="00D512AA" w:rsidRDefault="00645F1D"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Credit Type</w:t>
            </w:r>
          </w:p>
        </w:tc>
        <w:tc>
          <w:tcPr>
            <w:tcW w:w="3208" w:type="dxa"/>
            <w:gridSpan w:val="2"/>
          </w:tcPr>
          <w:p w14:paraId="4E0D835D" w14:textId="7291C2BC" w:rsidR="00645F1D" w:rsidRPr="003B5CF2" w:rsidRDefault="00645F1D" w:rsidP="00950FD1">
            <w:pPr>
              <w:rPr>
                <w:rFonts w:ascii="Calibri" w:hAnsi="Calibri" w:cs="Calibri"/>
                <w:noProof w:val="0"/>
                <w:color w:val="000000"/>
                <w:sz w:val="22"/>
                <w:szCs w:val="22"/>
              </w:rPr>
            </w:pPr>
            <w:r>
              <w:rPr>
                <w:rFonts w:ascii="Calibri" w:hAnsi="Calibri" w:cs="Calibri"/>
                <w:color w:val="000000"/>
                <w:sz w:val="22"/>
                <w:szCs w:val="22"/>
              </w:rPr>
              <w:t>Specific Project Limit</w:t>
            </w:r>
          </w:p>
        </w:tc>
        <w:tc>
          <w:tcPr>
            <w:tcW w:w="2783" w:type="dxa"/>
          </w:tcPr>
          <w:p w14:paraId="6CA3F160" w14:textId="77777777" w:rsidR="00645F1D" w:rsidRDefault="00645F1D" w:rsidP="00950FD1">
            <w:pPr>
              <w:rPr>
                <w:rFonts w:ascii="Calibri" w:hAnsi="Calibri" w:cs="Calibri"/>
                <w:color w:val="000000"/>
                <w:sz w:val="22"/>
                <w:szCs w:val="22"/>
              </w:rPr>
            </w:pPr>
          </w:p>
        </w:tc>
      </w:tr>
      <w:tr w:rsidR="00645F1D" w:rsidRPr="00D512AA" w14:paraId="7E3F441A" w14:textId="686FE848" w:rsidTr="00FA37D3">
        <w:tc>
          <w:tcPr>
            <w:tcW w:w="2775" w:type="dxa"/>
          </w:tcPr>
          <w:p w14:paraId="490452B9" w14:textId="77777777" w:rsidR="00645F1D" w:rsidRPr="00D512AA" w:rsidRDefault="00645F1D"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Currency</w:t>
            </w:r>
          </w:p>
        </w:tc>
        <w:tc>
          <w:tcPr>
            <w:tcW w:w="3208" w:type="dxa"/>
            <w:gridSpan w:val="2"/>
          </w:tcPr>
          <w:p w14:paraId="45E659C0" w14:textId="35930384" w:rsidR="00645F1D" w:rsidRPr="00D512AA" w:rsidRDefault="00645F1D" w:rsidP="00950FD1">
            <w:pPr>
              <w:rPr>
                <w:rFonts w:asciiTheme="minorHAnsi" w:hAnsiTheme="minorHAnsi" w:cstheme="minorHAnsi"/>
                <w:noProof w:val="0"/>
                <w:color w:val="000000"/>
                <w:sz w:val="22"/>
                <w:szCs w:val="22"/>
              </w:rPr>
            </w:pPr>
            <w:r>
              <w:rPr>
                <w:rFonts w:asciiTheme="minorHAnsi" w:hAnsiTheme="minorHAnsi" w:cstheme="minorHAnsi"/>
                <w:sz w:val="22"/>
                <w:szCs w:val="22"/>
              </w:rPr>
              <w:t>JPY</w:t>
            </w:r>
          </w:p>
        </w:tc>
        <w:tc>
          <w:tcPr>
            <w:tcW w:w="2783" w:type="dxa"/>
          </w:tcPr>
          <w:p w14:paraId="282F0E77" w14:textId="77777777" w:rsidR="00645F1D" w:rsidRDefault="00645F1D" w:rsidP="00950FD1">
            <w:pPr>
              <w:rPr>
                <w:rFonts w:asciiTheme="minorHAnsi" w:hAnsiTheme="minorHAnsi" w:cstheme="minorHAnsi"/>
                <w:sz w:val="22"/>
                <w:szCs w:val="22"/>
              </w:rPr>
            </w:pPr>
          </w:p>
        </w:tc>
      </w:tr>
      <w:tr w:rsidR="00645F1D" w:rsidRPr="00D512AA" w14:paraId="5FA1E9DD" w14:textId="304AABD2" w:rsidTr="00FA37D3">
        <w:tc>
          <w:tcPr>
            <w:tcW w:w="2775" w:type="dxa"/>
          </w:tcPr>
          <w:p w14:paraId="04B11543" w14:textId="088F0A7B" w:rsidR="00645F1D" w:rsidRPr="003B5CF2" w:rsidRDefault="00645F1D" w:rsidP="00950FD1">
            <w:pPr>
              <w:rPr>
                <w:rFonts w:ascii="Calibri" w:hAnsi="Calibri" w:cs="Calibri"/>
                <w:noProof w:val="0"/>
                <w:color w:val="000000"/>
                <w:sz w:val="22"/>
                <w:szCs w:val="22"/>
              </w:rPr>
            </w:pPr>
            <w:r>
              <w:rPr>
                <w:rFonts w:ascii="Calibri" w:hAnsi="Calibri" w:cs="Calibri"/>
                <w:color w:val="000000"/>
                <w:sz w:val="22"/>
                <w:szCs w:val="22"/>
              </w:rPr>
              <w:t>Old Limit Amount</w:t>
            </w:r>
          </w:p>
        </w:tc>
        <w:tc>
          <w:tcPr>
            <w:tcW w:w="3208" w:type="dxa"/>
            <w:gridSpan w:val="2"/>
          </w:tcPr>
          <w:p w14:paraId="6A96D79E" w14:textId="70470DBC" w:rsidR="00645F1D" w:rsidRPr="003B5CF2" w:rsidRDefault="00645F1D" w:rsidP="00950FD1">
            <w:pPr>
              <w:rPr>
                <w:rFonts w:ascii="Calibri" w:hAnsi="Calibri" w:cs="Calibri"/>
                <w:noProof w:val="0"/>
                <w:color w:val="000000"/>
                <w:sz w:val="22"/>
                <w:szCs w:val="22"/>
              </w:rPr>
            </w:pPr>
            <w:r>
              <w:rPr>
                <w:rFonts w:ascii="Calibri" w:hAnsi="Calibri" w:cs="Calibri"/>
                <w:color w:val="000000"/>
                <w:sz w:val="22"/>
                <w:szCs w:val="22"/>
              </w:rPr>
              <w:t>1,200,000,000</w:t>
            </w:r>
            <w:r>
              <w:rPr>
                <w:rFonts w:ascii="Calibri" w:hAnsi="Calibri" w:cs="Angsana New"/>
                <w:color w:val="000000"/>
                <w:sz w:val="22"/>
                <w:szCs w:val="22"/>
                <w:cs/>
                <w:lang w:bidi="th-TH"/>
              </w:rPr>
              <w:t>.</w:t>
            </w:r>
            <w:r>
              <w:rPr>
                <w:rFonts w:ascii="Calibri" w:hAnsi="Calibri" w:cs="Calibri"/>
                <w:color w:val="000000"/>
                <w:sz w:val="22"/>
                <w:szCs w:val="22"/>
              </w:rPr>
              <w:t>00</w:t>
            </w:r>
          </w:p>
        </w:tc>
        <w:tc>
          <w:tcPr>
            <w:tcW w:w="2783" w:type="dxa"/>
          </w:tcPr>
          <w:p w14:paraId="3BAE60CB" w14:textId="77777777" w:rsidR="00645F1D" w:rsidRDefault="00645F1D" w:rsidP="00950FD1">
            <w:pPr>
              <w:rPr>
                <w:rFonts w:ascii="Calibri" w:hAnsi="Calibri" w:cs="Calibri"/>
                <w:color w:val="000000"/>
                <w:sz w:val="22"/>
                <w:szCs w:val="22"/>
              </w:rPr>
            </w:pPr>
          </w:p>
        </w:tc>
      </w:tr>
      <w:tr w:rsidR="00645F1D" w:rsidRPr="00D512AA" w14:paraId="6A90BECE" w14:textId="2BC42CDB" w:rsidTr="00FA37D3">
        <w:tc>
          <w:tcPr>
            <w:tcW w:w="2775" w:type="dxa"/>
          </w:tcPr>
          <w:p w14:paraId="48BE8C7D" w14:textId="70E6E4BF" w:rsidR="00645F1D" w:rsidRPr="003B5CF2" w:rsidRDefault="00645F1D" w:rsidP="00950FD1">
            <w:pPr>
              <w:rPr>
                <w:rFonts w:ascii="Calibri" w:hAnsi="Calibri" w:cs="Calibri"/>
                <w:noProof w:val="0"/>
                <w:color w:val="000000"/>
                <w:sz w:val="22"/>
                <w:szCs w:val="22"/>
              </w:rPr>
            </w:pPr>
            <w:r>
              <w:rPr>
                <w:rFonts w:ascii="Calibri" w:hAnsi="Calibri" w:cs="Calibri"/>
                <w:color w:val="000000"/>
                <w:sz w:val="22"/>
                <w:szCs w:val="22"/>
              </w:rPr>
              <w:t>Limit Amount Increase</w:t>
            </w:r>
            <w:r>
              <w:rPr>
                <w:rFonts w:ascii="Calibri" w:hAnsi="Calibri" w:cs="Angsana New"/>
                <w:color w:val="000000"/>
                <w:sz w:val="22"/>
                <w:szCs w:val="22"/>
                <w:cs/>
                <w:lang w:bidi="th-TH"/>
              </w:rPr>
              <w:t>/</w:t>
            </w:r>
            <w:r>
              <w:rPr>
                <w:rFonts w:ascii="Calibri" w:hAnsi="Calibri" w:cs="Calibri"/>
                <w:color w:val="000000"/>
                <w:sz w:val="22"/>
                <w:szCs w:val="22"/>
              </w:rPr>
              <w:t>Decrease</w:t>
            </w:r>
          </w:p>
        </w:tc>
        <w:tc>
          <w:tcPr>
            <w:tcW w:w="3208" w:type="dxa"/>
            <w:gridSpan w:val="2"/>
          </w:tcPr>
          <w:p w14:paraId="647A57DC" w14:textId="17DF658A" w:rsidR="00645F1D" w:rsidRPr="003B5CF2" w:rsidRDefault="00645F1D" w:rsidP="00950FD1">
            <w:pPr>
              <w:rPr>
                <w:rFonts w:ascii="Calibri" w:hAnsi="Calibri" w:cs="Calibri"/>
                <w:noProof w:val="0"/>
                <w:color w:val="000000"/>
                <w:sz w:val="22"/>
                <w:szCs w:val="22"/>
              </w:rPr>
            </w:pPr>
            <w:r>
              <w:rPr>
                <w:rFonts w:ascii="Calibri" w:hAnsi="Calibri" w:cs="Calibri"/>
                <w:color w:val="000000"/>
                <w:sz w:val="22"/>
                <w:szCs w:val="22"/>
              </w:rPr>
              <w:t>100,000,000</w:t>
            </w:r>
            <w:r>
              <w:rPr>
                <w:rFonts w:ascii="Calibri" w:hAnsi="Calibri" w:cs="Angsana New"/>
                <w:color w:val="000000"/>
                <w:sz w:val="22"/>
                <w:szCs w:val="22"/>
                <w:cs/>
                <w:lang w:bidi="th-TH"/>
              </w:rPr>
              <w:t>.</w:t>
            </w:r>
            <w:r>
              <w:rPr>
                <w:rFonts w:ascii="Calibri" w:hAnsi="Calibri" w:cs="Calibri"/>
                <w:color w:val="000000"/>
                <w:sz w:val="22"/>
                <w:szCs w:val="22"/>
              </w:rPr>
              <w:t>00</w:t>
            </w:r>
          </w:p>
        </w:tc>
        <w:tc>
          <w:tcPr>
            <w:tcW w:w="2783" w:type="dxa"/>
          </w:tcPr>
          <w:p w14:paraId="1FF9909F" w14:textId="77777777" w:rsidR="00645F1D" w:rsidRDefault="00645F1D" w:rsidP="00950FD1">
            <w:pPr>
              <w:rPr>
                <w:rFonts w:ascii="Calibri" w:hAnsi="Calibri" w:cs="Calibri"/>
                <w:color w:val="000000"/>
                <w:sz w:val="22"/>
                <w:szCs w:val="22"/>
              </w:rPr>
            </w:pPr>
          </w:p>
        </w:tc>
      </w:tr>
      <w:tr w:rsidR="00645F1D" w:rsidRPr="00D512AA" w14:paraId="0212A5CC" w14:textId="442DED0B" w:rsidTr="00FA37D3">
        <w:tc>
          <w:tcPr>
            <w:tcW w:w="2775" w:type="dxa"/>
          </w:tcPr>
          <w:p w14:paraId="4711E1A8" w14:textId="64E2728A" w:rsidR="00645F1D" w:rsidRPr="003B5CF2" w:rsidRDefault="00645F1D" w:rsidP="00950FD1">
            <w:pPr>
              <w:rPr>
                <w:rFonts w:ascii="Calibri" w:hAnsi="Calibri" w:cs="Calibri"/>
                <w:noProof w:val="0"/>
                <w:color w:val="000000"/>
                <w:sz w:val="22"/>
                <w:szCs w:val="22"/>
              </w:rPr>
            </w:pPr>
            <w:r>
              <w:rPr>
                <w:rFonts w:ascii="Calibri" w:hAnsi="Calibri" w:cs="Calibri"/>
                <w:color w:val="000000"/>
                <w:sz w:val="22"/>
                <w:szCs w:val="22"/>
              </w:rPr>
              <w:t>Total Limit Amount</w:t>
            </w:r>
          </w:p>
        </w:tc>
        <w:tc>
          <w:tcPr>
            <w:tcW w:w="3208" w:type="dxa"/>
            <w:gridSpan w:val="2"/>
          </w:tcPr>
          <w:p w14:paraId="7EA115CE" w14:textId="40BFC46D" w:rsidR="00645F1D" w:rsidRPr="003B5CF2" w:rsidRDefault="00645F1D" w:rsidP="00950FD1">
            <w:pPr>
              <w:rPr>
                <w:rFonts w:ascii="Calibri" w:hAnsi="Calibri" w:cs="Calibri"/>
                <w:noProof w:val="0"/>
                <w:color w:val="000000"/>
                <w:sz w:val="22"/>
                <w:szCs w:val="22"/>
              </w:rPr>
            </w:pPr>
            <w:r>
              <w:rPr>
                <w:rFonts w:ascii="Calibri" w:hAnsi="Calibri" w:cs="Calibri"/>
                <w:color w:val="000000"/>
                <w:sz w:val="22"/>
                <w:szCs w:val="22"/>
              </w:rPr>
              <w:t>1,100,000,000</w:t>
            </w:r>
            <w:r>
              <w:rPr>
                <w:rFonts w:ascii="Calibri" w:hAnsi="Calibri" w:cs="Angsana New"/>
                <w:color w:val="000000"/>
                <w:sz w:val="22"/>
                <w:szCs w:val="22"/>
                <w:cs/>
                <w:lang w:bidi="th-TH"/>
              </w:rPr>
              <w:t>.</w:t>
            </w:r>
            <w:r>
              <w:rPr>
                <w:rFonts w:ascii="Calibri" w:hAnsi="Calibri" w:cs="Calibri"/>
                <w:color w:val="000000"/>
                <w:sz w:val="22"/>
                <w:szCs w:val="22"/>
              </w:rPr>
              <w:t>00</w:t>
            </w:r>
          </w:p>
        </w:tc>
        <w:tc>
          <w:tcPr>
            <w:tcW w:w="2783" w:type="dxa"/>
          </w:tcPr>
          <w:p w14:paraId="30EB8B33" w14:textId="77777777" w:rsidR="00645F1D" w:rsidRDefault="00645F1D" w:rsidP="00950FD1">
            <w:pPr>
              <w:rPr>
                <w:rFonts w:ascii="Calibri" w:hAnsi="Calibri" w:cs="Calibri"/>
                <w:color w:val="000000"/>
                <w:sz w:val="22"/>
                <w:szCs w:val="22"/>
              </w:rPr>
            </w:pPr>
          </w:p>
        </w:tc>
      </w:tr>
      <w:tr w:rsidR="00645F1D" w:rsidRPr="00D512AA" w14:paraId="365B913C" w14:textId="5747F2F3" w:rsidTr="00FA37D3">
        <w:tc>
          <w:tcPr>
            <w:tcW w:w="2775" w:type="dxa"/>
          </w:tcPr>
          <w:p w14:paraId="206F46FF" w14:textId="77777777" w:rsidR="00645F1D" w:rsidRPr="00D512AA" w:rsidRDefault="00645F1D"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Source of Fund and Ratio</w:t>
            </w:r>
          </w:p>
        </w:tc>
        <w:tc>
          <w:tcPr>
            <w:tcW w:w="3208" w:type="dxa"/>
            <w:gridSpan w:val="2"/>
          </w:tcPr>
          <w:p w14:paraId="68036DD8" w14:textId="77777777" w:rsidR="00645F1D" w:rsidRPr="00D512AA" w:rsidRDefault="00645F1D"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EXIM 100</w:t>
            </w:r>
            <w:r w:rsidRPr="00D512AA">
              <w:rPr>
                <w:rFonts w:asciiTheme="minorHAnsi" w:hAnsiTheme="minorHAnsi" w:cs="Angsana New"/>
                <w:sz w:val="22"/>
                <w:szCs w:val="22"/>
                <w:cs/>
                <w:lang w:bidi="th-TH"/>
              </w:rPr>
              <w:t>%</w:t>
            </w:r>
          </w:p>
        </w:tc>
        <w:tc>
          <w:tcPr>
            <w:tcW w:w="2783" w:type="dxa"/>
          </w:tcPr>
          <w:p w14:paraId="7E4042CB" w14:textId="77777777" w:rsidR="00645F1D" w:rsidRPr="00D512AA" w:rsidRDefault="00645F1D" w:rsidP="00950FD1">
            <w:pPr>
              <w:rPr>
                <w:rFonts w:asciiTheme="minorHAnsi" w:hAnsiTheme="minorHAnsi" w:cstheme="minorHAnsi"/>
                <w:sz w:val="22"/>
                <w:szCs w:val="22"/>
              </w:rPr>
            </w:pPr>
          </w:p>
        </w:tc>
      </w:tr>
      <w:tr w:rsidR="00645F1D" w:rsidRPr="00D512AA" w14:paraId="2EF31C26" w14:textId="024F62E1" w:rsidTr="00FA37D3">
        <w:tc>
          <w:tcPr>
            <w:tcW w:w="2775" w:type="dxa"/>
          </w:tcPr>
          <w:p w14:paraId="71DF7366" w14:textId="77777777" w:rsidR="00645F1D" w:rsidRPr="00D512AA" w:rsidRDefault="00645F1D"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Main Purpose Code</w:t>
            </w:r>
          </w:p>
        </w:tc>
        <w:tc>
          <w:tcPr>
            <w:tcW w:w="3208" w:type="dxa"/>
            <w:gridSpan w:val="2"/>
          </w:tcPr>
          <w:p w14:paraId="245B10A2" w14:textId="2A05EF72" w:rsidR="00645F1D" w:rsidRPr="00D512AA" w:rsidRDefault="00645F1D" w:rsidP="00950FD1">
            <w:pPr>
              <w:rPr>
                <w:rFonts w:ascii="Calibri" w:hAnsi="Calibri" w:cs="Calibri"/>
                <w:noProof w:val="0"/>
                <w:color w:val="000000"/>
                <w:sz w:val="22"/>
                <w:szCs w:val="22"/>
              </w:rPr>
            </w:pPr>
            <w:r>
              <w:rPr>
                <w:rFonts w:ascii="Calibri" w:hAnsi="Calibri" w:cs="Calibri"/>
                <w:color w:val="000000"/>
                <w:sz w:val="22"/>
                <w:szCs w:val="22"/>
              </w:rPr>
              <w:t xml:space="preserve">32130 </w:t>
            </w:r>
            <w:r>
              <w:rPr>
                <w:rFonts w:ascii="Calibri" w:hAnsi="Calibri" w:cs="Angsana New"/>
                <w:color w:val="000000"/>
                <w:sz w:val="22"/>
                <w:szCs w:val="22"/>
                <w:cs/>
                <w:lang w:bidi="th-TH"/>
              </w:rPr>
              <w:t>โรงงานไฟฟ้าขนาดเล็กมาก (</w:t>
            </w:r>
            <w:r>
              <w:rPr>
                <w:rFonts w:ascii="Calibri" w:hAnsi="Calibri" w:cs="Calibri"/>
                <w:color w:val="000000"/>
                <w:sz w:val="22"/>
                <w:szCs w:val="22"/>
              </w:rPr>
              <w:t>Very Small Power Producer</w:t>
            </w:r>
          </w:p>
        </w:tc>
        <w:tc>
          <w:tcPr>
            <w:tcW w:w="2783" w:type="dxa"/>
          </w:tcPr>
          <w:p w14:paraId="3A911267" w14:textId="77777777" w:rsidR="00645F1D" w:rsidRDefault="00645F1D" w:rsidP="00950FD1">
            <w:pPr>
              <w:rPr>
                <w:rFonts w:ascii="Calibri" w:hAnsi="Calibri" w:cs="Calibri"/>
                <w:color w:val="000000"/>
                <w:sz w:val="22"/>
                <w:szCs w:val="22"/>
              </w:rPr>
            </w:pPr>
          </w:p>
        </w:tc>
      </w:tr>
      <w:tr w:rsidR="00645F1D" w:rsidRPr="00D512AA" w14:paraId="279EFF8A" w14:textId="6A7BC9E4" w:rsidTr="00FA37D3">
        <w:tc>
          <w:tcPr>
            <w:tcW w:w="2775" w:type="dxa"/>
          </w:tcPr>
          <w:p w14:paraId="3F8BADE7" w14:textId="77777777" w:rsidR="00645F1D" w:rsidRPr="00D512AA" w:rsidRDefault="00645F1D"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Business Type</w:t>
            </w:r>
          </w:p>
        </w:tc>
        <w:tc>
          <w:tcPr>
            <w:tcW w:w="3208" w:type="dxa"/>
            <w:gridSpan w:val="2"/>
          </w:tcPr>
          <w:p w14:paraId="6C9B576C" w14:textId="0EDF5D2B" w:rsidR="00645F1D" w:rsidRPr="00D512AA" w:rsidRDefault="00645F1D" w:rsidP="00950FD1">
            <w:pPr>
              <w:rPr>
                <w:rFonts w:ascii="Calibri" w:hAnsi="Calibri" w:cs="Calibri"/>
                <w:noProof w:val="0"/>
                <w:color w:val="000000"/>
                <w:sz w:val="22"/>
                <w:szCs w:val="22"/>
              </w:rPr>
            </w:pPr>
            <w:r>
              <w:rPr>
                <w:rFonts w:ascii="Calibri" w:hAnsi="Calibri" w:cs="Calibri"/>
                <w:color w:val="000000"/>
                <w:sz w:val="22"/>
                <w:szCs w:val="22"/>
              </w:rPr>
              <w:t>To buy shares</w:t>
            </w:r>
          </w:p>
        </w:tc>
        <w:tc>
          <w:tcPr>
            <w:tcW w:w="2783" w:type="dxa"/>
          </w:tcPr>
          <w:p w14:paraId="29FD23D2" w14:textId="77777777" w:rsidR="00645F1D" w:rsidRDefault="00645F1D" w:rsidP="00950FD1">
            <w:pPr>
              <w:rPr>
                <w:rFonts w:ascii="Calibri" w:hAnsi="Calibri" w:cs="Calibri"/>
                <w:color w:val="000000"/>
                <w:sz w:val="22"/>
                <w:szCs w:val="22"/>
              </w:rPr>
            </w:pPr>
          </w:p>
        </w:tc>
      </w:tr>
      <w:tr w:rsidR="00645F1D" w:rsidRPr="00D512AA" w14:paraId="563D304E" w14:textId="6F53E9A8" w:rsidTr="00FA37D3">
        <w:tc>
          <w:tcPr>
            <w:tcW w:w="2775" w:type="dxa"/>
          </w:tcPr>
          <w:p w14:paraId="19BE214F" w14:textId="77777777" w:rsidR="00645F1D" w:rsidRPr="00D512AA" w:rsidRDefault="00645F1D"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Condition Deposit</w:t>
            </w:r>
          </w:p>
        </w:tc>
        <w:tc>
          <w:tcPr>
            <w:tcW w:w="3208" w:type="dxa"/>
            <w:gridSpan w:val="2"/>
          </w:tcPr>
          <w:p w14:paraId="2E1094D0" w14:textId="77777777" w:rsidR="00645F1D" w:rsidRPr="00D512AA" w:rsidRDefault="00645F1D" w:rsidP="00950FD1">
            <w:pPr>
              <w:rPr>
                <w:rFonts w:asciiTheme="minorHAnsi" w:hAnsiTheme="minorHAnsi" w:cstheme="minorHAnsi"/>
                <w:noProof w:val="0"/>
                <w:color w:val="000000"/>
                <w:sz w:val="22"/>
                <w:szCs w:val="22"/>
              </w:rPr>
            </w:pPr>
          </w:p>
        </w:tc>
        <w:tc>
          <w:tcPr>
            <w:tcW w:w="2783" w:type="dxa"/>
          </w:tcPr>
          <w:p w14:paraId="0137BEFB" w14:textId="77777777" w:rsidR="00645F1D" w:rsidRPr="00D512AA" w:rsidRDefault="00645F1D" w:rsidP="00950FD1">
            <w:pPr>
              <w:rPr>
                <w:rFonts w:asciiTheme="minorHAnsi" w:hAnsiTheme="minorHAnsi" w:cstheme="minorHAnsi"/>
                <w:noProof w:val="0"/>
                <w:color w:val="000000"/>
                <w:sz w:val="22"/>
                <w:szCs w:val="22"/>
              </w:rPr>
            </w:pPr>
          </w:p>
        </w:tc>
      </w:tr>
      <w:tr w:rsidR="00645F1D" w:rsidRPr="00D512AA" w14:paraId="63A7172D" w14:textId="52A65ADB" w:rsidTr="00FA37D3">
        <w:tc>
          <w:tcPr>
            <w:tcW w:w="2775" w:type="dxa"/>
          </w:tcPr>
          <w:p w14:paraId="04730C63" w14:textId="77777777" w:rsidR="00645F1D" w:rsidRPr="00D512AA" w:rsidRDefault="00645F1D"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Interest</w:t>
            </w:r>
          </w:p>
        </w:tc>
        <w:tc>
          <w:tcPr>
            <w:tcW w:w="3208" w:type="dxa"/>
            <w:gridSpan w:val="2"/>
          </w:tcPr>
          <w:p w14:paraId="6C37B6A2" w14:textId="5A97DBFD" w:rsidR="00645F1D" w:rsidRPr="003B5CF2" w:rsidRDefault="00645F1D" w:rsidP="00950FD1">
            <w:pPr>
              <w:rPr>
                <w:rFonts w:ascii="Calibri" w:hAnsi="Calibri" w:cs="Calibri"/>
                <w:noProof w:val="0"/>
                <w:color w:val="000000"/>
                <w:sz w:val="22"/>
                <w:szCs w:val="22"/>
              </w:rPr>
            </w:pPr>
            <w:r>
              <w:rPr>
                <w:rFonts w:ascii="Calibri" w:hAnsi="Calibri" w:cs="Calibri"/>
                <w:color w:val="000000"/>
                <w:sz w:val="22"/>
                <w:szCs w:val="22"/>
              </w:rPr>
              <w:t xml:space="preserve">1st year </w:t>
            </w:r>
            <w:r>
              <w:rPr>
                <w:rFonts w:ascii="Calibri" w:hAnsi="Calibri" w:cs="Angsana New"/>
                <w:color w:val="000000"/>
                <w:sz w:val="22"/>
                <w:szCs w:val="22"/>
                <w:cs/>
                <w:lang w:bidi="th-TH"/>
              </w:rPr>
              <w:t xml:space="preserve">= </w:t>
            </w:r>
            <w:r>
              <w:rPr>
                <w:rFonts w:ascii="Calibri" w:hAnsi="Calibri" w:cs="Calibri"/>
                <w:color w:val="000000"/>
                <w:sz w:val="22"/>
                <w:szCs w:val="22"/>
              </w:rPr>
              <w:t>3</w:t>
            </w:r>
            <w:r>
              <w:rPr>
                <w:rFonts w:ascii="Calibri" w:hAnsi="Calibri" w:cs="Angsana New"/>
                <w:color w:val="000000"/>
                <w:sz w:val="22"/>
                <w:szCs w:val="22"/>
                <w:cs/>
                <w:lang w:bidi="th-TH"/>
              </w:rPr>
              <w:t>.</w:t>
            </w:r>
            <w:r>
              <w:rPr>
                <w:rFonts w:ascii="Calibri" w:hAnsi="Calibri" w:cs="Calibri"/>
                <w:color w:val="000000"/>
                <w:sz w:val="22"/>
                <w:szCs w:val="22"/>
              </w:rPr>
              <w:t>50</w:t>
            </w:r>
            <w:r>
              <w:rPr>
                <w:rFonts w:ascii="Calibri" w:hAnsi="Calibri" w:cs="Angsana New"/>
                <w:color w:val="000000"/>
                <w:sz w:val="22"/>
                <w:szCs w:val="22"/>
                <w:cs/>
                <w:lang w:bidi="th-TH"/>
              </w:rPr>
              <w:t>%</w:t>
            </w:r>
            <w:r>
              <w:rPr>
                <w:rFonts w:ascii="Calibri" w:hAnsi="Calibri" w:cs="Calibri"/>
                <w:color w:val="000000"/>
                <w:sz w:val="22"/>
                <w:szCs w:val="22"/>
              </w:rPr>
              <w:br/>
              <w:t>2nd</w:t>
            </w:r>
            <w:r>
              <w:rPr>
                <w:rFonts w:ascii="Calibri" w:hAnsi="Calibri" w:cs="Angsana New"/>
                <w:color w:val="000000"/>
                <w:sz w:val="22"/>
                <w:szCs w:val="22"/>
                <w:cs/>
                <w:lang w:bidi="th-TH"/>
              </w:rPr>
              <w:t>-</w:t>
            </w:r>
            <w:r>
              <w:rPr>
                <w:rFonts w:ascii="Calibri" w:hAnsi="Calibri" w:cs="Calibri"/>
                <w:color w:val="000000"/>
                <w:sz w:val="22"/>
                <w:szCs w:val="22"/>
              </w:rPr>
              <w:t xml:space="preserve">4th </w:t>
            </w:r>
            <w:r>
              <w:rPr>
                <w:rFonts w:ascii="Calibri" w:hAnsi="Calibri" w:cs="Angsana New"/>
                <w:color w:val="000000"/>
                <w:sz w:val="22"/>
                <w:szCs w:val="22"/>
                <w:cs/>
                <w:lang w:bidi="th-TH"/>
              </w:rPr>
              <w:t xml:space="preserve">= </w:t>
            </w:r>
            <w:r>
              <w:rPr>
                <w:rFonts w:ascii="Calibri" w:hAnsi="Calibri" w:cs="Calibri"/>
                <w:color w:val="000000"/>
                <w:sz w:val="22"/>
                <w:szCs w:val="22"/>
              </w:rPr>
              <w:t xml:space="preserve">Prime Rate </w:t>
            </w:r>
            <w:r>
              <w:rPr>
                <w:rFonts w:ascii="Calibri" w:hAnsi="Calibri" w:cs="Angsana New"/>
                <w:color w:val="000000"/>
                <w:sz w:val="22"/>
                <w:szCs w:val="22"/>
                <w:cs/>
                <w:lang w:bidi="th-TH"/>
              </w:rPr>
              <w:t xml:space="preserve">+ </w:t>
            </w:r>
            <w:r>
              <w:rPr>
                <w:rFonts w:ascii="Calibri" w:hAnsi="Calibri" w:cs="Calibri"/>
                <w:color w:val="000000"/>
                <w:sz w:val="22"/>
                <w:szCs w:val="22"/>
              </w:rPr>
              <w:t>1</w:t>
            </w:r>
            <w:r>
              <w:rPr>
                <w:rFonts w:ascii="Calibri" w:hAnsi="Calibri" w:cs="Angsana New"/>
                <w:color w:val="000000"/>
                <w:sz w:val="22"/>
                <w:szCs w:val="22"/>
                <w:cs/>
                <w:lang w:bidi="th-TH"/>
              </w:rPr>
              <w:t>.</w:t>
            </w:r>
            <w:r>
              <w:rPr>
                <w:rFonts w:ascii="Calibri" w:hAnsi="Calibri" w:cs="Calibri"/>
                <w:color w:val="000000"/>
                <w:sz w:val="22"/>
                <w:szCs w:val="22"/>
              </w:rPr>
              <w:t>0</w:t>
            </w:r>
            <w:r>
              <w:rPr>
                <w:rFonts w:ascii="Calibri" w:hAnsi="Calibri" w:cs="Angsana New"/>
                <w:color w:val="000000"/>
                <w:sz w:val="22"/>
                <w:szCs w:val="22"/>
                <w:cs/>
                <w:lang w:bidi="th-TH"/>
              </w:rPr>
              <w:t>%</w:t>
            </w:r>
            <w:r>
              <w:rPr>
                <w:rFonts w:ascii="Calibri" w:hAnsi="Calibri" w:cs="Calibri"/>
                <w:color w:val="000000"/>
                <w:sz w:val="22"/>
                <w:szCs w:val="22"/>
              </w:rPr>
              <w:br/>
              <w:t>5th</w:t>
            </w:r>
            <w:r>
              <w:rPr>
                <w:rFonts w:ascii="Calibri" w:hAnsi="Calibri" w:cs="Angsana New"/>
                <w:color w:val="000000"/>
                <w:sz w:val="22"/>
                <w:szCs w:val="22"/>
                <w:cs/>
                <w:lang w:bidi="th-TH"/>
              </w:rPr>
              <w:t>-</w:t>
            </w:r>
            <w:r>
              <w:rPr>
                <w:rFonts w:ascii="Calibri" w:hAnsi="Calibri" w:cs="Calibri"/>
                <w:color w:val="000000"/>
                <w:sz w:val="22"/>
                <w:szCs w:val="22"/>
              </w:rPr>
              <w:t xml:space="preserve">9th </w:t>
            </w:r>
            <w:r>
              <w:rPr>
                <w:rFonts w:ascii="Calibri" w:hAnsi="Calibri" w:cs="Angsana New"/>
                <w:color w:val="000000"/>
                <w:sz w:val="22"/>
                <w:szCs w:val="22"/>
                <w:cs/>
                <w:lang w:bidi="th-TH"/>
              </w:rPr>
              <w:t xml:space="preserve">= </w:t>
            </w:r>
            <w:r>
              <w:rPr>
                <w:rFonts w:ascii="Calibri" w:hAnsi="Calibri" w:cs="Calibri"/>
                <w:color w:val="000000"/>
                <w:sz w:val="22"/>
                <w:szCs w:val="22"/>
              </w:rPr>
              <w:t>Prime Rate</w:t>
            </w:r>
          </w:p>
        </w:tc>
        <w:tc>
          <w:tcPr>
            <w:tcW w:w="2783" w:type="dxa"/>
          </w:tcPr>
          <w:p w14:paraId="52F85BD3" w14:textId="77777777" w:rsidR="00645F1D" w:rsidRDefault="00645F1D" w:rsidP="00950FD1">
            <w:pPr>
              <w:rPr>
                <w:rFonts w:ascii="Calibri" w:hAnsi="Calibri" w:cs="Calibri"/>
                <w:color w:val="000000"/>
                <w:sz w:val="22"/>
                <w:szCs w:val="22"/>
              </w:rPr>
            </w:pPr>
          </w:p>
        </w:tc>
      </w:tr>
      <w:tr w:rsidR="00645F1D" w:rsidRPr="00D512AA" w14:paraId="57858F14" w14:textId="1CE791E9" w:rsidTr="00FA37D3">
        <w:tc>
          <w:tcPr>
            <w:tcW w:w="2775" w:type="dxa"/>
          </w:tcPr>
          <w:p w14:paraId="1C30FECE" w14:textId="77777777" w:rsidR="00645F1D" w:rsidRPr="00D512AA" w:rsidRDefault="00645F1D"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Fee</w:t>
            </w:r>
          </w:p>
        </w:tc>
        <w:tc>
          <w:tcPr>
            <w:tcW w:w="3208" w:type="dxa"/>
            <w:gridSpan w:val="2"/>
          </w:tcPr>
          <w:p w14:paraId="41400A9D" w14:textId="388B1800" w:rsidR="00645F1D" w:rsidRPr="003B5CF2" w:rsidRDefault="00645F1D" w:rsidP="00950FD1">
            <w:pPr>
              <w:rPr>
                <w:rFonts w:ascii="Calibri" w:hAnsi="Calibri" w:cs="Calibri"/>
                <w:noProof w:val="0"/>
                <w:color w:val="000000"/>
                <w:sz w:val="22"/>
                <w:szCs w:val="22"/>
              </w:rPr>
            </w:pPr>
            <w:r>
              <w:rPr>
                <w:rFonts w:ascii="Calibri" w:hAnsi="Calibri" w:cs="Calibri"/>
                <w:color w:val="000000"/>
                <w:sz w:val="22"/>
                <w:szCs w:val="22"/>
              </w:rPr>
              <w:t xml:space="preserve">Fron end Fee </w:t>
            </w:r>
            <w:r>
              <w:rPr>
                <w:rFonts w:ascii="Calibri" w:hAnsi="Calibri" w:cs="Angsana New"/>
                <w:color w:val="000000"/>
                <w:sz w:val="22"/>
                <w:szCs w:val="22"/>
                <w:cs/>
                <w:lang w:bidi="th-TH"/>
              </w:rPr>
              <w:t xml:space="preserve">= </w:t>
            </w:r>
            <w:r>
              <w:rPr>
                <w:rFonts w:ascii="Calibri" w:hAnsi="Calibri" w:cs="Calibri"/>
                <w:color w:val="000000"/>
                <w:sz w:val="22"/>
                <w:szCs w:val="22"/>
              </w:rPr>
              <w:t>0</w:t>
            </w:r>
            <w:r>
              <w:rPr>
                <w:rFonts w:ascii="Calibri" w:hAnsi="Calibri" w:cs="Angsana New"/>
                <w:color w:val="000000"/>
                <w:sz w:val="22"/>
                <w:szCs w:val="22"/>
                <w:cs/>
                <w:lang w:bidi="th-TH"/>
              </w:rPr>
              <w:t>.</w:t>
            </w:r>
            <w:r>
              <w:rPr>
                <w:rFonts w:ascii="Calibri" w:hAnsi="Calibri" w:cs="Calibri"/>
                <w:color w:val="000000"/>
                <w:sz w:val="22"/>
                <w:szCs w:val="22"/>
              </w:rPr>
              <w:t>5</w:t>
            </w:r>
            <w:r>
              <w:rPr>
                <w:rFonts w:ascii="Calibri" w:hAnsi="Calibri" w:cs="Angsana New"/>
                <w:color w:val="000000"/>
                <w:sz w:val="22"/>
                <w:szCs w:val="22"/>
                <w:cs/>
                <w:lang w:bidi="th-TH"/>
              </w:rPr>
              <w:t>%</w:t>
            </w:r>
            <w:r>
              <w:rPr>
                <w:rFonts w:ascii="Calibri" w:hAnsi="Calibri" w:cs="Calibri"/>
                <w:color w:val="000000"/>
                <w:sz w:val="22"/>
                <w:szCs w:val="22"/>
              </w:rPr>
              <w:br/>
              <w:t xml:space="preserve">Prepayment Fee </w:t>
            </w:r>
            <w:r>
              <w:rPr>
                <w:rFonts w:ascii="Calibri" w:hAnsi="Calibri" w:cs="Angsana New"/>
                <w:color w:val="000000"/>
                <w:sz w:val="22"/>
                <w:szCs w:val="22"/>
                <w:cs/>
                <w:lang w:bidi="th-TH"/>
              </w:rPr>
              <w:t xml:space="preserve">= </w:t>
            </w:r>
            <w:r>
              <w:rPr>
                <w:rFonts w:ascii="Calibri" w:hAnsi="Calibri" w:cs="Calibri"/>
                <w:color w:val="000000"/>
                <w:sz w:val="22"/>
                <w:szCs w:val="22"/>
              </w:rPr>
              <w:t>2</w:t>
            </w:r>
            <w:r>
              <w:rPr>
                <w:rFonts w:ascii="Calibri" w:hAnsi="Calibri" w:cs="Angsana New"/>
                <w:color w:val="000000"/>
                <w:sz w:val="22"/>
                <w:szCs w:val="22"/>
                <w:cs/>
                <w:lang w:bidi="th-TH"/>
              </w:rPr>
              <w:t>.</w:t>
            </w:r>
            <w:r>
              <w:rPr>
                <w:rFonts w:ascii="Calibri" w:hAnsi="Calibri" w:cs="Calibri"/>
                <w:color w:val="000000"/>
                <w:sz w:val="22"/>
                <w:szCs w:val="22"/>
              </w:rPr>
              <w:t>0</w:t>
            </w:r>
            <w:r>
              <w:rPr>
                <w:rFonts w:ascii="Calibri" w:hAnsi="Calibri" w:cs="Angsana New"/>
                <w:color w:val="000000"/>
                <w:sz w:val="22"/>
                <w:szCs w:val="22"/>
                <w:cs/>
                <w:lang w:bidi="th-TH"/>
              </w:rPr>
              <w:t>%</w:t>
            </w:r>
            <w:r>
              <w:rPr>
                <w:rFonts w:ascii="Calibri" w:hAnsi="Calibri" w:cs="Calibri"/>
                <w:color w:val="000000"/>
                <w:sz w:val="22"/>
                <w:szCs w:val="22"/>
              </w:rPr>
              <w:br/>
            </w:r>
            <w:r>
              <w:rPr>
                <w:rFonts w:ascii="Calibri" w:hAnsi="Calibri" w:cs="Calibri"/>
                <w:color w:val="000000"/>
                <w:sz w:val="22"/>
                <w:szCs w:val="22"/>
              </w:rPr>
              <w:lastRenderedPageBreak/>
              <w:t xml:space="preserve">Cancellation Fee </w:t>
            </w:r>
            <w:r>
              <w:rPr>
                <w:rFonts w:ascii="Calibri" w:hAnsi="Calibri" w:cs="Angsana New"/>
                <w:color w:val="000000"/>
                <w:sz w:val="22"/>
                <w:szCs w:val="22"/>
                <w:cs/>
                <w:lang w:bidi="th-TH"/>
              </w:rPr>
              <w:t xml:space="preserve">= </w:t>
            </w:r>
            <w:r>
              <w:rPr>
                <w:rFonts w:ascii="Calibri" w:hAnsi="Calibri" w:cs="Calibri"/>
                <w:color w:val="000000"/>
                <w:sz w:val="22"/>
                <w:szCs w:val="22"/>
              </w:rPr>
              <w:t>1</w:t>
            </w:r>
            <w:r>
              <w:rPr>
                <w:rFonts w:ascii="Calibri" w:hAnsi="Calibri" w:cs="Angsana New"/>
                <w:color w:val="000000"/>
                <w:sz w:val="22"/>
                <w:szCs w:val="22"/>
                <w:cs/>
                <w:lang w:bidi="th-TH"/>
              </w:rPr>
              <w:t>.</w:t>
            </w:r>
            <w:r>
              <w:rPr>
                <w:rFonts w:ascii="Calibri" w:hAnsi="Calibri" w:cs="Calibri"/>
                <w:color w:val="000000"/>
                <w:sz w:val="22"/>
                <w:szCs w:val="22"/>
              </w:rPr>
              <w:t>0</w:t>
            </w:r>
            <w:r>
              <w:rPr>
                <w:rFonts w:ascii="Calibri" w:hAnsi="Calibri" w:cs="Angsana New"/>
                <w:color w:val="000000"/>
                <w:sz w:val="22"/>
                <w:szCs w:val="22"/>
                <w:cs/>
                <w:lang w:bidi="th-TH"/>
              </w:rPr>
              <w:t>%</w:t>
            </w:r>
            <w:r>
              <w:rPr>
                <w:rFonts w:ascii="Calibri" w:hAnsi="Calibri" w:cs="Calibri"/>
                <w:color w:val="000000"/>
                <w:sz w:val="22"/>
                <w:szCs w:val="22"/>
              </w:rPr>
              <w:br/>
              <w:t xml:space="preserve">Commitment Fee </w:t>
            </w:r>
            <w:r>
              <w:rPr>
                <w:rFonts w:ascii="Calibri" w:hAnsi="Calibri" w:cs="Angsana New"/>
                <w:color w:val="000000"/>
                <w:sz w:val="22"/>
                <w:szCs w:val="22"/>
                <w:cs/>
                <w:lang w:bidi="th-TH"/>
              </w:rPr>
              <w:t xml:space="preserve">= </w:t>
            </w:r>
            <w:r>
              <w:rPr>
                <w:rFonts w:ascii="Calibri" w:hAnsi="Calibri" w:cs="Calibri"/>
                <w:color w:val="000000"/>
                <w:sz w:val="22"/>
                <w:szCs w:val="22"/>
              </w:rPr>
              <w:t>1</w:t>
            </w:r>
            <w:r>
              <w:rPr>
                <w:rFonts w:ascii="Calibri" w:hAnsi="Calibri" w:cs="Angsana New"/>
                <w:color w:val="000000"/>
                <w:sz w:val="22"/>
                <w:szCs w:val="22"/>
                <w:cs/>
                <w:lang w:bidi="th-TH"/>
              </w:rPr>
              <w:t>.</w:t>
            </w:r>
            <w:r>
              <w:rPr>
                <w:rFonts w:ascii="Calibri" w:hAnsi="Calibri" w:cs="Calibri"/>
                <w:color w:val="000000"/>
                <w:sz w:val="22"/>
                <w:szCs w:val="22"/>
              </w:rPr>
              <w:t>0</w:t>
            </w:r>
            <w:r>
              <w:rPr>
                <w:rFonts w:ascii="Calibri" w:hAnsi="Calibri" w:cs="Angsana New"/>
                <w:color w:val="000000"/>
                <w:sz w:val="22"/>
                <w:szCs w:val="22"/>
                <w:cs/>
                <w:lang w:bidi="th-TH"/>
              </w:rPr>
              <w:t>%</w:t>
            </w:r>
          </w:p>
        </w:tc>
        <w:tc>
          <w:tcPr>
            <w:tcW w:w="2783" w:type="dxa"/>
          </w:tcPr>
          <w:p w14:paraId="7AD54C77" w14:textId="77777777" w:rsidR="00645F1D" w:rsidRDefault="00645F1D" w:rsidP="00950FD1">
            <w:pPr>
              <w:rPr>
                <w:rFonts w:ascii="Calibri" w:hAnsi="Calibri" w:cs="Calibri"/>
                <w:color w:val="000000"/>
                <w:sz w:val="22"/>
                <w:szCs w:val="22"/>
              </w:rPr>
            </w:pPr>
          </w:p>
        </w:tc>
      </w:tr>
      <w:tr w:rsidR="00645F1D" w:rsidRPr="00D512AA" w14:paraId="3F8E60F4" w14:textId="63E3739B" w:rsidTr="00FA37D3">
        <w:tc>
          <w:tcPr>
            <w:tcW w:w="2775" w:type="dxa"/>
          </w:tcPr>
          <w:p w14:paraId="39CEDAF1" w14:textId="77777777" w:rsidR="00645F1D" w:rsidRPr="00D512AA" w:rsidRDefault="00645F1D"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Contract sign Date</w:t>
            </w:r>
          </w:p>
        </w:tc>
        <w:tc>
          <w:tcPr>
            <w:tcW w:w="3208" w:type="dxa"/>
            <w:gridSpan w:val="2"/>
          </w:tcPr>
          <w:p w14:paraId="7F7DA36C" w14:textId="16EB43E1" w:rsidR="00645F1D" w:rsidRPr="003B5CF2" w:rsidRDefault="00645F1D" w:rsidP="00950FD1">
            <w:pPr>
              <w:rPr>
                <w:rFonts w:ascii="Calibri" w:hAnsi="Calibri" w:cs="Calibri"/>
                <w:noProof w:val="0"/>
                <w:color w:val="000000"/>
                <w:sz w:val="22"/>
                <w:szCs w:val="22"/>
              </w:rPr>
            </w:pPr>
            <w:r>
              <w:rPr>
                <w:rFonts w:ascii="Calibri" w:hAnsi="Calibri" w:cs="Calibri"/>
                <w:color w:val="000000"/>
                <w:sz w:val="22"/>
                <w:szCs w:val="22"/>
              </w:rPr>
              <w:t>1</w:t>
            </w:r>
            <w:r>
              <w:rPr>
                <w:rFonts w:ascii="Calibri" w:hAnsi="Calibri" w:cs="Angsana New"/>
                <w:color w:val="000000"/>
                <w:sz w:val="22"/>
                <w:szCs w:val="22"/>
                <w:cs/>
                <w:lang w:bidi="th-TH"/>
              </w:rPr>
              <w:t>/</w:t>
            </w:r>
            <w:r>
              <w:rPr>
                <w:rFonts w:ascii="Calibri" w:hAnsi="Calibri" w:cs="Calibri"/>
                <w:color w:val="000000"/>
                <w:sz w:val="22"/>
                <w:szCs w:val="22"/>
              </w:rPr>
              <w:t>6</w:t>
            </w:r>
            <w:r>
              <w:rPr>
                <w:rFonts w:ascii="Calibri" w:hAnsi="Calibri" w:cs="Angsana New"/>
                <w:color w:val="000000"/>
                <w:sz w:val="22"/>
                <w:szCs w:val="22"/>
                <w:cs/>
                <w:lang w:bidi="th-TH"/>
              </w:rPr>
              <w:t>/</w:t>
            </w:r>
            <w:r>
              <w:rPr>
                <w:rFonts w:ascii="Calibri" w:hAnsi="Calibri" w:cs="Calibri"/>
                <w:color w:val="000000"/>
                <w:sz w:val="22"/>
                <w:szCs w:val="22"/>
              </w:rPr>
              <w:t>2017</w:t>
            </w:r>
          </w:p>
        </w:tc>
        <w:tc>
          <w:tcPr>
            <w:tcW w:w="2783" w:type="dxa"/>
          </w:tcPr>
          <w:p w14:paraId="27D6DD3F" w14:textId="77777777" w:rsidR="00645F1D" w:rsidRDefault="00645F1D" w:rsidP="00950FD1">
            <w:pPr>
              <w:rPr>
                <w:rFonts w:ascii="Calibri" w:hAnsi="Calibri" w:cs="Calibri"/>
                <w:color w:val="000000"/>
                <w:sz w:val="22"/>
                <w:szCs w:val="22"/>
              </w:rPr>
            </w:pPr>
          </w:p>
        </w:tc>
      </w:tr>
      <w:tr w:rsidR="00645F1D" w:rsidRPr="00D512AA" w14:paraId="5A7DB1CD" w14:textId="78F28EDA" w:rsidTr="00FA37D3">
        <w:tc>
          <w:tcPr>
            <w:tcW w:w="2775" w:type="dxa"/>
          </w:tcPr>
          <w:p w14:paraId="542A3D37" w14:textId="77777777" w:rsidR="00645F1D" w:rsidRPr="00D512AA" w:rsidRDefault="00645F1D"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Effective Date</w:t>
            </w:r>
          </w:p>
        </w:tc>
        <w:tc>
          <w:tcPr>
            <w:tcW w:w="3208" w:type="dxa"/>
            <w:gridSpan w:val="2"/>
          </w:tcPr>
          <w:p w14:paraId="5E1B9FCD" w14:textId="6385967E" w:rsidR="00645F1D" w:rsidRPr="003B5CF2" w:rsidRDefault="00645F1D" w:rsidP="00950FD1">
            <w:pPr>
              <w:rPr>
                <w:rFonts w:ascii="Calibri" w:hAnsi="Calibri" w:cs="Calibri"/>
                <w:noProof w:val="0"/>
                <w:color w:val="000000"/>
                <w:sz w:val="22"/>
                <w:szCs w:val="22"/>
              </w:rPr>
            </w:pPr>
            <w:r>
              <w:rPr>
                <w:rFonts w:ascii="Calibri" w:hAnsi="Calibri" w:cs="Calibri"/>
                <w:color w:val="000000"/>
                <w:sz w:val="22"/>
                <w:szCs w:val="22"/>
              </w:rPr>
              <w:t>20</w:t>
            </w:r>
            <w:r>
              <w:rPr>
                <w:rFonts w:ascii="Calibri" w:hAnsi="Calibri" w:cs="Angsana New"/>
                <w:color w:val="000000"/>
                <w:sz w:val="22"/>
                <w:szCs w:val="22"/>
                <w:cs/>
                <w:lang w:bidi="th-TH"/>
              </w:rPr>
              <w:t>/</w:t>
            </w:r>
            <w:r>
              <w:rPr>
                <w:rFonts w:ascii="Calibri" w:hAnsi="Calibri" w:cs="Calibri"/>
                <w:color w:val="000000"/>
                <w:sz w:val="22"/>
                <w:szCs w:val="22"/>
              </w:rPr>
              <w:t>7</w:t>
            </w:r>
            <w:r>
              <w:rPr>
                <w:rFonts w:ascii="Calibri" w:hAnsi="Calibri" w:cs="Angsana New"/>
                <w:color w:val="000000"/>
                <w:sz w:val="22"/>
                <w:szCs w:val="22"/>
                <w:cs/>
                <w:lang w:bidi="th-TH"/>
              </w:rPr>
              <w:t>/</w:t>
            </w:r>
            <w:r>
              <w:rPr>
                <w:rFonts w:ascii="Calibri" w:hAnsi="Calibri" w:cs="Calibri"/>
                <w:color w:val="000000"/>
                <w:sz w:val="22"/>
                <w:szCs w:val="22"/>
              </w:rPr>
              <w:t>2017</w:t>
            </w:r>
          </w:p>
        </w:tc>
        <w:tc>
          <w:tcPr>
            <w:tcW w:w="2783" w:type="dxa"/>
          </w:tcPr>
          <w:p w14:paraId="0C5F40A7" w14:textId="77777777" w:rsidR="00645F1D" w:rsidRDefault="00645F1D" w:rsidP="00950FD1">
            <w:pPr>
              <w:rPr>
                <w:rFonts w:ascii="Calibri" w:hAnsi="Calibri" w:cs="Calibri"/>
                <w:color w:val="000000"/>
                <w:sz w:val="22"/>
                <w:szCs w:val="22"/>
              </w:rPr>
            </w:pPr>
          </w:p>
        </w:tc>
      </w:tr>
      <w:tr w:rsidR="00645F1D" w:rsidRPr="00D512AA" w14:paraId="0A8E5A97" w14:textId="3D3FF918" w:rsidTr="00FA37D3">
        <w:tc>
          <w:tcPr>
            <w:tcW w:w="2775" w:type="dxa"/>
          </w:tcPr>
          <w:p w14:paraId="231AFA70" w14:textId="77777777" w:rsidR="00645F1D" w:rsidRPr="00D512AA" w:rsidRDefault="00645F1D"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Expiry Date</w:t>
            </w:r>
          </w:p>
        </w:tc>
        <w:tc>
          <w:tcPr>
            <w:tcW w:w="3208" w:type="dxa"/>
            <w:gridSpan w:val="2"/>
          </w:tcPr>
          <w:p w14:paraId="590DAF1B" w14:textId="547D3C77" w:rsidR="00645F1D" w:rsidRPr="003B5CF2" w:rsidRDefault="00645F1D" w:rsidP="00950FD1">
            <w:pPr>
              <w:rPr>
                <w:rFonts w:ascii="Calibri" w:hAnsi="Calibri" w:cs="Calibri"/>
                <w:noProof w:val="0"/>
                <w:color w:val="000000"/>
                <w:sz w:val="22"/>
                <w:szCs w:val="22"/>
              </w:rPr>
            </w:pPr>
            <w:r>
              <w:rPr>
                <w:rFonts w:ascii="Calibri" w:hAnsi="Calibri" w:cs="Calibri"/>
                <w:color w:val="000000"/>
                <w:sz w:val="22"/>
                <w:szCs w:val="22"/>
              </w:rPr>
              <w:t>31</w:t>
            </w:r>
            <w:r>
              <w:rPr>
                <w:rFonts w:ascii="Calibri" w:hAnsi="Calibri" w:cs="Angsana New"/>
                <w:color w:val="000000"/>
                <w:sz w:val="22"/>
                <w:szCs w:val="22"/>
                <w:cs/>
                <w:lang w:bidi="th-TH"/>
              </w:rPr>
              <w:t>/</w:t>
            </w:r>
            <w:r>
              <w:rPr>
                <w:rFonts w:ascii="Calibri" w:hAnsi="Calibri" w:cs="Calibri"/>
                <w:color w:val="000000"/>
                <w:sz w:val="22"/>
                <w:szCs w:val="22"/>
              </w:rPr>
              <w:t>10</w:t>
            </w:r>
            <w:r>
              <w:rPr>
                <w:rFonts w:ascii="Calibri" w:hAnsi="Calibri" w:cs="Angsana New"/>
                <w:color w:val="000000"/>
                <w:sz w:val="22"/>
                <w:szCs w:val="22"/>
                <w:cs/>
                <w:lang w:bidi="th-TH"/>
              </w:rPr>
              <w:t>/</w:t>
            </w:r>
            <w:r>
              <w:rPr>
                <w:rFonts w:ascii="Calibri" w:hAnsi="Calibri" w:cs="Calibri"/>
                <w:color w:val="000000"/>
                <w:sz w:val="22"/>
                <w:szCs w:val="22"/>
              </w:rPr>
              <w:t>2026</w:t>
            </w:r>
          </w:p>
        </w:tc>
        <w:tc>
          <w:tcPr>
            <w:tcW w:w="2783" w:type="dxa"/>
          </w:tcPr>
          <w:p w14:paraId="5A43F0EC" w14:textId="77777777" w:rsidR="00645F1D" w:rsidRDefault="00645F1D" w:rsidP="00950FD1">
            <w:pPr>
              <w:rPr>
                <w:rFonts w:ascii="Calibri" w:hAnsi="Calibri" w:cs="Calibri"/>
                <w:color w:val="000000"/>
                <w:sz w:val="22"/>
                <w:szCs w:val="22"/>
              </w:rPr>
            </w:pPr>
          </w:p>
        </w:tc>
      </w:tr>
      <w:tr w:rsidR="00645F1D" w:rsidRPr="00D512AA" w14:paraId="66B4DA34" w14:textId="7B7E7A74" w:rsidTr="00FA37D3">
        <w:tc>
          <w:tcPr>
            <w:tcW w:w="2775" w:type="dxa"/>
          </w:tcPr>
          <w:p w14:paraId="12360E47" w14:textId="77777777" w:rsidR="00645F1D" w:rsidRPr="00D512AA" w:rsidRDefault="00645F1D"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Authorize No</w:t>
            </w:r>
            <w:r w:rsidRPr="00D512AA">
              <w:rPr>
                <w:rFonts w:asciiTheme="minorHAnsi" w:hAnsiTheme="minorHAnsi" w:cs="Angsana New"/>
                <w:sz w:val="22"/>
                <w:szCs w:val="22"/>
                <w:cs/>
                <w:lang w:bidi="th-TH"/>
              </w:rPr>
              <w:t>.</w:t>
            </w:r>
          </w:p>
        </w:tc>
        <w:tc>
          <w:tcPr>
            <w:tcW w:w="3208" w:type="dxa"/>
            <w:gridSpan w:val="2"/>
          </w:tcPr>
          <w:p w14:paraId="107F1F07" w14:textId="4B248E8B" w:rsidR="00645F1D" w:rsidRPr="003B5CF2" w:rsidRDefault="00645F1D" w:rsidP="00950FD1">
            <w:pPr>
              <w:rPr>
                <w:rFonts w:ascii="Calibri" w:hAnsi="Calibri" w:cs="Calibri"/>
                <w:noProof w:val="0"/>
                <w:color w:val="000000"/>
                <w:sz w:val="22"/>
                <w:szCs w:val="22"/>
              </w:rPr>
            </w:pPr>
            <w:r>
              <w:rPr>
                <w:rFonts w:ascii="Calibri" w:hAnsi="Calibri" w:cs="Calibri"/>
                <w:color w:val="000000"/>
                <w:sz w:val="22"/>
                <w:szCs w:val="22"/>
              </w:rPr>
              <w:t>55</w:t>
            </w:r>
            <w:r>
              <w:rPr>
                <w:rFonts w:ascii="Calibri" w:hAnsi="Calibri" w:cs="Angsana New"/>
                <w:color w:val="000000"/>
                <w:sz w:val="22"/>
                <w:szCs w:val="22"/>
                <w:cs/>
                <w:lang w:bidi="th-TH"/>
              </w:rPr>
              <w:t>/</w:t>
            </w:r>
            <w:r>
              <w:rPr>
                <w:rFonts w:ascii="Calibri" w:hAnsi="Calibri" w:cs="Calibri"/>
                <w:color w:val="000000"/>
                <w:sz w:val="22"/>
                <w:szCs w:val="22"/>
              </w:rPr>
              <w:t>2017</w:t>
            </w:r>
          </w:p>
        </w:tc>
        <w:tc>
          <w:tcPr>
            <w:tcW w:w="2783" w:type="dxa"/>
          </w:tcPr>
          <w:p w14:paraId="3E2CA37C" w14:textId="77777777" w:rsidR="00645F1D" w:rsidRDefault="00645F1D" w:rsidP="00950FD1">
            <w:pPr>
              <w:rPr>
                <w:rFonts w:ascii="Calibri" w:hAnsi="Calibri" w:cs="Calibri"/>
                <w:color w:val="000000"/>
                <w:sz w:val="22"/>
                <w:szCs w:val="22"/>
              </w:rPr>
            </w:pPr>
          </w:p>
        </w:tc>
      </w:tr>
      <w:tr w:rsidR="00645F1D" w:rsidRPr="00D512AA" w14:paraId="784C65F0" w14:textId="5188A2E3" w:rsidTr="00FA37D3">
        <w:tc>
          <w:tcPr>
            <w:tcW w:w="2775" w:type="dxa"/>
          </w:tcPr>
          <w:p w14:paraId="4323F1DB" w14:textId="77777777" w:rsidR="00645F1D" w:rsidRPr="00D512AA" w:rsidRDefault="00645F1D"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Authorize Level</w:t>
            </w:r>
          </w:p>
        </w:tc>
        <w:tc>
          <w:tcPr>
            <w:tcW w:w="3208" w:type="dxa"/>
            <w:gridSpan w:val="2"/>
          </w:tcPr>
          <w:p w14:paraId="4E96F11E" w14:textId="63DC4E98" w:rsidR="00645F1D" w:rsidRPr="003B5CF2" w:rsidRDefault="00645F1D" w:rsidP="00950FD1">
            <w:pPr>
              <w:rPr>
                <w:rFonts w:ascii="Calibri" w:hAnsi="Calibri" w:cs="Calibri"/>
                <w:noProof w:val="0"/>
                <w:color w:val="000000"/>
                <w:sz w:val="22"/>
                <w:szCs w:val="22"/>
              </w:rPr>
            </w:pPr>
            <w:r>
              <w:rPr>
                <w:rFonts w:ascii="Calibri" w:hAnsi="Calibri" w:cs="Calibri"/>
                <w:color w:val="000000"/>
                <w:sz w:val="22"/>
                <w:szCs w:val="22"/>
              </w:rPr>
              <w:t>81 Credit Committee</w:t>
            </w:r>
          </w:p>
        </w:tc>
        <w:tc>
          <w:tcPr>
            <w:tcW w:w="2783" w:type="dxa"/>
          </w:tcPr>
          <w:p w14:paraId="01DDCC50" w14:textId="77777777" w:rsidR="00645F1D" w:rsidRDefault="00645F1D" w:rsidP="00950FD1">
            <w:pPr>
              <w:rPr>
                <w:rFonts w:ascii="Calibri" w:hAnsi="Calibri" w:cs="Calibri"/>
                <w:color w:val="000000"/>
                <w:sz w:val="22"/>
                <w:szCs w:val="22"/>
              </w:rPr>
            </w:pPr>
          </w:p>
        </w:tc>
      </w:tr>
      <w:tr w:rsidR="00645F1D" w:rsidRPr="00D512AA" w14:paraId="5C3B19D3" w14:textId="34F3D77B" w:rsidTr="00FA37D3">
        <w:tc>
          <w:tcPr>
            <w:tcW w:w="2775" w:type="dxa"/>
          </w:tcPr>
          <w:p w14:paraId="25EFB042" w14:textId="77777777" w:rsidR="00645F1D" w:rsidRPr="00D512AA" w:rsidRDefault="00645F1D"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Authorize Date</w:t>
            </w:r>
          </w:p>
        </w:tc>
        <w:tc>
          <w:tcPr>
            <w:tcW w:w="3208" w:type="dxa"/>
            <w:gridSpan w:val="2"/>
          </w:tcPr>
          <w:p w14:paraId="5FCF05E8" w14:textId="615A64DD" w:rsidR="00645F1D" w:rsidRPr="003B5CF2" w:rsidRDefault="00645F1D" w:rsidP="00950FD1">
            <w:pPr>
              <w:rPr>
                <w:rFonts w:ascii="Calibri" w:hAnsi="Calibri" w:cs="Calibri"/>
                <w:noProof w:val="0"/>
                <w:color w:val="000000"/>
                <w:sz w:val="22"/>
                <w:szCs w:val="22"/>
              </w:rPr>
            </w:pPr>
            <w:r>
              <w:rPr>
                <w:rFonts w:ascii="Calibri" w:hAnsi="Calibri" w:cs="Calibri"/>
                <w:color w:val="000000"/>
                <w:sz w:val="22"/>
                <w:szCs w:val="22"/>
              </w:rPr>
              <w:t>1</w:t>
            </w:r>
            <w:r>
              <w:rPr>
                <w:rFonts w:ascii="Calibri" w:hAnsi="Calibri" w:cs="Angsana New"/>
                <w:color w:val="000000"/>
                <w:sz w:val="22"/>
                <w:szCs w:val="22"/>
                <w:cs/>
                <w:lang w:bidi="th-TH"/>
              </w:rPr>
              <w:t>/</w:t>
            </w:r>
            <w:r>
              <w:rPr>
                <w:rFonts w:ascii="Calibri" w:hAnsi="Calibri" w:cs="Calibri"/>
                <w:color w:val="000000"/>
                <w:sz w:val="22"/>
                <w:szCs w:val="22"/>
              </w:rPr>
              <w:t>2</w:t>
            </w:r>
            <w:r>
              <w:rPr>
                <w:rFonts w:ascii="Calibri" w:hAnsi="Calibri" w:cs="Angsana New"/>
                <w:color w:val="000000"/>
                <w:sz w:val="22"/>
                <w:szCs w:val="22"/>
                <w:cs/>
                <w:lang w:bidi="th-TH"/>
              </w:rPr>
              <w:t>/</w:t>
            </w:r>
            <w:r>
              <w:rPr>
                <w:rFonts w:ascii="Calibri" w:hAnsi="Calibri" w:cs="Calibri"/>
                <w:color w:val="000000"/>
                <w:sz w:val="22"/>
                <w:szCs w:val="22"/>
              </w:rPr>
              <w:t>2017</w:t>
            </w:r>
          </w:p>
        </w:tc>
        <w:tc>
          <w:tcPr>
            <w:tcW w:w="2783" w:type="dxa"/>
          </w:tcPr>
          <w:p w14:paraId="099E48EE" w14:textId="77777777" w:rsidR="00645F1D" w:rsidRDefault="00645F1D" w:rsidP="00950FD1">
            <w:pPr>
              <w:rPr>
                <w:rFonts w:ascii="Calibri" w:hAnsi="Calibri" w:cs="Calibri"/>
                <w:color w:val="000000"/>
                <w:sz w:val="22"/>
                <w:szCs w:val="22"/>
              </w:rPr>
            </w:pPr>
          </w:p>
        </w:tc>
      </w:tr>
      <w:tr w:rsidR="00645F1D" w:rsidRPr="00D512AA" w14:paraId="3582D1E7" w14:textId="18608245" w:rsidTr="00FA37D3">
        <w:tc>
          <w:tcPr>
            <w:tcW w:w="2775" w:type="dxa"/>
          </w:tcPr>
          <w:p w14:paraId="625A8E8A" w14:textId="77777777" w:rsidR="00645F1D" w:rsidRPr="00D512AA" w:rsidRDefault="00645F1D"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Customer Type</w:t>
            </w:r>
          </w:p>
        </w:tc>
        <w:tc>
          <w:tcPr>
            <w:tcW w:w="3208" w:type="dxa"/>
            <w:gridSpan w:val="2"/>
          </w:tcPr>
          <w:p w14:paraId="471B2AA2" w14:textId="5CC3DF4D" w:rsidR="00645F1D" w:rsidRPr="003B5CF2" w:rsidRDefault="00645F1D" w:rsidP="00950FD1">
            <w:pPr>
              <w:rPr>
                <w:rFonts w:ascii="Calibri" w:hAnsi="Calibri" w:cs="Calibri"/>
                <w:noProof w:val="0"/>
                <w:color w:val="000000"/>
                <w:sz w:val="22"/>
                <w:szCs w:val="22"/>
              </w:rPr>
            </w:pPr>
            <w:r>
              <w:rPr>
                <w:rFonts w:ascii="Calibri" w:hAnsi="Calibri" w:cs="Calibri"/>
                <w:color w:val="000000"/>
                <w:sz w:val="22"/>
                <w:szCs w:val="22"/>
              </w:rPr>
              <w:t>Non</w:t>
            </w:r>
            <w:r>
              <w:rPr>
                <w:rFonts w:ascii="Calibri" w:hAnsi="Calibri" w:cs="Angsana New"/>
                <w:color w:val="000000"/>
                <w:sz w:val="22"/>
                <w:szCs w:val="22"/>
                <w:cs/>
                <w:lang w:bidi="th-TH"/>
              </w:rPr>
              <w:t>-</w:t>
            </w:r>
            <w:r>
              <w:rPr>
                <w:rFonts w:ascii="Calibri" w:hAnsi="Calibri" w:cs="Calibri"/>
                <w:color w:val="000000"/>
                <w:sz w:val="22"/>
                <w:szCs w:val="22"/>
              </w:rPr>
              <w:t>Resident</w:t>
            </w:r>
          </w:p>
        </w:tc>
        <w:tc>
          <w:tcPr>
            <w:tcW w:w="2783" w:type="dxa"/>
          </w:tcPr>
          <w:p w14:paraId="49724032" w14:textId="77777777" w:rsidR="00645F1D" w:rsidRDefault="00645F1D" w:rsidP="00950FD1">
            <w:pPr>
              <w:rPr>
                <w:rFonts w:ascii="Calibri" w:hAnsi="Calibri" w:cs="Calibri"/>
                <w:color w:val="000000"/>
                <w:sz w:val="22"/>
                <w:szCs w:val="22"/>
              </w:rPr>
            </w:pPr>
          </w:p>
        </w:tc>
      </w:tr>
      <w:tr w:rsidR="00645F1D" w:rsidRPr="00D512AA" w14:paraId="6B817FCF" w14:textId="3F15A1AB" w:rsidTr="00FA37D3">
        <w:tc>
          <w:tcPr>
            <w:tcW w:w="2775" w:type="dxa"/>
          </w:tcPr>
          <w:p w14:paraId="76BB4BE1" w14:textId="77777777" w:rsidR="00645F1D" w:rsidRPr="00D512AA" w:rsidRDefault="00645F1D"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Country of Risk</w:t>
            </w:r>
          </w:p>
        </w:tc>
        <w:tc>
          <w:tcPr>
            <w:tcW w:w="3208" w:type="dxa"/>
            <w:gridSpan w:val="2"/>
          </w:tcPr>
          <w:p w14:paraId="0A5AE317" w14:textId="592E3569" w:rsidR="00645F1D" w:rsidRPr="003B5CF2" w:rsidRDefault="00645F1D" w:rsidP="00950FD1">
            <w:pPr>
              <w:rPr>
                <w:rFonts w:ascii="Calibri" w:hAnsi="Calibri" w:cs="Calibri"/>
                <w:noProof w:val="0"/>
                <w:color w:val="000000"/>
                <w:sz w:val="22"/>
                <w:szCs w:val="22"/>
              </w:rPr>
            </w:pPr>
            <w:r>
              <w:rPr>
                <w:rFonts w:ascii="Calibri" w:hAnsi="Calibri" w:cs="Calibri"/>
                <w:color w:val="000000"/>
                <w:sz w:val="22"/>
                <w:szCs w:val="22"/>
              </w:rPr>
              <w:t>JP Japan</w:t>
            </w:r>
          </w:p>
        </w:tc>
        <w:tc>
          <w:tcPr>
            <w:tcW w:w="2783" w:type="dxa"/>
          </w:tcPr>
          <w:p w14:paraId="3BE7FF5A" w14:textId="77777777" w:rsidR="00645F1D" w:rsidRDefault="00645F1D" w:rsidP="00950FD1">
            <w:pPr>
              <w:rPr>
                <w:rFonts w:ascii="Calibri" w:hAnsi="Calibri" w:cs="Calibri"/>
                <w:color w:val="000000"/>
                <w:sz w:val="22"/>
                <w:szCs w:val="22"/>
              </w:rPr>
            </w:pPr>
          </w:p>
        </w:tc>
      </w:tr>
      <w:tr w:rsidR="00645F1D" w:rsidRPr="00D512AA" w14:paraId="0525FC8F" w14:textId="4E3BFE8E" w:rsidTr="00FA37D3">
        <w:tc>
          <w:tcPr>
            <w:tcW w:w="2775" w:type="dxa"/>
          </w:tcPr>
          <w:p w14:paraId="6211245B" w14:textId="77777777" w:rsidR="00645F1D" w:rsidRPr="00D512AA" w:rsidRDefault="00645F1D"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Ratio of Risk</w:t>
            </w:r>
          </w:p>
        </w:tc>
        <w:tc>
          <w:tcPr>
            <w:tcW w:w="3208" w:type="dxa"/>
            <w:gridSpan w:val="2"/>
          </w:tcPr>
          <w:p w14:paraId="46AC9026" w14:textId="4B56BA19" w:rsidR="00645F1D" w:rsidRPr="003B5CF2" w:rsidRDefault="00645F1D" w:rsidP="00950FD1">
            <w:pPr>
              <w:rPr>
                <w:rFonts w:ascii="Calibri" w:hAnsi="Calibri" w:cs="Calibri"/>
                <w:noProof w:val="0"/>
                <w:color w:val="000000"/>
                <w:sz w:val="22"/>
                <w:szCs w:val="22"/>
              </w:rPr>
            </w:pPr>
            <w:r>
              <w:rPr>
                <w:rFonts w:ascii="Calibri" w:hAnsi="Calibri" w:cs="Calibri"/>
                <w:color w:val="000000"/>
                <w:sz w:val="22"/>
                <w:szCs w:val="22"/>
              </w:rPr>
              <w:t>1</w:t>
            </w:r>
            <w:r>
              <w:rPr>
                <w:rFonts w:ascii="Calibri" w:hAnsi="Calibri" w:cs="Angsana New"/>
                <w:color w:val="000000"/>
                <w:sz w:val="22"/>
                <w:szCs w:val="22"/>
                <w:cs/>
                <w:lang w:bidi="th-TH"/>
              </w:rPr>
              <w:t>.</w:t>
            </w:r>
            <w:r>
              <w:rPr>
                <w:rFonts w:ascii="Calibri" w:hAnsi="Calibri" w:cs="Calibri"/>
                <w:color w:val="000000"/>
                <w:sz w:val="22"/>
                <w:szCs w:val="22"/>
              </w:rPr>
              <w:t>00</w:t>
            </w:r>
          </w:p>
        </w:tc>
        <w:tc>
          <w:tcPr>
            <w:tcW w:w="2783" w:type="dxa"/>
          </w:tcPr>
          <w:p w14:paraId="6EA165C6" w14:textId="77777777" w:rsidR="00645F1D" w:rsidRDefault="00645F1D" w:rsidP="00950FD1">
            <w:pPr>
              <w:rPr>
                <w:rFonts w:ascii="Calibri" w:hAnsi="Calibri" w:cs="Calibri"/>
                <w:color w:val="000000"/>
                <w:sz w:val="22"/>
                <w:szCs w:val="22"/>
              </w:rPr>
            </w:pPr>
          </w:p>
        </w:tc>
      </w:tr>
      <w:tr w:rsidR="00645F1D" w:rsidRPr="00D512AA" w14:paraId="4132490B" w14:textId="40CA551D" w:rsidTr="00FA37D3">
        <w:tc>
          <w:tcPr>
            <w:tcW w:w="2775" w:type="dxa"/>
          </w:tcPr>
          <w:p w14:paraId="1D569E11" w14:textId="77777777" w:rsidR="00645F1D" w:rsidRPr="00D512AA" w:rsidRDefault="00645F1D"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Business size</w:t>
            </w:r>
          </w:p>
        </w:tc>
        <w:tc>
          <w:tcPr>
            <w:tcW w:w="3208" w:type="dxa"/>
            <w:gridSpan w:val="2"/>
          </w:tcPr>
          <w:p w14:paraId="13DC64DF" w14:textId="6AC60FBD" w:rsidR="00645F1D" w:rsidRPr="003B5CF2" w:rsidRDefault="00645F1D" w:rsidP="00950FD1">
            <w:pPr>
              <w:rPr>
                <w:rFonts w:ascii="Calibri" w:hAnsi="Calibri" w:cs="Calibri"/>
                <w:noProof w:val="0"/>
                <w:color w:val="000000"/>
                <w:sz w:val="22"/>
                <w:szCs w:val="22"/>
              </w:rPr>
            </w:pPr>
            <w:r>
              <w:rPr>
                <w:rFonts w:ascii="Calibri" w:hAnsi="Calibri" w:cs="Calibri"/>
                <w:color w:val="000000"/>
                <w:sz w:val="22"/>
                <w:szCs w:val="22"/>
              </w:rPr>
              <w:t>L Large</w:t>
            </w:r>
          </w:p>
        </w:tc>
        <w:tc>
          <w:tcPr>
            <w:tcW w:w="2783" w:type="dxa"/>
          </w:tcPr>
          <w:p w14:paraId="2D3020DD" w14:textId="77777777" w:rsidR="00645F1D" w:rsidRDefault="00645F1D" w:rsidP="00950FD1">
            <w:pPr>
              <w:rPr>
                <w:rFonts w:ascii="Calibri" w:hAnsi="Calibri" w:cs="Calibri"/>
                <w:color w:val="000000"/>
                <w:sz w:val="22"/>
                <w:szCs w:val="22"/>
              </w:rPr>
            </w:pPr>
          </w:p>
        </w:tc>
      </w:tr>
      <w:tr w:rsidR="00645F1D" w:rsidRPr="00D512AA" w14:paraId="7F62C96B" w14:textId="2A698445" w:rsidTr="00FA37D3">
        <w:tc>
          <w:tcPr>
            <w:tcW w:w="2775" w:type="dxa"/>
          </w:tcPr>
          <w:p w14:paraId="4128FB18" w14:textId="77777777" w:rsidR="00645F1D" w:rsidRPr="00D512AA" w:rsidRDefault="00645F1D"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Major Condition</w:t>
            </w:r>
          </w:p>
        </w:tc>
        <w:tc>
          <w:tcPr>
            <w:tcW w:w="3208" w:type="dxa"/>
            <w:gridSpan w:val="2"/>
          </w:tcPr>
          <w:p w14:paraId="5C35A83A" w14:textId="77777777" w:rsidR="00645F1D" w:rsidRPr="00D512AA" w:rsidRDefault="00645F1D" w:rsidP="00950FD1">
            <w:pPr>
              <w:rPr>
                <w:rFonts w:asciiTheme="minorHAnsi" w:hAnsiTheme="minorHAnsi" w:cstheme="minorHAnsi"/>
                <w:noProof w:val="0"/>
                <w:color w:val="000000"/>
                <w:sz w:val="22"/>
                <w:szCs w:val="22"/>
              </w:rPr>
            </w:pPr>
          </w:p>
        </w:tc>
        <w:tc>
          <w:tcPr>
            <w:tcW w:w="2783" w:type="dxa"/>
          </w:tcPr>
          <w:p w14:paraId="2D041792" w14:textId="77777777" w:rsidR="00645F1D" w:rsidRPr="00D512AA" w:rsidRDefault="00645F1D" w:rsidP="00950FD1">
            <w:pPr>
              <w:rPr>
                <w:rFonts w:asciiTheme="minorHAnsi" w:hAnsiTheme="minorHAnsi" w:cstheme="minorHAnsi"/>
                <w:noProof w:val="0"/>
                <w:color w:val="000000"/>
                <w:sz w:val="22"/>
                <w:szCs w:val="22"/>
              </w:rPr>
            </w:pPr>
          </w:p>
        </w:tc>
      </w:tr>
      <w:tr w:rsidR="00645F1D" w:rsidRPr="00D512AA" w14:paraId="5C1C36D9" w14:textId="110900FA" w:rsidTr="00FA37D3">
        <w:tc>
          <w:tcPr>
            <w:tcW w:w="2775" w:type="dxa"/>
          </w:tcPr>
          <w:p w14:paraId="0BD5FD71" w14:textId="77777777" w:rsidR="00645F1D" w:rsidRPr="00D512AA" w:rsidRDefault="00645F1D"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Minor Condition</w:t>
            </w:r>
          </w:p>
        </w:tc>
        <w:tc>
          <w:tcPr>
            <w:tcW w:w="3208" w:type="dxa"/>
            <w:gridSpan w:val="2"/>
          </w:tcPr>
          <w:p w14:paraId="2B689D5C" w14:textId="77777777" w:rsidR="00645F1D" w:rsidRPr="00D512AA" w:rsidRDefault="00645F1D" w:rsidP="00950FD1">
            <w:pPr>
              <w:rPr>
                <w:rFonts w:asciiTheme="minorHAnsi" w:hAnsiTheme="minorHAnsi" w:cstheme="minorHAnsi"/>
                <w:noProof w:val="0"/>
                <w:color w:val="000000"/>
                <w:sz w:val="22"/>
                <w:szCs w:val="22"/>
              </w:rPr>
            </w:pPr>
          </w:p>
        </w:tc>
        <w:tc>
          <w:tcPr>
            <w:tcW w:w="2783" w:type="dxa"/>
          </w:tcPr>
          <w:p w14:paraId="21772E7F" w14:textId="77777777" w:rsidR="00645F1D" w:rsidRPr="00D512AA" w:rsidRDefault="00645F1D" w:rsidP="00950FD1">
            <w:pPr>
              <w:rPr>
                <w:rFonts w:asciiTheme="minorHAnsi" w:hAnsiTheme="minorHAnsi" w:cstheme="minorHAnsi"/>
                <w:noProof w:val="0"/>
                <w:color w:val="000000"/>
                <w:sz w:val="22"/>
                <w:szCs w:val="22"/>
              </w:rPr>
            </w:pPr>
          </w:p>
        </w:tc>
      </w:tr>
      <w:tr w:rsidR="00645F1D" w:rsidRPr="00D512AA" w14:paraId="58D3FD30" w14:textId="743F7009" w:rsidTr="00FA37D3">
        <w:tc>
          <w:tcPr>
            <w:tcW w:w="2775" w:type="dxa"/>
          </w:tcPr>
          <w:p w14:paraId="4170FD7F" w14:textId="77777777" w:rsidR="00645F1D" w:rsidRPr="00D512AA" w:rsidRDefault="00645F1D"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Condition Pre Approve</w:t>
            </w:r>
          </w:p>
        </w:tc>
        <w:tc>
          <w:tcPr>
            <w:tcW w:w="3208" w:type="dxa"/>
            <w:gridSpan w:val="2"/>
          </w:tcPr>
          <w:p w14:paraId="26B9C2BC" w14:textId="77777777" w:rsidR="00645F1D" w:rsidRPr="00D512AA" w:rsidRDefault="00645F1D" w:rsidP="00950FD1">
            <w:pPr>
              <w:rPr>
                <w:rFonts w:asciiTheme="minorHAnsi" w:hAnsiTheme="minorHAnsi" w:cstheme="minorHAnsi"/>
                <w:noProof w:val="0"/>
                <w:color w:val="000000"/>
                <w:sz w:val="22"/>
                <w:szCs w:val="22"/>
              </w:rPr>
            </w:pPr>
          </w:p>
        </w:tc>
        <w:tc>
          <w:tcPr>
            <w:tcW w:w="2783" w:type="dxa"/>
          </w:tcPr>
          <w:p w14:paraId="40BA086C" w14:textId="77777777" w:rsidR="00645F1D" w:rsidRPr="00D512AA" w:rsidRDefault="00645F1D" w:rsidP="00950FD1">
            <w:pPr>
              <w:rPr>
                <w:rFonts w:asciiTheme="minorHAnsi" w:hAnsiTheme="minorHAnsi" w:cstheme="minorHAnsi"/>
                <w:noProof w:val="0"/>
                <w:color w:val="000000"/>
                <w:sz w:val="22"/>
                <w:szCs w:val="22"/>
              </w:rPr>
            </w:pPr>
          </w:p>
        </w:tc>
      </w:tr>
      <w:tr w:rsidR="00645F1D" w:rsidRPr="00D512AA" w14:paraId="31DA69AC" w14:textId="3BE1FA84" w:rsidTr="00FA37D3">
        <w:tc>
          <w:tcPr>
            <w:tcW w:w="2775" w:type="dxa"/>
          </w:tcPr>
          <w:p w14:paraId="57A50C2D" w14:textId="77777777" w:rsidR="00645F1D" w:rsidRPr="00D512AA" w:rsidRDefault="00645F1D"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Condition Other</w:t>
            </w:r>
          </w:p>
        </w:tc>
        <w:tc>
          <w:tcPr>
            <w:tcW w:w="3208" w:type="dxa"/>
            <w:gridSpan w:val="2"/>
          </w:tcPr>
          <w:p w14:paraId="71D11035" w14:textId="77777777" w:rsidR="00645F1D" w:rsidRPr="00D512AA" w:rsidRDefault="00645F1D" w:rsidP="00950FD1">
            <w:pPr>
              <w:rPr>
                <w:rFonts w:asciiTheme="minorHAnsi" w:hAnsiTheme="minorHAnsi" w:cstheme="minorHAnsi"/>
                <w:sz w:val="22"/>
                <w:szCs w:val="22"/>
              </w:rPr>
            </w:pPr>
          </w:p>
        </w:tc>
        <w:tc>
          <w:tcPr>
            <w:tcW w:w="2783" w:type="dxa"/>
          </w:tcPr>
          <w:p w14:paraId="67546747" w14:textId="77777777" w:rsidR="00645F1D" w:rsidRPr="00D512AA" w:rsidRDefault="00645F1D" w:rsidP="00950FD1">
            <w:pPr>
              <w:rPr>
                <w:rFonts w:asciiTheme="minorHAnsi" w:hAnsiTheme="minorHAnsi" w:cstheme="minorHAnsi"/>
                <w:sz w:val="22"/>
                <w:szCs w:val="22"/>
              </w:rPr>
            </w:pPr>
          </w:p>
        </w:tc>
      </w:tr>
      <w:tr w:rsidR="00645F1D" w:rsidRPr="00D512AA" w14:paraId="002EEAFB" w14:textId="2C0AFA04" w:rsidTr="00FA37D3">
        <w:tc>
          <w:tcPr>
            <w:tcW w:w="2775" w:type="dxa"/>
          </w:tcPr>
          <w:p w14:paraId="2314AC73" w14:textId="77777777" w:rsidR="00645F1D" w:rsidRPr="00683D51" w:rsidRDefault="00645F1D" w:rsidP="00950FD1">
            <w:pPr>
              <w:rPr>
                <w:rFonts w:ascii="Calibri" w:hAnsi="Calibri" w:cs="Calibri"/>
                <w:noProof w:val="0"/>
                <w:color w:val="000000"/>
                <w:sz w:val="22"/>
                <w:szCs w:val="22"/>
              </w:rPr>
            </w:pPr>
            <w:r>
              <w:rPr>
                <w:rFonts w:ascii="Calibri" w:hAnsi="Calibri" w:cs="Calibri"/>
                <w:color w:val="000000"/>
                <w:sz w:val="22"/>
                <w:szCs w:val="22"/>
              </w:rPr>
              <w:t>Condition Modify</w:t>
            </w:r>
          </w:p>
        </w:tc>
        <w:tc>
          <w:tcPr>
            <w:tcW w:w="3208" w:type="dxa"/>
            <w:gridSpan w:val="2"/>
          </w:tcPr>
          <w:p w14:paraId="6B287DC2" w14:textId="77777777" w:rsidR="00645F1D" w:rsidRPr="00D512AA" w:rsidRDefault="00645F1D" w:rsidP="00950FD1">
            <w:pPr>
              <w:rPr>
                <w:rFonts w:asciiTheme="minorHAnsi" w:hAnsiTheme="minorHAnsi" w:cstheme="minorHAnsi"/>
                <w:sz w:val="22"/>
                <w:szCs w:val="22"/>
              </w:rPr>
            </w:pPr>
          </w:p>
        </w:tc>
        <w:tc>
          <w:tcPr>
            <w:tcW w:w="2783" w:type="dxa"/>
          </w:tcPr>
          <w:p w14:paraId="3C264285" w14:textId="77777777" w:rsidR="00645F1D" w:rsidRPr="00D512AA" w:rsidRDefault="00645F1D" w:rsidP="00950FD1">
            <w:pPr>
              <w:rPr>
                <w:rFonts w:asciiTheme="minorHAnsi" w:hAnsiTheme="minorHAnsi" w:cstheme="minorHAnsi"/>
                <w:sz w:val="22"/>
                <w:szCs w:val="22"/>
              </w:rPr>
            </w:pPr>
          </w:p>
        </w:tc>
      </w:tr>
      <w:tr w:rsidR="00645F1D" w:rsidRPr="00D512AA" w14:paraId="487D7648" w14:textId="22D2C4B5" w:rsidTr="00FA37D3">
        <w:tc>
          <w:tcPr>
            <w:tcW w:w="2775" w:type="dxa"/>
          </w:tcPr>
          <w:p w14:paraId="22F95DD3" w14:textId="77777777" w:rsidR="00645F1D" w:rsidRPr="00D512AA" w:rsidRDefault="00645F1D"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Hashtag</w:t>
            </w:r>
          </w:p>
        </w:tc>
        <w:tc>
          <w:tcPr>
            <w:tcW w:w="3208" w:type="dxa"/>
            <w:gridSpan w:val="2"/>
          </w:tcPr>
          <w:p w14:paraId="53913BCC" w14:textId="77777777" w:rsidR="00645F1D" w:rsidRPr="00E316D4" w:rsidRDefault="00645F1D" w:rsidP="00950FD1">
            <w:pPr>
              <w:rPr>
                <w:rFonts w:ascii="Calibri" w:hAnsi="Calibri" w:cs="Calibri"/>
                <w:noProof w:val="0"/>
                <w:color w:val="000000"/>
                <w:sz w:val="22"/>
                <w:szCs w:val="22"/>
              </w:rPr>
            </w:pPr>
            <w:r>
              <w:rPr>
                <w:rFonts w:ascii="Calibri" w:hAnsi="Calibri" w:cs="Calibri"/>
                <w:color w:val="000000"/>
                <w:sz w:val="22"/>
                <w:szCs w:val="22"/>
              </w:rPr>
              <w:t>#CARBON#BCG</w:t>
            </w:r>
          </w:p>
        </w:tc>
        <w:tc>
          <w:tcPr>
            <w:tcW w:w="2783" w:type="dxa"/>
          </w:tcPr>
          <w:p w14:paraId="0AD105CF" w14:textId="77777777" w:rsidR="00645F1D" w:rsidRDefault="00645F1D" w:rsidP="00950FD1">
            <w:pPr>
              <w:rPr>
                <w:rFonts w:ascii="Calibri" w:hAnsi="Calibri" w:cs="Calibri"/>
                <w:color w:val="000000"/>
                <w:sz w:val="22"/>
                <w:szCs w:val="22"/>
              </w:rPr>
            </w:pPr>
          </w:p>
        </w:tc>
      </w:tr>
      <w:tr w:rsidR="00645F1D" w:rsidRPr="00D512AA" w14:paraId="0B37EFDA" w14:textId="0FD89691" w:rsidTr="00FA37D3">
        <w:tc>
          <w:tcPr>
            <w:tcW w:w="2775" w:type="dxa"/>
          </w:tcPr>
          <w:p w14:paraId="102F8EA9" w14:textId="77777777" w:rsidR="00645F1D" w:rsidRPr="00D512AA" w:rsidRDefault="00645F1D"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Marketing Division</w:t>
            </w:r>
          </w:p>
        </w:tc>
        <w:tc>
          <w:tcPr>
            <w:tcW w:w="3208" w:type="dxa"/>
            <w:gridSpan w:val="2"/>
          </w:tcPr>
          <w:p w14:paraId="0B80AF75" w14:textId="77777777" w:rsidR="00645F1D" w:rsidRPr="00E316D4" w:rsidRDefault="00645F1D" w:rsidP="00950FD1">
            <w:pPr>
              <w:rPr>
                <w:rFonts w:ascii="Calibri" w:hAnsi="Calibri" w:cs="Calibri"/>
                <w:noProof w:val="0"/>
                <w:color w:val="000000"/>
                <w:sz w:val="22"/>
                <w:szCs w:val="22"/>
              </w:rPr>
            </w:pPr>
            <w:r>
              <w:rPr>
                <w:rFonts w:ascii="Calibri" w:hAnsi="Calibri" w:cs="Angsana New"/>
                <w:color w:val="000000"/>
                <w:sz w:val="22"/>
                <w:szCs w:val="22"/>
                <w:cs/>
                <w:lang w:bidi="th-TH"/>
              </w:rPr>
              <w:t xml:space="preserve">ส่วนอุตสาหกรรม </w:t>
            </w:r>
            <w:r>
              <w:rPr>
                <w:rFonts w:ascii="Calibri" w:hAnsi="Calibri" w:cs="Calibri"/>
                <w:color w:val="000000"/>
                <w:sz w:val="22"/>
                <w:szCs w:val="22"/>
              </w:rPr>
              <w:t>5</w:t>
            </w:r>
            <w:r>
              <w:rPr>
                <w:rFonts w:ascii="Calibri" w:hAnsi="Calibri" w:cs="Angsana New"/>
                <w:color w:val="000000"/>
                <w:sz w:val="22"/>
                <w:szCs w:val="22"/>
                <w:cs/>
                <w:lang w:bidi="th-TH"/>
              </w:rPr>
              <w:t>.</w:t>
            </w:r>
            <w:r>
              <w:rPr>
                <w:rFonts w:ascii="Calibri" w:hAnsi="Calibri" w:cs="Calibri"/>
                <w:color w:val="000000"/>
                <w:sz w:val="22"/>
                <w:szCs w:val="22"/>
              </w:rPr>
              <w:t>2</w:t>
            </w:r>
          </w:p>
        </w:tc>
        <w:tc>
          <w:tcPr>
            <w:tcW w:w="2783" w:type="dxa"/>
          </w:tcPr>
          <w:p w14:paraId="0314ED48" w14:textId="77777777" w:rsidR="00645F1D" w:rsidRDefault="00645F1D" w:rsidP="00950FD1">
            <w:pPr>
              <w:rPr>
                <w:rFonts w:ascii="Calibri" w:hAnsi="Calibri" w:cs="Angsana New"/>
                <w:color w:val="000000"/>
                <w:sz w:val="22"/>
                <w:szCs w:val="22"/>
                <w:cs/>
                <w:lang w:bidi="th-TH"/>
              </w:rPr>
            </w:pPr>
          </w:p>
        </w:tc>
      </w:tr>
      <w:tr w:rsidR="00645F1D" w:rsidRPr="00D512AA" w14:paraId="3ACF9033" w14:textId="54DF83E6" w:rsidTr="00FA37D3">
        <w:tc>
          <w:tcPr>
            <w:tcW w:w="2775" w:type="dxa"/>
          </w:tcPr>
          <w:p w14:paraId="7BF9363D" w14:textId="77777777" w:rsidR="00645F1D" w:rsidRPr="00D512AA" w:rsidRDefault="00645F1D"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Operation Branch</w:t>
            </w:r>
          </w:p>
        </w:tc>
        <w:tc>
          <w:tcPr>
            <w:tcW w:w="3208" w:type="dxa"/>
            <w:gridSpan w:val="2"/>
          </w:tcPr>
          <w:p w14:paraId="22A2BD45" w14:textId="77777777" w:rsidR="00645F1D" w:rsidRPr="00E316D4" w:rsidRDefault="00645F1D" w:rsidP="00950FD1">
            <w:pPr>
              <w:rPr>
                <w:rFonts w:ascii="Calibri" w:hAnsi="Calibri" w:cs="Calibri"/>
                <w:noProof w:val="0"/>
                <w:color w:val="000000"/>
                <w:sz w:val="22"/>
                <w:szCs w:val="22"/>
              </w:rPr>
            </w:pPr>
            <w:r>
              <w:rPr>
                <w:rFonts w:ascii="Calibri" w:hAnsi="Calibri" w:cs="Calibri"/>
                <w:color w:val="000000"/>
                <w:sz w:val="22"/>
                <w:szCs w:val="22"/>
              </w:rPr>
              <w:t>Rama 2 Branch</w:t>
            </w:r>
          </w:p>
        </w:tc>
        <w:tc>
          <w:tcPr>
            <w:tcW w:w="2783" w:type="dxa"/>
          </w:tcPr>
          <w:p w14:paraId="1DD3F6DC" w14:textId="77777777" w:rsidR="00645F1D" w:rsidRDefault="00645F1D" w:rsidP="00950FD1">
            <w:pPr>
              <w:rPr>
                <w:rFonts w:ascii="Calibri" w:hAnsi="Calibri" w:cs="Calibri"/>
                <w:color w:val="000000"/>
                <w:sz w:val="22"/>
                <w:szCs w:val="22"/>
              </w:rPr>
            </w:pPr>
          </w:p>
        </w:tc>
      </w:tr>
      <w:tr w:rsidR="00645F1D" w:rsidRPr="00D512AA" w14:paraId="78D7CBBA" w14:textId="67B21A67" w:rsidTr="00FA37D3">
        <w:tc>
          <w:tcPr>
            <w:tcW w:w="2775" w:type="dxa"/>
          </w:tcPr>
          <w:p w14:paraId="47DBCB85" w14:textId="77777777" w:rsidR="00645F1D" w:rsidRPr="00D512AA" w:rsidRDefault="00645F1D"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Credit Limit Remark</w:t>
            </w:r>
          </w:p>
        </w:tc>
        <w:tc>
          <w:tcPr>
            <w:tcW w:w="3208" w:type="dxa"/>
            <w:gridSpan w:val="2"/>
          </w:tcPr>
          <w:p w14:paraId="561B82BC" w14:textId="77777777" w:rsidR="00645F1D" w:rsidRPr="00E316D4" w:rsidRDefault="00645F1D" w:rsidP="00950FD1">
            <w:pPr>
              <w:rPr>
                <w:rFonts w:ascii="Calibri" w:hAnsi="Calibri" w:cs="Calibri"/>
                <w:noProof w:val="0"/>
                <w:color w:val="000000"/>
                <w:sz w:val="22"/>
                <w:szCs w:val="22"/>
              </w:rPr>
            </w:pPr>
            <w:r>
              <w:rPr>
                <w:rFonts w:ascii="Calibri" w:hAnsi="Calibri" w:cs="Angsana New"/>
                <w:color w:val="000000"/>
                <w:sz w:val="22"/>
                <w:szCs w:val="22"/>
                <w:cs/>
                <w:lang w:bidi="th-TH"/>
              </w:rPr>
              <w:t>ติดต่อคุณวิฑูรย์ โทร.</w:t>
            </w:r>
            <w:r>
              <w:rPr>
                <w:rFonts w:ascii="Calibri" w:hAnsi="Calibri" w:cs="Calibri"/>
                <w:color w:val="000000"/>
                <w:sz w:val="22"/>
                <w:szCs w:val="22"/>
              </w:rPr>
              <w:t>0</w:t>
            </w:r>
            <w:r>
              <w:rPr>
                <w:rFonts w:ascii="Calibri" w:hAnsi="Calibri" w:cs="Angsana New"/>
                <w:color w:val="000000"/>
                <w:sz w:val="22"/>
                <w:szCs w:val="22"/>
                <w:cs/>
                <w:lang w:bidi="th-TH"/>
              </w:rPr>
              <w:t>-</w:t>
            </w:r>
            <w:r>
              <w:rPr>
                <w:rFonts w:ascii="Calibri" w:hAnsi="Calibri" w:cs="Calibri"/>
                <w:color w:val="000000"/>
                <w:sz w:val="22"/>
                <w:szCs w:val="22"/>
              </w:rPr>
              <w:t>2174</w:t>
            </w:r>
            <w:r>
              <w:rPr>
                <w:rFonts w:ascii="Calibri" w:hAnsi="Calibri" w:cs="Angsana New"/>
                <w:color w:val="000000"/>
                <w:sz w:val="22"/>
                <w:szCs w:val="22"/>
                <w:cs/>
                <w:lang w:bidi="th-TH"/>
              </w:rPr>
              <w:t>-</w:t>
            </w:r>
            <w:r>
              <w:rPr>
                <w:rFonts w:ascii="Calibri" w:hAnsi="Calibri" w:cs="Calibri"/>
                <w:color w:val="000000"/>
                <w:sz w:val="22"/>
                <w:szCs w:val="22"/>
              </w:rPr>
              <w:t>8000</w:t>
            </w:r>
          </w:p>
        </w:tc>
        <w:tc>
          <w:tcPr>
            <w:tcW w:w="2783" w:type="dxa"/>
          </w:tcPr>
          <w:p w14:paraId="36ABE25F" w14:textId="77777777" w:rsidR="00645F1D" w:rsidRDefault="00645F1D" w:rsidP="00950FD1">
            <w:pPr>
              <w:rPr>
                <w:rFonts w:ascii="Calibri" w:hAnsi="Calibri" w:cs="Angsana New"/>
                <w:color w:val="000000"/>
                <w:sz w:val="22"/>
                <w:szCs w:val="22"/>
                <w:cs/>
                <w:lang w:bidi="th-TH"/>
              </w:rPr>
            </w:pPr>
          </w:p>
        </w:tc>
      </w:tr>
    </w:tbl>
    <w:p w14:paraId="09AFA392" w14:textId="2465F984" w:rsidR="00E316D4" w:rsidRDefault="00E316D4" w:rsidP="00E316D4">
      <w:pPr>
        <w:rPr>
          <w:ins w:id="660" w:author="Uraluk Pansuwan" w:date="2023-07-31T14:54:00Z"/>
        </w:rPr>
      </w:pPr>
    </w:p>
    <w:p w14:paraId="6F27FA11" w14:textId="77777777" w:rsidR="00D87C9E" w:rsidRDefault="00D87C9E">
      <w:pPr>
        <w:ind w:firstLine="720"/>
        <w:rPr>
          <w:ins w:id="661" w:author="Uraluk Pansuwan" w:date="2023-07-31T14:54:00Z"/>
          <w:lang w:val="en-US" w:bidi="th-TH"/>
        </w:rPr>
        <w:pPrChange w:id="662" w:author="Uraluk Pansuwan" w:date="2023-07-31T14:54:00Z">
          <w:pPr/>
        </w:pPrChange>
      </w:pPr>
      <w:ins w:id="663" w:author="Uraluk Pansuwan" w:date="2023-07-31T14:54:00Z">
        <w:r>
          <w:t>Note : In case Group Limit show</w:t>
        </w:r>
        <w:r>
          <w:rPr>
            <w:rFonts w:hint="cs"/>
            <w:cs/>
            <w:lang w:bidi="th-TH"/>
          </w:rPr>
          <w:t xml:space="preserve"> </w:t>
        </w:r>
        <w:r>
          <w:rPr>
            <w:lang w:val="en-US" w:bidi="th-TH"/>
          </w:rPr>
          <w:t>more details as follows :</w:t>
        </w:r>
      </w:ins>
    </w:p>
    <w:p w14:paraId="6BB1493F" w14:textId="77777777" w:rsidR="00D87C9E" w:rsidRDefault="00D87C9E" w:rsidP="00D87C9E">
      <w:pPr>
        <w:rPr>
          <w:ins w:id="664" w:author="Uraluk Pansuwan" w:date="2023-07-31T14:54:00Z"/>
        </w:rPr>
      </w:pPr>
      <w:ins w:id="665" w:author="Uraluk Pansuwan" w:date="2023-07-31T14:54:00Z">
        <w:r>
          <w:rPr>
            <w:lang w:val="en-US" w:bidi="th-TH"/>
          </w:rPr>
          <w:t xml:space="preserve">                   </w:t>
        </w:r>
        <w:r>
          <w:t xml:space="preserve">Group ID, Group Name, Customer ID (Main/Co-Borrower), Customer Thai Name </w:t>
        </w:r>
      </w:ins>
    </w:p>
    <w:p w14:paraId="0B53E575" w14:textId="77777777" w:rsidR="00D87C9E" w:rsidRDefault="00D87C9E" w:rsidP="00D87C9E">
      <w:pPr>
        <w:rPr>
          <w:ins w:id="666" w:author="Uraluk Pansuwan" w:date="2023-07-31T14:54:00Z"/>
        </w:rPr>
      </w:pPr>
      <w:ins w:id="667" w:author="Uraluk Pansuwan" w:date="2023-07-31T14:54:00Z">
        <w:r>
          <w:t xml:space="preserve">                   (Main/Co-Borrower), Customer English Name (Main/Co-Borrower)</w:t>
        </w:r>
      </w:ins>
    </w:p>
    <w:p w14:paraId="77220508" w14:textId="77777777" w:rsidR="00D87C9E" w:rsidRDefault="00D87C9E" w:rsidP="00E316D4"/>
    <w:p w14:paraId="1687FC99" w14:textId="77777777" w:rsidR="00E316D4" w:rsidRPr="00061B9D" w:rsidRDefault="00E316D4" w:rsidP="0047712E">
      <w:pPr>
        <w:pStyle w:val="Heading3"/>
      </w:pPr>
      <w:bookmarkStart w:id="668" w:name="_Toc141988793"/>
      <w:r w:rsidRPr="00061B9D">
        <w:t>Additional Impacts</w:t>
      </w:r>
      <w:bookmarkEnd w:id="668"/>
    </w:p>
    <w:p w14:paraId="79F23380" w14:textId="77777777" w:rsidR="00E316D4" w:rsidRPr="00061B9D" w:rsidRDefault="00E316D4" w:rsidP="0047712E">
      <w:pPr>
        <w:pStyle w:val="Heading4"/>
      </w:pPr>
      <w:r>
        <w:t xml:space="preserve">System Interface requirement </w:t>
      </w:r>
      <w:r>
        <w:rPr>
          <w:szCs w:val="24"/>
          <w:cs/>
          <w:lang w:bidi="th-TH"/>
        </w:rPr>
        <w:t>/</w:t>
      </w:r>
      <w:r>
        <w:t>Integration</w:t>
      </w:r>
    </w:p>
    <w:p w14:paraId="5BAE9EFF" w14:textId="77777777" w:rsidR="00E316D4" w:rsidRPr="00AC528C" w:rsidRDefault="00E316D4" w:rsidP="00E316D4">
      <w:pPr>
        <w:ind w:left="1440"/>
      </w:pPr>
      <w:r>
        <w:t>Not Applicable</w:t>
      </w:r>
    </w:p>
    <w:p w14:paraId="5516933F" w14:textId="77777777" w:rsidR="00E316D4" w:rsidRDefault="00E316D4" w:rsidP="0047712E">
      <w:pPr>
        <w:pStyle w:val="Heading4"/>
      </w:pPr>
      <w:r>
        <w:t>Mig</w:t>
      </w:r>
      <w:r w:rsidRPr="0073013C">
        <w:t xml:space="preserve">ration </w:t>
      </w:r>
    </w:p>
    <w:p w14:paraId="5E1BC654" w14:textId="77777777" w:rsidR="00E316D4" w:rsidRPr="00EB785B" w:rsidRDefault="00E316D4" w:rsidP="00E316D4">
      <w:pPr>
        <w:ind w:left="1440"/>
      </w:pPr>
      <w:r>
        <w:t>Not Applicable</w:t>
      </w:r>
    </w:p>
    <w:p w14:paraId="6A947AAD" w14:textId="77777777" w:rsidR="00E316D4" w:rsidRPr="006F0091" w:rsidRDefault="00E316D4" w:rsidP="0047712E">
      <w:pPr>
        <w:pStyle w:val="Heading4"/>
      </w:pPr>
      <w:r>
        <w:t>Fit</w:t>
      </w:r>
      <w:r>
        <w:rPr>
          <w:szCs w:val="24"/>
          <w:cs/>
          <w:lang w:bidi="th-TH"/>
        </w:rPr>
        <w:t>/</w:t>
      </w:r>
      <w:r>
        <w:t>Gap Analysis Report</w:t>
      </w:r>
    </w:p>
    <w:p w14:paraId="24E7B47E" w14:textId="28AEB2CF" w:rsidR="00BA0AF1" w:rsidRPr="007E3C2B" w:rsidRDefault="000B160D" w:rsidP="000B160D">
      <w:pPr>
        <w:pStyle w:val="Heading2"/>
      </w:pPr>
      <w:bookmarkStart w:id="669" w:name="_Toc141988794"/>
      <w:r>
        <w:t xml:space="preserve">Credit Advice Report - </w:t>
      </w:r>
      <w:r w:rsidR="00BA0AF1">
        <w:t>Change Limit Conditions</w:t>
      </w:r>
      <w:ins w:id="670" w:author="Uraluk Pansuwan" w:date="2023-07-31T15:13:00Z">
        <w:r w:rsidR="00FA37D3">
          <w:t xml:space="preserve"> (</w:t>
        </w:r>
      </w:ins>
      <w:ins w:id="671" w:author="Uraluk Pansuwan" w:date="2023-07-31T15:14:00Z">
        <w:r w:rsidR="00FA37D3">
          <w:t>Loan and O/D)</w:t>
        </w:r>
      </w:ins>
      <w:bookmarkEnd w:id="669"/>
    </w:p>
    <w:p w14:paraId="68040B74" w14:textId="0D73F100" w:rsidR="00BA0AF1" w:rsidDel="00FA37D3" w:rsidRDefault="00BA0AF1" w:rsidP="00BA0AF1">
      <w:pPr>
        <w:ind w:left="1080"/>
        <w:rPr>
          <w:del w:id="672" w:author="Uraluk Pansuwan" w:date="2023-07-31T15:13:00Z"/>
        </w:rPr>
      </w:pPr>
      <w:del w:id="673" w:author="Uraluk Pansuwan" w:date="2023-07-31T15:13:00Z">
        <w:r w:rsidRPr="00687534" w:rsidDel="00FA37D3">
          <w:delText xml:space="preserve">The purpose of this document is to </w:delText>
        </w:r>
        <w:r w:rsidDel="00FA37D3">
          <w:delText>provide</w:delText>
        </w:r>
        <w:r w:rsidRPr="00687534" w:rsidDel="00FA37D3">
          <w:delText xml:space="preserve"> the </w:delText>
        </w:r>
        <w:r w:rsidDel="00FA37D3">
          <w:delText xml:space="preserve">solution through </w:delText>
        </w:r>
        <w:r w:rsidRPr="00687534" w:rsidDel="00FA37D3">
          <w:delText>functional specification resulting from the TOR and Gaps identified during the Product Workshop activity held April 26 to May 16, 2023 at EXIM Bank of Thailand</w:delText>
        </w:r>
        <w:r w:rsidRPr="00687534" w:rsidDel="00FA37D3">
          <w:rPr>
            <w:cs/>
            <w:lang w:bidi="th-TH"/>
          </w:rPr>
          <w:delText>.</w:delText>
        </w:r>
      </w:del>
    </w:p>
    <w:p w14:paraId="770CE287" w14:textId="7837842E" w:rsidR="00CA12D1" w:rsidRDefault="00CA12D1" w:rsidP="00CA12D1">
      <w:pPr>
        <w:pStyle w:val="Heading3"/>
      </w:pPr>
      <w:bookmarkStart w:id="674" w:name="_Toc141988795"/>
      <w:r>
        <w:lastRenderedPageBreak/>
        <w:t>Purpose</w:t>
      </w:r>
      <w:bookmarkEnd w:id="674"/>
    </w:p>
    <w:p w14:paraId="48A3F6E0" w14:textId="72B79B61" w:rsidR="00647511" w:rsidRDefault="00647511" w:rsidP="00647511">
      <w:pPr>
        <w:ind w:left="1080"/>
      </w:pPr>
      <w:r>
        <w:t>The Change Limit Conditions that belong to credit advice report is generated for these purposes:</w:t>
      </w:r>
    </w:p>
    <w:p w14:paraId="5542C8FD" w14:textId="77777777" w:rsidR="00647511" w:rsidRDefault="00647511" w:rsidP="00647511">
      <w:pPr>
        <w:pStyle w:val="ListParagraph"/>
        <w:numPr>
          <w:ilvl w:val="0"/>
          <w:numId w:val="29"/>
        </w:numPr>
      </w:pPr>
      <w:r>
        <w:t>Send/notify the limit conditions details to operation team for drawdown.</w:t>
      </w:r>
    </w:p>
    <w:p w14:paraId="7E257509" w14:textId="4134640D" w:rsidR="00647511" w:rsidRDefault="00647511" w:rsidP="00647511">
      <w:pPr>
        <w:pStyle w:val="ListParagraph"/>
        <w:numPr>
          <w:ilvl w:val="0"/>
          <w:numId w:val="29"/>
        </w:numPr>
      </w:pPr>
      <w:r>
        <w:t>Others department can use this report for their purpose for example: legal department</w:t>
      </w:r>
      <w:ins w:id="675" w:author="Uraluk Pansuwan" w:date="2023-07-31T15:14:00Z">
        <w:r w:rsidR="00FA37D3">
          <w:t>/marketing department</w:t>
        </w:r>
      </w:ins>
      <w:r>
        <w:t xml:space="preserve"> can use this report as references for the completeness of create limit</w:t>
      </w:r>
    </w:p>
    <w:p w14:paraId="04D6E1D5" w14:textId="7E07E662" w:rsidR="00647511" w:rsidRPr="00647511" w:rsidRDefault="00647511" w:rsidP="00647511">
      <w:pPr>
        <w:pStyle w:val="ListParagraph"/>
        <w:numPr>
          <w:ilvl w:val="0"/>
          <w:numId w:val="29"/>
        </w:numPr>
      </w:pPr>
      <w:r>
        <w:t>To be the reference document for histortical transaction that related limit</w:t>
      </w:r>
    </w:p>
    <w:p w14:paraId="7E385E7E" w14:textId="38730211" w:rsidR="00BA0AF1" w:rsidRDefault="00BA0AF1" w:rsidP="00CA12D1">
      <w:pPr>
        <w:pStyle w:val="Heading3"/>
      </w:pPr>
      <w:bookmarkStart w:id="676" w:name="_Toc141988796"/>
      <w:r w:rsidRPr="00061B9D">
        <w:t>Background</w:t>
      </w:r>
      <w:bookmarkEnd w:id="676"/>
    </w:p>
    <w:p w14:paraId="730B7A0D" w14:textId="77777777" w:rsidR="00647511" w:rsidRDefault="00647511" w:rsidP="00647511">
      <w:pPr>
        <w:pStyle w:val="Heading4"/>
      </w:pPr>
      <w:r>
        <w:t>EXIM Current Business Pracitce (as is)</w:t>
      </w:r>
    </w:p>
    <w:p w14:paraId="1A563D96" w14:textId="77777777" w:rsidR="00647511" w:rsidRDefault="00647511" w:rsidP="00647511">
      <w:pPr>
        <w:pStyle w:val="ListParagraph"/>
        <w:numPr>
          <w:ilvl w:val="0"/>
          <w:numId w:val="30"/>
        </w:numPr>
      </w:pPr>
      <w:r>
        <w:t>As is report produced in AS/400</w:t>
      </w:r>
    </w:p>
    <w:p w14:paraId="79855684" w14:textId="77777777" w:rsidR="00647511" w:rsidRPr="009C3061" w:rsidRDefault="00647511" w:rsidP="00647511">
      <w:pPr>
        <w:pStyle w:val="ListParagraph"/>
        <w:numPr>
          <w:ilvl w:val="0"/>
          <w:numId w:val="30"/>
        </w:numPr>
      </w:pPr>
      <w:r>
        <w:t>Sample report in Support Sample Transaction and Case from Customer section</w:t>
      </w:r>
    </w:p>
    <w:p w14:paraId="2F2329E8" w14:textId="77777777" w:rsidR="00647511" w:rsidRPr="00647511" w:rsidRDefault="00647511" w:rsidP="00647511"/>
    <w:p w14:paraId="538E038E" w14:textId="77777777" w:rsidR="00BA0AF1" w:rsidRDefault="00BA0AF1" w:rsidP="00CA12D1">
      <w:pPr>
        <w:pStyle w:val="Heading3"/>
      </w:pPr>
      <w:bookmarkStart w:id="677" w:name="_Toc141988797"/>
      <w:r w:rsidRPr="00061B9D">
        <w:lastRenderedPageBreak/>
        <w:t>Supported Sample Transaction and Case from Custome</w:t>
      </w:r>
      <w:r>
        <w:t>r</w:t>
      </w:r>
      <w:bookmarkEnd w:id="677"/>
    </w:p>
    <w:p w14:paraId="0A2B3B20" w14:textId="4CD88794" w:rsidR="00BA0AF1" w:rsidRDefault="001C323D" w:rsidP="00645F1D">
      <w:pPr>
        <w:ind w:left="1440"/>
      </w:pPr>
      <w:r>
        <w:rPr>
          <w:lang w:val="en-US" w:bidi="th-TH"/>
        </w:rPr>
        <mc:AlternateContent>
          <mc:Choice Requires="wps">
            <w:drawing>
              <wp:anchor distT="0" distB="0" distL="114300" distR="114300" simplePos="0" relativeHeight="251730944" behindDoc="0" locked="0" layoutInCell="1" allowOverlap="1" wp14:anchorId="29D619CD" wp14:editId="0C23148E">
                <wp:simplePos x="0" y="0"/>
                <wp:positionH relativeFrom="column">
                  <wp:posOffset>5496449</wp:posOffset>
                </wp:positionH>
                <wp:positionV relativeFrom="paragraph">
                  <wp:posOffset>680559</wp:posOffset>
                </wp:positionV>
                <wp:extent cx="1103243" cy="278296"/>
                <wp:effectExtent l="476250" t="38100" r="78105" b="140970"/>
                <wp:wrapNone/>
                <wp:docPr id="1444897753" name="Callout: Line 7"/>
                <wp:cNvGraphicFramePr/>
                <a:graphic xmlns:a="http://schemas.openxmlformats.org/drawingml/2006/main">
                  <a:graphicData uri="http://schemas.microsoft.com/office/word/2010/wordprocessingShape">
                    <wps:wsp>
                      <wps:cNvSpPr/>
                      <wps:spPr>
                        <a:xfrm>
                          <a:off x="0" y="0"/>
                          <a:ext cx="1103243" cy="278296"/>
                        </a:xfrm>
                        <a:prstGeom prst="borderCallout1">
                          <a:avLst/>
                        </a:prstGeom>
                      </wps:spPr>
                      <wps:style>
                        <a:lnRef idx="1">
                          <a:schemeClr val="dk1"/>
                        </a:lnRef>
                        <a:fillRef idx="2">
                          <a:schemeClr val="dk1"/>
                        </a:fillRef>
                        <a:effectRef idx="1">
                          <a:schemeClr val="dk1"/>
                        </a:effectRef>
                        <a:fontRef idx="minor">
                          <a:schemeClr val="dk1"/>
                        </a:fontRef>
                      </wps:style>
                      <wps:txbx>
                        <w:txbxContent>
                          <w:p w14:paraId="1F7F948B" w14:textId="77777777" w:rsidR="001C323D" w:rsidRPr="00BF5291" w:rsidRDefault="001C323D" w:rsidP="001C323D">
                            <w:pPr>
                              <w:jc w:val="center"/>
                              <w:rPr>
                                <w:rFonts w:asciiTheme="minorHAnsi" w:hAnsiTheme="minorHAnsi" w:cstheme="minorHAnsi"/>
                                <w:sz w:val="16"/>
                                <w:szCs w:val="16"/>
                                <w:lang w:val="en-US"/>
                              </w:rPr>
                            </w:pPr>
                            <w:r>
                              <w:rPr>
                                <w:rFonts w:asciiTheme="minorHAnsi" w:hAnsiTheme="minorHAnsi" w:cstheme="minorHAnsi"/>
                                <w:sz w:val="16"/>
                                <w:szCs w:val="16"/>
                                <w:lang w:val="en-US"/>
                              </w:rPr>
                              <w:t>Facility Verify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D619CD" id="Callout: Line 7" o:spid="_x0000_s1031" type="#_x0000_t47" style="position:absolute;left:0;text-align:left;margin-left:432.8pt;margin-top:53.6pt;width:86.85pt;height:21.9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" fillcolor="gray [1616]" strokecolor="black [3040]">
                <v:fill color2="#d9d9d9 [496]" rotate="t" angle="180" colors="0 #bcbcbc;22938f #d0d0d0;1 #ededed" focus="100%" type="gradient"/>
                <v:shadow on="t" color="black" opacity="24903f" origin=",.5" offset="0,.55556mm"/>
                <v:textbox>
                  <w:txbxContent>
                    <w:p w14:paraId="1F7F948B" w14:textId="77777777" w:rsidR="001C323D" w:rsidRPr="00BF5291" w:rsidRDefault="001C323D" w:rsidP="001C323D">
                      <w:pPr>
                        <w:jc w:val="center"/>
                        <w:rPr>
                          <w:rFonts w:asciiTheme="minorHAnsi" w:hAnsiTheme="minorHAnsi" w:cstheme="minorHAnsi"/>
                          <w:sz w:val="16"/>
                          <w:szCs w:val="16"/>
                          <w:lang w:val="en-US"/>
                        </w:rPr>
                      </w:pPr>
                      <w:r>
                        <w:rPr>
                          <w:rFonts w:asciiTheme="minorHAnsi" w:hAnsiTheme="minorHAnsi" w:cstheme="minorHAnsi"/>
                          <w:sz w:val="16"/>
                          <w:szCs w:val="16"/>
                          <w:lang w:val="en-US"/>
                        </w:rPr>
                        <w:t>Facility Verify</w:t>
                      </w:r>
                    </w:p>
                  </w:txbxContent>
                </v:textbox>
                <o:callout v:ext="edit" minusy="t"/>
              </v:shape>
            </w:pict>
          </mc:Fallback>
        </mc:AlternateContent>
      </w:r>
      <w:r w:rsidR="004336EE" w:rsidRPr="004336EE">
        <w:rPr>
          <w:lang w:val="en-US" w:bidi="th-TH"/>
        </w:rPr>
        <w:drawing>
          <wp:inline distT="0" distB="0" distL="0" distR="0" wp14:anchorId="7506AC70" wp14:editId="08A867D1">
            <wp:extent cx="4794789" cy="5841062"/>
            <wp:effectExtent l="19050" t="19050" r="25400" b="266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04053" cy="5852348"/>
                    </a:xfrm>
                    <a:prstGeom prst="rect">
                      <a:avLst/>
                    </a:prstGeom>
                    <a:ln>
                      <a:solidFill>
                        <a:schemeClr val="tx1">
                          <a:lumMod val="50000"/>
                          <a:lumOff val="50000"/>
                        </a:schemeClr>
                      </a:solidFill>
                    </a:ln>
                  </pic:spPr>
                </pic:pic>
              </a:graphicData>
            </a:graphic>
          </wp:inline>
        </w:drawing>
      </w:r>
    </w:p>
    <w:p w14:paraId="7E0E3032" w14:textId="06522FA3" w:rsidR="004336EE" w:rsidRDefault="004336EE" w:rsidP="00645F1D">
      <w:pPr>
        <w:ind w:left="1440"/>
      </w:pPr>
      <w:r w:rsidRPr="004336EE">
        <w:rPr>
          <w:lang w:val="en-US" w:bidi="th-TH"/>
        </w:rPr>
        <w:lastRenderedPageBreak/>
        <w:drawing>
          <wp:inline distT="0" distB="0" distL="0" distR="0" wp14:anchorId="7A04D28B" wp14:editId="1EDFED02">
            <wp:extent cx="4683830" cy="5793354"/>
            <wp:effectExtent l="19050" t="19050" r="21590" b="171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93671" cy="5805527"/>
                    </a:xfrm>
                    <a:prstGeom prst="rect">
                      <a:avLst/>
                    </a:prstGeom>
                    <a:ln>
                      <a:solidFill>
                        <a:schemeClr val="tx1">
                          <a:lumMod val="50000"/>
                          <a:lumOff val="50000"/>
                        </a:schemeClr>
                      </a:solidFill>
                    </a:ln>
                  </pic:spPr>
                </pic:pic>
              </a:graphicData>
            </a:graphic>
          </wp:inline>
        </w:drawing>
      </w:r>
    </w:p>
    <w:p w14:paraId="19FA4035" w14:textId="3ADB2AEB" w:rsidR="004336EE" w:rsidRPr="00EA18C4" w:rsidRDefault="004336EE" w:rsidP="00A36916">
      <w:pPr>
        <w:ind w:left="1440"/>
      </w:pPr>
      <w:r w:rsidRPr="004336EE">
        <w:rPr>
          <w:lang w:val="en-US" w:bidi="th-TH"/>
        </w:rPr>
        <w:lastRenderedPageBreak/>
        <w:drawing>
          <wp:inline distT="0" distB="0" distL="0" distR="0" wp14:anchorId="050A450D" wp14:editId="7E16D426">
            <wp:extent cx="4484489" cy="5562766"/>
            <wp:effectExtent l="19050" t="19050" r="11430"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91202" cy="5571093"/>
                    </a:xfrm>
                    <a:prstGeom prst="rect">
                      <a:avLst/>
                    </a:prstGeom>
                    <a:ln>
                      <a:solidFill>
                        <a:schemeClr val="tx1">
                          <a:lumMod val="50000"/>
                          <a:lumOff val="50000"/>
                        </a:schemeClr>
                      </a:solidFill>
                    </a:ln>
                  </pic:spPr>
                </pic:pic>
              </a:graphicData>
            </a:graphic>
          </wp:inline>
        </w:drawing>
      </w:r>
    </w:p>
    <w:p w14:paraId="3787FA9D" w14:textId="77777777" w:rsidR="00BA0AF1" w:rsidRPr="00061B9D" w:rsidRDefault="00BA0AF1" w:rsidP="00CA12D1">
      <w:pPr>
        <w:pStyle w:val="Heading3"/>
      </w:pPr>
      <w:bookmarkStart w:id="678" w:name="_Toc141988798"/>
      <w:r w:rsidRPr="00061B9D">
        <w:t>Menu Modification</w:t>
      </w:r>
      <w:bookmarkEnd w:id="678"/>
      <w:r w:rsidRPr="00061B9D">
        <w:t xml:space="preserve"> </w:t>
      </w:r>
    </w:p>
    <w:p w14:paraId="76A63784" w14:textId="77777777" w:rsidR="00BA0AF1" w:rsidRDefault="00BA0AF1" w:rsidP="00BA0AF1">
      <w:pPr>
        <w:tabs>
          <w:tab w:val="left" w:pos="4050"/>
        </w:tabs>
        <w:ind w:left="1080"/>
      </w:pPr>
      <w:r>
        <w:t>Not applicable</w:t>
      </w:r>
      <w:r>
        <w:tab/>
      </w:r>
      <w:r>
        <w:tab/>
      </w:r>
    </w:p>
    <w:p w14:paraId="61ACC507" w14:textId="77777777" w:rsidR="00BA0AF1" w:rsidRPr="00061B9D" w:rsidRDefault="00BA0AF1" w:rsidP="00CA12D1">
      <w:pPr>
        <w:pStyle w:val="Heading3"/>
      </w:pPr>
      <w:bookmarkStart w:id="679" w:name="_Toc141988799"/>
      <w:r w:rsidRPr="00061B9D">
        <w:t>Screen Layout and Data Sheet</w:t>
      </w:r>
      <w:bookmarkEnd w:id="679"/>
    </w:p>
    <w:p w14:paraId="3C0F83F8" w14:textId="77777777" w:rsidR="00BA0AF1" w:rsidRDefault="00BA0AF1" w:rsidP="00BA0AF1">
      <w:pPr>
        <w:ind w:left="1080"/>
      </w:pPr>
      <w:r>
        <w:t xml:space="preserve">Not Applicable </w:t>
      </w:r>
    </w:p>
    <w:p w14:paraId="4B24CFBA" w14:textId="77777777" w:rsidR="004C083D" w:rsidRDefault="004C083D" w:rsidP="004C083D">
      <w:pPr>
        <w:pStyle w:val="Heading3"/>
      </w:pPr>
      <w:bookmarkStart w:id="680" w:name="_Toc141988800"/>
      <w:r>
        <w:t xml:space="preserve">Business Rule  </w:t>
      </w:r>
      <w:r>
        <w:rPr>
          <w:szCs w:val="24"/>
          <w:cs/>
          <w:lang w:bidi="th-TH"/>
        </w:rPr>
        <w:t xml:space="preserve">/ </w:t>
      </w:r>
      <w:r>
        <w:t>Business Logic</w:t>
      </w:r>
      <w:bookmarkEnd w:id="680"/>
    </w:p>
    <w:p w14:paraId="5E41E01F" w14:textId="77777777" w:rsidR="004C083D" w:rsidRDefault="004C083D" w:rsidP="004C083D">
      <w:pPr>
        <w:pStyle w:val="ListParagraph"/>
        <w:numPr>
          <w:ilvl w:val="0"/>
          <w:numId w:val="28"/>
        </w:numPr>
      </w:pPr>
      <w:r>
        <w:t>Daily / Adhoc / On-demand report</w:t>
      </w:r>
    </w:p>
    <w:p w14:paraId="203FDF07" w14:textId="77777777" w:rsidR="004C083D" w:rsidRDefault="004C083D" w:rsidP="004C083D">
      <w:pPr>
        <w:pStyle w:val="ListParagraph"/>
        <w:numPr>
          <w:ilvl w:val="0"/>
          <w:numId w:val="28"/>
        </w:numPr>
      </w:pPr>
      <w:r>
        <w:t>Report Paramter criteria</w:t>
      </w:r>
    </w:p>
    <w:tbl>
      <w:tblPr>
        <w:tblW w:w="6840" w:type="dxa"/>
        <w:tblInd w:w="1687"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A0" w:firstRow="1" w:lastRow="0" w:firstColumn="1" w:lastColumn="0" w:noHBand="0" w:noVBand="0"/>
      </w:tblPr>
      <w:tblGrid>
        <w:gridCol w:w="2199"/>
        <w:gridCol w:w="4641"/>
      </w:tblGrid>
      <w:tr w:rsidR="004C083D" w:rsidRPr="00897DBA" w14:paraId="74DA96E7" w14:textId="77777777" w:rsidTr="00644B8E">
        <w:trPr>
          <w:tblHeader/>
        </w:trPr>
        <w:tc>
          <w:tcPr>
            <w:tcW w:w="2199" w:type="dxa"/>
          </w:tcPr>
          <w:p w14:paraId="4D5BDA3F" w14:textId="77777777" w:rsidR="004C083D" w:rsidRPr="00897DBA" w:rsidRDefault="004C083D" w:rsidP="00881DF9">
            <w:r>
              <w:t xml:space="preserve">Paper Size </w:t>
            </w:r>
          </w:p>
        </w:tc>
        <w:tc>
          <w:tcPr>
            <w:tcW w:w="4641" w:type="dxa"/>
          </w:tcPr>
          <w:p w14:paraId="57D08065" w14:textId="77777777" w:rsidR="004C083D" w:rsidRPr="00897DBA" w:rsidRDefault="004C083D" w:rsidP="00881DF9">
            <w:r>
              <w:t>A4</w:t>
            </w:r>
          </w:p>
        </w:tc>
      </w:tr>
      <w:tr w:rsidR="004C083D" w:rsidRPr="0098090A" w14:paraId="5CC7F15F" w14:textId="77777777" w:rsidTr="00644B8E">
        <w:tc>
          <w:tcPr>
            <w:tcW w:w="2199" w:type="dxa"/>
          </w:tcPr>
          <w:p w14:paraId="00DC118F" w14:textId="77777777" w:rsidR="004C083D" w:rsidRPr="00442271" w:rsidRDefault="004C083D" w:rsidP="00881DF9">
            <w:pPr>
              <w:rPr>
                <w:rFonts w:ascii="Calibri" w:hAnsi="Calibri" w:cs="Calibri"/>
                <w:noProof w:val="0"/>
                <w:color w:val="000000"/>
                <w:sz w:val="22"/>
                <w:szCs w:val="22"/>
              </w:rPr>
            </w:pPr>
            <w:r>
              <w:rPr>
                <w:rFonts w:ascii="Calibri" w:hAnsi="Calibri" w:cs="Calibri"/>
                <w:color w:val="000000"/>
                <w:sz w:val="22"/>
                <w:szCs w:val="22"/>
              </w:rPr>
              <w:t>Reprinting Require</w:t>
            </w:r>
          </w:p>
        </w:tc>
        <w:tc>
          <w:tcPr>
            <w:tcW w:w="4641" w:type="dxa"/>
          </w:tcPr>
          <w:p w14:paraId="159A5552" w14:textId="77777777" w:rsidR="004C083D" w:rsidRPr="0098090A" w:rsidRDefault="004C083D" w:rsidP="00881DF9">
            <w:pPr>
              <w:rPr>
                <w:rFonts w:ascii="Calibri" w:hAnsi="Calibri" w:cs="Calibri"/>
                <w:noProof w:val="0"/>
                <w:color w:val="000000"/>
                <w:sz w:val="22"/>
                <w:szCs w:val="22"/>
              </w:rPr>
            </w:pPr>
            <w:r>
              <w:rPr>
                <w:rFonts w:ascii="Calibri" w:hAnsi="Calibri" w:cs="Calibri"/>
                <w:color w:val="000000"/>
                <w:sz w:val="22"/>
                <w:szCs w:val="22"/>
              </w:rPr>
              <w:t>Yes</w:t>
            </w:r>
          </w:p>
        </w:tc>
      </w:tr>
      <w:tr w:rsidR="00FA37D3" w:rsidRPr="00D25E2E" w14:paraId="160384CA" w14:textId="77777777" w:rsidTr="00644B8E">
        <w:tc>
          <w:tcPr>
            <w:tcW w:w="2199" w:type="dxa"/>
          </w:tcPr>
          <w:p w14:paraId="7D83B2E5" w14:textId="77777777" w:rsidR="00FA37D3" w:rsidRPr="00442271" w:rsidRDefault="00FA37D3" w:rsidP="00FA37D3">
            <w:pPr>
              <w:rPr>
                <w:rFonts w:ascii="Calibri" w:hAnsi="Calibri" w:cs="Calibri"/>
                <w:noProof w:val="0"/>
                <w:color w:val="000000"/>
                <w:sz w:val="22"/>
                <w:szCs w:val="22"/>
              </w:rPr>
            </w:pPr>
            <w:r>
              <w:rPr>
                <w:rFonts w:ascii="Calibri" w:hAnsi="Calibri" w:cs="Calibri"/>
                <w:color w:val="000000"/>
                <w:sz w:val="22"/>
                <w:szCs w:val="22"/>
              </w:rPr>
              <w:t>Searching Criteria</w:t>
            </w:r>
          </w:p>
        </w:tc>
        <w:tc>
          <w:tcPr>
            <w:tcW w:w="4641" w:type="dxa"/>
          </w:tcPr>
          <w:p w14:paraId="4072FA92" w14:textId="2B278A2F" w:rsidR="00FA37D3" w:rsidRPr="00D25E2E" w:rsidRDefault="00FA37D3" w:rsidP="00FA37D3">
            <w:pPr>
              <w:rPr>
                <w:rFonts w:ascii="Calibri" w:hAnsi="Calibri" w:cs="Browallia New"/>
                <w:noProof w:val="0"/>
                <w:color w:val="000000"/>
                <w:sz w:val="22"/>
                <w:szCs w:val="28"/>
                <w:lang w:val="en-US" w:bidi="th-TH"/>
              </w:rPr>
            </w:pPr>
            <w:ins w:id="681" w:author="Uraluk Pansuwan" w:date="2023-07-31T15:15:00Z">
              <w:r>
                <w:rPr>
                  <w:rFonts w:ascii="Calibri" w:hAnsi="Calibri" w:cs="Calibri"/>
                  <w:color w:val="000000"/>
                  <w:sz w:val="22"/>
                  <w:szCs w:val="22"/>
                </w:rPr>
                <w:t>Customer ID (Main/Co-Borrower), Customer Name, Group ID, Group Name, Limit ID, Date</w:t>
              </w:r>
              <w:r>
                <w:rPr>
                  <w:rFonts w:ascii="Calibri" w:hAnsi="Calibri" w:cs="Browallia New"/>
                  <w:color w:val="000000"/>
                  <w:sz w:val="22"/>
                  <w:szCs w:val="28"/>
                  <w:lang w:val="en-US" w:bidi="th-TH"/>
                </w:rPr>
                <w:t xml:space="preserve">, </w:t>
              </w:r>
              <w:r>
                <w:rPr>
                  <w:rFonts w:ascii="Calibri" w:hAnsi="Calibri" w:cs="Browallia New"/>
                  <w:color w:val="000000"/>
                  <w:sz w:val="22"/>
                  <w:szCs w:val="28"/>
                  <w:lang w:val="en-US" w:bidi="th-TH"/>
                </w:rPr>
                <w:lastRenderedPageBreak/>
                <w:t>Date range</w:t>
              </w:r>
            </w:ins>
            <w:del w:id="682" w:author="Uraluk Pansuwan" w:date="2023-07-31T15:15:00Z">
              <w:r w:rsidDel="00453A5E">
                <w:rPr>
                  <w:rFonts w:ascii="Calibri" w:hAnsi="Calibri" w:cs="Calibri"/>
                  <w:color w:val="000000"/>
                  <w:sz w:val="22"/>
                  <w:szCs w:val="22"/>
                </w:rPr>
                <w:delText>Customer ID, Customer Name, Limit ID, Date</w:delText>
              </w:r>
              <w:r w:rsidDel="00453A5E">
                <w:rPr>
                  <w:rFonts w:ascii="Calibri" w:hAnsi="Calibri" w:cs="Browallia New"/>
                  <w:color w:val="000000"/>
                  <w:sz w:val="22"/>
                  <w:szCs w:val="28"/>
                  <w:lang w:val="en-US" w:bidi="th-TH"/>
                </w:rPr>
                <w:delText>, Date range</w:delText>
              </w:r>
            </w:del>
          </w:p>
        </w:tc>
      </w:tr>
    </w:tbl>
    <w:p w14:paraId="2009F361" w14:textId="77777777" w:rsidR="004C083D" w:rsidRPr="00EE43A5" w:rsidRDefault="004C083D" w:rsidP="004C083D">
      <w:pPr>
        <w:rPr>
          <w:lang w:val="en-US"/>
        </w:rPr>
      </w:pPr>
    </w:p>
    <w:p w14:paraId="38CA9A58" w14:textId="77777777" w:rsidR="004C083D" w:rsidRDefault="004C083D" w:rsidP="004C083D">
      <w:pPr>
        <w:pStyle w:val="Heading3"/>
        <w:rPr>
          <w:szCs w:val="24"/>
          <w:lang w:bidi="th-TH"/>
        </w:rPr>
      </w:pPr>
      <w:bookmarkStart w:id="683" w:name="_Toc141988801"/>
      <w:r>
        <w:t>To</w:t>
      </w:r>
      <w:r>
        <w:rPr>
          <w:szCs w:val="24"/>
          <w:cs/>
          <w:lang w:bidi="th-TH"/>
        </w:rPr>
        <w:t>-</w:t>
      </w:r>
      <w:r>
        <w:t>be Processing</w:t>
      </w:r>
      <w:bookmarkEnd w:id="683"/>
      <w:r>
        <w:t xml:space="preserve"> </w:t>
      </w:r>
    </w:p>
    <w:p w14:paraId="797921F2" w14:textId="77777777" w:rsidR="00D9669E" w:rsidRDefault="00D9669E" w:rsidP="00D9669E">
      <w:pPr>
        <w:ind w:left="1512"/>
        <w:rPr>
          <w:lang w:bidi="th-TH"/>
        </w:rPr>
      </w:pPr>
    </w:p>
    <w:p w14:paraId="58952E12" w14:textId="0A51A6D0" w:rsidR="00D9669E" w:rsidRDefault="00D9669E" w:rsidP="00D9669E">
      <w:pPr>
        <w:ind w:left="1512"/>
        <w:rPr>
          <w:lang w:bidi="th-TH"/>
        </w:rPr>
      </w:pPr>
      <w:r>
        <w:rPr>
          <w:lang w:bidi="th-TH"/>
        </w:rPr>
        <w:t xml:space="preserve">As basis of generating the report, the system will retrieve information from CBS </w:t>
      </w:r>
      <w:r w:rsidRPr="0056658F">
        <w:rPr>
          <w:lang w:bidi="th-TH"/>
        </w:rPr>
        <w:t>Limits Facility</w:t>
      </w:r>
      <w:r>
        <w:rPr>
          <w:lang w:bidi="th-TH"/>
        </w:rPr>
        <w:t xml:space="preserve"> function with details on:</w:t>
      </w:r>
    </w:p>
    <w:p w14:paraId="6E155542" w14:textId="1A9378CE" w:rsidR="00D9669E" w:rsidRDefault="00D9669E" w:rsidP="00D9669E">
      <w:pPr>
        <w:pStyle w:val="ListParagraph"/>
        <w:numPr>
          <w:ilvl w:val="0"/>
          <w:numId w:val="32"/>
        </w:numPr>
        <w:rPr>
          <w:lang w:bidi="th-TH"/>
        </w:rPr>
      </w:pPr>
      <w:r>
        <w:rPr>
          <w:lang w:bidi="th-TH"/>
        </w:rPr>
        <w:t xml:space="preserve">Limit Facility Details where </w:t>
      </w:r>
      <w:r>
        <w:rPr>
          <w:lang w:bidi="th-TH"/>
        </w:rPr>
        <w:t>change condition</w:t>
      </w:r>
      <w:r>
        <w:rPr>
          <w:lang w:bidi="th-TH"/>
        </w:rPr>
        <w:t xml:space="preserve"> was performed</w:t>
      </w:r>
    </w:p>
    <w:p w14:paraId="4374B452" w14:textId="77777777" w:rsidR="00D9669E" w:rsidRDefault="00D9669E" w:rsidP="00D9669E">
      <w:pPr>
        <w:pStyle w:val="ListParagraph"/>
        <w:numPr>
          <w:ilvl w:val="0"/>
          <w:numId w:val="32"/>
        </w:numPr>
        <w:rPr>
          <w:lang w:bidi="th-TH"/>
        </w:rPr>
      </w:pPr>
      <w:r>
        <w:rPr>
          <w:lang w:bidi="th-TH"/>
        </w:rPr>
        <w:t>Description of products (Major/Minor) from business module static configuration set up screens</w:t>
      </w:r>
    </w:p>
    <w:p w14:paraId="6F3684A1" w14:textId="77777777" w:rsidR="00D9669E" w:rsidRDefault="00D9669E" w:rsidP="00D9669E">
      <w:pPr>
        <w:pStyle w:val="ListParagraph"/>
        <w:numPr>
          <w:ilvl w:val="0"/>
          <w:numId w:val="32"/>
        </w:numPr>
        <w:rPr>
          <w:lang w:bidi="th-TH"/>
        </w:rPr>
      </w:pPr>
      <w:r>
        <w:rPr>
          <w:lang w:bidi="th-TH"/>
        </w:rPr>
        <w:t>Narrative conditions for OD limit facility will be retrieved from Limit facility level</w:t>
      </w:r>
    </w:p>
    <w:p w14:paraId="198B0256" w14:textId="77777777" w:rsidR="00D9669E" w:rsidRDefault="00D9669E" w:rsidP="00D9669E">
      <w:pPr>
        <w:pStyle w:val="ListParagraph"/>
        <w:numPr>
          <w:ilvl w:val="0"/>
          <w:numId w:val="32"/>
        </w:numPr>
        <w:rPr>
          <w:lang w:bidi="th-TH"/>
        </w:rPr>
      </w:pPr>
      <w:r>
        <w:rPr>
          <w:lang w:bidi="th-TH"/>
        </w:rPr>
        <w:t>Narrative Conditions needs to be retrieved from linked loan account Cr</w:t>
      </w:r>
    </w:p>
    <w:p w14:paraId="04E55BD0" w14:textId="77777777" w:rsidR="00D9669E" w:rsidRDefault="00D9669E" w:rsidP="00D9669E">
      <w:pPr>
        <w:pStyle w:val="ListParagraph"/>
        <w:numPr>
          <w:ilvl w:val="1"/>
          <w:numId w:val="32"/>
        </w:numPr>
        <w:rPr>
          <w:lang w:bidi="th-TH"/>
        </w:rPr>
      </w:pPr>
      <w:r>
        <w:rPr>
          <w:lang w:bidi="th-TH"/>
        </w:rPr>
        <w:t>To link the loan account, CBS to use the following parameters:</w:t>
      </w:r>
    </w:p>
    <w:p w14:paraId="6DFFE15F" w14:textId="77777777" w:rsidR="00D9669E" w:rsidRDefault="00D9669E" w:rsidP="00D9669E">
      <w:pPr>
        <w:pStyle w:val="ListParagraph"/>
        <w:numPr>
          <w:ilvl w:val="0"/>
          <w:numId w:val="38"/>
        </w:numPr>
        <w:rPr>
          <w:lang w:bidi="th-TH"/>
        </w:rPr>
      </w:pPr>
      <w:r>
        <w:rPr>
          <w:lang w:bidi="th-TH"/>
        </w:rPr>
        <w:t>Check the Narrative entry where loan account number is stored</w:t>
      </w:r>
    </w:p>
    <w:p w14:paraId="0C75FD2A" w14:textId="77777777" w:rsidR="00D9669E" w:rsidRDefault="00D9669E" w:rsidP="00D9669E">
      <w:pPr>
        <w:pStyle w:val="ListParagraph"/>
        <w:numPr>
          <w:ilvl w:val="0"/>
          <w:numId w:val="38"/>
        </w:numPr>
        <w:rPr>
          <w:lang w:bidi="th-TH"/>
        </w:rPr>
      </w:pPr>
      <w:r>
        <w:rPr>
          <w:lang w:bidi="th-TH"/>
        </w:rPr>
        <w:t>Loan account at this level should be part of this report</w:t>
      </w:r>
    </w:p>
    <w:p w14:paraId="257DED48" w14:textId="77777777" w:rsidR="00D9669E" w:rsidRDefault="00D9669E" w:rsidP="00D9669E">
      <w:pPr>
        <w:ind w:left="2952"/>
        <w:rPr>
          <w:lang w:bidi="th-TH"/>
        </w:rPr>
      </w:pPr>
    </w:p>
    <w:p w14:paraId="6B049F65" w14:textId="77777777" w:rsidR="00D9669E" w:rsidRDefault="00D9669E" w:rsidP="00D9669E">
      <w:pPr>
        <w:ind w:left="2160"/>
        <w:rPr>
          <w:lang w:bidi="th-TH"/>
        </w:rPr>
      </w:pPr>
      <w:r>
        <w:rPr>
          <w:lang w:bidi="th-TH"/>
        </w:rPr>
        <w:t xml:space="preserve">Note: </w:t>
      </w:r>
    </w:p>
    <w:p w14:paraId="32B0D15A" w14:textId="33E808B2" w:rsidR="00D9669E" w:rsidRDefault="00D9669E" w:rsidP="00D9669E">
      <w:pPr>
        <w:pStyle w:val="ListParagraph"/>
        <w:numPr>
          <w:ilvl w:val="0"/>
          <w:numId w:val="41"/>
        </w:numPr>
        <w:rPr>
          <w:lang w:bidi="th-TH"/>
        </w:rPr>
        <w:pPrChange w:id="684" w:author="Emy Bartolome" w:date="2023-08-03T17:28:00Z">
          <w:pPr>
            <w:pStyle w:val="ListParagraph"/>
            <w:numPr>
              <w:numId w:val="40"/>
            </w:numPr>
            <w:ind w:left="2560" w:hanging="400"/>
          </w:pPr>
        </w:pPrChange>
      </w:pPr>
      <w:r>
        <w:rPr>
          <w:lang w:bidi="th-TH"/>
        </w:rPr>
        <w:t xml:space="preserve">Once </w:t>
      </w:r>
      <w:r w:rsidR="008C306C">
        <w:rPr>
          <w:lang w:bidi="th-TH"/>
        </w:rPr>
        <w:t>Narrative conditions has been ticked mark Verify Y at</w:t>
      </w:r>
      <w:r>
        <w:rPr>
          <w:lang w:bidi="th-TH"/>
        </w:rPr>
        <w:t xml:space="preserve"> Loan Account level, Credit Advice report should reflect the </w:t>
      </w:r>
      <w:r w:rsidR="008C306C">
        <w:rPr>
          <w:lang w:bidi="th-TH"/>
        </w:rPr>
        <w:t xml:space="preserve">updated </w:t>
      </w:r>
      <w:r>
        <w:rPr>
          <w:lang w:bidi="th-TH"/>
        </w:rPr>
        <w:t>narrative condition.</w:t>
      </w:r>
    </w:p>
    <w:p w14:paraId="6DD50111" w14:textId="77777777" w:rsidR="00BA0AF1" w:rsidRDefault="00BA0AF1" w:rsidP="00BA0AF1">
      <w:pPr>
        <w:ind w:left="1440"/>
      </w:pPr>
    </w:p>
    <w:p w14:paraId="1F96E8B5" w14:textId="77777777" w:rsidR="00BA0AF1" w:rsidRDefault="00BA0AF1" w:rsidP="00CA12D1">
      <w:pPr>
        <w:pStyle w:val="Heading3"/>
      </w:pPr>
      <w:bookmarkStart w:id="685" w:name="_Toc141988802"/>
      <w:r w:rsidRPr="00061B9D">
        <w:t xml:space="preserve">File </w:t>
      </w:r>
      <w:r w:rsidRPr="00061B9D">
        <w:rPr>
          <w:szCs w:val="24"/>
          <w:cs/>
          <w:lang w:bidi="th-TH"/>
        </w:rPr>
        <w:t>/</w:t>
      </w:r>
      <w:r w:rsidRPr="00061B9D">
        <w:t>API Layout and Data Sheet</w:t>
      </w:r>
      <w:bookmarkEnd w:id="685"/>
    </w:p>
    <w:p w14:paraId="7B6A2138" w14:textId="77777777" w:rsidR="00BA0AF1" w:rsidRPr="00B431F3" w:rsidRDefault="00BA0AF1" w:rsidP="00CA12D1">
      <w:pPr>
        <w:pStyle w:val="Heading3"/>
      </w:pPr>
      <w:bookmarkStart w:id="686" w:name="_Toc141988803"/>
      <w:r>
        <w:t>Report Layout and Data Sheet</w:t>
      </w:r>
      <w:bookmarkEnd w:id="686"/>
    </w:p>
    <w:p w14:paraId="31896DC3" w14:textId="77777777" w:rsidR="00BA0AF1" w:rsidRPr="00EB008E" w:rsidRDefault="00BA0AF1" w:rsidP="00BA0AF1">
      <w:pPr>
        <w:ind w:left="1080"/>
      </w:pPr>
    </w:p>
    <w:tbl>
      <w:tblPr>
        <w:tblW w:w="8676" w:type="dxa"/>
        <w:tblInd w:w="1111"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A0" w:firstRow="1" w:lastRow="0" w:firstColumn="1" w:lastColumn="0" w:noHBand="0" w:noVBand="0"/>
      </w:tblPr>
      <w:tblGrid>
        <w:gridCol w:w="2775"/>
        <w:gridCol w:w="3201"/>
        <w:gridCol w:w="2700"/>
      </w:tblGrid>
      <w:tr w:rsidR="00A36916" w:rsidRPr="00D512AA" w14:paraId="2E3E15EF" w14:textId="6CB1215A" w:rsidTr="00644B8E">
        <w:trPr>
          <w:tblHeader/>
        </w:trPr>
        <w:tc>
          <w:tcPr>
            <w:tcW w:w="2775" w:type="dxa"/>
          </w:tcPr>
          <w:p w14:paraId="0044949B" w14:textId="77777777" w:rsidR="00A36916" w:rsidRPr="00D512AA" w:rsidRDefault="00A36916" w:rsidP="00950FD1">
            <w:pPr>
              <w:rPr>
                <w:rFonts w:asciiTheme="minorHAnsi" w:hAnsiTheme="minorHAnsi" w:cstheme="minorHAnsi"/>
                <w:sz w:val="22"/>
                <w:szCs w:val="22"/>
              </w:rPr>
            </w:pPr>
            <w:r w:rsidRPr="00D512AA">
              <w:rPr>
                <w:rFonts w:asciiTheme="minorHAnsi" w:hAnsiTheme="minorHAnsi" w:cstheme="minorHAnsi"/>
                <w:sz w:val="22"/>
                <w:szCs w:val="22"/>
              </w:rPr>
              <w:t>Screen</w:t>
            </w:r>
            <w:r w:rsidRPr="00D512AA">
              <w:rPr>
                <w:rFonts w:asciiTheme="minorHAnsi" w:hAnsiTheme="minorHAnsi" w:cs="Angsana New"/>
                <w:sz w:val="22"/>
                <w:szCs w:val="22"/>
                <w:cs/>
                <w:lang w:bidi="th-TH"/>
              </w:rPr>
              <w:t>/</w:t>
            </w:r>
            <w:r w:rsidRPr="00D512AA">
              <w:rPr>
                <w:rFonts w:asciiTheme="minorHAnsi" w:hAnsiTheme="minorHAnsi" w:cstheme="minorHAnsi"/>
                <w:sz w:val="22"/>
                <w:szCs w:val="22"/>
              </w:rPr>
              <w:t>Report Field Name</w:t>
            </w:r>
            <w:r w:rsidRPr="00D512AA">
              <w:rPr>
                <w:rFonts w:asciiTheme="minorHAnsi" w:hAnsiTheme="minorHAnsi" w:cs="Angsana New"/>
                <w:sz w:val="22"/>
                <w:szCs w:val="22"/>
                <w:cs/>
                <w:lang w:bidi="th-TH"/>
              </w:rPr>
              <w:t>/</w:t>
            </w:r>
            <w:r w:rsidRPr="00D512AA">
              <w:rPr>
                <w:rFonts w:asciiTheme="minorHAnsi" w:hAnsiTheme="minorHAnsi" w:cstheme="minorHAnsi"/>
                <w:sz w:val="22"/>
                <w:szCs w:val="22"/>
              </w:rPr>
              <w:t xml:space="preserve">Attributes </w:t>
            </w:r>
            <w:r w:rsidRPr="00D512AA">
              <w:rPr>
                <w:rFonts w:asciiTheme="minorHAnsi" w:hAnsiTheme="minorHAnsi" w:cs="Angsana New"/>
                <w:sz w:val="22"/>
                <w:szCs w:val="22"/>
                <w:cs/>
                <w:lang w:bidi="th-TH"/>
              </w:rPr>
              <w:t>(</w:t>
            </w:r>
            <w:r w:rsidRPr="00D512AA">
              <w:rPr>
                <w:rFonts w:asciiTheme="minorHAnsi" w:hAnsiTheme="minorHAnsi" w:cstheme="minorHAnsi"/>
                <w:sz w:val="22"/>
                <w:szCs w:val="22"/>
              </w:rPr>
              <w:t>AS400</w:t>
            </w:r>
            <w:r w:rsidRPr="00D512AA">
              <w:rPr>
                <w:rFonts w:asciiTheme="minorHAnsi" w:hAnsiTheme="minorHAnsi" w:cs="Angsana New"/>
                <w:sz w:val="22"/>
                <w:szCs w:val="22"/>
                <w:cs/>
                <w:lang w:bidi="th-TH"/>
              </w:rPr>
              <w:t>)</w:t>
            </w:r>
          </w:p>
        </w:tc>
        <w:tc>
          <w:tcPr>
            <w:tcW w:w="3201" w:type="dxa"/>
          </w:tcPr>
          <w:p w14:paraId="6205ABB7" w14:textId="77777777" w:rsidR="00A36916" w:rsidRPr="00D512AA" w:rsidRDefault="00A36916" w:rsidP="00950FD1">
            <w:pPr>
              <w:rPr>
                <w:rFonts w:asciiTheme="minorHAnsi" w:hAnsiTheme="minorHAnsi" w:cstheme="minorHAnsi"/>
                <w:sz w:val="22"/>
                <w:szCs w:val="22"/>
              </w:rPr>
            </w:pPr>
            <w:r w:rsidRPr="00D512AA">
              <w:rPr>
                <w:rFonts w:asciiTheme="minorHAnsi" w:hAnsiTheme="minorHAnsi" w:cstheme="minorHAnsi"/>
                <w:sz w:val="22"/>
                <w:szCs w:val="22"/>
              </w:rPr>
              <w:t xml:space="preserve">Sample Data </w:t>
            </w:r>
            <w:r w:rsidRPr="00D512AA">
              <w:rPr>
                <w:rFonts w:asciiTheme="minorHAnsi" w:hAnsiTheme="minorHAnsi" w:cs="Angsana New"/>
                <w:sz w:val="22"/>
                <w:szCs w:val="22"/>
                <w:cs/>
                <w:lang w:bidi="th-TH"/>
              </w:rPr>
              <w:t>(</w:t>
            </w:r>
            <w:r w:rsidRPr="00D512AA">
              <w:rPr>
                <w:rFonts w:asciiTheme="minorHAnsi" w:hAnsiTheme="minorHAnsi" w:cstheme="minorHAnsi"/>
                <w:sz w:val="22"/>
                <w:szCs w:val="22"/>
              </w:rPr>
              <w:t>AS400</w:t>
            </w:r>
            <w:r w:rsidRPr="00D512AA">
              <w:rPr>
                <w:rFonts w:asciiTheme="minorHAnsi" w:hAnsiTheme="minorHAnsi" w:cs="Angsana New"/>
                <w:sz w:val="22"/>
                <w:szCs w:val="22"/>
                <w:cs/>
                <w:lang w:bidi="th-TH"/>
              </w:rPr>
              <w:t>)</w:t>
            </w:r>
          </w:p>
        </w:tc>
        <w:tc>
          <w:tcPr>
            <w:tcW w:w="2700" w:type="dxa"/>
          </w:tcPr>
          <w:p w14:paraId="62595E19" w14:textId="7DC21A13" w:rsidR="00A36916" w:rsidRPr="00D512AA" w:rsidRDefault="00A36916" w:rsidP="00950FD1">
            <w:pPr>
              <w:rPr>
                <w:rFonts w:asciiTheme="minorHAnsi" w:hAnsiTheme="minorHAnsi" w:cstheme="minorHAnsi"/>
                <w:sz w:val="22"/>
                <w:szCs w:val="22"/>
              </w:rPr>
            </w:pPr>
            <w:r w:rsidRPr="00D512AA">
              <w:rPr>
                <w:rFonts w:asciiTheme="minorHAnsi" w:hAnsiTheme="minorHAnsi" w:cstheme="minorHAnsi"/>
                <w:sz w:val="22"/>
                <w:szCs w:val="22"/>
              </w:rPr>
              <w:t>Source</w:t>
            </w:r>
            <w:r w:rsidRPr="00D512AA">
              <w:rPr>
                <w:rFonts w:asciiTheme="minorHAnsi" w:hAnsiTheme="minorHAnsi" w:cs="Angsana New"/>
                <w:sz w:val="22"/>
                <w:szCs w:val="22"/>
                <w:cs/>
                <w:lang w:bidi="th-TH"/>
              </w:rPr>
              <w:t>/</w:t>
            </w:r>
            <w:r w:rsidRPr="00D512AA">
              <w:rPr>
                <w:rFonts w:asciiTheme="minorHAnsi" w:hAnsiTheme="minorHAnsi" w:cstheme="minorHAnsi"/>
                <w:sz w:val="22"/>
                <w:szCs w:val="22"/>
              </w:rPr>
              <w:t>Validations</w:t>
            </w:r>
          </w:p>
        </w:tc>
      </w:tr>
      <w:tr w:rsidR="00FA37D3" w:rsidRPr="00D512AA" w14:paraId="73F283C6" w14:textId="77777777" w:rsidTr="00644B8E">
        <w:trPr>
          <w:ins w:id="687" w:author="Uraluk Pansuwan" w:date="2023-07-31T15:16:00Z"/>
        </w:trPr>
        <w:tc>
          <w:tcPr>
            <w:tcW w:w="2775" w:type="dxa"/>
          </w:tcPr>
          <w:p w14:paraId="139BFB17" w14:textId="77777777" w:rsidR="00FA37D3" w:rsidRDefault="00FA37D3" w:rsidP="00FA37D3">
            <w:pPr>
              <w:rPr>
                <w:ins w:id="688" w:author="Uraluk Pansuwan" w:date="2023-07-31T15:17:00Z"/>
                <w:rFonts w:ascii="Calibri" w:hAnsi="Calibri" w:cs="Calibri"/>
                <w:b/>
                <w:bCs/>
                <w:color w:val="000000"/>
                <w:sz w:val="22"/>
                <w:szCs w:val="22"/>
              </w:rPr>
            </w:pPr>
            <w:ins w:id="689" w:author="Uraluk Pansuwan" w:date="2023-07-31T15:17:00Z">
              <w:r w:rsidRPr="00B06B18">
                <w:rPr>
                  <w:rFonts w:ascii="Calibri" w:hAnsi="Calibri" w:cs="Calibri"/>
                  <w:b/>
                  <w:bCs/>
                  <w:color w:val="000000"/>
                  <w:sz w:val="22"/>
                  <w:szCs w:val="22"/>
                </w:rPr>
                <w:t>Header</w:t>
              </w:r>
            </w:ins>
          </w:p>
          <w:p w14:paraId="5750E475" w14:textId="77777777" w:rsidR="00FA37D3" w:rsidRPr="00D512AA" w:rsidRDefault="00FA37D3" w:rsidP="00FA37D3">
            <w:pPr>
              <w:rPr>
                <w:ins w:id="690" w:author="Uraluk Pansuwan" w:date="2023-07-31T15:16:00Z"/>
                <w:rFonts w:asciiTheme="minorHAnsi" w:hAnsiTheme="minorHAnsi" w:cstheme="minorHAnsi"/>
                <w:sz w:val="22"/>
                <w:szCs w:val="22"/>
              </w:rPr>
            </w:pPr>
          </w:p>
        </w:tc>
        <w:tc>
          <w:tcPr>
            <w:tcW w:w="3201" w:type="dxa"/>
          </w:tcPr>
          <w:p w14:paraId="55592E40" w14:textId="77777777" w:rsidR="00FA37D3" w:rsidRDefault="00FA37D3" w:rsidP="00FA37D3">
            <w:pPr>
              <w:rPr>
                <w:ins w:id="691" w:author="Uraluk Pansuwan" w:date="2023-07-31T15:16:00Z"/>
                <w:rFonts w:ascii="Calibri" w:hAnsi="Calibri" w:cs="Calibri"/>
                <w:color w:val="000000"/>
                <w:sz w:val="22"/>
                <w:szCs w:val="22"/>
              </w:rPr>
            </w:pPr>
          </w:p>
        </w:tc>
        <w:tc>
          <w:tcPr>
            <w:tcW w:w="2700" w:type="dxa"/>
          </w:tcPr>
          <w:p w14:paraId="59502D9B" w14:textId="77777777" w:rsidR="00FA37D3" w:rsidRDefault="00FA37D3" w:rsidP="00FA37D3">
            <w:pPr>
              <w:rPr>
                <w:ins w:id="692" w:author="Uraluk Pansuwan" w:date="2023-07-31T15:16:00Z"/>
                <w:rFonts w:ascii="Calibri" w:hAnsi="Calibri" w:cs="Calibri"/>
                <w:color w:val="000000"/>
                <w:sz w:val="22"/>
                <w:szCs w:val="22"/>
              </w:rPr>
            </w:pPr>
          </w:p>
        </w:tc>
      </w:tr>
      <w:tr w:rsidR="00FA37D3" w:rsidRPr="00D512AA" w14:paraId="61FFDA60" w14:textId="77777777" w:rsidTr="00644B8E">
        <w:trPr>
          <w:ins w:id="693" w:author="Uraluk Pansuwan" w:date="2023-07-31T15:16:00Z"/>
        </w:trPr>
        <w:tc>
          <w:tcPr>
            <w:tcW w:w="2775" w:type="dxa"/>
          </w:tcPr>
          <w:p w14:paraId="6CA7C628" w14:textId="61FC616B" w:rsidR="00FA37D3" w:rsidRPr="00D512AA" w:rsidRDefault="00FA37D3" w:rsidP="00FA37D3">
            <w:pPr>
              <w:rPr>
                <w:ins w:id="694" w:author="Uraluk Pansuwan" w:date="2023-07-31T15:16:00Z"/>
                <w:rFonts w:asciiTheme="minorHAnsi" w:hAnsiTheme="minorHAnsi" w:cstheme="minorHAnsi"/>
                <w:sz w:val="22"/>
                <w:szCs w:val="22"/>
              </w:rPr>
            </w:pPr>
            <w:ins w:id="695" w:author="Uraluk Pansuwan" w:date="2023-07-31T15:17:00Z">
              <w:r>
                <w:rPr>
                  <w:rFonts w:ascii="Calibri" w:hAnsi="Calibri" w:cs="Calibri"/>
                  <w:color w:val="000000"/>
                  <w:sz w:val="22"/>
                  <w:szCs w:val="22"/>
                </w:rPr>
                <w:t>Report Title</w:t>
              </w:r>
            </w:ins>
          </w:p>
        </w:tc>
        <w:tc>
          <w:tcPr>
            <w:tcW w:w="3201" w:type="dxa"/>
          </w:tcPr>
          <w:p w14:paraId="7B69D6ED" w14:textId="2A322B53" w:rsidR="00FA37D3" w:rsidRDefault="00FA37D3" w:rsidP="00FA37D3">
            <w:pPr>
              <w:rPr>
                <w:ins w:id="696" w:author="Uraluk Pansuwan" w:date="2023-07-31T15:16:00Z"/>
                <w:rFonts w:ascii="Calibri" w:hAnsi="Calibri" w:cs="Calibri"/>
                <w:color w:val="000000"/>
                <w:sz w:val="22"/>
                <w:szCs w:val="22"/>
              </w:rPr>
            </w:pPr>
            <w:ins w:id="697" w:author="Uraluk Pansuwan" w:date="2023-07-31T15:17:00Z">
              <w:r>
                <w:rPr>
                  <w:rFonts w:ascii="Calibri" w:hAnsi="Calibri" w:cs="Calibri"/>
                  <w:color w:val="000000"/>
                  <w:sz w:val="22"/>
                  <w:szCs w:val="22"/>
                </w:rPr>
                <w:t>Credit Limit Management Record</w:t>
              </w:r>
            </w:ins>
          </w:p>
        </w:tc>
        <w:tc>
          <w:tcPr>
            <w:tcW w:w="2700" w:type="dxa"/>
          </w:tcPr>
          <w:p w14:paraId="26673F9B" w14:textId="77777777" w:rsidR="00FA37D3" w:rsidRDefault="00FA37D3" w:rsidP="00FA37D3">
            <w:pPr>
              <w:rPr>
                <w:ins w:id="698" w:author="Uraluk Pansuwan" w:date="2023-07-31T15:16:00Z"/>
                <w:rFonts w:ascii="Calibri" w:hAnsi="Calibri" w:cs="Calibri"/>
                <w:color w:val="000000"/>
                <w:sz w:val="22"/>
                <w:szCs w:val="22"/>
              </w:rPr>
            </w:pPr>
          </w:p>
        </w:tc>
      </w:tr>
      <w:tr w:rsidR="00FA37D3" w:rsidRPr="00D512AA" w14:paraId="72B0CB0C" w14:textId="77777777" w:rsidTr="00644B8E">
        <w:trPr>
          <w:ins w:id="699" w:author="Uraluk Pansuwan" w:date="2023-07-31T15:16:00Z"/>
        </w:trPr>
        <w:tc>
          <w:tcPr>
            <w:tcW w:w="2775" w:type="dxa"/>
          </w:tcPr>
          <w:p w14:paraId="353A5107" w14:textId="61B4E6BE" w:rsidR="00FA37D3" w:rsidRPr="00D512AA" w:rsidRDefault="00FA37D3" w:rsidP="00FA37D3">
            <w:pPr>
              <w:rPr>
                <w:ins w:id="700" w:author="Uraluk Pansuwan" w:date="2023-07-31T15:16:00Z"/>
                <w:rFonts w:asciiTheme="minorHAnsi" w:hAnsiTheme="minorHAnsi" w:cstheme="minorHAnsi"/>
                <w:sz w:val="22"/>
                <w:szCs w:val="22"/>
              </w:rPr>
            </w:pPr>
            <w:ins w:id="701" w:author="Uraluk Pansuwan" w:date="2023-07-31T15:17:00Z">
              <w:r>
                <w:rPr>
                  <w:rFonts w:ascii="Calibri" w:hAnsi="Calibri" w:cs="Calibri"/>
                  <w:color w:val="000000"/>
                  <w:sz w:val="22"/>
                  <w:szCs w:val="22"/>
                </w:rPr>
                <w:t>Branch</w:t>
              </w:r>
            </w:ins>
          </w:p>
        </w:tc>
        <w:tc>
          <w:tcPr>
            <w:tcW w:w="3201" w:type="dxa"/>
          </w:tcPr>
          <w:p w14:paraId="19434F1D" w14:textId="77777777" w:rsidR="00FA37D3" w:rsidRDefault="00FA37D3" w:rsidP="00FA37D3">
            <w:pPr>
              <w:rPr>
                <w:ins w:id="702" w:author="Uraluk Pansuwan" w:date="2023-07-31T15:16:00Z"/>
                <w:rFonts w:ascii="Calibri" w:hAnsi="Calibri" w:cs="Calibri"/>
                <w:color w:val="000000"/>
                <w:sz w:val="22"/>
                <w:szCs w:val="22"/>
              </w:rPr>
            </w:pPr>
          </w:p>
        </w:tc>
        <w:tc>
          <w:tcPr>
            <w:tcW w:w="2700" w:type="dxa"/>
          </w:tcPr>
          <w:p w14:paraId="463ECFA5" w14:textId="77777777" w:rsidR="00FA37D3" w:rsidRDefault="00FA37D3" w:rsidP="00FA37D3">
            <w:pPr>
              <w:rPr>
                <w:ins w:id="703" w:author="Uraluk Pansuwan" w:date="2023-07-31T15:16:00Z"/>
                <w:rFonts w:ascii="Calibri" w:hAnsi="Calibri" w:cs="Calibri"/>
                <w:color w:val="000000"/>
                <w:sz w:val="22"/>
                <w:szCs w:val="22"/>
              </w:rPr>
            </w:pPr>
          </w:p>
        </w:tc>
      </w:tr>
      <w:tr w:rsidR="00FA37D3" w:rsidRPr="00D512AA" w14:paraId="3AABF756" w14:textId="77777777" w:rsidTr="00644B8E">
        <w:trPr>
          <w:ins w:id="704" w:author="Uraluk Pansuwan" w:date="2023-07-31T15:16:00Z"/>
        </w:trPr>
        <w:tc>
          <w:tcPr>
            <w:tcW w:w="2775" w:type="dxa"/>
          </w:tcPr>
          <w:p w14:paraId="47B76DE7" w14:textId="7404EDD2" w:rsidR="00FA37D3" w:rsidRPr="00D512AA" w:rsidRDefault="00FA37D3" w:rsidP="00FA37D3">
            <w:pPr>
              <w:rPr>
                <w:ins w:id="705" w:author="Uraluk Pansuwan" w:date="2023-07-31T15:16:00Z"/>
                <w:rFonts w:asciiTheme="minorHAnsi" w:hAnsiTheme="minorHAnsi" w:cstheme="minorHAnsi"/>
                <w:sz w:val="22"/>
                <w:szCs w:val="22"/>
              </w:rPr>
            </w:pPr>
            <w:ins w:id="706" w:author="Uraluk Pansuwan" w:date="2023-07-31T15:17:00Z">
              <w:r>
                <w:rPr>
                  <w:rFonts w:ascii="Calibri" w:hAnsi="Calibri" w:cs="Calibri"/>
                  <w:color w:val="000000"/>
                  <w:sz w:val="22"/>
                  <w:szCs w:val="22"/>
                </w:rPr>
                <w:t>System Date</w:t>
              </w:r>
            </w:ins>
          </w:p>
        </w:tc>
        <w:tc>
          <w:tcPr>
            <w:tcW w:w="3201" w:type="dxa"/>
          </w:tcPr>
          <w:p w14:paraId="63001207" w14:textId="77777777" w:rsidR="00FA37D3" w:rsidRDefault="00FA37D3" w:rsidP="00FA37D3">
            <w:pPr>
              <w:rPr>
                <w:ins w:id="707" w:author="Uraluk Pansuwan" w:date="2023-07-31T15:16:00Z"/>
                <w:rFonts w:ascii="Calibri" w:hAnsi="Calibri" w:cs="Calibri"/>
                <w:color w:val="000000"/>
                <w:sz w:val="22"/>
                <w:szCs w:val="22"/>
              </w:rPr>
            </w:pPr>
          </w:p>
        </w:tc>
        <w:tc>
          <w:tcPr>
            <w:tcW w:w="2700" w:type="dxa"/>
          </w:tcPr>
          <w:p w14:paraId="14C091F4" w14:textId="77777777" w:rsidR="00FA37D3" w:rsidRDefault="00FA37D3" w:rsidP="00FA37D3">
            <w:pPr>
              <w:rPr>
                <w:ins w:id="708" w:author="Uraluk Pansuwan" w:date="2023-07-31T15:16:00Z"/>
                <w:rFonts w:ascii="Calibri" w:hAnsi="Calibri" w:cs="Calibri"/>
                <w:color w:val="000000"/>
                <w:sz w:val="22"/>
                <w:szCs w:val="22"/>
              </w:rPr>
            </w:pPr>
          </w:p>
        </w:tc>
      </w:tr>
      <w:tr w:rsidR="00FA37D3" w:rsidRPr="00D512AA" w14:paraId="6C88477B" w14:textId="77777777" w:rsidTr="00644B8E">
        <w:trPr>
          <w:ins w:id="709" w:author="Uraluk Pansuwan" w:date="2023-07-31T15:16:00Z"/>
        </w:trPr>
        <w:tc>
          <w:tcPr>
            <w:tcW w:w="2775" w:type="dxa"/>
          </w:tcPr>
          <w:p w14:paraId="5D9D0DD1" w14:textId="7C249995" w:rsidR="00FA37D3" w:rsidRPr="00D512AA" w:rsidRDefault="00FA37D3" w:rsidP="00FA37D3">
            <w:pPr>
              <w:rPr>
                <w:ins w:id="710" w:author="Uraluk Pansuwan" w:date="2023-07-31T15:16:00Z"/>
                <w:rFonts w:asciiTheme="minorHAnsi" w:hAnsiTheme="minorHAnsi" w:cstheme="minorHAnsi"/>
                <w:sz w:val="22"/>
                <w:szCs w:val="22"/>
              </w:rPr>
            </w:pPr>
            <w:ins w:id="711" w:author="Uraluk Pansuwan" w:date="2023-07-31T15:17:00Z">
              <w:r>
                <w:rPr>
                  <w:rFonts w:ascii="Calibri" w:hAnsi="Calibri" w:cs="Calibri"/>
                  <w:color w:val="000000"/>
                  <w:sz w:val="22"/>
                  <w:szCs w:val="22"/>
                </w:rPr>
                <w:t>Proposed to : Relationship Manager</w:t>
              </w:r>
            </w:ins>
          </w:p>
        </w:tc>
        <w:tc>
          <w:tcPr>
            <w:tcW w:w="3201" w:type="dxa"/>
          </w:tcPr>
          <w:p w14:paraId="6D27E703" w14:textId="77777777" w:rsidR="00FA37D3" w:rsidRDefault="00FA37D3" w:rsidP="00FA37D3">
            <w:pPr>
              <w:rPr>
                <w:ins w:id="712" w:author="Uraluk Pansuwan" w:date="2023-07-31T15:16:00Z"/>
                <w:rFonts w:ascii="Calibri" w:hAnsi="Calibri" w:cs="Calibri"/>
                <w:color w:val="000000"/>
                <w:sz w:val="22"/>
                <w:szCs w:val="22"/>
              </w:rPr>
            </w:pPr>
          </w:p>
        </w:tc>
        <w:tc>
          <w:tcPr>
            <w:tcW w:w="2700" w:type="dxa"/>
          </w:tcPr>
          <w:p w14:paraId="2ED640FF" w14:textId="77777777" w:rsidR="00FA37D3" w:rsidRDefault="00FA37D3" w:rsidP="00FA37D3">
            <w:pPr>
              <w:rPr>
                <w:ins w:id="713" w:author="Uraluk Pansuwan" w:date="2023-07-31T15:16:00Z"/>
                <w:rFonts w:ascii="Calibri" w:hAnsi="Calibri" w:cs="Calibri"/>
                <w:color w:val="000000"/>
                <w:sz w:val="22"/>
                <w:szCs w:val="22"/>
              </w:rPr>
            </w:pPr>
          </w:p>
        </w:tc>
      </w:tr>
      <w:tr w:rsidR="00FA37D3" w:rsidRPr="00D512AA" w14:paraId="6F46EEBF" w14:textId="77777777" w:rsidTr="00644B8E">
        <w:trPr>
          <w:ins w:id="714" w:author="Uraluk Pansuwan" w:date="2023-07-31T15:16:00Z"/>
        </w:trPr>
        <w:tc>
          <w:tcPr>
            <w:tcW w:w="2775" w:type="dxa"/>
          </w:tcPr>
          <w:p w14:paraId="1166F7F4" w14:textId="2324D28E" w:rsidR="00FA37D3" w:rsidRPr="00D512AA" w:rsidRDefault="00FA37D3" w:rsidP="00FA37D3">
            <w:pPr>
              <w:rPr>
                <w:ins w:id="715" w:author="Uraluk Pansuwan" w:date="2023-07-31T15:16:00Z"/>
                <w:rFonts w:asciiTheme="minorHAnsi" w:hAnsiTheme="minorHAnsi" w:cstheme="minorHAnsi"/>
                <w:sz w:val="22"/>
                <w:szCs w:val="22"/>
              </w:rPr>
            </w:pPr>
            <w:ins w:id="716" w:author="Uraluk Pansuwan" w:date="2023-07-31T15:17:00Z">
              <w:r>
                <w:rPr>
                  <w:rFonts w:ascii="Calibri" w:hAnsi="Calibri" w:cs="Calibri"/>
                  <w:color w:val="000000"/>
                  <w:sz w:val="22"/>
                  <w:szCs w:val="22"/>
                </w:rPr>
                <w:t>Action :</w:t>
              </w:r>
            </w:ins>
          </w:p>
        </w:tc>
        <w:tc>
          <w:tcPr>
            <w:tcW w:w="3201" w:type="dxa"/>
          </w:tcPr>
          <w:p w14:paraId="36431166" w14:textId="6C926BE4" w:rsidR="00FA37D3" w:rsidRDefault="00FA37D3" w:rsidP="00FA37D3">
            <w:pPr>
              <w:rPr>
                <w:ins w:id="717" w:author="Uraluk Pansuwan" w:date="2023-07-31T15:16:00Z"/>
                <w:rFonts w:ascii="Calibri" w:hAnsi="Calibri" w:cs="Calibri"/>
                <w:color w:val="000000"/>
                <w:sz w:val="22"/>
                <w:szCs w:val="22"/>
              </w:rPr>
            </w:pPr>
            <w:ins w:id="718" w:author="Uraluk Pansuwan" w:date="2023-07-31T15:17:00Z">
              <w:r>
                <w:rPr>
                  <w:rFonts w:ascii="Calibri" w:hAnsi="Calibri" w:cs="Calibri"/>
                  <w:color w:val="000000"/>
                  <w:sz w:val="22"/>
                  <w:szCs w:val="22"/>
                </w:rPr>
                <w:t>Change Condition</w:t>
              </w:r>
            </w:ins>
          </w:p>
        </w:tc>
        <w:tc>
          <w:tcPr>
            <w:tcW w:w="2700" w:type="dxa"/>
          </w:tcPr>
          <w:p w14:paraId="45FF5404" w14:textId="77777777" w:rsidR="00FA37D3" w:rsidRDefault="00FA37D3" w:rsidP="00FA37D3">
            <w:pPr>
              <w:rPr>
                <w:ins w:id="719" w:author="Uraluk Pansuwan" w:date="2023-07-31T15:16:00Z"/>
                <w:rFonts w:ascii="Calibri" w:hAnsi="Calibri" w:cs="Calibri"/>
                <w:color w:val="000000"/>
                <w:sz w:val="22"/>
                <w:szCs w:val="22"/>
              </w:rPr>
            </w:pPr>
          </w:p>
        </w:tc>
      </w:tr>
      <w:tr w:rsidR="00FA37D3" w:rsidRPr="00D512AA" w14:paraId="23303ABB" w14:textId="77777777" w:rsidTr="00644B8E">
        <w:trPr>
          <w:ins w:id="720" w:author="Uraluk Pansuwan" w:date="2023-07-31T15:16:00Z"/>
        </w:trPr>
        <w:tc>
          <w:tcPr>
            <w:tcW w:w="2775" w:type="dxa"/>
          </w:tcPr>
          <w:p w14:paraId="2A037804" w14:textId="79E3A2B8" w:rsidR="00FA37D3" w:rsidRPr="00D512AA" w:rsidRDefault="00FA37D3" w:rsidP="00FA37D3">
            <w:pPr>
              <w:rPr>
                <w:ins w:id="721" w:author="Uraluk Pansuwan" w:date="2023-07-31T15:16:00Z"/>
                <w:rFonts w:asciiTheme="minorHAnsi" w:hAnsiTheme="minorHAnsi" w:cstheme="minorHAnsi"/>
                <w:sz w:val="22"/>
                <w:szCs w:val="22"/>
              </w:rPr>
            </w:pPr>
            <w:ins w:id="722" w:author="Uraluk Pansuwan" w:date="2023-07-31T15:17:00Z">
              <w:r>
                <w:rPr>
                  <w:rFonts w:ascii="Calibri" w:hAnsi="Calibri" w:cs="Calibri"/>
                  <w:color w:val="000000"/>
                  <w:sz w:val="22"/>
                  <w:szCs w:val="22"/>
                </w:rPr>
                <w:t>Page</w:t>
              </w:r>
            </w:ins>
          </w:p>
        </w:tc>
        <w:tc>
          <w:tcPr>
            <w:tcW w:w="3201" w:type="dxa"/>
          </w:tcPr>
          <w:p w14:paraId="621FEDD8" w14:textId="77777777" w:rsidR="00FA37D3" w:rsidRDefault="00FA37D3" w:rsidP="00FA37D3">
            <w:pPr>
              <w:rPr>
                <w:ins w:id="723" w:author="Uraluk Pansuwan" w:date="2023-07-31T15:16:00Z"/>
                <w:rFonts w:ascii="Calibri" w:hAnsi="Calibri" w:cs="Calibri"/>
                <w:color w:val="000000"/>
                <w:sz w:val="22"/>
                <w:szCs w:val="22"/>
              </w:rPr>
            </w:pPr>
          </w:p>
        </w:tc>
        <w:tc>
          <w:tcPr>
            <w:tcW w:w="2700" w:type="dxa"/>
          </w:tcPr>
          <w:p w14:paraId="7DF460BD" w14:textId="77777777" w:rsidR="00FA37D3" w:rsidRDefault="00FA37D3" w:rsidP="00FA37D3">
            <w:pPr>
              <w:rPr>
                <w:ins w:id="724" w:author="Uraluk Pansuwan" w:date="2023-07-31T15:16:00Z"/>
                <w:rFonts w:ascii="Calibri" w:hAnsi="Calibri" w:cs="Calibri"/>
                <w:color w:val="000000"/>
                <w:sz w:val="22"/>
                <w:szCs w:val="22"/>
              </w:rPr>
            </w:pPr>
          </w:p>
        </w:tc>
      </w:tr>
      <w:tr w:rsidR="00FA37D3" w:rsidRPr="00D512AA" w14:paraId="39875955" w14:textId="77777777" w:rsidTr="00644B8E">
        <w:trPr>
          <w:ins w:id="725" w:author="Uraluk Pansuwan" w:date="2023-07-31T15:16:00Z"/>
        </w:trPr>
        <w:tc>
          <w:tcPr>
            <w:tcW w:w="2775" w:type="dxa"/>
          </w:tcPr>
          <w:p w14:paraId="793D15DD" w14:textId="2CE65E83" w:rsidR="00FA37D3" w:rsidRPr="00D512AA" w:rsidRDefault="00FA37D3" w:rsidP="00FA37D3">
            <w:pPr>
              <w:rPr>
                <w:ins w:id="726" w:author="Uraluk Pansuwan" w:date="2023-07-31T15:16:00Z"/>
                <w:rFonts w:asciiTheme="minorHAnsi" w:hAnsiTheme="minorHAnsi" w:cstheme="minorHAnsi"/>
                <w:sz w:val="22"/>
                <w:szCs w:val="22"/>
              </w:rPr>
            </w:pPr>
            <w:ins w:id="727" w:author="Uraluk Pansuwan" w:date="2023-07-31T15:17:00Z">
              <w:r w:rsidRPr="00B06B18">
                <w:rPr>
                  <w:rFonts w:ascii="Calibri" w:hAnsi="Calibri" w:cs="Calibri"/>
                  <w:b/>
                  <w:bCs/>
                  <w:color w:val="000000"/>
                  <w:sz w:val="22"/>
                  <w:szCs w:val="22"/>
                </w:rPr>
                <w:t>Details</w:t>
              </w:r>
            </w:ins>
          </w:p>
        </w:tc>
        <w:tc>
          <w:tcPr>
            <w:tcW w:w="3201" w:type="dxa"/>
          </w:tcPr>
          <w:p w14:paraId="377CC8C8" w14:textId="77777777" w:rsidR="00FA37D3" w:rsidRDefault="00FA37D3" w:rsidP="00FA37D3">
            <w:pPr>
              <w:rPr>
                <w:ins w:id="728" w:author="Uraluk Pansuwan" w:date="2023-07-31T15:16:00Z"/>
                <w:rFonts w:ascii="Calibri" w:hAnsi="Calibri" w:cs="Calibri"/>
                <w:color w:val="000000"/>
                <w:sz w:val="22"/>
                <w:szCs w:val="22"/>
              </w:rPr>
            </w:pPr>
          </w:p>
        </w:tc>
        <w:tc>
          <w:tcPr>
            <w:tcW w:w="2700" w:type="dxa"/>
          </w:tcPr>
          <w:p w14:paraId="492F601F" w14:textId="77777777" w:rsidR="00FA37D3" w:rsidRDefault="00FA37D3" w:rsidP="00FA37D3">
            <w:pPr>
              <w:rPr>
                <w:ins w:id="729" w:author="Uraluk Pansuwan" w:date="2023-07-31T15:16:00Z"/>
                <w:rFonts w:ascii="Calibri" w:hAnsi="Calibri" w:cs="Calibri"/>
                <w:color w:val="000000"/>
                <w:sz w:val="22"/>
                <w:szCs w:val="22"/>
              </w:rPr>
            </w:pPr>
          </w:p>
        </w:tc>
      </w:tr>
      <w:tr w:rsidR="00A36916" w:rsidRPr="00D512AA" w14:paraId="4881582A" w14:textId="197BCE36" w:rsidTr="00644B8E">
        <w:tc>
          <w:tcPr>
            <w:tcW w:w="2775" w:type="dxa"/>
          </w:tcPr>
          <w:p w14:paraId="1EDC4346" w14:textId="77777777" w:rsidR="00A36916" w:rsidRPr="00D512AA" w:rsidRDefault="00A36916"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Transaction Code</w:t>
            </w:r>
          </w:p>
        </w:tc>
        <w:tc>
          <w:tcPr>
            <w:tcW w:w="3201" w:type="dxa"/>
          </w:tcPr>
          <w:p w14:paraId="3BB02399" w14:textId="1E15BD04" w:rsidR="00A36916" w:rsidRPr="00587F2D" w:rsidRDefault="00A36916" w:rsidP="00950FD1">
            <w:pPr>
              <w:rPr>
                <w:rFonts w:ascii="Calibri" w:hAnsi="Calibri" w:cs="Calibri"/>
                <w:noProof w:val="0"/>
                <w:color w:val="000000"/>
                <w:sz w:val="22"/>
                <w:szCs w:val="22"/>
              </w:rPr>
            </w:pPr>
            <w:r>
              <w:rPr>
                <w:rFonts w:ascii="Calibri" w:hAnsi="Calibri" w:cs="Calibri"/>
                <w:color w:val="000000"/>
                <w:sz w:val="22"/>
                <w:szCs w:val="22"/>
              </w:rPr>
              <w:t>Change Condition</w:t>
            </w:r>
          </w:p>
        </w:tc>
        <w:tc>
          <w:tcPr>
            <w:tcW w:w="2700" w:type="dxa"/>
          </w:tcPr>
          <w:p w14:paraId="3DA29B06" w14:textId="77777777" w:rsidR="00A36916" w:rsidRDefault="00A36916" w:rsidP="00950FD1">
            <w:pPr>
              <w:rPr>
                <w:rFonts w:ascii="Calibri" w:hAnsi="Calibri" w:cs="Calibri"/>
                <w:color w:val="000000"/>
                <w:sz w:val="22"/>
                <w:szCs w:val="22"/>
              </w:rPr>
            </w:pPr>
          </w:p>
        </w:tc>
      </w:tr>
      <w:tr w:rsidR="00A36916" w:rsidRPr="00D512AA" w14:paraId="1624AC75" w14:textId="222211DE" w:rsidTr="00644B8E">
        <w:tc>
          <w:tcPr>
            <w:tcW w:w="2775" w:type="dxa"/>
          </w:tcPr>
          <w:p w14:paraId="25200C51" w14:textId="77777777" w:rsidR="00A36916" w:rsidRPr="00D512AA" w:rsidRDefault="00A36916"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Limit ID</w:t>
            </w:r>
          </w:p>
        </w:tc>
        <w:tc>
          <w:tcPr>
            <w:tcW w:w="3201" w:type="dxa"/>
          </w:tcPr>
          <w:p w14:paraId="669132FE" w14:textId="75E645EE" w:rsidR="00A36916" w:rsidRPr="00587F2D" w:rsidRDefault="00A36916" w:rsidP="00950FD1">
            <w:pPr>
              <w:rPr>
                <w:rFonts w:ascii="Calibri" w:hAnsi="Calibri" w:cs="Calibri"/>
                <w:noProof w:val="0"/>
                <w:color w:val="000000"/>
                <w:sz w:val="22"/>
                <w:szCs w:val="22"/>
              </w:rPr>
            </w:pPr>
            <w:r>
              <w:rPr>
                <w:rFonts w:ascii="Calibri" w:hAnsi="Calibri" w:cs="Calibri"/>
                <w:color w:val="000000"/>
                <w:sz w:val="22"/>
                <w:szCs w:val="22"/>
              </w:rPr>
              <w:t>590015501</w:t>
            </w:r>
          </w:p>
        </w:tc>
        <w:tc>
          <w:tcPr>
            <w:tcW w:w="2700" w:type="dxa"/>
          </w:tcPr>
          <w:p w14:paraId="10143F94" w14:textId="77777777" w:rsidR="00A36916" w:rsidRDefault="00A36916" w:rsidP="00950FD1">
            <w:pPr>
              <w:rPr>
                <w:rFonts w:ascii="Calibri" w:hAnsi="Calibri" w:cs="Calibri"/>
                <w:color w:val="000000"/>
                <w:sz w:val="22"/>
                <w:szCs w:val="22"/>
              </w:rPr>
            </w:pPr>
          </w:p>
        </w:tc>
      </w:tr>
      <w:tr w:rsidR="00D9669E" w:rsidRPr="00D512AA" w14:paraId="6D8E0074" w14:textId="77777777" w:rsidTr="00644B8E">
        <w:trPr>
          <w:ins w:id="730" w:author="Emy Bartolome" w:date="2023-08-03T17:25:00Z"/>
        </w:trPr>
        <w:tc>
          <w:tcPr>
            <w:tcW w:w="2775" w:type="dxa"/>
          </w:tcPr>
          <w:p w14:paraId="56D4ADD6" w14:textId="609766EE" w:rsidR="00D9669E" w:rsidRPr="00D512AA" w:rsidRDefault="00D9669E" w:rsidP="00950FD1">
            <w:pPr>
              <w:rPr>
                <w:ins w:id="731" w:author="Emy Bartolome" w:date="2023-08-03T17:25:00Z"/>
                <w:rFonts w:asciiTheme="minorHAnsi" w:hAnsiTheme="minorHAnsi" w:cstheme="minorHAnsi"/>
                <w:sz w:val="22"/>
                <w:szCs w:val="22"/>
              </w:rPr>
            </w:pPr>
            <w:ins w:id="732" w:author="Emy Bartolome" w:date="2023-08-03T17:25:00Z">
              <w:r>
                <w:rPr>
                  <w:rFonts w:asciiTheme="minorHAnsi" w:hAnsiTheme="minorHAnsi" w:cstheme="minorHAnsi"/>
                  <w:sz w:val="22"/>
                  <w:szCs w:val="22"/>
                </w:rPr>
                <w:t>Loan Account Number</w:t>
              </w:r>
            </w:ins>
          </w:p>
        </w:tc>
        <w:tc>
          <w:tcPr>
            <w:tcW w:w="3201" w:type="dxa"/>
          </w:tcPr>
          <w:p w14:paraId="381DC63B" w14:textId="77777777" w:rsidR="00D9669E" w:rsidRDefault="00D9669E" w:rsidP="00950FD1">
            <w:pPr>
              <w:rPr>
                <w:ins w:id="733" w:author="Emy Bartolome" w:date="2023-08-03T17:25:00Z"/>
                <w:rFonts w:ascii="Calibri" w:hAnsi="Calibri" w:cs="Calibri"/>
                <w:color w:val="000000"/>
                <w:sz w:val="22"/>
                <w:szCs w:val="22"/>
              </w:rPr>
            </w:pPr>
          </w:p>
        </w:tc>
        <w:tc>
          <w:tcPr>
            <w:tcW w:w="2700" w:type="dxa"/>
          </w:tcPr>
          <w:p w14:paraId="694A96F4" w14:textId="77777777" w:rsidR="00D9669E" w:rsidRDefault="00D9669E" w:rsidP="00950FD1">
            <w:pPr>
              <w:rPr>
                <w:ins w:id="734" w:author="Emy Bartolome" w:date="2023-08-03T17:25:00Z"/>
                <w:rFonts w:ascii="Calibri" w:hAnsi="Calibri" w:cs="Calibri"/>
                <w:color w:val="000000"/>
                <w:sz w:val="22"/>
                <w:szCs w:val="22"/>
              </w:rPr>
            </w:pPr>
          </w:p>
        </w:tc>
      </w:tr>
      <w:tr w:rsidR="00F42FAC" w:rsidRPr="00F822B1" w14:paraId="16C9CB5A" w14:textId="77777777" w:rsidTr="00644B8E">
        <w:tc>
          <w:tcPr>
            <w:tcW w:w="2775" w:type="dxa"/>
          </w:tcPr>
          <w:p w14:paraId="49215D02" w14:textId="77777777" w:rsidR="00F42FAC" w:rsidRDefault="00F42FAC" w:rsidP="00F57678">
            <w:pPr>
              <w:rPr>
                <w:rFonts w:ascii="Calibri" w:hAnsi="Calibri" w:cs="Calibri"/>
                <w:color w:val="000000"/>
                <w:sz w:val="22"/>
                <w:szCs w:val="22"/>
              </w:rPr>
            </w:pPr>
            <w:r>
              <w:rPr>
                <w:rFonts w:ascii="Calibri" w:hAnsi="Calibri" w:cs="Calibri"/>
                <w:color w:val="000000"/>
                <w:sz w:val="22"/>
                <w:szCs w:val="22"/>
              </w:rPr>
              <w:lastRenderedPageBreak/>
              <w:t>Facility Verified Y/N</w:t>
            </w:r>
          </w:p>
        </w:tc>
        <w:tc>
          <w:tcPr>
            <w:tcW w:w="3201" w:type="dxa"/>
          </w:tcPr>
          <w:p w14:paraId="1FF9ED52" w14:textId="77777777" w:rsidR="00F42FAC" w:rsidRDefault="00F42FAC" w:rsidP="00F57678">
            <w:pPr>
              <w:rPr>
                <w:rFonts w:ascii="Calibri" w:hAnsi="Calibri" w:cs="Calibri"/>
                <w:color w:val="000000"/>
                <w:sz w:val="22"/>
                <w:szCs w:val="22"/>
              </w:rPr>
            </w:pPr>
          </w:p>
        </w:tc>
        <w:tc>
          <w:tcPr>
            <w:tcW w:w="2700" w:type="dxa"/>
          </w:tcPr>
          <w:p w14:paraId="5212233A" w14:textId="77777777" w:rsidR="00F42FAC" w:rsidRDefault="00F42FAC" w:rsidP="00F57678">
            <w:pPr>
              <w:rPr>
                <w:rFonts w:ascii="Calibri" w:hAnsi="Calibri" w:cs="Calibri"/>
                <w:color w:val="000000"/>
                <w:sz w:val="22"/>
                <w:szCs w:val="22"/>
              </w:rPr>
            </w:pPr>
            <w:r>
              <w:rPr>
                <w:rFonts w:ascii="Calibri" w:hAnsi="Calibri" w:cs="Calibri"/>
                <w:color w:val="000000"/>
                <w:sz w:val="22"/>
                <w:szCs w:val="22"/>
              </w:rPr>
              <w:t>On BPM-approved, this will be N</w:t>
            </w:r>
          </w:p>
          <w:p w14:paraId="1CDE4A01" w14:textId="77777777" w:rsidR="00F42FAC" w:rsidRDefault="00F42FAC" w:rsidP="00F57678">
            <w:pPr>
              <w:rPr>
                <w:rFonts w:ascii="Calibri" w:hAnsi="Calibri" w:cs="Calibri"/>
                <w:color w:val="000000"/>
                <w:sz w:val="22"/>
                <w:szCs w:val="22"/>
              </w:rPr>
            </w:pPr>
            <w:r>
              <w:rPr>
                <w:rFonts w:ascii="Calibri" w:hAnsi="Calibri" w:cs="Calibri"/>
                <w:color w:val="000000"/>
                <w:sz w:val="22"/>
                <w:szCs w:val="22"/>
              </w:rPr>
              <w:t>On Limit approved, this will be Y</w:t>
            </w:r>
          </w:p>
        </w:tc>
      </w:tr>
      <w:tr w:rsidR="00A36916" w:rsidRPr="00D512AA" w14:paraId="2A344EC3" w14:textId="73D7C0A4" w:rsidTr="00644B8E">
        <w:tc>
          <w:tcPr>
            <w:tcW w:w="2775" w:type="dxa"/>
          </w:tcPr>
          <w:p w14:paraId="17F8B62F" w14:textId="77777777" w:rsidR="00A36916" w:rsidRPr="00D512AA" w:rsidRDefault="00A36916"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Customer ID</w:t>
            </w:r>
          </w:p>
        </w:tc>
        <w:tc>
          <w:tcPr>
            <w:tcW w:w="3201" w:type="dxa"/>
          </w:tcPr>
          <w:p w14:paraId="1C9C6293" w14:textId="5F4BB186" w:rsidR="00A36916" w:rsidRPr="00587F2D" w:rsidRDefault="00A36916" w:rsidP="00950FD1">
            <w:pPr>
              <w:rPr>
                <w:rFonts w:ascii="Calibri" w:hAnsi="Calibri" w:cs="Calibri"/>
                <w:noProof w:val="0"/>
                <w:color w:val="000000"/>
                <w:sz w:val="22"/>
                <w:szCs w:val="22"/>
              </w:rPr>
            </w:pPr>
            <w:r>
              <w:rPr>
                <w:rFonts w:ascii="Calibri" w:hAnsi="Calibri" w:cs="Calibri"/>
                <w:color w:val="000000"/>
                <w:sz w:val="22"/>
                <w:szCs w:val="22"/>
              </w:rPr>
              <w:t>0062941</w:t>
            </w:r>
          </w:p>
        </w:tc>
        <w:tc>
          <w:tcPr>
            <w:tcW w:w="2700" w:type="dxa"/>
          </w:tcPr>
          <w:p w14:paraId="37065667" w14:textId="77777777" w:rsidR="00A36916" w:rsidRDefault="00A36916" w:rsidP="00950FD1">
            <w:pPr>
              <w:rPr>
                <w:rFonts w:ascii="Calibri" w:hAnsi="Calibri" w:cs="Calibri"/>
                <w:color w:val="000000"/>
                <w:sz w:val="22"/>
                <w:szCs w:val="22"/>
              </w:rPr>
            </w:pPr>
          </w:p>
        </w:tc>
      </w:tr>
      <w:tr w:rsidR="00A36916" w:rsidRPr="00D512AA" w14:paraId="6F3FB621" w14:textId="092D8CF5" w:rsidTr="00644B8E">
        <w:tc>
          <w:tcPr>
            <w:tcW w:w="2775" w:type="dxa"/>
          </w:tcPr>
          <w:p w14:paraId="33BE569F" w14:textId="77777777" w:rsidR="00A36916" w:rsidRPr="00D512AA" w:rsidRDefault="00A36916"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Customer Thai Name</w:t>
            </w:r>
          </w:p>
        </w:tc>
        <w:tc>
          <w:tcPr>
            <w:tcW w:w="3201" w:type="dxa"/>
          </w:tcPr>
          <w:p w14:paraId="280DEC0D" w14:textId="77777777" w:rsidR="00A36916" w:rsidRPr="00D512AA" w:rsidRDefault="00A36916" w:rsidP="00950FD1">
            <w:pPr>
              <w:rPr>
                <w:rFonts w:asciiTheme="minorHAnsi" w:hAnsiTheme="minorHAnsi" w:cstheme="minorHAnsi"/>
                <w:sz w:val="22"/>
                <w:szCs w:val="22"/>
              </w:rPr>
            </w:pPr>
            <w:r w:rsidRPr="00D512AA">
              <w:rPr>
                <w:rFonts w:asciiTheme="minorHAnsi" w:hAnsiTheme="minorHAnsi" w:cstheme="minorHAnsi"/>
                <w:sz w:val="22"/>
                <w:szCs w:val="22"/>
              </w:rPr>
              <w:t>Title</w:t>
            </w:r>
            <w:r w:rsidRPr="00D512AA">
              <w:rPr>
                <w:rFonts w:asciiTheme="minorHAnsi" w:hAnsiTheme="minorHAnsi" w:cs="Angsana New"/>
                <w:sz w:val="22"/>
                <w:szCs w:val="22"/>
                <w:cs/>
                <w:lang w:bidi="th-TH"/>
              </w:rPr>
              <w:t>+</w:t>
            </w:r>
            <w:r w:rsidRPr="00D512AA">
              <w:rPr>
                <w:rFonts w:asciiTheme="minorHAnsi" w:hAnsiTheme="minorHAnsi" w:cstheme="minorHAnsi"/>
                <w:sz w:val="22"/>
                <w:szCs w:val="22"/>
              </w:rPr>
              <w:t>Customer Thai Name</w:t>
            </w:r>
          </w:p>
        </w:tc>
        <w:tc>
          <w:tcPr>
            <w:tcW w:w="2700" w:type="dxa"/>
          </w:tcPr>
          <w:p w14:paraId="338536D2" w14:textId="77777777" w:rsidR="00A36916" w:rsidRPr="00D512AA" w:rsidRDefault="00A36916" w:rsidP="00950FD1">
            <w:pPr>
              <w:rPr>
                <w:rFonts w:asciiTheme="minorHAnsi" w:hAnsiTheme="minorHAnsi" w:cstheme="minorHAnsi"/>
                <w:sz w:val="22"/>
                <w:szCs w:val="22"/>
              </w:rPr>
            </w:pPr>
          </w:p>
        </w:tc>
      </w:tr>
      <w:tr w:rsidR="00A36916" w:rsidRPr="00D512AA" w14:paraId="42AA5EDD" w14:textId="1894E963" w:rsidTr="00644B8E">
        <w:tc>
          <w:tcPr>
            <w:tcW w:w="2775" w:type="dxa"/>
          </w:tcPr>
          <w:p w14:paraId="7A3B06D2" w14:textId="77777777" w:rsidR="00A36916" w:rsidRPr="00D512AA" w:rsidRDefault="00A36916"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Customer English Name</w:t>
            </w:r>
          </w:p>
        </w:tc>
        <w:tc>
          <w:tcPr>
            <w:tcW w:w="3201" w:type="dxa"/>
          </w:tcPr>
          <w:p w14:paraId="4581A9CA" w14:textId="77777777" w:rsidR="00A36916" w:rsidRPr="00D512AA" w:rsidRDefault="00A36916" w:rsidP="00950FD1">
            <w:pPr>
              <w:rPr>
                <w:rFonts w:asciiTheme="minorHAnsi" w:hAnsiTheme="minorHAnsi" w:cstheme="minorHAnsi"/>
                <w:noProof w:val="0"/>
                <w:color w:val="000000"/>
                <w:sz w:val="22"/>
                <w:szCs w:val="22"/>
              </w:rPr>
            </w:pPr>
          </w:p>
        </w:tc>
        <w:tc>
          <w:tcPr>
            <w:tcW w:w="2700" w:type="dxa"/>
          </w:tcPr>
          <w:p w14:paraId="23CA3F4D" w14:textId="77777777" w:rsidR="00A36916" w:rsidRPr="00D512AA" w:rsidRDefault="00A36916" w:rsidP="00950FD1">
            <w:pPr>
              <w:rPr>
                <w:rFonts w:asciiTheme="minorHAnsi" w:hAnsiTheme="minorHAnsi" w:cstheme="minorHAnsi"/>
                <w:noProof w:val="0"/>
                <w:color w:val="000000"/>
                <w:sz w:val="22"/>
                <w:szCs w:val="22"/>
              </w:rPr>
            </w:pPr>
          </w:p>
        </w:tc>
      </w:tr>
      <w:tr w:rsidR="00A36916" w:rsidRPr="00D512AA" w14:paraId="5EBA3083" w14:textId="20EB39A0" w:rsidTr="00644B8E">
        <w:tc>
          <w:tcPr>
            <w:tcW w:w="2775" w:type="dxa"/>
          </w:tcPr>
          <w:p w14:paraId="1D061EE0" w14:textId="77777777" w:rsidR="00A36916" w:rsidRPr="00D512AA" w:rsidRDefault="00A36916"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 xml:space="preserve">Major Credit Code </w:t>
            </w:r>
            <w:r w:rsidRPr="00D512AA">
              <w:rPr>
                <w:rFonts w:asciiTheme="minorHAnsi" w:hAnsiTheme="minorHAnsi" w:cs="Angsana New"/>
                <w:sz w:val="22"/>
                <w:szCs w:val="22"/>
                <w:cs/>
                <w:lang w:bidi="th-TH"/>
              </w:rPr>
              <w:t xml:space="preserve">+ </w:t>
            </w:r>
            <w:r w:rsidRPr="00D512AA">
              <w:rPr>
                <w:rFonts w:asciiTheme="minorHAnsi" w:hAnsiTheme="minorHAnsi" w:cstheme="minorHAnsi"/>
                <w:sz w:val="22"/>
                <w:szCs w:val="22"/>
              </w:rPr>
              <w:t>Minor Credit Code</w:t>
            </w:r>
          </w:p>
        </w:tc>
        <w:tc>
          <w:tcPr>
            <w:tcW w:w="3201" w:type="dxa"/>
          </w:tcPr>
          <w:p w14:paraId="0EDB4202" w14:textId="7D20CFDD" w:rsidR="00A36916" w:rsidRDefault="00A36916" w:rsidP="00950FD1">
            <w:pPr>
              <w:rPr>
                <w:rFonts w:ascii="Calibri" w:hAnsi="Calibri" w:cs="Calibri"/>
                <w:noProof w:val="0"/>
                <w:color w:val="000000"/>
                <w:sz w:val="22"/>
                <w:szCs w:val="22"/>
              </w:rPr>
            </w:pPr>
            <w:r>
              <w:rPr>
                <w:rFonts w:ascii="Calibri" w:hAnsi="Calibri" w:cs="Calibri"/>
                <w:color w:val="000000"/>
                <w:sz w:val="22"/>
                <w:szCs w:val="22"/>
              </w:rPr>
              <w:t>03 00</w:t>
            </w:r>
          </w:p>
          <w:p w14:paraId="0C7FF6E9" w14:textId="77777777" w:rsidR="00A36916" w:rsidRPr="00D512AA" w:rsidRDefault="00A36916" w:rsidP="00950FD1">
            <w:pPr>
              <w:rPr>
                <w:rFonts w:asciiTheme="minorHAnsi" w:hAnsiTheme="minorHAnsi" w:cstheme="minorHAnsi"/>
                <w:noProof w:val="0"/>
                <w:color w:val="000000"/>
                <w:sz w:val="22"/>
                <w:szCs w:val="22"/>
              </w:rPr>
            </w:pPr>
          </w:p>
        </w:tc>
        <w:tc>
          <w:tcPr>
            <w:tcW w:w="2700" w:type="dxa"/>
          </w:tcPr>
          <w:p w14:paraId="7B0E81FE" w14:textId="77777777" w:rsidR="00A36916" w:rsidRDefault="00A36916" w:rsidP="00950FD1">
            <w:pPr>
              <w:rPr>
                <w:rFonts w:ascii="Calibri" w:hAnsi="Calibri" w:cs="Calibri"/>
                <w:color w:val="000000"/>
                <w:sz w:val="22"/>
                <w:szCs w:val="22"/>
              </w:rPr>
            </w:pPr>
          </w:p>
        </w:tc>
      </w:tr>
      <w:tr w:rsidR="00A36916" w:rsidRPr="00D512AA" w14:paraId="65F9C6CB" w14:textId="769DE96D" w:rsidTr="00644B8E">
        <w:tc>
          <w:tcPr>
            <w:tcW w:w="2775" w:type="dxa"/>
          </w:tcPr>
          <w:p w14:paraId="27E3F5B2" w14:textId="77777777" w:rsidR="00A36916" w:rsidRPr="00D512AA" w:rsidRDefault="00A36916"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Major</w:t>
            </w:r>
            <w:r w:rsidRPr="00D512AA">
              <w:rPr>
                <w:rFonts w:asciiTheme="minorHAnsi" w:hAnsiTheme="minorHAnsi" w:cs="Angsana New"/>
                <w:sz w:val="22"/>
                <w:szCs w:val="22"/>
                <w:cs/>
                <w:lang w:bidi="th-TH"/>
              </w:rPr>
              <w:t>/</w:t>
            </w:r>
            <w:r w:rsidRPr="00D512AA">
              <w:rPr>
                <w:rFonts w:asciiTheme="minorHAnsi" w:hAnsiTheme="minorHAnsi" w:cstheme="minorHAnsi"/>
                <w:sz w:val="22"/>
                <w:szCs w:val="22"/>
              </w:rPr>
              <w:t>Minor Description</w:t>
            </w:r>
          </w:p>
        </w:tc>
        <w:tc>
          <w:tcPr>
            <w:tcW w:w="3201" w:type="dxa"/>
          </w:tcPr>
          <w:p w14:paraId="3D594743" w14:textId="6AB5E629" w:rsidR="00A36916" w:rsidRPr="00587F2D" w:rsidRDefault="00A36916" w:rsidP="00950FD1">
            <w:pPr>
              <w:rPr>
                <w:rFonts w:ascii="Calibri" w:hAnsi="Calibri" w:cs="Calibri"/>
                <w:noProof w:val="0"/>
                <w:color w:val="000000"/>
                <w:sz w:val="22"/>
                <w:szCs w:val="22"/>
              </w:rPr>
            </w:pPr>
            <w:r>
              <w:rPr>
                <w:rFonts w:ascii="Calibri" w:hAnsi="Calibri" w:cs="Calibri"/>
                <w:color w:val="000000"/>
                <w:sz w:val="22"/>
                <w:szCs w:val="22"/>
              </w:rPr>
              <w:t>Capacity Expansion</w:t>
            </w:r>
          </w:p>
        </w:tc>
        <w:tc>
          <w:tcPr>
            <w:tcW w:w="2700" w:type="dxa"/>
          </w:tcPr>
          <w:p w14:paraId="2310FA0E" w14:textId="77777777" w:rsidR="00A36916" w:rsidRDefault="00A36916" w:rsidP="00950FD1">
            <w:pPr>
              <w:rPr>
                <w:rFonts w:ascii="Calibri" w:hAnsi="Calibri" w:cs="Calibri"/>
                <w:color w:val="000000"/>
                <w:sz w:val="22"/>
                <w:szCs w:val="22"/>
              </w:rPr>
            </w:pPr>
          </w:p>
        </w:tc>
      </w:tr>
      <w:tr w:rsidR="00A36916" w:rsidRPr="00D512AA" w14:paraId="513586D4" w14:textId="5D559D83" w:rsidTr="00644B8E">
        <w:tc>
          <w:tcPr>
            <w:tcW w:w="2775" w:type="dxa"/>
          </w:tcPr>
          <w:p w14:paraId="3A4C53CE" w14:textId="77777777" w:rsidR="00A36916" w:rsidRPr="00D512AA" w:rsidRDefault="00A36916"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Limit Description</w:t>
            </w:r>
          </w:p>
        </w:tc>
        <w:tc>
          <w:tcPr>
            <w:tcW w:w="3201" w:type="dxa"/>
          </w:tcPr>
          <w:p w14:paraId="02EEA8A3" w14:textId="00CA4496" w:rsidR="00A36916" w:rsidRPr="00587F2D" w:rsidRDefault="00A36916" w:rsidP="00950FD1">
            <w:pPr>
              <w:rPr>
                <w:rFonts w:ascii="Calibri" w:hAnsi="Calibri" w:cs="Calibri"/>
                <w:noProof w:val="0"/>
                <w:color w:val="000000"/>
                <w:sz w:val="22"/>
                <w:szCs w:val="22"/>
              </w:rPr>
            </w:pPr>
            <w:r>
              <w:rPr>
                <w:rFonts w:ascii="Calibri" w:hAnsi="Calibri" w:cs="Calibri"/>
                <w:color w:val="000000"/>
                <w:sz w:val="22"/>
                <w:szCs w:val="22"/>
              </w:rPr>
              <w:t>Loan</w:t>
            </w:r>
          </w:p>
        </w:tc>
        <w:tc>
          <w:tcPr>
            <w:tcW w:w="2700" w:type="dxa"/>
          </w:tcPr>
          <w:p w14:paraId="38888DCC" w14:textId="77777777" w:rsidR="00A36916" w:rsidRDefault="00A36916" w:rsidP="00950FD1">
            <w:pPr>
              <w:rPr>
                <w:rFonts w:ascii="Calibri" w:hAnsi="Calibri" w:cs="Calibri"/>
                <w:color w:val="000000"/>
                <w:sz w:val="22"/>
                <w:szCs w:val="22"/>
              </w:rPr>
            </w:pPr>
          </w:p>
        </w:tc>
      </w:tr>
      <w:tr w:rsidR="00A36916" w:rsidRPr="00D512AA" w14:paraId="5D31F113" w14:textId="69B49177" w:rsidTr="00644B8E">
        <w:tc>
          <w:tcPr>
            <w:tcW w:w="2775" w:type="dxa"/>
          </w:tcPr>
          <w:p w14:paraId="0D8257A6" w14:textId="77777777" w:rsidR="00A36916" w:rsidRPr="00D512AA" w:rsidRDefault="00A36916"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Product Program</w:t>
            </w:r>
          </w:p>
        </w:tc>
        <w:tc>
          <w:tcPr>
            <w:tcW w:w="3201" w:type="dxa"/>
          </w:tcPr>
          <w:p w14:paraId="5C692C9B" w14:textId="77777777" w:rsidR="00A36916" w:rsidRPr="00D512AA" w:rsidRDefault="00A36916" w:rsidP="00950FD1">
            <w:pPr>
              <w:rPr>
                <w:rFonts w:asciiTheme="minorHAnsi" w:hAnsiTheme="minorHAnsi" w:cstheme="minorHAnsi"/>
                <w:sz w:val="22"/>
                <w:szCs w:val="22"/>
              </w:rPr>
            </w:pPr>
          </w:p>
        </w:tc>
        <w:tc>
          <w:tcPr>
            <w:tcW w:w="2700" w:type="dxa"/>
          </w:tcPr>
          <w:p w14:paraId="4F3D7193" w14:textId="77777777" w:rsidR="00A36916" w:rsidRPr="00D512AA" w:rsidRDefault="00A36916" w:rsidP="00950FD1">
            <w:pPr>
              <w:rPr>
                <w:rFonts w:asciiTheme="minorHAnsi" w:hAnsiTheme="minorHAnsi" w:cstheme="minorHAnsi"/>
                <w:sz w:val="22"/>
                <w:szCs w:val="22"/>
              </w:rPr>
            </w:pPr>
          </w:p>
        </w:tc>
      </w:tr>
      <w:tr w:rsidR="00A36916" w:rsidRPr="00D512AA" w14:paraId="4F3A250B" w14:textId="033AEB19" w:rsidTr="00644B8E">
        <w:tc>
          <w:tcPr>
            <w:tcW w:w="2775" w:type="dxa"/>
          </w:tcPr>
          <w:p w14:paraId="5FFA4FA0" w14:textId="77777777" w:rsidR="00A36916" w:rsidRPr="00D512AA" w:rsidRDefault="00A36916"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Business Code</w:t>
            </w:r>
            <w:r w:rsidRPr="00D512AA">
              <w:rPr>
                <w:rFonts w:asciiTheme="minorHAnsi" w:hAnsiTheme="minorHAnsi" w:cs="Angsana New"/>
                <w:sz w:val="22"/>
                <w:szCs w:val="22"/>
                <w:cs/>
                <w:lang w:bidi="th-TH"/>
              </w:rPr>
              <w:t xml:space="preserve">: </w:t>
            </w:r>
          </w:p>
        </w:tc>
        <w:tc>
          <w:tcPr>
            <w:tcW w:w="3201" w:type="dxa"/>
          </w:tcPr>
          <w:p w14:paraId="09718FE1" w14:textId="787377DD" w:rsidR="00A36916" w:rsidRPr="00587F2D" w:rsidRDefault="00A36916" w:rsidP="00950FD1">
            <w:pPr>
              <w:rPr>
                <w:rFonts w:ascii="Calibri" w:hAnsi="Calibri" w:cs="Calibri"/>
                <w:noProof w:val="0"/>
                <w:color w:val="000000"/>
                <w:sz w:val="22"/>
                <w:szCs w:val="22"/>
              </w:rPr>
            </w:pPr>
            <w:r>
              <w:rPr>
                <w:rFonts w:ascii="Calibri" w:hAnsi="Calibri" w:cs="Calibri"/>
                <w:color w:val="000000"/>
                <w:sz w:val="22"/>
                <w:szCs w:val="22"/>
              </w:rPr>
              <w:t xml:space="preserve">00813 </w:t>
            </w:r>
            <w:r>
              <w:rPr>
                <w:rFonts w:ascii="Calibri" w:hAnsi="Calibri" w:cs="Angsana New"/>
                <w:color w:val="000000"/>
                <w:sz w:val="22"/>
                <w:szCs w:val="22"/>
                <w:cs/>
                <w:lang w:bidi="th-TH"/>
              </w:rPr>
              <w:t>ท่อเหล็กและข้อต่อท่อเหล็ก</w:t>
            </w:r>
          </w:p>
        </w:tc>
        <w:tc>
          <w:tcPr>
            <w:tcW w:w="2700" w:type="dxa"/>
          </w:tcPr>
          <w:p w14:paraId="0659D7A1" w14:textId="77777777" w:rsidR="00A36916" w:rsidRDefault="00A36916" w:rsidP="00950FD1">
            <w:pPr>
              <w:rPr>
                <w:rFonts w:ascii="Calibri" w:hAnsi="Calibri" w:cs="Calibri"/>
                <w:color w:val="000000"/>
                <w:sz w:val="22"/>
                <w:szCs w:val="22"/>
              </w:rPr>
            </w:pPr>
          </w:p>
        </w:tc>
      </w:tr>
      <w:tr w:rsidR="00A36916" w:rsidRPr="00D512AA" w14:paraId="2CD7993D" w14:textId="3FB20226" w:rsidTr="00644B8E">
        <w:tc>
          <w:tcPr>
            <w:tcW w:w="2775" w:type="dxa"/>
          </w:tcPr>
          <w:p w14:paraId="04ABE813" w14:textId="77777777" w:rsidR="00A36916" w:rsidRPr="00D512AA" w:rsidRDefault="00A36916"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 xml:space="preserve">BOT Business Code </w:t>
            </w:r>
            <w:r w:rsidRPr="00D512AA">
              <w:rPr>
                <w:rFonts w:asciiTheme="minorHAnsi" w:hAnsiTheme="minorHAnsi" w:cs="Angsana New"/>
                <w:sz w:val="22"/>
                <w:szCs w:val="22"/>
                <w:cs/>
                <w:lang w:bidi="th-TH"/>
              </w:rPr>
              <w:t xml:space="preserve">: </w:t>
            </w:r>
          </w:p>
        </w:tc>
        <w:tc>
          <w:tcPr>
            <w:tcW w:w="3201" w:type="dxa"/>
          </w:tcPr>
          <w:p w14:paraId="691E3DB0" w14:textId="48EE4901" w:rsidR="00A36916" w:rsidRPr="00587F2D" w:rsidRDefault="00A36916" w:rsidP="00950FD1">
            <w:pPr>
              <w:rPr>
                <w:rFonts w:ascii="Calibri" w:hAnsi="Calibri" w:cs="Calibri"/>
                <w:noProof w:val="0"/>
                <w:color w:val="000000"/>
                <w:sz w:val="22"/>
                <w:szCs w:val="22"/>
              </w:rPr>
            </w:pPr>
            <w:r>
              <w:rPr>
                <w:rFonts w:ascii="Calibri" w:hAnsi="Calibri" w:cs="Calibri"/>
                <w:color w:val="000000"/>
                <w:sz w:val="22"/>
                <w:szCs w:val="22"/>
              </w:rPr>
              <w:t xml:space="preserve">53010 </w:t>
            </w:r>
            <w:r>
              <w:rPr>
                <w:rFonts w:ascii="Calibri" w:hAnsi="Calibri" w:cs="Angsana New"/>
                <w:color w:val="000000"/>
                <w:sz w:val="22"/>
                <w:szCs w:val="22"/>
                <w:cs/>
                <w:lang w:bidi="th-TH"/>
              </w:rPr>
              <w:t>การส่งออกสินค้าหลาย ๆ ประเภท</w:t>
            </w:r>
          </w:p>
        </w:tc>
        <w:tc>
          <w:tcPr>
            <w:tcW w:w="2700" w:type="dxa"/>
          </w:tcPr>
          <w:p w14:paraId="2B09414A" w14:textId="77777777" w:rsidR="00A36916" w:rsidRDefault="00A36916" w:rsidP="00950FD1">
            <w:pPr>
              <w:rPr>
                <w:rFonts w:ascii="Calibri" w:hAnsi="Calibri" w:cs="Calibri"/>
                <w:color w:val="000000"/>
                <w:sz w:val="22"/>
                <w:szCs w:val="22"/>
              </w:rPr>
            </w:pPr>
          </w:p>
        </w:tc>
      </w:tr>
      <w:tr w:rsidR="00A36916" w:rsidRPr="00D512AA" w14:paraId="494F898B" w14:textId="1D1A881B" w:rsidTr="00644B8E">
        <w:tc>
          <w:tcPr>
            <w:tcW w:w="2775" w:type="dxa"/>
          </w:tcPr>
          <w:p w14:paraId="661E7F11" w14:textId="77777777" w:rsidR="00A36916" w:rsidRPr="00D512AA" w:rsidRDefault="00A36916"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Credit Type</w:t>
            </w:r>
          </w:p>
        </w:tc>
        <w:tc>
          <w:tcPr>
            <w:tcW w:w="3201" w:type="dxa"/>
          </w:tcPr>
          <w:p w14:paraId="2E32F0F5" w14:textId="5D52B4C8" w:rsidR="00A36916" w:rsidRPr="00587F2D" w:rsidRDefault="00A36916" w:rsidP="00950FD1">
            <w:pPr>
              <w:rPr>
                <w:rFonts w:ascii="Calibri" w:hAnsi="Calibri" w:cs="Calibri"/>
                <w:noProof w:val="0"/>
                <w:color w:val="000000"/>
                <w:sz w:val="22"/>
                <w:szCs w:val="22"/>
              </w:rPr>
            </w:pPr>
            <w:r>
              <w:rPr>
                <w:rFonts w:ascii="Calibri" w:hAnsi="Calibri" w:cs="Calibri"/>
                <w:color w:val="000000"/>
                <w:sz w:val="22"/>
                <w:szCs w:val="22"/>
              </w:rPr>
              <w:t>Specific Project Limit</w:t>
            </w:r>
          </w:p>
        </w:tc>
        <w:tc>
          <w:tcPr>
            <w:tcW w:w="2700" w:type="dxa"/>
          </w:tcPr>
          <w:p w14:paraId="1DE42D95" w14:textId="77777777" w:rsidR="00A36916" w:rsidRDefault="00A36916" w:rsidP="00950FD1">
            <w:pPr>
              <w:rPr>
                <w:rFonts w:ascii="Calibri" w:hAnsi="Calibri" w:cs="Calibri"/>
                <w:color w:val="000000"/>
                <w:sz w:val="22"/>
                <w:szCs w:val="22"/>
              </w:rPr>
            </w:pPr>
          </w:p>
        </w:tc>
      </w:tr>
      <w:tr w:rsidR="00A36916" w:rsidRPr="00D512AA" w14:paraId="4112C17B" w14:textId="55B56254" w:rsidTr="00644B8E">
        <w:tc>
          <w:tcPr>
            <w:tcW w:w="2775" w:type="dxa"/>
          </w:tcPr>
          <w:p w14:paraId="0B5C86F8" w14:textId="77777777" w:rsidR="00A36916" w:rsidRPr="00D512AA" w:rsidRDefault="00A36916"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Currency</w:t>
            </w:r>
          </w:p>
        </w:tc>
        <w:tc>
          <w:tcPr>
            <w:tcW w:w="3201" w:type="dxa"/>
          </w:tcPr>
          <w:p w14:paraId="1D3BDA27" w14:textId="77777777" w:rsidR="00A36916" w:rsidRDefault="00A36916" w:rsidP="00BD7C62">
            <w:pPr>
              <w:rPr>
                <w:rFonts w:ascii="Calibri" w:hAnsi="Calibri" w:cs="Calibri"/>
                <w:noProof w:val="0"/>
                <w:color w:val="000000"/>
                <w:sz w:val="22"/>
                <w:szCs w:val="22"/>
              </w:rPr>
            </w:pPr>
            <w:r>
              <w:rPr>
                <w:rFonts w:ascii="Calibri" w:hAnsi="Calibri" w:cs="Calibri"/>
                <w:color w:val="000000"/>
                <w:sz w:val="22"/>
                <w:szCs w:val="22"/>
              </w:rPr>
              <w:t>THB</w:t>
            </w:r>
          </w:p>
          <w:p w14:paraId="77B29A07" w14:textId="2B563D64" w:rsidR="00A36916" w:rsidRPr="00D512AA" w:rsidRDefault="00A36916" w:rsidP="00950FD1">
            <w:pPr>
              <w:rPr>
                <w:rFonts w:asciiTheme="minorHAnsi" w:hAnsiTheme="minorHAnsi" w:cstheme="minorHAnsi"/>
                <w:noProof w:val="0"/>
                <w:color w:val="000000"/>
                <w:sz w:val="22"/>
                <w:szCs w:val="22"/>
              </w:rPr>
            </w:pPr>
          </w:p>
        </w:tc>
        <w:tc>
          <w:tcPr>
            <w:tcW w:w="2700" w:type="dxa"/>
          </w:tcPr>
          <w:p w14:paraId="2A8A0902" w14:textId="77777777" w:rsidR="00A36916" w:rsidRDefault="00A36916" w:rsidP="00BD7C62">
            <w:pPr>
              <w:rPr>
                <w:rFonts w:ascii="Calibri" w:hAnsi="Calibri" w:cs="Calibri"/>
                <w:color w:val="000000"/>
                <w:sz w:val="22"/>
                <w:szCs w:val="22"/>
              </w:rPr>
            </w:pPr>
          </w:p>
        </w:tc>
      </w:tr>
      <w:tr w:rsidR="00A36916" w:rsidRPr="00D512AA" w14:paraId="27D933B7" w14:textId="0C885910" w:rsidTr="00644B8E">
        <w:tc>
          <w:tcPr>
            <w:tcW w:w="2775" w:type="dxa"/>
          </w:tcPr>
          <w:p w14:paraId="2E20B25B" w14:textId="3200A1FA" w:rsidR="00A36916" w:rsidRPr="00587F2D" w:rsidRDefault="00A36916" w:rsidP="00950FD1">
            <w:pPr>
              <w:rPr>
                <w:rFonts w:ascii="Calibri" w:hAnsi="Calibri" w:cs="Calibri"/>
                <w:noProof w:val="0"/>
                <w:color w:val="000000"/>
                <w:sz w:val="22"/>
                <w:szCs w:val="22"/>
              </w:rPr>
            </w:pPr>
            <w:r>
              <w:rPr>
                <w:rFonts w:ascii="Calibri" w:hAnsi="Calibri" w:cs="Calibri"/>
                <w:color w:val="000000"/>
                <w:sz w:val="22"/>
                <w:szCs w:val="22"/>
              </w:rPr>
              <w:t>Limit Amount</w:t>
            </w:r>
          </w:p>
        </w:tc>
        <w:tc>
          <w:tcPr>
            <w:tcW w:w="3201" w:type="dxa"/>
          </w:tcPr>
          <w:p w14:paraId="08F35242" w14:textId="094EE054" w:rsidR="00A36916" w:rsidRPr="00587F2D" w:rsidRDefault="00A36916" w:rsidP="00950FD1">
            <w:pPr>
              <w:rPr>
                <w:rFonts w:ascii="Calibri" w:hAnsi="Calibri" w:cs="Calibri"/>
                <w:noProof w:val="0"/>
                <w:color w:val="000000"/>
                <w:sz w:val="22"/>
                <w:szCs w:val="22"/>
              </w:rPr>
            </w:pPr>
            <w:r>
              <w:rPr>
                <w:rFonts w:ascii="Calibri" w:hAnsi="Calibri" w:cs="Calibri"/>
                <w:color w:val="000000"/>
                <w:sz w:val="22"/>
                <w:szCs w:val="22"/>
              </w:rPr>
              <w:t>350,000,000</w:t>
            </w:r>
            <w:r>
              <w:rPr>
                <w:rFonts w:ascii="Calibri" w:hAnsi="Calibri" w:cs="Angsana New"/>
                <w:color w:val="000000"/>
                <w:sz w:val="22"/>
                <w:szCs w:val="22"/>
                <w:cs/>
                <w:lang w:bidi="th-TH"/>
              </w:rPr>
              <w:t>.</w:t>
            </w:r>
            <w:r>
              <w:rPr>
                <w:rFonts w:ascii="Calibri" w:hAnsi="Calibri" w:cs="Calibri"/>
                <w:color w:val="000000"/>
                <w:sz w:val="22"/>
                <w:szCs w:val="22"/>
              </w:rPr>
              <w:t>00</w:t>
            </w:r>
          </w:p>
        </w:tc>
        <w:tc>
          <w:tcPr>
            <w:tcW w:w="2700" w:type="dxa"/>
          </w:tcPr>
          <w:p w14:paraId="65CD6B4A" w14:textId="77777777" w:rsidR="00A36916" w:rsidRDefault="00A36916" w:rsidP="00950FD1">
            <w:pPr>
              <w:rPr>
                <w:rFonts w:ascii="Calibri" w:hAnsi="Calibri" w:cs="Calibri"/>
                <w:color w:val="000000"/>
                <w:sz w:val="22"/>
                <w:szCs w:val="22"/>
              </w:rPr>
            </w:pPr>
          </w:p>
        </w:tc>
      </w:tr>
      <w:tr w:rsidR="00A36916" w:rsidRPr="00D512AA" w14:paraId="3EE77B8C" w14:textId="1499E3BB" w:rsidTr="00644B8E">
        <w:tc>
          <w:tcPr>
            <w:tcW w:w="2775" w:type="dxa"/>
          </w:tcPr>
          <w:p w14:paraId="52A1C66D" w14:textId="77777777" w:rsidR="00A36916" w:rsidRPr="00D512AA" w:rsidRDefault="00A36916"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Source of Fund and Ratio</w:t>
            </w:r>
          </w:p>
        </w:tc>
        <w:tc>
          <w:tcPr>
            <w:tcW w:w="3201" w:type="dxa"/>
          </w:tcPr>
          <w:p w14:paraId="2346205C" w14:textId="77777777" w:rsidR="00A36916" w:rsidRPr="00D512AA" w:rsidRDefault="00A36916"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EXIM 100</w:t>
            </w:r>
            <w:r w:rsidRPr="00D512AA">
              <w:rPr>
                <w:rFonts w:asciiTheme="minorHAnsi" w:hAnsiTheme="minorHAnsi" w:cs="Angsana New"/>
                <w:sz w:val="22"/>
                <w:szCs w:val="22"/>
                <w:cs/>
                <w:lang w:bidi="th-TH"/>
              </w:rPr>
              <w:t>%</w:t>
            </w:r>
          </w:p>
        </w:tc>
        <w:tc>
          <w:tcPr>
            <w:tcW w:w="2700" w:type="dxa"/>
          </w:tcPr>
          <w:p w14:paraId="6EC23B59" w14:textId="77777777" w:rsidR="00A36916" w:rsidRPr="00D512AA" w:rsidRDefault="00A36916" w:rsidP="00950FD1">
            <w:pPr>
              <w:rPr>
                <w:rFonts w:asciiTheme="minorHAnsi" w:hAnsiTheme="minorHAnsi" w:cstheme="minorHAnsi"/>
                <w:sz w:val="22"/>
                <w:szCs w:val="22"/>
              </w:rPr>
            </w:pPr>
          </w:p>
        </w:tc>
      </w:tr>
      <w:tr w:rsidR="00A36916" w:rsidRPr="00D512AA" w14:paraId="79297F97" w14:textId="2C6BAAF0" w:rsidTr="00644B8E">
        <w:tc>
          <w:tcPr>
            <w:tcW w:w="2775" w:type="dxa"/>
          </w:tcPr>
          <w:p w14:paraId="517B86B2" w14:textId="77777777" w:rsidR="00A36916" w:rsidRPr="00D512AA" w:rsidRDefault="00A36916"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Main Purpose Code</w:t>
            </w:r>
          </w:p>
        </w:tc>
        <w:tc>
          <w:tcPr>
            <w:tcW w:w="3201" w:type="dxa"/>
          </w:tcPr>
          <w:p w14:paraId="7C97A70A" w14:textId="3219228A" w:rsidR="00A36916" w:rsidRPr="00D512AA" w:rsidRDefault="00A36916" w:rsidP="00950FD1">
            <w:pPr>
              <w:rPr>
                <w:rFonts w:ascii="Calibri" w:hAnsi="Calibri" w:cs="Calibri"/>
                <w:noProof w:val="0"/>
                <w:color w:val="000000"/>
                <w:sz w:val="22"/>
                <w:szCs w:val="22"/>
              </w:rPr>
            </w:pPr>
            <w:r>
              <w:rPr>
                <w:rFonts w:ascii="Calibri" w:hAnsi="Calibri" w:cs="Calibri"/>
                <w:color w:val="000000"/>
                <w:sz w:val="22"/>
                <w:szCs w:val="22"/>
              </w:rPr>
              <w:t xml:space="preserve">11310 </w:t>
            </w:r>
            <w:r>
              <w:rPr>
                <w:rFonts w:ascii="Calibri" w:hAnsi="Calibri" w:cs="Angsana New"/>
                <w:color w:val="000000"/>
                <w:sz w:val="22"/>
                <w:szCs w:val="22"/>
                <w:cs/>
                <w:lang w:bidi="th-TH"/>
              </w:rPr>
              <w:t>เพื่อการนำเข้าวัตถุดิบเพื่อการส่งออก</w:t>
            </w:r>
          </w:p>
        </w:tc>
        <w:tc>
          <w:tcPr>
            <w:tcW w:w="2700" w:type="dxa"/>
          </w:tcPr>
          <w:p w14:paraId="3989785A" w14:textId="77777777" w:rsidR="00A36916" w:rsidRDefault="00A36916" w:rsidP="00950FD1">
            <w:pPr>
              <w:rPr>
                <w:rFonts w:ascii="Calibri" w:hAnsi="Calibri" w:cs="Calibri"/>
                <w:color w:val="000000"/>
                <w:sz w:val="22"/>
                <w:szCs w:val="22"/>
              </w:rPr>
            </w:pPr>
          </w:p>
        </w:tc>
      </w:tr>
      <w:tr w:rsidR="00A36916" w:rsidRPr="00D512AA" w14:paraId="38817E80" w14:textId="69DAF341" w:rsidTr="00644B8E">
        <w:tc>
          <w:tcPr>
            <w:tcW w:w="2775" w:type="dxa"/>
          </w:tcPr>
          <w:p w14:paraId="4810C9FA" w14:textId="77777777" w:rsidR="00A36916" w:rsidRPr="00D512AA" w:rsidRDefault="00A36916"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Business Type</w:t>
            </w:r>
          </w:p>
        </w:tc>
        <w:tc>
          <w:tcPr>
            <w:tcW w:w="3201" w:type="dxa"/>
          </w:tcPr>
          <w:p w14:paraId="65AEFCC1" w14:textId="0B17FB87" w:rsidR="00A36916" w:rsidRPr="00D512AA" w:rsidRDefault="00A36916" w:rsidP="00950FD1">
            <w:pPr>
              <w:rPr>
                <w:rFonts w:ascii="Calibri" w:hAnsi="Calibri" w:cs="Calibri"/>
                <w:noProof w:val="0"/>
                <w:color w:val="000000"/>
                <w:sz w:val="22"/>
                <w:szCs w:val="22"/>
              </w:rPr>
            </w:pPr>
            <w:r>
              <w:rPr>
                <w:rFonts w:ascii="Calibri" w:hAnsi="Calibri" w:cs="Angsana New"/>
                <w:color w:val="000000"/>
                <w:sz w:val="22"/>
                <w:szCs w:val="22"/>
                <w:cs/>
                <w:lang w:bidi="th-TH"/>
              </w:rPr>
              <w:t>เพื่อสั่งซื้อเครื่องจักร</w:t>
            </w:r>
          </w:p>
        </w:tc>
        <w:tc>
          <w:tcPr>
            <w:tcW w:w="2700" w:type="dxa"/>
          </w:tcPr>
          <w:p w14:paraId="0FB2E74C" w14:textId="77777777" w:rsidR="00A36916" w:rsidRDefault="00A36916" w:rsidP="00950FD1">
            <w:pPr>
              <w:rPr>
                <w:rFonts w:ascii="Calibri" w:hAnsi="Calibri" w:cs="Angsana New"/>
                <w:color w:val="000000"/>
                <w:sz w:val="22"/>
                <w:szCs w:val="22"/>
                <w:cs/>
                <w:lang w:bidi="th-TH"/>
              </w:rPr>
            </w:pPr>
          </w:p>
        </w:tc>
      </w:tr>
      <w:tr w:rsidR="00A36916" w:rsidRPr="00D512AA" w14:paraId="7B03FDBB" w14:textId="5D600A8D" w:rsidTr="00644B8E">
        <w:tc>
          <w:tcPr>
            <w:tcW w:w="2775" w:type="dxa"/>
          </w:tcPr>
          <w:p w14:paraId="5ADECF3D" w14:textId="77777777" w:rsidR="00A36916" w:rsidRPr="00D512AA" w:rsidRDefault="00A36916"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Condition Deposit</w:t>
            </w:r>
          </w:p>
        </w:tc>
        <w:tc>
          <w:tcPr>
            <w:tcW w:w="3201" w:type="dxa"/>
          </w:tcPr>
          <w:p w14:paraId="30C12FBA" w14:textId="77777777" w:rsidR="00A36916" w:rsidRPr="00D512AA" w:rsidRDefault="00A36916" w:rsidP="00950FD1">
            <w:pPr>
              <w:rPr>
                <w:rFonts w:asciiTheme="minorHAnsi" w:hAnsiTheme="minorHAnsi" w:cstheme="minorHAnsi"/>
                <w:noProof w:val="0"/>
                <w:color w:val="000000"/>
                <w:sz w:val="22"/>
                <w:szCs w:val="22"/>
              </w:rPr>
            </w:pPr>
          </w:p>
        </w:tc>
        <w:tc>
          <w:tcPr>
            <w:tcW w:w="2700" w:type="dxa"/>
          </w:tcPr>
          <w:p w14:paraId="4881A90D" w14:textId="77777777" w:rsidR="00A36916" w:rsidRPr="00D512AA" w:rsidRDefault="00A36916" w:rsidP="00950FD1">
            <w:pPr>
              <w:rPr>
                <w:rFonts w:asciiTheme="minorHAnsi" w:hAnsiTheme="minorHAnsi" w:cstheme="minorHAnsi"/>
                <w:noProof w:val="0"/>
                <w:color w:val="000000"/>
                <w:sz w:val="22"/>
                <w:szCs w:val="22"/>
              </w:rPr>
            </w:pPr>
          </w:p>
        </w:tc>
      </w:tr>
      <w:tr w:rsidR="00A36916" w:rsidRPr="00D512AA" w14:paraId="7F2A06EA" w14:textId="313F2BCB" w:rsidTr="00644B8E">
        <w:tc>
          <w:tcPr>
            <w:tcW w:w="2775" w:type="dxa"/>
          </w:tcPr>
          <w:p w14:paraId="6329DD27" w14:textId="77777777" w:rsidR="00A36916" w:rsidRPr="00D512AA" w:rsidRDefault="00A36916"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Interest</w:t>
            </w:r>
          </w:p>
        </w:tc>
        <w:tc>
          <w:tcPr>
            <w:tcW w:w="3201" w:type="dxa"/>
          </w:tcPr>
          <w:p w14:paraId="5F6AC077" w14:textId="5B5FF3C7" w:rsidR="00A36916" w:rsidRPr="00587F2D" w:rsidRDefault="00A36916" w:rsidP="00950FD1">
            <w:pPr>
              <w:rPr>
                <w:rFonts w:ascii="Calibri" w:hAnsi="Calibri" w:cs="Calibri"/>
                <w:noProof w:val="0"/>
                <w:color w:val="000000"/>
                <w:sz w:val="22"/>
                <w:szCs w:val="22"/>
              </w:rPr>
            </w:pPr>
            <w:r>
              <w:rPr>
                <w:rFonts w:ascii="Calibri" w:hAnsi="Calibri" w:cs="Calibri"/>
                <w:color w:val="000000"/>
                <w:sz w:val="22"/>
                <w:szCs w:val="22"/>
              </w:rPr>
              <w:t xml:space="preserve">1st year </w:t>
            </w:r>
            <w:r>
              <w:rPr>
                <w:rFonts w:ascii="Calibri" w:hAnsi="Calibri" w:cs="Angsana New"/>
                <w:color w:val="000000"/>
                <w:sz w:val="22"/>
                <w:szCs w:val="22"/>
                <w:cs/>
                <w:lang w:bidi="th-TH"/>
              </w:rPr>
              <w:t xml:space="preserve">= </w:t>
            </w:r>
            <w:r>
              <w:rPr>
                <w:rFonts w:ascii="Calibri" w:hAnsi="Calibri" w:cs="Calibri"/>
                <w:color w:val="000000"/>
                <w:sz w:val="22"/>
                <w:szCs w:val="22"/>
              </w:rPr>
              <w:t>3</w:t>
            </w:r>
            <w:r>
              <w:rPr>
                <w:rFonts w:ascii="Calibri" w:hAnsi="Calibri" w:cs="Angsana New"/>
                <w:color w:val="000000"/>
                <w:sz w:val="22"/>
                <w:szCs w:val="22"/>
                <w:cs/>
                <w:lang w:bidi="th-TH"/>
              </w:rPr>
              <w:t>.</w:t>
            </w:r>
            <w:r>
              <w:rPr>
                <w:rFonts w:ascii="Calibri" w:hAnsi="Calibri" w:cs="Calibri"/>
                <w:color w:val="000000"/>
                <w:sz w:val="22"/>
                <w:szCs w:val="22"/>
              </w:rPr>
              <w:t>50</w:t>
            </w:r>
            <w:r>
              <w:rPr>
                <w:rFonts w:ascii="Calibri" w:hAnsi="Calibri" w:cs="Angsana New"/>
                <w:color w:val="000000"/>
                <w:sz w:val="22"/>
                <w:szCs w:val="22"/>
                <w:cs/>
                <w:lang w:bidi="th-TH"/>
              </w:rPr>
              <w:t>%</w:t>
            </w:r>
            <w:r>
              <w:rPr>
                <w:rFonts w:ascii="Calibri" w:hAnsi="Calibri" w:cs="Calibri"/>
                <w:color w:val="000000"/>
                <w:sz w:val="22"/>
                <w:szCs w:val="22"/>
              </w:rPr>
              <w:br/>
              <w:t>2nd</w:t>
            </w:r>
            <w:r>
              <w:rPr>
                <w:rFonts w:ascii="Calibri" w:hAnsi="Calibri" w:cs="Angsana New"/>
                <w:color w:val="000000"/>
                <w:sz w:val="22"/>
                <w:szCs w:val="22"/>
                <w:cs/>
                <w:lang w:bidi="th-TH"/>
              </w:rPr>
              <w:t>-</w:t>
            </w:r>
            <w:r>
              <w:rPr>
                <w:rFonts w:ascii="Calibri" w:hAnsi="Calibri" w:cs="Calibri"/>
                <w:color w:val="000000"/>
                <w:sz w:val="22"/>
                <w:szCs w:val="22"/>
              </w:rPr>
              <w:t xml:space="preserve">4th </w:t>
            </w:r>
            <w:r>
              <w:rPr>
                <w:rFonts w:ascii="Calibri" w:hAnsi="Calibri" w:cs="Angsana New"/>
                <w:color w:val="000000"/>
                <w:sz w:val="22"/>
                <w:szCs w:val="22"/>
                <w:cs/>
                <w:lang w:bidi="th-TH"/>
              </w:rPr>
              <w:t xml:space="preserve">= </w:t>
            </w:r>
            <w:r>
              <w:rPr>
                <w:rFonts w:ascii="Calibri" w:hAnsi="Calibri" w:cs="Calibri"/>
                <w:color w:val="000000"/>
                <w:sz w:val="22"/>
                <w:szCs w:val="22"/>
              </w:rPr>
              <w:t xml:space="preserve">Prime Rate </w:t>
            </w:r>
            <w:r>
              <w:rPr>
                <w:rFonts w:ascii="Calibri" w:hAnsi="Calibri" w:cs="Angsana New"/>
                <w:color w:val="000000"/>
                <w:sz w:val="22"/>
                <w:szCs w:val="22"/>
                <w:cs/>
                <w:lang w:bidi="th-TH"/>
              </w:rPr>
              <w:t xml:space="preserve">+ </w:t>
            </w:r>
            <w:r>
              <w:rPr>
                <w:rFonts w:ascii="Calibri" w:hAnsi="Calibri" w:cs="Calibri"/>
                <w:color w:val="000000"/>
                <w:sz w:val="22"/>
                <w:szCs w:val="22"/>
              </w:rPr>
              <w:t>1</w:t>
            </w:r>
            <w:r>
              <w:rPr>
                <w:rFonts w:ascii="Calibri" w:hAnsi="Calibri" w:cs="Angsana New"/>
                <w:color w:val="000000"/>
                <w:sz w:val="22"/>
                <w:szCs w:val="22"/>
                <w:cs/>
                <w:lang w:bidi="th-TH"/>
              </w:rPr>
              <w:t>.</w:t>
            </w:r>
            <w:r>
              <w:rPr>
                <w:rFonts w:ascii="Calibri" w:hAnsi="Calibri" w:cs="Calibri"/>
                <w:color w:val="000000"/>
                <w:sz w:val="22"/>
                <w:szCs w:val="22"/>
              </w:rPr>
              <w:t>0</w:t>
            </w:r>
            <w:r>
              <w:rPr>
                <w:rFonts w:ascii="Calibri" w:hAnsi="Calibri" w:cs="Angsana New"/>
                <w:color w:val="000000"/>
                <w:sz w:val="22"/>
                <w:szCs w:val="22"/>
                <w:cs/>
                <w:lang w:bidi="th-TH"/>
              </w:rPr>
              <w:t>%</w:t>
            </w:r>
            <w:r>
              <w:rPr>
                <w:rFonts w:ascii="Calibri" w:hAnsi="Calibri" w:cs="Calibri"/>
                <w:color w:val="000000"/>
                <w:sz w:val="22"/>
                <w:szCs w:val="22"/>
              </w:rPr>
              <w:br/>
              <w:t xml:space="preserve">5th </w:t>
            </w:r>
            <w:r>
              <w:rPr>
                <w:rFonts w:ascii="Calibri" w:hAnsi="Calibri" w:cs="Angsana New"/>
                <w:color w:val="000000"/>
                <w:sz w:val="22"/>
                <w:szCs w:val="22"/>
                <w:cs/>
                <w:lang w:bidi="th-TH"/>
              </w:rPr>
              <w:t xml:space="preserve">= </w:t>
            </w:r>
            <w:r>
              <w:rPr>
                <w:rFonts w:ascii="Calibri" w:hAnsi="Calibri" w:cs="Calibri"/>
                <w:color w:val="000000"/>
                <w:sz w:val="22"/>
                <w:szCs w:val="22"/>
              </w:rPr>
              <w:t>Prime Rate</w:t>
            </w:r>
          </w:p>
        </w:tc>
        <w:tc>
          <w:tcPr>
            <w:tcW w:w="2700" w:type="dxa"/>
          </w:tcPr>
          <w:p w14:paraId="5F7FDCF1" w14:textId="77777777" w:rsidR="00A36916" w:rsidRDefault="00A36916" w:rsidP="00950FD1">
            <w:pPr>
              <w:rPr>
                <w:rFonts w:ascii="Calibri" w:hAnsi="Calibri" w:cs="Calibri"/>
                <w:color w:val="000000"/>
                <w:sz w:val="22"/>
                <w:szCs w:val="22"/>
              </w:rPr>
            </w:pPr>
          </w:p>
        </w:tc>
      </w:tr>
      <w:tr w:rsidR="00A36916" w:rsidRPr="00D512AA" w14:paraId="68F52468" w14:textId="474BED5B" w:rsidTr="00644B8E">
        <w:tc>
          <w:tcPr>
            <w:tcW w:w="2775" w:type="dxa"/>
          </w:tcPr>
          <w:p w14:paraId="0A582A3C" w14:textId="77777777" w:rsidR="00A36916" w:rsidRPr="00D512AA" w:rsidRDefault="00A36916"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Fee</w:t>
            </w:r>
          </w:p>
        </w:tc>
        <w:tc>
          <w:tcPr>
            <w:tcW w:w="3201" w:type="dxa"/>
          </w:tcPr>
          <w:p w14:paraId="36121AC2" w14:textId="7DBD1F1F" w:rsidR="00A36916" w:rsidRPr="00587F2D" w:rsidRDefault="00A36916" w:rsidP="00950FD1">
            <w:pPr>
              <w:rPr>
                <w:rFonts w:ascii="Calibri" w:hAnsi="Calibri" w:cs="Calibri"/>
                <w:noProof w:val="0"/>
                <w:color w:val="000000"/>
                <w:sz w:val="22"/>
                <w:szCs w:val="22"/>
              </w:rPr>
            </w:pPr>
            <w:r>
              <w:rPr>
                <w:rFonts w:ascii="Calibri" w:hAnsi="Calibri" w:cs="Calibri"/>
                <w:color w:val="000000"/>
                <w:sz w:val="22"/>
                <w:szCs w:val="22"/>
              </w:rPr>
              <w:t xml:space="preserve">Fron end Fee </w:t>
            </w:r>
            <w:r>
              <w:rPr>
                <w:rFonts w:ascii="Calibri" w:hAnsi="Calibri" w:cs="Angsana New"/>
                <w:color w:val="000000"/>
                <w:sz w:val="22"/>
                <w:szCs w:val="22"/>
                <w:cs/>
                <w:lang w:bidi="th-TH"/>
              </w:rPr>
              <w:t xml:space="preserve">= </w:t>
            </w:r>
            <w:r>
              <w:rPr>
                <w:rFonts w:ascii="Calibri" w:hAnsi="Calibri" w:cs="Calibri"/>
                <w:color w:val="000000"/>
                <w:sz w:val="22"/>
                <w:szCs w:val="22"/>
              </w:rPr>
              <w:t>0</w:t>
            </w:r>
            <w:r>
              <w:rPr>
                <w:rFonts w:ascii="Calibri" w:hAnsi="Calibri" w:cs="Angsana New"/>
                <w:color w:val="000000"/>
                <w:sz w:val="22"/>
                <w:szCs w:val="22"/>
                <w:cs/>
                <w:lang w:bidi="th-TH"/>
              </w:rPr>
              <w:t>.</w:t>
            </w:r>
            <w:r>
              <w:rPr>
                <w:rFonts w:ascii="Calibri" w:hAnsi="Calibri" w:cs="Calibri"/>
                <w:color w:val="000000"/>
                <w:sz w:val="22"/>
                <w:szCs w:val="22"/>
              </w:rPr>
              <w:t>5</w:t>
            </w:r>
            <w:r>
              <w:rPr>
                <w:rFonts w:ascii="Calibri" w:hAnsi="Calibri" w:cs="Angsana New"/>
                <w:color w:val="000000"/>
                <w:sz w:val="22"/>
                <w:szCs w:val="22"/>
                <w:cs/>
                <w:lang w:bidi="th-TH"/>
              </w:rPr>
              <w:t>%</w:t>
            </w:r>
            <w:r>
              <w:rPr>
                <w:rFonts w:ascii="Calibri" w:hAnsi="Calibri" w:cs="Calibri"/>
                <w:color w:val="000000"/>
                <w:sz w:val="22"/>
                <w:szCs w:val="22"/>
              </w:rPr>
              <w:br/>
              <w:t xml:space="preserve">Prepayment Fee </w:t>
            </w:r>
            <w:r>
              <w:rPr>
                <w:rFonts w:ascii="Calibri" w:hAnsi="Calibri" w:cs="Angsana New"/>
                <w:color w:val="000000"/>
                <w:sz w:val="22"/>
                <w:szCs w:val="22"/>
                <w:cs/>
                <w:lang w:bidi="th-TH"/>
              </w:rPr>
              <w:t xml:space="preserve">= </w:t>
            </w:r>
            <w:r>
              <w:rPr>
                <w:rFonts w:ascii="Calibri" w:hAnsi="Calibri" w:cs="Calibri"/>
                <w:color w:val="000000"/>
                <w:sz w:val="22"/>
                <w:szCs w:val="22"/>
              </w:rPr>
              <w:t>2</w:t>
            </w:r>
            <w:r>
              <w:rPr>
                <w:rFonts w:ascii="Calibri" w:hAnsi="Calibri" w:cs="Angsana New"/>
                <w:color w:val="000000"/>
                <w:sz w:val="22"/>
                <w:szCs w:val="22"/>
                <w:cs/>
                <w:lang w:bidi="th-TH"/>
              </w:rPr>
              <w:t>.</w:t>
            </w:r>
            <w:r>
              <w:rPr>
                <w:rFonts w:ascii="Calibri" w:hAnsi="Calibri" w:cs="Calibri"/>
                <w:color w:val="000000"/>
                <w:sz w:val="22"/>
                <w:szCs w:val="22"/>
              </w:rPr>
              <w:t>0</w:t>
            </w:r>
            <w:r>
              <w:rPr>
                <w:rFonts w:ascii="Calibri" w:hAnsi="Calibri" w:cs="Angsana New"/>
                <w:color w:val="000000"/>
                <w:sz w:val="22"/>
                <w:szCs w:val="22"/>
                <w:cs/>
                <w:lang w:bidi="th-TH"/>
              </w:rPr>
              <w:t>%</w:t>
            </w:r>
            <w:r>
              <w:rPr>
                <w:rFonts w:ascii="Calibri" w:hAnsi="Calibri" w:cs="Calibri"/>
                <w:color w:val="000000"/>
                <w:sz w:val="22"/>
                <w:szCs w:val="22"/>
              </w:rPr>
              <w:br/>
              <w:t xml:space="preserve">Cancellation Fee </w:t>
            </w:r>
            <w:r>
              <w:rPr>
                <w:rFonts w:ascii="Calibri" w:hAnsi="Calibri" w:cs="Angsana New"/>
                <w:color w:val="000000"/>
                <w:sz w:val="22"/>
                <w:szCs w:val="22"/>
                <w:cs/>
                <w:lang w:bidi="th-TH"/>
              </w:rPr>
              <w:t xml:space="preserve">= </w:t>
            </w:r>
            <w:r>
              <w:rPr>
                <w:rFonts w:ascii="Calibri" w:hAnsi="Calibri" w:cs="Calibri"/>
                <w:color w:val="000000"/>
                <w:sz w:val="22"/>
                <w:szCs w:val="22"/>
              </w:rPr>
              <w:t>1</w:t>
            </w:r>
            <w:r>
              <w:rPr>
                <w:rFonts w:ascii="Calibri" w:hAnsi="Calibri" w:cs="Angsana New"/>
                <w:color w:val="000000"/>
                <w:sz w:val="22"/>
                <w:szCs w:val="22"/>
                <w:cs/>
                <w:lang w:bidi="th-TH"/>
              </w:rPr>
              <w:t>.</w:t>
            </w:r>
            <w:r>
              <w:rPr>
                <w:rFonts w:ascii="Calibri" w:hAnsi="Calibri" w:cs="Calibri"/>
                <w:color w:val="000000"/>
                <w:sz w:val="22"/>
                <w:szCs w:val="22"/>
              </w:rPr>
              <w:t>0</w:t>
            </w:r>
            <w:r>
              <w:rPr>
                <w:rFonts w:ascii="Calibri" w:hAnsi="Calibri" w:cs="Angsana New"/>
                <w:color w:val="000000"/>
                <w:sz w:val="22"/>
                <w:szCs w:val="22"/>
                <w:cs/>
                <w:lang w:bidi="th-TH"/>
              </w:rPr>
              <w:t>%</w:t>
            </w:r>
            <w:r>
              <w:rPr>
                <w:rFonts w:ascii="Calibri" w:hAnsi="Calibri" w:cs="Calibri"/>
                <w:color w:val="000000"/>
                <w:sz w:val="22"/>
                <w:szCs w:val="22"/>
              </w:rPr>
              <w:br/>
              <w:t xml:space="preserve">Commitment Fee </w:t>
            </w:r>
            <w:r>
              <w:rPr>
                <w:rFonts w:ascii="Calibri" w:hAnsi="Calibri" w:cs="Angsana New"/>
                <w:color w:val="000000"/>
                <w:sz w:val="22"/>
                <w:szCs w:val="22"/>
                <w:cs/>
                <w:lang w:bidi="th-TH"/>
              </w:rPr>
              <w:t xml:space="preserve">= </w:t>
            </w:r>
            <w:r>
              <w:rPr>
                <w:rFonts w:ascii="Calibri" w:hAnsi="Calibri" w:cs="Calibri"/>
                <w:color w:val="000000"/>
                <w:sz w:val="22"/>
                <w:szCs w:val="22"/>
              </w:rPr>
              <w:t>1</w:t>
            </w:r>
            <w:r>
              <w:rPr>
                <w:rFonts w:ascii="Calibri" w:hAnsi="Calibri" w:cs="Angsana New"/>
                <w:color w:val="000000"/>
                <w:sz w:val="22"/>
                <w:szCs w:val="22"/>
                <w:cs/>
                <w:lang w:bidi="th-TH"/>
              </w:rPr>
              <w:t>.</w:t>
            </w:r>
            <w:r>
              <w:rPr>
                <w:rFonts w:ascii="Calibri" w:hAnsi="Calibri" w:cs="Calibri"/>
                <w:color w:val="000000"/>
                <w:sz w:val="22"/>
                <w:szCs w:val="22"/>
              </w:rPr>
              <w:t>0</w:t>
            </w:r>
            <w:r>
              <w:rPr>
                <w:rFonts w:ascii="Calibri" w:hAnsi="Calibri" w:cs="Angsana New"/>
                <w:color w:val="000000"/>
                <w:sz w:val="22"/>
                <w:szCs w:val="22"/>
                <w:cs/>
                <w:lang w:bidi="th-TH"/>
              </w:rPr>
              <w:t>%</w:t>
            </w:r>
          </w:p>
        </w:tc>
        <w:tc>
          <w:tcPr>
            <w:tcW w:w="2700" w:type="dxa"/>
          </w:tcPr>
          <w:p w14:paraId="46DD93CD" w14:textId="77777777" w:rsidR="00A36916" w:rsidRDefault="00A36916" w:rsidP="00950FD1">
            <w:pPr>
              <w:rPr>
                <w:rFonts w:ascii="Calibri" w:hAnsi="Calibri" w:cs="Calibri"/>
                <w:color w:val="000000"/>
                <w:sz w:val="22"/>
                <w:szCs w:val="22"/>
              </w:rPr>
            </w:pPr>
          </w:p>
        </w:tc>
      </w:tr>
      <w:tr w:rsidR="00A36916" w:rsidRPr="00D512AA" w14:paraId="29F291B8" w14:textId="3D7BEDD9" w:rsidTr="00644B8E">
        <w:tc>
          <w:tcPr>
            <w:tcW w:w="2775" w:type="dxa"/>
          </w:tcPr>
          <w:p w14:paraId="1F829F7F" w14:textId="77777777" w:rsidR="00A36916" w:rsidRPr="00D512AA" w:rsidRDefault="00A36916"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Contract sign Date</w:t>
            </w:r>
          </w:p>
        </w:tc>
        <w:tc>
          <w:tcPr>
            <w:tcW w:w="3201" w:type="dxa"/>
          </w:tcPr>
          <w:p w14:paraId="7B6D2709" w14:textId="55F92454" w:rsidR="00A36916" w:rsidRPr="00587F2D" w:rsidRDefault="00A36916" w:rsidP="00950FD1">
            <w:pPr>
              <w:rPr>
                <w:rFonts w:ascii="Calibri" w:hAnsi="Calibri" w:cs="Calibri"/>
                <w:noProof w:val="0"/>
                <w:color w:val="000000"/>
                <w:sz w:val="22"/>
                <w:szCs w:val="22"/>
              </w:rPr>
            </w:pPr>
            <w:r>
              <w:rPr>
                <w:rFonts w:ascii="Calibri" w:hAnsi="Calibri" w:cs="Calibri"/>
                <w:color w:val="000000"/>
                <w:sz w:val="22"/>
                <w:szCs w:val="22"/>
              </w:rPr>
              <w:t>9</w:t>
            </w:r>
            <w:r>
              <w:rPr>
                <w:rFonts w:ascii="Calibri" w:hAnsi="Calibri" w:cs="Angsana New"/>
                <w:color w:val="000000"/>
                <w:sz w:val="22"/>
                <w:szCs w:val="22"/>
                <w:cs/>
                <w:lang w:bidi="th-TH"/>
              </w:rPr>
              <w:t>/</w:t>
            </w:r>
            <w:r>
              <w:rPr>
                <w:rFonts w:ascii="Calibri" w:hAnsi="Calibri" w:cs="Calibri"/>
                <w:color w:val="000000"/>
                <w:sz w:val="22"/>
                <w:szCs w:val="22"/>
              </w:rPr>
              <w:t>6</w:t>
            </w:r>
            <w:r>
              <w:rPr>
                <w:rFonts w:ascii="Calibri" w:hAnsi="Calibri" w:cs="Angsana New"/>
                <w:color w:val="000000"/>
                <w:sz w:val="22"/>
                <w:szCs w:val="22"/>
                <w:cs/>
                <w:lang w:bidi="th-TH"/>
              </w:rPr>
              <w:t>/</w:t>
            </w:r>
            <w:r>
              <w:rPr>
                <w:rFonts w:ascii="Calibri" w:hAnsi="Calibri" w:cs="Calibri"/>
                <w:color w:val="000000"/>
                <w:sz w:val="22"/>
                <w:szCs w:val="22"/>
              </w:rPr>
              <w:t>2023</w:t>
            </w:r>
          </w:p>
        </w:tc>
        <w:tc>
          <w:tcPr>
            <w:tcW w:w="2700" w:type="dxa"/>
          </w:tcPr>
          <w:p w14:paraId="56607785" w14:textId="77777777" w:rsidR="00A36916" w:rsidRDefault="00A36916" w:rsidP="00950FD1">
            <w:pPr>
              <w:rPr>
                <w:rFonts w:ascii="Calibri" w:hAnsi="Calibri" w:cs="Calibri"/>
                <w:color w:val="000000"/>
                <w:sz w:val="22"/>
                <w:szCs w:val="22"/>
              </w:rPr>
            </w:pPr>
          </w:p>
        </w:tc>
      </w:tr>
      <w:tr w:rsidR="00A36916" w:rsidRPr="00D512AA" w14:paraId="33F4253A" w14:textId="4DD6136A" w:rsidTr="00644B8E">
        <w:tc>
          <w:tcPr>
            <w:tcW w:w="2775" w:type="dxa"/>
          </w:tcPr>
          <w:p w14:paraId="59CD1629" w14:textId="77777777" w:rsidR="00A36916" w:rsidRPr="00D512AA" w:rsidRDefault="00A36916"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Effective Date</w:t>
            </w:r>
          </w:p>
        </w:tc>
        <w:tc>
          <w:tcPr>
            <w:tcW w:w="3201" w:type="dxa"/>
          </w:tcPr>
          <w:p w14:paraId="1977796B" w14:textId="7C975DDF" w:rsidR="00A36916" w:rsidRPr="00587F2D" w:rsidRDefault="00A36916" w:rsidP="00950FD1">
            <w:pPr>
              <w:rPr>
                <w:rFonts w:ascii="Calibri" w:hAnsi="Calibri" w:cs="Calibri"/>
                <w:noProof w:val="0"/>
                <w:color w:val="000000"/>
                <w:sz w:val="22"/>
                <w:szCs w:val="22"/>
              </w:rPr>
            </w:pPr>
            <w:r>
              <w:rPr>
                <w:rFonts w:ascii="Calibri" w:hAnsi="Calibri" w:cs="Calibri"/>
                <w:color w:val="000000"/>
                <w:sz w:val="22"/>
                <w:szCs w:val="22"/>
              </w:rPr>
              <w:t>9</w:t>
            </w:r>
            <w:r>
              <w:rPr>
                <w:rFonts w:ascii="Calibri" w:hAnsi="Calibri" w:cs="Angsana New"/>
                <w:color w:val="000000"/>
                <w:sz w:val="22"/>
                <w:szCs w:val="22"/>
                <w:cs/>
                <w:lang w:bidi="th-TH"/>
              </w:rPr>
              <w:t>/</w:t>
            </w:r>
            <w:r>
              <w:rPr>
                <w:rFonts w:ascii="Calibri" w:hAnsi="Calibri" w:cs="Calibri"/>
                <w:color w:val="000000"/>
                <w:sz w:val="22"/>
                <w:szCs w:val="22"/>
              </w:rPr>
              <w:t>7</w:t>
            </w:r>
            <w:r>
              <w:rPr>
                <w:rFonts w:ascii="Calibri" w:hAnsi="Calibri" w:cs="Angsana New"/>
                <w:color w:val="000000"/>
                <w:sz w:val="22"/>
                <w:szCs w:val="22"/>
                <w:cs/>
                <w:lang w:bidi="th-TH"/>
              </w:rPr>
              <w:t>/</w:t>
            </w:r>
            <w:r>
              <w:rPr>
                <w:rFonts w:ascii="Calibri" w:hAnsi="Calibri" w:cs="Calibri"/>
                <w:color w:val="000000"/>
                <w:sz w:val="22"/>
                <w:szCs w:val="22"/>
              </w:rPr>
              <w:t>2023</w:t>
            </w:r>
          </w:p>
        </w:tc>
        <w:tc>
          <w:tcPr>
            <w:tcW w:w="2700" w:type="dxa"/>
          </w:tcPr>
          <w:p w14:paraId="28B3AB24" w14:textId="77777777" w:rsidR="00A36916" w:rsidRDefault="00A36916" w:rsidP="00950FD1">
            <w:pPr>
              <w:rPr>
                <w:rFonts w:ascii="Calibri" w:hAnsi="Calibri" w:cs="Calibri"/>
                <w:color w:val="000000"/>
                <w:sz w:val="22"/>
                <w:szCs w:val="22"/>
              </w:rPr>
            </w:pPr>
          </w:p>
        </w:tc>
      </w:tr>
      <w:tr w:rsidR="00A36916" w:rsidRPr="00D512AA" w14:paraId="0DEE3CC9" w14:textId="0FB9518F" w:rsidTr="00644B8E">
        <w:tc>
          <w:tcPr>
            <w:tcW w:w="2775" w:type="dxa"/>
          </w:tcPr>
          <w:p w14:paraId="3844F76A" w14:textId="77777777" w:rsidR="00A36916" w:rsidRPr="00D512AA" w:rsidRDefault="00A36916"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Expiry Date</w:t>
            </w:r>
          </w:p>
        </w:tc>
        <w:tc>
          <w:tcPr>
            <w:tcW w:w="3201" w:type="dxa"/>
          </w:tcPr>
          <w:p w14:paraId="194F8A61" w14:textId="3E953176" w:rsidR="00A36916" w:rsidRPr="00587F2D" w:rsidRDefault="00A36916" w:rsidP="00950FD1">
            <w:pPr>
              <w:rPr>
                <w:rFonts w:ascii="Calibri" w:hAnsi="Calibri" w:cs="Calibri"/>
                <w:noProof w:val="0"/>
                <w:color w:val="000000"/>
                <w:sz w:val="22"/>
                <w:szCs w:val="22"/>
              </w:rPr>
            </w:pPr>
            <w:r>
              <w:rPr>
                <w:rFonts w:ascii="Calibri" w:hAnsi="Calibri" w:cs="Calibri"/>
                <w:color w:val="000000"/>
                <w:sz w:val="22"/>
                <w:szCs w:val="22"/>
              </w:rPr>
              <w:t>31</w:t>
            </w:r>
            <w:r>
              <w:rPr>
                <w:rFonts w:ascii="Calibri" w:hAnsi="Calibri" w:cs="Angsana New"/>
                <w:color w:val="000000"/>
                <w:sz w:val="22"/>
                <w:szCs w:val="22"/>
                <w:cs/>
                <w:lang w:bidi="th-TH"/>
              </w:rPr>
              <w:t>/</w:t>
            </w:r>
            <w:r>
              <w:rPr>
                <w:rFonts w:ascii="Calibri" w:hAnsi="Calibri" w:cs="Calibri"/>
                <w:color w:val="000000"/>
                <w:sz w:val="22"/>
                <w:szCs w:val="22"/>
              </w:rPr>
              <w:t>12</w:t>
            </w:r>
            <w:r>
              <w:rPr>
                <w:rFonts w:ascii="Calibri" w:hAnsi="Calibri" w:cs="Angsana New"/>
                <w:color w:val="000000"/>
                <w:sz w:val="22"/>
                <w:szCs w:val="22"/>
                <w:cs/>
                <w:lang w:bidi="th-TH"/>
              </w:rPr>
              <w:t>/</w:t>
            </w:r>
            <w:r>
              <w:rPr>
                <w:rFonts w:ascii="Calibri" w:hAnsi="Calibri" w:cs="Calibri"/>
                <w:color w:val="000000"/>
                <w:sz w:val="22"/>
                <w:szCs w:val="22"/>
              </w:rPr>
              <w:t>2028</w:t>
            </w:r>
          </w:p>
        </w:tc>
        <w:tc>
          <w:tcPr>
            <w:tcW w:w="2700" w:type="dxa"/>
          </w:tcPr>
          <w:p w14:paraId="537A8761" w14:textId="77777777" w:rsidR="00A36916" w:rsidRDefault="00A36916" w:rsidP="00950FD1">
            <w:pPr>
              <w:rPr>
                <w:rFonts w:ascii="Calibri" w:hAnsi="Calibri" w:cs="Calibri"/>
                <w:color w:val="000000"/>
                <w:sz w:val="22"/>
                <w:szCs w:val="22"/>
              </w:rPr>
            </w:pPr>
          </w:p>
        </w:tc>
      </w:tr>
      <w:tr w:rsidR="00A36916" w:rsidRPr="00D512AA" w14:paraId="589EC0FF" w14:textId="1EA8896E" w:rsidTr="00644B8E">
        <w:tc>
          <w:tcPr>
            <w:tcW w:w="2775" w:type="dxa"/>
          </w:tcPr>
          <w:p w14:paraId="079E9954" w14:textId="77777777" w:rsidR="00A36916" w:rsidRPr="00D512AA" w:rsidRDefault="00A36916"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Authorize No</w:t>
            </w:r>
            <w:r w:rsidRPr="00D512AA">
              <w:rPr>
                <w:rFonts w:asciiTheme="minorHAnsi" w:hAnsiTheme="minorHAnsi" w:cs="Angsana New"/>
                <w:sz w:val="22"/>
                <w:szCs w:val="22"/>
                <w:cs/>
                <w:lang w:bidi="th-TH"/>
              </w:rPr>
              <w:t>.</w:t>
            </w:r>
          </w:p>
        </w:tc>
        <w:tc>
          <w:tcPr>
            <w:tcW w:w="3201" w:type="dxa"/>
          </w:tcPr>
          <w:p w14:paraId="6F293721" w14:textId="369649AD" w:rsidR="00A36916" w:rsidRPr="00587F2D" w:rsidRDefault="00A36916" w:rsidP="00950FD1">
            <w:pPr>
              <w:rPr>
                <w:rFonts w:ascii="Calibri" w:hAnsi="Calibri" w:cs="Calibri"/>
                <w:noProof w:val="0"/>
                <w:color w:val="000000"/>
                <w:sz w:val="22"/>
                <w:szCs w:val="22"/>
              </w:rPr>
            </w:pPr>
            <w:r>
              <w:rPr>
                <w:rFonts w:ascii="Calibri" w:hAnsi="Calibri" w:cs="Calibri"/>
                <w:color w:val="000000"/>
                <w:sz w:val="22"/>
                <w:szCs w:val="22"/>
              </w:rPr>
              <w:t>55</w:t>
            </w:r>
            <w:r>
              <w:rPr>
                <w:rFonts w:ascii="Calibri" w:hAnsi="Calibri" w:cs="Angsana New"/>
                <w:color w:val="000000"/>
                <w:sz w:val="22"/>
                <w:szCs w:val="22"/>
                <w:cs/>
                <w:lang w:bidi="th-TH"/>
              </w:rPr>
              <w:t>/</w:t>
            </w:r>
            <w:r>
              <w:rPr>
                <w:rFonts w:ascii="Calibri" w:hAnsi="Calibri" w:cs="Calibri"/>
                <w:color w:val="000000"/>
                <w:sz w:val="22"/>
                <w:szCs w:val="22"/>
              </w:rPr>
              <w:t>2023</w:t>
            </w:r>
          </w:p>
        </w:tc>
        <w:tc>
          <w:tcPr>
            <w:tcW w:w="2700" w:type="dxa"/>
          </w:tcPr>
          <w:p w14:paraId="42ACF7BC" w14:textId="77777777" w:rsidR="00A36916" w:rsidRDefault="00A36916" w:rsidP="00950FD1">
            <w:pPr>
              <w:rPr>
                <w:rFonts w:ascii="Calibri" w:hAnsi="Calibri" w:cs="Calibri"/>
                <w:color w:val="000000"/>
                <w:sz w:val="22"/>
                <w:szCs w:val="22"/>
              </w:rPr>
            </w:pPr>
          </w:p>
        </w:tc>
      </w:tr>
      <w:tr w:rsidR="00A36916" w:rsidRPr="00D512AA" w14:paraId="288A46CB" w14:textId="00A8B8AC" w:rsidTr="00644B8E">
        <w:tc>
          <w:tcPr>
            <w:tcW w:w="2775" w:type="dxa"/>
          </w:tcPr>
          <w:p w14:paraId="5D5ECBE7" w14:textId="77777777" w:rsidR="00A36916" w:rsidRPr="00D512AA" w:rsidRDefault="00A36916" w:rsidP="00BD7C62">
            <w:pPr>
              <w:rPr>
                <w:rFonts w:asciiTheme="minorHAnsi" w:hAnsiTheme="minorHAnsi" w:cstheme="minorHAnsi"/>
                <w:noProof w:val="0"/>
                <w:color w:val="000000"/>
                <w:sz w:val="22"/>
                <w:szCs w:val="22"/>
              </w:rPr>
            </w:pPr>
            <w:r w:rsidRPr="00D512AA">
              <w:rPr>
                <w:rFonts w:asciiTheme="minorHAnsi" w:hAnsiTheme="minorHAnsi" w:cstheme="minorHAnsi"/>
                <w:sz w:val="22"/>
                <w:szCs w:val="22"/>
              </w:rPr>
              <w:t>Authorize Level</w:t>
            </w:r>
          </w:p>
        </w:tc>
        <w:tc>
          <w:tcPr>
            <w:tcW w:w="3201" w:type="dxa"/>
            <w:vAlign w:val="center"/>
          </w:tcPr>
          <w:p w14:paraId="4B6F1355" w14:textId="096A5C0D" w:rsidR="00A36916" w:rsidRPr="00D512AA" w:rsidRDefault="00A36916" w:rsidP="00BD7C62">
            <w:pPr>
              <w:rPr>
                <w:rFonts w:asciiTheme="minorHAnsi" w:hAnsiTheme="minorHAnsi" w:cstheme="minorHAnsi"/>
                <w:noProof w:val="0"/>
                <w:color w:val="000000"/>
                <w:sz w:val="22"/>
                <w:szCs w:val="22"/>
              </w:rPr>
            </w:pPr>
            <w:r>
              <w:rPr>
                <w:rFonts w:ascii="Calibri" w:hAnsi="Calibri" w:cs="Calibri"/>
                <w:color w:val="000000"/>
                <w:sz w:val="22"/>
                <w:szCs w:val="22"/>
              </w:rPr>
              <w:t>81 Credit Committee</w:t>
            </w:r>
          </w:p>
        </w:tc>
        <w:tc>
          <w:tcPr>
            <w:tcW w:w="2700" w:type="dxa"/>
          </w:tcPr>
          <w:p w14:paraId="63C15C00" w14:textId="77777777" w:rsidR="00A36916" w:rsidRDefault="00A36916" w:rsidP="00BD7C62">
            <w:pPr>
              <w:rPr>
                <w:rFonts w:ascii="Calibri" w:hAnsi="Calibri" w:cs="Calibri"/>
                <w:color w:val="000000"/>
                <w:sz w:val="22"/>
                <w:szCs w:val="22"/>
              </w:rPr>
            </w:pPr>
          </w:p>
        </w:tc>
      </w:tr>
      <w:tr w:rsidR="00A36916" w:rsidRPr="00D512AA" w14:paraId="0DD285FD" w14:textId="0BF34AB7" w:rsidTr="00644B8E">
        <w:tc>
          <w:tcPr>
            <w:tcW w:w="2775" w:type="dxa"/>
          </w:tcPr>
          <w:p w14:paraId="5BCA9CCE" w14:textId="77777777" w:rsidR="00A36916" w:rsidRPr="00D512AA" w:rsidRDefault="00A36916" w:rsidP="00BD7C62">
            <w:pPr>
              <w:rPr>
                <w:rFonts w:asciiTheme="minorHAnsi" w:hAnsiTheme="minorHAnsi" w:cstheme="minorHAnsi"/>
                <w:noProof w:val="0"/>
                <w:color w:val="000000"/>
                <w:sz w:val="22"/>
                <w:szCs w:val="22"/>
              </w:rPr>
            </w:pPr>
            <w:r w:rsidRPr="00D512AA">
              <w:rPr>
                <w:rFonts w:asciiTheme="minorHAnsi" w:hAnsiTheme="minorHAnsi" w:cstheme="minorHAnsi"/>
                <w:sz w:val="22"/>
                <w:szCs w:val="22"/>
              </w:rPr>
              <w:t>Authorize Date</w:t>
            </w:r>
          </w:p>
        </w:tc>
        <w:tc>
          <w:tcPr>
            <w:tcW w:w="3201" w:type="dxa"/>
            <w:vAlign w:val="center"/>
          </w:tcPr>
          <w:p w14:paraId="05DD8CE4" w14:textId="505A06CF" w:rsidR="00A36916" w:rsidRPr="00D512AA" w:rsidRDefault="00A36916" w:rsidP="00BD7C62">
            <w:pPr>
              <w:rPr>
                <w:rFonts w:asciiTheme="minorHAnsi" w:hAnsiTheme="minorHAnsi" w:cstheme="minorHAnsi"/>
                <w:noProof w:val="0"/>
                <w:color w:val="000000"/>
                <w:sz w:val="22"/>
                <w:szCs w:val="22"/>
              </w:rPr>
            </w:pPr>
            <w:r>
              <w:rPr>
                <w:rFonts w:ascii="Calibri" w:hAnsi="Calibri" w:cs="Calibri"/>
                <w:color w:val="000000"/>
                <w:sz w:val="22"/>
                <w:szCs w:val="22"/>
              </w:rPr>
              <w:t>1</w:t>
            </w:r>
            <w:r>
              <w:rPr>
                <w:rFonts w:ascii="Calibri" w:hAnsi="Calibri" w:cs="Angsana New"/>
                <w:color w:val="000000"/>
                <w:sz w:val="22"/>
                <w:szCs w:val="22"/>
                <w:cs/>
                <w:lang w:bidi="th-TH"/>
              </w:rPr>
              <w:t>/</w:t>
            </w:r>
            <w:r>
              <w:rPr>
                <w:rFonts w:ascii="Calibri" w:hAnsi="Calibri" w:cs="Calibri"/>
                <w:color w:val="000000"/>
                <w:sz w:val="22"/>
                <w:szCs w:val="22"/>
              </w:rPr>
              <w:t>2</w:t>
            </w:r>
            <w:r>
              <w:rPr>
                <w:rFonts w:ascii="Calibri" w:hAnsi="Calibri" w:cs="Angsana New"/>
                <w:color w:val="000000"/>
                <w:sz w:val="22"/>
                <w:szCs w:val="22"/>
                <w:cs/>
                <w:lang w:bidi="th-TH"/>
              </w:rPr>
              <w:t>/</w:t>
            </w:r>
            <w:r>
              <w:rPr>
                <w:rFonts w:ascii="Calibri" w:hAnsi="Calibri" w:cs="Calibri"/>
                <w:color w:val="000000"/>
                <w:sz w:val="22"/>
                <w:szCs w:val="22"/>
              </w:rPr>
              <w:t>2023</w:t>
            </w:r>
          </w:p>
        </w:tc>
        <w:tc>
          <w:tcPr>
            <w:tcW w:w="2700" w:type="dxa"/>
          </w:tcPr>
          <w:p w14:paraId="0F85FDD7" w14:textId="77777777" w:rsidR="00A36916" w:rsidRDefault="00A36916" w:rsidP="00BD7C62">
            <w:pPr>
              <w:rPr>
                <w:rFonts w:ascii="Calibri" w:hAnsi="Calibri" w:cs="Calibri"/>
                <w:color w:val="000000"/>
                <w:sz w:val="22"/>
                <w:szCs w:val="22"/>
              </w:rPr>
            </w:pPr>
          </w:p>
        </w:tc>
      </w:tr>
      <w:tr w:rsidR="00A36916" w:rsidRPr="00D512AA" w14:paraId="13A84FE6" w14:textId="2267CCCA" w:rsidTr="00644B8E">
        <w:tc>
          <w:tcPr>
            <w:tcW w:w="2775" w:type="dxa"/>
          </w:tcPr>
          <w:p w14:paraId="606AEB50" w14:textId="77777777" w:rsidR="00A36916" w:rsidRPr="00D512AA" w:rsidRDefault="00A36916"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Customer Type</w:t>
            </w:r>
          </w:p>
        </w:tc>
        <w:tc>
          <w:tcPr>
            <w:tcW w:w="3201" w:type="dxa"/>
          </w:tcPr>
          <w:p w14:paraId="1D5EDA17" w14:textId="77777777" w:rsidR="00A36916" w:rsidRPr="00D512AA" w:rsidRDefault="00A36916" w:rsidP="00BD7C62">
            <w:pPr>
              <w:rPr>
                <w:rFonts w:asciiTheme="minorHAnsi" w:hAnsiTheme="minorHAnsi" w:cstheme="minorHAnsi"/>
                <w:noProof w:val="0"/>
                <w:color w:val="000000"/>
                <w:sz w:val="22"/>
                <w:szCs w:val="22"/>
              </w:rPr>
            </w:pPr>
          </w:p>
        </w:tc>
        <w:tc>
          <w:tcPr>
            <w:tcW w:w="2700" w:type="dxa"/>
          </w:tcPr>
          <w:p w14:paraId="03283741" w14:textId="77777777" w:rsidR="00A36916" w:rsidRPr="00D512AA" w:rsidRDefault="00A36916" w:rsidP="00BD7C62">
            <w:pPr>
              <w:rPr>
                <w:rFonts w:asciiTheme="minorHAnsi" w:hAnsiTheme="minorHAnsi" w:cstheme="minorHAnsi"/>
                <w:noProof w:val="0"/>
                <w:color w:val="000000"/>
                <w:sz w:val="22"/>
                <w:szCs w:val="22"/>
              </w:rPr>
            </w:pPr>
          </w:p>
        </w:tc>
      </w:tr>
      <w:tr w:rsidR="00A36916" w:rsidRPr="00D512AA" w14:paraId="7B2D75FA" w14:textId="38DC723C" w:rsidTr="00644B8E">
        <w:tc>
          <w:tcPr>
            <w:tcW w:w="2775" w:type="dxa"/>
          </w:tcPr>
          <w:p w14:paraId="3B0DDF9B" w14:textId="77777777" w:rsidR="00A36916" w:rsidRPr="00D512AA" w:rsidRDefault="00A36916"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Country of Risk</w:t>
            </w:r>
          </w:p>
        </w:tc>
        <w:tc>
          <w:tcPr>
            <w:tcW w:w="3201" w:type="dxa"/>
          </w:tcPr>
          <w:p w14:paraId="4C6278DC" w14:textId="77777777" w:rsidR="00A36916" w:rsidRPr="00D512AA" w:rsidRDefault="00A36916" w:rsidP="00BD7C62">
            <w:pPr>
              <w:rPr>
                <w:rFonts w:asciiTheme="minorHAnsi" w:hAnsiTheme="minorHAnsi" w:cstheme="minorHAnsi"/>
                <w:noProof w:val="0"/>
                <w:color w:val="000000"/>
                <w:sz w:val="22"/>
                <w:szCs w:val="22"/>
              </w:rPr>
            </w:pPr>
          </w:p>
        </w:tc>
        <w:tc>
          <w:tcPr>
            <w:tcW w:w="2700" w:type="dxa"/>
          </w:tcPr>
          <w:p w14:paraId="7C17356C" w14:textId="77777777" w:rsidR="00A36916" w:rsidRPr="00D512AA" w:rsidRDefault="00A36916" w:rsidP="00BD7C62">
            <w:pPr>
              <w:rPr>
                <w:rFonts w:asciiTheme="minorHAnsi" w:hAnsiTheme="minorHAnsi" w:cstheme="minorHAnsi"/>
                <w:noProof w:val="0"/>
                <w:color w:val="000000"/>
                <w:sz w:val="22"/>
                <w:szCs w:val="22"/>
              </w:rPr>
            </w:pPr>
          </w:p>
        </w:tc>
      </w:tr>
      <w:tr w:rsidR="00A36916" w:rsidRPr="00D512AA" w14:paraId="0C6494D9" w14:textId="216967F9" w:rsidTr="00644B8E">
        <w:tc>
          <w:tcPr>
            <w:tcW w:w="2775" w:type="dxa"/>
          </w:tcPr>
          <w:p w14:paraId="1A13DF73" w14:textId="77777777" w:rsidR="00A36916" w:rsidRPr="00D512AA" w:rsidRDefault="00A36916"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Ratio of Risk</w:t>
            </w:r>
          </w:p>
        </w:tc>
        <w:tc>
          <w:tcPr>
            <w:tcW w:w="3201" w:type="dxa"/>
          </w:tcPr>
          <w:p w14:paraId="6DE3EB51" w14:textId="77777777" w:rsidR="00A36916" w:rsidRPr="00D512AA" w:rsidRDefault="00A36916" w:rsidP="00BD7C62">
            <w:pPr>
              <w:rPr>
                <w:rFonts w:asciiTheme="minorHAnsi" w:hAnsiTheme="minorHAnsi" w:cstheme="minorHAnsi"/>
                <w:noProof w:val="0"/>
                <w:color w:val="000000"/>
                <w:sz w:val="22"/>
                <w:szCs w:val="22"/>
              </w:rPr>
            </w:pPr>
          </w:p>
        </w:tc>
        <w:tc>
          <w:tcPr>
            <w:tcW w:w="2700" w:type="dxa"/>
          </w:tcPr>
          <w:p w14:paraId="63C6791F" w14:textId="77777777" w:rsidR="00A36916" w:rsidRPr="00D512AA" w:rsidRDefault="00A36916" w:rsidP="00BD7C62">
            <w:pPr>
              <w:rPr>
                <w:rFonts w:asciiTheme="minorHAnsi" w:hAnsiTheme="minorHAnsi" w:cstheme="minorHAnsi"/>
                <w:noProof w:val="0"/>
                <w:color w:val="000000"/>
                <w:sz w:val="22"/>
                <w:szCs w:val="22"/>
              </w:rPr>
            </w:pPr>
          </w:p>
        </w:tc>
      </w:tr>
      <w:tr w:rsidR="00A36916" w:rsidRPr="00D512AA" w14:paraId="37092C73" w14:textId="502186E8" w:rsidTr="00644B8E">
        <w:tc>
          <w:tcPr>
            <w:tcW w:w="2775" w:type="dxa"/>
          </w:tcPr>
          <w:p w14:paraId="09AEF87D" w14:textId="77777777" w:rsidR="00A36916" w:rsidRPr="00D512AA" w:rsidRDefault="00A36916"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Business size</w:t>
            </w:r>
          </w:p>
        </w:tc>
        <w:tc>
          <w:tcPr>
            <w:tcW w:w="3201" w:type="dxa"/>
          </w:tcPr>
          <w:p w14:paraId="7268E179" w14:textId="6F8403E5" w:rsidR="00A36916" w:rsidRPr="00587F2D" w:rsidRDefault="00A36916" w:rsidP="00950FD1">
            <w:pPr>
              <w:rPr>
                <w:rFonts w:ascii="Calibri" w:hAnsi="Calibri" w:cs="Calibri"/>
                <w:noProof w:val="0"/>
                <w:color w:val="000000"/>
                <w:sz w:val="22"/>
                <w:szCs w:val="22"/>
              </w:rPr>
            </w:pPr>
            <w:r>
              <w:rPr>
                <w:rFonts w:ascii="Calibri" w:hAnsi="Calibri" w:cs="Calibri"/>
                <w:color w:val="000000"/>
                <w:sz w:val="22"/>
                <w:szCs w:val="22"/>
              </w:rPr>
              <w:t>M Medium</w:t>
            </w:r>
          </w:p>
        </w:tc>
        <w:tc>
          <w:tcPr>
            <w:tcW w:w="2700" w:type="dxa"/>
          </w:tcPr>
          <w:p w14:paraId="31415AA8" w14:textId="77777777" w:rsidR="00A36916" w:rsidRDefault="00A36916" w:rsidP="00950FD1">
            <w:pPr>
              <w:rPr>
                <w:rFonts w:ascii="Calibri" w:hAnsi="Calibri" w:cs="Calibri"/>
                <w:color w:val="000000"/>
                <w:sz w:val="22"/>
                <w:szCs w:val="22"/>
              </w:rPr>
            </w:pPr>
          </w:p>
        </w:tc>
      </w:tr>
      <w:tr w:rsidR="00A36916" w:rsidRPr="00D512AA" w14:paraId="1E9309A9" w14:textId="333FB9D8" w:rsidTr="00644B8E">
        <w:tc>
          <w:tcPr>
            <w:tcW w:w="2775" w:type="dxa"/>
          </w:tcPr>
          <w:p w14:paraId="75FB19C8" w14:textId="77777777" w:rsidR="00A36916" w:rsidRPr="00D512AA" w:rsidRDefault="00A36916"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Major Condition</w:t>
            </w:r>
          </w:p>
        </w:tc>
        <w:tc>
          <w:tcPr>
            <w:tcW w:w="3201" w:type="dxa"/>
          </w:tcPr>
          <w:p w14:paraId="3D18FDF9" w14:textId="3138EA5F" w:rsidR="00A36916" w:rsidRPr="00587F2D" w:rsidRDefault="00A36916" w:rsidP="00950FD1">
            <w:pPr>
              <w:rPr>
                <w:rFonts w:ascii="Calibri" w:hAnsi="Calibri" w:cs="Calibri"/>
                <w:noProof w:val="0"/>
                <w:color w:val="000000"/>
                <w:sz w:val="22"/>
                <w:szCs w:val="22"/>
              </w:rPr>
            </w:pPr>
            <w:r>
              <w:rPr>
                <w:rFonts w:ascii="Calibri" w:hAnsi="Calibri" w:cs="Angsana New"/>
                <w:color w:val="000000"/>
                <w:sz w:val="22"/>
                <w:szCs w:val="22"/>
                <w:cs/>
                <w:lang w:bidi="th-TH"/>
              </w:rPr>
              <w:t xml:space="preserve">ผ่อนชำระ </w:t>
            </w:r>
            <w:r>
              <w:rPr>
                <w:rFonts w:ascii="Calibri" w:hAnsi="Calibri" w:cs="Calibri"/>
                <w:color w:val="000000"/>
                <w:sz w:val="22"/>
                <w:szCs w:val="22"/>
              </w:rPr>
              <w:t xml:space="preserve">89 </w:t>
            </w:r>
            <w:r>
              <w:rPr>
                <w:rFonts w:ascii="Calibri" w:hAnsi="Calibri" w:cs="Angsana New"/>
                <w:color w:val="000000"/>
                <w:sz w:val="22"/>
                <w:szCs w:val="22"/>
                <w:cs/>
                <w:lang w:bidi="th-TH"/>
              </w:rPr>
              <w:t>งวด ดังนี้</w:t>
            </w:r>
            <w:r>
              <w:rPr>
                <w:rFonts w:ascii="Calibri" w:hAnsi="Calibri" w:cs="Calibri"/>
                <w:color w:val="000000"/>
                <w:sz w:val="22"/>
                <w:szCs w:val="22"/>
              </w:rPr>
              <w:br/>
            </w:r>
            <w:r>
              <w:rPr>
                <w:rFonts w:ascii="Calibri" w:hAnsi="Calibri" w:cs="Angsana New"/>
                <w:color w:val="000000"/>
                <w:sz w:val="22"/>
                <w:szCs w:val="22"/>
                <w:cs/>
                <w:lang w:bidi="th-TH"/>
              </w:rPr>
              <w:t xml:space="preserve"> งวดที่ </w:t>
            </w:r>
            <w:r>
              <w:rPr>
                <w:rFonts w:ascii="Calibri" w:hAnsi="Calibri" w:cs="Calibri"/>
                <w:color w:val="000000"/>
                <w:sz w:val="22"/>
                <w:szCs w:val="22"/>
              </w:rPr>
              <w:t xml:space="preserve">1 </w:t>
            </w:r>
            <w:r>
              <w:rPr>
                <w:rFonts w:ascii="Calibri" w:hAnsi="Calibri" w:cs="Angsana New"/>
                <w:color w:val="000000"/>
                <w:sz w:val="22"/>
                <w:szCs w:val="22"/>
                <w:cs/>
                <w:lang w:bidi="th-TH"/>
              </w:rPr>
              <w:t xml:space="preserve">- </w:t>
            </w:r>
            <w:r>
              <w:rPr>
                <w:rFonts w:ascii="Calibri" w:hAnsi="Calibri" w:cs="Calibri"/>
                <w:color w:val="000000"/>
                <w:sz w:val="22"/>
                <w:szCs w:val="22"/>
              </w:rPr>
              <w:t xml:space="preserve">12 </w:t>
            </w:r>
            <w:r>
              <w:rPr>
                <w:rFonts w:ascii="Calibri" w:hAnsi="Calibri" w:cs="Angsana New"/>
                <w:color w:val="000000"/>
                <w:sz w:val="22"/>
                <w:szCs w:val="22"/>
                <w:cs/>
                <w:lang w:bidi="th-TH"/>
              </w:rPr>
              <w:t>…....</w:t>
            </w:r>
            <w:r>
              <w:rPr>
                <w:rFonts w:ascii="Calibri" w:hAnsi="Calibri" w:cs="Calibri"/>
                <w:color w:val="000000"/>
                <w:sz w:val="22"/>
                <w:szCs w:val="22"/>
              </w:rPr>
              <w:br/>
            </w:r>
            <w:r>
              <w:rPr>
                <w:rFonts w:ascii="Calibri" w:hAnsi="Calibri" w:cs="Angsana New"/>
                <w:color w:val="000000"/>
                <w:sz w:val="22"/>
                <w:szCs w:val="22"/>
                <w:cs/>
                <w:lang w:bidi="th-TH"/>
              </w:rPr>
              <w:t xml:space="preserve"> งวดที่ </w:t>
            </w:r>
            <w:r>
              <w:rPr>
                <w:rFonts w:ascii="Calibri" w:hAnsi="Calibri" w:cs="Calibri"/>
                <w:color w:val="000000"/>
                <w:sz w:val="22"/>
                <w:szCs w:val="22"/>
              </w:rPr>
              <w:t xml:space="preserve">13 </w:t>
            </w:r>
            <w:r>
              <w:rPr>
                <w:rFonts w:ascii="Calibri" w:hAnsi="Calibri" w:cs="Angsana New"/>
                <w:color w:val="000000"/>
                <w:sz w:val="22"/>
                <w:szCs w:val="22"/>
                <w:cs/>
                <w:lang w:bidi="th-TH"/>
              </w:rPr>
              <w:t xml:space="preserve">- </w:t>
            </w:r>
            <w:r>
              <w:rPr>
                <w:rFonts w:ascii="Calibri" w:hAnsi="Calibri" w:cs="Calibri"/>
                <w:color w:val="000000"/>
                <w:sz w:val="22"/>
                <w:szCs w:val="22"/>
              </w:rPr>
              <w:t xml:space="preserve">24 </w:t>
            </w:r>
            <w:r>
              <w:rPr>
                <w:rFonts w:ascii="Calibri" w:hAnsi="Calibri" w:cs="Angsana New"/>
                <w:color w:val="000000"/>
                <w:sz w:val="22"/>
                <w:szCs w:val="22"/>
                <w:cs/>
                <w:lang w:bidi="th-TH"/>
              </w:rPr>
              <w:t>…...</w:t>
            </w:r>
            <w:r>
              <w:rPr>
                <w:rFonts w:ascii="Calibri" w:hAnsi="Calibri" w:cs="Calibri"/>
                <w:color w:val="000000"/>
                <w:sz w:val="22"/>
                <w:szCs w:val="22"/>
              </w:rPr>
              <w:br/>
            </w:r>
            <w:r>
              <w:rPr>
                <w:rFonts w:ascii="Calibri" w:hAnsi="Calibri" w:cs="Angsana New"/>
                <w:color w:val="000000"/>
                <w:sz w:val="22"/>
                <w:szCs w:val="22"/>
                <w:cs/>
                <w:lang w:bidi="th-TH"/>
              </w:rPr>
              <w:lastRenderedPageBreak/>
              <w:t xml:space="preserve"> ….................</w:t>
            </w:r>
            <w:r>
              <w:rPr>
                <w:rFonts w:ascii="Calibri" w:hAnsi="Calibri" w:cs="Calibri"/>
                <w:color w:val="000000"/>
                <w:sz w:val="22"/>
                <w:szCs w:val="22"/>
              </w:rPr>
              <w:br/>
            </w:r>
            <w:r>
              <w:rPr>
                <w:rFonts w:ascii="Calibri" w:hAnsi="Calibri" w:cs="Angsana New"/>
                <w:color w:val="000000"/>
                <w:sz w:val="22"/>
                <w:szCs w:val="22"/>
                <w:cs/>
                <w:lang w:bidi="th-TH"/>
              </w:rPr>
              <w:t xml:space="preserve"> งวดที่ </w:t>
            </w:r>
            <w:r>
              <w:rPr>
                <w:rFonts w:ascii="Calibri" w:hAnsi="Calibri" w:cs="Calibri"/>
                <w:color w:val="000000"/>
                <w:sz w:val="22"/>
                <w:szCs w:val="22"/>
              </w:rPr>
              <w:t xml:space="preserve">73 </w:t>
            </w:r>
            <w:r>
              <w:rPr>
                <w:rFonts w:ascii="Calibri" w:hAnsi="Calibri" w:cs="Angsana New"/>
                <w:color w:val="000000"/>
                <w:sz w:val="22"/>
                <w:szCs w:val="22"/>
                <w:cs/>
                <w:lang w:bidi="th-TH"/>
              </w:rPr>
              <w:t xml:space="preserve">- </w:t>
            </w:r>
            <w:r>
              <w:rPr>
                <w:rFonts w:ascii="Calibri" w:hAnsi="Calibri" w:cs="Calibri"/>
                <w:color w:val="000000"/>
                <w:sz w:val="22"/>
                <w:szCs w:val="22"/>
              </w:rPr>
              <w:t xml:space="preserve">88 </w:t>
            </w:r>
            <w:r>
              <w:rPr>
                <w:rFonts w:ascii="Calibri" w:hAnsi="Calibri" w:cs="Angsana New"/>
                <w:color w:val="000000"/>
                <w:sz w:val="22"/>
                <w:szCs w:val="22"/>
                <w:cs/>
                <w:lang w:bidi="th-TH"/>
              </w:rPr>
              <w:t xml:space="preserve">ชำระงวดละ </w:t>
            </w:r>
            <w:r>
              <w:rPr>
                <w:rFonts w:ascii="Calibri" w:hAnsi="Calibri" w:cs="Calibri"/>
                <w:color w:val="000000"/>
                <w:sz w:val="22"/>
                <w:szCs w:val="22"/>
              </w:rPr>
              <w:t>3</w:t>
            </w:r>
            <w:r>
              <w:rPr>
                <w:rFonts w:ascii="Calibri" w:hAnsi="Calibri" w:cs="Angsana New"/>
                <w:color w:val="000000"/>
                <w:sz w:val="22"/>
                <w:szCs w:val="22"/>
                <w:cs/>
                <w:lang w:bidi="th-TH"/>
              </w:rPr>
              <w:t>.</w:t>
            </w:r>
            <w:r>
              <w:rPr>
                <w:rFonts w:ascii="Calibri" w:hAnsi="Calibri" w:cs="Calibri"/>
                <w:color w:val="000000"/>
                <w:sz w:val="22"/>
                <w:szCs w:val="22"/>
              </w:rPr>
              <w:t xml:space="preserve">50 </w:t>
            </w:r>
            <w:r>
              <w:rPr>
                <w:rFonts w:ascii="Calibri" w:hAnsi="Calibri" w:cs="Angsana New"/>
                <w:color w:val="000000"/>
                <w:sz w:val="22"/>
                <w:szCs w:val="22"/>
                <w:cs/>
                <w:lang w:bidi="th-TH"/>
              </w:rPr>
              <w:t>ล้านบาท</w:t>
            </w:r>
            <w:r>
              <w:rPr>
                <w:rFonts w:ascii="Calibri" w:hAnsi="Calibri" w:cs="Calibri"/>
                <w:color w:val="000000"/>
                <w:sz w:val="22"/>
                <w:szCs w:val="22"/>
              </w:rPr>
              <w:br/>
            </w:r>
            <w:r>
              <w:rPr>
                <w:rFonts w:ascii="Calibri" w:hAnsi="Calibri" w:cs="Angsana New"/>
                <w:color w:val="000000"/>
                <w:sz w:val="22"/>
                <w:szCs w:val="22"/>
                <w:cs/>
                <w:lang w:bidi="th-TH"/>
              </w:rPr>
              <w:t xml:space="preserve"> งวดที่ </w:t>
            </w:r>
            <w:r>
              <w:rPr>
                <w:rFonts w:ascii="Calibri" w:hAnsi="Calibri" w:cs="Calibri"/>
                <w:color w:val="000000"/>
                <w:sz w:val="22"/>
                <w:szCs w:val="22"/>
              </w:rPr>
              <w:t xml:space="preserve">89 </w:t>
            </w:r>
            <w:r>
              <w:rPr>
                <w:rFonts w:ascii="Calibri" w:hAnsi="Calibri" w:cs="Angsana New"/>
                <w:color w:val="000000"/>
                <w:sz w:val="22"/>
                <w:szCs w:val="22"/>
                <w:cs/>
                <w:lang w:bidi="th-TH"/>
              </w:rPr>
              <w:t>ชำระส่วนที่เหลือทั้งจำนวน</w:t>
            </w:r>
          </w:p>
        </w:tc>
        <w:tc>
          <w:tcPr>
            <w:tcW w:w="2700" w:type="dxa"/>
          </w:tcPr>
          <w:p w14:paraId="2EC97301" w14:textId="77777777" w:rsidR="00A36916" w:rsidRDefault="00A36916" w:rsidP="00950FD1">
            <w:pPr>
              <w:rPr>
                <w:rFonts w:ascii="Calibri" w:hAnsi="Calibri" w:cs="Angsana New"/>
                <w:color w:val="000000"/>
                <w:sz w:val="22"/>
                <w:szCs w:val="22"/>
                <w:cs/>
                <w:lang w:bidi="th-TH"/>
              </w:rPr>
            </w:pPr>
          </w:p>
        </w:tc>
      </w:tr>
      <w:tr w:rsidR="00A36916" w:rsidRPr="00D512AA" w14:paraId="1B7C4154" w14:textId="014DB78C" w:rsidTr="00644B8E">
        <w:tc>
          <w:tcPr>
            <w:tcW w:w="2775" w:type="dxa"/>
          </w:tcPr>
          <w:p w14:paraId="09E65FCF" w14:textId="77777777" w:rsidR="00A36916" w:rsidRPr="00D512AA" w:rsidRDefault="00A36916"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Minor Condition</w:t>
            </w:r>
          </w:p>
        </w:tc>
        <w:tc>
          <w:tcPr>
            <w:tcW w:w="3201" w:type="dxa"/>
          </w:tcPr>
          <w:p w14:paraId="65F63049" w14:textId="77777777" w:rsidR="00A36916" w:rsidRPr="00D512AA" w:rsidRDefault="00A36916" w:rsidP="00950FD1">
            <w:pPr>
              <w:rPr>
                <w:rFonts w:asciiTheme="minorHAnsi" w:hAnsiTheme="minorHAnsi" w:cstheme="minorHAnsi"/>
                <w:noProof w:val="0"/>
                <w:color w:val="000000"/>
                <w:sz w:val="22"/>
                <w:szCs w:val="22"/>
              </w:rPr>
            </w:pPr>
          </w:p>
        </w:tc>
        <w:tc>
          <w:tcPr>
            <w:tcW w:w="2700" w:type="dxa"/>
          </w:tcPr>
          <w:p w14:paraId="1D872298" w14:textId="77777777" w:rsidR="00A36916" w:rsidRPr="00D512AA" w:rsidRDefault="00A36916" w:rsidP="00950FD1">
            <w:pPr>
              <w:rPr>
                <w:rFonts w:asciiTheme="minorHAnsi" w:hAnsiTheme="minorHAnsi" w:cstheme="minorHAnsi"/>
                <w:noProof w:val="0"/>
                <w:color w:val="000000"/>
                <w:sz w:val="22"/>
                <w:szCs w:val="22"/>
              </w:rPr>
            </w:pPr>
          </w:p>
        </w:tc>
      </w:tr>
      <w:tr w:rsidR="00A36916" w:rsidRPr="00D512AA" w14:paraId="79EA54A9" w14:textId="6446E58D" w:rsidTr="00644B8E">
        <w:tc>
          <w:tcPr>
            <w:tcW w:w="2775" w:type="dxa"/>
          </w:tcPr>
          <w:p w14:paraId="08E2EF2A" w14:textId="77777777" w:rsidR="00A36916" w:rsidRPr="00D512AA" w:rsidRDefault="00A36916"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Condition Pre Approve</w:t>
            </w:r>
          </w:p>
        </w:tc>
        <w:tc>
          <w:tcPr>
            <w:tcW w:w="3201" w:type="dxa"/>
          </w:tcPr>
          <w:p w14:paraId="04FDC1DA" w14:textId="77777777" w:rsidR="00A36916" w:rsidRPr="00D512AA" w:rsidRDefault="00A36916" w:rsidP="00950FD1">
            <w:pPr>
              <w:rPr>
                <w:rFonts w:asciiTheme="minorHAnsi" w:hAnsiTheme="minorHAnsi" w:cstheme="minorHAnsi"/>
                <w:noProof w:val="0"/>
                <w:color w:val="000000"/>
                <w:sz w:val="22"/>
                <w:szCs w:val="22"/>
              </w:rPr>
            </w:pPr>
          </w:p>
        </w:tc>
        <w:tc>
          <w:tcPr>
            <w:tcW w:w="2700" w:type="dxa"/>
          </w:tcPr>
          <w:p w14:paraId="0EE150BE" w14:textId="77777777" w:rsidR="00A36916" w:rsidRPr="00D512AA" w:rsidRDefault="00A36916" w:rsidP="00950FD1">
            <w:pPr>
              <w:rPr>
                <w:rFonts w:asciiTheme="minorHAnsi" w:hAnsiTheme="minorHAnsi" w:cstheme="minorHAnsi"/>
                <w:noProof w:val="0"/>
                <w:color w:val="000000"/>
                <w:sz w:val="22"/>
                <w:szCs w:val="22"/>
              </w:rPr>
            </w:pPr>
          </w:p>
        </w:tc>
      </w:tr>
      <w:tr w:rsidR="00A36916" w:rsidRPr="00D512AA" w14:paraId="3C8222DC" w14:textId="74E34437" w:rsidTr="00644B8E">
        <w:tc>
          <w:tcPr>
            <w:tcW w:w="2775" w:type="dxa"/>
          </w:tcPr>
          <w:p w14:paraId="2DBEC949" w14:textId="77777777" w:rsidR="00A36916" w:rsidRPr="00D512AA" w:rsidRDefault="00A36916"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Condition Other</w:t>
            </w:r>
          </w:p>
        </w:tc>
        <w:tc>
          <w:tcPr>
            <w:tcW w:w="3201" w:type="dxa"/>
          </w:tcPr>
          <w:p w14:paraId="0B3CD2F5" w14:textId="77777777" w:rsidR="00A36916" w:rsidRPr="00D512AA" w:rsidRDefault="00A36916" w:rsidP="00950FD1">
            <w:pPr>
              <w:rPr>
                <w:rFonts w:asciiTheme="minorHAnsi" w:hAnsiTheme="minorHAnsi" w:cstheme="minorHAnsi"/>
                <w:sz w:val="22"/>
                <w:szCs w:val="22"/>
              </w:rPr>
            </w:pPr>
          </w:p>
        </w:tc>
        <w:tc>
          <w:tcPr>
            <w:tcW w:w="2700" w:type="dxa"/>
          </w:tcPr>
          <w:p w14:paraId="4DBCDEDA" w14:textId="77777777" w:rsidR="00A36916" w:rsidRPr="00D512AA" w:rsidRDefault="00A36916" w:rsidP="00950FD1">
            <w:pPr>
              <w:rPr>
                <w:rFonts w:asciiTheme="minorHAnsi" w:hAnsiTheme="minorHAnsi" w:cstheme="minorHAnsi"/>
                <w:sz w:val="22"/>
                <w:szCs w:val="22"/>
              </w:rPr>
            </w:pPr>
          </w:p>
        </w:tc>
      </w:tr>
      <w:tr w:rsidR="00A36916" w:rsidRPr="00D512AA" w14:paraId="4BEE0FA5" w14:textId="61BE282F" w:rsidTr="00644B8E">
        <w:tc>
          <w:tcPr>
            <w:tcW w:w="2775" w:type="dxa"/>
          </w:tcPr>
          <w:p w14:paraId="67803221" w14:textId="77777777" w:rsidR="00A36916" w:rsidRPr="00683D51" w:rsidRDefault="00A36916" w:rsidP="00950FD1">
            <w:pPr>
              <w:rPr>
                <w:rFonts w:ascii="Calibri" w:hAnsi="Calibri" w:cs="Calibri"/>
                <w:noProof w:val="0"/>
                <w:color w:val="000000"/>
                <w:sz w:val="22"/>
                <w:szCs w:val="22"/>
              </w:rPr>
            </w:pPr>
            <w:r>
              <w:rPr>
                <w:rFonts w:ascii="Calibri" w:hAnsi="Calibri" w:cs="Calibri"/>
                <w:color w:val="000000"/>
                <w:sz w:val="22"/>
                <w:szCs w:val="22"/>
              </w:rPr>
              <w:t>Condition Modify</w:t>
            </w:r>
          </w:p>
        </w:tc>
        <w:tc>
          <w:tcPr>
            <w:tcW w:w="3201" w:type="dxa"/>
          </w:tcPr>
          <w:p w14:paraId="3C0FFE85" w14:textId="5B1AE10F" w:rsidR="00A36916" w:rsidRPr="00587F2D" w:rsidRDefault="00A36916" w:rsidP="00950FD1">
            <w:pPr>
              <w:rPr>
                <w:rFonts w:ascii="Calibri" w:hAnsi="Calibri" w:cs="Calibri"/>
                <w:noProof w:val="0"/>
                <w:color w:val="000000"/>
                <w:sz w:val="22"/>
                <w:szCs w:val="22"/>
              </w:rPr>
            </w:pPr>
            <w:r>
              <w:rPr>
                <w:rFonts w:ascii="Calibri" w:hAnsi="Calibri" w:cs="Angsana New"/>
                <w:color w:val="000000"/>
                <w:sz w:val="22"/>
                <w:szCs w:val="22"/>
                <w:cs/>
                <w:lang w:bidi="th-TH"/>
              </w:rPr>
              <w:t>เปลี่ยนแปลงงวดการผ่อนชำระ</w:t>
            </w:r>
            <w:r>
              <w:rPr>
                <w:rFonts w:ascii="Calibri" w:hAnsi="Calibri" w:cs="Calibri"/>
                <w:color w:val="000000"/>
                <w:sz w:val="22"/>
                <w:szCs w:val="22"/>
              </w:rPr>
              <w:br/>
            </w:r>
            <w:r>
              <w:rPr>
                <w:rFonts w:ascii="Calibri" w:hAnsi="Calibri" w:cs="Angsana New"/>
                <w:color w:val="000000"/>
                <w:sz w:val="22"/>
                <w:szCs w:val="22"/>
                <w:cs/>
                <w:lang w:bidi="th-TH"/>
              </w:rPr>
              <w:t xml:space="preserve">งวดที่ </w:t>
            </w:r>
            <w:r>
              <w:rPr>
                <w:rFonts w:ascii="Calibri" w:hAnsi="Calibri" w:cs="Calibri"/>
                <w:color w:val="000000"/>
                <w:sz w:val="22"/>
                <w:szCs w:val="22"/>
              </w:rPr>
              <w:t>73</w:t>
            </w:r>
            <w:r>
              <w:rPr>
                <w:rFonts w:ascii="Calibri" w:hAnsi="Calibri" w:cs="Angsana New"/>
                <w:color w:val="000000"/>
                <w:sz w:val="22"/>
                <w:szCs w:val="22"/>
                <w:cs/>
                <w:lang w:bidi="th-TH"/>
              </w:rPr>
              <w:t>-</w:t>
            </w:r>
            <w:r>
              <w:rPr>
                <w:rFonts w:ascii="Calibri" w:hAnsi="Calibri" w:cs="Calibri"/>
                <w:color w:val="000000"/>
                <w:sz w:val="22"/>
                <w:szCs w:val="22"/>
              </w:rPr>
              <w:t xml:space="preserve">88 </w:t>
            </w:r>
            <w:r>
              <w:rPr>
                <w:rFonts w:ascii="Calibri" w:hAnsi="Calibri" w:cs="Angsana New"/>
                <w:color w:val="000000"/>
                <w:sz w:val="22"/>
                <w:szCs w:val="22"/>
                <w:cs/>
                <w:lang w:bidi="th-TH"/>
              </w:rPr>
              <w:t xml:space="preserve">ชำระงวดละ </w:t>
            </w:r>
            <w:r>
              <w:rPr>
                <w:rFonts w:ascii="Calibri" w:hAnsi="Calibri" w:cs="Calibri"/>
                <w:color w:val="000000"/>
                <w:sz w:val="22"/>
                <w:szCs w:val="22"/>
              </w:rPr>
              <w:t>3</w:t>
            </w:r>
            <w:r>
              <w:rPr>
                <w:rFonts w:ascii="Calibri" w:hAnsi="Calibri" w:cs="Angsana New"/>
                <w:color w:val="000000"/>
                <w:sz w:val="22"/>
                <w:szCs w:val="22"/>
                <w:cs/>
                <w:lang w:bidi="th-TH"/>
              </w:rPr>
              <w:t>.</w:t>
            </w:r>
            <w:r>
              <w:rPr>
                <w:rFonts w:ascii="Calibri" w:hAnsi="Calibri" w:cs="Calibri"/>
                <w:color w:val="000000"/>
                <w:sz w:val="22"/>
                <w:szCs w:val="22"/>
              </w:rPr>
              <w:t xml:space="preserve">50 </w:t>
            </w:r>
            <w:r>
              <w:rPr>
                <w:rFonts w:ascii="Calibri" w:hAnsi="Calibri" w:cs="Angsana New"/>
                <w:color w:val="000000"/>
                <w:sz w:val="22"/>
                <w:szCs w:val="22"/>
                <w:cs/>
                <w:lang w:bidi="th-TH"/>
              </w:rPr>
              <w:t>ล้านบาท</w:t>
            </w:r>
          </w:p>
        </w:tc>
        <w:tc>
          <w:tcPr>
            <w:tcW w:w="2700" w:type="dxa"/>
          </w:tcPr>
          <w:p w14:paraId="57188EDB" w14:textId="77777777" w:rsidR="00A36916" w:rsidRDefault="00A36916" w:rsidP="00950FD1">
            <w:pPr>
              <w:rPr>
                <w:rFonts w:ascii="Calibri" w:hAnsi="Calibri" w:cs="Angsana New"/>
                <w:color w:val="000000"/>
                <w:sz w:val="22"/>
                <w:szCs w:val="22"/>
                <w:cs/>
                <w:lang w:bidi="th-TH"/>
              </w:rPr>
            </w:pPr>
          </w:p>
        </w:tc>
      </w:tr>
      <w:tr w:rsidR="00A36916" w:rsidRPr="00D512AA" w14:paraId="6DA95BDD" w14:textId="642D4418" w:rsidTr="00644B8E">
        <w:tc>
          <w:tcPr>
            <w:tcW w:w="2775" w:type="dxa"/>
          </w:tcPr>
          <w:p w14:paraId="06DB0044" w14:textId="77777777" w:rsidR="00A36916" w:rsidRPr="00D512AA" w:rsidRDefault="00A36916"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Hashtag</w:t>
            </w:r>
          </w:p>
        </w:tc>
        <w:tc>
          <w:tcPr>
            <w:tcW w:w="3201" w:type="dxa"/>
          </w:tcPr>
          <w:p w14:paraId="1AA5E395" w14:textId="77777777" w:rsidR="00A36916" w:rsidRPr="00E316D4" w:rsidRDefault="00A36916" w:rsidP="00950FD1">
            <w:pPr>
              <w:rPr>
                <w:rFonts w:ascii="Calibri" w:hAnsi="Calibri" w:cs="Calibri"/>
                <w:noProof w:val="0"/>
                <w:color w:val="000000"/>
                <w:sz w:val="22"/>
                <w:szCs w:val="22"/>
              </w:rPr>
            </w:pPr>
            <w:r>
              <w:rPr>
                <w:rFonts w:ascii="Calibri" w:hAnsi="Calibri" w:cs="Calibri"/>
                <w:color w:val="000000"/>
                <w:sz w:val="22"/>
                <w:szCs w:val="22"/>
              </w:rPr>
              <w:t>#CARBON#BCG</w:t>
            </w:r>
          </w:p>
        </w:tc>
        <w:tc>
          <w:tcPr>
            <w:tcW w:w="2700" w:type="dxa"/>
          </w:tcPr>
          <w:p w14:paraId="379A3312" w14:textId="77777777" w:rsidR="00A36916" w:rsidRDefault="00A36916" w:rsidP="00950FD1">
            <w:pPr>
              <w:rPr>
                <w:rFonts w:ascii="Calibri" w:hAnsi="Calibri" w:cs="Calibri"/>
                <w:color w:val="000000"/>
                <w:sz w:val="22"/>
                <w:szCs w:val="22"/>
              </w:rPr>
            </w:pPr>
          </w:p>
        </w:tc>
      </w:tr>
      <w:tr w:rsidR="00A36916" w:rsidRPr="00D512AA" w14:paraId="6AABAF80" w14:textId="31A61806" w:rsidTr="00644B8E">
        <w:tc>
          <w:tcPr>
            <w:tcW w:w="2775" w:type="dxa"/>
          </w:tcPr>
          <w:p w14:paraId="15361EE1" w14:textId="77777777" w:rsidR="00A36916" w:rsidRPr="00D512AA" w:rsidRDefault="00A36916"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Marketing Division</w:t>
            </w:r>
          </w:p>
        </w:tc>
        <w:tc>
          <w:tcPr>
            <w:tcW w:w="3201" w:type="dxa"/>
          </w:tcPr>
          <w:p w14:paraId="584B5F4D" w14:textId="77777777" w:rsidR="00A36916" w:rsidRPr="00E316D4" w:rsidRDefault="00A36916" w:rsidP="00950FD1">
            <w:pPr>
              <w:rPr>
                <w:rFonts w:ascii="Calibri" w:hAnsi="Calibri" w:cs="Calibri"/>
                <w:noProof w:val="0"/>
                <w:color w:val="000000"/>
                <w:sz w:val="22"/>
                <w:szCs w:val="22"/>
              </w:rPr>
            </w:pPr>
            <w:r>
              <w:rPr>
                <w:rFonts w:ascii="Calibri" w:hAnsi="Calibri" w:cs="Angsana New"/>
                <w:color w:val="000000"/>
                <w:sz w:val="22"/>
                <w:szCs w:val="22"/>
                <w:cs/>
                <w:lang w:bidi="th-TH"/>
              </w:rPr>
              <w:t xml:space="preserve">ส่วนอุตสาหกรรม </w:t>
            </w:r>
            <w:r>
              <w:rPr>
                <w:rFonts w:ascii="Calibri" w:hAnsi="Calibri" w:cs="Calibri"/>
                <w:color w:val="000000"/>
                <w:sz w:val="22"/>
                <w:szCs w:val="22"/>
              </w:rPr>
              <w:t>5</w:t>
            </w:r>
            <w:r>
              <w:rPr>
                <w:rFonts w:ascii="Calibri" w:hAnsi="Calibri" w:cs="Angsana New"/>
                <w:color w:val="000000"/>
                <w:sz w:val="22"/>
                <w:szCs w:val="22"/>
                <w:cs/>
                <w:lang w:bidi="th-TH"/>
              </w:rPr>
              <w:t>.</w:t>
            </w:r>
            <w:r>
              <w:rPr>
                <w:rFonts w:ascii="Calibri" w:hAnsi="Calibri" w:cs="Calibri"/>
                <w:color w:val="000000"/>
                <w:sz w:val="22"/>
                <w:szCs w:val="22"/>
              </w:rPr>
              <w:t>2</w:t>
            </w:r>
          </w:p>
        </w:tc>
        <w:tc>
          <w:tcPr>
            <w:tcW w:w="2700" w:type="dxa"/>
          </w:tcPr>
          <w:p w14:paraId="4BF479E4" w14:textId="77777777" w:rsidR="00A36916" w:rsidRDefault="00A36916" w:rsidP="00950FD1">
            <w:pPr>
              <w:rPr>
                <w:rFonts w:ascii="Calibri" w:hAnsi="Calibri" w:cs="Angsana New"/>
                <w:color w:val="000000"/>
                <w:sz w:val="22"/>
                <w:szCs w:val="22"/>
                <w:cs/>
                <w:lang w:bidi="th-TH"/>
              </w:rPr>
            </w:pPr>
          </w:p>
        </w:tc>
      </w:tr>
      <w:tr w:rsidR="00A36916" w:rsidRPr="00D512AA" w14:paraId="65FAC3A7" w14:textId="7CF50640" w:rsidTr="00644B8E">
        <w:tc>
          <w:tcPr>
            <w:tcW w:w="2775" w:type="dxa"/>
          </w:tcPr>
          <w:p w14:paraId="5778AFCB" w14:textId="77777777" w:rsidR="00A36916" w:rsidRPr="00D512AA" w:rsidRDefault="00A36916"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Operation Branch</w:t>
            </w:r>
          </w:p>
        </w:tc>
        <w:tc>
          <w:tcPr>
            <w:tcW w:w="3201" w:type="dxa"/>
          </w:tcPr>
          <w:p w14:paraId="4BFCE6F9" w14:textId="77777777" w:rsidR="00A36916" w:rsidRPr="00E316D4" w:rsidRDefault="00A36916" w:rsidP="00950FD1">
            <w:pPr>
              <w:rPr>
                <w:rFonts w:ascii="Calibri" w:hAnsi="Calibri" w:cs="Calibri"/>
                <w:noProof w:val="0"/>
                <w:color w:val="000000"/>
                <w:sz w:val="22"/>
                <w:szCs w:val="22"/>
              </w:rPr>
            </w:pPr>
            <w:r>
              <w:rPr>
                <w:rFonts w:ascii="Calibri" w:hAnsi="Calibri" w:cs="Calibri"/>
                <w:color w:val="000000"/>
                <w:sz w:val="22"/>
                <w:szCs w:val="22"/>
              </w:rPr>
              <w:t>Rama 2 Branch</w:t>
            </w:r>
          </w:p>
        </w:tc>
        <w:tc>
          <w:tcPr>
            <w:tcW w:w="2700" w:type="dxa"/>
          </w:tcPr>
          <w:p w14:paraId="5EFDD111" w14:textId="77777777" w:rsidR="00A36916" w:rsidRDefault="00A36916" w:rsidP="00950FD1">
            <w:pPr>
              <w:rPr>
                <w:rFonts w:ascii="Calibri" w:hAnsi="Calibri" w:cs="Calibri"/>
                <w:color w:val="000000"/>
                <w:sz w:val="22"/>
                <w:szCs w:val="22"/>
              </w:rPr>
            </w:pPr>
          </w:p>
        </w:tc>
      </w:tr>
      <w:tr w:rsidR="00A36916" w:rsidRPr="00D512AA" w14:paraId="64FC2C8C" w14:textId="4A4A50EB" w:rsidTr="00644B8E">
        <w:tc>
          <w:tcPr>
            <w:tcW w:w="2775" w:type="dxa"/>
          </w:tcPr>
          <w:p w14:paraId="6030CD76" w14:textId="77777777" w:rsidR="00A36916" w:rsidRPr="00D512AA" w:rsidRDefault="00A36916"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Credit Limit Remark</w:t>
            </w:r>
          </w:p>
        </w:tc>
        <w:tc>
          <w:tcPr>
            <w:tcW w:w="3201" w:type="dxa"/>
          </w:tcPr>
          <w:p w14:paraId="4B470201" w14:textId="77777777" w:rsidR="00A36916" w:rsidRPr="00E316D4" w:rsidRDefault="00A36916" w:rsidP="00950FD1">
            <w:pPr>
              <w:rPr>
                <w:rFonts w:ascii="Calibri" w:hAnsi="Calibri" w:cs="Calibri"/>
                <w:noProof w:val="0"/>
                <w:color w:val="000000"/>
                <w:sz w:val="22"/>
                <w:szCs w:val="22"/>
              </w:rPr>
            </w:pPr>
            <w:r>
              <w:rPr>
                <w:rFonts w:ascii="Calibri" w:hAnsi="Calibri" w:cs="Angsana New"/>
                <w:color w:val="000000"/>
                <w:sz w:val="22"/>
                <w:szCs w:val="22"/>
                <w:cs/>
                <w:lang w:bidi="th-TH"/>
              </w:rPr>
              <w:t>ติดต่อคุณวิฑูรย์ โทร.</w:t>
            </w:r>
            <w:r>
              <w:rPr>
                <w:rFonts w:ascii="Calibri" w:hAnsi="Calibri" w:cs="Calibri"/>
                <w:color w:val="000000"/>
                <w:sz w:val="22"/>
                <w:szCs w:val="22"/>
              </w:rPr>
              <w:t>0</w:t>
            </w:r>
            <w:r>
              <w:rPr>
                <w:rFonts w:ascii="Calibri" w:hAnsi="Calibri" w:cs="Angsana New"/>
                <w:color w:val="000000"/>
                <w:sz w:val="22"/>
                <w:szCs w:val="22"/>
                <w:cs/>
                <w:lang w:bidi="th-TH"/>
              </w:rPr>
              <w:t>-</w:t>
            </w:r>
            <w:r>
              <w:rPr>
                <w:rFonts w:ascii="Calibri" w:hAnsi="Calibri" w:cs="Calibri"/>
                <w:color w:val="000000"/>
                <w:sz w:val="22"/>
                <w:szCs w:val="22"/>
              </w:rPr>
              <w:t>2174</w:t>
            </w:r>
            <w:r>
              <w:rPr>
                <w:rFonts w:ascii="Calibri" w:hAnsi="Calibri" w:cs="Angsana New"/>
                <w:color w:val="000000"/>
                <w:sz w:val="22"/>
                <w:szCs w:val="22"/>
                <w:cs/>
                <w:lang w:bidi="th-TH"/>
              </w:rPr>
              <w:t>-</w:t>
            </w:r>
            <w:r>
              <w:rPr>
                <w:rFonts w:ascii="Calibri" w:hAnsi="Calibri" w:cs="Calibri"/>
                <w:color w:val="000000"/>
                <w:sz w:val="22"/>
                <w:szCs w:val="22"/>
              </w:rPr>
              <w:t>8000</w:t>
            </w:r>
          </w:p>
        </w:tc>
        <w:tc>
          <w:tcPr>
            <w:tcW w:w="2700" w:type="dxa"/>
          </w:tcPr>
          <w:p w14:paraId="200F15C0" w14:textId="77777777" w:rsidR="00A36916" w:rsidRDefault="00A36916" w:rsidP="00950FD1">
            <w:pPr>
              <w:rPr>
                <w:rFonts w:ascii="Calibri" w:hAnsi="Calibri" w:cs="Angsana New"/>
                <w:color w:val="000000"/>
                <w:sz w:val="22"/>
                <w:szCs w:val="22"/>
                <w:cs/>
                <w:lang w:bidi="th-TH"/>
              </w:rPr>
            </w:pPr>
          </w:p>
        </w:tc>
      </w:tr>
    </w:tbl>
    <w:p w14:paraId="3945ED06" w14:textId="4277C2B4" w:rsidR="00BA0AF1" w:rsidRDefault="00BA0AF1" w:rsidP="00BA0AF1">
      <w:pPr>
        <w:rPr>
          <w:ins w:id="735" w:author="Uraluk Pansuwan" w:date="2023-07-31T15:19:00Z"/>
        </w:rPr>
      </w:pPr>
    </w:p>
    <w:p w14:paraId="3BA4B0A6" w14:textId="77777777" w:rsidR="00644B8E" w:rsidRDefault="00644B8E" w:rsidP="00644B8E">
      <w:pPr>
        <w:ind w:firstLine="720"/>
        <w:rPr>
          <w:ins w:id="736" w:author="Uraluk Pansuwan" w:date="2023-07-31T15:19:00Z"/>
          <w:lang w:val="en-US" w:bidi="th-TH"/>
        </w:rPr>
      </w:pPr>
      <w:ins w:id="737" w:author="Uraluk Pansuwan" w:date="2023-07-31T15:19:00Z">
        <w:r>
          <w:t>Note : In case Group Limit show</w:t>
        </w:r>
        <w:r>
          <w:rPr>
            <w:rFonts w:hint="cs"/>
            <w:cs/>
            <w:lang w:bidi="th-TH"/>
          </w:rPr>
          <w:t xml:space="preserve"> </w:t>
        </w:r>
        <w:r>
          <w:rPr>
            <w:lang w:val="en-US" w:bidi="th-TH"/>
          </w:rPr>
          <w:t>more details as follows :</w:t>
        </w:r>
      </w:ins>
    </w:p>
    <w:p w14:paraId="38199670" w14:textId="77777777" w:rsidR="00644B8E" w:rsidRDefault="00644B8E" w:rsidP="00644B8E">
      <w:pPr>
        <w:rPr>
          <w:ins w:id="738" w:author="Uraluk Pansuwan" w:date="2023-07-31T15:19:00Z"/>
        </w:rPr>
      </w:pPr>
      <w:ins w:id="739" w:author="Uraluk Pansuwan" w:date="2023-07-31T15:19:00Z">
        <w:r>
          <w:rPr>
            <w:lang w:val="en-US" w:bidi="th-TH"/>
          </w:rPr>
          <w:t xml:space="preserve">                   </w:t>
        </w:r>
        <w:r>
          <w:t xml:space="preserve">Group ID, Group Name, Customer ID (Main/Co-Borrower), Customer Thai Name </w:t>
        </w:r>
      </w:ins>
    </w:p>
    <w:p w14:paraId="48AD2120" w14:textId="77777777" w:rsidR="00644B8E" w:rsidRDefault="00644B8E" w:rsidP="00644B8E">
      <w:pPr>
        <w:rPr>
          <w:ins w:id="740" w:author="Uraluk Pansuwan" w:date="2023-07-31T15:19:00Z"/>
        </w:rPr>
      </w:pPr>
      <w:ins w:id="741" w:author="Uraluk Pansuwan" w:date="2023-07-31T15:19:00Z">
        <w:r>
          <w:t xml:space="preserve">                   (Main/Co-Borrower), Customer English Name (Main/Co-Borrower)</w:t>
        </w:r>
      </w:ins>
    </w:p>
    <w:p w14:paraId="07755759" w14:textId="77777777" w:rsidR="00644B8E" w:rsidRDefault="00644B8E" w:rsidP="00BA0AF1"/>
    <w:p w14:paraId="759F2C54" w14:textId="77777777" w:rsidR="00BA0AF1" w:rsidRPr="00061B9D" w:rsidRDefault="00BA0AF1" w:rsidP="00CA12D1">
      <w:pPr>
        <w:pStyle w:val="Heading3"/>
      </w:pPr>
      <w:bookmarkStart w:id="742" w:name="_Toc141988804"/>
      <w:r w:rsidRPr="00061B9D">
        <w:t>Additional Impacts</w:t>
      </w:r>
      <w:bookmarkEnd w:id="742"/>
    </w:p>
    <w:p w14:paraId="76747AAA" w14:textId="77777777" w:rsidR="00BA0AF1" w:rsidRPr="00061B9D" w:rsidRDefault="00BA0AF1" w:rsidP="00CA12D1">
      <w:pPr>
        <w:pStyle w:val="Heading4"/>
      </w:pPr>
      <w:r>
        <w:t xml:space="preserve">System Interface requirement </w:t>
      </w:r>
      <w:r>
        <w:rPr>
          <w:szCs w:val="24"/>
          <w:cs/>
          <w:lang w:bidi="th-TH"/>
        </w:rPr>
        <w:t>/</w:t>
      </w:r>
      <w:r>
        <w:t>Integration</w:t>
      </w:r>
    </w:p>
    <w:p w14:paraId="6D92B82D" w14:textId="77777777" w:rsidR="00BA0AF1" w:rsidRPr="00AC528C" w:rsidRDefault="00BA0AF1" w:rsidP="00BA0AF1">
      <w:pPr>
        <w:ind w:left="1440"/>
      </w:pPr>
      <w:r>
        <w:t>Not Applicable</w:t>
      </w:r>
    </w:p>
    <w:p w14:paraId="30B09042" w14:textId="77777777" w:rsidR="00BA0AF1" w:rsidRDefault="00BA0AF1" w:rsidP="00CA12D1">
      <w:pPr>
        <w:pStyle w:val="Heading4"/>
      </w:pPr>
      <w:r>
        <w:t>Mig</w:t>
      </w:r>
      <w:r w:rsidRPr="0073013C">
        <w:t xml:space="preserve">ration </w:t>
      </w:r>
    </w:p>
    <w:p w14:paraId="009AFBD6" w14:textId="77777777" w:rsidR="00BA0AF1" w:rsidRPr="00EB785B" w:rsidRDefault="00BA0AF1" w:rsidP="00BA0AF1">
      <w:pPr>
        <w:ind w:left="1440"/>
      </w:pPr>
      <w:r>
        <w:t>Not Applicable</w:t>
      </w:r>
    </w:p>
    <w:p w14:paraId="54BBFBA3" w14:textId="77777777" w:rsidR="00BA0AF1" w:rsidRPr="006F0091" w:rsidRDefault="00BA0AF1" w:rsidP="00CA12D1">
      <w:pPr>
        <w:pStyle w:val="Heading4"/>
      </w:pPr>
      <w:r>
        <w:t>Fit</w:t>
      </w:r>
      <w:r>
        <w:rPr>
          <w:szCs w:val="24"/>
          <w:cs/>
          <w:lang w:bidi="th-TH"/>
        </w:rPr>
        <w:t>/</w:t>
      </w:r>
      <w:r>
        <w:t>Gap Analysis Report</w:t>
      </w:r>
    </w:p>
    <w:p w14:paraId="03F23E1F" w14:textId="7BF2744C" w:rsidR="009B2BBA" w:rsidRPr="007E3C2B" w:rsidRDefault="00DC70D5" w:rsidP="00CA12D1">
      <w:pPr>
        <w:pStyle w:val="Heading2"/>
      </w:pPr>
      <w:bookmarkStart w:id="743" w:name="_Toc141988805"/>
      <w:ins w:id="744" w:author="Emy Bartolome" w:date="2023-07-27T19:43:00Z">
        <w:r>
          <w:t xml:space="preserve">Credit Advice Report - </w:t>
        </w:r>
      </w:ins>
      <w:r w:rsidR="009B2BBA">
        <w:t>Hold Limit</w:t>
      </w:r>
      <w:ins w:id="745" w:author="Uraluk Pansuwan" w:date="2023-07-31T15:18:00Z">
        <w:r w:rsidR="00644B8E">
          <w:t xml:space="preserve"> (Loan and O/D)</w:t>
        </w:r>
      </w:ins>
      <w:bookmarkEnd w:id="743"/>
    </w:p>
    <w:p w14:paraId="7F45DCDC" w14:textId="5C0091C6" w:rsidR="009B2BBA" w:rsidRDefault="009B2BBA" w:rsidP="009B2BBA">
      <w:pPr>
        <w:ind w:left="1080"/>
      </w:pPr>
      <w:del w:id="746" w:author="Uraluk Pansuwan" w:date="2023-07-31T15:18:00Z">
        <w:r w:rsidRPr="00687534" w:rsidDel="00644B8E">
          <w:delText xml:space="preserve">The purpose of this document is to </w:delText>
        </w:r>
        <w:r w:rsidDel="00644B8E">
          <w:delText>provide</w:delText>
        </w:r>
        <w:r w:rsidRPr="00687534" w:rsidDel="00644B8E">
          <w:delText xml:space="preserve"> the </w:delText>
        </w:r>
        <w:r w:rsidDel="00644B8E">
          <w:delText xml:space="preserve">solution through </w:delText>
        </w:r>
        <w:r w:rsidRPr="00687534" w:rsidDel="00644B8E">
          <w:delText>functional specification resulting from the TOR and Gaps identified during the Product Workshop activity held April 26 to May 16, 2023 at EXIM Bank of Thailand</w:delText>
        </w:r>
        <w:r w:rsidRPr="00687534" w:rsidDel="00644B8E">
          <w:rPr>
            <w:cs/>
            <w:lang w:bidi="th-TH"/>
          </w:rPr>
          <w:delText>.</w:delText>
        </w:r>
      </w:del>
    </w:p>
    <w:p w14:paraId="4172CAF1" w14:textId="2BD60729" w:rsidR="00CA12D1" w:rsidRDefault="00CA12D1" w:rsidP="00CA12D1">
      <w:pPr>
        <w:pStyle w:val="Heading3"/>
      </w:pPr>
      <w:bookmarkStart w:id="747" w:name="_Toc141988806"/>
      <w:r>
        <w:t>Purpose</w:t>
      </w:r>
      <w:bookmarkEnd w:id="747"/>
    </w:p>
    <w:p w14:paraId="6958CA35" w14:textId="749ED8BA" w:rsidR="00647511" w:rsidRDefault="00647511" w:rsidP="00647511">
      <w:pPr>
        <w:ind w:left="1080"/>
      </w:pPr>
      <w:r>
        <w:t>The Hold Limit</w:t>
      </w:r>
      <w:ins w:id="748" w:author="Uraluk Pansuwan" w:date="2023-07-31T15:18:00Z">
        <w:r w:rsidR="00644B8E">
          <w:t xml:space="preserve"> (Loan and O/D)</w:t>
        </w:r>
      </w:ins>
      <w:r>
        <w:t xml:space="preserve"> that belong to credit advice report is generated for these purposes:</w:t>
      </w:r>
    </w:p>
    <w:p w14:paraId="0E52539C" w14:textId="11766533" w:rsidR="00647511" w:rsidRDefault="00647511" w:rsidP="00647511">
      <w:pPr>
        <w:pStyle w:val="ListParagraph"/>
        <w:numPr>
          <w:ilvl w:val="0"/>
          <w:numId w:val="29"/>
        </w:numPr>
      </w:pPr>
      <w:r>
        <w:t>Send/notify the limit conditions details to operation team for amendment / drawdown.</w:t>
      </w:r>
    </w:p>
    <w:p w14:paraId="075E40EC" w14:textId="77777777" w:rsidR="00647511" w:rsidRDefault="00647511" w:rsidP="00647511">
      <w:pPr>
        <w:pStyle w:val="ListParagraph"/>
        <w:numPr>
          <w:ilvl w:val="0"/>
          <w:numId w:val="29"/>
        </w:numPr>
      </w:pPr>
      <w:r>
        <w:t>Others department can use this report for their purpose for example: legal department can use this report as references for the completeness of create limit</w:t>
      </w:r>
    </w:p>
    <w:p w14:paraId="4CDD858A" w14:textId="45ED4885" w:rsidR="00647511" w:rsidRPr="00647511" w:rsidRDefault="00647511" w:rsidP="00647511">
      <w:pPr>
        <w:pStyle w:val="ListParagraph"/>
        <w:numPr>
          <w:ilvl w:val="0"/>
          <w:numId w:val="29"/>
        </w:numPr>
      </w:pPr>
      <w:r>
        <w:t>To be the reference document for histortical transaction that related limit</w:t>
      </w:r>
    </w:p>
    <w:p w14:paraId="3636ED91" w14:textId="412144B7" w:rsidR="009B2BBA" w:rsidRDefault="009B2BBA" w:rsidP="00CA12D1">
      <w:pPr>
        <w:pStyle w:val="Heading3"/>
      </w:pPr>
      <w:bookmarkStart w:id="749" w:name="_Toc141988807"/>
      <w:r w:rsidRPr="00061B9D">
        <w:lastRenderedPageBreak/>
        <w:t>Background</w:t>
      </w:r>
      <w:bookmarkEnd w:id="749"/>
    </w:p>
    <w:p w14:paraId="60F27326" w14:textId="77777777" w:rsidR="00647511" w:rsidRDefault="00647511" w:rsidP="00647511">
      <w:pPr>
        <w:pStyle w:val="Heading4"/>
      </w:pPr>
      <w:r>
        <w:t>EXIM Current Business Pracitce (as is)</w:t>
      </w:r>
    </w:p>
    <w:p w14:paraId="50386E11" w14:textId="77777777" w:rsidR="00647511" w:rsidRDefault="00647511" w:rsidP="00647511">
      <w:pPr>
        <w:pStyle w:val="ListParagraph"/>
        <w:numPr>
          <w:ilvl w:val="0"/>
          <w:numId w:val="30"/>
        </w:numPr>
      </w:pPr>
      <w:r>
        <w:t>As is report produced in AS/400</w:t>
      </w:r>
    </w:p>
    <w:p w14:paraId="1FE36648" w14:textId="77777777" w:rsidR="00647511" w:rsidRPr="009C3061" w:rsidRDefault="00647511" w:rsidP="00647511">
      <w:pPr>
        <w:pStyle w:val="ListParagraph"/>
        <w:numPr>
          <w:ilvl w:val="0"/>
          <w:numId w:val="30"/>
        </w:numPr>
      </w:pPr>
      <w:r>
        <w:t>Sample report in Support Sample Transaction and Case from Customer section</w:t>
      </w:r>
    </w:p>
    <w:p w14:paraId="3455F706" w14:textId="77777777" w:rsidR="00647511" w:rsidRPr="00647511" w:rsidRDefault="00647511" w:rsidP="00647511"/>
    <w:p w14:paraId="7444A113" w14:textId="77777777" w:rsidR="009B2BBA" w:rsidRDefault="009B2BBA" w:rsidP="00CA12D1">
      <w:pPr>
        <w:pStyle w:val="Heading3"/>
      </w:pPr>
      <w:bookmarkStart w:id="750" w:name="_Toc141988808"/>
      <w:r w:rsidRPr="00061B9D">
        <w:t>Supported Sample Transaction and Case from Custome</w:t>
      </w:r>
      <w:r>
        <w:t>r</w:t>
      </w:r>
      <w:bookmarkEnd w:id="750"/>
    </w:p>
    <w:p w14:paraId="07E44819" w14:textId="1F3760BA" w:rsidR="009B2BBA" w:rsidRDefault="001C323D" w:rsidP="00A36916">
      <w:pPr>
        <w:ind w:left="1440"/>
      </w:pPr>
      <w:r>
        <w:rPr>
          <w:lang w:val="en-US" w:bidi="th-TH"/>
        </w:rPr>
        <mc:AlternateContent>
          <mc:Choice Requires="wps">
            <w:drawing>
              <wp:anchor distT="0" distB="0" distL="114300" distR="114300" simplePos="0" relativeHeight="251732992" behindDoc="0" locked="0" layoutInCell="1" allowOverlap="1" wp14:anchorId="2A8686D4" wp14:editId="6149CAB1">
                <wp:simplePos x="0" y="0"/>
                <wp:positionH relativeFrom="margin">
                  <wp:align>right</wp:align>
                </wp:positionH>
                <wp:positionV relativeFrom="paragraph">
                  <wp:posOffset>781043</wp:posOffset>
                </wp:positionV>
                <wp:extent cx="1103243" cy="278296"/>
                <wp:effectExtent l="476250" t="38100" r="78105" b="140970"/>
                <wp:wrapNone/>
                <wp:docPr id="1949041687" name="Callout: Line 8"/>
                <wp:cNvGraphicFramePr/>
                <a:graphic xmlns:a="http://schemas.openxmlformats.org/drawingml/2006/main">
                  <a:graphicData uri="http://schemas.microsoft.com/office/word/2010/wordprocessingShape">
                    <wps:wsp>
                      <wps:cNvSpPr/>
                      <wps:spPr>
                        <a:xfrm>
                          <a:off x="0" y="0"/>
                          <a:ext cx="1103243" cy="278296"/>
                        </a:xfrm>
                        <a:prstGeom prst="borderCallout1">
                          <a:avLst/>
                        </a:prstGeom>
                      </wps:spPr>
                      <wps:style>
                        <a:lnRef idx="1">
                          <a:schemeClr val="dk1"/>
                        </a:lnRef>
                        <a:fillRef idx="2">
                          <a:schemeClr val="dk1"/>
                        </a:fillRef>
                        <a:effectRef idx="1">
                          <a:schemeClr val="dk1"/>
                        </a:effectRef>
                        <a:fontRef idx="minor">
                          <a:schemeClr val="dk1"/>
                        </a:fontRef>
                      </wps:style>
                      <wps:txbx>
                        <w:txbxContent>
                          <w:p w14:paraId="38359B2A" w14:textId="77777777" w:rsidR="001C323D" w:rsidRPr="00BF5291" w:rsidRDefault="001C323D" w:rsidP="001C323D">
                            <w:pPr>
                              <w:jc w:val="center"/>
                              <w:rPr>
                                <w:rFonts w:asciiTheme="minorHAnsi" w:hAnsiTheme="minorHAnsi" w:cstheme="minorHAnsi"/>
                                <w:sz w:val="16"/>
                                <w:szCs w:val="16"/>
                                <w:lang w:val="en-US"/>
                              </w:rPr>
                            </w:pPr>
                            <w:r>
                              <w:rPr>
                                <w:rFonts w:asciiTheme="minorHAnsi" w:hAnsiTheme="minorHAnsi" w:cstheme="minorHAnsi"/>
                                <w:sz w:val="16"/>
                                <w:szCs w:val="16"/>
                                <w:lang w:val="en-US"/>
                              </w:rPr>
                              <w:t>Facility Verify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8686D4" id="Callout: Line 8" o:spid="_x0000_s1032" type="#_x0000_t47" style="position:absolute;left:0;text-align:left;margin-left:35.65pt;margin-top:61.5pt;width:86.85pt;height:21.9pt;z-index:25173299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" fillcolor="gray [1616]" strokecolor="black [3040]">
                <v:fill color2="#d9d9d9 [496]" rotate="t" angle="180" colors="0 #bcbcbc;22938f #d0d0d0;1 #ededed" focus="100%" type="gradient"/>
                <v:shadow on="t" color="black" opacity="24903f" origin=",.5" offset="0,.55556mm"/>
                <v:textbox>
                  <w:txbxContent>
                    <w:p w14:paraId="38359B2A" w14:textId="77777777" w:rsidR="001C323D" w:rsidRPr="00BF5291" w:rsidRDefault="001C323D" w:rsidP="001C323D">
                      <w:pPr>
                        <w:jc w:val="center"/>
                        <w:rPr>
                          <w:rFonts w:asciiTheme="minorHAnsi" w:hAnsiTheme="minorHAnsi" w:cstheme="minorHAnsi"/>
                          <w:sz w:val="16"/>
                          <w:szCs w:val="16"/>
                          <w:lang w:val="en-US"/>
                        </w:rPr>
                      </w:pPr>
                      <w:r>
                        <w:rPr>
                          <w:rFonts w:asciiTheme="minorHAnsi" w:hAnsiTheme="minorHAnsi" w:cstheme="minorHAnsi"/>
                          <w:sz w:val="16"/>
                          <w:szCs w:val="16"/>
                          <w:lang w:val="en-US"/>
                        </w:rPr>
                        <w:t>Facility Verify</w:t>
                      </w:r>
                    </w:p>
                  </w:txbxContent>
                </v:textbox>
                <o:callout v:ext="edit" minusy="t"/>
                <w10:wrap anchorx="margin"/>
              </v:shape>
            </w:pict>
          </mc:Fallback>
        </mc:AlternateContent>
      </w:r>
      <w:r w:rsidR="00CC2236">
        <w:rPr>
          <w:lang w:val="en-US" w:bidi="th-TH"/>
        </w:rPr>
        <mc:AlternateContent>
          <mc:Choice Requires="wps">
            <w:drawing>
              <wp:anchor distT="0" distB="0" distL="114300" distR="114300" simplePos="0" relativeHeight="251699200" behindDoc="0" locked="0" layoutInCell="1" allowOverlap="1" wp14:anchorId="07EADC80" wp14:editId="3CC8D31D">
                <wp:simplePos x="0" y="0"/>
                <wp:positionH relativeFrom="column">
                  <wp:posOffset>1339850</wp:posOffset>
                </wp:positionH>
                <wp:positionV relativeFrom="paragraph">
                  <wp:posOffset>1489710</wp:posOffset>
                </wp:positionV>
                <wp:extent cx="996950" cy="228600"/>
                <wp:effectExtent l="0" t="0" r="12700" b="19050"/>
                <wp:wrapNone/>
                <wp:docPr id="41" name="Rectangle 41"/>
                <wp:cNvGraphicFramePr/>
                <a:graphic xmlns:a="http://schemas.openxmlformats.org/drawingml/2006/main">
                  <a:graphicData uri="http://schemas.microsoft.com/office/word/2010/wordprocessingShape">
                    <wps:wsp>
                      <wps:cNvSpPr/>
                      <wps:spPr>
                        <a:xfrm>
                          <a:off x="0" y="0"/>
                          <a:ext cx="99695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59D63B" id="Rectangle 1" o:spid="_x0000_s1026" style="position:absolute;margin-left:105.5pt;margin-top:117.3pt;width:78.5pt;height:18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" fillcolor="white [3212]" strokecolor="white [3212]" strokeweight="2pt"/>
            </w:pict>
          </mc:Fallback>
        </mc:AlternateContent>
      </w:r>
      <w:r w:rsidR="00EA5AA2" w:rsidRPr="00EA5AA2">
        <w:rPr>
          <w:lang w:val="en-US" w:bidi="th-TH"/>
        </w:rPr>
        <w:drawing>
          <wp:inline distT="0" distB="0" distL="0" distR="0" wp14:anchorId="72B88201" wp14:editId="3B0ADD94">
            <wp:extent cx="4921172" cy="6126038"/>
            <wp:effectExtent l="19050" t="19050" r="13335" b="273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28710" cy="6135421"/>
                    </a:xfrm>
                    <a:prstGeom prst="rect">
                      <a:avLst/>
                    </a:prstGeom>
                    <a:ln>
                      <a:solidFill>
                        <a:schemeClr val="tx1">
                          <a:lumMod val="50000"/>
                          <a:lumOff val="50000"/>
                        </a:schemeClr>
                      </a:solidFill>
                    </a:ln>
                  </pic:spPr>
                </pic:pic>
              </a:graphicData>
            </a:graphic>
          </wp:inline>
        </w:drawing>
      </w:r>
    </w:p>
    <w:p w14:paraId="0A7D9169" w14:textId="2B680473" w:rsidR="00EA5AA2" w:rsidRDefault="00CC2236" w:rsidP="009B2BBA">
      <w:r>
        <w:rPr>
          <w:lang w:val="en-US" w:bidi="th-TH"/>
        </w:rPr>
        <mc:AlternateContent>
          <mc:Choice Requires="wps">
            <w:drawing>
              <wp:anchor distT="0" distB="0" distL="114300" distR="114300" simplePos="0" relativeHeight="251701248" behindDoc="0" locked="0" layoutInCell="1" allowOverlap="1" wp14:anchorId="1DE6B319" wp14:editId="7A9C1AB8">
                <wp:simplePos x="0" y="0"/>
                <wp:positionH relativeFrom="column">
                  <wp:posOffset>1790700</wp:posOffset>
                </wp:positionH>
                <wp:positionV relativeFrom="paragraph">
                  <wp:posOffset>765810</wp:posOffset>
                </wp:positionV>
                <wp:extent cx="996950" cy="228600"/>
                <wp:effectExtent l="0" t="0" r="12700" b="19050"/>
                <wp:wrapNone/>
                <wp:docPr id="42" name="Rectangle 42"/>
                <wp:cNvGraphicFramePr/>
                <a:graphic xmlns:a="http://schemas.openxmlformats.org/drawingml/2006/main">
                  <a:graphicData uri="http://schemas.microsoft.com/office/word/2010/wordprocessingShape">
                    <wps:wsp>
                      <wps:cNvSpPr/>
                      <wps:spPr>
                        <a:xfrm>
                          <a:off x="0" y="0"/>
                          <a:ext cx="99695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543F57" id="Rectangle 1" o:spid="_x0000_s1026" style="position:absolute;margin-left:141pt;margin-top:60.3pt;width:78.5pt;height:18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" fillcolor="white [3212]" strokecolor="white [3212]" strokeweight="2pt"/>
            </w:pict>
          </mc:Fallback>
        </mc:AlternateContent>
      </w:r>
    </w:p>
    <w:p w14:paraId="346A6C36" w14:textId="77777777" w:rsidR="009B2BBA" w:rsidRPr="00061B9D" w:rsidRDefault="009B2BBA" w:rsidP="00CA12D1">
      <w:pPr>
        <w:pStyle w:val="Heading3"/>
      </w:pPr>
      <w:bookmarkStart w:id="751" w:name="_Toc141988809"/>
      <w:r w:rsidRPr="00061B9D">
        <w:lastRenderedPageBreak/>
        <w:t>Menu Modification</w:t>
      </w:r>
      <w:bookmarkEnd w:id="751"/>
      <w:r w:rsidRPr="00061B9D">
        <w:t xml:space="preserve"> </w:t>
      </w:r>
    </w:p>
    <w:p w14:paraId="71C625BC" w14:textId="77777777" w:rsidR="009B2BBA" w:rsidRDefault="009B2BBA" w:rsidP="009B2BBA">
      <w:pPr>
        <w:tabs>
          <w:tab w:val="left" w:pos="4050"/>
        </w:tabs>
        <w:ind w:left="1080"/>
      </w:pPr>
      <w:r>
        <w:t>Not applicable</w:t>
      </w:r>
      <w:r>
        <w:tab/>
      </w:r>
      <w:r>
        <w:tab/>
      </w:r>
    </w:p>
    <w:p w14:paraId="59A2A07F" w14:textId="77777777" w:rsidR="009B2BBA" w:rsidRPr="00061B9D" w:rsidRDefault="009B2BBA" w:rsidP="00CA12D1">
      <w:pPr>
        <w:pStyle w:val="Heading3"/>
      </w:pPr>
      <w:bookmarkStart w:id="752" w:name="_Toc141988810"/>
      <w:r w:rsidRPr="00061B9D">
        <w:t>Screen Layout and Data Sheet</w:t>
      </w:r>
      <w:bookmarkEnd w:id="752"/>
    </w:p>
    <w:p w14:paraId="4EF40413" w14:textId="77777777" w:rsidR="009B2BBA" w:rsidRDefault="009B2BBA" w:rsidP="009B2BBA">
      <w:pPr>
        <w:ind w:left="1080"/>
      </w:pPr>
      <w:r>
        <w:t xml:space="preserve">Not Applicable </w:t>
      </w:r>
    </w:p>
    <w:p w14:paraId="024D21E0" w14:textId="77777777" w:rsidR="009B2BBA" w:rsidRDefault="009B2BBA" w:rsidP="009B2BBA">
      <w:pPr>
        <w:ind w:left="1080"/>
      </w:pPr>
    </w:p>
    <w:p w14:paraId="5FADFD89" w14:textId="77777777" w:rsidR="004C083D" w:rsidRDefault="004C083D" w:rsidP="004C083D">
      <w:pPr>
        <w:pStyle w:val="Heading3"/>
      </w:pPr>
      <w:bookmarkStart w:id="753" w:name="_Toc141988811"/>
      <w:r>
        <w:t xml:space="preserve">Business Rule  </w:t>
      </w:r>
      <w:r>
        <w:rPr>
          <w:szCs w:val="24"/>
          <w:cs/>
          <w:lang w:bidi="th-TH"/>
        </w:rPr>
        <w:t xml:space="preserve">/ </w:t>
      </w:r>
      <w:r>
        <w:t>Business Logic</w:t>
      </w:r>
      <w:bookmarkEnd w:id="753"/>
    </w:p>
    <w:p w14:paraId="30E46369" w14:textId="77777777" w:rsidR="004C083D" w:rsidRDefault="004C083D" w:rsidP="004C083D">
      <w:pPr>
        <w:pStyle w:val="ListParagraph"/>
        <w:numPr>
          <w:ilvl w:val="0"/>
          <w:numId w:val="28"/>
        </w:numPr>
      </w:pPr>
      <w:r>
        <w:t>Daily / Adhoc / On-demand report</w:t>
      </w:r>
    </w:p>
    <w:p w14:paraId="44C68989" w14:textId="77777777" w:rsidR="004C083D" w:rsidRDefault="004C083D" w:rsidP="004C083D">
      <w:pPr>
        <w:pStyle w:val="ListParagraph"/>
        <w:numPr>
          <w:ilvl w:val="0"/>
          <w:numId w:val="28"/>
        </w:numPr>
      </w:pPr>
      <w:r>
        <w:t>Report Paramter criteria</w:t>
      </w:r>
    </w:p>
    <w:tbl>
      <w:tblPr>
        <w:tblW w:w="6840" w:type="dxa"/>
        <w:tblInd w:w="1687"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A0" w:firstRow="1" w:lastRow="0" w:firstColumn="1" w:lastColumn="0" w:noHBand="0" w:noVBand="0"/>
      </w:tblPr>
      <w:tblGrid>
        <w:gridCol w:w="2199"/>
        <w:gridCol w:w="4641"/>
      </w:tblGrid>
      <w:tr w:rsidR="004C083D" w:rsidRPr="00897DBA" w14:paraId="38307332" w14:textId="77777777" w:rsidTr="00644B8E">
        <w:trPr>
          <w:tblHeader/>
        </w:trPr>
        <w:tc>
          <w:tcPr>
            <w:tcW w:w="2199" w:type="dxa"/>
          </w:tcPr>
          <w:p w14:paraId="0F97372C" w14:textId="77777777" w:rsidR="004C083D" w:rsidRPr="00897DBA" w:rsidRDefault="004C083D" w:rsidP="00881DF9">
            <w:r>
              <w:t xml:space="preserve">Paper Size </w:t>
            </w:r>
          </w:p>
        </w:tc>
        <w:tc>
          <w:tcPr>
            <w:tcW w:w="4641" w:type="dxa"/>
          </w:tcPr>
          <w:p w14:paraId="372C43C3" w14:textId="77777777" w:rsidR="004C083D" w:rsidRPr="00897DBA" w:rsidRDefault="004C083D" w:rsidP="00881DF9">
            <w:r>
              <w:t>A4</w:t>
            </w:r>
          </w:p>
        </w:tc>
      </w:tr>
      <w:tr w:rsidR="004C083D" w:rsidRPr="0098090A" w14:paraId="26F505C0" w14:textId="77777777" w:rsidTr="00644B8E">
        <w:tc>
          <w:tcPr>
            <w:tcW w:w="2199" w:type="dxa"/>
          </w:tcPr>
          <w:p w14:paraId="35C01976" w14:textId="77777777" w:rsidR="004C083D" w:rsidRPr="00442271" w:rsidRDefault="004C083D" w:rsidP="00881DF9">
            <w:pPr>
              <w:rPr>
                <w:rFonts w:ascii="Calibri" w:hAnsi="Calibri" w:cs="Calibri"/>
                <w:noProof w:val="0"/>
                <w:color w:val="000000"/>
                <w:sz w:val="22"/>
                <w:szCs w:val="22"/>
              </w:rPr>
            </w:pPr>
            <w:r>
              <w:rPr>
                <w:rFonts w:ascii="Calibri" w:hAnsi="Calibri" w:cs="Calibri"/>
                <w:color w:val="000000"/>
                <w:sz w:val="22"/>
                <w:szCs w:val="22"/>
              </w:rPr>
              <w:t>Reprinting Require</w:t>
            </w:r>
          </w:p>
        </w:tc>
        <w:tc>
          <w:tcPr>
            <w:tcW w:w="4641" w:type="dxa"/>
          </w:tcPr>
          <w:p w14:paraId="259D849B" w14:textId="77777777" w:rsidR="004C083D" w:rsidRPr="0098090A" w:rsidRDefault="004C083D" w:rsidP="00881DF9">
            <w:pPr>
              <w:rPr>
                <w:rFonts w:ascii="Calibri" w:hAnsi="Calibri" w:cs="Calibri"/>
                <w:noProof w:val="0"/>
                <w:color w:val="000000"/>
                <w:sz w:val="22"/>
                <w:szCs w:val="22"/>
              </w:rPr>
            </w:pPr>
            <w:r>
              <w:rPr>
                <w:rFonts w:ascii="Calibri" w:hAnsi="Calibri" w:cs="Calibri"/>
                <w:color w:val="000000"/>
                <w:sz w:val="22"/>
                <w:szCs w:val="22"/>
              </w:rPr>
              <w:t>Yes</w:t>
            </w:r>
          </w:p>
        </w:tc>
      </w:tr>
      <w:tr w:rsidR="00644B8E" w:rsidRPr="00D25E2E" w14:paraId="1D1C0DDB" w14:textId="77777777" w:rsidTr="00644B8E">
        <w:tc>
          <w:tcPr>
            <w:tcW w:w="2199" w:type="dxa"/>
          </w:tcPr>
          <w:p w14:paraId="20EA6F9E" w14:textId="77777777" w:rsidR="00644B8E" w:rsidRPr="00442271" w:rsidRDefault="00644B8E" w:rsidP="00644B8E">
            <w:pPr>
              <w:rPr>
                <w:rFonts w:ascii="Calibri" w:hAnsi="Calibri" w:cs="Calibri"/>
                <w:noProof w:val="0"/>
                <w:color w:val="000000"/>
                <w:sz w:val="22"/>
                <w:szCs w:val="22"/>
              </w:rPr>
            </w:pPr>
            <w:r>
              <w:rPr>
                <w:rFonts w:ascii="Calibri" w:hAnsi="Calibri" w:cs="Calibri"/>
                <w:color w:val="000000"/>
                <w:sz w:val="22"/>
                <w:szCs w:val="22"/>
              </w:rPr>
              <w:t>Searching Criteria</w:t>
            </w:r>
          </w:p>
        </w:tc>
        <w:tc>
          <w:tcPr>
            <w:tcW w:w="4641" w:type="dxa"/>
          </w:tcPr>
          <w:p w14:paraId="5CC8C435" w14:textId="66E15389" w:rsidR="00644B8E" w:rsidRPr="00D25E2E" w:rsidRDefault="00644B8E" w:rsidP="00644B8E">
            <w:pPr>
              <w:rPr>
                <w:rFonts w:ascii="Calibri" w:hAnsi="Calibri" w:cs="Browallia New"/>
                <w:noProof w:val="0"/>
                <w:color w:val="000000"/>
                <w:sz w:val="22"/>
                <w:szCs w:val="28"/>
                <w:lang w:val="en-US" w:bidi="th-TH"/>
              </w:rPr>
            </w:pPr>
            <w:ins w:id="754" w:author="Uraluk Pansuwan" w:date="2023-07-31T15:22:00Z">
              <w:r>
                <w:rPr>
                  <w:rFonts w:ascii="Calibri" w:hAnsi="Calibri" w:cs="Calibri"/>
                  <w:color w:val="000000"/>
                  <w:sz w:val="22"/>
                  <w:szCs w:val="22"/>
                </w:rPr>
                <w:t>Customer ID (Main/Co-Borrower), Customer Name, Group ID, Group Name, Limit ID, Date</w:t>
              </w:r>
              <w:r>
                <w:rPr>
                  <w:rFonts w:ascii="Calibri" w:hAnsi="Calibri" w:cs="Browallia New"/>
                  <w:color w:val="000000"/>
                  <w:sz w:val="22"/>
                  <w:szCs w:val="28"/>
                  <w:lang w:val="en-US" w:bidi="th-TH"/>
                </w:rPr>
                <w:t>, Date range</w:t>
              </w:r>
            </w:ins>
            <w:del w:id="755" w:author="Uraluk Pansuwan" w:date="2023-07-31T15:22:00Z">
              <w:r w:rsidDel="00DF668B">
                <w:rPr>
                  <w:rFonts w:ascii="Calibri" w:hAnsi="Calibri" w:cs="Calibri"/>
                  <w:color w:val="000000"/>
                  <w:sz w:val="22"/>
                  <w:szCs w:val="22"/>
                </w:rPr>
                <w:delText>Customer ID, Customer Name, Limit ID, Date</w:delText>
              </w:r>
              <w:r w:rsidDel="00DF668B">
                <w:rPr>
                  <w:rFonts w:ascii="Calibri" w:hAnsi="Calibri" w:cs="Browallia New"/>
                  <w:color w:val="000000"/>
                  <w:sz w:val="22"/>
                  <w:szCs w:val="28"/>
                  <w:lang w:val="en-US" w:bidi="th-TH"/>
                </w:rPr>
                <w:delText>, Date range</w:delText>
              </w:r>
            </w:del>
          </w:p>
        </w:tc>
      </w:tr>
    </w:tbl>
    <w:p w14:paraId="584C53EA" w14:textId="77777777" w:rsidR="004C083D" w:rsidRPr="00EE43A5" w:rsidRDefault="004C083D" w:rsidP="004C083D">
      <w:pPr>
        <w:rPr>
          <w:lang w:val="en-US"/>
        </w:rPr>
      </w:pPr>
    </w:p>
    <w:p w14:paraId="033C0B2F" w14:textId="77777777" w:rsidR="004C083D" w:rsidRDefault="004C083D" w:rsidP="004C083D">
      <w:pPr>
        <w:pStyle w:val="Heading3"/>
        <w:rPr>
          <w:szCs w:val="24"/>
          <w:lang w:bidi="th-TH"/>
        </w:rPr>
      </w:pPr>
      <w:bookmarkStart w:id="756" w:name="_Toc141988812"/>
      <w:r>
        <w:t>To</w:t>
      </w:r>
      <w:r>
        <w:rPr>
          <w:szCs w:val="24"/>
          <w:cs/>
          <w:lang w:bidi="th-TH"/>
        </w:rPr>
        <w:t>-</w:t>
      </w:r>
      <w:r>
        <w:t>be Processing</w:t>
      </w:r>
      <w:bookmarkEnd w:id="756"/>
      <w:r>
        <w:t xml:space="preserve"> </w:t>
      </w:r>
    </w:p>
    <w:p w14:paraId="2F461B7F" w14:textId="77777777" w:rsidR="0075490E" w:rsidRDefault="0075490E" w:rsidP="0075490E">
      <w:pPr>
        <w:ind w:left="1512"/>
        <w:rPr>
          <w:ins w:id="757" w:author="Emy Bartolome" w:date="2023-08-03T18:19:00Z"/>
          <w:lang w:bidi="th-TH"/>
        </w:rPr>
      </w:pPr>
      <w:ins w:id="758" w:author="Emy Bartolome" w:date="2023-08-03T18:19:00Z">
        <w:r>
          <w:rPr>
            <w:lang w:bidi="th-TH"/>
          </w:rPr>
          <w:t xml:space="preserve">As basis of generating the report, the system will retrieve information from CBS </w:t>
        </w:r>
        <w:r w:rsidRPr="0056658F">
          <w:rPr>
            <w:lang w:bidi="th-TH"/>
          </w:rPr>
          <w:t>Limits Facility</w:t>
        </w:r>
        <w:r>
          <w:rPr>
            <w:lang w:bidi="th-TH"/>
          </w:rPr>
          <w:t xml:space="preserve"> function with details on:</w:t>
        </w:r>
      </w:ins>
    </w:p>
    <w:p w14:paraId="2F99AFDA" w14:textId="14F7FDC8" w:rsidR="0075490E" w:rsidRDefault="0075490E" w:rsidP="0075490E">
      <w:pPr>
        <w:pStyle w:val="ListParagraph"/>
        <w:numPr>
          <w:ilvl w:val="0"/>
          <w:numId w:val="32"/>
        </w:numPr>
        <w:rPr>
          <w:ins w:id="759" w:author="Emy Bartolome" w:date="2023-08-03T18:19:00Z"/>
          <w:lang w:bidi="th-TH"/>
        </w:rPr>
      </w:pPr>
      <w:ins w:id="760" w:author="Emy Bartolome" w:date="2023-08-03T18:19:00Z">
        <w:r>
          <w:rPr>
            <w:lang w:bidi="th-TH"/>
          </w:rPr>
          <w:t xml:space="preserve">Limit Facility Details where </w:t>
        </w:r>
        <w:r>
          <w:rPr>
            <w:lang w:bidi="th-TH"/>
          </w:rPr>
          <w:t>hold</w:t>
        </w:r>
        <w:r>
          <w:rPr>
            <w:lang w:bidi="th-TH"/>
          </w:rPr>
          <w:t xml:space="preserve"> limit </w:t>
        </w:r>
      </w:ins>
      <w:ins w:id="761" w:author="Emy Bartolome" w:date="2023-08-03T19:49:00Z">
        <w:r w:rsidR="00CF427B">
          <w:rPr>
            <w:lang w:bidi="th-TH"/>
          </w:rPr>
          <w:t xml:space="preserve">(where hold indicator marked as Y) </w:t>
        </w:r>
      </w:ins>
      <w:ins w:id="762" w:author="Emy Bartolome" w:date="2023-08-03T18:19:00Z">
        <w:r>
          <w:rPr>
            <w:lang w:bidi="th-TH"/>
          </w:rPr>
          <w:t>was performed</w:t>
        </w:r>
      </w:ins>
    </w:p>
    <w:p w14:paraId="35FC1A6F" w14:textId="77777777" w:rsidR="0075490E" w:rsidRDefault="0075490E" w:rsidP="0075490E">
      <w:pPr>
        <w:pStyle w:val="ListParagraph"/>
        <w:numPr>
          <w:ilvl w:val="0"/>
          <w:numId w:val="32"/>
        </w:numPr>
        <w:rPr>
          <w:ins w:id="763" w:author="Emy Bartolome" w:date="2023-08-03T18:19:00Z"/>
          <w:lang w:bidi="th-TH"/>
        </w:rPr>
      </w:pPr>
      <w:ins w:id="764" w:author="Emy Bartolome" w:date="2023-08-03T18:19:00Z">
        <w:r>
          <w:rPr>
            <w:lang w:bidi="th-TH"/>
          </w:rPr>
          <w:t>Description of products (Major/Minor) from business module static configuration set up screens</w:t>
        </w:r>
      </w:ins>
    </w:p>
    <w:p w14:paraId="238EDECE" w14:textId="77777777" w:rsidR="0075490E" w:rsidRDefault="0075490E" w:rsidP="0075490E">
      <w:pPr>
        <w:pStyle w:val="ListParagraph"/>
        <w:numPr>
          <w:ilvl w:val="0"/>
          <w:numId w:val="32"/>
        </w:numPr>
        <w:rPr>
          <w:ins w:id="765" w:author="Emy Bartolome" w:date="2023-08-03T18:19:00Z"/>
          <w:lang w:bidi="th-TH"/>
        </w:rPr>
      </w:pPr>
      <w:ins w:id="766" w:author="Emy Bartolome" w:date="2023-08-03T18:19:00Z">
        <w:r>
          <w:rPr>
            <w:lang w:bidi="th-TH"/>
          </w:rPr>
          <w:t>Narrative conditions for OD limit facility will be retrieved from Limit facility level</w:t>
        </w:r>
      </w:ins>
    </w:p>
    <w:p w14:paraId="3B064D71" w14:textId="77777777" w:rsidR="0075490E" w:rsidRDefault="0075490E" w:rsidP="0075490E">
      <w:pPr>
        <w:pStyle w:val="ListParagraph"/>
        <w:numPr>
          <w:ilvl w:val="0"/>
          <w:numId w:val="32"/>
        </w:numPr>
        <w:rPr>
          <w:ins w:id="767" w:author="Emy Bartolome" w:date="2023-08-03T18:19:00Z"/>
          <w:lang w:bidi="th-TH"/>
        </w:rPr>
      </w:pPr>
      <w:ins w:id="768" w:author="Emy Bartolome" w:date="2023-08-03T18:19:00Z">
        <w:r>
          <w:rPr>
            <w:lang w:bidi="th-TH"/>
          </w:rPr>
          <w:t>Narrative Conditions needs to be retrieved from linked loan account Cr</w:t>
        </w:r>
      </w:ins>
    </w:p>
    <w:p w14:paraId="7BD5C243" w14:textId="77777777" w:rsidR="0075490E" w:rsidRDefault="0075490E" w:rsidP="0075490E">
      <w:pPr>
        <w:pStyle w:val="ListParagraph"/>
        <w:numPr>
          <w:ilvl w:val="1"/>
          <w:numId w:val="32"/>
        </w:numPr>
        <w:rPr>
          <w:ins w:id="769" w:author="Emy Bartolome" w:date="2023-08-03T18:19:00Z"/>
          <w:lang w:bidi="th-TH"/>
        </w:rPr>
      </w:pPr>
      <w:ins w:id="770" w:author="Emy Bartolome" w:date="2023-08-03T18:19:00Z">
        <w:r>
          <w:rPr>
            <w:lang w:bidi="th-TH"/>
          </w:rPr>
          <w:t>To link the loan account, CBS to use the following parameters:</w:t>
        </w:r>
      </w:ins>
    </w:p>
    <w:p w14:paraId="528A78DA" w14:textId="77777777" w:rsidR="0075490E" w:rsidRDefault="0075490E" w:rsidP="0075490E">
      <w:pPr>
        <w:pStyle w:val="ListParagraph"/>
        <w:numPr>
          <w:ilvl w:val="0"/>
          <w:numId w:val="38"/>
        </w:numPr>
        <w:rPr>
          <w:ins w:id="771" w:author="Emy Bartolome" w:date="2023-08-03T18:19:00Z"/>
          <w:lang w:bidi="th-TH"/>
        </w:rPr>
      </w:pPr>
      <w:ins w:id="772" w:author="Emy Bartolome" w:date="2023-08-03T18:19:00Z">
        <w:r>
          <w:rPr>
            <w:lang w:bidi="th-TH"/>
          </w:rPr>
          <w:t>Check the Narrative entry where loan account number is stored</w:t>
        </w:r>
      </w:ins>
    </w:p>
    <w:p w14:paraId="254B2E6B" w14:textId="77777777" w:rsidR="0075490E" w:rsidRDefault="0075490E" w:rsidP="0075490E">
      <w:pPr>
        <w:pStyle w:val="ListParagraph"/>
        <w:numPr>
          <w:ilvl w:val="0"/>
          <w:numId w:val="38"/>
        </w:numPr>
        <w:rPr>
          <w:ins w:id="773" w:author="Emy Bartolome" w:date="2023-08-03T18:19:00Z"/>
          <w:lang w:bidi="th-TH"/>
        </w:rPr>
      </w:pPr>
      <w:ins w:id="774" w:author="Emy Bartolome" w:date="2023-08-03T18:19:00Z">
        <w:r>
          <w:rPr>
            <w:lang w:bidi="th-TH"/>
          </w:rPr>
          <w:t>Loan account at this level should be part of this report</w:t>
        </w:r>
      </w:ins>
    </w:p>
    <w:p w14:paraId="504095F0" w14:textId="77777777" w:rsidR="0075490E" w:rsidRDefault="0075490E" w:rsidP="0075490E">
      <w:pPr>
        <w:ind w:left="2952"/>
        <w:rPr>
          <w:ins w:id="775" w:author="Emy Bartolome" w:date="2023-08-03T18:19:00Z"/>
          <w:lang w:bidi="th-TH"/>
        </w:rPr>
      </w:pPr>
    </w:p>
    <w:p w14:paraId="58C4F493" w14:textId="77777777" w:rsidR="0075490E" w:rsidRDefault="0075490E" w:rsidP="0075490E">
      <w:pPr>
        <w:ind w:left="2160"/>
        <w:rPr>
          <w:ins w:id="776" w:author="Emy Bartolome" w:date="2023-08-03T18:19:00Z"/>
          <w:lang w:bidi="th-TH"/>
        </w:rPr>
      </w:pPr>
      <w:ins w:id="777" w:author="Emy Bartolome" w:date="2023-08-03T18:19:00Z">
        <w:r>
          <w:rPr>
            <w:lang w:bidi="th-TH"/>
          </w:rPr>
          <w:t xml:space="preserve">Note: </w:t>
        </w:r>
      </w:ins>
    </w:p>
    <w:p w14:paraId="16E783D2" w14:textId="51582BBE" w:rsidR="0075490E" w:rsidRDefault="0075490E" w:rsidP="0075490E">
      <w:pPr>
        <w:pStyle w:val="ListParagraph"/>
        <w:numPr>
          <w:ilvl w:val="0"/>
          <w:numId w:val="42"/>
        </w:numPr>
        <w:rPr>
          <w:ins w:id="778" w:author="Emy Bartolome" w:date="2023-08-03T18:19:00Z"/>
          <w:lang w:bidi="th-TH"/>
        </w:rPr>
        <w:pPrChange w:id="779" w:author="Emy Bartolome" w:date="2023-08-03T18:21:00Z">
          <w:pPr>
            <w:pStyle w:val="ListParagraph"/>
            <w:numPr>
              <w:numId w:val="40"/>
            </w:numPr>
            <w:ind w:left="2560" w:hanging="400"/>
          </w:pPr>
        </w:pPrChange>
      </w:pPr>
      <w:ins w:id="780" w:author="Emy Bartolome" w:date="2023-08-03T18:19:00Z">
        <w:r>
          <w:rPr>
            <w:lang w:bidi="th-TH"/>
          </w:rPr>
          <w:t>Loan Amendment has to be performed (manually by designated team having access to loan amendment screen) to decrease</w:t>
        </w:r>
        <w:r>
          <w:rPr>
            <w:lang w:bidi="th-TH"/>
          </w:rPr>
          <w:t xml:space="preserve"> or update</w:t>
        </w:r>
        <w:r>
          <w:rPr>
            <w:lang w:bidi="th-TH"/>
          </w:rPr>
          <w:t xml:space="preserve"> the loan amount on the basis of </w:t>
        </w:r>
        <w:r>
          <w:rPr>
            <w:lang w:bidi="th-TH"/>
          </w:rPr>
          <w:t>hol</w:t>
        </w:r>
      </w:ins>
      <w:ins w:id="781" w:author="Emy Bartolome" w:date="2023-08-03T18:20:00Z">
        <w:r>
          <w:rPr>
            <w:lang w:bidi="th-TH"/>
          </w:rPr>
          <w:t>d</w:t>
        </w:r>
      </w:ins>
      <w:ins w:id="782" w:author="Emy Bartolome" w:date="2023-08-03T18:19:00Z">
        <w:r>
          <w:rPr>
            <w:lang w:bidi="th-TH"/>
          </w:rPr>
          <w:t xml:space="preserve"> limit.</w:t>
        </w:r>
      </w:ins>
    </w:p>
    <w:p w14:paraId="4AB8CFA7" w14:textId="77777777" w:rsidR="0075490E" w:rsidRDefault="0075490E" w:rsidP="0075490E">
      <w:pPr>
        <w:pStyle w:val="ListParagraph"/>
        <w:numPr>
          <w:ilvl w:val="0"/>
          <w:numId w:val="42"/>
        </w:numPr>
        <w:rPr>
          <w:ins w:id="783" w:author="Emy Bartolome" w:date="2023-08-03T18:19:00Z"/>
          <w:lang w:bidi="th-TH"/>
        </w:rPr>
        <w:pPrChange w:id="784" w:author="Emy Bartolome" w:date="2023-08-03T18:21:00Z">
          <w:pPr>
            <w:pStyle w:val="ListParagraph"/>
            <w:numPr>
              <w:numId w:val="40"/>
            </w:numPr>
            <w:ind w:left="2560" w:hanging="400"/>
          </w:pPr>
        </w:pPrChange>
      </w:pPr>
      <w:ins w:id="785" w:author="Emy Bartolome" w:date="2023-08-03T18:19:00Z">
        <w:r>
          <w:rPr>
            <w:lang w:bidi="th-TH"/>
          </w:rPr>
          <w:t>Once Loan Amendment has been approved at Loan Account level, Credit Advice report should reflect the updated loan amount, including updated narrative condition.</w:t>
        </w:r>
      </w:ins>
    </w:p>
    <w:p w14:paraId="03575520" w14:textId="77777777" w:rsidR="009B2BBA" w:rsidRDefault="009B2BBA" w:rsidP="009B2BBA">
      <w:pPr>
        <w:ind w:left="1440"/>
      </w:pPr>
    </w:p>
    <w:p w14:paraId="48696EC9" w14:textId="77777777" w:rsidR="009B2BBA" w:rsidRDefault="009B2BBA" w:rsidP="00CA12D1">
      <w:pPr>
        <w:pStyle w:val="Heading3"/>
      </w:pPr>
      <w:bookmarkStart w:id="786" w:name="_Toc141988813"/>
      <w:r w:rsidRPr="00061B9D">
        <w:lastRenderedPageBreak/>
        <w:t xml:space="preserve">File </w:t>
      </w:r>
      <w:r w:rsidRPr="00061B9D">
        <w:rPr>
          <w:szCs w:val="24"/>
          <w:cs/>
          <w:lang w:bidi="th-TH"/>
        </w:rPr>
        <w:t>/</w:t>
      </w:r>
      <w:r w:rsidRPr="00061B9D">
        <w:t>API Layout and Data Sheet</w:t>
      </w:r>
      <w:bookmarkEnd w:id="786"/>
    </w:p>
    <w:p w14:paraId="0FCBFDC6" w14:textId="77777777" w:rsidR="009B2BBA" w:rsidRPr="00B431F3" w:rsidRDefault="009B2BBA" w:rsidP="00CA12D1">
      <w:pPr>
        <w:pStyle w:val="Heading3"/>
      </w:pPr>
      <w:bookmarkStart w:id="787" w:name="_Toc141988814"/>
      <w:r>
        <w:t>Report Layout and Data Sheet</w:t>
      </w:r>
      <w:bookmarkEnd w:id="787"/>
    </w:p>
    <w:p w14:paraId="1FD345DC" w14:textId="77777777" w:rsidR="009B2BBA" w:rsidRPr="00EB008E" w:rsidRDefault="009B2BBA" w:rsidP="009B2BBA">
      <w:pPr>
        <w:ind w:left="1080"/>
      </w:pPr>
    </w:p>
    <w:tbl>
      <w:tblPr>
        <w:tblW w:w="8226" w:type="dxa"/>
        <w:tblInd w:w="1111"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A0" w:firstRow="1" w:lastRow="0" w:firstColumn="1" w:lastColumn="0" w:noHBand="0" w:noVBand="0"/>
      </w:tblPr>
      <w:tblGrid>
        <w:gridCol w:w="2775"/>
        <w:gridCol w:w="2391"/>
        <w:gridCol w:w="3060"/>
      </w:tblGrid>
      <w:tr w:rsidR="005E0F94" w:rsidRPr="00D512AA" w14:paraId="3D97A90F" w14:textId="2E5C676A" w:rsidTr="00644B8E">
        <w:trPr>
          <w:tblHeader/>
        </w:trPr>
        <w:tc>
          <w:tcPr>
            <w:tcW w:w="2775" w:type="dxa"/>
          </w:tcPr>
          <w:p w14:paraId="072BD3DB" w14:textId="77777777" w:rsidR="005E0F94" w:rsidRPr="00D512AA" w:rsidRDefault="005E0F94" w:rsidP="00950FD1">
            <w:pPr>
              <w:rPr>
                <w:rFonts w:asciiTheme="minorHAnsi" w:hAnsiTheme="minorHAnsi" w:cstheme="minorHAnsi"/>
                <w:sz w:val="22"/>
                <w:szCs w:val="22"/>
              </w:rPr>
            </w:pPr>
            <w:r w:rsidRPr="00D512AA">
              <w:rPr>
                <w:rFonts w:asciiTheme="minorHAnsi" w:hAnsiTheme="minorHAnsi" w:cstheme="minorHAnsi"/>
                <w:sz w:val="22"/>
                <w:szCs w:val="22"/>
              </w:rPr>
              <w:t>Screen</w:t>
            </w:r>
            <w:r w:rsidRPr="00D512AA">
              <w:rPr>
                <w:rFonts w:asciiTheme="minorHAnsi" w:hAnsiTheme="minorHAnsi" w:cs="Angsana New"/>
                <w:sz w:val="22"/>
                <w:szCs w:val="22"/>
                <w:cs/>
                <w:lang w:bidi="th-TH"/>
              </w:rPr>
              <w:t>/</w:t>
            </w:r>
            <w:r w:rsidRPr="00D512AA">
              <w:rPr>
                <w:rFonts w:asciiTheme="minorHAnsi" w:hAnsiTheme="minorHAnsi" w:cstheme="minorHAnsi"/>
                <w:sz w:val="22"/>
                <w:szCs w:val="22"/>
              </w:rPr>
              <w:t>Report Field Name</w:t>
            </w:r>
            <w:r w:rsidRPr="00D512AA">
              <w:rPr>
                <w:rFonts w:asciiTheme="minorHAnsi" w:hAnsiTheme="minorHAnsi" w:cs="Angsana New"/>
                <w:sz w:val="22"/>
                <w:szCs w:val="22"/>
                <w:cs/>
                <w:lang w:bidi="th-TH"/>
              </w:rPr>
              <w:t>/</w:t>
            </w:r>
            <w:r w:rsidRPr="00D512AA">
              <w:rPr>
                <w:rFonts w:asciiTheme="minorHAnsi" w:hAnsiTheme="minorHAnsi" w:cstheme="minorHAnsi"/>
                <w:sz w:val="22"/>
                <w:szCs w:val="22"/>
              </w:rPr>
              <w:t xml:space="preserve">Attributes </w:t>
            </w:r>
            <w:r w:rsidRPr="00D512AA">
              <w:rPr>
                <w:rFonts w:asciiTheme="minorHAnsi" w:hAnsiTheme="minorHAnsi" w:cs="Angsana New"/>
                <w:sz w:val="22"/>
                <w:szCs w:val="22"/>
                <w:cs/>
                <w:lang w:bidi="th-TH"/>
              </w:rPr>
              <w:t>(</w:t>
            </w:r>
            <w:r w:rsidRPr="00D512AA">
              <w:rPr>
                <w:rFonts w:asciiTheme="minorHAnsi" w:hAnsiTheme="minorHAnsi" w:cstheme="minorHAnsi"/>
                <w:sz w:val="22"/>
                <w:szCs w:val="22"/>
              </w:rPr>
              <w:t>AS400</w:t>
            </w:r>
            <w:r w:rsidRPr="00D512AA">
              <w:rPr>
                <w:rFonts w:asciiTheme="minorHAnsi" w:hAnsiTheme="minorHAnsi" w:cs="Angsana New"/>
                <w:sz w:val="22"/>
                <w:szCs w:val="22"/>
                <w:cs/>
                <w:lang w:bidi="th-TH"/>
              </w:rPr>
              <w:t>)</w:t>
            </w:r>
          </w:p>
        </w:tc>
        <w:tc>
          <w:tcPr>
            <w:tcW w:w="2391" w:type="dxa"/>
          </w:tcPr>
          <w:p w14:paraId="376B1E40" w14:textId="77777777" w:rsidR="005E0F94" w:rsidRPr="00D512AA" w:rsidRDefault="005E0F94" w:rsidP="00950FD1">
            <w:pPr>
              <w:rPr>
                <w:rFonts w:asciiTheme="minorHAnsi" w:hAnsiTheme="minorHAnsi" w:cstheme="minorHAnsi"/>
                <w:sz w:val="22"/>
                <w:szCs w:val="22"/>
              </w:rPr>
            </w:pPr>
            <w:r w:rsidRPr="00D512AA">
              <w:rPr>
                <w:rFonts w:asciiTheme="minorHAnsi" w:hAnsiTheme="minorHAnsi" w:cstheme="minorHAnsi"/>
                <w:sz w:val="22"/>
                <w:szCs w:val="22"/>
              </w:rPr>
              <w:t xml:space="preserve">Sample Data </w:t>
            </w:r>
            <w:r w:rsidRPr="00D512AA">
              <w:rPr>
                <w:rFonts w:asciiTheme="minorHAnsi" w:hAnsiTheme="minorHAnsi" w:cs="Angsana New"/>
                <w:sz w:val="22"/>
                <w:szCs w:val="22"/>
                <w:cs/>
                <w:lang w:bidi="th-TH"/>
              </w:rPr>
              <w:t>(</w:t>
            </w:r>
            <w:r w:rsidRPr="00D512AA">
              <w:rPr>
                <w:rFonts w:asciiTheme="minorHAnsi" w:hAnsiTheme="minorHAnsi" w:cstheme="minorHAnsi"/>
                <w:sz w:val="22"/>
                <w:szCs w:val="22"/>
              </w:rPr>
              <w:t>AS400</w:t>
            </w:r>
            <w:r w:rsidRPr="00D512AA">
              <w:rPr>
                <w:rFonts w:asciiTheme="minorHAnsi" w:hAnsiTheme="minorHAnsi" w:cs="Angsana New"/>
                <w:sz w:val="22"/>
                <w:szCs w:val="22"/>
                <w:cs/>
                <w:lang w:bidi="th-TH"/>
              </w:rPr>
              <w:t>)</w:t>
            </w:r>
          </w:p>
        </w:tc>
        <w:tc>
          <w:tcPr>
            <w:tcW w:w="3060" w:type="dxa"/>
          </w:tcPr>
          <w:p w14:paraId="29F80F4C" w14:textId="482BB266" w:rsidR="005E0F94" w:rsidRPr="00D512AA" w:rsidRDefault="005E0F94" w:rsidP="00950FD1">
            <w:pPr>
              <w:rPr>
                <w:rFonts w:asciiTheme="minorHAnsi" w:hAnsiTheme="minorHAnsi" w:cstheme="minorHAnsi"/>
                <w:sz w:val="22"/>
                <w:szCs w:val="22"/>
              </w:rPr>
            </w:pPr>
            <w:r w:rsidRPr="00D512AA">
              <w:rPr>
                <w:rFonts w:asciiTheme="minorHAnsi" w:hAnsiTheme="minorHAnsi" w:cstheme="minorHAnsi"/>
                <w:sz w:val="22"/>
                <w:szCs w:val="22"/>
              </w:rPr>
              <w:t>Source</w:t>
            </w:r>
            <w:r w:rsidRPr="00D512AA">
              <w:rPr>
                <w:rFonts w:asciiTheme="minorHAnsi" w:hAnsiTheme="minorHAnsi" w:cs="Angsana New"/>
                <w:sz w:val="22"/>
                <w:szCs w:val="22"/>
                <w:cs/>
                <w:lang w:bidi="th-TH"/>
              </w:rPr>
              <w:t>/</w:t>
            </w:r>
            <w:r w:rsidRPr="00D512AA">
              <w:rPr>
                <w:rFonts w:asciiTheme="minorHAnsi" w:hAnsiTheme="minorHAnsi" w:cstheme="minorHAnsi"/>
                <w:sz w:val="22"/>
                <w:szCs w:val="22"/>
              </w:rPr>
              <w:t>Validations</w:t>
            </w:r>
          </w:p>
        </w:tc>
      </w:tr>
      <w:tr w:rsidR="00644B8E" w:rsidRPr="00D512AA" w14:paraId="7A93186B" w14:textId="77777777" w:rsidTr="00644B8E">
        <w:trPr>
          <w:ins w:id="788" w:author="Uraluk Pansuwan" w:date="2023-07-31T15:19:00Z"/>
        </w:trPr>
        <w:tc>
          <w:tcPr>
            <w:tcW w:w="2775" w:type="dxa"/>
          </w:tcPr>
          <w:p w14:paraId="5B65E5B0" w14:textId="77777777" w:rsidR="00644B8E" w:rsidRDefault="00644B8E" w:rsidP="00644B8E">
            <w:pPr>
              <w:rPr>
                <w:ins w:id="789" w:author="Uraluk Pansuwan" w:date="2023-07-31T15:21:00Z"/>
                <w:rFonts w:ascii="Calibri" w:hAnsi="Calibri" w:cs="Calibri"/>
                <w:b/>
                <w:bCs/>
                <w:color w:val="000000"/>
                <w:sz w:val="22"/>
                <w:szCs w:val="22"/>
              </w:rPr>
            </w:pPr>
            <w:ins w:id="790" w:author="Uraluk Pansuwan" w:date="2023-07-31T15:21:00Z">
              <w:r w:rsidRPr="00B06B18">
                <w:rPr>
                  <w:rFonts w:ascii="Calibri" w:hAnsi="Calibri" w:cs="Calibri"/>
                  <w:b/>
                  <w:bCs/>
                  <w:color w:val="000000"/>
                  <w:sz w:val="22"/>
                  <w:szCs w:val="22"/>
                </w:rPr>
                <w:t>Header</w:t>
              </w:r>
            </w:ins>
          </w:p>
          <w:p w14:paraId="5D4D7DC5" w14:textId="77777777" w:rsidR="00644B8E" w:rsidRPr="00D512AA" w:rsidRDefault="00644B8E" w:rsidP="00644B8E">
            <w:pPr>
              <w:rPr>
                <w:ins w:id="791" w:author="Uraluk Pansuwan" w:date="2023-07-31T15:19:00Z"/>
                <w:rFonts w:asciiTheme="minorHAnsi" w:hAnsiTheme="minorHAnsi" w:cstheme="minorHAnsi"/>
                <w:sz w:val="22"/>
                <w:szCs w:val="22"/>
              </w:rPr>
            </w:pPr>
          </w:p>
        </w:tc>
        <w:tc>
          <w:tcPr>
            <w:tcW w:w="2391" w:type="dxa"/>
          </w:tcPr>
          <w:p w14:paraId="00DEC87C" w14:textId="77777777" w:rsidR="00644B8E" w:rsidRDefault="00644B8E" w:rsidP="00644B8E">
            <w:pPr>
              <w:rPr>
                <w:ins w:id="792" w:author="Uraluk Pansuwan" w:date="2023-07-31T15:19:00Z"/>
                <w:rFonts w:ascii="Calibri" w:hAnsi="Calibri" w:cs="Calibri"/>
                <w:color w:val="000000"/>
                <w:sz w:val="22"/>
                <w:szCs w:val="22"/>
              </w:rPr>
            </w:pPr>
          </w:p>
        </w:tc>
        <w:tc>
          <w:tcPr>
            <w:tcW w:w="3060" w:type="dxa"/>
          </w:tcPr>
          <w:p w14:paraId="7DBDEF52" w14:textId="77777777" w:rsidR="00644B8E" w:rsidRDefault="00644B8E" w:rsidP="00644B8E">
            <w:pPr>
              <w:rPr>
                <w:ins w:id="793" w:author="Uraluk Pansuwan" w:date="2023-07-31T15:19:00Z"/>
                <w:rFonts w:ascii="Calibri" w:hAnsi="Calibri" w:cs="Calibri"/>
                <w:color w:val="000000"/>
                <w:sz w:val="22"/>
                <w:szCs w:val="22"/>
              </w:rPr>
            </w:pPr>
          </w:p>
        </w:tc>
      </w:tr>
      <w:tr w:rsidR="00644B8E" w:rsidRPr="00D512AA" w14:paraId="2262F924" w14:textId="77777777" w:rsidTr="00644B8E">
        <w:trPr>
          <w:ins w:id="794" w:author="Uraluk Pansuwan" w:date="2023-07-31T15:19:00Z"/>
        </w:trPr>
        <w:tc>
          <w:tcPr>
            <w:tcW w:w="2775" w:type="dxa"/>
          </w:tcPr>
          <w:p w14:paraId="27B7638C" w14:textId="6F296F0B" w:rsidR="00644B8E" w:rsidRPr="00D512AA" w:rsidRDefault="00644B8E" w:rsidP="00644B8E">
            <w:pPr>
              <w:rPr>
                <w:ins w:id="795" w:author="Uraluk Pansuwan" w:date="2023-07-31T15:19:00Z"/>
                <w:rFonts w:asciiTheme="minorHAnsi" w:hAnsiTheme="minorHAnsi" w:cstheme="minorHAnsi"/>
                <w:sz w:val="22"/>
                <w:szCs w:val="22"/>
              </w:rPr>
            </w:pPr>
            <w:ins w:id="796" w:author="Uraluk Pansuwan" w:date="2023-07-31T15:21:00Z">
              <w:r>
                <w:rPr>
                  <w:rFonts w:ascii="Calibri" w:hAnsi="Calibri" w:cs="Calibri"/>
                  <w:color w:val="000000"/>
                  <w:sz w:val="22"/>
                  <w:szCs w:val="22"/>
                </w:rPr>
                <w:t>Report Title</w:t>
              </w:r>
            </w:ins>
          </w:p>
        </w:tc>
        <w:tc>
          <w:tcPr>
            <w:tcW w:w="2391" w:type="dxa"/>
          </w:tcPr>
          <w:p w14:paraId="4172C2C6" w14:textId="2395FE98" w:rsidR="00644B8E" w:rsidRDefault="00644B8E" w:rsidP="00644B8E">
            <w:pPr>
              <w:rPr>
                <w:ins w:id="797" w:author="Uraluk Pansuwan" w:date="2023-07-31T15:19:00Z"/>
                <w:rFonts w:ascii="Calibri" w:hAnsi="Calibri" w:cs="Calibri"/>
                <w:color w:val="000000"/>
                <w:sz w:val="22"/>
                <w:szCs w:val="22"/>
              </w:rPr>
            </w:pPr>
            <w:ins w:id="798" w:author="Uraluk Pansuwan" w:date="2023-07-31T15:21:00Z">
              <w:r>
                <w:rPr>
                  <w:rFonts w:ascii="Calibri" w:hAnsi="Calibri" w:cs="Calibri"/>
                  <w:color w:val="000000"/>
                  <w:sz w:val="22"/>
                  <w:szCs w:val="22"/>
                </w:rPr>
                <w:t>Credit Limit Management Record</w:t>
              </w:r>
            </w:ins>
          </w:p>
        </w:tc>
        <w:tc>
          <w:tcPr>
            <w:tcW w:w="3060" w:type="dxa"/>
          </w:tcPr>
          <w:p w14:paraId="6AA6F71D" w14:textId="77777777" w:rsidR="00644B8E" w:rsidRDefault="00644B8E" w:rsidP="00644B8E">
            <w:pPr>
              <w:rPr>
                <w:ins w:id="799" w:author="Uraluk Pansuwan" w:date="2023-07-31T15:19:00Z"/>
                <w:rFonts w:ascii="Calibri" w:hAnsi="Calibri" w:cs="Calibri"/>
                <w:color w:val="000000"/>
                <w:sz w:val="22"/>
                <w:szCs w:val="22"/>
              </w:rPr>
            </w:pPr>
          </w:p>
        </w:tc>
      </w:tr>
      <w:tr w:rsidR="00644B8E" w:rsidRPr="00D512AA" w14:paraId="3D80ED3F" w14:textId="77777777" w:rsidTr="00644B8E">
        <w:trPr>
          <w:ins w:id="800" w:author="Uraluk Pansuwan" w:date="2023-07-31T15:19:00Z"/>
        </w:trPr>
        <w:tc>
          <w:tcPr>
            <w:tcW w:w="2775" w:type="dxa"/>
          </w:tcPr>
          <w:p w14:paraId="6D3DCF14" w14:textId="4C54E1F6" w:rsidR="00644B8E" w:rsidRPr="00D512AA" w:rsidRDefault="00644B8E" w:rsidP="00644B8E">
            <w:pPr>
              <w:rPr>
                <w:ins w:id="801" w:author="Uraluk Pansuwan" w:date="2023-07-31T15:19:00Z"/>
                <w:rFonts w:asciiTheme="minorHAnsi" w:hAnsiTheme="minorHAnsi" w:cstheme="minorHAnsi"/>
                <w:sz w:val="22"/>
                <w:szCs w:val="22"/>
              </w:rPr>
            </w:pPr>
            <w:ins w:id="802" w:author="Uraluk Pansuwan" w:date="2023-07-31T15:21:00Z">
              <w:r>
                <w:rPr>
                  <w:rFonts w:ascii="Calibri" w:hAnsi="Calibri" w:cs="Calibri"/>
                  <w:color w:val="000000"/>
                  <w:sz w:val="22"/>
                  <w:szCs w:val="22"/>
                </w:rPr>
                <w:t>Branch</w:t>
              </w:r>
            </w:ins>
          </w:p>
        </w:tc>
        <w:tc>
          <w:tcPr>
            <w:tcW w:w="2391" w:type="dxa"/>
          </w:tcPr>
          <w:p w14:paraId="773E1F22" w14:textId="77777777" w:rsidR="00644B8E" w:rsidRDefault="00644B8E" w:rsidP="00644B8E">
            <w:pPr>
              <w:rPr>
                <w:ins w:id="803" w:author="Uraluk Pansuwan" w:date="2023-07-31T15:19:00Z"/>
                <w:rFonts w:ascii="Calibri" w:hAnsi="Calibri" w:cs="Calibri"/>
                <w:color w:val="000000"/>
                <w:sz w:val="22"/>
                <w:szCs w:val="22"/>
              </w:rPr>
            </w:pPr>
          </w:p>
        </w:tc>
        <w:tc>
          <w:tcPr>
            <w:tcW w:w="3060" w:type="dxa"/>
          </w:tcPr>
          <w:p w14:paraId="253D58B5" w14:textId="77777777" w:rsidR="00644B8E" w:rsidRDefault="00644B8E" w:rsidP="00644B8E">
            <w:pPr>
              <w:rPr>
                <w:ins w:id="804" w:author="Uraluk Pansuwan" w:date="2023-07-31T15:19:00Z"/>
                <w:rFonts w:ascii="Calibri" w:hAnsi="Calibri" w:cs="Calibri"/>
                <w:color w:val="000000"/>
                <w:sz w:val="22"/>
                <w:szCs w:val="22"/>
              </w:rPr>
            </w:pPr>
          </w:p>
        </w:tc>
      </w:tr>
      <w:tr w:rsidR="00644B8E" w:rsidRPr="00D512AA" w14:paraId="5284B955" w14:textId="77777777" w:rsidTr="00644B8E">
        <w:trPr>
          <w:ins w:id="805" w:author="Uraluk Pansuwan" w:date="2023-07-31T15:19:00Z"/>
        </w:trPr>
        <w:tc>
          <w:tcPr>
            <w:tcW w:w="2775" w:type="dxa"/>
          </w:tcPr>
          <w:p w14:paraId="765CE863" w14:textId="6F6D84EA" w:rsidR="00644B8E" w:rsidRPr="00D512AA" w:rsidRDefault="00644B8E" w:rsidP="00644B8E">
            <w:pPr>
              <w:rPr>
                <w:ins w:id="806" w:author="Uraluk Pansuwan" w:date="2023-07-31T15:19:00Z"/>
                <w:rFonts w:asciiTheme="minorHAnsi" w:hAnsiTheme="minorHAnsi" w:cstheme="minorHAnsi"/>
                <w:sz w:val="22"/>
                <w:szCs w:val="22"/>
              </w:rPr>
            </w:pPr>
            <w:ins w:id="807" w:author="Uraluk Pansuwan" w:date="2023-07-31T15:21:00Z">
              <w:r>
                <w:rPr>
                  <w:rFonts w:ascii="Calibri" w:hAnsi="Calibri" w:cs="Calibri"/>
                  <w:color w:val="000000"/>
                  <w:sz w:val="22"/>
                  <w:szCs w:val="22"/>
                </w:rPr>
                <w:t>System Date</w:t>
              </w:r>
            </w:ins>
          </w:p>
        </w:tc>
        <w:tc>
          <w:tcPr>
            <w:tcW w:w="2391" w:type="dxa"/>
          </w:tcPr>
          <w:p w14:paraId="654C1626" w14:textId="77777777" w:rsidR="00644B8E" w:rsidRDefault="00644B8E" w:rsidP="00644B8E">
            <w:pPr>
              <w:rPr>
                <w:ins w:id="808" w:author="Uraluk Pansuwan" w:date="2023-07-31T15:19:00Z"/>
                <w:rFonts w:ascii="Calibri" w:hAnsi="Calibri" w:cs="Calibri"/>
                <w:color w:val="000000"/>
                <w:sz w:val="22"/>
                <w:szCs w:val="22"/>
              </w:rPr>
            </w:pPr>
          </w:p>
        </w:tc>
        <w:tc>
          <w:tcPr>
            <w:tcW w:w="3060" w:type="dxa"/>
          </w:tcPr>
          <w:p w14:paraId="32FA9722" w14:textId="77777777" w:rsidR="00644B8E" w:rsidRDefault="00644B8E" w:rsidP="00644B8E">
            <w:pPr>
              <w:rPr>
                <w:ins w:id="809" w:author="Uraluk Pansuwan" w:date="2023-07-31T15:19:00Z"/>
                <w:rFonts w:ascii="Calibri" w:hAnsi="Calibri" w:cs="Calibri"/>
                <w:color w:val="000000"/>
                <w:sz w:val="22"/>
                <w:szCs w:val="22"/>
              </w:rPr>
            </w:pPr>
          </w:p>
        </w:tc>
      </w:tr>
      <w:tr w:rsidR="00644B8E" w:rsidRPr="00D512AA" w14:paraId="586D20CD" w14:textId="77777777" w:rsidTr="00644B8E">
        <w:trPr>
          <w:ins w:id="810" w:author="Uraluk Pansuwan" w:date="2023-07-31T15:19:00Z"/>
        </w:trPr>
        <w:tc>
          <w:tcPr>
            <w:tcW w:w="2775" w:type="dxa"/>
          </w:tcPr>
          <w:p w14:paraId="676F99EA" w14:textId="5790EA16" w:rsidR="00644B8E" w:rsidRPr="00D512AA" w:rsidRDefault="00644B8E" w:rsidP="00644B8E">
            <w:pPr>
              <w:rPr>
                <w:ins w:id="811" w:author="Uraluk Pansuwan" w:date="2023-07-31T15:19:00Z"/>
                <w:rFonts w:asciiTheme="minorHAnsi" w:hAnsiTheme="minorHAnsi" w:cstheme="minorHAnsi"/>
                <w:sz w:val="22"/>
                <w:szCs w:val="22"/>
              </w:rPr>
            </w:pPr>
            <w:ins w:id="812" w:author="Uraluk Pansuwan" w:date="2023-07-31T15:21:00Z">
              <w:r>
                <w:rPr>
                  <w:rFonts w:ascii="Calibri" w:hAnsi="Calibri" w:cs="Calibri"/>
                  <w:color w:val="000000"/>
                  <w:sz w:val="22"/>
                  <w:szCs w:val="22"/>
                </w:rPr>
                <w:t>Proposed to : Relationship Manager</w:t>
              </w:r>
            </w:ins>
          </w:p>
        </w:tc>
        <w:tc>
          <w:tcPr>
            <w:tcW w:w="2391" w:type="dxa"/>
          </w:tcPr>
          <w:p w14:paraId="3F70A529" w14:textId="77777777" w:rsidR="00644B8E" w:rsidRDefault="00644B8E" w:rsidP="00644B8E">
            <w:pPr>
              <w:rPr>
                <w:ins w:id="813" w:author="Uraluk Pansuwan" w:date="2023-07-31T15:19:00Z"/>
                <w:rFonts w:ascii="Calibri" w:hAnsi="Calibri" w:cs="Calibri"/>
                <w:color w:val="000000"/>
                <w:sz w:val="22"/>
                <w:szCs w:val="22"/>
              </w:rPr>
            </w:pPr>
          </w:p>
        </w:tc>
        <w:tc>
          <w:tcPr>
            <w:tcW w:w="3060" w:type="dxa"/>
          </w:tcPr>
          <w:p w14:paraId="5F7CF919" w14:textId="77777777" w:rsidR="00644B8E" w:rsidRDefault="00644B8E" w:rsidP="00644B8E">
            <w:pPr>
              <w:rPr>
                <w:ins w:id="814" w:author="Uraluk Pansuwan" w:date="2023-07-31T15:19:00Z"/>
                <w:rFonts w:ascii="Calibri" w:hAnsi="Calibri" w:cs="Calibri"/>
                <w:color w:val="000000"/>
                <w:sz w:val="22"/>
                <w:szCs w:val="22"/>
              </w:rPr>
            </w:pPr>
          </w:p>
        </w:tc>
      </w:tr>
      <w:tr w:rsidR="00644B8E" w:rsidRPr="00D512AA" w14:paraId="6E3D35C1" w14:textId="77777777" w:rsidTr="00644B8E">
        <w:trPr>
          <w:ins w:id="815" w:author="Uraluk Pansuwan" w:date="2023-07-31T15:19:00Z"/>
        </w:trPr>
        <w:tc>
          <w:tcPr>
            <w:tcW w:w="2775" w:type="dxa"/>
          </w:tcPr>
          <w:p w14:paraId="0BCD813B" w14:textId="6D71292D" w:rsidR="00644B8E" w:rsidRPr="00D512AA" w:rsidRDefault="00644B8E" w:rsidP="00644B8E">
            <w:pPr>
              <w:rPr>
                <w:ins w:id="816" w:author="Uraluk Pansuwan" w:date="2023-07-31T15:19:00Z"/>
                <w:rFonts w:asciiTheme="minorHAnsi" w:hAnsiTheme="minorHAnsi" w:cstheme="minorHAnsi"/>
                <w:sz w:val="22"/>
                <w:szCs w:val="22"/>
              </w:rPr>
            </w:pPr>
            <w:ins w:id="817" w:author="Uraluk Pansuwan" w:date="2023-07-31T15:21:00Z">
              <w:r>
                <w:rPr>
                  <w:rFonts w:ascii="Calibri" w:hAnsi="Calibri" w:cs="Calibri"/>
                  <w:color w:val="000000"/>
                  <w:sz w:val="22"/>
                  <w:szCs w:val="22"/>
                </w:rPr>
                <w:t>Action :</w:t>
              </w:r>
            </w:ins>
          </w:p>
        </w:tc>
        <w:tc>
          <w:tcPr>
            <w:tcW w:w="2391" w:type="dxa"/>
          </w:tcPr>
          <w:p w14:paraId="65E36ECD" w14:textId="61DCA42E" w:rsidR="00644B8E" w:rsidRDefault="00644B8E" w:rsidP="00644B8E">
            <w:pPr>
              <w:rPr>
                <w:ins w:id="818" w:author="Uraluk Pansuwan" w:date="2023-07-31T15:19:00Z"/>
                <w:rFonts w:ascii="Calibri" w:hAnsi="Calibri" w:cs="Calibri"/>
                <w:color w:val="000000"/>
                <w:sz w:val="22"/>
                <w:szCs w:val="22"/>
              </w:rPr>
            </w:pPr>
            <w:ins w:id="819" w:author="Uraluk Pansuwan" w:date="2023-07-31T15:21:00Z">
              <w:r>
                <w:rPr>
                  <w:rFonts w:ascii="Calibri" w:hAnsi="Calibri" w:cs="Calibri"/>
                  <w:color w:val="000000"/>
                  <w:sz w:val="22"/>
                  <w:szCs w:val="22"/>
                </w:rPr>
                <w:t>Hold Limit</w:t>
              </w:r>
            </w:ins>
          </w:p>
        </w:tc>
        <w:tc>
          <w:tcPr>
            <w:tcW w:w="3060" w:type="dxa"/>
          </w:tcPr>
          <w:p w14:paraId="611E9B6B" w14:textId="77777777" w:rsidR="00644B8E" w:rsidRDefault="00644B8E" w:rsidP="00644B8E">
            <w:pPr>
              <w:rPr>
                <w:ins w:id="820" w:author="Uraluk Pansuwan" w:date="2023-07-31T15:19:00Z"/>
                <w:rFonts w:ascii="Calibri" w:hAnsi="Calibri" w:cs="Calibri"/>
                <w:color w:val="000000"/>
                <w:sz w:val="22"/>
                <w:szCs w:val="22"/>
              </w:rPr>
            </w:pPr>
          </w:p>
        </w:tc>
      </w:tr>
      <w:tr w:rsidR="00644B8E" w:rsidRPr="00D512AA" w14:paraId="1279EF7B" w14:textId="77777777" w:rsidTr="00644B8E">
        <w:trPr>
          <w:ins w:id="821" w:author="Uraluk Pansuwan" w:date="2023-07-31T15:19:00Z"/>
        </w:trPr>
        <w:tc>
          <w:tcPr>
            <w:tcW w:w="2775" w:type="dxa"/>
          </w:tcPr>
          <w:p w14:paraId="46F78C5C" w14:textId="6FF38624" w:rsidR="00644B8E" w:rsidRPr="00D512AA" w:rsidRDefault="00644B8E" w:rsidP="00644B8E">
            <w:pPr>
              <w:rPr>
                <w:ins w:id="822" w:author="Uraluk Pansuwan" w:date="2023-07-31T15:19:00Z"/>
                <w:rFonts w:asciiTheme="minorHAnsi" w:hAnsiTheme="minorHAnsi" w:cstheme="minorHAnsi"/>
                <w:sz w:val="22"/>
                <w:szCs w:val="22"/>
              </w:rPr>
            </w:pPr>
            <w:ins w:id="823" w:author="Uraluk Pansuwan" w:date="2023-07-31T15:21:00Z">
              <w:r>
                <w:rPr>
                  <w:rFonts w:ascii="Calibri" w:hAnsi="Calibri" w:cs="Calibri"/>
                  <w:color w:val="000000"/>
                  <w:sz w:val="22"/>
                  <w:szCs w:val="22"/>
                </w:rPr>
                <w:t>Page</w:t>
              </w:r>
            </w:ins>
          </w:p>
        </w:tc>
        <w:tc>
          <w:tcPr>
            <w:tcW w:w="2391" w:type="dxa"/>
          </w:tcPr>
          <w:p w14:paraId="21D07F43" w14:textId="77777777" w:rsidR="00644B8E" w:rsidRDefault="00644B8E" w:rsidP="00644B8E">
            <w:pPr>
              <w:rPr>
                <w:ins w:id="824" w:author="Uraluk Pansuwan" w:date="2023-07-31T15:19:00Z"/>
                <w:rFonts w:ascii="Calibri" w:hAnsi="Calibri" w:cs="Calibri"/>
                <w:color w:val="000000"/>
                <w:sz w:val="22"/>
                <w:szCs w:val="22"/>
              </w:rPr>
            </w:pPr>
          </w:p>
        </w:tc>
        <w:tc>
          <w:tcPr>
            <w:tcW w:w="3060" w:type="dxa"/>
          </w:tcPr>
          <w:p w14:paraId="56AEFF03" w14:textId="77777777" w:rsidR="00644B8E" w:rsidRDefault="00644B8E" w:rsidP="00644B8E">
            <w:pPr>
              <w:rPr>
                <w:ins w:id="825" w:author="Uraluk Pansuwan" w:date="2023-07-31T15:19:00Z"/>
                <w:rFonts w:ascii="Calibri" w:hAnsi="Calibri" w:cs="Calibri"/>
                <w:color w:val="000000"/>
                <w:sz w:val="22"/>
                <w:szCs w:val="22"/>
              </w:rPr>
            </w:pPr>
          </w:p>
        </w:tc>
      </w:tr>
      <w:tr w:rsidR="00644B8E" w:rsidRPr="00D512AA" w14:paraId="0D36B335" w14:textId="77777777" w:rsidTr="00644B8E">
        <w:trPr>
          <w:ins w:id="826" w:author="Uraluk Pansuwan" w:date="2023-07-31T15:19:00Z"/>
        </w:trPr>
        <w:tc>
          <w:tcPr>
            <w:tcW w:w="2775" w:type="dxa"/>
          </w:tcPr>
          <w:p w14:paraId="2AC86CF3" w14:textId="6C6E0E68" w:rsidR="00644B8E" w:rsidRPr="00D512AA" w:rsidRDefault="00644B8E" w:rsidP="00644B8E">
            <w:pPr>
              <w:rPr>
                <w:ins w:id="827" w:author="Uraluk Pansuwan" w:date="2023-07-31T15:19:00Z"/>
                <w:rFonts w:asciiTheme="minorHAnsi" w:hAnsiTheme="minorHAnsi" w:cstheme="minorHAnsi"/>
                <w:sz w:val="22"/>
                <w:szCs w:val="22"/>
              </w:rPr>
            </w:pPr>
            <w:ins w:id="828" w:author="Uraluk Pansuwan" w:date="2023-07-31T15:21:00Z">
              <w:r w:rsidRPr="00B06B18">
                <w:rPr>
                  <w:rFonts w:ascii="Calibri" w:hAnsi="Calibri" w:cs="Calibri"/>
                  <w:b/>
                  <w:bCs/>
                  <w:color w:val="000000"/>
                  <w:sz w:val="22"/>
                  <w:szCs w:val="22"/>
                </w:rPr>
                <w:t>Details</w:t>
              </w:r>
            </w:ins>
          </w:p>
        </w:tc>
        <w:tc>
          <w:tcPr>
            <w:tcW w:w="2391" w:type="dxa"/>
          </w:tcPr>
          <w:p w14:paraId="660871E1" w14:textId="77777777" w:rsidR="00644B8E" w:rsidRDefault="00644B8E" w:rsidP="00644B8E">
            <w:pPr>
              <w:rPr>
                <w:ins w:id="829" w:author="Uraluk Pansuwan" w:date="2023-07-31T15:19:00Z"/>
                <w:rFonts w:ascii="Calibri" w:hAnsi="Calibri" w:cs="Calibri"/>
                <w:color w:val="000000"/>
                <w:sz w:val="22"/>
                <w:szCs w:val="22"/>
              </w:rPr>
            </w:pPr>
          </w:p>
        </w:tc>
        <w:tc>
          <w:tcPr>
            <w:tcW w:w="3060" w:type="dxa"/>
          </w:tcPr>
          <w:p w14:paraId="6D05A924" w14:textId="77777777" w:rsidR="00644B8E" w:rsidRDefault="00644B8E" w:rsidP="00644B8E">
            <w:pPr>
              <w:rPr>
                <w:ins w:id="830" w:author="Uraluk Pansuwan" w:date="2023-07-31T15:19:00Z"/>
                <w:rFonts w:ascii="Calibri" w:hAnsi="Calibri" w:cs="Calibri"/>
                <w:color w:val="000000"/>
                <w:sz w:val="22"/>
                <w:szCs w:val="22"/>
              </w:rPr>
            </w:pPr>
          </w:p>
        </w:tc>
      </w:tr>
      <w:tr w:rsidR="005E0F94" w:rsidRPr="00D512AA" w14:paraId="3ED76893" w14:textId="2C6F9C85" w:rsidTr="00644B8E">
        <w:tc>
          <w:tcPr>
            <w:tcW w:w="2775" w:type="dxa"/>
          </w:tcPr>
          <w:p w14:paraId="7E3D7A77" w14:textId="77777777" w:rsidR="005E0F94" w:rsidRPr="00D512AA" w:rsidRDefault="005E0F94"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Transaction Code</w:t>
            </w:r>
          </w:p>
        </w:tc>
        <w:tc>
          <w:tcPr>
            <w:tcW w:w="2391" w:type="dxa"/>
          </w:tcPr>
          <w:p w14:paraId="17901527" w14:textId="0D3C06C2" w:rsidR="005E0F94" w:rsidRPr="00587F2D" w:rsidRDefault="005E0F94" w:rsidP="00950FD1">
            <w:pPr>
              <w:rPr>
                <w:rFonts w:ascii="Calibri" w:hAnsi="Calibri" w:cs="Calibri"/>
                <w:noProof w:val="0"/>
                <w:color w:val="000000"/>
                <w:sz w:val="22"/>
                <w:szCs w:val="22"/>
              </w:rPr>
            </w:pPr>
            <w:r>
              <w:rPr>
                <w:rFonts w:ascii="Calibri" w:hAnsi="Calibri" w:cs="Calibri"/>
                <w:color w:val="000000"/>
                <w:sz w:val="22"/>
                <w:szCs w:val="22"/>
              </w:rPr>
              <w:t>Hold Limit</w:t>
            </w:r>
          </w:p>
        </w:tc>
        <w:tc>
          <w:tcPr>
            <w:tcW w:w="3060" w:type="dxa"/>
          </w:tcPr>
          <w:p w14:paraId="50D45FD9" w14:textId="77777777" w:rsidR="005E0F94" w:rsidRDefault="005E0F94" w:rsidP="00950FD1">
            <w:pPr>
              <w:rPr>
                <w:rFonts w:ascii="Calibri" w:hAnsi="Calibri" w:cs="Calibri"/>
                <w:color w:val="000000"/>
                <w:sz w:val="22"/>
                <w:szCs w:val="22"/>
              </w:rPr>
            </w:pPr>
          </w:p>
        </w:tc>
      </w:tr>
      <w:tr w:rsidR="00F42FAC" w:rsidRPr="00F822B1" w14:paraId="5FD9CAA7" w14:textId="77777777" w:rsidTr="00644B8E">
        <w:tc>
          <w:tcPr>
            <w:tcW w:w="2775" w:type="dxa"/>
          </w:tcPr>
          <w:p w14:paraId="00AE7689" w14:textId="77777777" w:rsidR="00F42FAC" w:rsidRDefault="00F42FAC" w:rsidP="00F57678">
            <w:pPr>
              <w:rPr>
                <w:rFonts w:ascii="Calibri" w:hAnsi="Calibri" w:cs="Calibri"/>
                <w:color w:val="000000"/>
                <w:sz w:val="22"/>
                <w:szCs w:val="22"/>
              </w:rPr>
            </w:pPr>
            <w:r>
              <w:rPr>
                <w:rFonts w:ascii="Calibri" w:hAnsi="Calibri" w:cs="Calibri"/>
                <w:color w:val="000000"/>
                <w:sz w:val="22"/>
                <w:szCs w:val="22"/>
              </w:rPr>
              <w:t>Facility Verified Y/N</w:t>
            </w:r>
          </w:p>
        </w:tc>
        <w:tc>
          <w:tcPr>
            <w:tcW w:w="2391" w:type="dxa"/>
          </w:tcPr>
          <w:p w14:paraId="400611D4" w14:textId="77777777" w:rsidR="00F42FAC" w:rsidRDefault="00F42FAC" w:rsidP="00F57678">
            <w:pPr>
              <w:rPr>
                <w:rFonts w:ascii="Calibri" w:hAnsi="Calibri" w:cs="Calibri"/>
                <w:color w:val="000000"/>
                <w:sz w:val="22"/>
                <w:szCs w:val="22"/>
              </w:rPr>
            </w:pPr>
          </w:p>
        </w:tc>
        <w:tc>
          <w:tcPr>
            <w:tcW w:w="3060" w:type="dxa"/>
          </w:tcPr>
          <w:p w14:paraId="43E6C45D" w14:textId="77777777" w:rsidR="00F42FAC" w:rsidRDefault="00F42FAC" w:rsidP="00F57678">
            <w:pPr>
              <w:rPr>
                <w:rFonts w:ascii="Calibri" w:hAnsi="Calibri" w:cs="Calibri"/>
                <w:color w:val="000000"/>
                <w:sz w:val="22"/>
                <w:szCs w:val="22"/>
              </w:rPr>
            </w:pPr>
            <w:r>
              <w:rPr>
                <w:rFonts w:ascii="Calibri" w:hAnsi="Calibri" w:cs="Calibri"/>
                <w:color w:val="000000"/>
                <w:sz w:val="22"/>
                <w:szCs w:val="22"/>
              </w:rPr>
              <w:t>On BPM-approved, this will be N</w:t>
            </w:r>
          </w:p>
          <w:p w14:paraId="0707FAA1" w14:textId="77777777" w:rsidR="00F42FAC" w:rsidRDefault="00F42FAC" w:rsidP="00F57678">
            <w:pPr>
              <w:rPr>
                <w:rFonts w:ascii="Calibri" w:hAnsi="Calibri" w:cs="Calibri"/>
                <w:color w:val="000000"/>
                <w:sz w:val="22"/>
                <w:szCs w:val="22"/>
              </w:rPr>
            </w:pPr>
            <w:r>
              <w:rPr>
                <w:rFonts w:ascii="Calibri" w:hAnsi="Calibri" w:cs="Calibri"/>
                <w:color w:val="000000"/>
                <w:sz w:val="22"/>
                <w:szCs w:val="22"/>
              </w:rPr>
              <w:t>On Limit approved, this will be Y</w:t>
            </w:r>
          </w:p>
        </w:tc>
      </w:tr>
      <w:tr w:rsidR="005E0F94" w:rsidRPr="00D512AA" w14:paraId="023B2F4F" w14:textId="7E6DF73F" w:rsidTr="00644B8E">
        <w:tc>
          <w:tcPr>
            <w:tcW w:w="2775" w:type="dxa"/>
          </w:tcPr>
          <w:p w14:paraId="68D3B12E" w14:textId="77777777" w:rsidR="005E0F94" w:rsidRPr="00D512AA" w:rsidRDefault="005E0F94"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Limit ID</w:t>
            </w:r>
          </w:p>
        </w:tc>
        <w:tc>
          <w:tcPr>
            <w:tcW w:w="2391" w:type="dxa"/>
          </w:tcPr>
          <w:p w14:paraId="1C41337D" w14:textId="0F17559C" w:rsidR="005E0F94" w:rsidRPr="00587F2D" w:rsidRDefault="005E0F94" w:rsidP="00950FD1">
            <w:pPr>
              <w:rPr>
                <w:rFonts w:ascii="Calibri" w:hAnsi="Calibri" w:cs="Calibri"/>
                <w:noProof w:val="0"/>
                <w:color w:val="000000"/>
                <w:sz w:val="22"/>
                <w:szCs w:val="22"/>
              </w:rPr>
            </w:pPr>
            <w:r>
              <w:rPr>
                <w:rFonts w:ascii="Calibri" w:hAnsi="Calibri" w:cs="Calibri"/>
                <w:color w:val="000000"/>
                <w:sz w:val="22"/>
                <w:szCs w:val="22"/>
              </w:rPr>
              <w:t>650444401</w:t>
            </w:r>
          </w:p>
        </w:tc>
        <w:tc>
          <w:tcPr>
            <w:tcW w:w="3060" w:type="dxa"/>
          </w:tcPr>
          <w:p w14:paraId="5BB32FE9" w14:textId="77777777" w:rsidR="005E0F94" w:rsidRDefault="005E0F94" w:rsidP="00950FD1">
            <w:pPr>
              <w:rPr>
                <w:rFonts w:ascii="Calibri" w:hAnsi="Calibri" w:cs="Calibri"/>
                <w:color w:val="000000"/>
                <w:sz w:val="22"/>
                <w:szCs w:val="22"/>
              </w:rPr>
            </w:pPr>
          </w:p>
        </w:tc>
      </w:tr>
      <w:tr w:rsidR="00D9669E" w:rsidRPr="00D512AA" w14:paraId="439733B2" w14:textId="77777777" w:rsidTr="00644B8E">
        <w:trPr>
          <w:ins w:id="831" w:author="Emy Bartolome" w:date="2023-08-03T17:25:00Z"/>
        </w:trPr>
        <w:tc>
          <w:tcPr>
            <w:tcW w:w="2775" w:type="dxa"/>
          </w:tcPr>
          <w:p w14:paraId="04E59140" w14:textId="74F1F7EF" w:rsidR="00D9669E" w:rsidRPr="00D512AA" w:rsidRDefault="00D9669E" w:rsidP="00950FD1">
            <w:pPr>
              <w:rPr>
                <w:ins w:id="832" w:author="Emy Bartolome" w:date="2023-08-03T17:25:00Z"/>
                <w:rFonts w:asciiTheme="minorHAnsi" w:hAnsiTheme="minorHAnsi" w:cstheme="minorHAnsi"/>
                <w:sz w:val="22"/>
                <w:szCs w:val="22"/>
              </w:rPr>
            </w:pPr>
            <w:ins w:id="833" w:author="Emy Bartolome" w:date="2023-08-03T17:25:00Z">
              <w:r>
                <w:rPr>
                  <w:rFonts w:ascii="Calibri" w:hAnsi="Calibri" w:cs="Calibri"/>
                  <w:color w:val="000000"/>
                  <w:sz w:val="22"/>
                  <w:szCs w:val="22"/>
                </w:rPr>
                <w:t>Loan Account Number</w:t>
              </w:r>
            </w:ins>
          </w:p>
        </w:tc>
        <w:tc>
          <w:tcPr>
            <w:tcW w:w="2391" w:type="dxa"/>
          </w:tcPr>
          <w:p w14:paraId="7601F7DF" w14:textId="77777777" w:rsidR="00D9669E" w:rsidRDefault="00D9669E" w:rsidP="00950FD1">
            <w:pPr>
              <w:rPr>
                <w:ins w:id="834" w:author="Emy Bartolome" w:date="2023-08-03T17:25:00Z"/>
                <w:rFonts w:ascii="Calibri" w:hAnsi="Calibri" w:cs="Calibri"/>
                <w:color w:val="000000"/>
                <w:sz w:val="22"/>
                <w:szCs w:val="22"/>
              </w:rPr>
            </w:pPr>
          </w:p>
        </w:tc>
        <w:tc>
          <w:tcPr>
            <w:tcW w:w="3060" w:type="dxa"/>
          </w:tcPr>
          <w:p w14:paraId="448F2BFC" w14:textId="77777777" w:rsidR="00D9669E" w:rsidRDefault="00D9669E" w:rsidP="00950FD1">
            <w:pPr>
              <w:rPr>
                <w:ins w:id="835" w:author="Emy Bartolome" w:date="2023-08-03T17:25:00Z"/>
                <w:rFonts w:ascii="Calibri" w:hAnsi="Calibri" w:cs="Calibri"/>
                <w:color w:val="000000"/>
                <w:sz w:val="22"/>
                <w:szCs w:val="22"/>
              </w:rPr>
            </w:pPr>
          </w:p>
        </w:tc>
      </w:tr>
      <w:tr w:rsidR="005E0F94" w:rsidRPr="00D512AA" w14:paraId="697743A3" w14:textId="0441D996" w:rsidTr="00644B8E">
        <w:tc>
          <w:tcPr>
            <w:tcW w:w="2775" w:type="dxa"/>
          </w:tcPr>
          <w:p w14:paraId="3392996E" w14:textId="77777777" w:rsidR="005E0F94" w:rsidRPr="00D512AA" w:rsidRDefault="005E0F94"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Customer ID</w:t>
            </w:r>
          </w:p>
        </w:tc>
        <w:tc>
          <w:tcPr>
            <w:tcW w:w="2391" w:type="dxa"/>
          </w:tcPr>
          <w:p w14:paraId="1A14DF7E" w14:textId="2E8067B5" w:rsidR="005E0F94" w:rsidRPr="00587F2D" w:rsidRDefault="005E0F94" w:rsidP="00950FD1">
            <w:pPr>
              <w:rPr>
                <w:rFonts w:ascii="Calibri" w:hAnsi="Calibri" w:cs="Calibri"/>
                <w:noProof w:val="0"/>
                <w:color w:val="000000"/>
                <w:sz w:val="22"/>
                <w:szCs w:val="22"/>
              </w:rPr>
            </w:pPr>
            <w:r>
              <w:rPr>
                <w:rFonts w:ascii="Calibri" w:hAnsi="Calibri" w:cs="Calibri"/>
                <w:color w:val="000000"/>
                <w:sz w:val="22"/>
                <w:szCs w:val="22"/>
              </w:rPr>
              <w:t>0080029</w:t>
            </w:r>
          </w:p>
        </w:tc>
        <w:tc>
          <w:tcPr>
            <w:tcW w:w="3060" w:type="dxa"/>
          </w:tcPr>
          <w:p w14:paraId="6D44FE18" w14:textId="77777777" w:rsidR="005E0F94" w:rsidRDefault="005E0F94" w:rsidP="00950FD1">
            <w:pPr>
              <w:rPr>
                <w:rFonts w:ascii="Calibri" w:hAnsi="Calibri" w:cs="Calibri"/>
                <w:color w:val="000000"/>
                <w:sz w:val="22"/>
                <w:szCs w:val="22"/>
              </w:rPr>
            </w:pPr>
          </w:p>
        </w:tc>
      </w:tr>
      <w:tr w:rsidR="005E0F94" w:rsidRPr="00D512AA" w14:paraId="488A6B38" w14:textId="0AD4DE2D" w:rsidTr="00644B8E">
        <w:tc>
          <w:tcPr>
            <w:tcW w:w="2775" w:type="dxa"/>
          </w:tcPr>
          <w:p w14:paraId="1F6AA76C" w14:textId="77777777" w:rsidR="005E0F94" w:rsidRPr="00D512AA" w:rsidRDefault="005E0F94"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Customer Thai Name</w:t>
            </w:r>
          </w:p>
        </w:tc>
        <w:tc>
          <w:tcPr>
            <w:tcW w:w="2391" w:type="dxa"/>
          </w:tcPr>
          <w:p w14:paraId="59A5A097" w14:textId="77777777" w:rsidR="005E0F94" w:rsidRPr="00D512AA" w:rsidRDefault="005E0F94" w:rsidP="00950FD1">
            <w:pPr>
              <w:rPr>
                <w:rFonts w:asciiTheme="minorHAnsi" w:hAnsiTheme="minorHAnsi" w:cstheme="minorHAnsi"/>
                <w:sz w:val="22"/>
                <w:szCs w:val="22"/>
              </w:rPr>
            </w:pPr>
            <w:r w:rsidRPr="00D512AA">
              <w:rPr>
                <w:rFonts w:asciiTheme="minorHAnsi" w:hAnsiTheme="minorHAnsi" w:cstheme="minorHAnsi"/>
                <w:sz w:val="22"/>
                <w:szCs w:val="22"/>
              </w:rPr>
              <w:t>Title</w:t>
            </w:r>
            <w:r w:rsidRPr="00D512AA">
              <w:rPr>
                <w:rFonts w:asciiTheme="minorHAnsi" w:hAnsiTheme="minorHAnsi" w:cs="Angsana New"/>
                <w:sz w:val="22"/>
                <w:szCs w:val="22"/>
                <w:cs/>
                <w:lang w:bidi="th-TH"/>
              </w:rPr>
              <w:t>+</w:t>
            </w:r>
            <w:r w:rsidRPr="00D512AA">
              <w:rPr>
                <w:rFonts w:asciiTheme="minorHAnsi" w:hAnsiTheme="minorHAnsi" w:cstheme="minorHAnsi"/>
                <w:sz w:val="22"/>
                <w:szCs w:val="22"/>
              </w:rPr>
              <w:t>Customer Thai Name</w:t>
            </w:r>
          </w:p>
        </w:tc>
        <w:tc>
          <w:tcPr>
            <w:tcW w:w="3060" w:type="dxa"/>
          </w:tcPr>
          <w:p w14:paraId="235C16C7" w14:textId="77777777" w:rsidR="005E0F94" w:rsidRPr="00D512AA" w:rsidRDefault="005E0F94" w:rsidP="00950FD1">
            <w:pPr>
              <w:rPr>
                <w:rFonts w:asciiTheme="minorHAnsi" w:hAnsiTheme="minorHAnsi" w:cstheme="minorHAnsi"/>
                <w:sz w:val="22"/>
                <w:szCs w:val="22"/>
              </w:rPr>
            </w:pPr>
          </w:p>
        </w:tc>
      </w:tr>
      <w:tr w:rsidR="005E0F94" w:rsidRPr="00D512AA" w14:paraId="401CF172" w14:textId="1EE28D23" w:rsidTr="00644B8E">
        <w:tc>
          <w:tcPr>
            <w:tcW w:w="2775" w:type="dxa"/>
          </w:tcPr>
          <w:p w14:paraId="01402342" w14:textId="77777777" w:rsidR="005E0F94" w:rsidRPr="00D512AA" w:rsidRDefault="005E0F94"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Customer English Name</w:t>
            </w:r>
          </w:p>
        </w:tc>
        <w:tc>
          <w:tcPr>
            <w:tcW w:w="2391" w:type="dxa"/>
          </w:tcPr>
          <w:p w14:paraId="14953B46" w14:textId="77777777" w:rsidR="005E0F94" w:rsidRPr="00D512AA" w:rsidRDefault="005E0F94" w:rsidP="00950FD1">
            <w:pPr>
              <w:rPr>
                <w:rFonts w:asciiTheme="minorHAnsi" w:hAnsiTheme="minorHAnsi" w:cstheme="minorHAnsi"/>
                <w:noProof w:val="0"/>
                <w:color w:val="000000"/>
                <w:sz w:val="22"/>
                <w:szCs w:val="22"/>
              </w:rPr>
            </w:pPr>
          </w:p>
        </w:tc>
        <w:tc>
          <w:tcPr>
            <w:tcW w:w="3060" w:type="dxa"/>
          </w:tcPr>
          <w:p w14:paraId="744D3E12" w14:textId="77777777" w:rsidR="005E0F94" w:rsidRPr="00D512AA" w:rsidRDefault="005E0F94" w:rsidP="00950FD1">
            <w:pPr>
              <w:rPr>
                <w:rFonts w:asciiTheme="minorHAnsi" w:hAnsiTheme="minorHAnsi" w:cstheme="minorHAnsi"/>
                <w:noProof w:val="0"/>
                <w:color w:val="000000"/>
                <w:sz w:val="22"/>
                <w:szCs w:val="22"/>
              </w:rPr>
            </w:pPr>
          </w:p>
        </w:tc>
      </w:tr>
      <w:tr w:rsidR="005E0F94" w:rsidRPr="00D512AA" w14:paraId="485A066E" w14:textId="525327E2" w:rsidTr="00644B8E">
        <w:tc>
          <w:tcPr>
            <w:tcW w:w="2775" w:type="dxa"/>
          </w:tcPr>
          <w:p w14:paraId="31676C25" w14:textId="77777777" w:rsidR="005E0F94" w:rsidRPr="00D512AA" w:rsidRDefault="005E0F94"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 xml:space="preserve">Major Credit Code </w:t>
            </w:r>
            <w:r w:rsidRPr="00D512AA">
              <w:rPr>
                <w:rFonts w:asciiTheme="minorHAnsi" w:hAnsiTheme="minorHAnsi" w:cs="Angsana New"/>
                <w:sz w:val="22"/>
                <w:szCs w:val="22"/>
                <w:cs/>
                <w:lang w:bidi="th-TH"/>
              </w:rPr>
              <w:t xml:space="preserve">+ </w:t>
            </w:r>
            <w:r w:rsidRPr="00D512AA">
              <w:rPr>
                <w:rFonts w:asciiTheme="minorHAnsi" w:hAnsiTheme="minorHAnsi" w:cstheme="minorHAnsi"/>
                <w:sz w:val="22"/>
                <w:szCs w:val="22"/>
              </w:rPr>
              <w:t>Minor Credit Code</w:t>
            </w:r>
          </w:p>
        </w:tc>
        <w:tc>
          <w:tcPr>
            <w:tcW w:w="2391" w:type="dxa"/>
          </w:tcPr>
          <w:p w14:paraId="67AC9717" w14:textId="6A4B07C0" w:rsidR="005E0F94" w:rsidRDefault="005E0F94" w:rsidP="00950FD1">
            <w:pPr>
              <w:rPr>
                <w:rFonts w:ascii="Calibri" w:hAnsi="Calibri" w:cs="Calibri"/>
                <w:noProof w:val="0"/>
                <w:color w:val="000000"/>
                <w:sz w:val="22"/>
                <w:szCs w:val="22"/>
              </w:rPr>
            </w:pPr>
            <w:r>
              <w:rPr>
                <w:rFonts w:ascii="Calibri" w:hAnsi="Calibri" w:cs="Calibri"/>
                <w:color w:val="000000"/>
                <w:sz w:val="22"/>
                <w:szCs w:val="22"/>
              </w:rPr>
              <w:t>06 00</w:t>
            </w:r>
          </w:p>
          <w:p w14:paraId="632D2A6A" w14:textId="77777777" w:rsidR="005E0F94" w:rsidRPr="00D512AA" w:rsidRDefault="005E0F94" w:rsidP="00950FD1">
            <w:pPr>
              <w:rPr>
                <w:rFonts w:asciiTheme="minorHAnsi" w:hAnsiTheme="minorHAnsi" w:cstheme="minorHAnsi"/>
                <w:noProof w:val="0"/>
                <w:color w:val="000000"/>
                <w:sz w:val="22"/>
                <w:szCs w:val="22"/>
              </w:rPr>
            </w:pPr>
          </w:p>
        </w:tc>
        <w:tc>
          <w:tcPr>
            <w:tcW w:w="3060" w:type="dxa"/>
          </w:tcPr>
          <w:p w14:paraId="5B2DDFF1" w14:textId="77777777" w:rsidR="005E0F94" w:rsidRDefault="005E0F94" w:rsidP="00950FD1">
            <w:pPr>
              <w:rPr>
                <w:rFonts w:ascii="Calibri" w:hAnsi="Calibri" w:cs="Calibri"/>
                <w:color w:val="000000"/>
                <w:sz w:val="22"/>
                <w:szCs w:val="22"/>
              </w:rPr>
            </w:pPr>
          </w:p>
        </w:tc>
      </w:tr>
      <w:tr w:rsidR="005E0F94" w:rsidRPr="00D512AA" w14:paraId="6C8AC2C5" w14:textId="09F50E66" w:rsidTr="00644B8E">
        <w:tc>
          <w:tcPr>
            <w:tcW w:w="2775" w:type="dxa"/>
          </w:tcPr>
          <w:p w14:paraId="40B5884C" w14:textId="77777777" w:rsidR="005E0F94" w:rsidRPr="00D512AA" w:rsidRDefault="005E0F94"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Major</w:t>
            </w:r>
            <w:r w:rsidRPr="00D512AA">
              <w:rPr>
                <w:rFonts w:asciiTheme="minorHAnsi" w:hAnsiTheme="minorHAnsi" w:cs="Angsana New"/>
                <w:sz w:val="22"/>
                <w:szCs w:val="22"/>
                <w:cs/>
                <w:lang w:bidi="th-TH"/>
              </w:rPr>
              <w:t>/</w:t>
            </w:r>
            <w:r w:rsidRPr="00D512AA">
              <w:rPr>
                <w:rFonts w:asciiTheme="minorHAnsi" w:hAnsiTheme="minorHAnsi" w:cstheme="minorHAnsi"/>
                <w:sz w:val="22"/>
                <w:szCs w:val="22"/>
              </w:rPr>
              <w:t>Minor Description</w:t>
            </w:r>
          </w:p>
        </w:tc>
        <w:tc>
          <w:tcPr>
            <w:tcW w:w="2391" w:type="dxa"/>
          </w:tcPr>
          <w:p w14:paraId="0F3A9963" w14:textId="0944C684" w:rsidR="005E0F94" w:rsidRPr="00587F2D" w:rsidRDefault="005E0F94" w:rsidP="00950FD1">
            <w:pPr>
              <w:rPr>
                <w:rFonts w:ascii="Calibri" w:hAnsi="Calibri" w:cs="Calibri"/>
                <w:noProof w:val="0"/>
                <w:color w:val="000000"/>
                <w:sz w:val="22"/>
                <w:szCs w:val="22"/>
              </w:rPr>
            </w:pPr>
            <w:r>
              <w:rPr>
                <w:rFonts w:ascii="Calibri" w:hAnsi="Calibri" w:cs="Calibri"/>
                <w:color w:val="000000"/>
                <w:sz w:val="22"/>
                <w:szCs w:val="22"/>
              </w:rPr>
              <w:t>Overdraft</w:t>
            </w:r>
          </w:p>
        </w:tc>
        <w:tc>
          <w:tcPr>
            <w:tcW w:w="3060" w:type="dxa"/>
          </w:tcPr>
          <w:p w14:paraId="19361D79" w14:textId="77777777" w:rsidR="005E0F94" w:rsidRDefault="005E0F94" w:rsidP="00950FD1">
            <w:pPr>
              <w:rPr>
                <w:rFonts w:ascii="Calibri" w:hAnsi="Calibri" w:cs="Calibri"/>
                <w:color w:val="000000"/>
                <w:sz w:val="22"/>
                <w:szCs w:val="22"/>
              </w:rPr>
            </w:pPr>
          </w:p>
        </w:tc>
      </w:tr>
      <w:tr w:rsidR="005E0F94" w:rsidRPr="00D512AA" w14:paraId="6DF3317F" w14:textId="4C156A32" w:rsidTr="00644B8E">
        <w:tc>
          <w:tcPr>
            <w:tcW w:w="2775" w:type="dxa"/>
          </w:tcPr>
          <w:p w14:paraId="225EDE34" w14:textId="77777777" w:rsidR="005E0F94" w:rsidRPr="00D512AA" w:rsidRDefault="005E0F94"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Limit Description</w:t>
            </w:r>
          </w:p>
        </w:tc>
        <w:tc>
          <w:tcPr>
            <w:tcW w:w="2391" w:type="dxa"/>
          </w:tcPr>
          <w:p w14:paraId="2C7F3441" w14:textId="5A18ECE4" w:rsidR="005E0F94" w:rsidRPr="00587F2D" w:rsidRDefault="005E0F94" w:rsidP="00950FD1">
            <w:pPr>
              <w:rPr>
                <w:rFonts w:ascii="Calibri" w:hAnsi="Calibri" w:cs="Calibri"/>
                <w:noProof w:val="0"/>
                <w:color w:val="000000"/>
                <w:sz w:val="22"/>
                <w:szCs w:val="22"/>
              </w:rPr>
            </w:pPr>
            <w:r>
              <w:rPr>
                <w:rFonts w:ascii="Calibri" w:hAnsi="Calibri" w:cs="Calibri"/>
                <w:color w:val="000000"/>
                <w:sz w:val="22"/>
                <w:szCs w:val="22"/>
              </w:rPr>
              <w:t>O</w:t>
            </w:r>
            <w:r>
              <w:rPr>
                <w:rFonts w:ascii="Calibri" w:hAnsi="Calibri" w:cs="Angsana New"/>
                <w:color w:val="000000"/>
                <w:sz w:val="22"/>
                <w:szCs w:val="22"/>
                <w:cs/>
                <w:lang w:bidi="th-TH"/>
              </w:rPr>
              <w:t>/</w:t>
            </w:r>
            <w:r>
              <w:rPr>
                <w:rFonts w:ascii="Calibri" w:hAnsi="Calibri" w:cs="Calibri"/>
                <w:color w:val="000000"/>
                <w:sz w:val="22"/>
                <w:szCs w:val="22"/>
              </w:rPr>
              <w:t>D</w:t>
            </w:r>
          </w:p>
        </w:tc>
        <w:tc>
          <w:tcPr>
            <w:tcW w:w="3060" w:type="dxa"/>
          </w:tcPr>
          <w:p w14:paraId="6C97E5B1" w14:textId="77777777" w:rsidR="005E0F94" w:rsidRDefault="005E0F94" w:rsidP="00950FD1">
            <w:pPr>
              <w:rPr>
                <w:rFonts w:ascii="Calibri" w:hAnsi="Calibri" w:cs="Calibri"/>
                <w:color w:val="000000"/>
                <w:sz w:val="22"/>
                <w:szCs w:val="22"/>
              </w:rPr>
            </w:pPr>
          </w:p>
        </w:tc>
      </w:tr>
      <w:tr w:rsidR="005E0F94" w:rsidRPr="00D512AA" w14:paraId="0BCF162C" w14:textId="1A5395DD" w:rsidTr="00644B8E">
        <w:tc>
          <w:tcPr>
            <w:tcW w:w="2775" w:type="dxa"/>
          </w:tcPr>
          <w:p w14:paraId="25BECC6D" w14:textId="77777777" w:rsidR="005E0F94" w:rsidRPr="00D512AA" w:rsidRDefault="005E0F94"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Product Program</w:t>
            </w:r>
          </w:p>
        </w:tc>
        <w:tc>
          <w:tcPr>
            <w:tcW w:w="2391" w:type="dxa"/>
          </w:tcPr>
          <w:p w14:paraId="23B52BAB" w14:textId="77777777" w:rsidR="005E0F94" w:rsidRPr="00D512AA" w:rsidRDefault="005E0F94" w:rsidP="00950FD1">
            <w:pPr>
              <w:rPr>
                <w:rFonts w:asciiTheme="minorHAnsi" w:hAnsiTheme="minorHAnsi" w:cstheme="minorHAnsi"/>
                <w:sz w:val="22"/>
                <w:szCs w:val="22"/>
              </w:rPr>
            </w:pPr>
          </w:p>
        </w:tc>
        <w:tc>
          <w:tcPr>
            <w:tcW w:w="3060" w:type="dxa"/>
          </w:tcPr>
          <w:p w14:paraId="13A8FBC1" w14:textId="77777777" w:rsidR="005E0F94" w:rsidRPr="00D512AA" w:rsidRDefault="005E0F94" w:rsidP="00950FD1">
            <w:pPr>
              <w:rPr>
                <w:rFonts w:asciiTheme="minorHAnsi" w:hAnsiTheme="minorHAnsi" w:cstheme="minorHAnsi"/>
                <w:sz w:val="22"/>
                <w:szCs w:val="22"/>
              </w:rPr>
            </w:pPr>
          </w:p>
        </w:tc>
      </w:tr>
      <w:tr w:rsidR="005E0F94" w:rsidRPr="00D512AA" w14:paraId="0FF074E6" w14:textId="54CEE4FE" w:rsidTr="00644B8E">
        <w:tc>
          <w:tcPr>
            <w:tcW w:w="2775" w:type="dxa"/>
          </w:tcPr>
          <w:p w14:paraId="22925EE4" w14:textId="77777777" w:rsidR="005E0F94" w:rsidRPr="00D512AA" w:rsidRDefault="005E0F94"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Business Code</w:t>
            </w:r>
            <w:r w:rsidRPr="00D512AA">
              <w:rPr>
                <w:rFonts w:asciiTheme="minorHAnsi" w:hAnsiTheme="minorHAnsi" w:cs="Angsana New"/>
                <w:sz w:val="22"/>
                <w:szCs w:val="22"/>
                <w:cs/>
                <w:lang w:bidi="th-TH"/>
              </w:rPr>
              <w:t xml:space="preserve">: </w:t>
            </w:r>
          </w:p>
        </w:tc>
        <w:tc>
          <w:tcPr>
            <w:tcW w:w="2391" w:type="dxa"/>
          </w:tcPr>
          <w:p w14:paraId="644F208D" w14:textId="68107301" w:rsidR="005E0F94" w:rsidRPr="00587F2D" w:rsidRDefault="005E0F94" w:rsidP="00950FD1">
            <w:pPr>
              <w:rPr>
                <w:rFonts w:ascii="Calibri" w:hAnsi="Calibri" w:cs="Calibri"/>
                <w:noProof w:val="0"/>
                <w:color w:val="000000"/>
                <w:sz w:val="22"/>
                <w:szCs w:val="22"/>
              </w:rPr>
            </w:pPr>
            <w:r>
              <w:rPr>
                <w:rFonts w:ascii="Calibri" w:hAnsi="Calibri" w:cs="Calibri"/>
                <w:color w:val="000000"/>
                <w:sz w:val="22"/>
                <w:szCs w:val="22"/>
              </w:rPr>
              <w:t xml:space="preserve">01020 </w:t>
            </w:r>
            <w:r>
              <w:rPr>
                <w:rFonts w:ascii="Calibri" w:hAnsi="Calibri" w:cs="Angsana New"/>
                <w:color w:val="000000"/>
                <w:sz w:val="22"/>
                <w:szCs w:val="22"/>
                <w:cs/>
                <w:lang w:bidi="th-TH"/>
              </w:rPr>
              <w:t>ไฟฟ้าและแสงสว่าง</w:t>
            </w:r>
          </w:p>
        </w:tc>
        <w:tc>
          <w:tcPr>
            <w:tcW w:w="3060" w:type="dxa"/>
          </w:tcPr>
          <w:p w14:paraId="2033C1DC" w14:textId="77777777" w:rsidR="005E0F94" w:rsidRDefault="005E0F94" w:rsidP="00950FD1">
            <w:pPr>
              <w:rPr>
                <w:rFonts w:ascii="Calibri" w:hAnsi="Calibri" w:cs="Calibri"/>
                <w:color w:val="000000"/>
                <w:sz w:val="22"/>
                <w:szCs w:val="22"/>
              </w:rPr>
            </w:pPr>
          </w:p>
        </w:tc>
      </w:tr>
      <w:tr w:rsidR="005E0F94" w:rsidRPr="00D512AA" w14:paraId="511ECE18" w14:textId="7CA0E9BD" w:rsidTr="00644B8E">
        <w:tc>
          <w:tcPr>
            <w:tcW w:w="2775" w:type="dxa"/>
          </w:tcPr>
          <w:p w14:paraId="16C15D92" w14:textId="77777777" w:rsidR="005E0F94" w:rsidRPr="00D512AA" w:rsidRDefault="005E0F94"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 xml:space="preserve">BOT Business Code </w:t>
            </w:r>
            <w:r w:rsidRPr="00D512AA">
              <w:rPr>
                <w:rFonts w:asciiTheme="minorHAnsi" w:hAnsiTheme="minorHAnsi" w:cs="Angsana New"/>
                <w:sz w:val="22"/>
                <w:szCs w:val="22"/>
                <w:cs/>
                <w:lang w:bidi="th-TH"/>
              </w:rPr>
              <w:t xml:space="preserve">: </w:t>
            </w:r>
          </w:p>
        </w:tc>
        <w:tc>
          <w:tcPr>
            <w:tcW w:w="2391" w:type="dxa"/>
          </w:tcPr>
          <w:p w14:paraId="132F5E7E" w14:textId="1BD8D282" w:rsidR="005E0F94" w:rsidRPr="00587F2D" w:rsidRDefault="005E0F94" w:rsidP="00950FD1">
            <w:pPr>
              <w:rPr>
                <w:rFonts w:ascii="Calibri" w:hAnsi="Calibri" w:cs="Calibri"/>
                <w:noProof w:val="0"/>
                <w:color w:val="000000"/>
                <w:sz w:val="22"/>
                <w:szCs w:val="22"/>
              </w:rPr>
            </w:pPr>
            <w:r>
              <w:rPr>
                <w:rFonts w:ascii="Calibri" w:hAnsi="Calibri" w:cs="Calibri"/>
                <w:color w:val="000000"/>
                <w:sz w:val="22"/>
                <w:szCs w:val="22"/>
              </w:rPr>
              <w:t xml:space="preserve">81000 </w:t>
            </w:r>
            <w:r>
              <w:rPr>
                <w:rFonts w:ascii="Calibri" w:hAnsi="Calibri" w:cs="Angsana New"/>
                <w:color w:val="000000"/>
                <w:sz w:val="22"/>
                <w:szCs w:val="22"/>
                <w:cs/>
                <w:lang w:bidi="th-TH"/>
              </w:rPr>
              <w:t>การไฟฟ้า</w:t>
            </w:r>
          </w:p>
        </w:tc>
        <w:tc>
          <w:tcPr>
            <w:tcW w:w="3060" w:type="dxa"/>
          </w:tcPr>
          <w:p w14:paraId="4433E92D" w14:textId="77777777" w:rsidR="005E0F94" w:rsidRDefault="005E0F94" w:rsidP="00950FD1">
            <w:pPr>
              <w:rPr>
                <w:rFonts w:ascii="Calibri" w:hAnsi="Calibri" w:cs="Calibri"/>
                <w:color w:val="000000"/>
                <w:sz w:val="22"/>
                <w:szCs w:val="22"/>
              </w:rPr>
            </w:pPr>
          </w:p>
        </w:tc>
      </w:tr>
      <w:tr w:rsidR="005E0F94" w:rsidRPr="00D512AA" w14:paraId="0D102C26" w14:textId="16854462" w:rsidTr="00644B8E">
        <w:tc>
          <w:tcPr>
            <w:tcW w:w="2775" w:type="dxa"/>
          </w:tcPr>
          <w:p w14:paraId="25D541D1" w14:textId="77777777" w:rsidR="005E0F94" w:rsidRPr="00D512AA" w:rsidRDefault="005E0F94"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Credit Type</w:t>
            </w:r>
          </w:p>
        </w:tc>
        <w:tc>
          <w:tcPr>
            <w:tcW w:w="2391" w:type="dxa"/>
          </w:tcPr>
          <w:p w14:paraId="014AB344" w14:textId="0CB1CB81" w:rsidR="005E0F94" w:rsidRPr="00587F2D" w:rsidRDefault="005E0F94" w:rsidP="00950FD1">
            <w:pPr>
              <w:rPr>
                <w:rFonts w:ascii="Calibri" w:hAnsi="Calibri" w:cs="Calibri"/>
                <w:noProof w:val="0"/>
                <w:color w:val="000000"/>
                <w:sz w:val="22"/>
                <w:szCs w:val="22"/>
              </w:rPr>
            </w:pPr>
            <w:r>
              <w:rPr>
                <w:rFonts w:ascii="Calibri" w:hAnsi="Calibri" w:cs="Calibri"/>
                <w:color w:val="000000"/>
                <w:sz w:val="22"/>
                <w:szCs w:val="22"/>
              </w:rPr>
              <w:t>Permanent Limit</w:t>
            </w:r>
          </w:p>
        </w:tc>
        <w:tc>
          <w:tcPr>
            <w:tcW w:w="3060" w:type="dxa"/>
          </w:tcPr>
          <w:p w14:paraId="119D1FB2" w14:textId="77777777" w:rsidR="005E0F94" w:rsidRDefault="005E0F94" w:rsidP="00950FD1">
            <w:pPr>
              <w:rPr>
                <w:rFonts w:ascii="Calibri" w:hAnsi="Calibri" w:cs="Calibri"/>
                <w:color w:val="000000"/>
                <w:sz w:val="22"/>
                <w:szCs w:val="22"/>
              </w:rPr>
            </w:pPr>
          </w:p>
        </w:tc>
      </w:tr>
      <w:tr w:rsidR="005E0F94" w:rsidRPr="00D512AA" w14:paraId="6AC232BF" w14:textId="53D5BD10" w:rsidTr="00644B8E">
        <w:tc>
          <w:tcPr>
            <w:tcW w:w="2775" w:type="dxa"/>
          </w:tcPr>
          <w:p w14:paraId="407A68BC" w14:textId="77777777" w:rsidR="005E0F94" w:rsidRPr="00D512AA" w:rsidRDefault="005E0F94"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Currency</w:t>
            </w:r>
          </w:p>
        </w:tc>
        <w:tc>
          <w:tcPr>
            <w:tcW w:w="2391" w:type="dxa"/>
          </w:tcPr>
          <w:p w14:paraId="28D33E7E" w14:textId="4847FC95" w:rsidR="005E0F94" w:rsidRPr="007A3815" w:rsidRDefault="005E0F94" w:rsidP="00950FD1">
            <w:pPr>
              <w:rPr>
                <w:rFonts w:ascii="Calibri" w:hAnsi="Calibri" w:cs="Calibri"/>
                <w:noProof w:val="0"/>
                <w:color w:val="000000"/>
                <w:sz w:val="22"/>
                <w:szCs w:val="22"/>
              </w:rPr>
            </w:pPr>
            <w:r>
              <w:rPr>
                <w:rFonts w:ascii="Calibri" w:hAnsi="Calibri" w:cs="Calibri"/>
                <w:color w:val="000000"/>
                <w:sz w:val="22"/>
                <w:szCs w:val="22"/>
              </w:rPr>
              <w:t>THB</w:t>
            </w:r>
          </w:p>
        </w:tc>
        <w:tc>
          <w:tcPr>
            <w:tcW w:w="3060" w:type="dxa"/>
          </w:tcPr>
          <w:p w14:paraId="49C30101" w14:textId="77777777" w:rsidR="005E0F94" w:rsidRDefault="005E0F94" w:rsidP="00950FD1">
            <w:pPr>
              <w:rPr>
                <w:rFonts w:ascii="Calibri" w:hAnsi="Calibri" w:cs="Calibri"/>
                <w:color w:val="000000"/>
                <w:sz w:val="22"/>
                <w:szCs w:val="22"/>
              </w:rPr>
            </w:pPr>
          </w:p>
        </w:tc>
      </w:tr>
      <w:tr w:rsidR="005E0F94" w:rsidRPr="00D512AA" w14:paraId="01AFA384" w14:textId="590A564F" w:rsidTr="00644B8E">
        <w:tc>
          <w:tcPr>
            <w:tcW w:w="2775" w:type="dxa"/>
          </w:tcPr>
          <w:p w14:paraId="3721BDC0" w14:textId="77777777" w:rsidR="005E0F94" w:rsidRPr="00587F2D" w:rsidRDefault="005E0F94" w:rsidP="00950FD1">
            <w:pPr>
              <w:rPr>
                <w:rFonts w:ascii="Calibri" w:hAnsi="Calibri" w:cs="Calibri"/>
                <w:noProof w:val="0"/>
                <w:color w:val="000000"/>
                <w:sz w:val="22"/>
                <w:szCs w:val="22"/>
              </w:rPr>
            </w:pPr>
            <w:r>
              <w:rPr>
                <w:rFonts w:ascii="Calibri" w:hAnsi="Calibri" w:cs="Calibri"/>
                <w:color w:val="000000"/>
                <w:sz w:val="22"/>
                <w:szCs w:val="22"/>
              </w:rPr>
              <w:t>Limit Amount</w:t>
            </w:r>
          </w:p>
        </w:tc>
        <w:tc>
          <w:tcPr>
            <w:tcW w:w="2391" w:type="dxa"/>
          </w:tcPr>
          <w:p w14:paraId="24794BF6" w14:textId="16C61608" w:rsidR="005E0F94" w:rsidRPr="00587F2D" w:rsidRDefault="005E0F94" w:rsidP="00950FD1">
            <w:pPr>
              <w:rPr>
                <w:rFonts w:ascii="Calibri" w:hAnsi="Calibri" w:cs="Calibri"/>
                <w:noProof w:val="0"/>
                <w:color w:val="000000"/>
                <w:sz w:val="22"/>
                <w:szCs w:val="22"/>
              </w:rPr>
            </w:pPr>
            <w:r>
              <w:rPr>
                <w:rFonts w:ascii="Calibri" w:hAnsi="Calibri" w:cs="Calibri"/>
                <w:color w:val="000000"/>
                <w:sz w:val="22"/>
                <w:szCs w:val="22"/>
              </w:rPr>
              <w:t>3,000,000</w:t>
            </w:r>
            <w:r>
              <w:rPr>
                <w:rFonts w:ascii="Calibri" w:hAnsi="Calibri" w:cs="Angsana New"/>
                <w:color w:val="000000"/>
                <w:sz w:val="22"/>
                <w:szCs w:val="22"/>
                <w:cs/>
                <w:lang w:bidi="th-TH"/>
              </w:rPr>
              <w:t>.</w:t>
            </w:r>
            <w:r>
              <w:rPr>
                <w:rFonts w:ascii="Calibri" w:hAnsi="Calibri" w:cs="Calibri"/>
                <w:color w:val="000000"/>
                <w:sz w:val="22"/>
                <w:szCs w:val="22"/>
              </w:rPr>
              <w:t>00</w:t>
            </w:r>
          </w:p>
        </w:tc>
        <w:tc>
          <w:tcPr>
            <w:tcW w:w="3060" w:type="dxa"/>
          </w:tcPr>
          <w:p w14:paraId="7C9DF175" w14:textId="77777777" w:rsidR="005E0F94" w:rsidRDefault="005E0F94" w:rsidP="00950FD1">
            <w:pPr>
              <w:rPr>
                <w:rFonts w:ascii="Calibri" w:hAnsi="Calibri" w:cs="Calibri"/>
                <w:color w:val="000000"/>
                <w:sz w:val="22"/>
                <w:szCs w:val="22"/>
              </w:rPr>
            </w:pPr>
          </w:p>
        </w:tc>
      </w:tr>
      <w:tr w:rsidR="005E0F94" w:rsidRPr="00D512AA" w14:paraId="551B2305" w14:textId="524510C3" w:rsidTr="00644B8E">
        <w:tc>
          <w:tcPr>
            <w:tcW w:w="2775" w:type="dxa"/>
          </w:tcPr>
          <w:p w14:paraId="4FEC27DB" w14:textId="1E329D37" w:rsidR="005E0F94" w:rsidRDefault="005E0F94" w:rsidP="00950FD1">
            <w:pPr>
              <w:rPr>
                <w:rFonts w:ascii="Calibri" w:hAnsi="Calibri" w:cs="Calibri"/>
                <w:noProof w:val="0"/>
                <w:color w:val="000000"/>
                <w:sz w:val="22"/>
                <w:szCs w:val="22"/>
              </w:rPr>
            </w:pPr>
            <w:r>
              <w:rPr>
                <w:rFonts w:ascii="Calibri" w:hAnsi="Calibri" w:cs="Calibri"/>
                <w:color w:val="000000"/>
                <w:sz w:val="22"/>
                <w:szCs w:val="22"/>
              </w:rPr>
              <w:t>Hold Limit Amount</w:t>
            </w:r>
          </w:p>
        </w:tc>
        <w:tc>
          <w:tcPr>
            <w:tcW w:w="2391" w:type="dxa"/>
          </w:tcPr>
          <w:p w14:paraId="31C1CF81" w14:textId="24D605A3" w:rsidR="005E0F94" w:rsidRDefault="005E0F94" w:rsidP="009F6521">
            <w:pPr>
              <w:rPr>
                <w:rFonts w:ascii="Calibri" w:hAnsi="Calibri" w:cs="Calibri"/>
                <w:noProof w:val="0"/>
                <w:color w:val="000000"/>
                <w:sz w:val="22"/>
                <w:szCs w:val="22"/>
              </w:rPr>
            </w:pPr>
            <w:r>
              <w:rPr>
                <w:rFonts w:ascii="Calibri" w:hAnsi="Calibri" w:cs="Calibri"/>
                <w:color w:val="000000"/>
                <w:sz w:val="22"/>
                <w:szCs w:val="22"/>
              </w:rPr>
              <w:t>1,000,000</w:t>
            </w:r>
            <w:r>
              <w:rPr>
                <w:rFonts w:ascii="Calibri" w:hAnsi="Calibri" w:cs="Angsana New"/>
                <w:color w:val="000000"/>
                <w:sz w:val="22"/>
                <w:szCs w:val="22"/>
                <w:cs/>
                <w:lang w:bidi="th-TH"/>
              </w:rPr>
              <w:t>.</w:t>
            </w:r>
            <w:r>
              <w:rPr>
                <w:rFonts w:ascii="Calibri" w:hAnsi="Calibri" w:cs="Calibri"/>
                <w:color w:val="000000"/>
                <w:sz w:val="22"/>
                <w:szCs w:val="22"/>
              </w:rPr>
              <w:t>00</w:t>
            </w:r>
          </w:p>
        </w:tc>
        <w:tc>
          <w:tcPr>
            <w:tcW w:w="3060" w:type="dxa"/>
          </w:tcPr>
          <w:p w14:paraId="3EA0DB09" w14:textId="77777777" w:rsidR="005E0F94" w:rsidRDefault="005E0F94" w:rsidP="009F6521">
            <w:pPr>
              <w:rPr>
                <w:rFonts w:ascii="Calibri" w:hAnsi="Calibri" w:cs="Calibri"/>
                <w:color w:val="000000"/>
                <w:sz w:val="22"/>
                <w:szCs w:val="22"/>
              </w:rPr>
            </w:pPr>
          </w:p>
        </w:tc>
      </w:tr>
      <w:tr w:rsidR="005E0F94" w:rsidRPr="00D512AA" w14:paraId="77310E3C" w14:textId="3BFFCC13" w:rsidTr="00644B8E">
        <w:tc>
          <w:tcPr>
            <w:tcW w:w="2775" w:type="dxa"/>
          </w:tcPr>
          <w:p w14:paraId="4A20B7AC" w14:textId="77777777" w:rsidR="005E0F94" w:rsidRPr="00D512AA" w:rsidRDefault="005E0F94"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Source of Fund and Ratio</w:t>
            </w:r>
          </w:p>
        </w:tc>
        <w:tc>
          <w:tcPr>
            <w:tcW w:w="2391" w:type="dxa"/>
          </w:tcPr>
          <w:p w14:paraId="64332E95" w14:textId="2571EA34" w:rsidR="005E0F94" w:rsidRPr="00D512AA" w:rsidRDefault="005E0F94"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EXIM 100</w:t>
            </w:r>
            <w:r>
              <w:rPr>
                <w:rFonts w:asciiTheme="minorHAnsi" w:hAnsiTheme="minorHAnsi" w:cs="Angsana New"/>
                <w:sz w:val="22"/>
                <w:szCs w:val="22"/>
                <w:cs/>
                <w:lang w:bidi="th-TH"/>
              </w:rPr>
              <w:t>%</w:t>
            </w:r>
          </w:p>
        </w:tc>
        <w:tc>
          <w:tcPr>
            <w:tcW w:w="3060" w:type="dxa"/>
          </w:tcPr>
          <w:p w14:paraId="5F44CCA4" w14:textId="77777777" w:rsidR="005E0F94" w:rsidRPr="00D512AA" w:rsidRDefault="005E0F94" w:rsidP="00950FD1">
            <w:pPr>
              <w:rPr>
                <w:rFonts w:asciiTheme="minorHAnsi" w:hAnsiTheme="minorHAnsi" w:cstheme="minorHAnsi"/>
                <w:sz w:val="22"/>
                <w:szCs w:val="22"/>
              </w:rPr>
            </w:pPr>
          </w:p>
        </w:tc>
      </w:tr>
      <w:tr w:rsidR="005E0F94" w:rsidRPr="00D512AA" w14:paraId="339A477A" w14:textId="6D6BA450" w:rsidTr="00644B8E">
        <w:tc>
          <w:tcPr>
            <w:tcW w:w="2775" w:type="dxa"/>
          </w:tcPr>
          <w:p w14:paraId="2FFC1CC4" w14:textId="77777777" w:rsidR="005E0F94" w:rsidRPr="00D512AA" w:rsidRDefault="005E0F94"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Main Purpose Code</w:t>
            </w:r>
          </w:p>
        </w:tc>
        <w:tc>
          <w:tcPr>
            <w:tcW w:w="2391" w:type="dxa"/>
          </w:tcPr>
          <w:p w14:paraId="75E8668A" w14:textId="3E858F44" w:rsidR="005E0F94" w:rsidRPr="00D512AA" w:rsidRDefault="005E0F94" w:rsidP="00950FD1">
            <w:pPr>
              <w:rPr>
                <w:rFonts w:ascii="Calibri" w:hAnsi="Calibri" w:cs="Calibri"/>
                <w:noProof w:val="0"/>
                <w:color w:val="000000"/>
                <w:sz w:val="22"/>
                <w:szCs w:val="22"/>
              </w:rPr>
            </w:pPr>
            <w:r>
              <w:rPr>
                <w:rFonts w:ascii="Calibri" w:hAnsi="Calibri" w:cs="Calibri"/>
                <w:color w:val="000000"/>
                <w:sz w:val="22"/>
                <w:szCs w:val="22"/>
              </w:rPr>
              <w:t xml:space="preserve">32130 </w:t>
            </w:r>
            <w:r>
              <w:rPr>
                <w:rFonts w:ascii="Calibri" w:hAnsi="Calibri" w:cs="Angsana New"/>
                <w:color w:val="000000"/>
                <w:sz w:val="22"/>
                <w:szCs w:val="22"/>
                <w:cs/>
                <w:lang w:bidi="th-TH"/>
              </w:rPr>
              <w:t>โรงงานไฟฟ้าขนาดเล็กมาก (</w:t>
            </w:r>
            <w:r>
              <w:rPr>
                <w:rFonts w:ascii="Calibri" w:hAnsi="Calibri" w:cs="Calibri"/>
                <w:color w:val="000000"/>
                <w:sz w:val="22"/>
                <w:szCs w:val="22"/>
              </w:rPr>
              <w:t>Very Small Power Producer</w:t>
            </w:r>
          </w:p>
        </w:tc>
        <w:tc>
          <w:tcPr>
            <w:tcW w:w="3060" w:type="dxa"/>
          </w:tcPr>
          <w:p w14:paraId="558B911D" w14:textId="77777777" w:rsidR="005E0F94" w:rsidRDefault="005E0F94" w:rsidP="00950FD1">
            <w:pPr>
              <w:rPr>
                <w:rFonts w:ascii="Calibri" w:hAnsi="Calibri" w:cs="Calibri"/>
                <w:color w:val="000000"/>
                <w:sz w:val="22"/>
                <w:szCs w:val="22"/>
              </w:rPr>
            </w:pPr>
          </w:p>
        </w:tc>
      </w:tr>
      <w:tr w:rsidR="005E0F94" w:rsidRPr="00D512AA" w14:paraId="7281D86C" w14:textId="664AEFB5" w:rsidTr="00644B8E">
        <w:tc>
          <w:tcPr>
            <w:tcW w:w="2775" w:type="dxa"/>
          </w:tcPr>
          <w:p w14:paraId="40B4D0B0" w14:textId="77777777" w:rsidR="005E0F94" w:rsidRPr="00D512AA" w:rsidRDefault="005E0F94"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Business Type</w:t>
            </w:r>
          </w:p>
        </w:tc>
        <w:tc>
          <w:tcPr>
            <w:tcW w:w="2391" w:type="dxa"/>
          </w:tcPr>
          <w:p w14:paraId="73B6C0B5" w14:textId="417EF4E3" w:rsidR="005E0F94" w:rsidRPr="00D512AA" w:rsidRDefault="005E0F94" w:rsidP="00950FD1">
            <w:pPr>
              <w:rPr>
                <w:rFonts w:ascii="Calibri" w:hAnsi="Calibri" w:cs="Calibri"/>
                <w:noProof w:val="0"/>
                <w:color w:val="000000"/>
                <w:sz w:val="22"/>
                <w:szCs w:val="22"/>
              </w:rPr>
            </w:pPr>
            <w:r>
              <w:rPr>
                <w:rFonts w:ascii="Calibri" w:hAnsi="Calibri" w:cs="Angsana New"/>
                <w:color w:val="000000"/>
                <w:sz w:val="22"/>
                <w:szCs w:val="22"/>
                <w:cs/>
                <w:lang w:bidi="th-TH"/>
              </w:rPr>
              <w:t>เพื่อใช้หมุนเวียนในธุรกิจ</w:t>
            </w:r>
          </w:p>
        </w:tc>
        <w:tc>
          <w:tcPr>
            <w:tcW w:w="3060" w:type="dxa"/>
          </w:tcPr>
          <w:p w14:paraId="63DADB5A" w14:textId="77777777" w:rsidR="005E0F94" w:rsidRDefault="005E0F94" w:rsidP="00950FD1">
            <w:pPr>
              <w:rPr>
                <w:rFonts w:ascii="Calibri" w:hAnsi="Calibri" w:cs="Angsana New"/>
                <w:color w:val="000000"/>
                <w:sz w:val="22"/>
                <w:szCs w:val="22"/>
                <w:cs/>
                <w:lang w:bidi="th-TH"/>
              </w:rPr>
            </w:pPr>
          </w:p>
        </w:tc>
      </w:tr>
      <w:tr w:rsidR="005E0F94" w:rsidRPr="00D512AA" w14:paraId="3A2B7F7E" w14:textId="5E1DFB69" w:rsidTr="00644B8E">
        <w:tc>
          <w:tcPr>
            <w:tcW w:w="2775" w:type="dxa"/>
          </w:tcPr>
          <w:p w14:paraId="0B9CC3ED" w14:textId="77777777" w:rsidR="005E0F94" w:rsidRPr="00D512AA" w:rsidRDefault="005E0F94"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Contract sign Date</w:t>
            </w:r>
          </w:p>
        </w:tc>
        <w:tc>
          <w:tcPr>
            <w:tcW w:w="2391" w:type="dxa"/>
          </w:tcPr>
          <w:p w14:paraId="181508F5" w14:textId="324CA5BC" w:rsidR="005E0F94" w:rsidRPr="00587F2D" w:rsidRDefault="005E0F94" w:rsidP="00950FD1">
            <w:pPr>
              <w:rPr>
                <w:rFonts w:ascii="Calibri" w:hAnsi="Calibri" w:cs="Calibri"/>
                <w:noProof w:val="0"/>
                <w:color w:val="000000"/>
                <w:sz w:val="22"/>
                <w:szCs w:val="22"/>
              </w:rPr>
            </w:pPr>
            <w:r>
              <w:rPr>
                <w:rFonts w:ascii="Calibri" w:hAnsi="Calibri" w:cs="Calibri"/>
                <w:color w:val="000000"/>
                <w:sz w:val="22"/>
                <w:szCs w:val="22"/>
              </w:rPr>
              <w:t>1</w:t>
            </w:r>
            <w:r>
              <w:rPr>
                <w:rFonts w:ascii="Calibri" w:hAnsi="Calibri" w:cs="Angsana New"/>
                <w:color w:val="000000"/>
                <w:sz w:val="22"/>
                <w:szCs w:val="22"/>
                <w:cs/>
                <w:lang w:bidi="th-TH"/>
              </w:rPr>
              <w:t>/</w:t>
            </w:r>
            <w:r>
              <w:rPr>
                <w:rFonts w:ascii="Calibri" w:hAnsi="Calibri" w:cs="Calibri"/>
                <w:color w:val="000000"/>
                <w:sz w:val="22"/>
                <w:szCs w:val="22"/>
              </w:rPr>
              <w:t>6</w:t>
            </w:r>
            <w:r>
              <w:rPr>
                <w:rFonts w:ascii="Calibri" w:hAnsi="Calibri" w:cs="Angsana New"/>
                <w:color w:val="000000"/>
                <w:sz w:val="22"/>
                <w:szCs w:val="22"/>
                <w:cs/>
                <w:lang w:bidi="th-TH"/>
              </w:rPr>
              <w:t>/</w:t>
            </w:r>
            <w:r>
              <w:rPr>
                <w:rFonts w:ascii="Calibri" w:hAnsi="Calibri" w:cs="Calibri"/>
                <w:color w:val="000000"/>
                <w:sz w:val="22"/>
                <w:szCs w:val="22"/>
              </w:rPr>
              <w:t>2023</w:t>
            </w:r>
          </w:p>
        </w:tc>
        <w:tc>
          <w:tcPr>
            <w:tcW w:w="3060" w:type="dxa"/>
          </w:tcPr>
          <w:p w14:paraId="3F42E4AE" w14:textId="77777777" w:rsidR="005E0F94" w:rsidRDefault="005E0F94" w:rsidP="00950FD1">
            <w:pPr>
              <w:rPr>
                <w:rFonts w:ascii="Calibri" w:hAnsi="Calibri" w:cs="Calibri"/>
                <w:color w:val="000000"/>
                <w:sz w:val="22"/>
                <w:szCs w:val="22"/>
              </w:rPr>
            </w:pPr>
          </w:p>
        </w:tc>
      </w:tr>
      <w:tr w:rsidR="005E0F94" w:rsidRPr="00D512AA" w14:paraId="4F9C396C" w14:textId="044BB285" w:rsidTr="00644B8E">
        <w:tc>
          <w:tcPr>
            <w:tcW w:w="2775" w:type="dxa"/>
          </w:tcPr>
          <w:p w14:paraId="31C6DD6A" w14:textId="77777777" w:rsidR="005E0F94" w:rsidRPr="00D512AA" w:rsidRDefault="005E0F94"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lastRenderedPageBreak/>
              <w:t>Effective Date</w:t>
            </w:r>
          </w:p>
        </w:tc>
        <w:tc>
          <w:tcPr>
            <w:tcW w:w="2391" w:type="dxa"/>
          </w:tcPr>
          <w:p w14:paraId="352900C7" w14:textId="2BA45551" w:rsidR="005E0F94" w:rsidRPr="00587F2D" w:rsidRDefault="005E0F94" w:rsidP="00950FD1">
            <w:pPr>
              <w:rPr>
                <w:rFonts w:ascii="Calibri" w:hAnsi="Calibri" w:cs="Calibri"/>
                <w:noProof w:val="0"/>
                <w:color w:val="000000"/>
                <w:sz w:val="22"/>
                <w:szCs w:val="22"/>
              </w:rPr>
            </w:pPr>
            <w:r>
              <w:rPr>
                <w:rFonts w:ascii="Calibri" w:hAnsi="Calibri" w:cs="Calibri"/>
                <w:color w:val="000000"/>
                <w:sz w:val="22"/>
                <w:szCs w:val="22"/>
              </w:rPr>
              <w:t>7</w:t>
            </w:r>
            <w:r>
              <w:rPr>
                <w:rFonts w:ascii="Calibri" w:hAnsi="Calibri" w:cs="Angsana New"/>
                <w:color w:val="000000"/>
                <w:sz w:val="22"/>
                <w:szCs w:val="22"/>
                <w:cs/>
                <w:lang w:bidi="th-TH"/>
              </w:rPr>
              <w:t>/</w:t>
            </w:r>
            <w:r>
              <w:rPr>
                <w:rFonts w:ascii="Calibri" w:hAnsi="Calibri" w:cs="Calibri"/>
                <w:color w:val="000000"/>
                <w:sz w:val="22"/>
                <w:szCs w:val="22"/>
              </w:rPr>
              <w:t>7</w:t>
            </w:r>
            <w:r>
              <w:rPr>
                <w:rFonts w:ascii="Calibri" w:hAnsi="Calibri" w:cs="Angsana New"/>
                <w:color w:val="000000"/>
                <w:sz w:val="22"/>
                <w:szCs w:val="22"/>
                <w:cs/>
                <w:lang w:bidi="th-TH"/>
              </w:rPr>
              <w:t>/</w:t>
            </w:r>
            <w:r>
              <w:rPr>
                <w:rFonts w:ascii="Calibri" w:hAnsi="Calibri" w:cs="Calibri"/>
                <w:color w:val="000000"/>
                <w:sz w:val="22"/>
                <w:szCs w:val="22"/>
              </w:rPr>
              <w:t>2023</w:t>
            </w:r>
          </w:p>
        </w:tc>
        <w:tc>
          <w:tcPr>
            <w:tcW w:w="3060" w:type="dxa"/>
          </w:tcPr>
          <w:p w14:paraId="670C3A7B" w14:textId="77777777" w:rsidR="005E0F94" w:rsidRDefault="005E0F94" w:rsidP="00950FD1">
            <w:pPr>
              <w:rPr>
                <w:rFonts w:ascii="Calibri" w:hAnsi="Calibri" w:cs="Calibri"/>
                <w:color w:val="000000"/>
                <w:sz w:val="22"/>
                <w:szCs w:val="22"/>
              </w:rPr>
            </w:pPr>
          </w:p>
        </w:tc>
      </w:tr>
      <w:tr w:rsidR="005E0F94" w:rsidRPr="00D512AA" w14:paraId="788D5DC9" w14:textId="5B2C7A4A" w:rsidTr="00644B8E">
        <w:tc>
          <w:tcPr>
            <w:tcW w:w="2775" w:type="dxa"/>
          </w:tcPr>
          <w:p w14:paraId="3753C1F9" w14:textId="77777777" w:rsidR="005E0F94" w:rsidRPr="00D512AA" w:rsidRDefault="005E0F94"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Expiry Date</w:t>
            </w:r>
          </w:p>
        </w:tc>
        <w:tc>
          <w:tcPr>
            <w:tcW w:w="2391" w:type="dxa"/>
          </w:tcPr>
          <w:p w14:paraId="23453551" w14:textId="01814361" w:rsidR="005E0F94" w:rsidRPr="00587F2D" w:rsidRDefault="005E0F94" w:rsidP="00950FD1">
            <w:pPr>
              <w:rPr>
                <w:rFonts w:ascii="Calibri" w:hAnsi="Calibri" w:cs="Calibri"/>
                <w:noProof w:val="0"/>
                <w:color w:val="000000"/>
                <w:sz w:val="22"/>
                <w:szCs w:val="22"/>
              </w:rPr>
            </w:pPr>
            <w:r>
              <w:rPr>
                <w:rFonts w:ascii="Calibri" w:hAnsi="Calibri" w:cs="Calibri"/>
                <w:color w:val="000000"/>
                <w:sz w:val="22"/>
                <w:szCs w:val="22"/>
              </w:rPr>
              <w:t>31</w:t>
            </w:r>
            <w:r>
              <w:rPr>
                <w:rFonts w:ascii="Calibri" w:hAnsi="Calibri" w:cs="Angsana New"/>
                <w:color w:val="000000"/>
                <w:sz w:val="22"/>
                <w:szCs w:val="22"/>
                <w:cs/>
                <w:lang w:bidi="th-TH"/>
              </w:rPr>
              <w:t>/</w:t>
            </w:r>
            <w:r>
              <w:rPr>
                <w:rFonts w:ascii="Calibri" w:hAnsi="Calibri" w:cs="Calibri"/>
                <w:color w:val="000000"/>
                <w:sz w:val="22"/>
                <w:szCs w:val="22"/>
              </w:rPr>
              <w:t>12</w:t>
            </w:r>
            <w:r>
              <w:rPr>
                <w:rFonts w:ascii="Calibri" w:hAnsi="Calibri" w:cs="Angsana New"/>
                <w:color w:val="000000"/>
                <w:sz w:val="22"/>
                <w:szCs w:val="22"/>
                <w:cs/>
                <w:lang w:bidi="th-TH"/>
              </w:rPr>
              <w:t>/</w:t>
            </w:r>
            <w:r>
              <w:rPr>
                <w:rFonts w:ascii="Calibri" w:hAnsi="Calibri" w:cs="Calibri"/>
                <w:color w:val="000000"/>
                <w:sz w:val="22"/>
                <w:szCs w:val="22"/>
              </w:rPr>
              <w:t>9999</w:t>
            </w:r>
          </w:p>
        </w:tc>
        <w:tc>
          <w:tcPr>
            <w:tcW w:w="3060" w:type="dxa"/>
          </w:tcPr>
          <w:p w14:paraId="545C6184" w14:textId="77777777" w:rsidR="005E0F94" w:rsidRDefault="005E0F94" w:rsidP="00950FD1">
            <w:pPr>
              <w:rPr>
                <w:rFonts w:ascii="Calibri" w:hAnsi="Calibri" w:cs="Calibri"/>
                <w:color w:val="000000"/>
                <w:sz w:val="22"/>
                <w:szCs w:val="22"/>
              </w:rPr>
            </w:pPr>
          </w:p>
        </w:tc>
      </w:tr>
      <w:tr w:rsidR="005E0F94" w:rsidRPr="00D512AA" w14:paraId="1E8C999A" w14:textId="7715EFB9" w:rsidTr="00644B8E">
        <w:tc>
          <w:tcPr>
            <w:tcW w:w="2775" w:type="dxa"/>
          </w:tcPr>
          <w:p w14:paraId="6253CF6B" w14:textId="77777777" w:rsidR="005E0F94" w:rsidRPr="00D512AA" w:rsidRDefault="005E0F94"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Authorize No</w:t>
            </w:r>
            <w:r w:rsidRPr="00D512AA">
              <w:rPr>
                <w:rFonts w:asciiTheme="minorHAnsi" w:hAnsiTheme="minorHAnsi" w:cs="Angsana New"/>
                <w:sz w:val="22"/>
                <w:szCs w:val="22"/>
                <w:cs/>
                <w:lang w:bidi="th-TH"/>
              </w:rPr>
              <w:t>.</w:t>
            </w:r>
          </w:p>
        </w:tc>
        <w:tc>
          <w:tcPr>
            <w:tcW w:w="2391" w:type="dxa"/>
          </w:tcPr>
          <w:p w14:paraId="44492F30" w14:textId="18E6C549" w:rsidR="005E0F94" w:rsidRPr="00587F2D" w:rsidRDefault="005E0F94" w:rsidP="00950FD1">
            <w:pPr>
              <w:rPr>
                <w:rFonts w:ascii="Calibri" w:hAnsi="Calibri" w:cs="Calibri"/>
                <w:noProof w:val="0"/>
                <w:color w:val="000000"/>
                <w:sz w:val="22"/>
                <w:szCs w:val="22"/>
              </w:rPr>
            </w:pPr>
            <w:r>
              <w:rPr>
                <w:rFonts w:ascii="Calibri" w:hAnsi="Calibri" w:cs="Calibri"/>
                <w:color w:val="000000"/>
                <w:sz w:val="22"/>
                <w:szCs w:val="22"/>
              </w:rPr>
              <w:t>65</w:t>
            </w:r>
            <w:r>
              <w:rPr>
                <w:rFonts w:ascii="Calibri" w:hAnsi="Calibri" w:cs="Angsana New"/>
                <w:color w:val="000000"/>
                <w:sz w:val="22"/>
                <w:szCs w:val="22"/>
                <w:cs/>
                <w:lang w:bidi="th-TH"/>
              </w:rPr>
              <w:t>/</w:t>
            </w:r>
            <w:r>
              <w:rPr>
                <w:rFonts w:ascii="Calibri" w:hAnsi="Calibri" w:cs="Calibri"/>
                <w:color w:val="000000"/>
                <w:sz w:val="22"/>
                <w:szCs w:val="22"/>
              </w:rPr>
              <w:t>2023</w:t>
            </w:r>
          </w:p>
        </w:tc>
        <w:tc>
          <w:tcPr>
            <w:tcW w:w="3060" w:type="dxa"/>
          </w:tcPr>
          <w:p w14:paraId="1F9A8631" w14:textId="77777777" w:rsidR="005E0F94" w:rsidRDefault="005E0F94" w:rsidP="00950FD1">
            <w:pPr>
              <w:rPr>
                <w:rFonts w:ascii="Calibri" w:hAnsi="Calibri" w:cs="Calibri"/>
                <w:color w:val="000000"/>
                <w:sz w:val="22"/>
                <w:szCs w:val="22"/>
              </w:rPr>
            </w:pPr>
          </w:p>
        </w:tc>
      </w:tr>
      <w:tr w:rsidR="005E0F94" w:rsidRPr="00D512AA" w14:paraId="7FB73B88" w14:textId="061AD48E" w:rsidTr="00644B8E">
        <w:tc>
          <w:tcPr>
            <w:tcW w:w="2775" w:type="dxa"/>
          </w:tcPr>
          <w:p w14:paraId="12ED5D19" w14:textId="77777777" w:rsidR="005E0F94" w:rsidRPr="00D512AA" w:rsidRDefault="005E0F94"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Authorize Level</w:t>
            </w:r>
          </w:p>
        </w:tc>
        <w:tc>
          <w:tcPr>
            <w:tcW w:w="2391" w:type="dxa"/>
            <w:vAlign w:val="center"/>
          </w:tcPr>
          <w:p w14:paraId="37194BBE" w14:textId="77777777" w:rsidR="005E0F94" w:rsidRPr="00D512AA" w:rsidRDefault="005E0F94" w:rsidP="00950FD1">
            <w:pPr>
              <w:rPr>
                <w:rFonts w:asciiTheme="minorHAnsi" w:hAnsiTheme="minorHAnsi" w:cstheme="minorHAnsi"/>
                <w:noProof w:val="0"/>
                <w:color w:val="000000"/>
                <w:sz w:val="22"/>
                <w:szCs w:val="22"/>
              </w:rPr>
            </w:pPr>
            <w:r>
              <w:rPr>
                <w:rFonts w:ascii="Calibri" w:hAnsi="Calibri" w:cs="Calibri"/>
                <w:color w:val="000000"/>
                <w:sz w:val="22"/>
                <w:szCs w:val="22"/>
              </w:rPr>
              <w:t>81 Credit Committee</w:t>
            </w:r>
          </w:p>
        </w:tc>
        <w:tc>
          <w:tcPr>
            <w:tcW w:w="3060" w:type="dxa"/>
          </w:tcPr>
          <w:p w14:paraId="4E58FB64" w14:textId="77777777" w:rsidR="005E0F94" w:rsidRDefault="005E0F94" w:rsidP="00950FD1">
            <w:pPr>
              <w:rPr>
                <w:rFonts w:ascii="Calibri" w:hAnsi="Calibri" w:cs="Calibri"/>
                <w:color w:val="000000"/>
                <w:sz w:val="22"/>
                <w:szCs w:val="22"/>
              </w:rPr>
            </w:pPr>
          </w:p>
        </w:tc>
      </w:tr>
      <w:tr w:rsidR="005E0F94" w:rsidRPr="00D512AA" w14:paraId="4C7B2AB9" w14:textId="46B100D2" w:rsidTr="00644B8E">
        <w:tc>
          <w:tcPr>
            <w:tcW w:w="2775" w:type="dxa"/>
          </w:tcPr>
          <w:p w14:paraId="3373C931" w14:textId="77777777" w:rsidR="005E0F94" w:rsidRPr="00D512AA" w:rsidRDefault="005E0F94"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Authorize Date</w:t>
            </w:r>
          </w:p>
        </w:tc>
        <w:tc>
          <w:tcPr>
            <w:tcW w:w="2391" w:type="dxa"/>
            <w:vAlign w:val="center"/>
          </w:tcPr>
          <w:p w14:paraId="7BFA2F25" w14:textId="5EE1922F" w:rsidR="005E0F94" w:rsidRPr="00D512AA" w:rsidRDefault="005E0F94" w:rsidP="00950FD1">
            <w:pPr>
              <w:rPr>
                <w:rFonts w:asciiTheme="minorHAnsi" w:hAnsiTheme="minorHAnsi" w:cstheme="minorHAnsi"/>
                <w:noProof w:val="0"/>
                <w:color w:val="000000"/>
                <w:sz w:val="22"/>
                <w:szCs w:val="22"/>
              </w:rPr>
            </w:pPr>
            <w:r>
              <w:rPr>
                <w:rFonts w:ascii="Calibri" w:hAnsi="Calibri" w:cs="Calibri"/>
                <w:color w:val="000000"/>
                <w:sz w:val="22"/>
                <w:szCs w:val="22"/>
              </w:rPr>
              <w:t>1</w:t>
            </w:r>
            <w:r>
              <w:rPr>
                <w:rFonts w:ascii="Calibri" w:hAnsi="Calibri" w:cs="Angsana New"/>
                <w:color w:val="000000"/>
                <w:sz w:val="22"/>
                <w:szCs w:val="22"/>
                <w:cs/>
                <w:lang w:bidi="th-TH"/>
              </w:rPr>
              <w:t>/</w:t>
            </w:r>
            <w:r>
              <w:rPr>
                <w:rFonts w:ascii="Calibri" w:hAnsi="Calibri" w:cs="Calibri"/>
                <w:color w:val="000000"/>
                <w:sz w:val="22"/>
                <w:szCs w:val="22"/>
              </w:rPr>
              <w:t>7</w:t>
            </w:r>
            <w:r>
              <w:rPr>
                <w:rFonts w:ascii="Calibri" w:hAnsi="Calibri" w:cs="Angsana New"/>
                <w:color w:val="000000"/>
                <w:sz w:val="22"/>
                <w:szCs w:val="22"/>
                <w:cs/>
                <w:lang w:bidi="th-TH"/>
              </w:rPr>
              <w:t>/</w:t>
            </w:r>
            <w:r>
              <w:rPr>
                <w:rFonts w:ascii="Calibri" w:hAnsi="Calibri" w:cs="Calibri"/>
                <w:color w:val="000000"/>
                <w:sz w:val="22"/>
                <w:szCs w:val="22"/>
              </w:rPr>
              <w:t>2023</w:t>
            </w:r>
          </w:p>
        </w:tc>
        <w:tc>
          <w:tcPr>
            <w:tcW w:w="3060" w:type="dxa"/>
          </w:tcPr>
          <w:p w14:paraId="0F795BCC" w14:textId="77777777" w:rsidR="005E0F94" w:rsidRDefault="005E0F94" w:rsidP="00950FD1">
            <w:pPr>
              <w:rPr>
                <w:rFonts w:ascii="Calibri" w:hAnsi="Calibri" w:cs="Calibri"/>
                <w:color w:val="000000"/>
                <w:sz w:val="22"/>
                <w:szCs w:val="22"/>
              </w:rPr>
            </w:pPr>
          </w:p>
        </w:tc>
      </w:tr>
      <w:tr w:rsidR="005E0F94" w:rsidRPr="00D512AA" w14:paraId="20023D8E" w14:textId="3DC35CFA" w:rsidTr="00644B8E">
        <w:tc>
          <w:tcPr>
            <w:tcW w:w="2775" w:type="dxa"/>
          </w:tcPr>
          <w:p w14:paraId="2C22D845" w14:textId="77777777" w:rsidR="005E0F94" w:rsidRPr="00D512AA" w:rsidRDefault="005E0F94"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Customer Type</w:t>
            </w:r>
          </w:p>
        </w:tc>
        <w:tc>
          <w:tcPr>
            <w:tcW w:w="2391" w:type="dxa"/>
          </w:tcPr>
          <w:p w14:paraId="4FCF9978" w14:textId="77777777" w:rsidR="005E0F94" w:rsidRPr="00D512AA" w:rsidRDefault="005E0F94" w:rsidP="00950FD1">
            <w:pPr>
              <w:rPr>
                <w:rFonts w:asciiTheme="minorHAnsi" w:hAnsiTheme="minorHAnsi" w:cstheme="minorHAnsi"/>
                <w:noProof w:val="0"/>
                <w:color w:val="000000"/>
                <w:sz w:val="22"/>
                <w:szCs w:val="22"/>
              </w:rPr>
            </w:pPr>
          </w:p>
        </w:tc>
        <w:tc>
          <w:tcPr>
            <w:tcW w:w="3060" w:type="dxa"/>
          </w:tcPr>
          <w:p w14:paraId="0AD2C1AF" w14:textId="77777777" w:rsidR="005E0F94" w:rsidRPr="00D512AA" w:rsidRDefault="005E0F94" w:rsidP="00950FD1">
            <w:pPr>
              <w:rPr>
                <w:rFonts w:asciiTheme="minorHAnsi" w:hAnsiTheme="minorHAnsi" w:cstheme="minorHAnsi"/>
                <w:noProof w:val="0"/>
                <w:color w:val="000000"/>
                <w:sz w:val="22"/>
                <w:szCs w:val="22"/>
              </w:rPr>
            </w:pPr>
          </w:p>
        </w:tc>
      </w:tr>
      <w:tr w:rsidR="005E0F94" w:rsidRPr="00D512AA" w14:paraId="462C6715" w14:textId="525D0867" w:rsidTr="00644B8E">
        <w:tc>
          <w:tcPr>
            <w:tcW w:w="2775" w:type="dxa"/>
          </w:tcPr>
          <w:p w14:paraId="11003E5D" w14:textId="77777777" w:rsidR="005E0F94" w:rsidRPr="00D512AA" w:rsidRDefault="005E0F94"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Country of Risk</w:t>
            </w:r>
          </w:p>
        </w:tc>
        <w:tc>
          <w:tcPr>
            <w:tcW w:w="2391" w:type="dxa"/>
          </w:tcPr>
          <w:p w14:paraId="51653E17" w14:textId="77777777" w:rsidR="005E0F94" w:rsidRPr="00D512AA" w:rsidRDefault="005E0F94" w:rsidP="00950FD1">
            <w:pPr>
              <w:rPr>
                <w:rFonts w:asciiTheme="minorHAnsi" w:hAnsiTheme="minorHAnsi" w:cstheme="minorHAnsi"/>
                <w:noProof w:val="0"/>
                <w:color w:val="000000"/>
                <w:sz w:val="22"/>
                <w:szCs w:val="22"/>
              </w:rPr>
            </w:pPr>
          </w:p>
        </w:tc>
        <w:tc>
          <w:tcPr>
            <w:tcW w:w="3060" w:type="dxa"/>
          </w:tcPr>
          <w:p w14:paraId="5618293D" w14:textId="77777777" w:rsidR="005E0F94" w:rsidRPr="00D512AA" w:rsidRDefault="005E0F94" w:rsidP="00950FD1">
            <w:pPr>
              <w:rPr>
                <w:rFonts w:asciiTheme="minorHAnsi" w:hAnsiTheme="minorHAnsi" w:cstheme="minorHAnsi"/>
                <w:noProof w:val="0"/>
                <w:color w:val="000000"/>
                <w:sz w:val="22"/>
                <w:szCs w:val="22"/>
              </w:rPr>
            </w:pPr>
          </w:p>
        </w:tc>
      </w:tr>
      <w:tr w:rsidR="005E0F94" w:rsidRPr="00D512AA" w14:paraId="4C922ABA" w14:textId="77F2F07C" w:rsidTr="00644B8E">
        <w:tc>
          <w:tcPr>
            <w:tcW w:w="2775" w:type="dxa"/>
          </w:tcPr>
          <w:p w14:paraId="307B7A47" w14:textId="77777777" w:rsidR="005E0F94" w:rsidRPr="00D512AA" w:rsidRDefault="005E0F94"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Ratio of Risk</w:t>
            </w:r>
          </w:p>
        </w:tc>
        <w:tc>
          <w:tcPr>
            <w:tcW w:w="2391" w:type="dxa"/>
          </w:tcPr>
          <w:p w14:paraId="0C0ED3FB" w14:textId="77777777" w:rsidR="005E0F94" w:rsidRPr="00D512AA" w:rsidRDefault="005E0F94" w:rsidP="00950FD1">
            <w:pPr>
              <w:rPr>
                <w:rFonts w:asciiTheme="minorHAnsi" w:hAnsiTheme="minorHAnsi" w:cstheme="minorHAnsi"/>
                <w:noProof w:val="0"/>
                <w:color w:val="000000"/>
                <w:sz w:val="22"/>
                <w:szCs w:val="22"/>
              </w:rPr>
            </w:pPr>
          </w:p>
        </w:tc>
        <w:tc>
          <w:tcPr>
            <w:tcW w:w="3060" w:type="dxa"/>
          </w:tcPr>
          <w:p w14:paraId="3E00B165" w14:textId="77777777" w:rsidR="005E0F94" w:rsidRPr="00D512AA" w:rsidRDefault="005E0F94" w:rsidP="00950FD1">
            <w:pPr>
              <w:rPr>
                <w:rFonts w:asciiTheme="minorHAnsi" w:hAnsiTheme="minorHAnsi" w:cstheme="minorHAnsi"/>
                <w:noProof w:val="0"/>
                <w:color w:val="000000"/>
                <w:sz w:val="22"/>
                <w:szCs w:val="22"/>
              </w:rPr>
            </w:pPr>
          </w:p>
        </w:tc>
      </w:tr>
      <w:tr w:rsidR="005E0F94" w:rsidRPr="00D512AA" w14:paraId="3BD67806" w14:textId="3BA23C58" w:rsidTr="00644B8E">
        <w:tc>
          <w:tcPr>
            <w:tcW w:w="2775" w:type="dxa"/>
          </w:tcPr>
          <w:p w14:paraId="1E7E0587" w14:textId="77777777" w:rsidR="005E0F94" w:rsidRPr="00D512AA" w:rsidRDefault="005E0F94"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Business size</w:t>
            </w:r>
          </w:p>
        </w:tc>
        <w:tc>
          <w:tcPr>
            <w:tcW w:w="2391" w:type="dxa"/>
          </w:tcPr>
          <w:p w14:paraId="63A6CB5B" w14:textId="7D1F3BF8" w:rsidR="005E0F94" w:rsidRPr="00587F2D" w:rsidRDefault="005E0F94" w:rsidP="00950FD1">
            <w:pPr>
              <w:rPr>
                <w:rFonts w:ascii="Calibri" w:hAnsi="Calibri" w:cs="Calibri"/>
                <w:noProof w:val="0"/>
                <w:color w:val="000000"/>
                <w:sz w:val="22"/>
                <w:szCs w:val="22"/>
              </w:rPr>
            </w:pPr>
            <w:r>
              <w:rPr>
                <w:rFonts w:ascii="Calibri" w:hAnsi="Calibri" w:cs="Calibri"/>
                <w:color w:val="000000"/>
                <w:sz w:val="22"/>
                <w:szCs w:val="22"/>
              </w:rPr>
              <w:t>L Large</w:t>
            </w:r>
          </w:p>
        </w:tc>
        <w:tc>
          <w:tcPr>
            <w:tcW w:w="3060" w:type="dxa"/>
          </w:tcPr>
          <w:p w14:paraId="59F1CED7" w14:textId="77777777" w:rsidR="005E0F94" w:rsidRDefault="005E0F94" w:rsidP="00950FD1">
            <w:pPr>
              <w:rPr>
                <w:rFonts w:ascii="Calibri" w:hAnsi="Calibri" w:cs="Calibri"/>
                <w:color w:val="000000"/>
                <w:sz w:val="22"/>
                <w:szCs w:val="22"/>
              </w:rPr>
            </w:pPr>
          </w:p>
        </w:tc>
      </w:tr>
      <w:tr w:rsidR="005E0F94" w:rsidRPr="00D512AA" w14:paraId="2238FF2B" w14:textId="2C98E3E6" w:rsidTr="00644B8E">
        <w:tc>
          <w:tcPr>
            <w:tcW w:w="2775" w:type="dxa"/>
          </w:tcPr>
          <w:p w14:paraId="59D0F054" w14:textId="77777777" w:rsidR="005E0F94" w:rsidRPr="00683D51" w:rsidRDefault="005E0F94" w:rsidP="00950FD1">
            <w:pPr>
              <w:rPr>
                <w:rFonts w:ascii="Calibri" w:hAnsi="Calibri" w:cs="Calibri"/>
                <w:noProof w:val="0"/>
                <w:color w:val="000000"/>
                <w:sz w:val="22"/>
                <w:szCs w:val="22"/>
              </w:rPr>
            </w:pPr>
            <w:r>
              <w:rPr>
                <w:rFonts w:ascii="Calibri" w:hAnsi="Calibri" w:cs="Calibri"/>
                <w:color w:val="000000"/>
                <w:sz w:val="22"/>
                <w:szCs w:val="22"/>
              </w:rPr>
              <w:t>Condition Modify</w:t>
            </w:r>
          </w:p>
        </w:tc>
        <w:tc>
          <w:tcPr>
            <w:tcW w:w="2391" w:type="dxa"/>
          </w:tcPr>
          <w:p w14:paraId="3FA0BA81" w14:textId="0C00D492" w:rsidR="005E0F94" w:rsidRPr="00587F2D" w:rsidRDefault="005E0F94" w:rsidP="00950FD1">
            <w:pPr>
              <w:rPr>
                <w:rFonts w:ascii="Calibri" w:hAnsi="Calibri" w:cs="Calibri"/>
                <w:noProof w:val="0"/>
                <w:color w:val="000000"/>
                <w:sz w:val="22"/>
                <w:szCs w:val="22"/>
              </w:rPr>
            </w:pPr>
          </w:p>
        </w:tc>
        <w:tc>
          <w:tcPr>
            <w:tcW w:w="3060" w:type="dxa"/>
          </w:tcPr>
          <w:p w14:paraId="006BC793" w14:textId="77777777" w:rsidR="005E0F94" w:rsidRPr="00587F2D" w:rsidRDefault="005E0F94" w:rsidP="00950FD1">
            <w:pPr>
              <w:rPr>
                <w:rFonts w:ascii="Calibri" w:hAnsi="Calibri" w:cs="Calibri"/>
                <w:noProof w:val="0"/>
                <w:color w:val="000000"/>
                <w:sz w:val="22"/>
                <w:szCs w:val="22"/>
              </w:rPr>
            </w:pPr>
          </w:p>
        </w:tc>
      </w:tr>
      <w:tr w:rsidR="005E0F94" w:rsidRPr="00D512AA" w14:paraId="28649FAD" w14:textId="41D3FDC9" w:rsidTr="00644B8E">
        <w:tc>
          <w:tcPr>
            <w:tcW w:w="2775" w:type="dxa"/>
          </w:tcPr>
          <w:p w14:paraId="387B07E8" w14:textId="77777777" w:rsidR="005E0F94" w:rsidRPr="00D512AA" w:rsidRDefault="005E0F94"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Marketing Division</w:t>
            </w:r>
          </w:p>
        </w:tc>
        <w:tc>
          <w:tcPr>
            <w:tcW w:w="2391" w:type="dxa"/>
          </w:tcPr>
          <w:p w14:paraId="62EB16FC" w14:textId="77777777" w:rsidR="005E0F94" w:rsidRPr="00E316D4" w:rsidRDefault="005E0F94" w:rsidP="00950FD1">
            <w:pPr>
              <w:rPr>
                <w:rFonts w:ascii="Calibri" w:hAnsi="Calibri" w:cs="Calibri"/>
                <w:noProof w:val="0"/>
                <w:color w:val="000000"/>
                <w:sz w:val="22"/>
                <w:szCs w:val="22"/>
              </w:rPr>
            </w:pPr>
            <w:r>
              <w:rPr>
                <w:rFonts w:ascii="Calibri" w:hAnsi="Calibri" w:cs="Angsana New"/>
                <w:color w:val="000000"/>
                <w:sz w:val="22"/>
                <w:szCs w:val="22"/>
                <w:cs/>
                <w:lang w:bidi="th-TH"/>
              </w:rPr>
              <w:t xml:space="preserve">ส่วนอุตสาหกรรม </w:t>
            </w:r>
            <w:r>
              <w:rPr>
                <w:rFonts w:ascii="Calibri" w:hAnsi="Calibri" w:cs="Calibri"/>
                <w:color w:val="000000"/>
                <w:sz w:val="22"/>
                <w:szCs w:val="22"/>
              </w:rPr>
              <w:t>5</w:t>
            </w:r>
            <w:r>
              <w:rPr>
                <w:rFonts w:ascii="Calibri" w:hAnsi="Calibri" w:cs="Angsana New"/>
                <w:color w:val="000000"/>
                <w:sz w:val="22"/>
                <w:szCs w:val="22"/>
                <w:cs/>
                <w:lang w:bidi="th-TH"/>
              </w:rPr>
              <w:t>.</w:t>
            </w:r>
            <w:r>
              <w:rPr>
                <w:rFonts w:ascii="Calibri" w:hAnsi="Calibri" w:cs="Calibri"/>
                <w:color w:val="000000"/>
                <w:sz w:val="22"/>
                <w:szCs w:val="22"/>
              </w:rPr>
              <w:t>2</w:t>
            </w:r>
          </w:p>
        </w:tc>
        <w:tc>
          <w:tcPr>
            <w:tcW w:w="3060" w:type="dxa"/>
          </w:tcPr>
          <w:p w14:paraId="7CBBE860" w14:textId="77777777" w:rsidR="005E0F94" w:rsidRDefault="005E0F94" w:rsidP="00950FD1">
            <w:pPr>
              <w:rPr>
                <w:rFonts w:ascii="Calibri" w:hAnsi="Calibri" w:cs="Angsana New"/>
                <w:color w:val="000000"/>
                <w:sz w:val="22"/>
                <w:szCs w:val="22"/>
                <w:cs/>
                <w:lang w:bidi="th-TH"/>
              </w:rPr>
            </w:pPr>
          </w:p>
        </w:tc>
      </w:tr>
      <w:tr w:rsidR="005E0F94" w:rsidRPr="00D512AA" w14:paraId="20FCE719" w14:textId="4FCEA6CE" w:rsidTr="00644B8E">
        <w:tc>
          <w:tcPr>
            <w:tcW w:w="2775" w:type="dxa"/>
          </w:tcPr>
          <w:p w14:paraId="374E7036" w14:textId="77777777" w:rsidR="005E0F94" w:rsidRPr="00D512AA" w:rsidRDefault="005E0F94"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Operation Branch</w:t>
            </w:r>
          </w:p>
        </w:tc>
        <w:tc>
          <w:tcPr>
            <w:tcW w:w="2391" w:type="dxa"/>
          </w:tcPr>
          <w:p w14:paraId="5733A294" w14:textId="77777777" w:rsidR="005E0F94" w:rsidRPr="00E316D4" w:rsidRDefault="005E0F94" w:rsidP="00950FD1">
            <w:pPr>
              <w:rPr>
                <w:rFonts w:ascii="Calibri" w:hAnsi="Calibri" w:cs="Calibri"/>
                <w:noProof w:val="0"/>
                <w:color w:val="000000"/>
                <w:sz w:val="22"/>
                <w:szCs w:val="22"/>
              </w:rPr>
            </w:pPr>
            <w:r>
              <w:rPr>
                <w:rFonts w:ascii="Calibri" w:hAnsi="Calibri" w:cs="Calibri"/>
                <w:color w:val="000000"/>
                <w:sz w:val="22"/>
                <w:szCs w:val="22"/>
              </w:rPr>
              <w:t>Rama 2 Branch</w:t>
            </w:r>
          </w:p>
        </w:tc>
        <w:tc>
          <w:tcPr>
            <w:tcW w:w="3060" w:type="dxa"/>
          </w:tcPr>
          <w:p w14:paraId="45E21775" w14:textId="77777777" w:rsidR="005E0F94" w:rsidRDefault="005E0F94" w:rsidP="00950FD1">
            <w:pPr>
              <w:rPr>
                <w:rFonts w:ascii="Calibri" w:hAnsi="Calibri" w:cs="Calibri"/>
                <w:color w:val="000000"/>
                <w:sz w:val="22"/>
                <w:szCs w:val="22"/>
              </w:rPr>
            </w:pPr>
          </w:p>
        </w:tc>
      </w:tr>
      <w:tr w:rsidR="005E0F94" w:rsidRPr="00D512AA" w14:paraId="770D1EFC" w14:textId="0DAACF8E" w:rsidTr="00644B8E">
        <w:tc>
          <w:tcPr>
            <w:tcW w:w="2775" w:type="dxa"/>
          </w:tcPr>
          <w:p w14:paraId="213A7DEE" w14:textId="77777777" w:rsidR="005E0F94" w:rsidRPr="00D512AA" w:rsidRDefault="005E0F94" w:rsidP="00950FD1">
            <w:pPr>
              <w:rPr>
                <w:rFonts w:asciiTheme="minorHAnsi" w:hAnsiTheme="minorHAnsi" w:cstheme="minorHAnsi"/>
                <w:noProof w:val="0"/>
                <w:color w:val="000000"/>
                <w:sz w:val="22"/>
                <w:szCs w:val="22"/>
              </w:rPr>
            </w:pPr>
            <w:r w:rsidRPr="00D512AA">
              <w:rPr>
                <w:rFonts w:asciiTheme="minorHAnsi" w:hAnsiTheme="minorHAnsi" w:cstheme="minorHAnsi"/>
                <w:sz w:val="22"/>
                <w:szCs w:val="22"/>
              </w:rPr>
              <w:t>Credit Limit Remark</w:t>
            </w:r>
          </w:p>
        </w:tc>
        <w:tc>
          <w:tcPr>
            <w:tcW w:w="2391" w:type="dxa"/>
          </w:tcPr>
          <w:p w14:paraId="5BFDD0C0" w14:textId="463F1541" w:rsidR="005E0F94" w:rsidRPr="00E316D4" w:rsidRDefault="005E0F94" w:rsidP="00950FD1">
            <w:pPr>
              <w:rPr>
                <w:rFonts w:ascii="Calibri" w:hAnsi="Calibri" w:cs="Calibri"/>
                <w:noProof w:val="0"/>
                <w:color w:val="000000"/>
                <w:sz w:val="22"/>
                <w:szCs w:val="22"/>
              </w:rPr>
            </w:pPr>
            <w:r>
              <w:rPr>
                <w:rFonts w:ascii="Calibri" w:hAnsi="Calibri" w:cs="Angsana New"/>
                <w:color w:val="000000"/>
                <w:sz w:val="22"/>
                <w:szCs w:val="22"/>
                <w:cs/>
                <w:lang w:bidi="th-TH"/>
              </w:rPr>
              <w:t>ติดต่อคุณไพรัตน์ โทร.</w:t>
            </w:r>
            <w:r>
              <w:rPr>
                <w:rFonts w:ascii="Calibri" w:hAnsi="Calibri" w:cs="Calibri"/>
                <w:color w:val="000000"/>
                <w:sz w:val="22"/>
                <w:szCs w:val="22"/>
              </w:rPr>
              <w:t>0</w:t>
            </w:r>
            <w:r>
              <w:rPr>
                <w:rFonts w:ascii="Calibri" w:hAnsi="Calibri" w:cs="Angsana New"/>
                <w:color w:val="000000"/>
                <w:sz w:val="22"/>
                <w:szCs w:val="22"/>
                <w:cs/>
                <w:lang w:bidi="th-TH"/>
              </w:rPr>
              <w:t>-</w:t>
            </w:r>
            <w:r>
              <w:rPr>
                <w:rFonts w:ascii="Calibri" w:hAnsi="Calibri" w:cs="Calibri"/>
                <w:color w:val="000000"/>
                <w:sz w:val="22"/>
                <w:szCs w:val="22"/>
              </w:rPr>
              <w:t>2174</w:t>
            </w:r>
            <w:r>
              <w:rPr>
                <w:rFonts w:ascii="Calibri" w:hAnsi="Calibri" w:cs="Angsana New"/>
                <w:color w:val="000000"/>
                <w:sz w:val="22"/>
                <w:szCs w:val="22"/>
                <w:cs/>
                <w:lang w:bidi="th-TH"/>
              </w:rPr>
              <w:t>-</w:t>
            </w:r>
            <w:r>
              <w:rPr>
                <w:rFonts w:ascii="Calibri" w:hAnsi="Calibri" w:cs="Calibri"/>
                <w:color w:val="000000"/>
                <w:sz w:val="22"/>
                <w:szCs w:val="22"/>
              </w:rPr>
              <w:t>6000</w:t>
            </w:r>
          </w:p>
        </w:tc>
        <w:tc>
          <w:tcPr>
            <w:tcW w:w="3060" w:type="dxa"/>
          </w:tcPr>
          <w:p w14:paraId="6CE92B36" w14:textId="77777777" w:rsidR="005E0F94" w:rsidRDefault="005E0F94" w:rsidP="00950FD1">
            <w:pPr>
              <w:rPr>
                <w:rFonts w:ascii="Calibri" w:hAnsi="Calibri" w:cs="Angsana New"/>
                <w:color w:val="000000"/>
                <w:sz w:val="22"/>
                <w:szCs w:val="22"/>
                <w:cs/>
                <w:lang w:bidi="th-TH"/>
              </w:rPr>
            </w:pPr>
          </w:p>
        </w:tc>
      </w:tr>
    </w:tbl>
    <w:p w14:paraId="4D6AA8D9" w14:textId="34DCABAE" w:rsidR="009B2BBA" w:rsidRDefault="009B2BBA" w:rsidP="009B2BBA">
      <w:pPr>
        <w:rPr>
          <w:ins w:id="836" w:author="Uraluk Pansuwan" w:date="2023-07-31T15:19:00Z"/>
        </w:rPr>
      </w:pPr>
    </w:p>
    <w:p w14:paraId="6F7A4D3C" w14:textId="77777777" w:rsidR="00644B8E" w:rsidRDefault="00644B8E" w:rsidP="00644B8E">
      <w:pPr>
        <w:ind w:firstLine="720"/>
        <w:rPr>
          <w:ins w:id="837" w:author="Uraluk Pansuwan" w:date="2023-07-31T15:19:00Z"/>
          <w:lang w:val="en-US" w:bidi="th-TH"/>
        </w:rPr>
      </w:pPr>
      <w:ins w:id="838" w:author="Uraluk Pansuwan" w:date="2023-07-31T15:19:00Z">
        <w:r>
          <w:t>Note : In case Group Limit show</w:t>
        </w:r>
        <w:r>
          <w:rPr>
            <w:rFonts w:hint="cs"/>
            <w:cs/>
            <w:lang w:bidi="th-TH"/>
          </w:rPr>
          <w:t xml:space="preserve"> </w:t>
        </w:r>
        <w:r>
          <w:rPr>
            <w:lang w:val="en-US" w:bidi="th-TH"/>
          </w:rPr>
          <w:t>more details as follows :</w:t>
        </w:r>
      </w:ins>
    </w:p>
    <w:p w14:paraId="41F1E6AA" w14:textId="77777777" w:rsidR="00644B8E" w:rsidRDefault="00644B8E" w:rsidP="00644B8E">
      <w:pPr>
        <w:rPr>
          <w:ins w:id="839" w:author="Uraluk Pansuwan" w:date="2023-07-31T15:19:00Z"/>
        </w:rPr>
      </w:pPr>
      <w:ins w:id="840" w:author="Uraluk Pansuwan" w:date="2023-07-31T15:19:00Z">
        <w:r>
          <w:rPr>
            <w:lang w:val="en-US" w:bidi="th-TH"/>
          </w:rPr>
          <w:t xml:space="preserve">                   </w:t>
        </w:r>
        <w:r>
          <w:t xml:space="preserve">Group ID, Group Name, Customer ID (Main/Co-Borrower), Customer Thai Name </w:t>
        </w:r>
      </w:ins>
    </w:p>
    <w:p w14:paraId="782AE8F0" w14:textId="77777777" w:rsidR="00644B8E" w:rsidRDefault="00644B8E" w:rsidP="00644B8E">
      <w:pPr>
        <w:rPr>
          <w:ins w:id="841" w:author="Uraluk Pansuwan" w:date="2023-07-31T15:19:00Z"/>
        </w:rPr>
      </w:pPr>
      <w:ins w:id="842" w:author="Uraluk Pansuwan" w:date="2023-07-31T15:19:00Z">
        <w:r>
          <w:t xml:space="preserve">                   (Main/Co-Borrower), Customer English Name (Main/Co-Borrower)</w:t>
        </w:r>
      </w:ins>
    </w:p>
    <w:p w14:paraId="10B31100" w14:textId="77777777" w:rsidR="00644B8E" w:rsidRDefault="00644B8E" w:rsidP="009B2BBA"/>
    <w:p w14:paraId="3841600A" w14:textId="77777777" w:rsidR="009B2BBA" w:rsidRPr="00061B9D" w:rsidRDefault="009B2BBA" w:rsidP="00CA12D1">
      <w:pPr>
        <w:pStyle w:val="Heading3"/>
      </w:pPr>
      <w:bookmarkStart w:id="843" w:name="_Toc141988815"/>
      <w:r w:rsidRPr="00061B9D">
        <w:t>Additional Impacts</w:t>
      </w:r>
      <w:bookmarkEnd w:id="843"/>
    </w:p>
    <w:p w14:paraId="3F0E2BD6" w14:textId="77777777" w:rsidR="009B2BBA" w:rsidRPr="00061B9D" w:rsidRDefault="009B2BBA" w:rsidP="00CA12D1">
      <w:pPr>
        <w:pStyle w:val="Heading4"/>
      </w:pPr>
      <w:r>
        <w:t xml:space="preserve">System Interface requirement </w:t>
      </w:r>
      <w:r>
        <w:rPr>
          <w:szCs w:val="24"/>
          <w:cs/>
          <w:lang w:bidi="th-TH"/>
        </w:rPr>
        <w:t>/</w:t>
      </w:r>
      <w:r>
        <w:t>Integration</w:t>
      </w:r>
    </w:p>
    <w:p w14:paraId="1DB4802B" w14:textId="77777777" w:rsidR="009B2BBA" w:rsidRPr="00AC528C" w:rsidRDefault="009B2BBA" w:rsidP="009B2BBA">
      <w:pPr>
        <w:ind w:left="1440"/>
      </w:pPr>
      <w:r>
        <w:t>Not Applicable</w:t>
      </w:r>
    </w:p>
    <w:p w14:paraId="30A5B9C7" w14:textId="77777777" w:rsidR="009B2BBA" w:rsidRDefault="009B2BBA" w:rsidP="00CA12D1">
      <w:pPr>
        <w:pStyle w:val="Heading4"/>
      </w:pPr>
      <w:r>
        <w:t>Mig</w:t>
      </w:r>
      <w:r w:rsidRPr="0073013C">
        <w:t xml:space="preserve">ration </w:t>
      </w:r>
    </w:p>
    <w:p w14:paraId="60D4DE0F" w14:textId="77777777" w:rsidR="009B2BBA" w:rsidRPr="00EB785B" w:rsidRDefault="009B2BBA" w:rsidP="009B2BBA">
      <w:pPr>
        <w:ind w:left="1440"/>
      </w:pPr>
      <w:r>
        <w:t>Not Applicable</w:t>
      </w:r>
    </w:p>
    <w:p w14:paraId="6157CC53" w14:textId="77777777" w:rsidR="009B2BBA" w:rsidRPr="006F0091" w:rsidRDefault="009B2BBA" w:rsidP="00CA12D1">
      <w:pPr>
        <w:pStyle w:val="Heading4"/>
      </w:pPr>
      <w:r>
        <w:t>Fit</w:t>
      </w:r>
      <w:r>
        <w:rPr>
          <w:szCs w:val="24"/>
          <w:cs/>
          <w:lang w:bidi="th-TH"/>
        </w:rPr>
        <w:t>/</w:t>
      </w:r>
      <w:r>
        <w:t>Gap Analysis Report</w:t>
      </w:r>
    </w:p>
    <w:p w14:paraId="6776BD46" w14:textId="24DC6990" w:rsidR="008A0B9A" w:rsidRPr="007E3C2B" w:rsidRDefault="00DC70D5" w:rsidP="00CA12D1">
      <w:pPr>
        <w:pStyle w:val="Heading2"/>
      </w:pPr>
      <w:bookmarkStart w:id="844" w:name="_Toc141988816"/>
      <w:ins w:id="845" w:author="Emy Bartolome" w:date="2023-07-27T19:43:00Z">
        <w:r>
          <w:t xml:space="preserve">Credit Advice Report - </w:t>
        </w:r>
      </w:ins>
      <w:r w:rsidR="008A0B9A">
        <w:t>Unhold Limit</w:t>
      </w:r>
      <w:ins w:id="846" w:author="Uraluk Pansuwan" w:date="2023-07-31T15:22:00Z">
        <w:r w:rsidR="00644B8E">
          <w:t xml:space="preserve"> (Loan and O/D)</w:t>
        </w:r>
      </w:ins>
      <w:bookmarkEnd w:id="844"/>
    </w:p>
    <w:p w14:paraId="51480942" w14:textId="60D2127D" w:rsidR="008A0B9A" w:rsidDel="00644B8E" w:rsidRDefault="008A0B9A" w:rsidP="008A0B9A">
      <w:pPr>
        <w:ind w:left="1080"/>
        <w:rPr>
          <w:del w:id="847" w:author="Uraluk Pansuwan" w:date="2023-07-31T15:22:00Z"/>
        </w:rPr>
      </w:pPr>
      <w:del w:id="848" w:author="Uraluk Pansuwan" w:date="2023-07-31T15:22:00Z">
        <w:r w:rsidRPr="00687534" w:rsidDel="00644B8E">
          <w:delText xml:space="preserve">The purpose of this document is to </w:delText>
        </w:r>
        <w:r w:rsidDel="00644B8E">
          <w:delText>provide</w:delText>
        </w:r>
        <w:r w:rsidRPr="00687534" w:rsidDel="00644B8E">
          <w:delText xml:space="preserve"> the </w:delText>
        </w:r>
        <w:r w:rsidDel="00644B8E">
          <w:delText xml:space="preserve">solution through </w:delText>
        </w:r>
        <w:r w:rsidRPr="00687534" w:rsidDel="00644B8E">
          <w:delText>functional specification resulting from the TOR and Gaps identified during the Product Workshop activity held April 26 to May 16, 2023 at EXIM Bank of Thailand</w:delText>
        </w:r>
        <w:r w:rsidRPr="00687534" w:rsidDel="00644B8E">
          <w:rPr>
            <w:cs/>
            <w:lang w:bidi="th-TH"/>
          </w:rPr>
          <w:delText>.</w:delText>
        </w:r>
      </w:del>
    </w:p>
    <w:p w14:paraId="41FA9FDA" w14:textId="0D0691A6" w:rsidR="00CA12D1" w:rsidRDefault="00CA12D1" w:rsidP="00CA12D1">
      <w:pPr>
        <w:pStyle w:val="Heading3"/>
      </w:pPr>
      <w:bookmarkStart w:id="849" w:name="_Toc141988817"/>
      <w:r>
        <w:t>Purpose</w:t>
      </w:r>
      <w:bookmarkEnd w:id="849"/>
    </w:p>
    <w:p w14:paraId="4E1A275A" w14:textId="31979D52" w:rsidR="00647511" w:rsidRDefault="00647511" w:rsidP="00647511">
      <w:pPr>
        <w:ind w:left="1080"/>
      </w:pPr>
      <w:r>
        <w:t>The Unhold Limit</w:t>
      </w:r>
      <w:ins w:id="850" w:author="Uraluk Pansuwan" w:date="2023-07-31T15:22:00Z">
        <w:r w:rsidR="00644B8E">
          <w:t xml:space="preserve"> (Loan and O/D) </w:t>
        </w:r>
      </w:ins>
      <w:r>
        <w:t xml:space="preserve"> that belong to credit advice report is generated for these purposes:</w:t>
      </w:r>
    </w:p>
    <w:p w14:paraId="5C649564" w14:textId="77777777" w:rsidR="00647511" w:rsidRDefault="00647511" w:rsidP="00647511">
      <w:pPr>
        <w:pStyle w:val="ListParagraph"/>
        <w:numPr>
          <w:ilvl w:val="0"/>
          <w:numId w:val="29"/>
        </w:numPr>
      </w:pPr>
      <w:r>
        <w:t>Send/notify the limit conditions details to operation team for amendment / drawdown.</w:t>
      </w:r>
    </w:p>
    <w:p w14:paraId="19C3F42C" w14:textId="77777777" w:rsidR="00647511" w:rsidRDefault="00647511" w:rsidP="00647511">
      <w:pPr>
        <w:pStyle w:val="ListParagraph"/>
        <w:numPr>
          <w:ilvl w:val="0"/>
          <w:numId w:val="29"/>
        </w:numPr>
      </w:pPr>
      <w:r>
        <w:lastRenderedPageBreak/>
        <w:t>Others department can use this report for their purpose for example: legal department can use this report as references for the completeness of create limit</w:t>
      </w:r>
    </w:p>
    <w:p w14:paraId="0D7B0378" w14:textId="77777777" w:rsidR="00647511" w:rsidRPr="00647511" w:rsidRDefault="00647511" w:rsidP="00647511">
      <w:pPr>
        <w:pStyle w:val="ListParagraph"/>
        <w:numPr>
          <w:ilvl w:val="0"/>
          <w:numId w:val="29"/>
        </w:numPr>
      </w:pPr>
      <w:r>
        <w:t>To be the reference document for histortical transaction that related limit</w:t>
      </w:r>
    </w:p>
    <w:p w14:paraId="500E4281" w14:textId="77777777" w:rsidR="00647511" w:rsidRPr="00647511" w:rsidRDefault="00647511" w:rsidP="00647511"/>
    <w:p w14:paraId="53981938" w14:textId="1BE93A10" w:rsidR="008A0B9A" w:rsidRDefault="008A0B9A" w:rsidP="00CA12D1">
      <w:pPr>
        <w:pStyle w:val="Heading3"/>
      </w:pPr>
      <w:bookmarkStart w:id="851" w:name="_Toc141988818"/>
      <w:r w:rsidRPr="00061B9D">
        <w:t>Background</w:t>
      </w:r>
      <w:bookmarkEnd w:id="851"/>
    </w:p>
    <w:p w14:paraId="10C6DEB1" w14:textId="77777777" w:rsidR="00647511" w:rsidRDefault="00647511" w:rsidP="00647511">
      <w:pPr>
        <w:pStyle w:val="Heading4"/>
      </w:pPr>
      <w:r>
        <w:t>EXIM Current Business Pracitce (as is)</w:t>
      </w:r>
    </w:p>
    <w:p w14:paraId="3859E16D" w14:textId="77777777" w:rsidR="00647511" w:rsidRDefault="00647511" w:rsidP="00647511">
      <w:pPr>
        <w:pStyle w:val="ListParagraph"/>
        <w:numPr>
          <w:ilvl w:val="0"/>
          <w:numId w:val="30"/>
        </w:numPr>
      </w:pPr>
      <w:r>
        <w:t>As is report produced in AS/400</w:t>
      </w:r>
    </w:p>
    <w:p w14:paraId="6B29E41E" w14:textId="77777777" w:rsidR="00647511" w:rsidRPr="009C3061" w:rsidRDefault="00647511" w:rsidP="00647511">
      <w:pPr>
        <w:pStyle w:val="ListParagraph"/>
        <w:numPr>
          <w:ilvl w:val="0"/>
          <w:numId w:val="30"/>
        </w:numPr>
      </w:pPr>
      <w:r>
        <w:t>Sample report in Support Sample Transaction and Case from Customer section</w:t>
      </w:r>
    </w:p>
    <w:p w14:paraId="5D6542F7" w14:textId="77777777" w:rsidR="00647511" w:rsidRPr="00647511" w:rsidRDefault="00647511" w:rsidP="00647511"/>
    <w:p w14:paraId="11310811" w14:textId="0066B4B5" w:rsidR="00E82B78" w:rsidRDefault="008A0B9A" w:rsidP="00CA12D1">
      <w:pPr>
        <w:pStyle w:val="Heading3"/>
      </w:pPr>
      <w:bookmarkStart w:id="852" w:name="_Toc141988819"/>
      <w:r w:rsidRPr="00061B9D">
        <w:t>Supported Sample Transaction and Case from Custome</w:t>
      </w:r>
      <w:r>
        <w:t>r</w:t>
      </w:r>
      <w:bookmarkEnd w:id="852"/>
    </w:p>
    <w:p w14:paraId="7F2F39EC" w14:textId="51CE1F73" w:rsidR="005E0F94" w:rsidRDefault="005E0F94" w:rsidP="005E0F94"/>
    <w:p w14:paraId="6B996BA5" w14:textId="3DB656EC" w:rsidR="005E0F94" w:rsidRDefault="001C323D" w:rsidP="005E0F94">
      <w:pPr>
        <w:ind w:left="1440"/>
      </w:pPr>
      <w:r>
        <w:rPr>
          <w:lang w:val="en-US" w:bidi="th-TH"/>
        </w:rPr>
        <mc:AlternateContent>
          <mc:Choice Requires="wps">
            <w:drawing>
              <wp:anchor distT="0" distB="0" distL="114300" distR="114300" simplePos="0" relativeHeight="251735040" behindDoc="0" locked="0" layoutInCell="1" allowOverlap="1" wp14:anchorId="17317175" wp14:editId="449166C6">
                <wp:simplePos x="0" y="0"/>
                <wp:positionH relativeFrom="margin">
                  <wp:posOffset>3717890</wp:posOffset>
                </wp:positionH>
                <wp:positionV relativeFrom="paragraph">
                  <wp:posOffset>660463</wp:posOffset>
                </wp:positionV>
                <wp:extent cx="1103243" cy="278296"/>
                <wp:effectExtent l="476250" t="38100" r="78105" b="140970"/>
                <wp:wrapNone/>
                <wp:docPr id="1429967387" name="Callout: Line 9"/>
                <wp:cNvGraphicFramePr/>
                <a:graphic xmlns:a="http://schemas.openxmlformats.org/drawingml/2006/main">
                  <a:graphicData uri="http://schemas.microsoft.com/office/word/2010/wordprocessingShape">
                    <wps:wsp>
                      <wps:cNvSpPr/>
                      <wps:spPr>
                        <a:xfrm>
                          <a:off x="0" y="0"/>
                          <a:ext cx="1103243" cy="278296"/>
                        </a:xfrm>
                        <a:prstGeom prst="borderCallout1">
                          <a:avLst/>
                        </a:prstGeom>
                      </wps:spPr>
                      <wps:style>
                        <a:lnRef idx="1">
                          <a:schemeClr val="dk1"/>
                        </a:lnRef>
                        <a:fillRef idx="2">
                          <a:schemeClr val="dk1"/>
                        </a:fillRef>
                        <a:effectRef idx="1">
                          <a:schemeClr val="dk1"/>
                        </a:effectRef>
                        <a:fontRef idx="minor">
                          <a:schemeClr val="dk1"/>
                        </a:fontRef>
                      </wps:style>
                      <wps:txbx>
                        <w:txbxContent>
                          <w:p w14:paraId="2016D1DC" w14:textId="77777777" w:rsidR="001C323D" w:rsidRPr="00BF5291" w:rsidRDefault="001C323D" w:rsidP="001C323D">
                            <w:pPr>
                              <w:jc w:val="center"/>
                              <w:rPr>
                                <w:rFonts w:asciiTheme="minorHAnsi" w:hAnsiTheme="minorHAnsi" w:cstheme="minorHAnsi"/>
                                <w:sz w:val="16"/>
                                <w:szCs w:val="16"/>
                                <w:lang w:val="en-US"/>
                              </w:rPr>
                            </w:pPr>
                            <w:r>
                              <w:rPr>
                                <w:rFonts w:asciiTheme="minorHAnsi" w:hAnsiTheme="minorHAnsi" w:cstheme="minorHAnsi"/>
                                <w:sz w:val="16"/>
                                <w:szCs w:val="16"/>
                                <w:lang w:val="en-US"/>
                              </w:rPr>
                              <w:t>Facility Verify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317175" id="Callout: Line 9" o:spid="_x0000_s1033" type="#_x0000_t47" style="position:absolute;left:0;text-align:left;margin-left:292.75pt;margin-top:52pt;width:86.85pt;height:21.9pt;z-index:2517350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" fillcolor="gray [1616]" strokecolor="black [3040]">
                <v:fill color2="#d9d9d9 [496]" rotate="t" angle="180" colors="0 #bcbcbc;22938f #d0d0d0;1 #ededed" focus="100%" type="gradient"/>
                <v:shadow on="t" color="black" opacity="24903f" origin=",.5" offset="0,.55556mm"/>
                <v:textbox>
                  <w:txbxContent>
                    <w:p w14:paraId="2016D1DC" w14:textId="77777777" w:rsidR="001C323D" w:rsidRPr="00BF5291" w:rsidRDefault="001C323D" w:rsidP="001C323D">
                      <w:pPr>
                        <w:jc w:val="center"/>
                        <w:rPr>
                          <w:rFonts w:asciiTheme="minorHAnsi" w:hAnsiTheme="minorHAnsi" w:cstheme="minorHAnsi"/>
                          <w:sz w:val="16"/>
                          <w:szCs w:val="16"/>
                          <w:lang w:val="en-US"/>
                        </w:rPr>
                      </w:pPr>
                      <w:r>
                        <w:rPr>
                          <w:rFonts w:asciiTheme="minorHAnsi" w:hAnsiTheme="minorHAnsi" w:cstheme="minorHAnsi"/>
                          <w:sz w:val="16"/>
                          <w:szCs w:val="16"/>
                          <w:lang w:val="en-US"/>
                        </w:rPr>
                        <w:t>Facility Verify</w:t>
                      </w:r>
                    </w:p>
                  </w:txbxContent>
                </v:textbox>
                <o:callout v:ext="edit" minusy="t"/>
                <w10:wrap anchorx="margin"/>
              </v:shape>
            </w:pict>
          </mc:Fallback>
        </mc:AlternateContent>
      </w:r>
      <w:r w:rsidR="005E0F94">
        <w:drawing>
          <wp:inline distT="0" distB="0" distL="0" distR="0" wp14:anchorId="59CBC6ED" wp14:editId="0DE95D3D">
            <wp:extent cx="3078480" cy="3907790"/>
            <wp:effectExtent l="0" t="0" r="7620" b="0"/>
            <wp:docPr id="17136772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78480" cy="3907790"/>
                    </a:xfrm>
                    <a:prstGeom prst="rect">
                      <a:avLst/>
                    </a:prstGeom>
                    <a:noFill/>
                  </pic:spPr>
                </pic:pic>
              </a:graphicData>
            </a:graphic>
          </wp:inline>
        </w:drawing>
      </w:r>
    </w:p>
    <w:p w14:paraId="7B547015" w14:textId="715CDB39" w:rsidR="005E0F94" w:rsidRDefault="005E0F94" w:rsidP="005E0F94">
      <w:pPr>
        <w:ind w:left="1440"/>
      </w:pPr>
    </w:p>
    <w:p w14:paraId="488486AE" w14:textId="1B0FFB27" w:rsidR="00B16015" w:rsidRPr="001220F4" w:rsidRDefault="00B16015" w:rsidP="001220F4">
      <w:r>
        <w:rPr>
          <w:lang w:val="en-US" w:bidi="th-TH"/>
        </w:rPr>
        <mc:AlternateContent>
          <mc:Choice Requires="wps">
            <w:drawing>
              <wp:anchor distT="0" distB="0" distL="114300" distR="114300" simplePos="0" relativeHeight="251705344" behindDoc="0" locked="0" layoutInCell="1" allowOverlap="1" wp14:anchorId="7F93C840" wp14:editId="0302F63F">
                <wp:simplePos x="0" y="0"/>
                <wp:positionH relativeFrom="column">
                  <wp:posOffset>4540250</wp:posOffset>
                </wp:positionH>
                <wp:positionV relativeFrom="paragraph">
                  <wp:posOffset>1085850</wp:posOffset>
                </wp:positionV>
                <wp:extent cx="1098550" cy="215900"/>
                <wp:effectExtent l="0" t="0" r="25400" b="12700"/>
                <wp:wrapNone/>
                <wp:docPr id="46" name="Rectangle 46"/>
                <wp:cNvGraphicFramePr/>
                <a:graphic xmlns:a="http://schemas.openxmlformats.org/drawingml/2006/main">
                  <a:graphicData uri="http://schemas.microsoft.com/office/word/2010/wordprocessingShape">
                    <wps:wsp>
                      <wps:cNvSpPr/>
                      <wps:spPr>
                        <a:xfrm>
                          <a:off x="0" y="0"/>
                          <a:ext cx="1098550" cy="2159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6DD8B2" id="Rectangle 1" o:spid="_x0000_s1026" style="position:absolute;margin-left:357.5pt;margin-top:85.5pt;width:86.5pt;height:1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" fillcolor="white [3212]" strokecolor="white [3212]" strokeweight="2pt"/>
            </w:pict>
          </mc:Fallback>
        </mc:AlternateContent>
      </w:r>
    </w:p>
    <w:p w14:paraId="2B15DF8F" w14:textId="52487CAC" w:rsidR="008A0B9A" w:rsidRPr="00061B9D" w:rsidRDefault="008A0B9A" w:rsidP="00CA12D1">
      <w:pPr>
        <w:pStyle w:val="Heading3"/>
      </w:pPr>
      <w:bookmarkStart w:id="853" w:name="_Toc141988820"/>
      <w:r w:rsidRPr="00061B9D">
        <w:t>Menu Modification</w:t>
      </w:r>
      <w:bookmarkEnd w:id="853"/>
      <w:r w:rsidRPr="00061B9D">
        <w:t xml:space="preserve"> </w:t>
      </w:r>
    </w:p>
    <w:p w14:paraId="012E476C" w14:textId="0C9D73C3" w:rsidR="008A0B9A" w:rsidRDefault="008A0B9A" w:rsidP="008A0B9A">
      <w:pPr>
        <w:tabs>
          <w:tab w:val="left" w:pos="4050"/>
        </w:tabs>
        <w:ind w:left="1080"/>
      </w:pPr>
      <w:r>
        <w:t>Not applicable</w:t>
      </w:r>
      <w:r>
        <w:tab/>
      </w:r>
      <w:r>
        <w:tab/>
      </w:r>
    </w:p>
    <w:p w14:paraId="67769EDF" w14:textId="768CCB3F" w:rsidR="008A0B9A" w:rsidRPr="00061B9D" w:rsidRDefault="008A0B9A" w:rsidP="00CA12D1">
      <w:pPr>
        <w:pStyle w:val="Heading3"/>
      </w:pPr>
      <w:bookmarkStart w:id="854" w:name="_Toc141988821"/>
      <w:r w:rsidRPr="00061B9D">
        <w:lastRenderedPageBreak/>
        <w:t>Screen Layout and Data Sheet</w:t>
      </w:r>
      <w:bookmarkEnd w:id="854"/>
    </w:p>
    <w:p w14:paraId="4CB9CA65" w14:textId="77777777" w:rsidR="008A0B9A" w:rsidRDefault="008A0B9A" w:rsidP="008A0B9A">
      <w:pPr>
        <w:ind w:left="1080"/>
      </w:pPr>
      <w:r>
        <w:t xml:space="preserve">Not Applicable </w:t>
      </w:r>
    </w:p>
    <w:p w14:paraId="0E9673E3" w14:textId="57FAF49E" w:rsidR="008A0B9A" w:rsidRDefault="008A0B9A" w:rsidP="008A0B9A">
      <w:pPr>
        <w:ind w:left="1080"/>
      </w:pPr>
    </w:p>
    <w:p w14:paraId="7097F4FC" w14:textId="77777777" w:rsidR="004C083D" w:rsidRDefault="004C083D" w:rsidP="004C083D">
      <w:pPr>
        <w:pStyle w:val="Heading3"/>
      </w:pPr>
      <w:bookmarkStart w:id="855" w:name="_Toc141988822"/>
      <w:r>
        <w:t xml:space="preserve">Business Rule  </w:t>
      </w:r>
      <w:r>
        <w:rPr>
          <w:szCs w:val="24"/>
          <w:cs/>
          <w:lang w:bidi="th-TH"/>
        </w:rPr>
        <w:t xml:space="preserve">/ </w:t>
      </w:r>
      <w:r>
        <w:t>Business Logic</w:t>
      </w:r>
      <w:bookmarkEnd w:id="855"/>
    </w:p>
    <w:p w14:paraId="109E51CC" w14:textId="77777777" w:rsidR="004C083D" w:rsidRDefault="004C083D" w:rsidP="004C083D">
      <w:pPr>
        <w:pStyle w:val="ListParagraph"/>
        <w:numPr>
          <w:ilvl w:val="0"/>
          <w:numId w:val="28"/>
        </w:numPr>
      </w:pPr>
      <w:r>
        <w:t>Daily / Adhoc / On-demand report</w:t>
      </w:r>
    </w:p>
    <w:p w14:paraId="24B4C877" w14:textId="77777777" w:rsidR="004C083D" w:rsidRDefault="004C083D" w:rsidP="004C083D">
      <w:pPr>
        <w:pStyle w:val="ListParagraph"/>
        <w:numPr>
          <w:ilvl w:val="0"/>
          <w:numId w:val="28"/>
        </w:numPr>
      </w:pPr>
      <w:r>
        <w:t>Report Paramter criteria</w:t>
      </w:r>
    </w:p>
    <w:tbl>
      <w:tblPr>
        <w:tblW w:w="6840" w:type="dxa"/>
        <w:tblInd w:w="1687"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A0" w:firstRow="1" w:lastRow="0" w:firstColumn="1" w:lastColumn="0" w:noHBand="0" w:noVBand="0"/>
      </w:tblPr>
      <w:tblGrid>
        <w:gridCol w:w="2199"/>
        <w:gridCol w:w="4641"/>
      </w:tblGrid>
      <w:tr w:rsidR="004C083D" w:rsidRPr="00897DBA" w14:paraId="35E763BD" w14:textId="77777777" w:rsidTr="00FD3DD6">
        <w:trPr>
          <w:tblHeader/>
        </w:trPr>
        <w:tc>
          <w:tcPr>
            <w:tcW w:w="2199" w:type="dxa"/>
          </w:tcPr>
          <w:p w14:paraId="467B5067" w14:textId="77777777" w:rsidR="004C083D" w:rsidRPr="00897DBA" w:rsidRDefault="004C083D" w:rsidP="00881DF9">
            <w:r>
              <w:t xml:space="preserve">Paper Size </w:t>
            </w:r>
          </w:p>
        </w:tc>
        <w:tc>
          <w:tcPr>
            <w:tcW w:w="4641" w:type="dxa"/>
          </w:tcPr>
          <w:p w14:paraId="03C84ABA" w14:textId="77777777" w:rsidR="004C083D" w:rsidRPr="00897DBA" w:rsidRDefault="004C083D" w:rsidP="00881DF9">
            <w:r>
              <w:t>A4</w:t>
            </w:r>
          </w:p>
        </w:tc>
      </w:tr>
      <w:tr w:rsidR="004C083D" w:rsidRPr="0098090A" w14:paraId="462B85FF" w14:textId="77777777" w:rsidTr="00FD3DD6">
        <w:tc>
          <w:tcPr>
            <w:tcW w:w="2199" w:type="dxa"/>
          </w:tcPr>
          <w:p w14:paraId="08EA1CE9" w14:textId="77777777" w:rsidR="004C083D" w:rsidRPr="00442271" w:rsidRDefault="004C083D" w:rsidP="00881DF9">
            <w:pPr>
              <w:rPr>
                <w:rFonts w:ascii="Calibri" w:hAnsi="Calibri" w:cs="Calibri"/>
                <w:noProof w:val="0"/>
                <w:color w:val="000000"/>
                <w:sz w:val="22"/>
                <w:szCs w:val="22"/>
              </w:rPr>
            </w:pPr>
            <w:r>
              <w:rPr>
                <w:rFonts w:ascii="Calibri" w:hAnsi="Calibri" w:cs="Calibri"/>
                <w:color w:val="000000"/>
                <w:sz w:val="22"/>
                <w:szCs w:val="22"/>
              </w:rPr>
              <w:t>Reprinting Require</w:t>
            </w:r>
          </w:p>
        </w:tc>
        <w:tc>
          <w:tcPr>
            <w:tcW w:w="4641" w:type="dxa"/>
          </w:tcPr>
          <w:p w14:paraId="1863C28E" w14:textId="77777777" w:rsidR="004C083D" w:rsidRPr="0098090A" w:rsidRDefault="004C083D" w:rsidP="00881DF9">
            <w:pPr>
              <w:rPr>
                <w:rFonts w:ascii="Calibri" w:hAnsi="Calibri" w:cs="Calibri"/>
                <w:noProof w:val="0"/>
                <w:color w:val="000000"/>
                <w:sz w:val="22"/>
                <w:szCs w:val="22"/>
              </w:rPr>
            </w:pPr>
            <w:r>
              <w:rPr>
                <w:rFonts w:ascii="Calibri" w:hAnsi="Calibri" w:cs="Calibri"/>
                <w:color w:val="000000"/>
                <w:sz w:val="22"/>
                <w:szCs w:val="22"/>
              </w:rPr>
              <w:t>Yes</w:t>
            </w:r>
          </w:p>
        </w:tc>
      </w:tr>
      <w:tr w:rsidR="00644B8E" w:rsidRPr="00D25E2E" w14:paraId="4E09D2BD" w14:textId="77777777" w:rsidTr="00FD3DD6">
        <w:tc>
          <w:tcPr>
            <w:tcW w:w="2199" w:type="dxa"/>
          </w:tcPr>
          <w:p w14:paraId="0EC05B43" w14:textId="77777777" w:rsidR="00644B8E" w:rsidRPr="00442271" w:rsidRDefault="00644B8E" w:rsidP="00644B8E">
            <w:pPr>
              <w:rPr>
                <w:rFonts w:ascii="Calibri" w:hAnsi="Calibri" w:cs="Calibri"/>
                <w:noProof w:val="0"/>
                <w:color w:val="000000"/>
                <w:sz w:val="22"/>
                <w:szCs w:val="22"/>
              </w:rPr>
            </w:pPr>
            <w:r>
              <w:rPr>
                <w:rFonts w:ascii="Calibri" w:hAnsi="Calibri" w:cs="Calibri"/>
                <w:color w:val="000000"/>
                <w:sz w:val="22"/>
                <w:szCs w:val="22"/>
              </w:rPr>
              <w:t>Searching Criteria</w:t>
            </w:r>
          </w:p>
        </w:tc>
        <w:tc>
          <w:tcPr>
            <w:tcW w:w="4641" w:type="dxa"/>
          </w:tcPr>
          <w:p w14:paraId="0479C1BB" w14:textId="2C55FC0C" w:rsidR="00644B8E" w:rsidRPr="00D25E2E" w:rsidRDefault="00644B8E" w:rsidP="00644B8E">
            <w:pPr>
              <w:rPr>
                <w:rFonts w:ascii="Calibri" w:hAnsi="Calibri" w:cs="Browallia New"/>
                <w:noProof w:val="0"/>
                <w:color w:val="000000"/>
                <w:sz w:val="22"/>
                <w:szCs w:val="28"/>
                <w:lang w:val="en-US" w:bidi="th-TH"/>
              </w:rPr>
            </w:pPr>
            <w:ins w:id="856" w:author="Uraluk Pansuwan" w:date="2023-07-31T15:23:00Z">
              <w:r>
                <w:rPr>
                  <w:rFonts w:ascii="Calibri" w:hAnsi="Calibri" w:cs="Calibri"/>
                  <w:color w:val="000000"/>
                  <w:sz w:val="22"/>
                  <w:szCs w:val="22"/>
                </w:rPr>
                <w:t>Customer ID (Main/Co-Borrower), Customer Name, Group ID, Group Name, Limit ID, Date</w:t>
              </w:r>
              <w:r>
                <w:rPr>
                  <w:rFonts w:ascii="Calibri" w:hAnsi="Calibri" w:cs="Browallia New"/>
                  <w:color w:val="000000"/>
                  <w:sz w:val="22"/>
                  <w:szCs w:val="28"/>
                  <w:lang w:val="en-US" w:bidi="th-TH"/>
                </w:rPr>
                <w:t>, Date range</w:t>
              </w:r>
            </w:ins>
            <w:del w:id="857" w:author="Uraluk Pansuwan" w:date="2023-07-31T15:23:00Z">
              <w:r w:rsidDel="008341F5">
                <w:rPr>
                  <w:rFonts w:ascii="Calibri" w:hAnsi="Calibri" w:cs="Calibri"/>
                  <w:color w:val="000000"/>
                  <w:sz w:val="22"/>
                  <w:szCs w:val="22"/>
                </w:rPr>
                <w:delText>Customer ID, Customer Name, Limit ID, Date</w:delText>
              </w:r>
              <w:r w:rsidDel="008341F5">
                <w:rPr>
                  <w:rFonts w:ascii="Calibri" w:hAnsi="Calibri" w:cs="Browallia New"/>
                  <w:color w:val="000000"/>
                  <w:sz w:val="22"/>
                  <w:szCs w:val="28"/>
                  <w:lang w:val="en-US" w:bidi="th-TH"/>
                </w:rPr>
                <w:delText>, Date range</w:delText>
              </w:r>
            </w:del>
          </w:p>
        </w:tc>
      </w:tr>
    </w:tbl>
    <w:p w14:paraId="69E67227" w14:textId="77777777" w:rsidR="004C083D" w:rsidRPr="00EE43A5" w:rsidRDefault="004C083D" w:rsidP="004C083D">
      <w:pPr>
        <w:rPr>
          <w:lang w:val="en-US"/>
        </w:rPr>
      </w:pPr>
    </w:p>
    <w:p w14:paraId="48B625AC" w14:textId="77777777" w:rsidR="004C083D" w:rsidRDefault="004C083D" w:rsidP="004C083D">
      <w:pPr>
        <w:pStyle w:val="Heading3"/>
        <w:rPr>
          <w:szCs w:val="24"/>
          <w:lang w:bidi="th-TH"/>
        </w:rPr>
      </w:pPr>
      <w:bookmarkStart w:id="858" w:name="_Toc141988823"/>
      <w:r>
        <w:t>To</w:t>
      </w:r>
      <w:r>
        <w:rPr>
          <w:szCs w:val="24"/>
          <w:cs/>
          <w:lang w:bidi="th-TH"/>
        </w:rPr>
        <w:t>-</w:t>
      </w:r>
      <w:r>
        <w:t>be Processing</w:t>
      </w:r>
      <w:bookmarkEnd w:id="858"/>
      <w:r>
        <w:t xml:space="preserve"> </w:t>
      </w:r>
    </w:p>
    <w:p w14:paraId="73D004A0" w14:textId="77777777" w:rsidR="0075490E" w:rsidRDefault="0075490E" w:rsidP="0075490E">
      <w:pPr>
        <w:ind w:left="1512"/>
        <w:rPr>
          <w:ins w:id="859" w:author="Emy Bartolome" w:date="2023-08-03T18:22:00Z"/>
          <w:lang w:bidi="th-TH"/>
        </w:rPr>
      </w:pPr>
      <w:ins w:id="860" w:author="Emy Bartolome" w:date="2023-08-03T18:22:00Z">
        <w:r>
          <w:rPr>
            <w:lang w:bidi="th-TH"/>
          </w:rPr>
          <w:t xml:space="preserve">As basis of generating the report, the system will retrieve information from CBS </w:t>
        </w:r>
        <w:r w:rsidRPr="0056658F">
          <w:rPr>
            <w:lang w:bidi="th-TH"/>
          </w:rPr>
          <w:t>Limits Facility</w:t>
        </w:r>
        <w:r>
          <w:rPr>
            <w:lang w:bidi="th-TH"/>
          </w:rPr>
          <w:t xml:space="preserve"> function with details on:</w:t>
        </w:r>
      </w:ins>
    </w:p>
    <w:p w14:paraId="0E4E5874" w14:textId="7932132D" w:rsidR="0075490E" w:rsidRDefault="0075490E" w:rsidP="0075490E">
      <w:pPr>
        <w:pStyle w:val="ListParagraph"/>
        <w:numPr>
          <w:ilvl w:val="0"/>
          <w:numId w:val="32"/>
        </w:numPr>
        <w:rPr>
          <w:ins w:id="861" w:author="Emy Bartolome" w:date="2023-08-03T18:22:00Z"/>
          <w:lang w:bidi="th-TH"/>
        </w:rPr>
      </w:pPr>
      <w:ins w:id="862" w:author="Emy Bartolome" w:date="2023-08-03T18:22:00Z">
        <w:r>
          <w:rPr>
            <w:lang w:bidi="th-TH"/>
          </w:rPr>
          <w:t xml:space="preserve">Limit Facility Details where </w:t>
        </w:r>
        <w:r>
          <w:rPr>
            <w:lang w:bidi="th-TH"/>
          </w:rPr>
          <w:t>un</w:t>
        </w:r>
        <w:r>
          <w:rPr>
            <w:lang w:bidi="th-TH"/>
          </w:rPr>
          <w:t>hold limit was performed</w:t>
        </w:r>
      </w:ins>
    </w:p>
    <w:p w14:paraId="6EA40406" w14:textId="77777777" w:rsidR="0075490E" w:rsidRDefault="0075490E" w:rsidP="0075490E">
      <w:pPr>
        <w:pStyle w:val="ListParagraph"/>
        <w:numPr>
          <w:ilvl w:val="0"/>
          <w:numId w:val="32"/>
        </w:numPr>
        <w:rPr>
          <w:ins w:id="863" w:author="Emy Bartolome" w:date="2023-08-03T18:22:00Z"/>
          <w:lang w:bidi="th-TH"/>
        </w:rPr>
      </w:pPr>
      <w:ins w:id="864" w:author="Emy Bartolome" w:date="2023-08-03T18:22:00Z">
        <w:r>
          <w:rPr>
            <w:lang w:bidi="th-TH"/>
          </w:rPr>
          <w:t>Description of products (Major/Minor) from business module static configuration set up screens</w:t>
        </w:r>
      </w:ins>
    </w:p>
    <w:p w14:paraId="253B48A0" w14:textId="77777777" w:rsidR="0075490E" w:rsidRDefault="0075490E" w:rsidP="0075490E">
      <w:pPr>
        <w:pStyle w:val="ListParagraph"/>
        <w:numPr>
          <w:ilvl w:val="0"/>
          <w:numId w:val="32"/>
        </w:numPr>
        <w:rPr>
          <w:ins w:id="865" w:author="Emy Bartolome" w:date="2023-08-03T18:22:00Z"/>
          <w:lang w:bidi="th-TH"/>
        </w:rPr>
      </w:pPr>
      <w:ins w:id="866" w:author="Emy Bartolome" w:date="2023-08-03T18:22:00Z">
        <w:r>
          <w:rPr>
            <w:lang w:bidi="th-TH"/>
          </w:rPr>
          <w:t>Narrative conditions for OD limit facility will be retrieved from Limit facility level</w:t>
        </w:r>
      </w:ins>
    </w:p>
    <w:p w14:paraId="6E5DF212" w14:textId="77777777" w:rsidR="0075490E" w:rsidRDefault="0075490E" w:rsidP="0075490E">
      <w:pPr>
        <w:pStyle w:val="ListParagraph"/>
        <w:numPr>
          <w:ilvl w:val="0"/>
          <w:numId w:val="32"/>
        </w:numPr>
        <w:rPr>
          <w:ins w:id="867" w:author="Emy Bartolome" w:date="2023-08-03T18:22:00Z"/>
          <w:lang w:bidi="th-TH"/>
        </w:rPr>
      </w:pPr>
      <w:ins w:id="868" w:author="Emy Bartolome" w:date="2023-08-03T18:22:00Z">
        <w:r>
          <w:rPr>
            <w:lang w:bidi="th-TH"/>
          </w:rPr>
          <w:t>Narrative Conditions needs to be retrieved from linked loan account Cr</w:t>
        </w:r>
      </w:ins>
    </w:p>
    <w:p w14:paraId="251C957A" w14:textId="77777777" w:rsidR="0075490E" w:rsidRDefault="0075490E" w:rsidP="0075490E">
      <w:pPr>
        <w:pStyle w:val="ListParagraph"/>
        <w:numPr>
          <w:ilvl w:val="1"/>
          <w:numId w:val="32"/>
        </w:numPr>
        <w:rPr>
          <w:ins w:id="869" w:author="Emy Bartolome" w:date="2023-08-03T18:22:00Z"/>
          <w:lang w:bidi="th-TH"/>
        </w:rPr>
      </w:pPr>
      <w:ins w:id="870" w:author="Emy Bartolome" w:date="2023-08-03T18:22:00Z">
        <w:r>
          <w:rPr>
            <w:lang w:bidi="th-TH"/>
          </w:rPr>
          <w:t>To link the loan account, CBS to use the following parameters:</w:t>
        </w:r>
      </w:ins>
    </w:p>
    <w:p w14:paraId="549F2364" w14:textId="77777777" w:rsidR="0075490E" w:rsidRDefault="0075490E" w:rsidP="0075490E">
      <w:pPr>
        <w:pStyle w:val="ListParagraph"/>
        <w:numPr>
          <w:ilvl w:val="0"/>
          <w:numId w:val="38"/>
        </w:numPr>
        <w:rPr>
          <w:ins w:id="871" w:author="Emy Bartolome" w:date="2023-08-03T18:22:00Z"/>
          <w:lang w:bidi="th-TH"/>
        </w:rPr>
      </w:pPr>
      <w:ins w:id="872" w:author="Emy Bartolome" w:date="2023-08-03T18:22:00Z">
        <w:r>
          <w:rPr>
            <w:lang w:bidi="th-TH"/>
          </w:rPr>
          <w:t>Check the Narrative entry where loan account number is stored</w:t>
        </w:r>
      </w:ins>
    </w:p>
    <w:p w14:paraId="781D8466" w14:textId="77777777" w:rsidR="0075490E" w:rsidRDefault="0075490E" w:rsidP="0075490E">
      <w:pPr>
        <w:pStyle w:val="ListParagraph"/>
        <w:numPr>
          <w:ilvl w:val="0"/>
          <w:numId w:val="38"/>
        </w:numPr>
        <w:rPr>
          <w:ins w:id="873" w:author="Emy Bartolome" w:date="2023-08-03T18:22:00Z"/>
          <w:lang w:bidi="th-TH"/>
        </w:rPr>
      </w:pPr>
      <w:ins w:id="874" w:author="Emy Bartolome" w:date="2023-08-03T18:22:00Z">
        <w:r>
          <w:rPr>
            <w:lang w:bidi="th-TH"/>
          </w:rPr>
          <w:t>Loan account at this level should be part of this report</w:t>
        </w:r>
      </w:ins>
    </w:p>
    <w:p w14:paraId="1F6D2B6D" w14:textId="77777777" w:rsidR="0075490E" w:rsidRDefault="0075490E" w:rsidP="0075490E">
      <w:pPr>
        <w:ind w:left="2952"/>
        <w:rPr>
          <w:ins w:id="875" w:author="Emy Bartolome" w:date="2023-08-03T18:22:00Z"/>
          <w:lang w:bidi="th-TH"/>
        </w:rPr>
      </w:pPr>
    </w:p>
    <w:p w14:paraId="3A27BD81" w14:textId="77777777" w:rsidR="0075490E" w:rsidRDefault="0075490E" w:rsidP="0075490E">
      <w:pPr>
        <w:ind w:left="2160"/>
        <w:rPr>
          <w:ins w:id="876" w:author="Emy Bartolome" w:date="2023-08-03T18:22:00Z"/>
          <w:lang w:bidi="th-TH"/>
        </w:rPr>
      </w:pPr>
      <w:ins w:id="877" w:author="Emy Bartolome" w:date="2023-08-03T18:22:00Z">
        <w:r>
          <w:rPr>
            <w:lang w:bidi="th-TH"/>
          </w:rPr>
          <w:t xml:space="preserve">Note: </w:t>
        </w:r>
      </w:ins>
    </w:p>
    <w:p w14:paraId="219DCD97" w14:textId="2A65E096" w:rsidR="0075490E" w:rsidRDefault="0075490E" w:rsidP="0075490E">
      <w:pPr>
        <w:pStyle w:val="ListParagraph"/>
        <w:numPr>
          <w:ilvl w:val="0"/>
          <w:numId w:val="43"/>
        </w:numPr>
        <w:rPr>
          <w:ins w:id="878" w:author="Emy Bartolome" w:date="2023-08-03T18:22:00Z"/>
          <w:lang w:bidi="th-TH"/>
        </w:rPr>
        <w:pPrChange w:id="879" w:author="Emy Bartolome" w:date="2023-08-03T18:22:00Z">
          <w:pPr>
            <w:pStyle w:val="ListParagraph"/>
            <w:numPr>
              <w:numId w:val="42"/>
            </w:numPr>
            <w:ind w:left="2560" w:hanging="400"/>
          </w:pPr>
        </w:pPrChange>
      </w:pPr>
      <w:ins w:id="880" w:author="Emy Bartolome" w:date="2023-08-03T18:22:00Z">
        <w:r>
          <w:rPr>
            <w:lang w:bidi="th-TH"/>
          </w:rPr>
          <w:t xml:space="preserve">Loan Amendment has to be performed (manually by designated team having access to loan amendment screen) to </w:t>
        </w:r>
        <w:r>
          <w:rPr>
            <w:lang w:bidi="th-TH"/>
          </w:rPr>
          <w:t>u</w:t>
        </w:r>
        <w:r>
          <w:rPr>
            <w:lang w:bidi="th-TH"/>
          </w:rPr>
          <w:t xml:space="preserve">pdate the loan amount on the basis of </w:t>
        </w:r>
        <w:r>
          <w:rPr>
            <w:lang w:bidi="th-TH"/>
          </w:rPr>
          <w:t>un</w:t>
        </w:r>
        <w:r>
          <w:rPr>
            <w:lang w:bidi="th-TH"/>
          </w:rPr>
          <w:t>hold limit.</w:t>
        </w:r>
      </w:ins>
    </w:p>
    <w:p w14:paraId="3DE4D786" w14:textId="77777777" w:rsidR="0075490E" w:rsidRDefault="0075490E" w:rsidP="0075490E">
      <w:pPr>
        <w:pStyle w:val="ListParagraph"/>
        <w:numPr>
          <w:ilvl w:val="0"/>
          <w:numId w:val="43"/>
        </w:numPr>
        <w:rPr>
          <w:ins w:id="881" w:author="Emy Bartolome" w:date="2023-08-03T18:22:00Z"/>
          <w:lang w:bidi="th-TH"/>
        </w:rPr>
        <w:pPrChange w:id="882" w:author="Emy Bartolome" w:date="2023-08-03T18:22:00Z">
          <w:pPr>
            <w:pStyle w:val="ListParagraph"/>
            <w:numPr>
              <w:numId w:val="42"/>
            </w:numPr>
            <w:ind w:left="2560" w:hanging="400"/>
          </w:pPr>
        </w:pPrChange>
      </w:pPr>
      <w:ins w:id="883" w:author="Emy Bartolome" w:date="2023-08-03T18:22:00Z">
        <w:r>
          <w:rPr>
            <w:lang w:bidi="th-TH"/>
          </w:rPr>
          <w:t>Once Loan Amendment has been approved at Loan Account level, Credit Advice report should reflect the updated loan amount, including updated narrative condition.</w:t>
        </w:r>
      </w:ins>
    </w:p>
    <w:p w14:paraId="2B8FBC4D" w14:textId="702B3BB0" w:rsidR="008A0B9A" w:rsidRDefault="008A0B9A" w:rsidP="008A0B9A">
      <w:pPr>
        <w:ind w:left="1440"/>
      </w:pPr>
    </w:p>
    <w:p w14:paraId="44379F2D" w14:textId="4390E8C4" w:rsidR="008A0B9A" w:rsidRDefault="008A0B9A" w:rsidP="00CA12D1">
      <w:pPr>
        <w:pStyle w:val="Heading3"/>
      </w:pPr>
      <w:bookmarkStart w:id="884" w:name="_Toc141988824"/>
      <w:r w:rsidRPr="00061B9D">
        <w:t xml:space="preserve">File </w:t>
      </w:r>
      <w:r w:rsidRPr="00061B9D">
        <w:rPr>
          <w:szCs w:val="24"/>
          <w:cs/>
          <w:lang w:bidi="th-TH"/>
        </w:rPr>
        <w:t>/</w:t>
      </w:r>
      <w:r w:rsidRPr="00061B9D">
        <w:t>API Layout and Data Sheet</w:t>
      </w:r>
      <w:bookmarkEnd w:id="884"/>
    </w:p>
    <w:p w14:paraId="24E26CF2" w14:textId="77777777" w:rsidR="008A0B9A" w:rsidRPr="00B431F3" w:rsidRDefault="008A0B9A" w:rsidP="00CA12D1">
      <w:pPr>
        <w:pStyle w:val="Heading3"/>
      </w:pPr>
      <w:bookmarkStart w:id="885" w:name="_Toc141988825"/>
      <w:r>
        <w:t>Report Layout and Data Sheet</w:t>
      </w:r>
      <w:bookmarkEnd w:id="885"/>
    </w:p>
    <w:p w14:paraId="1D7A5376" w14:textId="34C4BE91" w:rsidR="008A0B9A" w:rsidRPr="00EB008E" w:rsidRDefault="008A0B9A" w:rsidP="008A0B9A">
      <w:pPr>
        <w:ind w:left="1080"/>
      </w:pPr>
    </w:p>
    <w:tbl>
      <w:tblPr>
        <w:tblW w:w="9216" w:type="dxa"/>
        <w:tblInd w:w="1111"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A0" w:firstRow="1" w:lastRow="0" w:firstColumn="1" w:lastColumn="0" w:noHBand="0" w:noVBand="0"/>
      </w:tblPr>
      <w:tblGrid>
        <w:gridCol w:w="2775"/>
        <w:gridCol w:w="3201"/>
        <w:gridCol w:w="7"/>
        <w:gridCol w:w="3208"/>
        <w:gridCol w:w="25"/>
      </w:tblGrid>
      <w:tr w:rsidR="005E0F94" w:rsidRPr="00D512AA" w14:paraId="6F307123" w14:textId="5417E5B5" w:rsidTr="00FD3DD6">
        <w:trPr>
          <w:gridAfter w:val="1"/>
          <w:wAfter w:w="25" w:type="dxa"/>
          <w:tblHeader/>
        </w:trPr>
        <w:tc>
          <w:tcPr>
            <w:tcW w:w="2775" w:type="dxa"/>
          </w:tcPr>
          <w:p w14:paraId="78E09DA5" w14:textId="77777777" w:rsidR="005E0F94" w:rsidRPr="00D512AA" w:rsidRDefault="005E0F94" w:rsidP="00950FD1">
            <w:pPr>
              <w:rPr>
                <w:rFonts w:asciiTheme="minorHAnsi" w:hAnsiTheme="minorHAnsi" w:cstheme="minorHAnsi"/>
                <w:sz w:val="22"/>
                <w:szCs w:val="22"/>
              </w:rPr>
            </w:pPr>
            <w:r w:rsidRPr="00D512AA">
              <w:rPr>
                <w:rFonts w:asciiTheme="minorHAnsi" w:hAnsiTheme="minorHAnsi" w:cstheme="minorHAnsi"/>
                <w:sz w:val="22"/>
                <w:szCs w:val="22"/>
              </w:rPr>
              <w:lastRenderedPageBreak/>
              <w:t>Screen</w:t>
            </w:r>
            <w:r w:rsidRPr="00D512AA">
              <w:rPr>
                <w:rFonts w:asciiTheme="minorHAnsi" w:hAnsiTheme="minorHAnsi" w:cs="Angsana New"/>
                <w:sz w:val="22"/>
                <w:szCs w:val="22"/>
                <w:cs/>
                <w:lang w:bidi="th-TH"/>
              </w:rPr>
              <w:t>/</w:t>
            </w:r>
            <w:r w:rsidRPr="00D512AA">
              <w:rPr>
                <w:rFonts w:asciiTheme="minorHAnsi" w:hAnsiTheme="minorHAnsi" w:cstheme="minorHAnsi"/>
                <w:sz w:val="22"/>
                <w:szCs w:val="22"/>
              </w:rPr>
              <w:t>Report Field Name</w:t>
            </w:r>
            <w:r w:rsidRPr="00D512AA">
              <w:rPr>
                <w:rFonts w:asciiTheme="minorHAnsi" w:hAnsiTheme="minorHAnsi" w:cs="Angsana New"/>
                <w:sz w:val="22"/>
                <w:szCs w:val="22"/>
                <w:cs/>
                <w:lang w:bidi="th-TH"/>
              </w:rPr>
              <w:t>/</w:t>
            </w:r>
            <w:r w:rsidRPr="00D512AA">
              <w:rPr>
                <w:rFonts w:asciiTheme="minorHAnsi" w:hAnsiTheme="minorHAnsi" w:cstheme="minorHAnsi"/>
                <w:sz w:val="22"/>
                <w:szCs w:val="22"/>
              </w:rPr>
              <w:t xml:space="preserve">Attributes </w:t>
            </w:r>
            <w:r w:rsidRPr="00D512AA">
              <w:rPr>
                <w:rFonts w:asciiTheme="minorHAnsi" w:hAnsiTheme="minorHAnsi" w:cs="Angsana New"/>
                <w:sz w:val="22"/>
                <w:szCs w:val="22"/>
                <w:cs/>
                <w:lang w:bidi="th-TH"/>
              </w:rPr>
              <w:t>(</w:t>
            </w:r>
            <w:r w:rsidRPr="00D512AA">
              <w:rPr>
                <w:rFonts w:asciiTheme="minorHAnsi" w:hAnsiTheme="minorHAnsi" w:cstheme="minorHAnsi"/>
                <w:sz w:val="22"/>
                <w:szCs w:val="22"/>
              </w:rPr>
              <w:t>AS400</w:t>
            </w:r>
            <w:r w:rsidRPr="00D512AA">
              <w:rPr>
                <w:rFonts w:asciiTheme="minorHAnsi" w:hAnsiTheme="minorHAnsi" w:cs="Angsana New"/>
                <w:sz w:val="22"/>
                <w:szCs w:val="22"/>
                <w:cs/>
                <w:lang w:bidi="th-TH"/>
              </w:rPr>
              <w:t>)</w:t>
            </w:r>
          </w:p>
        </w:tc>
        <w:tc>
          <w:tcPr>
            <w:tcW w:w="3208" w:type="dxa"/>
            <w:gridSpan w:val="2"/>
          </w:tcPr>
          <w:p w14:paraId="5C0CC398" w14:textId="0C1862E0" w:rsidR="005E0F94" w:rsidRPr="00D512AA" w:rsidRDefault="005E0F94" w:rsidP="00950FD1">
            <w:pPr>
              <w:rPr>
                <w:rFonts w:asciiTheme="minorHAnsi" w:hAnsiTheme="minorHAnsi" w:cstheme="minorHAnsi"/>
                <w:sz w:val="22"/>
                <w:szCs w:val="22"/>
              </w:rPr>
            </w:pPr>
            <w:r w:rsidRPr="00D512AA">
              <w:rPr>
                <w:rFonts w:asciiTheme="minorHAnsi" w:hAnsiTheme="minorHAnsi" w:cstheme="minorHAnsi"/>
                <w:sz w:val="22"/>
                <w:szCs w:val="22"/>
              </w:rPr>
              <w:t xml:space="preserve">Sample Data </w:t>
            </w:r>
            <w:r w:rsidRPr="00D512AA">
              <w:rPr>
                <w:rFonts w:asciiTheme="minorHAnsi" w:hAnsiTheme="minorHAnsi" w:cs="Angsana New"/>
                <w:sz w:val="22"/>
                <w:szCs w:val="22"/>
                <w:cs/>
                <w:lang w:bidi="th-TH"/>
              </w:rPr>
              <w:t>(</w:t>
            </w:r>
            <w:r w:rsidRPr="00D512AA">
              <w:rPr>
                <w:rFonts w:asciiTheme="minorHAnsi" w:hAnsiTheme="minorHAnsi" w:cstheme="minorHAnsi"/>
                <w:sz w:val="22"/>
                <w:szCs w:val="22"/>
              </w:rPr>
              <w:t>AS400</w:t>
            </w:r>
            <w:r w:rsidRPr="00D512AA">
              <w:rPr>
                <w:rFonts w:asciiTheme="minorHAnsi" w:hAnsiTheme="minorHAnsi" w:cs="Angsana New"/>
                <w:sz w:val="22"/>
                <w:szCs w:val="22"/>
                <w:cs/>
                <w:lang w:bidi="th-TH"/>
              </w:rPr>
              <w:t>)</w:t>
            </w:r>
          </w:p>
        </w:tc>
        <w:tc>
          <w:tcPr>
            <w:tcW w:w="3208" w:type="dxa"/>
          </w:tcPr>
          <w:p w14:paraId="33D427E6" w14:textId="2DFA0A21" w:rsidR="005E0F94" w:rsidRPr="00D512AA" w:rsidRDefault="005E0F94" w:rsidP="00950FD1">
            <w:pPr>
              <w:rPr>
                <w:rFonts w:asciiTheme="minorHAnsi" w:hAnsiTheme="minorHAnsi" w:cstheme="minorHAnsi"/>
                <w:sz w:val="22"/>
                <w:szCs w:val="22"/>
              </w:rPr>
            </w:pPr>
            <w:r w:rsidRPr="00D512AA">
              <w:rPr>
                <w:rFonts w:asciiTheme="minorHAnsi" w:hAnsiTheme="minorHAnsi" w:cstheme="minorHAnsi"/>
                <w:sz w:val="22"/>
                <w:szCs w:val="22"/>
              </w:rPr>
              <w:t>Source</w:t>
            </w:r>
            <w:r w:rsidRPr="00D512AA">
              <w:rPr>
                <w:rFonts w:asciiTheme="minorHAnsi" w:hAnsiTheme="minorHAnsi" w:cs="Angsana New"/>
                <w:sz w:val="22"/>
                <w:szCs w:val="22"/>
                <w:cs/>
                <w:lang w:bidi="th-TH"/>
              </w:rPr>
              <w:t>/</w:t>
            </w:r>
            <w:r w:rsidRPr="00D512AA">
              <w:rPr>
                <w:rFonts w:asciiTheme="minorHAnsi" w:hAnsiTheme="minorHAnsi" w:cstheme="minorHAnsi"/>
                <w:sz w:val="22"/>
                <w:szCs w:val="22"/>
              </w:rPr>
              <w:t>Validations</w:t>
            </w:r>
          </w:p>
        </w:tc>
      </w:tr>
      <w:tr w:rsidR="001A272E" w:rsidRPr="00D512AA" w14:paraId="7EB8F1CE" w14:textId="77777777" w:rsidTr="00FD3DD6">
        <w:trPr>
          <w:ins w:id="886" w:author="Uraluk Pansuwan" w:date="2023-07-31T15:23:00Z"/>
        </w:trPr>
        <w:tc>
          <w:tcPr>
            <w:tcW w:w="2775" w:type="dxa"/>
          </w:tcPr>
          <w:p w14:paraId="21F4CC21" w14:textId="77777777" w:rsidR="00644B8E" w:rsidRDefault="00644B8E" w:rsidP="00644B8E">
            <w:pPr>
              <w:rPr>
                <w:ins w:id="887" w:author="Uraluk Pansuwan" w:date="2023-07-31T15:27:00Z"/>
                <w:rFonts w:ascii="Calibri" w:hAnsi="Calibri" w:cs="Calibri"/>
                <w:b/>
                <w:bCs/>
                <w:color w:val="000000"/>
                <w:sz w:val="22"/>
                <w:szCs w:val="22"/>
              </w:rPr>
            </w:pPr>
            <w:ins w:id="888" w:author="Uraluk Pansuwan" w:date="2023-07-31T15:27:00Z">
              <w:r w:rsidRPr="00B06B18">
                <w:rPr>
                  <w:rFonts w:ascii="Calibri" w:hAnsi="Calibri" w:cs="Calibri"/>
                  <w:b/>
                  <w:bCs/>
                  <w:color w:val="000000"/>
                  <w:sz w:val="22"/>
                  <w:szCs w:val="22"/>
                </w:rPr>
                <w:t>Header</w:t>
              </w:r>
            </w:ins>
          </w:p>
          <w:p w14:paraId="13B3382F" w14:textId="77777777" w:rsidR="00644B8E" w:rsidRPr="00D512AA" w:rsidRDefault="00644B8E" w:rsidP="00644B8E">
            <w:pPr>
              <w:rPr>
                <w:ins w:id="889" w:author="Uraluk Pansuwan" w:date="2023-07-31T15:23:00Z"/>
                <w:rFonts w:asciiTheme="minorHAnsi" w:hAnsiTheme="minorHAnsi" w:cstheme="minorHAnsi"/>
                <w:sz w:val="22"/>
                <w:szCs w:val="22"/>
              </w:rPr>
            </w:pPr>
          </w:p>
        </w:tc>
        <w:tc>
          <w:tcPr>
            <w:tcW w:w="3208" w:type="dxa"/>
            <w:gridSpan w:val="2"/>
          </w:tcPr>
          <w:p w14:paraId="5D7F24C9" w14:textId="77777777" w:rsidR="00644B8E" w:rsidRDefault="00644B8E" w:rsidP="00644B8E">
            <w:pPr>
              <w:rPr>
                <w:ins w:id="890" w:author="Uraluk Pansuwan" w:date="2023-07-31T15:23:00Z"/>
                <w:rFonts w:ascii="Calibri" w:hAnsi="Calibri" w:cs="Calibri"/>
                <w:color w:val="000000"/>
                <w:sz w:val="22"/>
                <w:szCs w:val="22"/>
              </w:rPr>
            </w:pPr>
          </w:p>
        </w:tc>
        <w:tc>
          <w:tcPr>
            <w:tcW w:w="3208" w:type="dxa"/>
            <w:gridSpan w:val="2"/>
          </w:tcPr>
          <w:p w14:paraId="71B31852" w14:textId="77777777" w:rsidR="00644B8E" w:rsidRDefault="00644B8E" w:rsidP="00644B8E">
            <w:pPr>
              <w:rPr>
                <w:ins w:id="891" w:author="Uraluk Pansuwan" w:date="2023-07-31T15:23:00Z"/>
                <w:rFonts w:ascii="Calibri" w:hAnsi="Calibri" w:cs="Calibri"/>
                <w:color w:val="000000"/>
                <w:sz w:val="22"/>
                <w:szCs w:val="22"/>
              </w:rPr>
            </w:pPr>
          </w:p>
        </w:tc>
      </w:tr>
      <w:tr w:rsidR="001A272E" w:rsidRPr="00D512AA" w14:paraId="71FBD4E9" w14:textId="77777777" w:rsidTr="00FD3DD6">
        <w:trPr>
          <w:ins w:id="892" w:author="Uraluk Pansuwan" w:date="2023-07-31T15:23:00Z"/>
        </w:trPr>
        <w:tc>
          <w:tcPr>
            <w:tcW w:w="2775" w:type="dxa"/>
          </w:tcPr>
          <w:p w14:paraId="6DC92374" w14:textId="4747C822" w:rsidR="00644B8E" w:rsidRPr="00D512AA" w:rsidRDefault="00644B8E" w:rsidP="00644B8E">
            <w:pPr>
              <w:rPr>
                <w:ins w:id="893" w:author="Uraluk Pansuwan" w:date="2023-07-31T15:23:00Z"/>
                <w:rFonts w:asciiTheme="minorHAnsi" w:hAnsiTheme="minorHAnsi" w:cstheme="minorHAnsi"/>
                <w:sz w:val="22"/>
                <w:szCs w:val="22"/>
              </w:rPr>
            </w:pPr>
            <w:ins w:id="894" w:author="Uraluk Pansuwan" w:date="2023-07-31T15:27:00Z">
              <w:r>
                <w:rPr>
                  <w:rFonts w:ascii="Calibri" w:hAnsi="Calibri" w:cs="Calibri"/>
                  <w:color w:val="000000"/>
                  <w:sz w:val="22"/>
                  <w:szCs w:val="22"/>
                </w:rPr>
                <w:t>Report Title</w:t>
              </w:r>
            </w:ins>
          </w:p>
        </w:tc>
        <w:tc>
          <w:tcPr>
            <w:tcW w:w="3208" w:type="dxa"/>
            <w:gridSpan w:val="2"/>
          </w:tcPr>
          <w:p w14:paraId="586208EF" w14:textId="27D59865" w:rsidR="00644B8E" w:rsidRDefault="00644B8E" w:rsidP="00644B8E">
            <w:pPr>
              <w:rPr>
                <w:ins w:id="895" w:author="Uraluk Pansuwan" w:date="2023-07-31T15:23:00Z"/>
                <w:rFonts w:ascii="Calibri" w:hAnsi="Calibri" w:cs="Calibri"/>
                <w:color w:val="000000"/>
                <w:sz w:val="22"/>
                <w:szCs w:val="22"/>
              </w:rPr>
            </w:pPr>
            <w:ins w:id="896" w:author="Uraluk Pansuwan" w:date="2023-07-31T15:27:00Z">
              <w:r>
                <w:rPr>
                  <w:rFonts w:ascii="Calibri" w:hAnsi="Calibri" w:cs="Calibri"/>
                  <w:color w:val="000000"/>
                  <w:sz w:val="22"/>
                  <w:szCs w:val="22"/>
                </w:rPr>
                <w:t>Credit Limit Management Record</w:t>
              </w:r>
            </w:ins>
          </w:p>
        </w:tc>
        <w:tc>
          <w:tcPr>
            <w:tcW w:w="3208" w:type="dxa"/>
            <w:gridSpan w:val="2"/>
          </w:tcPr>
          <w:p w14:paraId="43FD92F7" w14:textId="77777777" w:rsidR="00644B8E" w:rsidRDefault="00644B8E" w:rsidP="00644B8E">
            <w:pPr>
              <w:rPr>
                <w:ins w:id="897" w:author="Uraluk Pansuwan" w:date="2023-07-31T15:23:00Z"/>
                <w:rFonts w:ascii="Calibri" w:hAnsi="Calibri" w:cs="Calibri"/>
                <w:color w:val="000000"/>
                <w:sz w:val="22"/>
                <w:szCs w:val="22"/>
              </w:rPr>
            </w:pPr>
          </w:p>
        </w:tc>
      </w:tr>
      <w:tr w:rsidR="001A272E" w:rsidRPr="00D512AA" w14:paraId="613D0B40" w14:textId="77777777" w:rsidTr="00FD3DD6">
        <w:trPr>
          <w:ins w:id="898" w:author="Uraluk Pansuwan" w:date="2023-07-31T15:25:00Z"/>
        </w:trPr>
        <w:tc>
          <w:tcPr>
            <w:tcW w:w="2775" w:type="dxa"/>
          </w:tcPr>
          <w:p w14:paraId="703D09E7" w14:textId="48441E94" w:rsidR="00644B8E" w:rsidRPr="00D512AA" w:rsidRDefault="00644B8E" w:rsidP="00644B8E">
            <w:pPr>
              <w:rPr>
                <w:ins w:id="899" w:author="Uraluk Pansuwan" w:date="2023-07-31T15:25:00Z"/>
                <w:rFonts w:asciiTheme="minorHAnsi" w:hAnsiTheme="minorHAnsi" w:cstheme="minorHAnsi"/>
                <w:sz w:val="22"/>
                <w:szCs w:val="22"/>
              </w:rPr>
            </w:pPr>
            <w:ins w:id="900" w:author="Uraluk Pansuwan" w:date="2023-07-31T15:27:00Z">
              <w:r>
                <w:rPr>
                  <w:rFonts w:ascii="Calibri" w:hAnsi="Calibri" w:cs="Calibri"/>
                  <w:color w:val="000000"/>
                  <w:sz w:val="22"/>
                  <w:szCs w:val="22"/>
                </w:rPr>
                <w:t>Branch</w:t>
              </w:r>
            </w:ins>
          </w:p>
        </w:tc>
        <w:tc>
          <w:tcPr>
            <w:tcW w:w="3208" w:type="dxa"/>
            <w:gridSpan w:val="2"/>
          </w:tcPr>
          <w:p w14:paraId="70B1CBAA" w14:textId="77777777" w:rsidR="00644B8E" w:rsidRDefault="00644B8E" w:rsidP="00644B8E">
            <w:pPr>
              <w:rPr>
                <w:ins w:id="901" w:author="Uraluk Pansuwan" w:date="2023-07-31T15:25:00Z"/>
                <w:rFonts w:ascii="Calibri" w:hAnsi="Calibri" w:cs="Calibri"/>
                <w:color w:val="000000"/>
                <w:sz w:val="22"/>
                <w:szCs w:val="22"/>
              </w:rPr>
            </w:pPr>
          </w:p>
        </w:tc>
        <w:tc>
          <w:tcPr>
            <w:tcW w:w="3208" w:type="dxa"/>
            <w:gridSpan w:val="2"/>
          </w:tcPr>
          <w:p w14:paraId="6FDF368F" w14:textId="77777777" w:rsidR="00644B8E" w:rsidRDefault="00644B8E" w:rsidP="00644B8E">
            <w:pPr>
              <w:rPr>
                <w:ins w:id="902" w:author="Uraluk Pansuwan" w:date="2023-07-31T15:25:00Z"/>
                <w:rFonts w:ascii="Calibri" w:hAnsi="Calibri" w:cs="Calibri"/>
                <w:color w:val="000000"/>
                <w:sz w:val="22"/>
                <w:szCs w:val="22"/>
              </w:rPr>
            </w:pPr>
          </w:p>
        </w:tc>
      </w:tr>
      <w:tr w:rsidR="001A272E" w:rsidRPr="00D512AA" w14:paraId="00CC896D" w14:textId="77777777" w:rsidTr="00FD3DD6">
        <w:trPr>
          <w:ins w:id="903" w:author="Uraluk Pansuwan" w:date="2023-07-31T15:25:00Z"/>
        </w:trPr>
        <w:tc>
          <w:tcPr>
            <w:tcW w:w="2775" w:type="dxa"/>
          </w:tcPr>
          <w:p w14:paraId="0736E30F" w14:textId="7855DCF8" w:rsidR="00644B8E" w:rsidRPr="00D512AA" w:rsidRDefault="00644B8E" w:rsidP="00644B8E">
            <w:pPr>
              <w:rPr>
                <w:ins w:id="904" w:author="Uraluk Pansuwan" w:date="2023-07-31T15:25:00Z"/>
                <w:rFonts w:asciiTheme="minorHAnsi" w:hAnsiTheme="minorHAnsi" w:cstheme="minorHAnsi"/>
                <w:sz w:val="22"/>
                <w:szCs w:val="22"/>
              </w:rPr>
            </w:pPr>
            <w:ins w:id="905" w:author="Uraluk Pansuwan" w:date="2023-07-31T15:27:00Z">
              <w:r>
                <w:rPr>
                  <w:rFonts w:ascii="Calibri" w:hAnsi="Calibri" w:cs="Calibri"/>
                  <w:color w:val="000000"/>
                  <w:sz w:val="22"/>
                  <w:szCs w:val="22"/>
                </w:rPr>
                <w:t>System Date</w:t>
              </w:r>
            </w:ins>
          </w:p>
        </w:tc>
        <w:tc>
          <w:tcPr>
            <w:tcW w:w="3208" w:type="dxa"/>
            <w:gridSpan w:val="2"/>
          </w:tcPr>
          <w:p w14:paraId="5FB16162" w14:textId="77777777" w:rsidR="00644B8E" w:rsidRDefault="00644B8E" w:rsidP="00644B8E">
            <w:pPr>
              <w:rPr>
                <w:ins w:id="906" w:author="Uraluk Pansuwan" w:date="2023-07-31T15:25:00Z"/>
                <w:rFonts w:ascii="Calibri" w:hAnsi="Calibri" w:cs="Calibri"/>
                <w:color w:val="000000"/>
                <w:sz w:val="22"/>
                <w:szCs w:val="22"/>
              </w:rPr>
            </w:pPr>
          </w:p>
        </w:tc>
        <w:tc>
          <w:tcPr>
            <w:tcW w:w="3208" w:type="dxa"/>
            <w:gridSpan w:val="2"/>
          </w:tcPr>
          <w:p w14:paraId="32F1C984" w14:textId="77777777" w:rsidR="00644B8E" w:rsidRDefault="00644B8E" w:rsidP="00644B8E">
            <w:pPr>
              <w:rPr>
                <w:ins w:id="907" w:author="Uraluk Pansuwan" w:date="2023-07-31T15:25:00Z"/>
                <w:rFonts w:ascii="Calibri" w:hAnsi="Calibri" w:cs="Calibri"/>
                <w:color w:val="000000"/>
                <w:sz w:val="22"/>
                <w:szCs w:val="22"/>
              </w:rPr>
            </w:pPr>
          </w:p>
        </w:tc>
      </w:tr>
      <w:tr w:rsidR="001A272E" w:rsidRPr="00D512AA" w14:paraId="00D26EAA" w14:textId="77777777" w:rsidTr="00FD3DD6">
        <w:trPr>
          <w:ins w:id="908" w:author="Uraluk Pansuwan" w:date="2023-07-31T15:26:00Z"/>
        </w:trPr>
        <w:tc>
          <w:tcPr>
            <w:tcW w:w="2775" w:type="dxa"/>
          </w:tcPr>
          <w:p w14:paraId="40D22AFF" w14:textId="110B01B2" w:rsidR="00644B8E" w:rsidRPr="00D512AA" w:rsidRDefault="00644B8E" w:rsidP="00644B8E">
            <w:pPr>
              <w:rPr>
                <w:ins w:id="909" w:author="Uraluk Pansuwan" w:date="2023-07-31T15:26:00Z"/>
                <w:rFonts w:asciiTheme="minorHAnsi" w:hAnsiTheme="minorHAnsi" w:cstheme="minorHAnsi"/>
                <w:sz w:val="22"/>
                <w:szCs w:val="22"/>
              </w:rPr>
            </w:pPr>
            <w:ins w:id="910" w:author="Uraluk Pansuwan" w:date="2023-07-31T15:27:00Z">
              <w:r>
                <w:rPr>
                  <w:rFonts w:ascii="Calibri" w:hAnsi="Calibri" w:cs="Calibri"/>
                  <w:color w:val="000000"/>
                  <w:sz w:val="22"/>
                  <w:szCs w:val="22"/>
                </w:rPr>
                <w:t>Proposed to : Relationship Manager</w:t>
              </w:r>
            </w:ins>
          </w:p>
        </w:tc>
        <w:tc>
          <w:tcPr>
            <w:tcW w:w="3208" w:type="dxa"/>
            <w:gridSpan w:val="2"/>
          </w:tcPr>
          <w:p w14:paraId="59C848E2" w14:textId="77777777" w:rsidR="00644B8E" w:rsidRDefault="00644B8E" w:rsidP="00644B8E">
            <w:pPr>
              <w:rPr>
                <w:ins w:id="911" w:author="Uraluk Pansuwan" w:date="2023-07-31T15:26:00Z"/>
                <w:rFonts w:ascii="Calibri" w:hAnsi="Calibri" w:cs="Calibri"/>
                <w:color w:val="000000"/>
                <w:sz w:val="22"/>
                <w:szCs w:val="22"/>
              </w:rPr>
            </w:pPr>
          </w:p>
        </w:tc>
        <w:tc>
          <w:tcPr>
            <w:tcW w:w="3208" w:type="dxa"/>
            <w:gridSpan w:val="2"/>
          </w:tcPr>
          <w:p w14:paraId="73A0F48B" w14:textId="77777777" w:rsidR="00644B8E" w:rsidRDefault="00644B8E" w:rsidP="00644B8E">
            <w:pPr>
              <w:rPr>
                <w:ins w:id="912" w:author="Uraluk Pansuwan" w:date="2023-07-31T15:26:00Z"/>
                <w:rFonts w:ascii="Calibri" w:hAnsi="Calibri" w:cs="Calibri"/>
                <w:color w:val="000000"/>
                <w:sz w:val="22"/>
                <w:szCs w:val="22"/>
              </w:rPr>
            </w:pPr>
          </w:p>
        </w:tc>
      </w:tr>
      <w:tr w:rsidR="001A272E" w:rsidRPr="00D512AA" w14:paraId="56217BD1" w14:textId="77777777" w:rsidTr="00FD3DD6">
        <w:trPr>
          <w:ins w:id="913" w:author="Uraluk Pansuwan" w:date="2023-07-31T15:26:00Z"/>
        </w:trPr>
        <w:tc>
          <w:tcPr>
            <w:tcW w:w="2775" w:type="dxa"/>
          </w:tcPr>
          <w:p w14:paraId="3F6DAEBE" w14:textId="6E4CB6D8" w:rsidR="00644B8E" w:rsidRPr="00D512AA" w:rsidRDefault="00644B8E" w:rsidP="00644B8E">
            <w:pPr>
              <w:rPr>
                <w:ins w:id="914" w:author="Uraluk Pansuwan" w:date="2023-07-31T15:26:00Z"/>
                <w:rFonts w:asciiTheme="minorHAnsi" w:hAnsiTheme="minorHAnsi" w:cstheme="minorHAnsi"/>
                <w:sz w:val="22"/>
                <w:szCs w:val="22"/>
              </w:rPr>
            </w:pPr>
            <w:ins w:id="915" w:author="Uraluk Pansuwan" w:date="2023-07-31T15:27:00Z">
              <w:r>
                <w:rPr>
                  <w:rFonts w:ascii="Calibri" w:hAnsi="Calibri" w:cs="Calibri"/>
                  <w:color w:val="000000"/>
                  <w:sz w:val="22"/>
                  <w:szCs w:val="22"/>
                </w:rPr>
                <w:t>Action :</w:t>
              </w:r>
            </w:ins>
          </w:p>
        </w:tc>
        <w:tc>
          <w:tcPr>
            <w:tcW w:w="3208" w:type="dxa"/>
            <w:gridSpan w:val="2"/>
          </w:tcPr>
          <w:p w14:paraId="6DD576CD" w14:textId="4887FF86" w:rsidR="00644B8E" w:rsidRDefault="00644B8E" w:rsidP="00644B8E">
            <w:pPr>
              <w:rPr>
                <w:ins w:id="916" w:author="Uraluk Pansuwan" w:date="2023-07-31T15:26:00Z"/>
                <w:rFonts w:ascii="Calibri" w:hAnsi="Calibri" w:cs="Calibri"/>
                <w:color w:val="000000"/>
                <w:sz w:val="22"/>
                <w:szCs w:val="22"/>
              </w:rPr>
            </w:pPr>
            <w:ins w:id="917" w:author="Uraluk Pansuwan" w:date="2023-07-31T15:27:00Z">
              <w:r>
                <w:rPr>
                  <w:rFonts w:ascii="Calibri" w:hAnsi="Calibri" w:cs="Calibri"/>
                  <w:color w:val="000000"/>
                  <w:sz w:val="22"/>
                  <w:szCs w:val="22"/>
                </w:rPr>
                <w:t>Unhold Limit</w:t>
              </w:r>
            </w:ins>
          </w:p>
        </w:tc>
        <w:tc>
          <w:tcPr>
            <w:tcW w:w="3208" w:type="dxa"/>
            <w:gridSpan w:val="2"/>
          </w:tcPr>
          <w:p w14:paraId="313B9720" w14:textId="77777777" w:rsidR="00644B8E" w:rsidRDefault="00644B8E" w:rsidP="00644B8E">
            <w:pPr>
              <w:rPr>
                <w:ins w:id="918" w:author="Uraluk Pansuwan" w:date="2023-07-31T15:26:00Z"/>
                <w:rFonts w:ascii="Calibri" w:hAnsi="Calibri" w:cs="Calibri"/>
                <w:color w:val="000000"/>
                <w:sz w:val="22"/>
                <w:szCs w:val="22"/>
              </w:rPr>
            </w:pPr>
          </w:p>
        </w:tc>
      </w:tr>
      <w:tr w:rsidR="001A272E" w:rsidRPr="00D512AA" w14:paraId="5E088EEF" w14:textId="77777777" w:rsidTr="00FD3DD6">
        <w:trPr>
          <w:ins w:id="919" w:author="Uraluk Pansuwan" w:date="2023-07-31T15:26:00Z"/>
        </w:trPr>
        <w:tc>
          <w:tcPr>
            <w:tcW w:w="2775" w:type="dxa"/>
          </w:tcPr>
          <w:p w14:paraId="43C9E7F9" w14:textId="3A79E379" w:rsidR="00644B8E" w:rsidRPr="00D512AA" w:rsidRDefault="00644B8E" w:rsidP="00644B8E">
            <w:pPr>
              <w:rPr>
                <w:ins w:id="920" w:author="Uraluk Pansuwan" w:date="2023-07-31T15:26:00Z"/>
                <w:rFonts w:asciiTheme="minorHAnsi" w:hAnsiTheme="minorHAnsi" w:cstheme="minorHAnsi"/>
                <w:sz w:val="22"/>
                <w:szCs w:val="22"/>
              </w:rPr>
            </w:pPr>
            <w:ins w:id="921" w:author="Uraluk Pansuwan" w:date="2023-07-31T15:27:00Z">
              <w:r>
                <w:rPr>
                  <w:rFonts w:ascii="Calibri" w:hAnsi="Calibri" w:cs="Calibri"/>
                  <w:color w:val="000000"/>
                  <w:sz w:val="22"/>
                  <w:szCs w:val="22"/>
                </w:rPr>
                <w:t>Page</w:t>
              </w:r>
            </w:ins>
          </w:p>
        </w:tc>
        <w:tc>
          <w:tcPr>
            <w:tcW w:w="3208" w:type="dxa"/>
            <w:gridSpan w:val="2"/>
          </w:tcPr>
          <w:p w14:paraId="33D512F9" w14:textId="77777777" w:rsidR="00644B8E" w:rsidRDefault="00644B8E" w:rsidP="00644B8E">
            <w:pPr>
              <w:rPr>
                <w:ins w:id="922" w:author="Uraluk Pansuwan" w:date="2023-07-31T15:26:00Z"/>
                <w:rFonts w:ascii="Calibri" w:hAnsi="Calibri" w:cs="Calibri"/>
                <w:color w:val="000000"/>
                <w:sz w:val="22"/>
                <w:szCs w:val="22"/>
              </w:rPr>
            </w:pPr>
          </w:p>
        </w:tc>
        <w:tc>
          <w:tcPr>
            <w:tcW w:w="3208" w:type="dxa"/>
            <w:gridSpan w:val="2"/>
          </w:tcPr>
          <w:p w14:paraId="1045BA4B" w14:textId="77777777" w:rsidR="00644B8E" w:rsidRDefault="00644B8E" w:rsidP="00644B8E">
            <w:pPr>
              <w:rPr>
                <w:ins w:id="923" w:author="Uraluk Pansuwan" w:date="2023-07-31T15:26:00Z"/>
                <w:rFonts w:ascii="Calibri" w:hAnsi="Calibri" w:cs="Calibri"/>
                <w:color w:val="000000"/>
                <w:sz w:val="22"/>
                <w:szCs w:val="22"/>
              </w:rPr>
            </w:pPr>
          </w:p>
        </w:tc>
      </w:tr>
      <w:tr w:rsidR="001A272E" w:rsidRPr="00D512AA" w14:paraId="7975180B" w14:textId="77777777" w:rsidTr="00FD3DD6">
        <w:trPr>
          <w:ins w:id="924" w:author="Uraluk Pansuwan" w:date="2023-07-31T15:27:00Z"/>
        </w:trPr>
        <w:tc>
          <w:tcPr>
            <w:tcW w:w="2775" w:type="dxa"/>
          </w:tcPr>
          <w:p w14:paraId="15E897E2" w14:textId="71187C02" w:rsidR="00644B8E" w:rsidRPr="00D512AA" w:rsidRDefault="00644B8E" w:rsidP="00644B8E">
            <w:pPr>
              <w:rPr>
                <w:ins w:id="925" w:author="Uraluk Pansuwan" w:date="2023-07-31T15:27:00Z"/>
                <w:rFonts w:asciiTheme="minorHAnsi" w:hAnsiTheme="minorHAnsi" w:cstheme="minorHAnsi"/>
                <w:sz w:val="22"/>
                <w:szCs w:val="22"/>
              </w:rPr>
            </w:pPr>
            <w:ins w:id="926" w:author="Uraluk Pansuwan" w:date="2023-07-31T15:27:00Z">
              <w:r w:rsidRPr="00B06B18">
                <w:rPr>
                  <w:rFonts w:ascii="Calibri" w:hAnsi="Calibri" w:cs="Calibri"/>
                  <w:b/>
                  <w:bCs/>
                  <w:color w:val="000000"/>
                  <w:sz w:val="22"/>
                  <w:szCs w:val="22"/>
                </w:rPr>
                <w:t>Details</w:t>
              </w:r>
            </w:ins>
          </w:p>
        </w:tc>
        <w:tc>
          <w:tcPr>
            <w:tcW w:w="3208" w:type="dxa"/>
            <w:gridSpan w:val="2"/>
          </w:tcPr>
          <w:p w14:paraId="17177007" w14:textId="77777777" w:rsidR="00644B8E" w:rsidRDefault="00644B8E" w:rsidP="00644B8E">
            <w:pPr>
              <w:rPr>
                <w:ins w:id="927" w:author="Uraluk Pansuwan" w:date="2023-07-31T15:27:00Z"/>
                <w:rFonts w:ascii="Calibri" w:hAnsi="Calibri" w:cs="Calibri"/>
                <w:color w:val="000000"/>
                <w:sz w:val="22"/>
                <w:szCs w:val="22"/>
              </w:rPr>
            </w:pPr>
          </w:p>
        </w:tc>
        <w:tc>
          <w:tcPr>
            <w:tcW w:w="3208" w:type="dxa"/>
            <w:gridSpan w:val="2"/>
          </w:tcPr>
          <w:p w14:paraId="7931757C" w14:textId="77777777" w:rsidR="00644B8E" w:rsidRDefault="00644B8E" w:rsidP="00644B8E">
            <w:pPr>
              <w:rPr>
                <w:ins w:id="928" w:author="Uraluk Pansuwan" w:date="2023-07-31T15:27:00Z"/>
                <w:rFonts w:ascii="Calibri" w:hAnsi="Calibri" w:cs="Calibri"/>
                <w:color w:val="000000"/>
                <w:sz w:val="22"/>
                <w:szCs w:val="22"/>
              </w:rPr>
            </w:pPr>
          </w:p>
        </w:tc>
      </w:tr>
      <w:tr w:rsidR="005E0F94" w:rsidRPr="00D512AA" w14:paraId="7F025494" w14:textId="6D0B5F8B" w:rsidTr="00FD3DD6">
        <w:trPr>
          <w:gridAfter w:val="1"/>
          <w:wAfter w:w="25" w:type="dxa"/>
        </w:trPr>
        <w:tc>
          <w:tcPr>
            <w:tcW w:w="2775" w:type="dxa"/>
          </w:tcPr>
          <w:p w14:paraId="30713E6E" w14:textId="77777777" w:rsidR="005E0F94" w:rsidRPr="00D512AA" w:rsidRDefault="005E0F94" w:rsidP="005A43CE">
            <w:pPr>
              <w:rPr>
                <w:rFonts w:asciiTheme="minorHAnsi" w:hAnsiTheme="minorHAnsi" w:cstheme="minorHAnsi"/>
                <w:noProof w:val="0"/>
                <w:color w:val="000000"/>
                <w:sz w:val="22"/>
                <w:szCs w:val="22"/>
              </w:rPr>
            </w:pPr>
            <w:r w:rsidRPr="00D512AA">
              <w:rPr>
                <w:rFonts w:asciiTheme="minorHAnsi" w:hAnsiTheme="minorHAnsi" w:cstheme="minorHAnsi"/>
                <w:sz w:val="22"/>
                <w:szCs w:val="22"/>
              </w:rPr>
              <w:t>Transaction Code</w:t>
            </w:r>
          </w:p>
        </w:tc>
        <w:tc>
          <w:tcPr>
            <w:tcW w:w="3208" w:type="dxa"/>
            <w:gridSpan w:val="2"/>
          </w:tcPr>
          <w:p w14:paraId="0374DF67" w14:textId="0F573897" w:rsidR="005E0F94" w:rsidRPr="00587F2D" w:rsidRDefault="005E0F94" w:rsidP="005A43CE">
            <w:pPr>
              <w:rPr>
                <w:rFonts w:ascii="Calibri" w:hAnsi="Calibri" w:cs="Calibri"/>
                <w:noProof w:val="0"/>
                <w:color w:val="000000"/>
                <w:sz w:val="22"/>
                <w:szCs w:val="22"/>
              </w:rPr>
            </w:pPr>
            <w:r>
              <w:rPr>
                <w:rFonts w:ascii="Calibri" w:hAnsi="Calibri" w:cs="Calibri"/>
                <w:color w:val="000000"/>
                <w:sz w:val="22"/>
                <w:szCs w:val="22"/>
              </w:rPr>
              <w:t>Unhold Limit</w:t>
            </w:r>
          </w:p>
        </w:tc>
        <w:tc>
          <w:tcPr>
            <w:tcW w:w="3208" w:type="dxa"/>
          </w:tcPr>
          <w:p w14:paraId="685D5227" w14:textId="77777777" w:rsidR="005E0F94" w:rsidRDefault="005E0F94" w:rsidP="005A43CE">
            <w:pPr>
              <w:rPr>
                <w:rFonts w:ascii="Calibri" w:hAnsi="Calibri" w:cs="Calibri"/>
                <w:color w:val="000000"/>
                <w:sz w:val="22"/>
                <w:szCs w:val="22"/>
              </w:rPr>
            </w:pPr>
          </w:p>
        </w:tc>
      </w:tr>
      <w:tr w:rsidR="00F42FAC" w:rsidRPr="00F822B1" w14:paraId="2C010C96" w14:textId="77777777" w:rsidTr="00FD3DD6">
        <w:tc>
          <w:tcPr>
            <w:tcW w:w="2775" w:type="dxa"/>
          </w:tcPr>
          <w:p w14:paraId="6EEBD5C6" w14:textId="77777777" w:rsidR="00F42FAC" w:rsidRDefault="00F42FAC" w:rsidP="00F57678">
            <w:pPr>
              <w:rPr>
                <w:rFonts w:ascii="Calibri" w:hAnsi="Calibri" w:cs="Calibri"/>
                <w:color w:val="000000"/>
                <w:sz w:val="22"/>
                <w:szCs w:val="22"/>
              </w:rPr>
            </w:pPr>
            <w:r>
              <w:rPr>
                <w:rFonts w:ascii="Calibri" w:hAnsi="Calibri" w:cs="Calibri"/>
                <w:color w:val="000000"/>
                <w:sz w:val="22"/>
                <w:szCs w:val="22"/>
              </w:rPr>
              <w:t>Facility Verified Y/N</w:t>
            </w:r>
          </w:p>
        </w:tc>
        <w:tc>
          <w:tcPr>
            <w:tcW w:w="3201" w:type="dxa"/>
          </w:tcPr>
          <w:p w14:paraId="687506E9" w14:textId="77777777" w:rsidR="00F42FAC" w:rsidRDefault="00F42FAC" w:rsidP="00F57678">
            <w:pPr>
              <w:rPr>
                <w:rFonts w:ascii="Calibri" w:hAnsi="Calibri" w:cs="Calibri"/>
                <w:color w:val="000000"/>
                <w:sz w:val="22"/>
                <w:szCs w:val="22"/>
              </w:rPr>
            </w:pPr>
          </w:p>
        </w:tc>
        <w:tc>
          <w:tcPr>
            <w:tcW w:w="3240" w:type="dxa"/>
            <w:gridSpan w:val="3"/>
          </w:tcPr>
          <w:p w14:paraId="6C970DC1" w14:textId="77777777" w:rsidR="00F42FAC" w:rsidRDefault="00F42FAC" w:rsidP="00F57678">
            <w:pPr>
              <w:rPr>
                <w:rFonts w:ascii="Calibri" w:hAnsi="Calibri" w:cs="Calibri"/>
                <w:color w:val="000000"/>
                <w:sz w:val="22"/>
                <w:szCs w:val="22"/>
              </w:rPr>
            </w:pPr>
            <w:r>
              <w:rPr>
                <w:rFonts w:ascii="Calibri" w:hAnsi="Calibri" w:cs="Calibri"/>
                <w:color w:val="000000"/>
                <w:sz w:val="22"/>
                <w:szCs w:val="22"/>
              </w:rPr>
              <w:t>On BPM-approved, this will be N</w:t>
            </w:r>
          </w:p>
          <w:p w14:paraId="79F7A1A4" w14:textId="77777777" w:rsidR="00F42FAC" w:rsidRDefault="00F42FAC" w:rsidP="00F57678">
            <w:pPr>
              <w:rPr>
                <w:rFonts w:ascii="Calibri" w:hAnsi="Calibri" w:cs="Calibri"/>
                <w:color w:val="000000"/>
                <w:sz w:val="22"/>
                <w:szCs w:val="22"/>
              </w:rPr>
            </w:pPr>
            <w:r>
              <w:rPr>
                <w:rFonts w:ascii="Calibri" w:hAnsi="Calibri" w:cs="Calibri"/>
                <w:color w:val="000000"/>
                <w:sz w:val="22"/>
                <w:szCs w:val="22"/>
              </w:rPr>
              <w:t>On Limit approved, this will be Y</w:t>
            </w:r>
          </w:p>
        </w:tc>
      </w:tr>
      <w:tr w:rsidR="005E0F94" w:rsidRPr="00D512AA" w14:paraId="163816AF" w14:textId="5F258958" w:rsidTr="00FD3DD6">
        <w:trPr>
          <w:gridAfter w:val="1"/>
          <w:wAfter w:w="25" w:type="dxa"/>
        </w:trPr>
        <w:tc>
          <w:tcPr>
            <w:tcW w:w="2775" w:type="dxa"/>
          </w:tcPr>
          <w:p w14:paraId="1773B857" w14:textId="77777777" w:rsidR="005E0F94" w:rsidRPr="00D512AA" w:rsidRDefault="005E0F94" w:rsidP="005A43CE">
            <w:pPr>
              <w:rPr>
                <w:rFonts w:asciiTheme="minorHAnsi" w:hAnsiTheme="minorHAnsi" w:cstheme="minorHAnsi"/>
                <w:noProof w:val="0"/>
                <w:color w:val="000000"/>
                <w:sz w:val="22"/>
                <w:szCs w:val="22"/>
              </w:rPr>
            </w:pPr>
            <w:r w:rsidRPr="00D512AA">
              <w:rPr>
                <w:rFonts w:asciiTheme="minorHAnsi" w:hAnsiTheme="minorHAnsi" w:cstheme="minorHAnsi"/>
                <w:sz w:val="22"/>
                <w:szCs w:val="22"/>
              </w:rPr>
              <w:t>Limit ID</w:t>
            </w:r>
          </w:p>
        </w:tc>
        <w:tc>
          <w:tcPr>
            <w:tcW w:w="3208" w:type="dxa"/>
            <w:gridSpan w:val="2"/>
          </w:tcPr>
          <w:p w14:paraId="4D739DC6" w14:textId="2022A810" w:rsidR="005E0F94" w:rsidRPr="00587F2D" w:rsidRDefault="005E0F94" w:rsidP="005A43CE">
            <w:pPr>
              <w:rPr>
                <w:rFonts w:ascii="Calibri" w:hAnsi="Calibri" w:cs="Calibri"/>
                <w:noProof w:val="0"/>
                <w:color w:val="000000"/>
                <w:sz w:val="22"/>
                <w:szCs w:val="22"/>
              </w:rPr>
            </w:pPr>
            <w:r>
              <w:rPr>
                <w:rFonts w:ascii="Calibri" w:hAnsi="Calibri" w:cs="Calibri"/>
                <w:color w:val="000000"/>
                <w:sz w:val="22"/>
                <w:szCs w:val="22"/>
              </w:rPr>
              <w:t>660444301</w:t>
            </w:r>
          </w:p>
        </w:tc>
        <w:tc>
          <w:tcPr>
            <w:tcW w:w="3208" w:type="dxa"/>
          </w:tcPr>
          <w:p w14:paraId="3E12D361" w14:textId="77777777" w:rsidR="005E0F94" w:rsidRDefault="005E0F94" w:rsidP="005A43CE">
            <w:pPr>
              <w:rPr>
                <w:rFonts w:ascii="Calibri" w:hAnsi="Calibri" w:cs="Calibri"/>
                <w:color w:val="000000"/>
                <w:sz w:val="22"/>
                <w:szCs w:val="22"/>
              </w:rPr>
            </w:pPr>
          </w:p>
        </w:tc>
      </w:tr>
      <w:tr w:rsidR="00D9669E" w:rsidRPr="00D512AA" w14:paraId="302B588F" w14:textId="77777777" w:rsidTr="00FD3DD6">
        <w:trPr>
          <w:gridAfter w:val="1"/>
          <w:wAfter w:w="25" w:type="dxa"/>
          <w:ins w:id="929" w:author="Emy Bartolome" w:date="2023-08-03T17:25:00Z"/>
        </w:trPr>
        <w:tc>
          <w:tcPr>
            <w:tcW w:w="2775" w:type="dxa"/>
          </w:tcPr>
          <w:p w14:paraId="6F82FAB2" w14:textId="05D732E3" w:rsidR="00D9669E" w:rsidRPr="00D512AA" w:rsidRDefault="00D9669E" w:rsidP="005A43CE">
            <w:pPr>
              <w:rPr>
                <w:ins w:id="930" w:author="Emy Bartolome" w:date="2023-08-03T17:25:00Z"/>
                <w:rFonts w:asciiTheme="minorHAnsi" w:hAnsiTheme="minorHAnsi" w:cstheme="minorHAnsi"/>
                <w:sz w:val="22"/>
                <w:szCs w:val="22"/>
              </w:rPr>
            </w:pPr>
            <w:ins w:id="931" w:author="Emy Bartolome" w:date="2023-08-03T17:25:00Z">
              <w:r>
                <w:rPr>
                  <w:rFonts w:ascii="Calibri" w:hAnsi="Calibri" w:cs="Calibri"/>
                  <w:color w:val="000000"/>
                  <w:sz w:val="22"/>
                  <w:szCs w:val="22"/>
                </w:rPr>
                <w:t>Loan Account Number</w:t>
              </w:r>
            </w:ins>
          </w:p>
        </w:tc>
        <w:tc>
          <w:tcPr>
            <w:tcW w:w="3208" w:type="dxa"/>
            <w:gridSpan w:val="2"/>
          </w:tcPr>
          <w:p w14:paraId="0ED8695E" w14:textId="77777777" w:rsidR="00D9669E" w:rsidRDefault="00D9669E" w:rsidP="005A43CE">
            <w:pPr>
              <w:rPr>
                <w:ins w:id="932" w:author="Emy Bartolome" w:date="2023-08-03T17:25:00Z"/>
                <w:rFonts w:ascii="Calibri" w:hAnsi="Calibri" w:cs="Calibri"/>
                <w:color w:val="000000"/>
                <w:sz w:val="22"/>
                <w:szCs w:val="22"/>
              </w:rPr>
            </w:pPr>
          </w:p>
        </w:tc>
        <w:tc>
          <w:tcPr>
            <w:tcW w:w="3208" w:type="dxa"/>
          </w:tcPr>
          <w:p w14:paraId="1F4EE170" w14:textId="77777777" w:rsidR="00D9669E" w:rsidRDefault="00D9669E" w:rsidP="005A43CE">
            <w:pPr>
              <w:rPr>
                <w:ins w:id="933" w:author="Emy Bartolome" w:date="2023-08-03T17:25:00Z"/>
                <w:rFonts w:ascii="Calibri" w:hAnsi="Calibri" w:cs="Calibri"/>
                <w:color w:val="000000"/>
                <w:sz w:val="22"/>
                <w:szCs w:val="22"/>
              </w:rPr>
            </w:pPr>
          </w:p>
        </w:tc>
      </w:tr>
      <w:tr w:rsidR="005E0F94" w:rsidRPr="00D512AA" w14:paraId="1A8DC4B7" w14:textId="734404FB" w:rsidTr="00FD3DD6">
        <w:trPr>
          <w:gridAfter w:val="1"/>
          <w:wAfter w:w="25" w:type="dxa"/>
        </w:trPr>
        <w:tc>
          <w:tcPr>
            <w:tcW w:w="2775" w:type="dxa"/>
          </w:tcPr>
          <w:p w14:paraId="00CAE489" w14:textId="77777777" w:rsidR="005E0F94" w:rsidRPr="00D512AA" w:rsidRDefault="005E0F94" w:rsidP="005A43CE">
            <w:pPr>
              <w:rPr>
                <w:rFonts w:asciiTheme="minorHAnsi" w:hAnsiTheme="minorHAnsi" w:cstheme="minorHAnsi"/>
                <w:noProof w:val="0"/>
                <w:color w:val="000000"/>
                <w:sz w:val="22"/>
                <w:szCs w:val="22"/>
              </w:rPr>
            </w:pPr>
            <w:r w:rsidRPr="00D512AA">
              <w:rPr>
                <w:rFonts w:asciiTheme="minorHAnsi" w:hAnsiTheme="minorHAnsi" w:cstheme="minorHAnsi"/>
                <w:sz w:val="22"/>
                <w:szCs w:val="22"/>
              </w:rPr>
              <w:t>Customer ID</w:t>
            </w:r>
          </w:p>
        </w:tc>
        <w:tc>
          <w:tcPr>
            <w:tcW w:w="3208" w:type="dxa"/>
            <w:gridSpan w:val="2"/>
          </w:tcPr>
          <w:p w14:paraId="02AE0EA6" w14:textId="590608D8" w:rsidR="005E0F94" w:rsidRPr="00587F2D" w:rsidRDefault="005E0F94" w:rsidP="005A43CE">
            <w:pPr>
              <w:rPr>
                <w:rFonts w:ascii="Calibri" w:hAnsi="Calibri" w:cs="Calibri"/>
                <w:noProof w:val="0"/>
                <w:color w:val="000000"/>
                <w:sz w:val="22"/>
                <w:szCs w:val="22"/>
              </w:rPr>
            </w:pPr>
            <w:r>
              <w:rPr>
                <w:rFonts w:ascii="Calibri" w:hAnsi="Calibri" w:cs="Calibri"/>
                <w:color w:val="000000"/>
                <w:sz w:val="22"/>
                <w:szCs w:val="22"/>
              </w:rPr>
              <w:t>0080029</w:t>
            </w:r>
          </w:p>
        </w:tc>
        <w:tc>
          <w:tcPr>
            <w:tcW w:w="3208" w:type="dxa"/>
          </w:tcPr>
          <w:p w14:paraId="137FFBBC" w14:textId="77777777" w:rsidR="005E0F94" w:rsidRDefault="005E0F94" w:rsidP="005A43CE">
            <w:pPr>
              <w:rPr>
                <w:rFonts w:ascii="Calibri" w:hAnsi="Calibri" w:cs="Calibri"/>
                <w:color w:val="000000"/>
                <w:sz w:val="22"/>
                <w:szCs w:val="22"/>
              </w:rPr>
            </w:pPr>
          </w:p>
        </w:tc>
      </w:tr>
      <w:tr w:rsidR="005E0F94" w:rsidRPr="00D512AA" w14:paraId="68DDD127" w14:textId="2FE91A2A" w:rsidTr="00FD3DD6">
        <w:trPr>
          <w:gridAfter w:val="1"/>
          <w:wAfter w:w="25" w:type="dxa"/>
        </w:trPr>
        <w:tc>
          <w:tcPr>
            <w:tcW w:w="2775" w:type="dxa"/>
          </w:tcPr>
          <w:p w14:paraId="4BC06364" w14:textId="77777777" w:rsidR="005E0F94" w:rsidRPr="00D512AA" w:rsidRDefault="005E0F94" w:rsidP="005A43CE">
            <w:pPr>
              <w:rPr>
                <w:rFonts w:asciiTheme="minorHAnsi" w:hAnsiTheme="minorHAnsi" w:cstheme="minorHAnsi"/>
                <w:noProof w:val="0"/>
                <w:color w:val="000000"/>
                <w:sz w:val="22"/>
                <w:szCs w:val="22"/>
              </w:rPr>
            </w:pPr>
            <w:r w:rsidRPr="00D512AA">
              <w:rPr>
                <w:rFonts w:asciiTheme="minorHAnsi" w:hAnsiTheme="minorHAnsi" w:cstheme="minorHAnsi"/>
                <w:sz w:val="22"/>
                <w:szCs w:val="22"/>
              </w:rPr>
              <w:t>Customer Thai Name</w:t>
            </w:r>
          </w:p>
        </w:tc>
        <w:tc>
          <w:tcPr>
            <w:tcW w:w="3208" w:type="dxa"/>
            <w:gridSpan w:val="2"/>
          </w:tcPr>
          <w:p w14:paraId="2EB1D509" w14:textId="64E7FF41" w:rsidR="005E0F94" w:rsidRPr="00D512AA" w:rsidRDefault="005E0F94" w:rsidP="005A43CE">
            <w:pPr>
              <w:rPr>
                <w:rFonts w:asciiTheme="minorHAnsi" w:hAnsiTheme="minorHAnsi" w:cstheme="minorHAnsi"/>
                <w:sz w:val="22"/>
                <w:szCs w:val="22"/>
              </w:rPr>
            </w:pPr>
            <w:r>
              <w:rPr>
                <w:rFonts w:ascii="Calibri" w:hAnsi="Calibri" w:cs="Calibri"/>
                <w:color w:val="000000"/>
                <w:sz w:val="22"/>
                <w:szCs w:val="22"/>
              </w:rPr>
              <w:t>Title</w:t>
            </w:r>
            <w:r>
              <w:rPr>
                <w:rFonts w:ascii="Calibri" w:hAnsi="Calibri" w:cs="Angsana New"/>
                <w:color w:val="000000"/>
                <w:sz w:val="22"/>
                <w:szCs w:val="22"/>
                <w:cs/>
                <w:lang w:bidi="th-TH"/>
              </w:rPr>
              <w:t>+</w:t>
            </w:r>
            <w:r>
              <w:rPr>
                <w:rFonts w:ascii="Calibri" w:hAnsi="Calibri" w:cs="Calibri"/>
                <w:color w:val="000000"/>
                <w:sz w:val="22"/>
                <w:szCs w:val="22"/>
              </w:rPr>
              <w:t>Customer Thai Name</w:t>
            </w:r>
          </w:p>
        </w:tc>
        <w:tc>
          <w:tcPr>
            <w:tcW w:w="3208" w:type="dxa"/>
          </w:tcPr>
          <w:p w14:paraId="1C9D7FF2" w14:textId="77777777" w:rsidR="005E0F94" w:rsidRDefault="005E0F94" w:rsidP="005A43CE">
            <w:pPr>
              <w:rPr>
                <w:rFonts w:ascii="Calibri" w:hAnsi="Calibri" w:cs="Calibri"/>
                <w:color w:val="000000"/>
                <w:sz w:val="22"/>
                <w:szCs w:val="22"/>
              </w:rPr>
            </w:pPr>
          </w:p>
        </w:tc>
      </w:tr>
      <w:tr w:rsidR="005E0F94" w:rsidRPr="00D512AA" w14:paraId="0F557212" w14:textId="614233B7" w:rsidTr="00FD3DD6">
        <w:trPr>
          <w:gridAfter w:val="1"/>
          <w:wAfter w:w="25" w:type="dxa"/>
        </w:trPr>
        <w:tc>
          <w:tcPr>
            <w:tcW w:w="2775" w:type="dxa"/>
          </w:tcPr>
          <w:p w14:paraId="20ADBAE2" w14:textId="77777777" w:rsidR="005E0F94" w:rsidRPr="00D512AA" w:rsidRDefault="005E0F94" w:rsidP="005A43CE">
            <w:pPr>
              <w:rPr>
                <w:rFonts w:asciiTheme="minorHAnsi" w:hAnsiTheme="minorHAnsi" w:cstheme="minorHAnsi"/>
                <w:noProof w:val="0"/>
                <w:color w:val="000000"/>
                <w:sz w:val="22"/>
                <w:szCs w:val="22"/>
              </w:rPr>
            </w:pPr>
            <w:r w:rsidRPr="00D512AA">
              <w:rPr>
                <w:rFonts w:asciiTheme="minorHAnsi" w:hAnsiTheme="minorHAnsi" w:cstheme="minorHAnsi"/>
                <w:sz w:val="22"/>
                <w:szCs w:val="22"/>
              </w:rPr>
              <w:t>Customer English Name</w:t>
            </w:r>
          </w:p>
        </w:tc>
        <w:tc>
          <w:tcPr>
            <w:tcW w:w="3208" w:type="dxa"/>
            <w:gridSpan w:val="2"/>
          </w:tcPr>
          <w:p w14:paraId="43E7314A" w14:textId="2C050608" w:rsidR="005E0F94" w:rsidRPr="00D512AA" w:rsidRDefault="005E0F94" w:rsidP="005A43CE">
            <w:pPr>
              <w:rPr>
                <w:rFonts w:asciiTheme="minorHAnsi" w:hAnsiTheme="minorHAnsi" w:cstheme="minorHAnsi"/>
                <w:noProof w:val="0"/>
                <w:color w:val="000000"/>
                <w:sz w:val="22"/>
                <w:szCs w:val="22"/>
              </w:rPr>
            </w:pPr>
            <w:r>
              <w:rPr>
                <w:rFonts w:ascii="Calibri" w:hAnsi="Calibri" w:cs="Calibri"/>
                <w:color w:val="000000"/>
                <w:sz w:val="22"/>
                <w:szCs w:val="22"/>
              </w:rPr>
              <w:t> </w:t>
            </w:r>
          </w:p>
        </w:tc>
        <w:tc>
          <w:tcPr>
            <w:tcW w:w="3208" w:type="dxa"/>
          </w:tcPr>
          <w:p w14:paraId="43C6D44A" w14:textId="77777777" w:rsidR="005E0F94" w:rsidRDefault="005E0F94" w:rsidP="005A43CE">
            <w:pPr>
              <w:rPr>
                <w:rFonts w:ascii="Calibri" w:hAnsi="Calibri" w:cs="Calibri"/>
                <w:color w:val="000000"/>
                <w:sz w:val="22"/>
                <w:szCs w:val="22"/>
              </w:rPr>
            </w:pPr>
          </w:p>
        </w:tc>
      </w:tr>
      <w:tr w:rsidR="005E0F94" w:rsidRPr="00D512AA" w14:paraId="66156179" w14:textId="3DCAE86F" w:rsidTr="00FD3DD6">
        <w:trPr>
          <w:gridAfter w:val="1"/>
          <w:wAfter w:w="25" w:type="dxa"/>
        </w:trPr>
        <w:tc>
          <w:tcPr>
            <w:tcW w:w="2775" w:type="dxa"/>
          </w:tcPr>
          <w:p w14:paraId="5C05E298" w14:textId="77777777" w:rsidR="005E0F94" w:rsidRPr="00D512AA" w:rsidRDefault="005E0F94" w:rsidP="005A43CE">
            <w:pPr>
              <w:rPr>
                <w:rFonts w:asciiTheme="minorHAnsi" w:hAnsiTheme="minorHAnsi" w:cstheme="minorHAnsi"/>
                <w:noProof w:val="0"/>
                <w:color w:val="000000"/>
                <w:sz w:val="22"/>
                <w:szCs w:val="22"/>
              </w:rPr>
            </w:pPr>
            <w:r w:rsidRPr="00D512AA">
              <w:rPr>
                <w:rFonts w:asciiTheme="minorHAnsi" w:hAnsiTheme="minorHAnsi" w:cstheme="minorHAnsi"/>
                <w:sz w:val="22"/>
                <w:szCs w:val="22"/>
              </w:rPr>
              <w:t xml:space="preserve">Major Credit Code </w:t>
            </w:r>
            <w:r w:rsidRPr="00D512AA">
              <w:rPr>
                <w:rFonts w:asciiTheme="minorHAnsi" w:hAnsiTheme="minorHAnsi" w:cs="Angsana New"/>
                <w:sz w:val="22"/>
                <w:szCs w:val="22"/>
                <w:cs/>
                <w:lang w:bidi="th-TH"/>
              </w:rPr>
              <w:t xml:space="preserve">+ </w:t>
            </w:r>
            <w:r w:rsidRPr="00D512AA">
              <w:rPr>
                <w:rFonts w:asciiTheme="minorHAnsi" w:hAnsiTheme="minorHAnsi" w:cstheme="minorHAnsi"/>
                <w:sz w:val="22"/>
                <w:szCs w:val="22"/>
              </w:rPr>
              <w:t>Minor Credit Code</w:t>
            </w:r>
          </w:p>
        </w:tc>
        <w:tc>
          <w:tcPr>
            <w:tcW w:w="3208" w:type="dxa"/>
            <w:gridSpan w:val="2"/>
          </w:tcPr>
          <w:p w14:paraId="7C2A68E5" w14:textId="57C523BE" w:rsidR="005E0F94" w:rsidRPr="00D512AA" w:rsidRDefault="005E0F94" w:rsidP="005A43CE">
            <w:pPr>
              <w:rPr>
                <w:rFonts w:asciiTheme="minorHAnsi" w:hAnsiTheme="minorHAnsi" w:cstheme="minorHAnsi"/>
                <w:noProof w:val="0"/>
                <w:color w:val="000000"/>
                <w:sz w:val="22"/>
                <w:szCs w:val="22"/>
              </w:rPr>
            </w:pPr>
            <w:r>
              <w:rPr>
                <w:rFonts w:ascii="Calibri" w:hAnsi="Calibri" w:cs="Calibri"/>
                <w:color w:val="000000"/>
                <w:sz w:val="22"/>
                <w:szCs w:val="22"/>
              </w:rPr>
              <w:t>04 00</w:t>
            </w:r>
          </w:p>
        </w:tc>
        <w:tc>
          <w:tcPr>
            <w:tcW w:w="3208" w:type="dxa"/>
          </w:tcPr>
          <w:p w14:paraId="2C43C417" w14:textId="77777777" w:rsidR="005E0F94" w:rsidRDefault="005E0F94" w:rsidP="005A43CE">
            <w:pPr>
              <w:rPr>
                <w:rFonts w:ascii="Calibri" w:hAnsi="Calibri" w:cs="Calibri"/>
                <w:color w:val="000000"/>
                <w:sz w:val="22"/>
                <w:szCs w:val="22"/>
              </w:rPr>
            </w:pPr>
          </w:p>
        </w:tc>
      </w:tr>
      <w:tr w:rsidR="005E0F94" w:rsidRPr="00D512AA" w14:paraId="5B09913C" w14:textId="3EC6710F" w:rsidTr="00FD3DD6">
        <w:trPr>
          <w:gridAfter w:val="1"/>
          <w:wAfter w:w="25" w:type="dxa"/>
        </w:trPr>
        <w:tc>
          <w:tcPr>
            <w:tcW w:w="2775" w:type="dxa"/>
          </w:tcPr>
          <w:p w14:paraId="5D494982" w14:textId="77777777" w:rsidR="005E0F94" w:rsidRPr="00D512AA" w:rsidRDefault="005E0F94" w:rsidP="005A43CE">
            <w:pPr>
              <w:rPr>
                <w:rFonts w:asciiTheme="minorHAnsi" w:hAnsiTheme="minorHAnsi" w:cstheme="minorHAnsi"/>
                <w:noProof w:val="0"/>
                <w:color w:val="000000"/>
                <w:sz w:val="22"/>
                <w:szCs w:val="22"/>
              </w:rPr>
            </w:pPr>
            <w:r w:rsidRPr="00D512AA">
              <w:rPr>
                <w:rFonts w:asciiTheme="minorHAnsi" w:hAnsiTheme="minorHAnsi" w:cstheme="minorHAnsi"/>
                <w:sz w:val="22"/>
                <w:szCs w:val="22"/>
              </w:rPr>
              <w:t>Major</w:t>
            </w:r>
            <w:r w:rsidRPr="00D512AA">
              <w:rPr>
                <w:rFonts w:asciiTheme="minorHAnsi" w:hAnsiTheme="minorHAnsi" w:cs="Angsana New"/>
                <w:sz w:val="22"/>
                <w:szCs w:val="22"/>
                <w:cs/>
                <w:lang w:bidi="th-TH"/>
              </w:rPr>
              <w:t>/</w:t>
            </w:r>
            <w:r w:rsidRPr="00D512AA">
              <w:rPr>
                <w:rFonts w:asciiTheme="minorHAnsi" w:hAnsiTheme="minorHAnsi" w:cstheme="minorHAnsi"/>
                <w:sz w:val="22"/>
                <w:szCs w:val="22"/>
              </w:rPr>
              <w:t>Minor Description</w:t>
            </w:r>
          </w:p>
        </w:tc>
        <w:tc>
          <w:tcPr>
            <w:tcW w:w="3208" w:type="dxa"/>
            <w:gridSpan w:val="2"/>
          </w:tcPr>
          <w:p w14:paraId="5F95D5F1" w14:textId="30912BB4" w:rsidR="005E0F94" w:rsidRPr="00587F2D" w:rsidRDefault="005E0F94" w:rsidP="005A43CE">
            <w:pPr>
              <w:rPr>
                <w:rFonts w:ascii="Calibri" w:hAnsi="Calibri" w:cs="Calibri"/>
                <w:noProof w:val="0"/>
                <w:color w:val="000000"/>
                <w:sz w:val="22"/>
                <w:szCs w:val="22"/>
              </w:rPr>
            </w:pPr>
            <w:r>
              <w:rPr>
                <w:rFonts w:ascii="Calibri" w:hAnsi="Calibri" w:cs="Calibri"/>
                <w:color w:val="000000"/>
                <w:sz w:val="22"/>
                <w:szCs w:val="22"/>
              </w:rPr>
              <w:t>Loan</w:t>
            </w:r>
          </w:p>
        </w:tc>
        <w:tc>
          <w:tcPr>
            <w:tcW w:w="3208" w:type="dxa"/>
          </w:tcPr>
          <w:p w14:paraId="5DEC29F5" w14:textId="77777777" w:rsidR="005E0F94" w:rsidRDefault="005E0F94" w:rsidP="005A43CE">
            <w:pPr>
              <w:rPr>
                <w:rFonts w:ascii="Calibri" w:hAnsi="Calibri" w:cs="Calibri"/>
                <w:color w:val="000000"/>
                <w:sz w:val="22"/>
                <w:szCs w:val="22"/>
              </w:rPr>
            </w:pPr>
          </w:p>
        </w:tc>
      </w:tr>
      <w:tr w:rsidR="005E0F94" w:rsidRPr="00D512AA" w14:paraId="2802DB6A" w14:textId="48129038" w:rsidTr="00FD3DD6">
        <w:trPr>
          <w:gridAfter w:val="1"/>
          <w:wAfter w:w="25" w:type="dxa"/>
        </w:trPr>
        <w:tc>
          <w:tcPr>
            <w:tcW w:w="2775" w:type="dxa"/>
          </w:tcPr>
          <w:p w14:paraId="19158AC8" w14:textId="77777777" w:rsidR="005E0F94" w:rsidRPr="00D512AA" w:rsidRDefault="005E0F94" w:rsidP="005A43CE">
            <w:pPr>
              <w:rPr>
                <w:rFonts w:asciiTheme="minorHAnsi" w:hAnsiTheme="minorHAnsi" w:cstheme="minorHAnsi"/>
                <w:noProof w:val="0"/>
                <w:color w:val="000000"/>
                <w:sz w:val="22"/>
                <w:szCs w:val="22"/>
              </w:rPr>
            </w:pPr>
            <w:r w:rsidRPr="00D512AA">
              <w:rPr>
                <w:rFonts w:asciiTheme="minorHAnsi" w:hAnsiTheme="minorHAnsi" w:cstheme="minorHAnsi"/>
                <w:sz w:val="22"/>
                <w:szCs w:val="22"/>
              </w:rPr>
              <w:t>Limit Description</w:t>
            </w:r>
          </w:p>
        </w:tc>
        <w:tc>
          <w:tcPr>
            <w:tcW w:w="3208" w:type="dxa"/>
            <w:gridSpan w:val="2"/>
          </w:tcPr>
          <w:p w14:paraId="6A79E848" w14:textId="43FE0599" w:rsidR="005E0F94" w:rsidRPr="00587F2D" w:rsidRDefault="005E0F94" w:rsidP="005A43CE">
            <w:pPr>
              <w:rPr>
                <w:rFonts w:ascii="Calibri" w:hAnsi="Calibri" w:cs="Calibri"/>
                <w:noProof w:val="0"/>
                <w:color w:val="000000"/>
                <w:sz w:val="22"/>
                <w:szCs w:val="22"/>
              </w:rPr>
            </w:pPr>
            <w:r>
              <w:rPr>
                <w:rFonts w:ascii="Calibri" w:hAnsi="Calibri" w:cs="Calibri"/>
                <w:color w:val="000000"/>
                <w:sz w:val="22"/>
                <w:szCs w:val="22"/>
              </w:rPr>
              <w:t>TG1</w:t>
            </w:r>
          </w:p>
        </w:tc>
        <w:tc>
          <w:tcPr>
            <w:tcW w:w="3208" w:type="dxa"/>
          </w:tcPr>
          <w:p w14:paraId="0B33839F" w14:textId="77777777" w:rsidR="005E0F94" w:rsidRDefault="005E0F94" w:rsidP="005A43CE">
            <w:pPr>
              <w:rPr>
                <w:rFonts w:ascii="Calibri" w:hAnsi="Calibri" w:cs="Calibri"/>
                <w:color w:val="000000"/>
                <w:sz w:val="22"/>
                <w:szCs w:val="22"/>
              </w:rPr>
            </w:pPr>
          </w:p>
        </w:tc>
      </w:tr>
      <w:tr w:rsidR="005E0F94" w:rsidRPr="00D512AA" w14:paraId="0427BF7A" w14:textId="524D24FB" w:rsidTr="00FD3DD6">
        <w:trPr>
          <w:gridAfter w:val="1"/>
          <w:wAfter w:w="25" w:type="dxa"/>
        </w:trPr>
        <w:tc>
          <w:tcPr>
            <w:tcW w:w="2775" w:type="dxa"/>
          </w:tcPr>
          <w:p w14:paraId="10A82908" w14:textId="77777777" w:rsidR="005E0F94" w:rsidRPr="00D512AA" w:rsidRDefault="005E0F94" w:rsidP="005A43CE">
            <w:pPr>
              <w:rPr>
                <w:rFonts w:asciiTheme="minorHAnsi" w:hAnsiTheme="minorHAnsi" w:cstheme="minorHAnsi"/>
                <w:noProof w:val="0"/>
                <w:color w:val="000000"/>
                <w:sz w:val="22"/>
                <w:szCs w:val="22"/>
              </w:rPr>
            </w:pPr>
            <w:r w:rsidRPr="00D512AA">
              <w:rPr>
                <w:rFonts w:asciiTheme="minorHAnsi" w:hAnsiTheme="minorHAnsi" w:cstheme="minorHAnsi"/>
                <w:sz w:val="22"/>
                <w:szCs w:val="22"/>
              </w:rPr>
              <w:t>Product Program</w:t>
            </w:r>
          </w:p>
        </w:tc>
        <w:tc>
          <w:tcPr>
            <w:tcW w:w="3208" w:type="dxa"/>
            <w:gridSpan w:val="2"/>
            <w:vAlign w:val="center"/>
          </w:tcPr>
          <w:p w14:paraId="1E3AE23D" w14:textId="0329A5D6" w:rsidR="005E0F94" w:rsidRPr="00D512AA" w:rsidRDefault="005E0F94" w:rsidP="005A43CE">
            <w:pPr>
              <w:rPr>
                <w:rFonts w:asciiTheme="minorHAnsi" w:hAnsiTheme="minorHAnsi" w:cstheme="minorHAnsi"/>
                <w:sz w:val="22"/>
                <w:szCs w:val="22"/>
              </w:rPr>
            </w:pPr>
            <w:r>
              <w:rPr>
                <w:rFonts w:ascii="Calibri" w:hAnsi="Calibri" w:cs="Calibri"/>
                <w:color w:val="000000"/>
                <w:sz w:val="22"/>
                <w:szCs w:val="22"/>
              </w:rPr>
              <w:t> </w:t>
            </w:r>
          </w:p>
        </w:tc>
        <w:tc>
          <w:tcPr>
            <w:tcW w:w="3208" w:type="dxa"/>
          </w:tcPr>
          <w:p w14:paraId="74909031" w14:textId="77777777" w:rsidR="005E0F94" w:rsidRDefault="005E0F94" w:rsidP="005A43CE">
            <w:pPr>
              <w:rPr>
                <w:rFonts w:ascii="Calibri" w:hAnsi="Calibri" w:cs="Calibri"/>
                <w:color w:val="000000"/>
                <w:sz w:val="22"/>
                <w:szCs w:val="22"/>
              </w:rPr>
            </w:pPr>
          </w:p>
        </w:tc>
      </w:tr>
      <w:tr w:rsidR="005E0F94" w:rsidRPr="00D512AA" w14:paraId="4A7373ED" w14:textId="68F88DED" w:rsidTr="00FD3DD6">
        <w:trPr>
          <w:gridAfter w:val="1"/>
          <w:wAfter w:w="25" w:type="dxa"/>
        </w:trPr>
        <w:tc>
          <w:tcPr>
            <w:tcW w:w="2775" w:type="dxa"/>
          </w:tcPr>
          <w:p w14:paraId="03E9525D" w14:textId="77777777" w:rsidR="005E0F94" w:rsidRPr="00D512AA" w:rsidRDefault="005E0F94" w:rsidP="005A43CE">
            <w:pPr>
              <w:rPr>
                <w:rFonts w:asciiTheme="minorHAnsi" w:hAnsiTheme="minorHAnsi" w:cstheme="minorHAnsi"/>
                <w:noProof w:val="0"/>
                <w:color w:val="000000"/>
                <w:sz w:val="22"/>
                <w:szCs w:val="22"/>
              </w:rPr>
            </w:pPr>
            <w:r w:rsidRPr="00D512AA">
              <w:rPr>
                <w:rFonts w:asciiTheme="minorHAnsi" w:hAnsiTheme="minorHAnsi" w:cstheme="minorHAnsi"/>
                <w:sz w:val="22"/>
                <w:szCs w:val="22"/>
              </w:rPr>
              <w:t>Business Code</w:t>
            </w:r>
            <w:r w:rsidRPr="00D512AA">
              <w:rPr>
                <w:rFonts w:asciiTheme="minorHAnsi" w:hAnsiTheme="minorHAnsi" w:cs="Angsana New"/>
                <w:sz w:val="22"/>
                <w:szCs w:val="22"/>
                <w:cs/>
                <w:lang w:bidi="th-TH"/>
              </w:rPr>
              <w:t xml:space="preserve">: </w:t>
            </w:r>
          </w:p>
        </w:tc>
        <w:tc>
          <w:tcPr>
            <w:tcW w:w="3208" w:type="dxa"/>
            <w:gridSpan w:val="2"/>
            <w:vAlign w:val="center"/>
          </w:tcPr>
          <w:p w14:paraId="29095F40" w14:textId="76D50019" w:rsidR="005E0F94" w:rsidRPr="00587F2D" w:rsidRDefault="005E0F94" w:rsidP="005A43CE">
            <w:pPr>
              <w:rPr>
                <w:rFonts w:ascii="Calibri" w:hAnsi="Calibri" w:cs="Calibri"/>
                <w:noProof w:val="0"/>
                <w:color w:val="000000"/>
                <w:sz w:val="22"/>
                <w:szCs w:val="22"/>
              </w:rPr>
            </w:pPr>
            <w:r>
              <w:rPr>
                <w:rFonts w:ascii="Calibri" w:hAnsi="Calibri" w:cs="Calibri"/>
                <w:color w:val="000000"/>
                <w:sz w:val="22"/>
                <w:szCs w:val="22"/>
              </w:rPr>
              <w:t xml:space="preserve">01020 </w:t>
            </w:r>
            <w:r>
              <w:rPr>
                <w:rFonts w:ascii="Calibri" w:hAnsi="Calibri" w:cs="Angsana New"/>
                <w:color w:val="000000"/>
                <w:sz w:val="22"/>
                <w:szCs w:val="22"/>
                <w:cs/>
                <w:lang w:bidi="th-TH"/>
              </w:rPr>
              <w:t>ไฟฟ้าและแสงสว่าง</w:t>
            </w:r>
          </w:p>
        </w:tc>
        <w:tc>
          <w:tcPr>
            <w:tcW w:w="3208" w:type="dxa"/>
          </w:tcPr>
          <w:p w14:paraId="2269AD1E" w14:textId="77777777" w:rsidR="005E0F94" w:rsidRDefault="005E0F94" w:rsidP="005A43CE">
            <w:pPr>
              <w:rPr>
                <w:rFonts w:ascii="Calibri" w:hAnsi="Calibri" w:cs="Calibri"/>
                <w:color w:val="000000"/>
                <w:sz w:val="22"/>
                <w:szCs w:val="22"/>
              </w:rPr>
            </w:pPr>
          </w:p>
        </w:tc>
      </w:tr>
      <w:tr w:rsidR="005E0F94" w:rsidRPr="00D512AA" w14:paraId="162BC6E8" w14:textId="4B232094" w:rsidTr="00FD3DD6">
        <w:trPr>
          <w:gridAfter w:val="1"/>
          <w:wAfter w:w="25" w:type="dxa"/>
        </w:trPr>
        <w:tc>
          <w:tcPr>
            <w:tcW w:w="2775" w:type="dxa"/>
          </w:tcPr>
          <w:p w14:paraId="4A331FFE" w14:textId="77777777" w:rsidR="005E0F94" w:rsidRPr="00D512AA" w:rsidRDefault="005E0F94" w:rsidP="005A43CE">
            <w:pPr>
              <w:rPr>
                <w:rFonts w:asciiTheme="minorHAnsi" w:hAnsiTheme="minorHAnsi" w:cstheme="minorHAnsi"/>
                <w:noProof w:val="0"/>
                <w:color w:val="000000"/>
                <w:sz w:val="22"/>
                <w:szCs w:val="22"/>
              </w:rPr>
            </w:pPr>
            <w:r w:rsidRPr="00D512AA">
              <w:rPr>
                <w:rFonts w:asciiTheme="minorHAnsi" w:hAnsiTheme="minorHAnsi" w:cstheme="minorHAnsi"/>
                <w:sz w:val="22"/>
                <w:szCs w:val="22"/>
              </w:rPr>
              <w:t xml:space="preserve">BOT Business Code </w:t>
            </w:r>
            <w:r w:rsidRPr="00D512AA">
              <w:rPr>
                <w:rFonts w:asciiTheme="minorHAnsi" w:hAnsiTheme="minorHAnsi" w:cs="Angsana New"/>
                <w:sz w:val="22"/>
                <w:szCs w:val="22"/>
                <w:cs/>
                <w:lang w:bidi="th-TH"/>
              </w:rPr>
              <w:t xml:space="preserve">: </w:t>
            </w:r>
          </w:p>
        </w:tc>
        <w:tc>
          <w:tcPr>
            <w:tcW w:w="3208" w:type="dxa"/>
            <w:gridSpan w:val="2"/>
            <w:vAlign w:val="center"/>
          </w:tcPr>
          <w:p w14:paraId="265F2566" w14:textId="7B092229" w:rsidR="005E0F94" w:rsidRPr="00587F2D" w:rsidRDefault="005E0F94" w:rsidP="005A43CE">
            <w:pPr>
              <w:rPr>
                <w:rFonts w:ascii="Calibri" w:hAnsi="Calibri" w:cs="Calibri"/>
                <w:noProof w:val="0"/>
                <w:color w:val="000000"/>
                <w:sz w:val="22"/>
                <w:szCs w:val="22"/>
              </w:rPr>
            </w:pPr>
            <w:r>
              <w:rPr>
                <w:rFonts w:ascii="Calibri" w:hAnsi="Calibri" w:cs="Calibri"/>
                <w:color w:val="000000"/>
                <w:sz w:val="22"/>
                <w:szCs w:val="22"/>
              </w:rPr>
              <w:t xml:space="preserve">81000 </w:t>
            </w:r>
            <w:r>
              <w:rPr>
                <w:rFonts w:ascii="Calibri" w:hAnsi="Calibri" w:cs="Angsana New"/>
                <w:color w:val="000000"/>
                <w:sz w:val="22"/>
                <w:szCs w:val="22"/>
                <w:cs/>
                <w:lang w:bidi="th-TH"/>
              </w:rPr>
              <w:t>การไฟฟ้า</w:t>
            </w:r>
          </w:p>
        </w:tc>
        <w:tc>
          <w:tcPr>
            <w:tcW w:w="3208" w:type="dxa"/>
          </w:tcPr>
          <w:p w14:paraId="1DA5AEF3" w14:textId="77777777" w:rsidR="005E0F94" w:rsidRDefault="005E0F94" w:rsidP="005A43CE">
            <w:pPr>
              <w:rPr>
                <w:rFonts w:ascii="Calibri" w:hAnsi="Calibri" w:cs="Calibri"/>
                <w:color w:val="000000"/>
                <w:sz w:val="22"/>
                <w:szCs w:val="22"/>
              </w:rPr>
            </w:pPr>
          </w:p>
        </w:tc>
      </w:tr>
      <w:tr w:rsidR="005E0F94" w:rsidRPr="00D512AA" w14:paraId="467DB03E" w14:textId="78356A4E" w:rsidTr="00FD3DD6">
        <w:trPr>
          <w:gridAfter w:val="1"/>
          <w:wAfter w:w="25" w:type="dxa"/>
        </w:trPr>
        <w:tc>
          <w:tcPr>
            <w:tcW w:w="2775" w:type="dxa"/>
          </w:tcPr>
          <w:p w14:paraId="287A8049" w14:textId="77777777" w:rsidR="005E0F94" w:rsidRPr="00D512AA" w:rsidRDefault="005E0F94" w:rsidP="005A43CE">
            <w:pPr>
              <w:rPr>
                <w:rFonts w:asciiTheme="minorHAnsi" w:hAnsiTheme="minorHAnsi" w:cstheme="minorHAnsi"/>
                <w:noProof w:val="0"/>
                <w:color w:val="000000"/>
                <w:sz w:val="22"/>
                <w:szCs w:val="22"/>
              </w:rPr>
            </w:pPr>
            <w:r w:rsidRPr="00D512AA">
              <w:rPr>
                <w:rFonts w:asciiTheme="minorHAnsi" w:hAnsiTheme="minorHAnsi" w:cstheme="minorHAnsi"/>
                <w:sz w:val="22"/>
                <w:szCs w:val="22"/>
              </w:rPr>
              <w:t>Credit Type</w:t>
            </w:r>
          </w:p>
        </w:tc>
        <w:tc>
          <w:tcPr>
            <w:tcW w:w="3208" w:type="dxa"/>
            <w:gridSpan w:val="2"/>
          </w:tcPr>
          <w:p w14:paraId="7E98275D" w14:textId="7C6FEEEE" w:rsidR="005E0F94" w:rsidRPr="00587F2D" w:rsidRDefault="005E0F94" w:rsidP="005A43CE">
            <w:pPr>
              <w:rPr>
                <w:rFonts w:ascii="Calibri" w:hAnsi="Calibri" w:cs="Calibri"/>
                <w:noProof w:val="0"/>
                <w:color w:val="000000"/>
                <w:sz w:val="22"/>
                <w:szCs w:val="22"/>
              </w:rPr>
            </w:pPr>
            <w:r>
              <w:rPr>
                <w:rFonts w:ascii="Calibri" w:hAnsi="Calibri" w:cs="Calibri"/>
                <w:color w:val="000000"/>
                <w:sz w:val="22"/>
                <w:szCs w:val="22"/>
              </w:rPr>
              <w:t>Specific Project Limit</w:t>
            </w:r>
          </w:p>
        </w:tc>
        <w:tc>
          <w:tcPr>
            <w:tcW w:w="3208" w:type="dxa"/>
          </w:tcPr>
          <w:p w14:paraId="343C1DDC" w14:textId="77777777" w:rsidR="005E0F94" w:rsidRDefault="005E0F94" w:rsidP="005A43CE">
            <w:pPr>
              <w:rPr>
                <w:rFonts w:ascii="Calibri" w:hAnsi="Calibri" w:cs="Calibri"/>
                <w:color w:val="000000"/>
                <w:sz w:val="22"/>
                <w:szCs w:val="22"/>
              </w:rPr>
            </w:pPr>
          </w:p>
        </w:tc>
      </w:tr>
      <w:tr w:rsidR="005E0F94" w:rsidRPr="00D512AA" w14:paraId="36AF5A78" w14:textId="01524D94" w:rsidTr="00FD3DD6">
        <w:trPr>
          <w:gridAfter w:val="1"/>
          <w:wAfter w:w="25" w:type="dxa"/>
        </w:trPr>
        <w:tc>
          <w:tcPr>
            <w:tcW w:w="2775" w:type="dxa"/>
          </w:tcPr>
          <w:p w14:paraId="5EDF2093" w14:textId="77777777" w:rsidR="005E0F94" w:rsidRPr="00D512AA" w:rsidRDefault="005E0F94" w:rsidP="005A43CE">
            <w:pPr>
              <w:rPr>
                <w:rFonts w:asciiTheme="minorHAnsi" w:hAnsiTheme="minorHAnsi" w:cstheme="minorHAnsi"/>
                <w:noProof w:val="0"/>
                <w:color w:val="000000"/>
                <w:sz w:val="22"/>
                <w:szCs w:val="22"/>
              </w:rPr>
            </w:pPr>
            <w:r w:rsidRPr="00D512AA">
              <w:rPr>
                <w:rFonts w:asciiTheme="minorHAnsi" w:hAnsiTheme="minorHAnsi" w:cstheme="minorHAnsi"/>
                <w:sz w:val="22"/>
                <w:szCs w:val="22"/>
              </w:rPr>
              <w:t>Currency</w:t>
            </w:r>
          </w:p>
        </w:tc>
        <w:tc>
          <w:tcPr>
            <w:tcW w:w="3208" w:type="dxa"/>
            <w:gridSpan w:val="2"/>
          </w:tcPr>
          <w:p w14:paraId="30F19061" w14:textId="1C8598A5" w:rsidR="005E0F94" w:rsidRPr="007A3815" w:rsidRDefault="005E0F94" w:rsidP="005A43CE">
            <w:pPr>
              <w:rPr>
                <w:rFonts w:ascii="Calibri" w:hAnsi="Calibri" w:cs="Calibri"/>
                <w:noProof w:val="0"/>
                <w:color w:val="000000"/>
                <w:sz w:val="22"/>
                <w:szCs w:val="22"/>
              </w:rPr>
            </w:pPr>
            <w:r>
              <w:rPr>
                <w:rFonts w:ascii="Calibri" w:hAnsi="Calibri" w:cs="Calibri"/>
                <w:color w:val="000000"/>
                <w:sz w:val="22"/>
                <w:szCs w:val="22"/>
              </w:rPr>
              <w:t>USD</w:t>
            </w:r>
          </w:p>
        </w:tc>
        <w:tc>
          <w:tcPr>
            <w:tcW w:w="3208" w:type="dxa"/>
          </w:tcPr>
          <w:p w14:paraId="4D76D346" w14:textId="77777777" w:rsidR="005E0F94" w:rsidRDefault="005E0F94" w:rsidP="005A43CE">
            <w:pPr>
              <w:rPr>
                <w:rFonts w:ascii="Calibri" w:hAnsi="Calibri" w:cs="Calibri"/>
                <w:color w:val="000000"/>
                <w:sz w:val="22"/>
                <w:szCs w:val="22"/>
              </w:rPr>
            </w:pPr>
          </w:p>
        </w:tc>
      </w:tr>
      <w:tr w:rsidR="005E0F94" w:rsidRPr="00D512AA" w14:paraId="5800B4DE" w14:textId="6293FA39" w:rsidTr="00FD3DD6">
        <w:trPr>
          <w:gridAfter w:val="1"/>
          <w:wAfter w:w="25" w:type="dxa"/>
        </w:trPr>
        <w:tc>
          <w:tcPr>
            <w:tcW w:w="2775" w:type="dxa"/>
          </w:tcPr>
          <w:p w14:paraId="002E7AC6" w14:textId="77777777" w:rsidR="005E0F94" w:rsidRPr="00587F2D" w:rsidRDefault="005E0F94" w:rsidP="005A43CE">
            <w:pPr>
              <w:rPr>
                <w:rFonts w:ascii="Calibri" w:hAnsi="Calibri" w:cs="Calibri"/>
                <w:noProof w:val="0"/>
                <w:color w:val="000000"/>
                <w:sz w:val="22"/>
                <w:szCs w:val="22"/>
              </w:rPr>
            </w:pPr>
            <w:r>
              <w:rPr>
                <w:rFonts w:ascii="Calibri" w:hAnsi="Calibri" w:cs="Calibri"/>
                <w:color w:val="000000"/>
                <w:sz w:val="22"/>
                <w:szCs w:val="22"/>
              </w:rPr>
              <w:t>Limit Amount</w:t>
            </w:r>
          </w:p>
        </w:tc>
        <w:tc>
          <w:tcPr>
            <w:tcW w:w="3208" w:type="dxa"/>
            <w:gridSpan w:val="2"/>
          </w:tcPr>
          <w:p w14:paraId="1228B4DB" w14:textId="752ABE17" w:rsidR="005E0F94" w:rsidRPr="00587F2D" w:rsidRDefault="005E0F94" w:rsidP="005A43CE">
            <w:pPr>
              <w:rPr>
                <w:rFonts w:ascii="Calibri" w:hAnsi="Calibri" w:cs="Calibri"/>
                <w:noProof w:val="0"/>
                <w:color w:val="000000"/>
                <w:sz w:val="22"/>
                <w:szCs w:val="22"/>
              </w:rPr>
            </w:pPr>
            <w:r>
              <w:rPr>
                <w:rFonts w:ascii="Calibri" w:hAnsi="Calibri" w:cs="Calibri"/>
                <w:color w:val="000000"/>
                <w:sz w:val="22"/>
                <w:szCs w:val="22"/>
              </w:rPr>
              <w:t>2,000,000</w:t>
            </w:r>
            <w:r>
              <w:rPr>
                <w:rFonts w:ascii="Calibri" w:hAnsi="Calibri" w:cs="Angsana New"/>
                <w:color w:val="000000"/>
                <w:sz w:val="22"/>
                <w:szCs w:val="22"/>
                <w:cs/>
                <w:lang w:bidi="th-TH"/>
              </w:rPr>
              <w:t>.</w:t>
            </w:r>
            <w:r>
              <w:rPr>
                <w:rFonts w:ascii="Calibri" w:hAnsi="Calibri" w:cs="Calibri"/>
                <w:color w:val="000000"/>
                <w:sz w:val="22"/>
                <w:szCs w:val="22"/>
              </w:rPr>
              <w:t>00</w:t>
            </w:r>
          </w:p>
        </w:tc>
        <w:tc>
          <w:tcPr>
            <w:tcW w:w="3208" w:type="dxa"/>
          </w:tcPr>
          <w:p w14:paraId="61F3412F" w14:textId="77777777" w:rsidR="005E0F94" w:rsidRDefault="005E0F94" w:rsidP="005A43CE">
            <w:pPr>
              <w:rPr>
                <w:rFonts w:ascii="Calibri" w:hAnsi="Calibri" w:cs="Calibri"/>
                <w:color w:val="000000"/>
                <w:sz w:val="22"/>
                <w:szCs w:val="22"/>
              </w:rPr>
            </w:pPr>
          </w:p>
        </w:tc>
      </w:tr>
      <w:tr w:rsidR="005E0F94" w:rsidRPr="00D512AA" w14:paraId="027FC791" w14:textId="4C18982B" w:rsidTr="00FD3DD6">
        <w:trPr>
          <w:gridAfter w:val="1"/>
          <w:wAfter w:w="25" w:type="dxa"/>
        </w:trPr>
        <w:tc>
          <w:tcPr>
            <w:tcW w:w="2775" w:type="dxa"/>
          </w:tcPr>
          <w:p w14:paraId="2E278B2E" w14:textId="5FE8D95A" w:rsidR="005E0F94" w:rsidRDefault="005E0F94" w:rsidP="005A43CE">
            <w:pPr>
              <w:rPr>
                <w:rFonts w:ascii="Calibri" w:hAnsi="Calibri" w:cs="Calibri"/>
                <w:noProof w:val="0"/>
                <w:color w:val="000000"/>
                <w:sz w:val="22"/>
                <w:szCs w:val="22"/>
              </w:rPr>
            </w:pPr>
            <w:r>
              <w:rPr>
                <w:rFonts w:ascii="Calibri" w:hAnsi="Calibri" w:cs="Calibri"/>
                <w:color w:val="000000"/>
                <w:sz w:val="22"/>
                <w:szCs w:val="22"/>
              </w:rPr>
              <w:t>Unhold Limit Amount</w:t>
            </w:r>
          </w:p>
        </w:tc>
        <w:tc>
          <w:tcPr>
            <w:tcW w:w="3208" w:type="dxa"/>
            <w:gridSpan w:val="2"/>
          </w:tcPr>
          <w:p w14:paraId="3E133815" w14:textId="2ECEA3DB" w:rsidR="005E0F94" w:rsidRDefault="005E0F94" w:rsidP="005A43CE">
            <w:pPr>
              <w:rPr>
                <w:rFonts w:ascii="Calibri" w:hAnsi="Calibri" w:cs="Calibri"/>
                <w:noProof w:val="0"/>
                <w:color w:val="000000"/>
                <w:sz w:val="22"/>
                <w:szCs w:val="22"/>
              </w:rPr>
            </w:pPr>
            <w:r>
              <w:rPr>
                <w:rFonts w:ascii="Calibri" w:hAnsi="Calibri" w:cs="Calibri"/>
                <w:color w:val="000000"/>
                <w:sz w:val="22"/>
                <w:szCs w:val="22"/>
              </w:rPr>
              <w:t>500,000</w:t>
            </w:r>
            <w:r>
              <w:rPr>
                <w:rFonts w:ascii="Calibri" w:hAnsi="Calibri" w:cs="Angsana New"/>
                <w:color w:val="000000"/>
                <w:sz w:val="22"/>
                <w:szCs w:val="22"/>
                <w:cs/>
                <w:lang w:bidi="th-TH"/>
              </w:rPr>
              <w:t>.</w:t>
            </w:r>
            <w:r>
              <w:rPr>
                <w:rFonts w:ascii="Calibri" w:hAnsi="Calibri" w:cs="Calibri"/>
                <w:color w:val="000000"/>
                <w:sz w:val="22"/>
                <w:szCs w:val="22"/>
              </w:rPr>
              <w:t>00</w:t>
            </w:r>
          </w:p>
        </w:tc>
        <w:tc>
          <w:tcPr>
            <w:tcW w:w="3208" w:type="dxa"/>
          </w:tcPr>
          <w:p w14:paraId="66927945" w14:textId="772F8CF4" w:rsidR="005E0F94" w:rsidRDefault="003B6288" w:rsidP="005A43CE">
            <w:pPr>
              <w:rPr>
                <w:rFonts w:ascii="Calibri" w:hAnsi="Calibri" w:cs="Calibri"/>
                <w:color w:val="000000"/>
                <w:sz w:val="22"/>
                <w:szCs w:val="22"/>
              </w:rPr>
            </w:pPr>
            <w:r>
              <w:rPr>
                <w:rFonts w:ascii="Calibri" w:hAnsi="Calibri" w:cs="Calibri"/>
                <w:color w:val="000000"/>
                <w:sz w:val="22"/>
                <w:szCs w:val="22"/>
              </w:rPr>
              <w:t>CBS Report to retrieve latest activity event of unhold</w:t>
            </w:r>
          </w:p>
        </w:tc>
      </w:tr>
      <w:tr w:rsidR="005E0F94" w:rsidRPr="00D512AA" w14:paraId="529BBB73" w14:textId="1C432921" w:rsidTr="00FD3DD6">
        <w:trPr>
          <w:gridAfter w:val="1"/>
          <w:wAfter w:w="25" w:type="dxa"/>
        </w:trPr>
        <w:tc>
          <w:tcPr>
            <w:tcW w:w="2775" w:type="dxa"/>
          </w:tcPr>
          <w:p w14:paraId="7B17B88D" w14:textId="77777777" w:rsidR="005E0F94" w:rsidRPr="00D512AA" w:rsidRDefault="005E0F94" w:rsidP="005A43CE">
            <w:pPr>
              <w:rPr>
                <w:rFonts w:asciiTheme="minorHAnsi" w:hAnsiTheme="minorHAnsi" w:cstheme="minorHAnsi"/>
                <w:noProof w:val="0"/>
                <w:color w:val="000000"/>
                <w:sz w:val="22"/>
                <w:szCs w:val="22"/>
              </w:rPr>
            </w:pPr>
            <w:r w:rsidRPr="00D512AA">
              <w:rPr>
                <w:rFonts w:asciiTheme="minorHAnsi" w:hAnsiTheme="minorHAnsi" w:cstheme="minorHAnsi"/>
                <w:sz w:val="22"/>
                <w:szCs w:val="22"/>
              </w:rPr>
              <w:t>Source of Fund and Ratio</w:t>
            </w:r>
          </w:p>
        </w:tc>
        <w:tc>
          <w:tcPr>
            <w:tcW w:w="3208" w:type="dxa"/>
            <w:gridSpan w:val="2"/>
          </w:tcPr>
          <w:p w14:paraId="580FF6DF" w14:textId="2974453A" w:rsidR="005E0F94" w:rsidRPr="00D512AA" w:rsidRDefault="005E0F94" w:rsidP="005A43CE">
            <w:pPr>
              <w:rPr>
                <w:rFonts w:asciiTheme="minorHAnsi" w:hAnsiTheme="minorHAnsi" w:cstheme="minorHAnsi"/>
                <w:noProof w:val="0"/>
                <w:color w:val="000000"/>
                <w:sz w:val="22"/>
                <w:szCs w:val="22"/>
              </w:rPr>
            </w:pPr>
            <w:r>
              <w:rPr>
                <w:rFonts w:ascii="Calibri" w:hAnsi="Calibri" w:cs="Calibri"/>
                <w:color w:val="000000"/>
                <w:sz w:val="22"/>
                <w:szCs w:val="22"/>
              </w:rPr>
              <w:t>EXIM 100</w:t>
            </w:r>
            <w:r>
              <w:rPr>
                <w:rFonts w:ascii="Calibri" w:hAnsi="Calibri" w:cs="Angsana New"/>
                <w:color w:val="000000"/>
                <w:sz w:val="22"/>
                <w:szCs w:val="22"/>
                <w:cs/>
                <w:lang w:bidi="th-TH"/>
              </w:rPr>
              <w:t>%</w:t>
            </w:r>
          </w:p>
        </w:tc>
        <w:tc>
          <w:tcPr>
            <w:tcW w:w="3208" w:type="dxa"/>
          </w:tcPr>
          <w:p w14:paraId="578DA164" w14:textId="77777777" w:rsidR="005E0F94" w:rsidRDefault="005E0F94" w:rsidP="005A43CE">
            <w:pPr>
              <w:rPr>
                <w:rFonts w:ascii="Calibri" w:hAnsi="Calibri" w:cs="Calibri"/>
                <w:color w:val="000000"/>
                <w:sz w:val="22"/>
                <w:szCs w:val="22"/>
              </w:rPr>
            </w:pPr>
          </w:p>
        </w:tc>
      </w:tr>
      <w:tr w:rsidR="005E0F94" w:rsidRPr="00D512AA" w14:paraId="02A4D966" w14:textId="6F756153" w:rsidTr="00FD3DD6">
        <w:trPr>
          <w:gridAfter w:val="1"/>
          <w:wAfter w:w="25" w:type="dxa"/>
        </w:trPr>
        <w:tc>
          <w:tcPr>
            <w:tcW w:w="2775" w:type="dxa"/>
          </w:tcPr>
          <w:p w14:paraId="3B730D02" w14:textId="77777777" w:rsidR="005E0F94" w:rsidRPr="00D512AA" w:rsidRDefault="005E0F94" w:rsidP="005A43CE">
            <w:pPr>
              <w:rPr>
                <w:rFonts w:asciiTheme="minorHAnsi" w:hAnsiTheme="minorHAnsi" w:cstheme="minorHAnsi"/>
                <w:noProof w:val="0"/>
                <w:color w:val="000000"/>
                <w:sz w:val="22"/>
                <w:szCs w:val="22"/>
              </w:rPr>
            </w:pPr>
            <w:r w:rsidRPr="00D512AA">
              <w:rPr>
                <w:rFonts w:asciiTheme="minorHAnsi" w:hAnsiTheme="minorHAnsi" w:cstheme="minorHAnsi"/>
                <w:sz w:val="22"/>
                <w:szCs w:val="22"/>
              </w:rPr>
              <w:t>Main Purpose Code</w:t>
            </w:r>
          </w:p>
        </w:tc>
        <w:tc>
          <w:tcPr>
            <w:tcW w:w="3208" w:type="dxa"/>
            <w:gridSpan w:val="2"/>
          </w:tcPr>
          <w:p w14:paraId="47C6E496" w14:textId="7E89DB8D" w:rsidR="005E0F94" w:rsidRPr="00D512AA" w:rsidRDefault="005E0F94" w:rsidP="005A43CE">
            <w:pPr>
              <w:rPr>
                <w:rFonts w:ascii="Calibri" w:hAnsi="Calibri" w:cs="Calibri"/>
                <w:noProof w:val="0"/>
                <w:color w:val="000000"/>
                <w:sz w:val="22"/>
                <w:szCs w:val="22"/>
              </w:rPr>
            </w:pPr>
            <w:r>
              <w:rPr>
                <w:rFonts w:ascii="Calibri" w:hAnsi="Calibri" w:cs="Calibri"/>
                <w:color w:val="000000"/>
                <w:sz w:val="22"/>
                <w:szCs w:val="22"/>
              </w:rPr>
              <w:t xml:space="preserve">32130 </w:t>
            </w:r>
            <w:r>
              <w:rPr>
                <w:rFonts w:ascii="Calibri" w:hAnsi="Calibri" w:cs="Angsana New"/>
                <w:color w:val="000000"/>
                <w:sz w:val="22"/>
                <w:szCs w:val="22"/>
                <w:cs/>
                <w:lang w:bidi="th-TH"/>
              </w:rPr>
              <w:t>โรงงานไฟฟ้าขนาดเล็กมาก (</w:t>
            </w:r>
            <w:r>
              <w:rPr>
                <w:rFonts w:ascii="Calibri" w:hAnsi="Calibri" w:cs="Calibri"/>
                <w:color w:val="000000"/>
                <w:sz w:val="22"/>
                <w:szCs w:val="22"/>
              </w:rPr>
              <w:t>Very Small Power Producer</w:t>
            </w:r>
          </w:p>
        </w:tc>
        <w:tc>
          <w:tcPr>
            <w:tcW w:w="3208" w:type="dxa"/>
          </w:tcPr>
          <w:p w14:paraId="0523B1DB" w14:textId="77777777" w:rsidR="005E0F94" w:rsidRDefault="005E0F94" w:rsidP="005A43CE">
            <w:pPr>
              <w:rPr>
                <w:rFonts w:ascii="Calibri" w:hAnsi="Calibri" w:cs="Calibri"/>
                <w:color w:val="000000"/>
                <w:sz w:val="22"/>
                <w:szCs w:val="22"/>
              </w:rPr>
            </w:pPr>
          </w:p>
        </w:tc>
      </w:tr>
      <w:tr w:rsidR="005E0F94" w:rsidRPr="00D512AA" w14:paraId="301A140A" w14:textId="456AC60C" w:rsidTr="00FD3DD6">
        <w:trPr>
          <w:gridAfter w:val="1"/>
          <w:wAfter w:w="25" w:type="dxa"/>
        </w:trPr>
        <w:tc>
          <w:tcPr>
            <w:tcW w:w="2775" w:type="dxa"/>
          </w:tcPr>
          <w:p w14:paraId="0934DF05" w14:textId="77777777" w:rsidR="005E0F94" w:rsidRPr="00D512AA" w:rsidRDefault="005E0F94" w:rsidP="005A43CE">
            <w:pPr>
              <w:rPr>
                <w:rFonts w:asciiTheme="minorHAnsi" w:hAnsiTheme="minorHAnsi" w:cstheme="minorHAnsi"/>
                <w:noProof w:val="0"/>
                <w:color w:val="000000"/>
                <w:sz w:val="22"/>
                <w:szCs w:val="22"/>
              </w:rPr>
            </w:pPr>
            <w:r w:rsidRPr="00D512AA">
              <w:rPr>
                <w:rFonts w:asciiTheme="minorHAnsi" w:hAnsiTheme="minorHAnsi" w:cstheme="minorHAnsi"/>
                <w:sz w:val="22"/>
                <w:szCs w:val="22"/>
              </w:rPr>
              <w:t>Business Type</w:t>
            </w:r>
          </w:p>
        </w:tc>
        <w:tc>
          <w:tcPr>
            <w:tcW w:w="3208" w:type="dxa"/>
            <w:gridSpan w:val="2"/>
          </w:tcPr>
          <w:p w14:paraId="4C5C88CD" w14:textId="0DAB5378" w:rsidR="005E0F94" w:rsidRPr="00D512AA" w:rsidRDefault="005E0F94" w:rsidP="005A43CE">
            <w:pPr>
              <w:rPr>
                <w:rFonts w:ascii="Calibri" w:hAnsi="Calibri" w:cs="Calibri"/>
                <w:noProof w:val="0"/>
                <w:color w:val="000000"/>
                <w:sz w:val="22"/>
                <w:szCs w:val="22"/>
              </w:rPr>
            </w:pPr>
            <w:r>
              <w:rPr>
                <w:rFonts w:ascii="Calibri" w:hAnsi="Calibri" w:cs="Angsana New"/>
                <w:color w:val="000000"/>
                <w:sz w:val="22"/>
                <w:szCs w:val="22"/>
                <w:cs/>
                <w:lang w:bidi="th-TH"/>
              </w:rPr>
              <w:t>เพื่อลงทุนในโครงการเขื่อนในประเทศลาว</w:t>
            </w:r>
          </w:p>
        </w:tc>
        <w:tc>
          <w:tcPr>
            <w:tcW w:w="3208" w:type="dxa"/>
          </w:tcPr>
          <w:p w14:paraId="2C3C89A3" w14:textId="77777777" w:rsidR="005E0F94" w:rsidRDefault="005E0F94" w:rsidP="005A43CE">
            <w:pPr>
              <w:rPr>
                <w:rFonts w:ascii="Calibri" w:hAnsi="Calibri" w:cs="Angsana New"/>
                <w:color w:val="000000"/>
                <w:sz w:val="22"/>
                <w:szCs w:val="22"/>
                <w:cs/>
                <w:lang w:bidi="th-TH"/>
              </w:rPr>
            </w:pPr>
          </w:p>
        </w:tc>
      </w:tr>
      <w:tr w:rsidR="005E0F94" w:rsidRPr="00D512AA" w14:paraId="420FEEBF" w14:textId="2978EC70" w:rsidTr="00FD3DD6">
        <w:trPr>
          <w:gridAfter w:val="1"/>
          <w:wAfter w:w="25" w:type="dxa"/>
        </w:trPr>
        <w:tc>
          <w:tcPr>
            <w:tcW w:w="2775" w:type="dxa"/>
          </w:tcPr>
          <w:p w14:paraId="737FA064" w14:textId="77777777" w:rsidR="005E0F94" w:rsidRPr="00D512AA" w:rsidRDefault="005E0F94" w:rsidP="005A43CE">
            <w:pPr>
              <w:rPr>
                <w:rFonts w:asciiTheme="minorHAnsi" w:hAnsiTheme="minorHAnsi" w:cstheme="minorHAnsi"/>
                <w:noProof w:val="0"/>
                <w:color w:val="000000"/>
                <w:sz w:val="22"/>
                <w:szCs w:val="22"/>
              </w:rPr>
            </w:pPr>
            <w:r w:rsidRPr="00D512AA">
              <w:rPr>
                <w:rFonts w:asciiTheme="minorHAnsi" w:hAnsiTheme="minorHAnsi" w:cstheme="minorHAnsi"/>
                <w:sz w:val="22"/>
                <w:szCs w:val="22"/>
              </w:rPr>
              <w:t>Contract sign Date</w:t>
            </w:r>
          </w:p>
        </w:tc>
        <w:tc>
          <w:tcPr>
            <w:tcW w:w="3208" w:type="dxa"/>
            <w:gridSpan w:val="2"/>
          </w:tcPr>
          <w:p w14:paraId="02391797" w14:textId="27ACA5B4" w:rsidR="005E0F94" w:rsidRPr="00587F2D" w:rsidRDefault="005E0F94" w:rsidP="005A43CE">
            <w:pPr>
              <w:rPr>
                <w:rFonts w:ascii="Calibri" w:hAnsi="Calibri" w:cs="Calibri"/>
                <w:noProof w:val="0"/>
                <w:color w:val="000000"/>
                <w:sz w:val="22"/>
                <w:szCs w:val="22"/>
              </w:rPr>
            </w:pPr>
            <w:r>
              <w:rPr>
                <w:rFonts w:ascii="Calibri" w:hAnsi="Calibri" w:cs="Calibri"/>
                <w:color w:val="000000"/>
                <w:sz w:val="22"/>
                <w:szCs w:val="22"/>
              </w:rPr>
              <w:t>1</w:t>
            </w:r>
            <w:r>
              <w:rPr>
                <w:rFonts w:ascii="Calibri" w:hAnsi="Calibri" w:cs="Angsana New"/>
                <w:color w:val="000000"/>
                <w:sz w:val="22"/>
                <w:szCs w:val="22"/>
                <w:cs/>
                <w:lang w:bidi="th-TH"/>
              </w:rPr>
              <w:t>/</w:t>
            </w:r>
            <w:r>
              <w:rPr>
                <w:rFonts w:ascii="Calibri" w:hAnsi="Calibri" w:cs="Calibri"/>
                <w:color w:val="000000"/>
                <w:sz w:val="22"/>
                <w:szCs w:val="22"/>
              </w:rPr>
              <w:t>6</w:t>
            </w:r>
            <w:r>
              <w:rPr>
                <w:rFonts w:ascii="Calibri" w:hAnsi="Calibri" w:cs="Angsana New"/>
                <w:color w:val="000000"/>
                <w:sz w:val="22"/>
                <w:szCs w:val="22"/>
                <w:cs/>
                <w:lang w:bidi="th-TH"/>
              </w:rPr>
              <w:t>/</w:t>
            </w:r>
            <w:r>
              <w:rPr>
                <w:rFonts w:ascii="Calibri" w:hAnsi="Calibri" w:cs="Calibri"/>
                <w:color w:val="000000"/>
                <w:sz w:val="22"/>
                <w:szCs w:val="22"/>
              </w:rPr>
              <w:t>2023</w:t>
            </w:r>
          </w:p>
        </w:tc>
        <w:tc>
          <w:tcPr>
            <w:tcW w:w="3208" w:type="dxa"/>
          </w:tcPr>
          <w:p w14:paraId="1F133D56" w14:textId="77777777" w:rsidR="005E0F94" w:rsidRDefault="005E0F94" w:rsidP="005A43CE">
            <w:pPr>
              <w:rPr>
                <w:rFonts w:ascii="Calibri" w:hAnsi="Calibri" w:cs="Calibri"/>
                <w:color w:val="000000"/>
                <w:sz w:val="22"/>
                <w:szCs w:val="22"/>
              </w:rPr>
            </w:pPr>
          </w:p>
        </w:tc>
      </w:tr>
      <w:tr w:rsidR="005E0F94" w:rsidRPr="00D512AA" w14:paraId="7ED1185B" w14:textId="4024CC02" w:rsidTr="00FD3DD6">
        <w:trPr>
          <w:gridAfter w:val="1"/>
          <w:wAfter w:w="25" w:type="dxa"/>
        </w:trPr>
        <w:tc>
          <w:tcPr>
            <w:tcW w:w="2775" w:type="dxa"/>
          </w:tcPr>
          <w:p w14:paraId="7846DDC4" w14:textId="77777777" w:rsidR="005E0F94" w:rsidRPr="00D512AA" w:rsidRDefault="005E0F94" w:rsidP="005A43CE">
            <w:pPr>
              <w:rPr>
                <w:rFonts w:asciiTheme="minorHAnsi" w:hAnsiTheme="minorHAnsi" w:cstheme="minorHAnsi"/>
                <w:noProof w:val="0"/>
                <w:color w:val="000000"/>
                <w:sz w:val="22"/>
                <w:szCs w:val="22"/>
              </w:rPr>
            </w:pPr>
            <w:r w:rsidRPr="00D512AA">
              <w:rPr>
                <w:rFonts w:asciiTheme="minorHAnsi" w:hAnsiTheme="minorHAnsi" w:cstheme="minorHAnsi"/>
                <w:sz w:val="22"/>
                <w:szCs w:val="22"/>
              </w:rPr>
              <w:t>Effective Date</w:t>
            </w:r>
          </w:p>
        </w:tc>
        <w:tc>
          <w:tcPr>
            <w:tcW w:w="3208" w:type="dxa"/>
            <w:gridSpan w:val="2"/>
          </w:tcPr>
          <w:p w14:paraId="51B693E0" w14:textId="189A0FFB" w:rsidR="005E0F94" w:rsidRPr="00587F2D" w:rsidRDefault="005E0F94" w:rsidP="005A43CE">
            <w:pPr>
              <w:rPr>
                <w:rFonts w:ascii="Calibri" w:hAnsi="Calibri" w:cs="Calibri"/>
                <w:noProof w:val="0"/>
                <w:color w:val="000000"/>
                <w:sz w:val="22"/>
                <w:szCs w:val="22"/>
              </w:rPr>
            </w:pPr>
            <w:r>
              <w:rPr>
                <w:rFonts w:ascii="Calibri" w:hAnsi="Calibri" w:cs="Calibri"/>
                <w:color w:val="000000"/>
                <w:sz w:val="22"/>
                <w:szCs w:val="22"/>
              </w:rPr>
              <w:t>7</w:t>
            </w:r>
            <w:r>
              <w:rPr>
                <w:rFonts w:ascii="Calibri" w:hAnsi="Calibri" w:cs="Angsana New"/>
                <w:color w:val="000000"/>
                <w:sz w:val="22"/>
                <w:szCs w:val="22"/>
                <w:cs/>
                <w:lang w:bidi="th-TH"/>
              </w:rPr>
              <w:t>/</w:t>
            </w:r>
            <w:r>
              <w:rPr>
                <w:rFonts w:ascii="Calibri" w:hAnsi="Calibri" w:cs="Calibri"/>
                <w:color w:val="000000"/>
                <w:sz w:val="22"/>
                <w:szCs w:val="22"/>
              </w:rPr>
              <w:t>7</w:t>
            </w:r>
            <w:r>
              <w:rPr>
                <w:rFonts w:ascii="Calibri" w:hAnsi="Calibri" w:cs="Angsana New"/>
                <w:color w:val="000000"/>
                <w:sz w:val="22"/>
                <w:szCs w:val="22"/>
                <w:cs/>
                <w:lang w:bidi="th-TH"/>
              </w:rPr>
              <w:t>/</w:t>
            </w:r>
            <w:r>
              <w:rPr>
                <w:rFonts w:ascii="Calibri" w:hAnsi="Calibri" w:cs="Calibri"/>
                <w:color w:val="000000"/>
                <w:sz w:val="22"/>
                <w:szCs w:val="22"/>
              </w:rPr>
              <w:t>2023</w:t>
            </w:r>
          </w:p>
        </w:tc>
        <w:tc>
          <w:tcPr>
            <w:tcW w:w="3208" w:type="dxa"/>
          </w:tcPr>
          <w:p w14:paraId="5EB3324E" w14:textId="77777777" w:rsidR="005E0F94" w:rsidRDefault="005E0F94" w:rsidP="005A43CE">
            <w:pPr>
              <w:rPr>
                <w:rFonts w:ascii="Calibri" w:hAnsi="Calibri" w:cs="Calibri"/>
                <w:color w:val="000000"/>
                <w:sz w:val="22"/>
                <w:szCs w:val="22"/>
              </w:rPr>
            </w:pPr>
          </w:p>
        </w:tc>
      </w:tr>
      <w:tr w:rsidR="005E0F94" w:rsidRPr="00D512AA" w14:paraId="67FCFCE0" w14:textId="1B9DC26A" w:rsidTr="00FD3DD6">
        <w:trPr>
          <w:gridAfter w:val="1"/>
          <w:wAfter w:w="25" w:type="dxa"/>
        </w:trPr>
        <w:tc>
          <w:tcPr>
            <w:tcW w:w="2775" w:type="dxa"/>
          </w:tcPr>
          <w:p w14:paraId="36A057F7" w14:textId="77777777" w:rsidR="005E0F94" w:rsidRPr="00D512AA" w:rsidRDefault="005E0F94" w:rsidP="005A43CE">
            <w:pPr>
              <w:rPr>
                <w:rFonts w:asciiTheme="minorHAnsi" w:hAnsiTheme="minorHAnsi" w:cstheme="minorHAnsi"/>
                <w:noProof w:val="0"/>
                <w:color w:val="000000"/>
                <w:sz w:val="22"/>
                <w:szCs w:val="22"/>
              </w:rPr>
            </w:pPr>
            <w:r w:rsidRPr="00D512AA">
              <w:rPr>
                <w:rFonts w:asciiTheme="minorHAnsi" w:hAnsiTheme="minorHAnsi" w:cstheme="minorHAnsi"/>
                <w:sz w:val="22"/>
                <w:szCs w:val="22"/>
              </w:rPr>
              <w:t>Expiry Date</w:t>
            </w:r>
          </w:p>
        </w:tc>
        <w:tc>
          <w:tcPr>
            <w:tcW w:w="3208" w:type="dxa"/>
            <w:gridSpan w:val="2"/>
          </w:tcPr>
          <w:p w14:paraId="405B70C7" w14:textId="362BCB6A" w:rsidR="005E0F94" w:rsidRPr="00587F2D" w:rsidRDefault="005E0F94" w:rsidP="005A43CE">
            <w:pPr>
              <w:rPr>
                <w:rFonts w:ascii="Calibri" w:hAnsi="Calibri" w:cs="Calibri"/>
                <w:noProof w:val="0"/>
                <w:color w:val="000000"/>
                <w:sz w:val="22"/>
                <w:szCs w:val="22"/>
              </w:rPr>
            </w:pPr>
            <w:r>
              <w:rPr>
                <w:rFonts w:ascii="Calibri" w:hAnsi="Calibri" w:cs="Calibri"/>
                <w:color w:val="000000"/>
                <w:sz w:val="22"/>
                <w:szCs w:val="22"/>
              </w:rPr>
              <w:t>31</w:t>
            </w:r>
            <w:r>
              <w:rPr>
                <w:rFonts w:ascii="Calibri" w:hAnsi="Calibri" w:cs="Angsana New"/>
                <w:color w:val="000000"/>
                <w:sz w:val="22"/>
                <w:szCs w:val="22"/>
                <w:cs/>
                <w:lang w:bidi="th-TH"/>
              </w:rPr>
              <w:t>/</w:t>
            </w:r>
            <w:r>
              <w:rPr>
                <w:rFonts w:ascii="Calibri" w:hAnsi="Calibri" w:cs="Calibri"/>
                <w:color w:val="000000"/>
                <w:sz w:val="22"/>
                <w:szCs w:val="22"/>
              </w:rPr>
              <w:t>09</w:t>
            </w:r>
            <w:r>
              <w:rPr>
                <w:rFonts w:ascii="Calibri" w:hAnsi="Calibri" w:cs="Angsana New"/>
                <w:color w:val="000000"/>
                <w:sz w:val="22"/>
                <w:szCs w:val="22"/>
                <w:cs/>
                <w:lang w:bidi="th-TH"/>
              </w:rPr>
              <w:t>/</w:t>
            </w:r>
            <w:r>
              <w:rPr>
                <w:rFonts w:ascii="Calibri" w:hAnsi="Calibri" w:cs="Calibri"/>
                <w:color w:val="000000"/>
                <w:sz w:val="22"/>
                <w:szCs w:val="22"/>
              </w:rPr>
              <w:t>2028</w:t>
            </w:r>
          </w:p>
        </w:tc>
        <w:tc>
          <w:tcPr>
            <w:tcW w:w="3208" w:type="dxa"/>
          </w:tcPr>
          <w:p w14:paraId="0E381B73" w14:textId="77777777" w:rsidR="005E0F94" w:rsidRDefault="005E0F94" w:rsidP="005A43CE">
            <w:pPr>
              <w:rPr>
                <w:rFonts w:ascii="Calibri" w:hAnsi="Calibri" w:cs="Calibri"/>
                <w:color w:val="000000"/>
                <w:sz w:val="22"/>
                <w:szCs w:val="22"/>
              </w:rPr>
            </w:pPr>
          </w:p>
        </w:tc>
      </w:tr>
      <w:tr w:rsidR="005E0F94" w:rsidRPr="00D512AA" w14:paraId="42273E50" w14:textId="1981D46F" w:rsidTr="00FD3DD6">
        <w:trPr>
          <w:gridAfter w:val="1"/>
          <w:wAfter w:w="25" w:type="dxa"/>
        </w:trPr>
        <w:tc>
          <w:tcPr>
            <w:tcW w:w="2775" w:type="dxa"/>
          </w:tcPr>
          <w:p w14:paraId="6F7E115D" w14:textId="77777777" w:rsidR="005E0F94" w:rsidRPr="00D512AA" w:rsidRDefault="005E0F94" w:rsidP="005A43CE">
            <w:pPr>
              <w:rPr>
                <w:rFonts w:asciiTheme="minorHAnsi" w:hAnsiTheme="minorHAnsi" w:cstheme="minorHAnsi"/>
                <w:noProof w:val="0"/>
                <w:color w:val="000000"/>
                <w:sz w:val="22"/>
                <w:szCs w:val="22"/>
              </w:rPr>
            </w:pPr>
            <w:r w:rsidRPr="00D512AA">
              <w:rPr>
                <w:rFonts w:asciiTheme="minorHAnsi" w:hAnsiTheme="minorHAnsi" w:cstheme="minorHAnsi"/>
                <w:sz w:val="22"/>
                <w:szCs w:val="22"/>
              </w:rPr>
              <w:t>Authorize No</w:t>
            </w:r>
            <w:r w:rsidRPr="00D512AA">
              <w:rPr>
                <w:rFonts w:asciiTheme="minorHAnsi" w:hAnsiTheme="minorHAnsi" w:cs="Angsana New"/>
                <w:sz w:val="22"/>
                <w:szCs w:val="22"/>
                <w:cs/>
                <w:lang w:bidi="th-TH"/>
              </w:rPr>
              <w:t>.</w:t>
            </w:r>
          </w:p>
        </w:tc>
        <w:tc>
          <w:tcPr>
            <w:tcW w:w="3208" w:type="dxa"/>
            <w:gridSpan w:val="2"/>
            <w:vAlign w:val="center"/>
          </w:tcPr>
          <w:p w14:paraId="526CFD84" w14:textId="070DA10A" w:rsidR="005E0F94" w:rsidRPr="00587F2D" w:rsidRDefault="005E0F94" w:rsidP="005A43CE">
            <w:pPr>
              <w:rPr>
                <w:rFonts w:ascii="Calibri" w:hAnsi="Calibri" w:cs="Calibri"/>
                <w:noProof w:val="0"/>
                <w:color w:val="000000"/>
                <w:sz w:val="22"/>
                <w:szCs w:val="22"/>
              </w:rPr>
            </w:pPr>
            <w:r>
              <w:rPr>
                <w:rFonts w:ascii="Calibri" w:hAnsi="Calibri" w:cs="Calibri"/>
                <w:color w:val="000000"/>
                <w:sz w:val="22"/>
                <w:szCs w:val="22"/>
              </w:rPr>
              <w:t>65</w:t>
            </w:r>
            <w:r>
              <w:rPr>
                <w:rFonts w:ascii="Calibri" w:hAnsi="Calibri" w:cs="Angsana New"/>
                <w:color w:val="000000"/>
                <w:sz w:val="22"/>
                <w:szCs w:val="22"/>
                <w:cs/>
                <w:lang w:bidi="th-TH"/>
              </w:rPr>
              <w:t>/</w:t>
            </w:r>
            <w:r>
              <w:rPr>
                <w:rFonts w:ascii="Calibri" w:hAnsi="Calibri" w:cs="Calibri"/>
                <w:color w:val="000000"/>
                <w:sz w:val="22"/>
                <w:szCs w:val="22"/>
              </w:rPr>
              <w:t>2023</w:t>
            </w:r>
          </w:p>
        </w:tc>
        <w:tc>
          <w:tcPr>
            <w:tcW w:w="3208" w:type="dxa"/>
          </w:tcPr>
          <w:p w14:paraId="24BF6F02" w14:textId="77777777" w:rsidR="005E0F94" w:rsidRDefault="005E0F94" w:rsidP="005A43CE">
            <w:pPr>
              <w:rPr>
                <w:rFonts w:ascii="Calibri" w:hAnsi="Calibri" w:cs="Calibri"/>
                <w:color w:val="000000"/>
                <w:sz w:val="22"/>
                <w:szCs w:val="22"/>
              </w:rPr>
            </w:pPr>
          </w:p>
        </w:tc>
      </w:tr>
      <w:tr w:rsidR="005E0F94" w:rsidRPr="00D512AA" w14:paraId="65D46EFC" w14:textId="5F125A8B" w:rsidTr="00FD3DD6">
        <w:trPr>
          <w:gridAfter w:val="1"/>
          <w:wAfter w:w="25" w:type="dxa"/>
        </w:trPr>
        <w:tc>
          <w:tcPr>
            <w:tcW w:w="2775" w:type="dxa"/>
          </w:tcPr>
          <w:p w14:paraId="768E4944" w14:textId="77777777" w:rsidR="005E0F94" w:rsidRPr="00D512AA" w:rsidRDefault="005E0F94" w:rsidP="005A43CE">
            <w:pPr>
              <w:rPr>
                <w:rFonts w:asciiTheme="minorHAnsi" w:hAnsiTheme="minorHAnsi" w:cstheme="minorHAnsi"/>
                <w:noProof w:val="0"/>
                <w:color w:val="000000"/>
                <w:sz w:val="22"/>
                <w:szCs w:val="22"/>
              </w:rPr>
            </w:pPr>
            <w:r w:rsidRPr="00D512AA">
              <w:rPr>
                <w:rFonts w:asciiTheme="minorHAnsi" w:hAnsiTheme="minorHAnsi" w:cstheme="minorHAnsi"/>
                <w:sz w:val="22"/>
                <w:szCs w:val="22"/>
              </w:rPr>
              <w:t>Authorize Level</w:t>
            </w:r>
          </w:p>
        </w:tc>
        <w:tc>
          <w:tcPr>
            <w:tcW w:w="3208" w:type="dxa"/>
            <w:gridSpan w:val="2"/>
            <w:vAlign w:val="center"/>
          </w:tcPr>
          <w:p w14:paraId="4B9DBD79" w14:textId="42C95A71" w:rsidR="005E0F94" w:rsidRPr="00D512AA" w:rsidRDefault="005E0F94" w:rsidP="005A43CE">
            <w:pPr>
              <w:rPr>
                <w:rFonts w:asciiTheme="minorHAnsi" w:hAnsiTheme="minorHAnsi" w:cstheme="minorHAnsi"/>
                <w:noProof w:val="0"/>
                <w:color w:val="000000"/>
                <w:sz w:val="22"/>
                <w:szCs w:val="22"/>
              </w:rPr>
            </w:pPr>
            <w:r>
              <w:rPr>
                <w:rFonts w:ascii="Calibri" w:hAnsi="Calibri" w:cs="Calibri"/>
                <w:color w:val="000000"/>
                <w:sz w:val="22"/>
                <w:szCs w:val="22"/>
              </w:rPr>
              <w:t>81 Credit Committee</w:t>
            </w:r>
          </w:p>
        </w:tc>
        <w:tc>
          <w:tcPr>
            <w:tcW w:w="3208" w:type="dxa"/>
          </w:tcPr>
          <w:p w14:paraId="5E2876E3" w14:textId="77777777" w:rsidR="005E0F94" w:rsidRDefault="005E0F94" w:rsidP="005A43CE">
            <w:pPr>
              <w:rPr>
                <w:rFonts w:ascii="Calibri" w:hAnsi="Calibri" w:cs="Calibri"/>
                <w:color w:val="000000"/>
                <w:sz w:val="22"/>
                <w:szCs w:val="22"/>
              </w:rPr>
            </w:pPr>
          </w:p>
        </w:tc>
      </w:tr>
      <w:tr w:rsidR="005E0F94" w:rsidRPr="00D512AA" w14:paraId="2956BBE9" w14:textId="5165CDFC" w:rsidTr="00FD3DD6">
        <w:trPr>
          <w:gridAfter w:val="1"/>
          <w:wAfter w:w="25" w:type="dxa"/>
        </w:trPr>
        <w:tc>
          <w:tcPr>
            <w:tcW w:w="2775" w:type="dxa"/>
          </w:tcPr>
          <w:p w14:paraId="21B2ADC3" w14:textId="77777777" w:rsidR="005E0F94" w:rsidRPr="00D512AA" w:rsidRDefault="005E0F94" w:rsidP="005A43CE">
            <w:pPr>
              <w:rPr>
                <w:rFonts w:asciiTheme="minorHAnsi" w:hAnsiTheme="minorHAnsi" w:cstheme="minorHAnsi"/>
                <w:noProof w:val="0"/>
                <w:color w:val="000000"/>
                <w:sz w:val="22"/>
                <w:szCs w:val="22"/>
              </w:rPr>
            </w:pPr>
            <w:r w:rsidRPr="00D512AA">
              <w:rPr>
                <w:rFonts w:asciiTheme="minorHAnsi" w:hAnsiTheme="minorHAnsi" w:cstheme="minorHAnsi"/>
                <w:sz w:val="22"/>
                <w:szCs w:val="22"/>
              </w:rPr>
              <w:t>Authorize Date</w:t>
            </w:r>
          </w:p>
        </w:tc>
        <w:tc>
          <w:tcPr>
            <w:tcW w:w="3208" w:type="dxa"/>
            <w:gridSpan w:val="2"/>
            <w:vAlign w:val="center"/>
          </w:tcPr>
          <w:p w14:paraId="5EC0E11D" w14:textId="1B2991CF" w:rsidR="005E0F94" w:rsidRPr="00D512AA" w:rsidRDefault="005E0F94" w:rsidP="005A43CE">
            <w:pPr>
              <w:rPr>
                <w:rFonts w:asciiTheme="minorHAnsi" w:hAnsiTheme="minorHAnsi" w:cstheme="minorHAnsi"/>
                <w:noProof w:val="0"/>
                <w:color w:val="000000"/>
                <w:sz w:val="22"/>
                <w:szCs w:val="22"/>
              </w:rPr>
            </w:pPr>
            <w:r>
              <w:rPr>
                <w:rFonts w:ascii="Calibri" w:hAnsi="Calibri" w:cs="Calibri"/>
                <w:color w:val="000000"/>
                <w:sz w:val="22"/>
                <w:szCs w:val="22"/>
              </w:rPr>
              <w:t>1</w:t>
            </w:r>
            <w:r>
              <w:rPr>
                <w:rFonts w:ascii="Calibri" w:hAnsi="Calibri" w:cs="Angsana New"/>
                <w:color w:val="000000"/>
                <w:sz w:val="22"/>
                <w:szCs w:val="22"/>
                <w:cs/>
                <w:lang w:bidi="th-TH"/>
              </w:rPr>
              <w:t>/</w:t>
            </w:r>
            <w:r>
              <w:rPr>
                <w:rFonts w:ascii="Calibri" w:hAnsi="Calibri" w:cs="Calibri"/>
                <w:color w:val="000000"/>
                <w:sz w:val="22"/>
                <w:szCs w:val="22"/>
              </w:rPr>
              <w:t>7</w:t>
            </w:r>
            <w:r>
              <w:rPr>
                <w:rFonts w:ascii="Calibri" w:hAnsi="Calibri" w:cs="Angsana New"/>
                <w:color w:val="000000"/>
                <w:sz w:val="22"/>
                <w:szCs w:val="22"/>
                <w:cs/>
                <w:lang w:bidi="th-TH"/>
              </w:rPr>
              <w:t>/</w:t>
            </w:r>
            <w:r>
              <w:rPr>
                <w:rFonts w:ascii="Calibri" w:hAnsi="Calibri" w:cs="Calibri"/>
                <w:color w:val="000000"/>
                <w:sz w:val="22"/>
                <w:szCs w:val="22"/>
              </w:rPr>
              <w:t>2023</w:t>
            </w:r>
          </w:p>
        </w:tc>
        <w:tc>
          <w:tcPr>
            <w:tcW w:w="3208" w:type="dxa"/>
          </w:tcPr>
          <w:p w14:paraId="499C2F7D" w14:textId="77777777" w:rsidR="005E0F94" w:rsidRDefault="005E0F94" w:rsidP="005A43CE">
            <w:pPr>
              <w:rPr>
                <w:rFonts w:ascii="Calibri" w:hAnsi="Calibri" w:cs="Calibri"/>
                <w:color w:val="000000"/>
                <w:sz w:val="22"/>
                <w:szCs w:val="22"/>
              </w:rPr>
            </w:pPr>
          </w:p>
        </w:tc>
      </w:tr>
      <w:tr w:rsidR="005E0F94" w:rsidRPr="00D512AA" w14:paraId="7B255633" w14:textId="07D69A51" w:rsidTr="00FD3DD6">
        <w:trPr>
          <w:gridAfter w:val="1"/>
          <w:wAfter w:w="25" w:type="dxa"/>
        </w:trPr>
        <w:tc>
          <w:tcPr>
            <w:tcW w:w="2775" w:type="dxa"/>
          </w:tcPr>
          <w:p w14:paraId="7F739968" w14:textId="77777777" w:rsidR="005E0F94" w:rsidRPr="00D512AA" w:rsidRDefault="005E0F94" w:rsidP="005A43CE">
            <w:pPr>
              <w:rPr>
                <w:rFonts w:asciiTheme="minorHAnsi" w:hAnsiTheme="minorHAnsi" w:cstheme="minorHAnsi"/>
                <w:noProof w:val="0"/>
                <w:color w:val="000000"/>
                <w:sz w:val="22"/>
                <w:szCs w:val="22"/>
              </w:rPr>
            </w:pPr>
            <w:r w:rsidRPr="00D512AA">
              <w:rPr>
                <w:rFonts w:asciiTheme="minorHAnsi" w:hAnsiTheme="minorHAnsi" w:cstheme="minorHAnsi"/>
                <w:sz w:val="22"/>
                <w:szCs w:val="22"/>
              </w:rPr>
              <w:t>Customer Type</w:t>
            </w:r>
          </w:p>
        </w:tc>
        <w:tc>
          <w:tcPr>
            <w:tcW w:w="3208" w:type="dxa"/>
            <w:gridSpan w:val="2"/>
            <w:vAlign w:val="center"/>
          </w:tcPr>
          <w:p w14:paraId="10D11ABA" w14:textId="24CB71BE" w:rsidR="005E0F94" w:rsidRPr="00D512AA" w:rsidRDefault="005E0F94" w:rsidP="005A43CE">
            <w:pPr>
              <w:rPr>
                <w:rFonts w:asciiTheme="minorHAnsi" w:hAnsiTheme="minorHAnsi" w:cstheme="minorHAnsi"/>
                <w:noProof w:val="0"/>
                <w:color w:val="000000"/>
                <w:sz w:val="22"/>
                <w:szCs w:val="22"/>
              </w:rPr>
            </w:pPr>
            <w:r>
              <w:rPr>
                <w:rFonts w:ascii="Calibri" w:hAnsi="Calibri" w:cs="Calibri"/>
                <w:color w:val="000000"/>
                <w:sz w:val="22"/>
                <w:szCs w:val="22"/>
              </w:rPr>
              <w:t>Non</w:t>
            </w:r>
            <w:r>
              <w:rPr>
                <w:rFonts w:ascii="Calibri" w:hAnsi="Calibri" w:cs="Angsana New"/>
                <w:color w:val="000000"/>
                <w:sz w:val="22"/>
                <w:szCs w:val="22"/>
                <w:cs/>
                <w:lang w:bidi="th-TH"/>
              </w:rPr>
              <w:t>-</w:t>
            </w:r>
            <w:r>
              <w:rPr>
                <w:rFonts w:ascii="Calibri" w:hAnsi="Calibri" w:cs="Calibri"/>
                <w:color w:val="000000"/>
                <w:sz w:val="22"/>
                <w:szCs w:val="22"/>
              </w:rPr>
              <w:t>Resident</w:t>
            </w:r>
          </w:p>
        </w:tc>
        <w:tc>
          <w:tcPr>
            <w:tcW w:w="3208" w:type="dxa"/>
          </w:tcPr>
          <w:p w14:paraId="4EEAC8FA" w14:textId="77777777" w:rsidR="005E0F94" w:rsidRDefault="005E0F94" w:rsidP="005A43CE">
            <w:pPr>
              <w:rPr>
                <w:rFonts w:ascii="Calibri" w:hAnsi="Calibri" w:cs="Calibri"/>
                <w:color w:val="000000"/>
                <w:sz w:val="22"/>
                <w:szCs w:val="22"/>
              </w:rPr>
            </w:pPr>
          </w:p>
        </w:tc>
      </w:tr>
      <w:tr w:rsidR="005E0F94" w:rsidRPr="00D512AA" w14:paraId="1295090B" w14:textId="202CF776" w:rsidTr="00FD3DD6">
        <w:trPr>
          <w:gridAfter w:val="1"/>
          <w:wAfter w:w="25" w:type="dxa"/>
        </w:trPr>
        <w:tc>
          <w:tcPr>
            <w:tcW w:w="2775" w:type="dxa"/>
          </w:tcPr>
          <w:p w14:paraId="6268CA4D" w14:textId="77777777" w:rsidR="005E0F94" w:rsidRPr="00D512AA" w:rsidRDefault="005E0F94" w:rsidP="005A43CE">
            <w:pPr>
              <w:rPr>
                <w:rFonts w:asciiTheme="minorHAnsi" w:hAnsiTheme="minorHAnsi" w:cstheme="minorHAnsi"/>
                <w:noProof w:val="0"/>
                <w:color w:val="000000"/>
                <w:sz w:val="22"/>
                <w:szCs w:val="22"/>
              </w:rPr>
            </w:pPr>
            <w:r w:rsidRPr="00D512AA">
              <w:rPr>
                <w:rFonts w:asciiTheme="minorHAnsi" w:hAnsiTheme="minorHAnsi" w:cstheme="minorHAnsi"/>
                <w:sz w:val="22"/>
                <w:szCs w:val="22"/>
              </w:rPr>
              <w:t>Country of Risk</w:t>
            </w:r>
          </w:p>
        </w:tc>
        <w:tc>
          <w:tcPr>
            <w:tcW w:w="3208" w:type="dxa"/>
            <w:gridSpan w:val="2"/>
            <w:vAlign w:val="center"/>
          </w:tcPr>
          <w:p w14:paraId="6925DBD7" w14:textId="2BD73AB3" w:rsidR="005E0F94" w:rsidRPr="00D512AA" w:rsidRDefault="005E0F94" w:rsidP="005A43CE">
            <w:pPr>
              <w:rPr>
                <w:rFonts w:asciiTheme="minorHAnsi" w:hAnsiTheme="minorHAnsi" w:cstheme="minorHAnsi"/>
                <w:noProof w:val="0"/>
                <w:color w:val="000000"/>
                <w:sz w:val="22"/>
                <w:szCs w:val="22"/>
              </w:rPr>
            </w:pPr>
            <w:r>
              <w:rPr>
                <w:rFonts w:ascii="Calibri" w:hAnsi="Calibri" w:cs="Calibri"/>
                <w:color w:val="000000"/>
                <w:sz w:val="22"/>
                <w:szCs w:val="22"/>
              </w:rPr>
              <w:t>LA LAO</w:t>
            </w:r>
          </w:p>
        </w:tc>
        <w:tc>
          <w:tcPr>
            <w:tcW w:w="3208" w:type="dxa"/>
          </w:tcPr>
          <w:p w14:paraId="781E3F22" w14:textId="77777777" w:rsidR="005E0F94" w:rsidRDefault="005E0F94" w:rsidP="005A43CE">
            <w:pPr>
              <w:rPr>
                <w:rFonts w:ascii="Calibri" w:hAnsi="Calibri" w:cs="Calibri"/>
                <w:color w:val="000000"/>
                <w:sz w:val="22"/>
                <w:szCs w:val="22"/>
              </w:rPr>
            </w:pPr>
          </w:p>
        </w:tc>
      </w:tr>
      <w:tr w:rsidR="005E0F94" w:rsidRPr="00D512AA" w14:paraId="037316EB" w14:textId="3B68F051" w:rsidTr="00FD3DD6">
        <w:trPr>
          <w:gridAfter w:val="1"/>
          <w:wAfter w:w="25" w:type="dxa"/>
        </w:trPr>
        <w:tc>
          <w:tcPr>
            <w:tcW w:w="2775" w:type="dxa"/>
          </w:tcPr>
          <w:p w14:paraId="7A88B459" w14:textId="77777777" w:rsidR="005E0F94" w:rsidRPr="00D512AA" w:rsidRDefault="005E0F94" w:rsidP="005A43CE">
            <w:pPr>
              <w:rPr>
                <w:rFonts w:asciiTheme="minorHAnsi" w:hAnsiTheme="minorHAnsi" w:cstheme="minorHAnsi"/>
                <w:noProof w:val="0"/>
                <w:color w:val="000000"/>
                <w:sz w:val="22"/>
                <w:szCs w:val="22"/>
              </w:rPr>
            </w:pPr>
            <w:r w:rsidRPr="00D512AA">
              <w:rPr>
                <w:rFonts w:asciiTheme="minorHAnsi" w:hAnsiTheme="minorHAnsi" w:cstheme="minorHAnsi"/>
                <w:sz w:val="22"/>
                <w:szCs w:val="22"/>
              </w:rPr>
              <w:t>Ratio of Risk</w:t>
            </w:r>
          </w:p>
        </w:tc>
        <w:tc>
          <w:tcPr>
            <w:tcW w:w="3208" w:type="dxa"/>
            <w:gridSpan w:val="2"/>
            <w:vAlign w:val="center"/>
          </w:tcPr>
          <w:p w14:paraId="697BB3DD" w14:textId="7AF3B319" w:rsidR="005E0F94" w:rsidRPr="00D512AA" w:rsidRDefault="005E0F94" w:rsidP="005A43CE">
            <w:pPr>
              <w:rPr>
                <w:rFonts w:asciiTheme="minorHAnsi" w:hAnsiTheme="minorHAnsi" w:cstheme="minorHAnsi"/>
                <w:noProof w:val="0"/>
                <w:color w:val="000000"/>
                <w:sz w:val="22"/>
                <w:szCs w:val="22"/>
              </w:rPr>
            </w:pPr>
            <w:r>
              <w:rPr>
                <w:rFonts w:ascii="Calibri" w:hAnsi="Calibri" w:cs="Calibri"/>
                <w:color w:val="000000"/>
                <w:sz w:val="22"/>
                <w:szCs w:val="22"/>
              </w:rPr>
              <w:t>1</w:t>
            </w:r>
            <w:r>
              <w:rPr>
                <w:rFonts w:ascii="Calibri" w:hAnsi="Calibri" w:cs="Angsana New"/>
                <w:color w:val="000000"/>
                <w:sz w:val="22"/>
                <w:szCs w:val="22"/>
                <w:cs/>
                <w:lang w:bidi="th-TH"/>
              </w:rPr>
              <w:t>.</w:t>
            </w:r>
            <w:r>
              <w:rPr>
                <w:rFonts w:ascii="Calibri" w:hAnsi="Calibri" w:cs="Calibri"/>
                <w:color w:val="000000"/>
                <w:sz w:val="22"/>
                <w:szCs w:val="22"/>
              </w:rPr>
              <w:t>00</w:t>
            </w:r>
          </w:p>
        </w:tc>
        <w:tc>
          <w:tcPr>
            <w:tcW w:w="3208" w:type="dxa"/>
          </w:tcPr>
          <w:p w14:paraId="43D81BBB" w14:textId="77777777" w:rsidR="005E0F94" w:rsidRDefault="005E0F94" w:rsidP="005A43CE">
            <w:pPr>
              <w:rPr>
                <w:rFonts w:ascii="Calibri" w:hAnsi="Calibri" w:cs="Calibri"/>
                <w:color w:val="000000"/>
                <w:sz w:val="22"/>
                <w:szCs w:val="22"/>
              </w:rPr>
            </w:pPr>
          </w:p>
        </w:tc>
      </w:tr>
      <w:tr w:rsidR="005E0F94" w:rsidRPr="00D512AA" w14:paraId="5C3A47B0" w14:textId="54ACB9A3" w:rsidTr="00FD3DD6">
        <w:trPr>
          <w:gridAfter w:val="1"/>
          <w:wAfter w:w="25" w:type="dxa"/>
        </w:trPr>
        <w:tc>
          <w:tcPr>
            <w:tcW w:w="2775" w:type="dxa"/>
          </w:tcPr>
          <w:p w14:paraId="7142DA02" w14:textId="77777777" w:rsidR="005E0F94" w:rsidRPr="00D512AA" w:rsidRDefault="005E0F94" w:rsidP="005A43CE">
            <w:pPr>
              <w:rPr>
                <w:rFonts w:asciiTheme="minorHAnsi" w:hAnsiTheme="minorHAnsi" w:cstheme="minorHAnsi"/>
                <w:noProof w:val="0"/>
                <w:color w:val="000000"/>
                <w:sz w:val="22"/>
                <w:szCs w:val="22"/>
              </w:rPr>
            </w:pPr>
            <w:r w:rsidRPr="00D512AA">
              <w:rPr>
                <w:rFonts w:asciiTheme="minorHAnsi" w:hAnsiTheme="minorHAnsi" w:cstheme="minorHAnsi"/>
                <w:sz w:val="22"/>
                <w:szCs w:val="22"/>
              </w:rPr>
              <w:lastRenderedPageBreak/>
              <w:t>Business size</w:t>
            </w:r>
          </w:p>
        </w:tc>
        <w:tc>
          <w:tcPr>
            <w:tcW w:w="3208" w:type="dxa"/>
            <w:gridSpan w:val="2"/>
            <w:vAlign w:val="center"/>
          </w:tcPr>
          <w:p w14:paraId="2CB2781D" w14:textId="6F925E6B" w:rsidR="005E0F94" w:rsidRPr="00587F2D" w:rsidRDefault="005E0F94" w:rsidP="005A43CE">
            <w:pPr>
              <w:rPr>
                <w:rFonts w:ascii="Calibri" w:hAnsi="Calibri" w:cs="Calibri"/>
                <w:noProof w:val="0"/>
                <w:color w:val="000000"/>
                <w:sz w:val="22"/>
                <w:szCs w:val="22"/>
              </w:rPr>
            </w:pPr>
            <w:r>
              <w:rPr>
                <w:rFonts w:ascii="Calibri" w:hAnsi="Calibri" w:cs="Calibri"/>
                <w:color w:val="000000"/>
                <w:sz w:val="22"/>
                <w:szCs w:val="22"/>
              </w:rPr>
              <w:t>M Medium</w:t>
            </w:r>
          </w:p>
        </w:tc>
        <w:tc>
          <w:tcPr>
            <w:tcW w:w="3208" w:type="dxa"/>
          </w:tcPr>
          <w:p w14:paraId="015A80DA" w14:textId="77777777" w:rsidR="005E0F94" w:rsidRDefault="005E0F94" w:rsidP="005A43CE">
            <w:pPr>
              <w:rPr>
                <w:rFonts w:ascii="Calibri" w:hAnsi="Calibri" w:cs="Calibri"/>
                <w:color w:val="000000"/>
                <w:sz w:val="22"/>
                <w:szCs w:val="22"/>
              </w:rPr>
            </w:pPr>
          </w:p>
        </w:tc>
      </w:tr>
      <w:tr w:rsidR="005E0F94" w:rsidRPr="00D512AA" w14:paraId="69A87F6E" w14:textId="080DEE7C" w:rsidTr="00FD3DD6">
        <w:trPr>
          <w:gridAfter w:val="1"/>
          <w:wAfter w:w="25" w:type="dxa"/>
        </w:trPr>
        <w:tc>
          <w:tcPr>
            <w:tcW w:w="2775" w:type="dxa"/>
          </w:tcPr>
          <w:p w14:paraId="42DD23CC" w14:textId="77777777" w:rsidR="005E0F94" w:rsidRPr="00683D51" w:rsidRDefault="005E0F94" w:rsidP="005A43CE">
            <w:pPr>
              <w:rPr>
                <w:rFonts w:ascii="Calibri" w:hAnsi="Calibri" w:cs="Calibri"/>
                <w:noProof w:val="0"/>
                <w:color w:val="000000"/>
                <w:sz w:val="22"/>
                <w:szCs w:val="22"/>
              </w:rPr>
            </w:pPr>
            <w:r>
              <w:rPr>
                <w:rFonts w:ascii="Calibri" w:hAnsi="Calibri" w:cs="Calibri"/>
                <w:color w:val="000000"/>
                <w:sz w:val="22"/>
                <w:szCs w:val="22"/>
              </w:rPr>
              <w:t>Condition Modify</w:t>
            </w:r>
          </w:p>
        </w:tc>
        <w:tc>
          <w:tcPr>
            <w:tcW w:w="3208" w:type="dxa"/>
            <w:gridSpan w:val="2"/>
          </w:tcPr>
          <w:p w14:paraId="38B3226D" w14:textId="5D3D160C" w:rsidR="005E0F94" w:rsidRPr="00587F2D" w:rsidRDefault="005E0F94" w:rsidP="005A43CE">
            <w:pPr>
              <w:rPr>
                <w:rFonts w:ascii="Calibri" w:hAnsi="Calibri" w:cs="Calibri"/>
                <w:noProof w:val="0"/>
                <w:color w:val="000000"/>
                <w:sz w:val="22"/>
                <w:szCs w:val="22"/>
              </w:rPr>
            </w:pPr>
            <w:r>
              <w:rPr>
                <w:rFonts w:ascii="Calibri" w:hAnsi="Calibri" w:cs="Calibri"/>
                <w:color w:val="000000"/>
                <w:sz w:val="22"/>
                <w:szCs w:val="22"/>
              </w:rPr>
              <w:t> </w:t>
            </w:r>
          </w:p>
        </w:tc>
        <w:tc>
          <w:tcPr>
            <w:tcW w:w="3208" w:type="dxa"/>
          </w:tcPr>
          <w:p w14:paraId="1982C2DF" w14:textId="77777777" w:rsidR="005E0F94" w:rsidRDefault="005E0F94" w:rsidP="005A43CE">
            <w:pPr>
              <w:rPr>
                <w:rFonts w:ascii="Calibri" w:hAnsi="Calibri" w:cs="Calibri"/>
                <w:color w:val="000000"/>
                <w:sz w:val="22"/>
                <w:szCs w:val="22"/>
              </w:rPr>
            </w:pPr>
          </w:p>
        </w:tc>
      </w:tr>
      <w:tr w:rsidR="005E0F94" w:rsidRPr="00D512AA" w14:paraId="4FA37E73" w14:textId="487AB05A" w:rsidTr="00FD3DD6">
        <w:trPr>
          <w:gridAfter w:val="1"/>
          <w:wAfter w:w="25" w:type="dxa"/>
        </w:trPr>
        <w:tc>
          <w:tcPr>
            <w:tcW w:w="2775" w:type="dxa"/>
          </w:tcPr>
          <w:p w14:paraId="244686B3" w14:textId="60A4875B" w:rsidR="005E0F94" w:rsidRDefault="005E0F94" w:rsidP="005A43CE">
            <w:pPr>
              <w:rPr>
                <w:rFonts w:ascii="Calibri" w:hAnsi="Calibri" w:cs="Calibri"/>
                <w:color w:val="000000"/>
                <w:sz w:val="22"/>
                <w:szCs w:val="22"/>
              </w:rPr>
            </w:pPr>
            <w:r>
              <w:rPr>
                <w:rFonts w:ascii="Calibri" w:hAnsi="Calibri" w:cs="Calibri"/>
                <w:color w:val="000000"/>
                <w:sz w:val="22"/>
                <w:szCs w:val="22"/>
              </w:rPr>
              <w:t>Hashtag</w:t>
            </w:r>
          </w:p>
        </w:tc>
        <w:tc>
          <w:tcPr>
            <w:tcW w:w="3208" w:type="dxa"/>
            <w:gridSpan w:val="2"/>
          </w:tcPr>
          <w:p w14:paraId="40AA4570" w14:textId="22E9873A" w:rsidR="005E0F94" w:rsidRDefault="005E0F94" w:rsidP="005A43CE">
            <w:pPr>
              <w:rPr>
                <w:rFonts w:ascii="Calibri" w:hAnsi="Calibri" w:cs="Calibri"/>
                <w:color w:val="000000"/>
                <w:sz w:val="22"/>
                <w:szCs w:val="22"/>
              </w:rPr>
            </w:pPr>
            <w:r>
              <w:rPr>
                <w:rFonts w:ascii="Calibri" w:hAnsi="Calibri" w:cs="Calibri"/>
                <w:color w:val="000000"/>
                <w:sz w:val="22"/>
                <w:szCs w:val="22"/>
              </w:rPr>
              <w:t>#CARBON#BCG</w:t>
            </w:r>
          </w:p>
        </w:tc>
        <w:tc>
          <w:tcPr>
            <w:tcW w:w="3208" w:type="dxa"/>
          </w:tcPr>
          <w:p w14:paraId="25CC4BE5" w14:textId="77777777" w:rsidR="005E0F94" w:rsidRDefault="005E0F94" w:rsidP="005A43CE">
            <w:pPr>
              <w:rPr>
                <w:rFonts w:ascii="Calibri" w:hAnsi="Calibri" w:cs="Calibri"/>
                <w:color w:val="000000"/>
                <w:sz w:val="22"/>
                <w:szCs w:val="22"/>
              </w:rPr>
            </w:pPr>
          </w:p>
        </w:tc>
      </w:tr>
      <w:tr w:rsidR="005E0F94" w:rsidRPr="00D512AA" w14:paraId="3064AF5B" w14:textId="29884E3C" w:rsidTr="00FD3DD6">
        <w:trPr>
          <w:gridAfter w:val="1"/>
          <w:wAfter w:w="25" w:type="dxa"/>
        </w:trPr>
        <w:tc>
          <w:tcPr>
            <w:tcW w:w="2775" w:type="dxa"/>
          </w:tcPr>
          <w:p w14:paraId="002D90EE" w14:textId="77777777" w:rsidR="005E0F94" w:rsidRPr="00D512AA" w:rsidRDefault="005E0F94" w:rsidP="005A43CE">
            <w:pPr>
              <w:rPr>
                <w:rFonts w:asciiTheme="minorHAnsi" w:hAnsiTheme="minorHAnsi" w:cstheme="minorHAnsi"/>
                <w:noProof w:val="0"/>
                <w:color w:val="000000"/>
                <w:sz w:val="22"/>
                <w:szCs w:val="22"/>
              </w:rPr>
            </w:pPr>
            <w:r w:rsidRPr="00D512AA">
              <w:rPr>
                <w:rFonts w:asciiTheme="minorHAnsi" w:hAnsiTheme="minorHAnsi" w:cstheme="minorHAnsi"/>
                <w:sz w:val="22"/>
                <w:szCs w:val="22"/>
              </w:rPr>
              <w:t>Marketing Division</w:t>
            </w:r>
          </w:p>
        </w:tc>
        <w:tc>
          <w:tcPr>
            <w:tcW w:w="3208" w:type="dxa"/>
            <w:gridSpan w:val="2"/>
          </w:tcPr>
          <w:p w14:paraId="6F1DB880" w14:textId="7529FA96" w:rsidR="005E0F94" w:rsidRPr="00E316D4" w:rsidRDefault="005E0F94" w:rsidP="005A43CE">
            <w:pPr>
              <w:rPr>
                <w:rFonts w:ascii="Calibri" w:hAnsi="Calibri" w:cs="Calibri"/>
                <w:noProof w:val="0"/>
                <w:color w:val="000000"/>
                <w:sz w:val="22"/>
                <w:szCs w:val="22"/>
              </w:rPr>
            </w:pPr>
            <w:r>
              <w:rPr>
                <w:rFonts w:ascii="Calibri" w:hAnsi="Calibri" w:cs="Angsana New"/>
                <w:color w:val="000000"/>
                <w:sz w:val="22"/>
                <w:szCs w:val="22"/>
                <w:cs/>
                <w:lang w:bidi="th-TH"/>
              </w:rPr>
              <w:t xml:space="preserve">ส่วนอุตสาหกรรม </w:t>
            </w:r>
            <w:r>
              <w:rPr>
                <w:rFonts w:ascii="Calibri" w:hAnsi="Calibri" w:cs="Calibri"/>
                <w:color w:val="000000"/>
                <w:sz w:val="22"/>
                <w:szCs w:val="22"/>
              </w:rPr>
              <w:t>5</w:t>
            </w:r>
            <w:r>
              <w:rPr>
                <w:rFonts w:ascii="Calibri" w:hAnsi="Calibri" w:cs="Angsana New"/>
                <w:color w:val="000000"/>
                <w:sz w:val="22"/>
                <w:szCs w:val="22"/>
                <w:cs/>
                <w:lang w:bidi="th-TH"/>
              </w:rPr>
              <w:t>.</w:t>
            </w:r>
            <w:r>
              <w:rPr>
                <w:rFonts w:ascii="Calibri" w:hAnsi="Calibri" w:cs="Calibri"/>
                <w:color w:val="000000"/>
                <w:sz w:val="22"/>
                <w:szCs w:val="22"/>
              </w:rPr>
              <w:t>2</w:t>
            </w:r>
          </w:p>
        </w:tc>
        <w:tc>
          <w:tcPr>
            <w:tcW w:w="3208" w:type="dxa"/>
          </w:tcPr>
          <w:p w14:paraId="6D2E168E" w14:textId="77777777" w:rsidR="005E0F94" w:rsidRDefault="005E0F94" w:rsidP="005A43CE">
            <w:pPr>
              <w:rPr>
                <w:rFonts w:ascii="Calibri" w:hAnsi="Calibri" w:cs="Angsana New"/>
                <w:color w:val="000000"/>
                <w:sz w:val="22"/>
                <w:szCs w:val="22"/>
                <w:cs/>
                <w:lang w:bidi="th-TH"/>
              </w:rPr>
            </w:pPr>
          </w:p>
        </w:tc>
      </w:tr>
      <w:tr w:rsidR="005E0F94" w:rsidRPr="00D512AA" w14:paraId="0A6C38AE" w14:textId="1C243FB9" w:rsidTr="00FD3DD6">
        <w:trPr>
          <w:gridAfter w:val="1"/>
          <w:wAfter w:w="25" w:type="dxa"/>
        </w:trPr>
        <w:tc>
          <w:tcPr>
            <w:tcW w:w="2775" w:type="dxa"/>
          </w:tcPr>
          <w:p w14:paraId="21A814EC" w14:textId="77777777" w:rsidR="005E0F94" w:rsidRPr="00D512AA" w:rsidRDefault="005E0F94" w:rsidP="005A43CE">
            <w:pPr>
              <w:rPr>
                <w:rFonts w:asciiTheme="minorHAnsi" w:hAnsiTheme="minorHAnsi" w:cstheme="minorHAnsi"/>
                <w:noProof w:val="0"/>
                <w:color w:val="000000"/>
                <w:sz w:val="22"/>
                <w:szCs w:val="22"/>
              </w:rPr>
            </w:pPr>
            <w:r w:rsidRPr="00D512AA">
              <w:rPr>
                <w:rFonts w:asciiTheme="minorHAnsi" w:hAnsiTheme="minorHAnsi" w:cstheme="minorHAnsi"/>
                <w:sz w:val="22"/>
                <w:szCs w:val="22"/>
              </w:rPr>
              <w:t>Operation Branch</w:t>
            </w:r>
          </w:p>
        </w:tc>
        <w:tc>
          <w:tcPr>
            <w:tcW w:w="3208" w:type="dxa"/>
            <w:gridSpan w:val="2"/>
          </w:tcPr>
          <w:p w14:paraId="48375390" w14:textId="3EC5ABCF" w:rsidR="005E0F94" w:rsidRPr="00E316D4" w:rsidRDefault="005E0F94" w:rsidP="005A43CE">
            <w:pPr>
              <w:rPr>
                <w:rFonts w:ascii="Calibri" w:hAnsi="Calibri" w:cs="Calibri"/>
                <w:noProof w:val="0"/>
                <w:color w:val="000000"/>
                <w:sz w:val="22"/>
                <w:szCs w:val="22"/>
              </w:rPr>
            </w:pPr>
            <w:r>
              <w:rPr>
                <w:rFonts w:ascii="Calibri" w:hAnsi="Calibri" w:cs="Calibri"/>
                <w:color w:val="000000"/>
                <w:sz w:val="22"/>
                <w:szCs w:val="22"/>
              </w:rPr>
              <w:t>Rama II Branch</w:t>
            </w:r>
          </w:p>
        </w:tc>
        <w:tc>
          <w:tcPr>
            <w:tcW w:w="3208" w:type="dxa"/>
          </w:tcPr>
          <w:p w14:paraId="35AD52AE" w14:textId="77777777" w:rsidR="005E0F94" w:rsidRDefault="005E0F94" w:rsidP="005A43CE">
            <w:pPr>
              <w:rPr>
                <w:rFonts w:ascii="Calibri" w:hAnsi="Calibri" w:cs="Calibri"/>
                <w:color w:val="000000"/>
                <w:sz w:val="22"/>
                <w:szCs w:val="22"/>
              </w:rPr>
            </w:pPr>
          </w:p>
        </w:tc>
      </w:tr>
      <w:tr w:rsidR="005E0F94" w:rsidRPr="00D512AA" w14:paraId="67BE96FD" w14:textId="5549B912" w:rsidTr="00FD3DD6">
        <w:trPr>
          <w:gridAfter w:val="1"/>
          <w:wAfter w:w="25" w:type="dxa"/>
        </w:trPr>
        <w:tc>
          <w:tcPr>
            <w:tcW w:w="2775" w:type="dxa"/>
          </w:tcPr>
          <w:p w14:paraId="74C73131" w14:textId="77777777" w:rsidR="005E0F94" w:rsidRPr="00D512AA" w:rsidRDefault="005E0F94" w:rsidP="005A43CE">
            <w:pPr>
              <w:rPr>
                <w:rFonts w:asciiTheme="minorHAnsi" w:hAnsiTheme="minorHAnsi" w:cstheme="minorHAnsi"/>
                <w:noProof w:val="0"/>
                <w:color w:val="000000"/>
                <w:sz w:val="22"/>
                <w:szCs w:val="22"/>
              </w:rPr>
            </w:pPr>
            <w:r w:rsidRPr="00D512AA">
              <w:rPr>
                <w:rFonts w:asciiTheme="minorHAnsi" w:hAnsiTheme="minorHAnsi" w:cstheme="minorHAnsi"/>
                <w:sz w:val="22"/>
                <w:szCs w:val="22"/>
              </w:rPr>
              <w:t>Credit Limit Remark</w:t>
            </w:r>
          </w:p>
        </w:tc>
        <w:tc>
          <w:tcPr>
            <w:tcW w:w="3208" w:type="dxa"/>
            <w:gridSpan w:val="2"/>
          </w:tcPr>
          <w:p w14:paraId="18B717AB" w14:textId="3F70D295" w:rsidR="005E0F94" w:rsidRPr="00E316D4" w:rsidRDefault="005E0F94" w:rsidP="005A43CE">
            <w:pPr>
              <w:rPr>
                <w:rFonts w:ascii="Calibri" w:hAnsi="Calibri" w:cs="Calibri"/>
                <w:noProof w:val="0"/>
                <w:color w:val="000000"/>
                <w:sz w:val="22"/>
                <w:szCs w:val="22"/>
              </w:rPr>
            </w:pPr>
            <w:r>
              <w:rPr>
                <w:rFonts w:ascii="Calibri" w:hAnsi="Calibri" w:cs="Angsana New"/>
                <w:color w:val="000000"/>
                <w:sz w:val="22"/>
                <w:szCs w:val="22"/>
                <w:cs/>
                <w:lang w:bidi="th-TH"/>
              </w:rPr>
              <w:t>ติดต่อคุณไพรัตน์ โทร.</w:t>
            </w:r>
            <w:r>
              <w:rPr>
                <w:rFonts w:ascii="Calibri" w:hAnsi="Calibri" w:cs="Calibri"/>
                <w:color w:val="000000"/>
                <w:sz w:val="22"/>
                <w:szCs w:val="22"/>
              </w:rPr>
              <w:t>0</w:t>
            </w:r>
            <w:r>
              <w:rPr>
                <w:rFonts w:ascii="Calibri" w:hAnsi="Calibri" w:cs="Angsana New"/>
                <w:color w:val="000000"/>
                <w:sz w:val="22"/>
                <w:szCs w:val="22"/>
                <w:cs/>
                <w:lang w:bidi="th-TH"/>
              </w:rPr>
              <w:t>-</w:t>
            </w:r>
            <w:r>
              <w:rPr>
                <w:rFonts w:ascii="Calibri" w:hAnsi="Calibri" w:cs="Calibri"/>
                <w:color w:val="000000"/>
                <w:sz w:val="22"/>
                <w:szCs w:val="22"/>
              </w:rPr>
              <w:t>2174</w:t>
            </w:r>
            <w:r>
              <w:rPr>
                <w:rFonts w:ascii="Calibri" w:hAnsi="Calibri" w:cs="Angsana New"/>
                <w:color w:val="000000"/>
                <w:sz w:val="22"/>
                <w:szCs w:val="22"/>
                <w:cs/>
                <w:lang w:bidi="th-TH"/>
              </w:rPr>
              <w:t>-</w:t>
            </w:r>
            <w:r>
              <w:rPr>
                <w:rFonts w:ascii="Calibri" w:hAnsi="Calibri" w:cs="Calibri"/>
                <w:color w:val="000000"/>
                <w:sz w:val="22"/>
                <w:szCs w:val="22"/>
              </w:rPr>
              <w:t>6000</w:t>
            </w:r>
          </w:p>
        </w:tc>
        <w:tc>
          <w:tcPr>
            <w:tcW w:w="3208" w:type="dxa"/>
          </w:tcPr>
          <w:p w14:paraId="084DDBE8" w14:textId="77777777" w:rsidR="005E0F94" w:rsidRDefault="005E0F94" w:rsidP="005A43CE">
            <w:pPr>
              <w:rPr>
                <w:rFonts w:ascii="Calibri" w:hAnsi="Calibri" w:cs="Angsana New"/>
                <w:color w:val="000000"/>
                <w:sz w:val="22"/>
                <w:szCs w:val="22"/>
                <w:cs/>
                <w:lang w:bidi="th-TH"/>
              </w:rPr>
            </w:pPr>
          </w:p>
        </w:tc>
      </w:tr>
    </w:tbl>
    <w:p w14:paraId="38F01B7A" w14:textId="77777777" w:rsidR="00644B8E" w:rsidRDefault="00644B8E" w:rsidP="00644B8E">
      <w:pPr>
        <w:ind w:firstLine="720"/>
        <w:rPr>
          <w:ins w:id="934" w:author="Uraluk Pansuwan" w:date="2023-07-31T15:28:00Z"/>
        </w:rPr>
      </w:pPr>
    </w:p>
    <w:p w14:paraId="7BEA4001" w14:textId="7D8A2D13" w:rsidR="00644B8E" w:rsidRDefault="00644B8E" w:rsidP="00644B8E">
      <w:pPr>
        <w:ind w:firstLine="720"/>
        <w:rPr>
          <w:ins w:id="935" w:author="Uraluk Pansuwan" w:date="2023-07-31T15:28:00Z"/>
          <w:lang w:val="en-US" w:bidi="th-TH"/>
        </w:rPr>
      </w:pPr>
      <w:ins w:id="936" w:author="Uraluk Pansuwan" w:date="2023-07-31T15:28:00Z">
        <w:r>
          <w:t>Note : In case Group Limit show</w:t>
        </w:r>
        <w:r>
          <w:rPr>
            <w:rFonts w:hint="cs"/>
            <w:cs/>
            <w:lang w:bidi="th-TH"/>
          </w:rPr>
          <w:t xml:space="preserve"> </w:t>
        </w:r>
        <w:r>
          <w:rPr>
            <w:lang w:val="en-US" w:bidi="th-TH"/>
          </w:rPr>
          <w:t>more details as follows :</w:t>
        </w:r>
      </w:ins>
    </w:p>
    <w:p w14:paraId="64A66DAF" w14:textId="77777777" w:rsidR="00644B8E" w:rsidRDefault="00644B8E" w:rsidP="00644B8E">
      <w:pPr>
        <w:rPr>
          <w:ins w:id="937" w:author="Uraluk Pansuwan" w:date="2023-07-31T15:28:00Z"/>
        </w:rPr>
      </w:pPr>
      <w:ins w:id="938" w:author="Uraluk Pansuwan" w:date="2023-07-31T15:28:00Z">
        <w:r>
          <w:rPr>
            <w:lang w:val="en-US" w:bidi="th-TH"/>
          </w:rPr>
          <w:t xml:space="preserve">                   </w:t>
        </w:r>
        <w:r>
          <w:t xml:space="preserve">Group ID, Group Name, Customer ID (Main/Co-Borrower), Customer Thai Name </w:t>
        </w:r>
      </w:ins>
    </w:p>
    <w:p w14:paraId="5FCAAE36" w14:textId="77777777" w:rsidR="00644B8E" w:rsidRDefault="00644B8E" w:rsidP="00644B8E">
      <w:pPr>
        <w:rPr>
          <w:ins w:id="939" w:author="Uraluk Pansuwan" w:date="2023-07-31T15:28:00Z"/>
        </w:rPr>
      </w:pPr>
      <w:ins w:id="940" w:author="Uraluk Pansuwan" w:date="2023-07-31T15:28:00Z">
        <w:r>
          <w:t xml:space="preserve">                   (Main/Co-Borrower), Customer English Name (Main/Co-Borrower)</w:t>
        </w:r>
      </w:ins>
    </w:p>
    <w:p w14:paraId="15B3626C" w14:textId="08B541C2" w:rsidR="008A0B9A" w:rsidRDefault="008A0B9A" w:rsidP="008A0B9A"/>
    <w:p w14:paraId="25DD5237" w14:textId="724F7EC8" w:rsidR="008A0B9A" w:rsidRPr="00061B9D" w:rsidRDefault="008A0B9A" w:rsidP="00CA12D1">
      <w:pPr>
        <w:pStyle w:val="Heading3"/>
      </w:pPr>
      <w:bookmarkStart w:id="941" w:name="_Toc141988826"/>
      <w:r w:rsidRPr="00061B9D">
        <w:t>Additional Impacts</w:t>
      </w:r>
      <w:bookmarkEnd w:id="941"/>
    </w:p>
    <w:p w14:paraId="36A7D0D0" w14:textId="77777777" w:rsidR="008A0B9A" w:rsidRPr="00061B9D" w:rsidRDefault="008A0B9A" w:rsidP="00CA12D1">
      <w:pPr>
        <w:pStyle w:val="Heading4"/>
      </w:pPr>
      <w:r>
        <w:t xml:space="preserve">System Interface requirement </w:t>
      </w:r>
      <w:r>
        <w:rPr>
          <w:szCs w:val="24"/>
          <w:cs/>
          <w:lang w:bidi="th-TH"/>
        </w:rPr>
        <w:t>/</w:t>
      </w:r>
      <w:r>
        <w:t>Integration</w:t>
      </w:r>
    </w:p>
    <w:p w14:paraId="5F028451" w14:textId="17BB2CDC" w:rsidR="008A0B9A" w:rsidRPr="00AC528C" w:rsidRDefault="008A0B9A" w:rsidP="008A0B9A">
      <w:pPr>
        <w:ind w:left="1440"/>
      </w:pPr>
      <w:r>
        <w:t>Not Applicable</w:t>
      </w:r>
    </w:p>
    <w:p w14:paraId="2880ABD3" w14:textId="6B4C8668" w:rsidR="001220F4" w:rsidRDefault="008A0B9A" w:rsidP="00CA12D1">
      <w:pPr>
        <w:pStyle w:val="Heading4"/>
      </w:pPr>
      <w:r>
        <w:t>Mig</w:t>
      </w:r>
      <w:r w:rsidRPr="0073013C">
        <w:t xml:space="preserve">ration </w:t>
      </w:r>
    </w:p>
    <w:p w14:paraId="71CD2BEE" w14:textId="269CCEDE" w:rsidR="001220F4" w:rsidRPr="001220F4" w:rsidRDefault="001220F4" w:rsidP="001220F4">
      <w:pPr>
        <w:ind w:left="720" w:firstLine="720"/>
      </w:pPr>
      <w:r>
        <w:t>Not Applicable</w:t>
      </w:r>
    </w:p>
    <w:p w14:paraId="644E7FE3" w14:textId="11687EE5" w:rsidR="00CA43DF" w:rsidRDefault="001220F4" w:rsidP="00CA12D1">
      <w:pPr>
        <w:pStyle w:val="Heading4"/>
      </w:pPr>
      <w:r>
        <w:t>1</w:t>
      </w:r>
      <w:r>
        <w:rPr>
          <w:szCs w:val="24"/>
          <w:cs/>
          <w:lang w:bidi="th-TH"/>
        </w:rPr>
        <w:t>.</w:t>
      </w:r>
      <w:r>
        <w:t>8</w:t>
      </w:r>
      <w:r>
        <w:rPr>
          <w:szCs w:val="24"/>
          <w:cs/>
          <w:lang w:bidi="th-TH"/>
        </w:rPr>
        <w:t>.</w:t>
      </w:r>
      <w:r>
        <w:t>9</w:t>
      </w:r>
      <w:r>
        <w:rPr>
          <w:szCs w:val="24"/>
          <w:cs/>
          <w:lang w:bidi="th-TH"/>
        </w:rPr>
        <w:t>.</w:t>
      </w:r>
      <w:r>
        <w:t>2</w:t>
      </w:r>
      <w:r>
        <w:rPr>
          <w:szCs w:val="24"/>
          <w:cs/>
          <w:lang w:bidi="th-TH"/>
        </w:rPr>
        <w:t>.</w:t>
      </w:r>
      <w:r>
        <w:t xml:space="preserve">3 </w:t>
      </w:r>
      <w:r w:rsidR="008A0B9A">
        <w:t>Fit</w:t>
      </w:r>
      <w:r w:rsidR="008A0B9A">
        <w:rPr>
          <w:szCs w:val="24"/>
          <w:cs/>
          <w:lang w:bidi="th-TH"/>
        </w:rPr>
        <w:t>/</w:t>
      </w:r>
      <w:r w:rsidR="008A0B9A">
        <w:t>Gap Analysis Report</w:t>
      </w:r>
    </w:p>
    <w:p w14:paraId="4AF7705B" w14:textId="258DC18A" w:rsidR="003E12BB" w:rsidRPr="007E3C2B" w:rsidRDefault="00DC70D5" w:rsidP="00CA12D1">
      <w:pPr>
        <w:pStyle w:val="Heading2"/>
      </w:pPr>
      <w:bookmarkStart w:id="942" w:name="_Toc141988827"/>
      <w:ins w:id="943" w:author="Emy Bartolome" w:date="2023-07-27T19:44:00Z">
        <w:r>
          <w:t xml:space="preserve">Credit Advice Report - </w:t>
        </w:r>
      </w:ins>
      <w:r w:rsidR="003E12BB">
        <w:t>Cancel Limit</w:t>
      </w:r>
      <w:ins w:id="944" w:author="Uraluk Pansuwan" w:date="2023-07-31T15:28:00Z">
        <w:r w:rsidR="00644B8E">
          <w:t xml:space="preserve"> (Loan and O/D)</w:t>
        </w:r>
      </w:ins>
      <w:bookmarkEnd w:id="942"/>
    </w:p>
    <w:p w14:paraId="119E422E" w14:textId="47585EF0" w:rsidR="003E12BB" w:rsidRDefault="003E12BB" w:rsidP="003E12BB">
      <w:pPr>
        <w:ind w:left="1080"/>
      </w:pPr>
      <w:r w:rsidRPr="00687534">
        <w:t xml:space="preserve">The purpose of this document is to </w:t>
      </w:r>
      <w:r>
        <w:t>provide</w:t>
      </w:r>
      <w:r w:rsidRPr="00687534">
        <w:t xml:space="preserve"> the </w:t>
      </w:r>
      <w:r>
        <w:t xml:space="preserve">solution through </w:t>
      </w:r>
      <w:r w:rsidRPr="00687534">
        <w:t>functional specification resulting from the TOR and Gaps identified during the Product Workshop activity held April 26 to May 16, 2023 at EXIM Bank of Thailand</w:t>
      </w:r>
      <w:r w:rsidRPr="00687534">
        <w:rPr>
          <w:cs/>
          <w:lang w:bidi="th-TH"/>
        </w:rPr>
        <w:t>.</w:t>
      </w:r>
    </w:p>
    <w:p w14:paraId="0764EEF8" w14:textId="77A29D9C" w:rsidR="00CA12D1" w:rsidRDefault="00202F4C" w:rsidP="00CA12D1">
      <w:pPr>
        <w:pStyle w:val="Heading3"/>
      </w:pPr>
      <w:bookmarkStart w:id="945" w:name="_Toc141988828"/>
      <w:r>
        <w:t>Purpose</w:t>
      </w:r>
      <w:bookmarkEnd w:id="945"/>
    </w:p>
    <w:p w14:paraId="02ED7F25" w14:textId="7B449930" w:rsidR="00647511" w:rsidRDefault="00647511" w:rsidP="00647511">
      <w:pPr>
        <w:ind w:left="1080"/>
      </w:pPr>
      <w:r>
        <w:t>The Cancel Limit</w:t>
      </w:r>
      <w:ins w:id="946" w:author="Uraluk Pansuwan" w:date="2023-07-31T15:28:00Z">
        <w:r w:rsidR="00FD3DD6">
          <w:t xml:space="preserve"> (</w:t>
        </w:r>
      </w:ins>
      <w:ins w:id="947" w:author="Uraluk Pansuwan" w:date="2023-07-31T15:29:00Z">
        <w:r w:rsidR="00FD3DD6">
          <w:t>Loan and O/D)</w:t>
        </w:r>
      </w:ins>
      <w:r>
        <w:t xml:space="preserve"> that belong to credit advice report is generated for these purposes:</w:t>
      </w:r>
    </w:p>
    <w:p w14:paraId="6C335A6C" w14:textId="77777777" w:rsidR="00647511" w:rsidRDefault="00647511" w:rsidP="00647511">
      <w:pPr>
        <w:pStyle w:val="ListParagraph"/>
        <w:numPr>
          <w:ilvl w:val="0"/>
          <w:numId w:val="29"/>
        </w:numPr>
      </w:pPr>
      <w:r>
        <w:t>Send/notify the limit conditions details to operation team for drawdown.</w:t>
      </w:r>
    </w:p>
    <w:p w14:paraId="0920D2FB" w14:textId="77777777" w:rsidR="00647511" w:rsidRDefault="00647511" w:rsidP="00647511">
      <w:pPr>
        <w:pStyle w:val="ListParagraph"/>
        <w:numPr>
          <w:ilvl w:val="0"/>
          <w:numId w:val="29"/>
        </w:numPr>
      </w:pPr>
      <w:r>
        <w:t>Others department can use this report for their purpose for example: legal department can use this report as references for the completeness of create limit</w:t>
      </w:r>
    </w:p>
    <w:p w14:paraId="4B4AA766" w14:textId="77777777" w:rsidR="00647511" w:rsidRPr="00647511" w:rsidRDefault="00647511" w:rsidP="00647511">
      <w:pPr>
        <w:pStyle w:val="ListParagraph"/>
        <w:numPr>
          <w:ilvl w:val="0"/>
          <w:numId w:val="29"/>
        </w:numPr>
      </w:pPr>
      <w:r>
        <w:t>To be the reference document for histortical transaction that related limit</w:t>
      </w:r>
    </w:p>
    <w:p w14:paraId="54D82418" w14:textId="77777777" w:rsidR="00647511" w:rsidRPr="00647511" w:rsidRDefault="00647511" w:rsidP="00647511"/>
    <w:p w14:paraId="7F5DA07F" w14:textId="5EF4D9C3" w:rsidR="003E12BB" w:rsidRDefault="003E12BB" w:rsidP="00CA12D1">
      <w:pPr>
        <w:pStyle w:val="Heading3"/>
      </w:pPr>
      <w:bookmarkStart w:id="948" w:name="_Toc141988829"/>
      <w:r w:rsidRPr="00061B9D">
        <w:t>Background</w:t>
      </w:r>
      <w:bookmarkEnd w:id="948"/>
    </w:p>
    <w:p w14:paraId="7294641D" w14:textId="77777777" w:rsidR="00647511" w:rsidRDefault="00647511" w:rsidP="00647511">
      <w:pPr>
        <w:pStyle w:val="Heading4"/>
      </w:pPr>
      <w:r>
        <w:t>EXIM Current Business Pracitce (as is)</w:t>
      </w:r>
    </w:p>
    <w:p w14:paraId="41D18E9E" w14:textId="77777777" w:rsidR="00647511" w:rsidRDefault="00647511" w:rsidP="00647511">
      <w:pPr>
        <w:pStyle w:val="ListParagraph"/>
        <w:numPr>
          <w:ilvl w:val="0"/>
          <w:numId w:val="30"/>
        </w:numPr>
      </w:pPr>
      <w:r>
        <w:t>As is report produced in AS/400</w:t>
      </w:r>
    </w:p>
    <w:p w14:paraId="1F591466" w14:textId="77777777" w:rsidR="00647511" w:rsidRPr="009C3061" w:rsidRDefault="00647511" w:rsidP="00647511">
      <w:pPr>
        <w:pStyle w:val="ListParagraph"/>
        <w:numPr>
          <w:ilvl w:val="0"/>
          <w:numId w:val="30"/>
        </w:numPr>
      </w:pPr>
      <w:r>
        <w:lastRenderedPageBreak/>
        <w:t>Sample report in Support Sample Transaction and Case from Customer section</w:t>
      </w:r>
    </w:p>
    <w:p w14:paraId="7252EE7F" w14:textId="77777777" w:rsidR="00647511" w:rsidRPr="00647511" w:rsidRDefault="00647511" w:rsidP="00647511"/>
    <w:p w14:paraId="773F188C" w14:textId="77777777" w:rsidR="006C4191" w:rsidRDefault="003E12BB" w:rsidP="00CA12D1">
      <w:pPr>
        <w:pStyle w:val="Heading3"/>
      </w:pPr>
      <w:bookmarkStart w:id="949" w:name="_Toc141988830"/>
      <w:r w:rsidRPr="00061B9D">
        <w:t>Supported Sample Transaction and Case from Custome</w:t>
      </w:r>
      <w:r>
        <w:t>r</w:t>
      </w:r>
      <w:bookmarkEnd w:id="949"/>
    </w:p>
    <w:p w14:paraId="3F1E5E1D" w14:textId="6DC0AF3E" w:rsidR="006C4191" w:rsidRPr="006C4191" w:rsidRDefault="006C4191" w:rsidP="00CA12D1">
      <w:pPr>
        <w:pStyle w:val="Heading4"/>
      </w:pPr>
      <w:r>
        <w:t>For Loan</w:t>
      </w:r>
    </w:p>
    <w:p w14:paraId="132428BC" w14:textId="562C0E79" w:rsidR="006C4191" w:rsidRDefault="00FA61F9" w:rsidP="00CA12D1">
      <w:r>
        <w:drawing>
          <wp:anchor distT="0" distB="0" distL="114300" distR="114300" simplePos="0" relativeHeight="251714560" behindDoc="0" locked="0" layoutInCell="1" allowOverlap="1" wp14:anchorId="7A7A5427" wp14:editId="4A0D5009">
            <wp:simplePos x="0" y="0"/>
            <wp:positionH relativeFrom="margin">
              <wp:posOffset>1283335</wp:posOffset>
            </wp:positionH>
            <wp:positionV relativeFrom="paragraph">
              <wp:posOffset>82550</wp:posOffset>
            </wp:positionV>
            <wp:extent cx="2959100" cy="3821430"/>
            <wp:effectExtent l="19050" t="19050" r="12700" b="26670"/>
            <wp:wrapSquare wrapText="bothSides"/>
            <wp:docPr id="1477607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59100" cy="3821430"/>
                    </a:xfrm>
                    <a:prstGeom prst="rect">
                      <a:avLst/>
                    </a:prstGeom>
                    <a:noFill/>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p>
    <w:p w14:paraId="28C34126" w14:textId="0631EBA4" w:rsidR="006C4191" w:rsidRDefault="006C4191" w:rsidP="00CA12D1"/>
    <w:p w14:paraId="253BFDC0" w14:textId="092C999B" w:rsidR="00FA61F9" w:rsidRDefault="00FA61F9" w:rsidP="00FA61F9"/>
    <w:p w14:paraId="2F89AC3C" w14:textId="0F0D839D" w:rsidR="00FA61F9" w:rsidRDefault="001C323D" w:rsidP="00FA61F9">
      <w:r>
        <w:rPr>
          <w:lang w:val="en-US" w:bidi="th-TH"/>
        </w:rPr>
        <mc:AlternateContent>
          <mc:Choice Requires="wps">
            <w:drawing>
              <wp:anchor distT="0" distB="0" distL="114300" distR="114300" simplePos="0" relativeHeight="251737088" behindDoc="0" locked="0" layoutInCell="1" allowOverlap="1" wp14:anchorId="3407F150" wp14:editId="01D44D5F">
                <wp:simplePos x="0" y="0"/>
                <wp:positionH relativeFrom="margin">
                  <wp:posOffset>3949002</wp:posOffset>
                </wp:positionH>
                <wp:positionV relativeFrom="paragraph">
                  <wp:posOffset>165449</wp:posOffset>
                </wp:positionV>
                <wp:extent cx="1103243" cy="278296"/>
                <wp:effectExtent l="476250" t="38100" r="78105" b="140970"/>
                <wp:wrapNone/>
                <wp:docPr id="1717764519" name="Callout: Line 10"/>
                <wp:cNvGraphicFramePr/>
                <a:graphic xmlns:a="http://schemas.openxmlformats.org/drawingml/2006/main">
                  <a:graphicData uri="http://schemas.microsoft.com/office/word/2010/wordprocessingShape">
                    <wps:wsp>
                      <wps:cNvSpPr/>
                      <wps:spPr>
                        <a:xfrm>
                          <a:off x="0" y="0"/>
                          <a:ext cx="1103243" cy="278296"/>
                        </a:xfrm>
                        <a:prstGeom prst="borderCallout1">
                          <a:avLst/>
                        </a:prstGeom>
                      </wps:spPr>
                      <wps:style>
                        <a:lnRef idx="1">
                          <a:schemeClr val="dk1"/>
                        </a:lnRef>
                        <a:fillRef idx="2">
                          <a:schemeClr val="dk1"/>
                        </a:fillRef>
                        <a:effectRef idx="1">
                          <a:schemeClr val="dk1"/>
                        </a:effectRef>
                        <a:fontRef idx="minor">
                          <a:schemeClr val="dk1"/>
                        </a:fontRef>
                      </wps:style>
                      <wps:txbx>
                        <w:txbxContent>
                          <w:p w14:paraId="757FC25D" w14:textId="77777777" w:rsidR="001C323D" w:rsidRPr="00BF5291" w:rsidRDefault="001C323D" w:rsidP="001C323D">
                            <w:pPr>
                              <w:jc w:val="center"/>
                              <w:rPr>
                                <w:rFonts w:asciiTheme="minorHAnsi" w:hAnsiTheme="minorHAnsi" w:cstheme="minorHAnsi"/>
                                <w:sz w:val="16"/>
                                <w:szCs w:val="16"/>
                                <w:lang w:val="en-US"/>
                              </w:rPr>
                            </w:pPr>
                            <w:r>
                              <w:rPr>
                                <w:rFonts w:asciiTheme="minorHAnsi" w:hAnsiTheme="minorHAnsi" w:cstheme="minorHAnsi"/>
                                <w:sz w:val="16"/>
                                <w:szCs w:val="16"/>
                                <w:lang w:val="en-US"/>
                              </w:rPr>
                              <w:t>Facility Verify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07F150" id="Callout: Line 10" o:spid="_x0000_s1034" type="#_x0000_t47" style="position:absolute;margin-left:310.95pt;margin-top:13.05pt;width:86.85pt;height:21.9pt;z-index:2517370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" fillcolor="gray [1616]" strokecolor="black [3040]">
                <v:fill color2="#d9d9d9 [496]" rotate="t" angle="180" colors="0 #bcbcbc;22938f #d0d0d0;1 #ededed" focus="100%" type="gradient"/>
                <v:shadow on="t" color="black" opacity="24903f" origin=",.5" offset="0,.55556mm"/>
                <v:textbox>
                  <w:txbxContent>
                    <w:p w14:paraId="757FC25D" w14:textId="77777777" w:rsidR="001C323D" w:rsidRPr="00BF5291" w:rsidRDefault="001C323D" w:rsidP="001C323D">
                      <w:pPr>
                        <w:jc w:val="center"/>
                        <w:rPr>
                          <w:rFonts w:asciiTheme="minorHAnsi" w:hAnsiTheme="minorHAnsi" w:cstheme="minorHAnsi"/>
                          <w:sz w:val="16"/>
                          <w:szCs w:val="16"/>
                          <w:lang w:val="en-US"/>
                        </w:rPr>
                      </w:pPr>
                      <w:r>
                        <w:rPr>
                          <w:rFonts w:asciiTheme="minorHAnsi" w:hAnsiTheme="minorHAnsi" w:cstheme="minorHAnsi"/>
                          <w:sz w:val="16"/>
                          <w:szCs w:val="16"/>
                          <w:lang w:val="en-US"/>
                        </w:rPr>
                        <w:t>Facility Verify</w:t>
                      </w:r>
                    </w:p>
                  </w:txbxContent>
                </v:textbox>
                <o:callout v:ext="edit" minusy="t"/>
                <w10:wrap anchorx="margin"/>
              </v:shape>
            </w:pict>
          </mc:Fallback>
        </mc:AlternateContent>
      </w:r>
    </w:p>
    <w:p w14:paraId="70EC68B3" w14:textId="19B3E803" w:rsidR="00FA61F9" w:rsidRDefault="00FA61F9" w:rsidP="00FA61F9"/>
    <w:p w14:paraId="27E9AA5C" w14:textId="4255C89F" w:rsidR="00FA61F9" w:rsidRDefault="00FA61F9" w:rsidP="00FA61F9"/>
    <w:p w14:paraId="161136F9" w14:textId="140DDD8D" w:rsidR="00FA61F9" w:rsidRDefault="00FA61F9" w:rsidP="00FA61F9"/>
    <w:p w14:paraId="3CAD6E4C" w14:textId="176FF0C2" w:rsidR="00FA61F9" w:rsidRDefault="00FA61F9" w:rsidP="00FA61F9"/>
    <w:p w14:paraId="4AA3C83C" w14:textId="582B3F98" w:rsidR="00FA61F9" w:rsidRDefault="00FA61F9" w:rsidP="00FA61F9"/>
    <w:p w14:paraId="6FAE25D2" w14:textId="13977AB8" w:rsidR="00FA61F9" w:rsidRDefault="00FA61F9" w:rsidP="00FA61F9"/>
    <w:p w14:paraId="493641FB" w14:textId="04300CCF" w:rsidR="004035FC" w:rsidRDefault="004035FC" w:rsidP="004035FC"/>
    <w:p w14:paraId="2EFF163C" w14:textId="77777777" w:rsidR="004035FC" w:rsidRDefault="004035FC" w:rsidP="004035FC"/>
    <w:p w14:paraId="52458E3E" w14:textId="77777777" w:rsidR="004035FC" w:rsidRDefault="004035FC" w:rsidP="004035FC"/>
    <w:p w14:paraId="1F6EF947" w14:textId="77777777" w:rsidR="004035FC" w:rsidRDefault="004035FC" w:rsidP="004035FC"/>
    <w:p w14:paraId="512C6E4B" w14:textId="77777777" w:rsidR="004035FC" w:rsidRDefault="004035FC" w:rsidP="004035FC"/>
    <w:p w14:paraId="6E745D89" w14:textId="2EE47A0A" w:rsidR="00FA61F9" w:rsidRDefault="00FA61F9" w:rsidP="00FA61F9"/>
    <w:p w14:paraId="709F09C2" w14:textId="77777777" w:rsidR="00FA61F9" w:rsidRDefault="00FA61F9" w:rsidP="00FA61F9"/>
    <w:p w14:paraId="425FD0CC" w14:textId="7228A512" w:rsidR="00FA61F9" w:rsidRDefault="00FA61F9" w:rsidP="00FA61F9"/>
    <w:p w14:paraId="75AC0A8F" w14:textId="77777777" w:rsidR="00FA61F9" w:rsidRDefault="00FA61F9" w:rsidP="00FA61F9"/>
    <w:p w14:paraId="6E75CFE6" w14:textId="7869CA6A" w:rsidR="00FA61F9" w:rsidRDefault="00FA61F9" w:rsidP="00FA61F9"/>
    <w:p w14:paraId="29202BC9" w14:textId="77777777" w:rsidR="00FA61F9" w:rsidRDefault="00FA61F9" w:rsidP="00FA61F9"/>
    <w:p w14:paraId="7547F662" w14:textId="77777777" w:rsidR="00FA61F9" w:rsidRDefault="00FA61F9" w:rsidP="00FA61F9"/>
    <w:p w14:paraId="4C8F74D5" w14:textId="77777777" w:rsidR="00FA61F9" w:rsidRDefault="00FA61F9" w:rsidP="00FA61F9"/>
    <w:p w14:paraId="30B77CB3" w14:textId="58B7600A" w:rsidR="00FA61F9" w:rsidRDefault="00FA61F9" w:rsidP="00FA61F9"/>
    <w:p w14:paraId="13327710" w14:textId="1DCBE025" w:rsidR="00FA61F9" w:rsidRDefault="00FA61F9" w:rsidP="00FA61F9"/>
    <w:p w14:paraId="49C49810" w14:textId="0137BFCF" w:rsidR="00FA61F9" w:rsidRDefault="00FA61F9" w:rsidP="00FA61F9"/>
    <w:p w14:paraId="2DC4CF00" w14:textId="77777777" w:rsidR="00FA61F9" w:rsidRDefault="00FA61F9" w:rsidP="00FA61F9"/>
    <w:p w14:paraId="034512D8" w14:textId="7E9803B9" w:rsidR="00FA61F9" w:rsidRDefault="00FA61F9" w:rsidP="00FA61F9"/>
    <w:p w14:paraId="27AFAF32" w14:textId="1C426502" w:rsidR="00FA61F9" w:rsidRDefault="00FA61F9" w:rsidP="00FA61F9"/>
    <w:p w14:paraId="6C01A597" w14:textId="08EE1080" w:rsidR="00FA61F9" w:rsidRPr="00FA61F9" w:rsidRDefault="00FA61F9" w:rsidP="00FA61F9"/>
    <w:p w14:paraId="02E0C34C" w14:textId="507BA179" w:rsidR="006C4191" w:rsidRDefault="006C4191" w:rsidP="00CA12D1">
      <w:pPr>
        <w:pStyle w:val="Heading4"/>
      </w:pPr>
      <w:r>
        <w:lastRenderedPageBreak/>
        <w:t>For OD</w:t>
      </w:r>
      <w:r w:rsidR="00E82B78">
        <w:rPr>
          <w:rFonts w:hint="cs"/>
          <w:cs/>
          <w:lang w:bidi="th-TH"/>
        </w:rPr>
        <w:t xml:space="preserve"> </w:t>
      </w:r>
    </w:p>
    <w:p w14:paraId="0326C224" w14:textId="31EE8828" w:rsidR="00A45189" w:rsidRDefault="004035FC" w:rsidP="00CA12D1">
      <w:r w:rsidRPr="004035FC">
        <w:drawing>
          <wp:anchor distT="0" distB="0" distL="114300" distR="114300" simplePos="0" relativeHeight="251715584" behindDoc="0" locked="0" layoutInCell="1" allowOverlap="1" wp14:anchorId="1E93B1C8" wp14:editId="42A45CF2">
            <wp:simplePos x="0" y="0"/>
            <wp:positionH relativeFrom="page">
              <wp:posOffset>2237105</wp:posOffset>
            </wp:positionH>
            <wp:positionV relativeFrom="paragraph">
              <wp:posOffset>80645</wp:posOffset>
            </wp:positionV>
            <wp:extent cx="2335530" cy="2938780"/>
            <wp:effectExtent l="19050" t="19050" r="26670" b="13970"/>
            <wp:wrapSquare wrapText="bothSides"/>
            <wp:docPr id="685306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0603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35530" cy="2938780"/>
                    </a:xfrm>
                    <a:prstGeom prst="rect">
                      <a:avLst/>
                    </a:prstGeom>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p>
    <w:p w14:paraId="20B94D24" w14:textId="62753126" w:rsidR="003E12BB" w:rsidRDefault="003E12BB" w:rsidP="00CA12D1">
      <w:r>
        <w:rPr>
          <w:lang w:val="en-US" w:bidi="th-TH"/>
        </w:rPr>
        <mc:AlternateContent>
          <mc:Choice Requires="wps">
            <w:drawing>
              <wp:anchor distT="0" distB="0" distL="114300" distR="114300" simplePos="0" relativeHeight="251708416" behindDoc="0" locked="0" layoutInCell="1" allowOverlap="1" wp14:anchorId="4C6C6F4C" wp14:editId="0092BF0E">
                <wp:simplePos x="0" y="0"/>
                <wp:positionH relativeFrom="column">
                  <wp:posOffset>4540250</wp:posOffset>
                </wp:positionH>
                <wp:positionV relativeFrom="paragraph">
                  <wp:posOffset>1085850</wp:posOffset>
                </wp:positionV>
                <wp:extent cx="1098550" cy="215900"/>
                <wp:effectExtent l="0" t="0" r="25400" b="12700"/>
                <wp:wrapNone/>
                <wp:docPr id="48" name="Rectangle 48"/>
                <wp:cNvGraphicFramePr/>
                <a:graphic xmlns:a="http://schemas.openxmlformats.org/drawingml/2006/main">
                  <a:graphicData uri="http://schemas.microsoft.com/office/word/2010/wordprocessingShape">
                    <wps:wsp>
                      <wps:cNvSpPr/>
                      <wps:spPr>
                        <a:xfrm>
                          <a:off x="0" y="0"/>
                          <a:ext cx="1098550" cy="2159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3F2289" id="Rectangle 1" o:spid="_x0000_s1026" style="position:absolute;margin-left:357.5pt;margin-top:85.5pt;width:86.5pt;height:1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" fillcolor="white [3212]" strokecolor="white [3212]" strokeweight="2pt"/>
            </w:pict>
          </mc:Fallback>
        </mc:AlternateContent>
      </w:r>
    </w:p>
    <w:p w14:paraId="18632DB0" w14:textId="77777777" w:rsidR="004035FC" w:rsidRDefault="004035FC" w:rsidP="004035FC"/>
    <w:p w14:paraId="37548361" w14:textId="77777777" w:rsidR="004035FC" w:rsidRDefault="004035FC" w:rsidP="004035FC"/>
    <w:p w14:paraId="140F2DBF" w14:textId="77777777" w:rsidR="004035FC" w:rsidRDefault="004035FC" w:rsidP="004035FC"/>
    <w:p w14:paraId="25A20AE1" w14:textId="77777777" w:rsidR="004035FC" w:rsidRDefault="004035FC" w:rsidP="004035FC"/>
    <w:p w14:paraId="0289A77E" w14:textId="77777777" w:rsidR="004035FC" w:rsidRDefault="004035FC" w:rsidP="004035FC"/>
    <w:p w14:paraId="5D2C4780" w14:textId="77777777" w:rsidR="004035FC" w:rsidRDefault="004035FC" w:rsidP="004035FC"/>
    <w:p w14:paraId="0A716762" w14:textId="77777777" w:rsidR="004035FC" w:rsidRDefault="004035FC" w:rsidP="004035FC"/>
    <w:p w14:paraId="47BE7E7A" w14:textId="77777777" w:rsidR="004035FC" w:rsidRDefault="004035FC" w:rsidP="004035FC"/>
    <w:p w14:paraId="0B5EDD17" w14:textId="77777777" w:rsidR="004035FC" w:rsidRDefault="004035FC" w:rsidP="004035FC"/>
    <w:p w14:paraId="31269C4A" w14:textId="77777777" w:rsidR="004035FC" w:rsidRDefault="004035FC" w:rsidP="004035FC"/>
    <w:p w14:paraId="7D6FF172" w14:textId="77777777" w:rsidR="004035FC" w:rsidRDefault="004035FC" w:rsidP="004035FC"/>
    <w:p w14:paraId="59FEFBCE" w14:textId="77777777" w:rsidR="004035FC" w:rsidRDefault="004035FC" w:rsidP="004035FC"/>
    <w:p w14:paraId="249E4C3D" w14:textId="77777777" w:rsidR="004035FC" w:rsidRDefault="004035FC" w:rsidP="004035FC"/>
    <w:p w14:paraId="03CB55BA" w14:textId="47AC097A" w:rsidR="004035FC" w:rsidRDefault="004035FC" w:rsidP="004035FC"/>
    <w:p w14:paraId="2DF47672" w14:textId="77777777" w:rsidR="00CA12D1" w:rsidRDefault="00CA12D1" w:rsidP="004035FC"/>
    <w:p w14:paraId="7FD11140" w14:textId="7E2B37DF" w:rsidR="003E12BB" w:rsidRPr="00061B9D" w:rsidRDefault="003E12BB" w:rsidP="00CA12D1">
      <w:pPr>
        <w:pStyle w:val="Heading3"/>
      </w:pPr>
      <w:bookmarkStart w:id="950" w:name="_Toc141988831"/>
      <w:r w:rsidRPr="00061B9D">
        <w:t>Menu Modification</w:t>
      </w:r>
      <w:bookmarkEnd w:id="950"/>
      <w:r w:rsidRPr="00061B9D">
        <w:t xml:space="preserve"> </w:t>
      </w:r>
    </w:p>
    <w:p w14:paraId="128FC6C7" w14:textId="77777777" w:rsidR="003E12BB" w:rsidRDefault="003E12BB" w:rsidP="003E12BB">
      <w:pPr>
        <w:tabs>
          <w:tab w:val="left" w:pos="4050"/>
        </w:tabs>
        <w:ind w:left="1080"/>
      </w:pPr>
      <w:r>
        <w:t>Not applicable</w:t>
      </w:r>
      <w:r>
        <w:tab/>
      </w:r>
      <w:r>
        <w:tab/>
      </w:r>
    </w:p>
    <w:p w14:paraId="30C983F4" w14:textId="77777777" w:rsidR="003E12BB" w:rsidRPr="00061B9D" w:rsidRDefault="003E12BB" w:rsidP="00CA12D1">
      <w:pPr>
        <w:pStyle w:val="Heading3"/>
      </w:pPr>
      <w:bookmarkStart w:id="951" w:name="_Toc141988832"/>
      <w:r w:rsidRPr="00061B9D">
        <w:t>Screen Layout and Data Sheet</w:t>
      </w:r>
      <w:bookmarkEnd w:id="951"/>
    </w:p>
    <w:p w14:paraId="3DD8024E" w14:textId="77777777" w:rsidR="003E12BB" w:rsidRDefault="003E12BB" w:rsidP="003E12BB">
      <w:pPr>
        <w:ind w:left="1080"/>
      </w:pPr>
      <w:r>
        <w:t xml:space="preserve">Not Applicable </w:t>
      </w:r>
    </w:p>
    <w:p w14:paraId="22DD3BEF" w14:textId="77777777" w:rsidR="003E12BB" w:rsidRDefault="003E12BB" w:rsidP="003E12BB">
      <w:pPr>
        <w:ind w:left="1080"/>
      </w:pPr>
    </w:p>
    <w:p w14:paraId="60776057" w14:textId="77777777" w:rsidR="004C083D" w:rsidRDefault="004C083D" w:rsidP="004C083D">
      <w:pPr>
        <w:pStyle w:val="Heading3"/>
      </w:pPr>
      <w:bookmarkStart w:id="952" w:name="_Toc141988833"/>
      <w:r>
        <w:t xml:space="preserve">Business Rule  </w:t>
      </w:r>
      <w:r>
        <w:rPr>
          <w:szCs w:val="24"/>
          <w:cs/>
          <w:lang w:bidi="th-TH"/>
        </w:rPr>
        <w:t xml:space="preserve">/ </w:t>
      </w:r>
      <w:r>
        <w:t>Business Logic</w:t>
      </w:r>
      <w:bookmarkEnd w:id="952"/>
    </w:p>
    <w:p w14:paraId="5EB7C1CB" w14:textId="77777777" w:rsidR="004C083D" w:rsidRDefault="004C083D" w:rsidP="004C083D">
      <w:pPr>
        <w:pStyle w:val="ListParagraph"/>
        <w:numPr>
          <w:ilvl w:val="0"/>
          <w:numId w:val="28"/>
        </w:numPr>
      </w:pPr>
      <w:r>
        <w:t>Daily / Adhoc / On-demand report</w:t>
      </w:r>
    </w:p>
    <w:p w14:paraId="4A9280EE" w14:textId="77777777" w:rsidR="004C083D" w:rsidRDefault="004C083D" w:rsidP="004C083D">
      <w:pPr>
        <w:pStyle w:val="ListParagraph"/>
        <w:numPr>
          <w:ilvl w:val="0"/>
          <w:numId w:val="28"/>
        </w:numPr>
      </w:pPr>
      <w:r>
        <w:t>Report Paramter criteria</w:t>
      </w:r>
    </w:p>
    <w:tbl>
      <w:tblPr>
        <w:tblW w:w="6840" w:type="dxa"/>
        <w:tblInd w:w="1687"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A0" w:firstRow="1" w:lastRow="0" w:firstColumn="1" w:lastColumn="0" w:noHBand="0" w:noVBand="0"/>
      </w:tblPr>
      <w:tblGrid>
        <w:gridCol w:w="2199"/>
        <w:gridCol w:w="4641"/>
      </w:tblGrid>
      <w:tr w:rsidR="004C083D" w:rsidRPr="00897DBA" w14:paraId="296B3ACD" w14:textId="77777777" w:rsidTr="00FD3DD6">
        <w:trPr>
          <w:tblHeader/>
        </w:trPr>
        <w:tc>
          <w:tcPr>
            <w:tcW w:w="2199" w:type="dxa"/>
          </w:tcPr>
          <w:p w14:paraId="716911C9" w14:textId="77777777" w:rsidR="004C083D" w:rsidRPr="00897DBA" w:rsidRDefault="004C083D" w:rsidP="00881DF9">
            <w:r>
              <w:t xml:space="preserve">Paper Size </w:t>
            </w:r>
          </w:p>
        </w:tc>
        <w:tc>
          <w:tcPr>
            <w:tcW w:w="4641" w:type="dxa"/>
          </w:tcPr>
          <w:p w14:paraId="66DC385D" w14:textId="77777777" w:rsidR="004C083D" w:rsidRPr="00897DBA" w:rsidRDefault="004C083D" w:rsidP="00881DF9">
            <w:r>
              <w:t>A4</w:t>
            </w:r>
          </w:p>
        </w:tc>
      </w:tr>
      <w:tr w:rsidR="004C083D" w:rsidRPr="0098090A" w14:paraId="629327DA" w14:textId="77777777" w:rsidTr="00FD3DD6">
        <w:tc>
          <w:tcPr>
            <w:tcW w:w="2199" w:type="dxa"/>
          </w:tcPr>
          <w:p w14:paraId="11BB9D59" w14:textId="77777777" w:rsidR="004C083D" w:rsidRPr="00442271" w:rsidRDefault="004C083D" w:rsidP="00881DF9">
            <w:pPr>
              <w:rPr>
                <w:rFonts w:ascii="Calibri" w:hAnsi="Calibri" w:cs="Calibri"/>
                <w:noProof w:val="0"/>
                <w:color w:val="000000"/>
                <w:sz w:val="22"/>
                <w:szCs w:val="22"/>
              </w:rPr>
            </w:pPr>
            <w:r>
              <w:rPr>
                <w:rFonts w:ascii="Calibri" w:hAnsi="Calibri" w:cs="Calibri"/>
                <w:color w:val="000000"/>
                <w:sz w:val="22"/>
                <w:szCs w:val="22"/>
              </w:rPr>
              <w:t>Reprinting Require</w:t>
            </w:r>
          </w:p>
        </w:tc>
        <w:tc>
          <w:tcPr>
            <w:tcW w:w="4641" w:type="dxa"/>
          </w:tcPr>
          <w:p w14:paraId="65900EC2" w14:textId="77777777" w:rsidR="004C083D" w:rsidRPr="0098090A" w:rsidRDefault="004C083D" w:rsidP="00881DF9">
            <w:pPr>
              <w:rPr>
                <w:rFonts w:ascii="Calibri" w:hAnsi="Calibri" w:cs="Calibri"/>
                <w:noProof w:val="0"/>
                <w:color w:val="000000"/>
                <w:sz w:val="22"/>
                <w:szCs w:val="22"/>
              </w:rPr>
            </w:pPr>
            <w:r>
              <w:rPr>
                <w:rFonts w:ascii="Calibri" w:hAnsi="Calibri" w:cs="Calibri"/>
                <w:color w:val="000000"/>
                <w:sz w:val="22"/>
                <w:szCs w:val="22"/>
              </w:rPr>
              <w:t>Yes</w:t>
            </w:r>
          </w:p>
        </w:tc>
      </w:tr>
      <w:tr w:rsidR="00FD3DD6" w:rsidRPr="00D25E2E" w14:paraId="45F784C5" w14:textId="77777777" w:rsidTr="00FD3DD6">
        <w:tc>
          <w:tcPr>
            <w:tcW w:w="2199" w:type="dxa"/>
          </w:tcPr>
          <w:p w14:paraId="426CCE4E" w14:textId="77777777" w:rsidR="00FD3DD6" w:rsidRPr="00442271" w:rsidRDefault="00FD3DD6" w:rsidP="00FD3DD6">
            <w:pPr>
              <w:rPr>
                <w:rFonts w:ascii="Calibri" w:hAnsi="Calibri" w:cs="Calibri"/>
                <w:noProof w:val="0"/>
                <w:color w:val="000000"/>
                <w:sz w:val="22"/>
                <w:szCs w:val="22"/>
              </w:rPr>
            </w:pPr>
            <w:r>
              <w:rPr>
                <w:rFonts w:ascii="Calibri" w:hAnsi="Calibri" w:cs="Calibri"/>
                <w:color w:val="000000"/>
                <w:sz w:val="22"/>
                <w:szCs w:val="22"/>
              </w:rPr>
              <w:t>Searching Criteria</w:t>
            </w:r>
          </w:p>
        </w:tc>
        <w:tc>
          <w:tcPr>
            <w:tcW w:w="4641" w:type="dxa"/>
          </w:tcPr>
          <w:p w14:paraId="633366B1" w14:textId="66D4EA7A" w:rsidR="00FD3DD6" w:rsidRPr="00D25E2E" w:rsidRDefault="00FD3DD6" w:rsidP="00FD3DD6">
            <w:pPr>
              <w:rPr>
                <w:rFonts w:ascii="Calibri" w:hAnsi="Calibri" w:cs="Browallia New"/>
                <w:noProof w:val="0"/>
                <w:color w:val="000000"/>
                <w:sz w:val="22"/>
                <w:szCs w:val="28"/>
                <w:lang w:val="en-US" w:bidi="th-TH"/>
              </w:rPr>
            </w:pPr>
            <w:ins w:id="953" w:author="Uraluk Pansuwan" w:date="2023-07-31T15:29:00Z">
              <w:r>
                <w:rPr>
                  <w:rFonts w:ascii="Calibri" w:hAnsi="Calibri" w:cs="Calibri"/>
                  <w:color w:val="000000"/>
                  <w:sz w:val="22"/>
                  <w:szCs w:val="22"/>
                </w:rPr>
                <w:t>Customer ID (Main/Co-Borrower), Customer Name, Group ID, Group Name, Limit ID, Date</w:t>
              </w:r>
              <w:r>
                <w:rPr>
                  <w:rFonts w:ascii="Calibri" w:hAnsi="Calibri" w:cs="Browallia New"/>
                  <w:color w:val="000000"/>
                  <w:sz w:val="22"/>
                  <w:szCs w:val="28"/>
                  <w:lang w:val="en-US" w:bidi="th-TH"/>
                </w:rPr>
                <w:t>, Date range</w:t>
              </w:r>
            </w:ins>
            <w:del w:id="954" w:author="Uraluk Pansuwan" w:date="2023-07-31T15:29:00Z">
              <w:r w:rsidDel="002368FE">
                <w:rPr>
                  <w:rFonts w:ascii="Calibri" w:hAnsi="Calibri" w:cs="Calibri"/>
                  <w:color w:val="000000"/>
                  <w:sz w:val="22"/>
                  <w:szCs w:val="22"/>
                </w:rPr>
                <w:delText>Customer ID, Customer Name, Limit ID, Date</w:delText>
              </w:r>
              <w:r w:rsidDel="002368FE">
                <w:rPr>
                  <w:rFonts w:ascii="Calibri" w:hAnsi="Calibri" w:cs="Browallia New"/>
                  <w:color w:val="000000"/>
                  <w:sz w:val="22"/>
                  <w:szCs w:val="28"/>
                  <w:lang w:val="en-US" w:bidi="th-TH"/>
                </w:rPr>
                <w:delText>, Date range</w:delText>
              </w:r>
            </w:del>
          </w:p>
        </w:tc>
      </w:tr>
    </w:tbl>
    <w:p w14:paraId="43AD45B2" w14:textId="77777777" w:rsidR="004C083D" w:rsidRPr="00EE43A5" w:rsidRDefault="004C083D" w:rsidP="004C083D">
      <w:pPr>
        <w:rPr>
          <w:lang w:val="en-US"/>
        </w:rPr>
      </w:pPr>
    </w:p>
    <w:p w14:paraId="6957861E" w14:textId="77777777" w:rsidR="004C083D" w:rsidRDefault="004C083D" w:rsidP="004C083D">
      <w:pPr>
        <w:pStyle w:val="Heading3"/>
        <w:rPr>
          <w:szCs w:val="24"/>
          <w:lang w:bidi="th-TH"/>
        </w:rPr>
      </w:pPr>
      <w:bookmarkStart w:id="955" w:name="_Toc141988834"/>
      <w:r>
        <w:t>To</w:t>
      </w:r>
      <w:r>
        <w:rPr>
          <w:szCs w:val="24"/>
          <w:cs/>
          <w:lang w:bidi="th-TH"/>
        </w:rPr>
        <w:t>-</w:t>
      </w:r>
      <w:r>
        <w:t>be Processing</w:t>
      </w:r>
      <w:bookmarkEnd w:id="955"/>
      <w:r>
        <w:t xml:space="preserve"> </w:t>
      </w:r>
    </w:p>
    <w:p w14:paraId="30F2F806" w14:textId="18173916" w:rsidR="0075490E" w:rsidRDefault="0075490E" w:rsidP="0075490E">
      <w:pPr>
        <w:ind w:left="1512"/>
        <w:rPr>
          <w:ins w:id="956" w:author="Emy Bartolome" w:date="2023-08-03T18:23:00Z"/>
          <w:lang w:bidi="th-TH"/>
        </w:rPr>
      </w:pPr>
      <w:ins w:id="957" w:author="Emy Bartolome" w:date="2023-08-03T18:23:00Z">
        <w:r>
          <w:rPr>
            <w:lang w:bidi="th-TH"/>
          </w:rPr>
          <w:t xml:space="preserve">As basis of generating the report, the system will retrieve information from CBS </w:t>
        </w:r>
        <w:r w:rsidRPr="0056658F">
          <w:rPr>
            <w:lang w:bidi="th-TH"/>
          </w:rPr>
          <w:t>Limits Facility</w:t>
        </w:r>
        <w:r>
          <w:rPr>
            <w:lang w:bidi="th-TH"/>
          </w:rPr>
          <w:t xml:space="preserve"> function with details on:</w:t>
        </w:r>
      </w:ins>
    </w:p>
    <w:p w14:paraId="7421D52B" w14:textId="5587DA5D" w:rsidR="0075490E" w:rsidRDefault="0075490E" w:rsidP="0075490E">
      <w:pPr>
        <w:pStyle w:val="ListParagraph"/>
        <w:numPr>
          <w:ilvl w:val="0"/>
          <w:numId w:val="32"/>
        </w:numPr>
        <w:rPr>
          <w:ins w:id="958" w:author="Emy Bartolome" w:date="2023-08-03T18:23:00Z"/>
          <w:lang w:bidi="th-TH"/>
        </w:rPr>
      </w:pPr>
      <w:ins w:id="959" w:author="Emy Bartolome" w:date="2023-08-03T18:23:00Z">
        <w:r>
          <w:rPr>
            <w:lang w:bidi="th-TH"/>
          </w:rPr>
          <w:t xml:space="preserve">Limit Facility Details where </w:t>
        </w:r>
      </w:ins>
      <w:ins w:id="960" w:author="Emy Bartolome" w:date="2023-08-03T18:24:00Z">
        <w:r>
          <w:rPr>
            <w:lang w:bidi="th-TH"/>
          </w:rPr>
          <w:t>cancel</w:t>
        </w:r>
      </w:ins>
      <w:ins w:id="961" w:author="Emy Bartolome" w:date="2023-08-03T18:23:00Z">
        <w:r>
          <w:rPr>
            <w:lang w:bidi="th-TH"/>
          </w:rPr>
          <w:t xml:space="preserve"> limit was performed</w:t>
        </w:r>
      </w:ins>
    </w:p>
    <w:p w14:paraId="50FBCE67" w14:textId="77777777" w:rsidR="0075490E" w:rsidRDefault="0075490E" w:rsidP="0075490E">
      <w:pPr>
        <w:pStyle w:val="ListParagraph"/>
        <w:numPr>
          <w:ilvl w:val="0"/>
          <w:numId w:val="32"/>
        </w:numPr>
        <w:rPr>
          <w:ins w:id="962" w:author="Emy Bartolome" w:date="2023-08-03T18:23:00Z"/>
          <w:lang w:bidi="th-TH"/>
        </w:rPr>
      </w:pPr>
      <w:ins w:id="963" w:author="Emy Bartolome" w:date="2023-08-03T18:23:00Z">
        <w:r>
          <w:rPr>
            <w:lang w:bidi="th-TH"/>
          </w:rPr>
          <w:t>Description of products (Major/Minor) from business module static configuration set up screens</w:t>
        </w:r>
      </w:ins>
    </w:p>
    <w:p w14:paraId="672A21F4" w14:textId="77777777" w:rsidR="0075490E" w:rsidRDefault="0075490E" w:rsidP="0075490E">
      <w:pPr>
        <w:pStyle w:val="ListParagraph"/>
        <w:numPr>
          <w:ilvl w:val="0"/>
          <w:numId w:val="32"/>
        </w:numPr>
        <w:rPr>
          <w:ins w:id="964" w:author="Emy Bartolome" w:date="2023-08-03T18:23:00Z"/>
          <w:lang w:bidi="th-TH"/>
        </w:rPr>
      </w:pPr>
      <w:ins w:id="965" w:author="Emy Bartolome" w:date="2023-08-03T18:23:00Z">
        <w:r>
          <w:rPr>
            <w:lang w:bidi="th-TH"/>
          </w:rPr>
          <w:lastRenderedPageBreak/>
          <w:t>Narrative conditions for OD limit facility will be retrieved from Limit facility level</w:t>
        </w:r>
      </w:ins>
    </w:p>
    <w:p w14:paraId="566573FE" w14:textId="77777777" w:rsidR="0075490E" w:rsidRDefault="0075490E" w:rsidP="0075490E">
      <w:pPr>
        <w:pStyle w:val="ListParagraph"/>
        <w:numPr>
          <w:ilvl w:val="0"/>
          <w:numId w:val="32"/>
        </w:numPr>
        <w:rPr>
          <w:ins w:id="966" w:author="Emy Bartolome" w:date="2023-08-03T18:23:00Z"/>
          <w:lang w:bidi="th-TH"/>
        </w:rPr>
      </w:pPr>
      <w:ins w:id="967" w:author="Emy Bartolome" w:date="2023-08-03T18:23:00Z">
        <w:r>
          <w:rPr>
            <w:lang w:bidi="th-TH"/>
          </w:rPr>
          <w:t>Narrative Conditions needs to be retrieved from linked loan account Cr</w:t>
        </w:r>
      </w:ins>
    </w:p>
    <w:p w14:paraId="0D1FB5C3" w14:textId="77777777" w:rsidR="0075490E" w:rsidRDefault="0075490E" w:rsidP="0075490E">
      <w:pPr>
        <w:pStyle w:val="ListParagraph"/>
        <w:numPr>
          <w:ilvl w:val="1"/>
          <w:numId w:val="32"/>
        </w:numPr>
        <w:rPr>
          <w:ins w:id="968" w:author="Emy Bartolome" w:date="2023-08-03T18:23:00Z"/>
          <w:lang w:bidi="th-TH"/>
        </w:rPr>
      </w:pPr>
      <w:ins w:id="969" w:author="Emy Bartolome" w:date="2023-08-03T18:23:00Z">
        <w:r>
          <w:rPr>
            <w:lang w:bidi="th-TH"/>
          </w:rPr>
          <w:t>To link the loan account, CBS to use the following parameters:</w:t>
        </w:r>
      </w:ins>
    </w:p>
    <w:p w14:paraId="148CAF31" w14:textId="77777777" w:rsidR="0075490E" w:rsidRDefault="0075490E" w:rsidP="0075490E">
      <w:pPr>
        <w:pStyle w:val="ListParagraph"/>
        <w:numPr>
          <w:ilvl w:val="0"/>
          <w:numId w:val="38"/>
        </w:numPr>
        <w:rPr>
          <w:ins w:id="970" w:author="Emy Bartolome" w:date="2023-08-03T18:23:00Z"/>
          <w:lang w:bidi="th-TH"/>
        </w:rPr>
      </w:pPr>
      <w:ins w:id="971" w:author="Emy Bartolome" w:date="2023-08-03T18:23:00Z">
        <w:r>
          <w:rPr>
            <w:lang w:bidi="th-TH"/>
          </w:rPr>
          <w:t>Check the Narrative entry where loan account number is stored</w:t>
        </w:r>
      </w:ins>
    </w:p>
    <w:p w14:paraId="7429AADD" w14:textId="77777777" w:rsidR="0075490E" w:rsidRDefault="0075490E" w:rsidP="0075490E">
      <w:pPr>
        <w:pStyle w:val="ListParagraph"/>
        <w:numPr>
          <w:ilvl w:val="0"/>
          <w:numId w:val="38"/>
        </w:numPr>
        <w:rPr>
          <w:ins w:id="972" w:author="Emy Bartolome" w:date="2023-08-03T18:23:00Z"/>
          <w:lang w:bidi="th-TH"/>
        </w:rPr>
      </w:pPr>
      <w:ins w:id="973" w:author="Emy Bartolome" w:date="2023-08-03T18:23:00Z">
        <w:r>
          <w:rPr>
            <w:lang w:bidi="th-TH"/>
          </w:rPr>
          <w:t>Loan account at this level should be part of this report</w:t>
        </w:r>
      </w:ins>
    </w:p>
    <w:p w14:paraId="7D8CC5BC" w14:textId="77777777" w:rsidR="0075490E" w:rsidRDefault="0075490E" w:rsidP="0075490E">
      <w:pPr>
        <w:ind w:left="2952"/>
        <w:rPr>
          <w:ins w:id="974" w:author="Emy Bartolome" w:date="2023-08-03T18:23:00Z"/>
          <w:lang w:bidi="th-TH"/>
        </w:rPr>
      </w:pPr>
    </w:p>
    <w:p w14:paraId="1C8ABB67" w14:textId="77777777" w:rsidR="0075490E" w:rsidRDefault="0075490E" w:rsidP="0075490E">
      <w:pPr>
        <w:ind w:left="2160"/>
        <w:rPr>
          <w:ins w:id="975" w:author="Emy Bartolome" w:date="2023-08-03T18:23:00Z"/>
          <w:lang w:bidi="th-TH"/>
        </w:rPr>
      </w:pPr>
      <w:ins w:id="976" w:author="Emy Bartolome" w:date="2023-08-03T18:23:00Z">
        <w:r>
          <w:rPr>
            <w:lang w:bidi="th-TH"/>
          </w:rPr>
          <w:t xml:space="preserve">Note: </w:t>
        </w:r>
      </w:ins>
    </w:p>
    <w:p w14:paraId="11442CDF" w14:textId="55E5CE28" w:rsidR="0075490E" w:rsidRDefault="0075490E" w:rsidP="0075490E">
      <w:pPr>
        <w:pStyle w:val="ListParagraph"/>
        <w:numPr>
          <w:ilvl w:val="0"/>
          <w:numId w:val="44"/>
        </w:numPr>
        <w:rPr>
          <w:ins w:id="977" w:author="Emy Bartolome" w:date="2023-08-03T18:23:00Z"/>
          <w:lang w:bidi="th-TH"/>
        </w:rPr>
        <w:pPrChange w:id="978" w:author="Emy Bartolome" w:date="2023-08-03T18:24:00Z">
          <w:pPr>
            <w:pStyle w:val="ListParagraph"/>
            <w:numPr>
              <w:numId w:val="43"/>
            </w:numPr>
            <w:ind w:left="2560" w:hanging="400"/>
          </w:pPr>
        </w:pPrChange>
      </w:pPr>
      <w:ins w:id="979" w:author="Emy Bartolome" w:date="2023-08-03T18:23:00Z">
        <w:r>
          <w:rPr>
            <w:lang w:bidi="th-TH"/>
          </w:rPr>
          <w:t xml:space="preserve">Loan </w:t>
        </w:r>
      </w:ins>
      <w:ins w:id="980" w:author="Emy Bartolome" w:date="2023-08-03T18:24:00Z">
        <w:r>
          <w:rPr>
            <w:lang w:bidi="th-TH"/>
          </w:rPr>
          <w:t>Cancellation</w:t>
        </w:r>
      </w:ins>
      <w:ins w:id="981" w:author="Emy Bartolome" w:date="2023-08-03T18:23:00Z">
        <w:r>
          <w:rPr>
            <w:lang w:bidi="th-TH"/>
          </w:rPr>
          <w:t xml:space="preserve"> has to be performed (manually by designated team having access to loan amendment screen) to update the loan </w:t>
        </w:r>
      </w:ins>
      <w:ins w:id="982" w:author="Emy Bartolome" w:date="2023-08-03T18:24:00Z">
        <w:r>
          <w:rPr>
            <w:lang w:bidi="th-TH"/>
          </w:rPr>
          <w:t>status</w:t>
        </w:r>
      </w:ins>
      <w:ins w:id="983" w:author="Emy Bartolome" w:date="2023-08-03T18:23:00Z">
        <w:r>
          <w:rPr>
            <w:lang w:bidi="th-TH"/>
          </w:rPr>
          <w:t>.</w:t>
        </w:r>
      </w:ins>
    </w:p>
    <w:p w14:paraId="7F7A214D" w14:textId="2731E101" w:rsidR="0075490E" w:rsidRDefault="0075490E" w:rsidP="0075490E">
      <w:pPr>
        <w:pStyle w:val="ListParagraph"/>
        <w:numPr>
          <w:ilvl w:val="0"/>
          <w:numId w:val="44"/>
        </w:numPr>
        <w:rPr>
          <w:ins w:id="984" w:author="Emy Bartolome" w:date="2023-08-03T18:23:00Z"/>
          <w:lang w:bidi="th-TH"/>
        </w:rPr>
        <w:pPrChange w:id="985" w:author="Emy Bartolome" w:date="2023-08-03T18:24:00Z">
          <w:pPr>
            <w:pStyle w:val="ListParagraph"/>
            <w:numPr>
              <w:numId w:val="43"/>
            </w:numPr>
            <w:ind w:left="2560" w:hanging="400"/>
          </w:pPr>
        </w:pPrChange>
      </w:pPr>
      <w:ins w:id="986" w:author="Emy Bartolome" w:date="2023-08-03T18:23:00Z">
        <w:r>
          <w:rPr>
            <w:lang w:bidi="th-TH"/>
          </w:rPr>
          <w:t xml:space="preserve">Once Loan </w:t>
        </w:r>
      </w:ins>
      <w:ins w:id="987" w:author="Emy Bartolome" w:date="2023-08-03T18:24:00Z">
        <w:r>
          <w:rPr>
            <w:lang w:bidi="th-TH"/>
          </w:rPr>
          <w:t>Cancellation</w:t>
        </w:r>
      </w:ins>
      <w:ins w:id="988" w:author="Emy Bartolome" w:date="2023-08-03T18:23:00Z">
        <w:r>
          <w:rPr>
            <w:lang w:bidi="th-TH"/>
          </w:rPr>
          <w:t xml:space="preserve"> has been approved at Loan Account level, Credit Advice report should reflect the </w:t>
        </w:r>
      </w:ins>
      <w:ins w:id="989" w:author="Emy Bartolome" w:date="2023-08-03T18:24:00Z">
        <w:r>
          <w:rPr>
            <w:lang w:bidi="th-TH"/>
          </w:rPr>
          <w:t>cancelled</w:t>
        </w:r>
      </w:ins>
      <w:ins w:id="990" w:author="Emy Bartolome" w:date="2023-08-03T18:23:00Z">
        <w:r>
          <w:rPr>
            <w:lang w:bidi="th-TH"/>
          </w:rPr>
          <w:t xml:space="preserve"> loan.</w:t>
        </w:r>
      </w:ins>
    </w:p>
    <w:p w14:paraId="27885DD4" w14:textId="77777777" w:rsidR="0075490E" w:rsidRDefault="0075490E" w:rsidP="0075490E">
      <w:pPr>
        <w:rPr>
          <w:lang w:bidi="th-TH"/>
        </w:rPr>
        <w:pPrChange w:id="991" w:author="Emy Bartolome" w:date="2023-08-03T18:23:00Z">
          <w:pPr>
            <w:pStyle w:val="ListParagraph"/>
            <w:numPr>
              <w:numId w:val="32"/>
            </w:numPr>
            <w:ind w:left="2232" w:hanging="360"/>
          </w:pPr>
        </w:pPrChange>
      </w:pPr>
    </w:p>
    <w:p w14:paraId="5DC11F8A" w14:textId="7EB2781B" w:rsidR="004C083D" w:rsidRDefault="004C083D" w:rsidP="004C083D">
      <w:pPr>
        <w:ind w:left="1512"/>
        <w:rPr>
          <w:lang w:bidi="th-TH"/>
        </w:rPr>
      </w:pPr>
    </w:p>
    <w:p w14:paraId="25771DCE" w14:textId="77777777" w:rsidR="003E12BB" w:rsidRDefault="003E12BB" w:rsidP="003E12BB">
      <w:pPr>
        <w:ind w:left="1440"/>
      </w:pPr>
    </w:p>
    <w:p w14:paraId="65BF201B" w14:textId="77777777" w:rsidR="003E12BB" w:rsidRDefault="003E12BB" w:rsidP="00CA12D1">
      <w:pPr>
        <w:pStyle w:val="Heading3"/>
      </w:pPr>
      <w:bookmarkStart w:id="992" w:name="_Toc141988835"/>
      <w:r w:rsidRPr="00061B9D">
        <w:t xml:space="preserve">File </w:t>
      </w:r>
      <w:r w:rsidRPr="00061B9D">
        <w:rPr>
          <w:szCs w:val="24"/>
          <w:cs/>
          <w:lang w:bidi="th-TH"/>
        </w:rPr>
        <w:t>/</w:t>
      </w:r>
      <w:r w:rsidRPr="00061B9D">
        <w:t>API Layout and Data Sheet</w:t>
      </w:r>
      <w:bookmarkEnd w:id="992"/>
    </w:p>
    <w:p w14:paraId="703F9574" w14:textId="77777777" w:rsidR="003E12BB" w:rsidRPr="00B431F3" w:rsidRDefault="003E12BB" w:rsidP="00CA12D1">
      <w:pPr>
        <w:pStyle w:val="Heading3"/>
      </w:pPr>
      <w:bookmarkStart w:id="993" w:name="_Toc141988836"/>
      <w:r>
        <w:t>Report Layout and Data Sheet</w:t>
      </w:r>
      <w:bookmarkEnd w:id="993"/>
    </w:p>
    <w:p w14:paraId="525587B0" w14:textId="77777777" w:rsidR="003E12BB" w:rsidRPr="00EB008E" w:rsidRDefault="003E12BB" w:rsidP="003E12BB">
      <w:pPr>
        <w:ind w:left="1080"/>
      </w:pPr>
    </w:p>
    <w:tbl>
      <w:tblPr>
        <w:tblW w:w="9126" w:type="dxa"/>
        <w:tblInd w:w="1111"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A0" w:firstRow="1" w:lastRow="0" w:firstColumn="1" w:lastColumn="0" w:noHBand="0" w:noVBand="0"/>
      </w:tblPr>
      <w:tblGrid>
        <w:gridCol w:w="2775"/>
        <w:gridCol w:w="3201"/>
        <w:gridCol w:w="3150"/>
      </w:tblGrid>
      <w:tr w:rsidR="005E0F94" w:rsidRPr="00166EE0" w14:paraId="1ABA0D26" w14:textId="4BD6CB9C" w:rsidTr="00FD3DD6">
        <w:trPr>
          <w:tblHeader/>
        </w:trPr>
        <w:tc>
          <w:tcPr>
            <w:tcW w:w="2775" w:type="dxa"/>
          </w:tcPr>
          <w:p w14:paraId="36435137" w14:textId="77777777" w:rsidR="005E0F94" w:rsidRPr="00166EE0" w:rsidRDefault="005E0F94" w:rsidP="00950FD1">
            <w:pPr>
              <w:rPr>
                <w:rFonts w:asciiTheme="minorHAnsi" w:hAnsiTheme="minorHAnsi" w:cstheme="minorHAnsi"/>
                <w:sz w:val="22"/>
                <w:szCs w:val="22"/>
              </w:rPr>
            </w:pPr>
            <w:r w:rsidRPr="00166EE0">
              <w:rPr>
                <w:rFonts w:asciiTheme="minorHAnsi" w:hAnsiTheme="minorHAnsi" w:cstheme="minorHAnsi"/>
                <w:sz w:val="22"/>
                <w:szCs w:val="22"/>
              </w:rPr>
              <w:t>Screen</w:t>
            </w:r>
            <w:r w:rsidRPr="00166EE0">
              <w:rPr>
                <w:rFonts w:asciiTheme="minorHAnsi" w:hAnsiTheme="minorHAnsi" w:cs="Angsana New"/>
                <w:sz w:val="22"/>
                <w:szCs w:val="22"/>
                <w:cs/>
                <w:lang w:bidi="th-TH"/>
              </w:rPr>
              <w:t>/</w:t>
            </w:r>
            <w:r w:rsidRPr="00166EE0">
              <w:rPr>
                <w:rFonts w:asciiTheme="minorHAnsi" w:hAnsiTheme="minorHAnsi" w:cstheme="minorHAnsi"/>
                <w:sz w:val="22"/>
                <w:szCs w:val="22"/>
              </w:rPr>
              <w:t>Report Field Name</w:t>
            </w:r>
            <w:r w:rsidRPr="00166EE0">
              <w:rPr>
                <w:rFonts w:asciiTheme="minorHAnsi" w:hAnsiTheme="minorHAnsi" w:cs="Angsana New"/>
                <w:sz w:val="22"/>
                <w:szCs w:val="22"/>
                <w:cs/>
                <w:lang w:bidi="th-TH"/>
              </w:rPr>
              <w:t>/</w:t>
            </w:r>
            <w:r w:rsidRPr="00166EE0">
              <w:rPr>
                <w:rFonts w:asciiTheme="minorHAnsi" w:hAnsiTheme="minorHAnsi" w:cstheme="minorHAnsi"/>
                <w:sz w:val="22"/>
                <w:szCs w:val="22"/>
              </w:rPr>
              <w:t xml:space="preserve">Attributes </w:t>
            </w:r>
            <w:r w:rsidRPr="00166EE0">
              <w:rPr>
                <w:rFonts w:asciiTheme="minorHAnsi" w:hAnsiTheme="minorHAnsi" w:cs="Angsana New"/>
                <w:sz w:val="22"/>
                <w:szCs w:val="22"/>
                <w:cs/>
                <w:lang w:bidi="th-TH"/>
              </w:rPr>
              <w:t>(</w:t>
            </w:r>
            <w:r w:rsidRPr="00166EE0">
              <w:rPr>
                <w:rFonts w:asciiTheme="minorHAnsi" w:hAnsiTheme="minorHAnsi" w:cstheme="minorHAnsi"/>
                <w:sz w:val="22"/>
                <w:szCs w:val="22"/>
              </w:rPr>
              <w:t>AS400</w:t>
            </w:r>
            <w:r w:rsidRPr="00166EE0">
              <w:rPr>
                <w:rFonts w:asciiTheme="minorHAnsi" w:hAnsiTheme="minorHAnsi" w:cs="Angsana New"/>
                <w:sz w:val="22"/>
                <w:szCs w:val="22"/>
                <w:cs/>
                <w:lang w:bidi="th-TH"/>
              </w:rPr>
              <w:t>)</w:t>
            </w:r>
          </w:p>
        </w:tc>
        <w:tc>
          <w:tcPr>
            <w:tcW w:w="3201" w:type="dxa"/>
          </w:tcPr>
          <w:p w14:paraId="4F8F827F" w14:textId="77777777" w:rsidR="005E0F94" w:rsidRPr="00166EE0" w:rsidRDefault="005E0F94" w:rsidP="00950FD1">
            <w:pPr>
              <w:rPr>
                <w:rFonts w:asciiTheme="minorHAnsi" w:hAnsiTheme="minorHAnsi" w:cstheme="minorHAnsi"/>
                <w:sz w:val="22"/>
                <w:szCs w:val="22"/>
              </w:rPr>
            </w:pPr>
            <w:r w:rsidRPr="00166EE0">
              <w:rPr>
                <w:rFonts w:asciiTheme="minorHAnsi" w:hAnsiTheme="minorHAnsi" w:cstheme="minorHAnsi"/>
                <w:sz w:val="22"/>
                <w:szCs w:val="22"/>
              </w:rPr>
              <w:t xml:space="preserve">Sample Data </w:t>
            </w:r>
            <w:r w:rsidRPr="00166EE0">
              <w:rPr>
                <w:rFonts w:asciiTheme="minorHAnsi" w:hAnsiTheme="minorHAnsi" w:cs="Angsana New"/>
                <w:sz w:val="22"/>
                <w:szCs w:val="22"/>
                <w:cs/>
                <w:lang w:bidi="th-TH"/>
              </w:rPr>
              <w:t>(</w:t>
            </w:r>
            <w:r w:rsidRPr="00166EE0">
              <w:rPr>
                <w:rFonts w:asciiTheme="minorHAnsi" w:hAnsiTheme="minorHAnsi" w:cstheme="minorHAnsi"/>
                <w:sz w:val="22"/>
                <w:szCs w:val="22"/>
              </w:rPr>
              <w:t>AS400</w:t>
            </w:r>
            <w:r w:rsidRPr="00166EE0">
              <w:rPr>
                <w:rFonts w:asciiTheme="minorHAnsi" w:hAnsiTheme="minorHAnsi" w:cs="Angsana New"/>
                <w:sz w:val="22"/>
                <w:szCs w:val="22"/>
                <w:cs/>
                <w:lang w:bidi="th-TH"/>
              </w:rPr>
              <w:t>)</w:t>
            </w:r>
          </w:p>
        </w:tc>
        <w:tc>
          <w:tcPr>
            <w:tcW w:w="3150" w:type="dxa"/>
          </w:tcPr>
          <w:p w14:paraId="0A4DF9F7" w14:textId="586BF11D" w:rsidR="005E0F94" w:rsidRPr="00166EE0" w:rsidRDefault="005E0F94" w:rsidP="00950FD1">
            <w:pPr>
              <w:rPr>
                <w:rFonts w:asciiTheme="minorHAnsi" w:hAnsiTheme="minorHAnsi" w:cstheme="minorHAnsi"/>
                <w:sz w:val="22"/>
                <w:szCs w:val="22"/>
              </w:rPr>
            </w:pPr>
            <w:r w:rsidRPr="00166EE0">
              <w:rPr>
                <w:rFonts w:asciiTheme="minorHAnsi" w:hAnsiTheme="minorHAnsi" w:cstheme="minorHAnsi"/>
                <w:sz w:val="22"/>
                <w:szCs w:val="22"/>
              </w:rPr>
              <w:t>Source</w:t>
            </w:r>
            <w:r w:rsidRPr="00166EE0">
              <w:rPr>
                <w:rFonts w:asciiTheme="minorHAnsi" w:hAnsiTheme="minorHAnsi" w:cs="Angsana New"/>
                <w:sz w:val="22"/>
                <w:szCs w:val="22"/>
                <w:cs/>
                <w:lang w:bidi="th-TH"/>
              </w:rPr>
              <w:t>/</w:t>
            </w:r>
            <w:r w:rsidRPr="00166EE0">
              <w:rPr>
                <w:rFonts w:asciiTheme="minorHAnsi" w:hAnsiTheme="minorHAnsi" w:cstheme="minorHAnsi"/>
                <w:sz w:val="22"/>
                <w:szCs w:val="22"/>
              </w:rPr>
              <w:t>Validations</w:t>
            </w:r>
          </w:p>
        </w:tc>
      </w:tr>
      <w:tr w:rsidR="00FD3DD6" w:rsidRPr="00166EE0" w14:paraId="77904A1B" w14:textId="77777777" w:rsidTr="00FD3DD6">
        <w:trPr>
          <w:ins w:id="994" w:author="Uraluk Pansuwan" w:date="2023-07-31T15:29:00Z"/>
        </w:trPr>
        <w:tc>
          <w:tcPr>
            <w:tcW w:w="2775" w:type="dxa"/>
          </w:tcPr>
          <w:p w14:paraId="097CD002" w14:textId="77777777" w:rsidR="00FD3DD6" w:rsidRDefault="00FD3DD6" w:rsidP="00FD3DD6">
            <w:pPr>
              <w:rPr>
                <w:ins w:id="995" w:author="Uraluk Pansuwan" w:date="2023-07-31T15:30:00Z"/>
                <w:rFonts w:ascii="Calibri" w:hAnsi="Calibri" w:cs="Calibri"/>
                <w:b/>
                <w:bCs/>
                <w:color w:val="000000"/>
                <w:sz w:val="22"/>
                <w:szCs w:val="22"/>
              </w:rPr>
            </w:pPr>
            <w:ins w:id="996" w:author="Uraluk Pansuwan" w:date="2023-07-31T15:30:00Z">
              <w:r w:rsidRPr="00B06B18">
                <w:rPr>
                  <w:rFonts w:ascii="Calibri" w:hAnsi="Calibri" w:cs="Calibri"/>
                  <w:b/>
                  <w:bCs/>
                  <w:color w:val="000000"/>
                  <w:sz w:val="22"/>
                  <w:szCs w:val="22"/>
                </w:rPr>
                <w:t>Header</w:t>
              </w:r>
            </w:ins>
          </w:p>
          <w:p w14:paraId="2005DF5A" w14:textId="77777777" w:rsidR="00FD3DD6" w:rsidRPr="00166EE0" w:rsidRDefault="00FD3DD6" w:rsidP="00FD3DD6">
            <w:pPr>
              <w:rPr>
                <w:ins w:id="997" w:author="Uraluk Pansuwan" w:date="2023-07-31T15:29:00Z"/>
                <w:rFonts w:asciiTheme="minorHAnsi" w:hAnsiTheme="minorHAnsi" w:cstheme="minorHAnsi"/>
                <w:sz w:val="22"/>
                <w:szCs w:val="22"/>
              </w:rPr>
            </w:pPr>
          </w:p>
        </w:tc>
        <w:tc>
          <w:tcPr>
            <w:tcW w:w="3201" w:type="dxa"/>
          </w:tcPr>
          <w:p w14:paraId="1C56502C" w14:textId="77777777" w:rsidR="00FD3DD6" w:rsidRPr="00166EE0" w:rsidRDefault="00FD3DD6" w:rsidP="00FD3DD6">
            <w:pPr>
              <w:rPr>
                <w:ins w:id="998" w:author="Uraluk Pansuwan" w:date="2023-07-31T15:29:00Z"/>
                <w:rFonts w:asciiTheme="minorHAnsi" w:hAnsiTheme="minorHAnsi" w:cstheme="minorHAnsi"/>
                <w:sz w:val="22"/>
                <w:szCs w:val="22"/>
              </w:rPr>
            </w:pPr>
          </w:p>
        </w:tc>
        <w:tc>
          <w:tcPr>
            <w:tcW w:w="3150" w:type="dxa"/>
          </w:tcPr>
          <w:p w14:paraId="364E5E9C" w14:textId="77777777" w:rsidR="00FD3DD6" w:rsidRPr="00166EE0" w:rsidRDefault="00FD3DD6" w:rsidP="00FD3DD6">
            <w:pPr>
              <w:rPr>
                <w:ins w:id="999" w:author="Uraluk Pansuwan" w:date="2023-07-31T15:29:00Z"/>
                <w:rFonts w:asciiTheme="minorHAnsi" w:hAnsiTheme="minorHAnsi" w:cstheme="minorHAnsi"/>
                <w:sz w:val="22"/>
                <w:szCs w:val="22"/>
              </w:rPr>
            </w:pPr>
          </w:p>
        </w:tc>
      </w:tr>
      <w:tr w:rsidR="00FD3DD6" w:rsidRPr="00166EE0" w14:paraId="16C8A76C" w14:textId="77777777" w:rsidTr="00FD3DD6">
        <w:trPr>
          <w:ins w:id="1000" w:author="Uraluk Pansuwan" w:date="2023-07-31T15:29:00Z"/>
        </w:trPr>
        <w:tc>
          <w:tcPr>
            <w:tcW w:w="2775" w:type="dxa"/>
          </w:tcPr>
          <w:p w14:paraId="1E558D15" w14:textId="144497A0" w:rsidR="00FD3DD6" w:rsidRPr="00166EE0" w:rsidRDefault="00FD3DD6" w:rsidP="00FD3DD6">
            <w:pPr>
              <w:rPr>
                <w:ins w:id="1001" w:author="Uraluk Pansuwan" w:date="2023-07-31T15:29:00Z"/>
                <w:rFonts w:asciiTheme="minorHAnsi" w:hAnsiTheme="minorHAnsi" w:cstheme="minorHAnsi"/>
                <w:sz w:val="22"/>
                <w:szCs w:val="22"/>
              </w:rPr>
            </w:pPr>
            <w:ins w:id="1002" w:author="Uraluk Pansuwan" w:date="2023-07-31T15:30:00Z">
              <w:r>
                <w:rPr>
                  <w:rFonts w:ascii="Calibri" w:hAnsi="Calibri" w:cs="Calibri"/>
                  <w:color w:val="000000"/>
                  <w:sz w:val="22"/>
                  <w:szCs w:val="22"/>
                </w:rPr>
                <w:t>Report Title</w:t>
              </w:r>
            </w:ins>
          </w:p>
        </w:tc>
        <w:tc>
          <w:tcPr>
            <w:tcW w:w="3201" w:type="dxa"/>
          </w:tcPr>
          <w:p w14:paraId="53121759" w14:textId="26797FC3" w:rsidR="00FD3DD6" w:rsidRPr="00166EE0" w:rsidRDefault="00FD3DD6" w:rsidP="00FD3DD6">
            <w:pPr>
              <w:rPr>
                <w:ins w:id="1003" w:author="Uraluk Pansuwan" w:date="2023-07-31T15:29:00Z"/>
                <w:rFonts w:asciiTheme="minorHAnsi" w:hAnsiTheme="minorHAnsi" w:cstheme="minorHAnsi"/>
                <w:sz w:val="22"/>
                <w:szCs w:val="22"/>
              </w:rPr>
            </w:pPr>
            <w:ins w:id="1004" w:author="Uraluk Pansuwan" w:date="2023-07-31T15:30:00Z">
              <w:r>
                <w:rPr>
                  <w:rFonts w:ascii="Calibri" w:hAnsi="Calibri" w:cs="Calibri"/>
                  <w:color w:val="000000"/>
                  <w:sz w:val="22"/>
                  <w:szCs w:val="22"/>
                </w:rPr>
                <w:t>Credit Limit Management Record</w:t>
              </w:r>
            </w:ins>
          </w:p>
        </w:tc>
        <w:tc>
          <w:tcPr>
            <w:tcW w:w="3150" w:type="dxa"/>
          </w:tcPr>
          <w:p w14:paraId="78169E6D" w14:textId="77777777" w:rsidR="00FD3DD6" w:rsidRPr="00166EE0" w:rsidRDefault="00FD3DD6" w:rsidP="00FD3DD6">
            <w:pPr>
              <w:rPr>
                <w:ins w:id="1005" w:author="Uraluk Pansuwan" w:date="2023-07-31T15:29:00Z"/>
                <w:rFonts w:asciiTheme="minorHAnsi" w:hAnsiTheme="minorHAnsi" w:cstheme="minorHAnsi"/>
                <w:sz w:val="22"/>
                <w:szCs w:val="22"/>
              </w:rPr>
            </w:pPr>
          </w:p>
        </w:tc>
      </w:tr>
      <w:tr w:rsidR="00FD3DD6" w:rsidRPr="00166EE0" w14:paraId="2048DD4B" w14:textId="77777777" w:rsidTr="00FD3DD6">
        <w:trPr>
          <w:ins w:id="1006" w:author="Uraluk Pansuwan" w:date="2023-07-31T15:29:00Z"/>
        </w:trPr>
        <w:tc>
          <w:tcPr>
            <w:tcW w:w="2775" w:type="dxa"/>
          </w:tcPr>
          <w:p w14:paraId="0E4C97E7" w14:textId="1E271CE1" w:rsidR="00FD3DD6" w:rsidRPr="00166EE0" w:rsidRDefault="00FD3DD6" w:rsidP="00FD3DD6">
            <w:pPr>
              <w:rPr>
                <w:ins w:id="1007" w:author="Uraluk Pansuwan" w:date="2023-07-31T15:29:00Z"/>
                <w:rFonts w:asciiTheme="minorHAnsi" w:hAnsiTheme="minorHAnsi" w:cstheme="minorHAnsi"/>
                <w:sz w:val="22"/>
                <w:szCs w:val="22"/>
              </w:rPr>
            </w:pPr>
            <w:ins w:id="1008" w:author="Uraluk Pansuwan" w:date="2023-07-31T15:30:00Z">
              <w:r>
                <w:rPr>
                  <w:rFonts w:ascii="Calibri" w:hAnsi="Calibri" w:cs="Calibri"/>
                  <w:color w:val="000000"/>
                  <w:sz w:val="22"/>
                  <w:szCs w:val="22"/>
                </w:rPr>
                <w:t>Branch</w:t>
              </w:r>
            </w:ins>
          </w:p>
        </w:tc>
        <w:tc>
          <w:tcPr>
            <w:tcW w:w="3201" w:type="dxa"/>
          </w:tcPr>
          <w:p w14:paraId="2B6C1E9C" w14:textId="77777777" w:rsidR="00FD3DD6" w:rsidRPr="00166EE0" w:rsidRDefault="00FD3DD6" w:rsidP="00FD3DD6">
            <w:pPr>
              <w:rPr>
                <w:ins w:id="1009" w:author="Uraluk Pansuwan" w:date="2023-07-31T15:29:00Z"/>
                <w:rFonts w:asciiTheme="minorHAnsi" w:hAnsiTheme="minorHAnsi" w:cstheme="minorHAnsi"/>
                <w:sz w:val="22"/>
                <w:szCs w:val="22"/>
              </w:rPr>
            </w:pPr>
          </w:p>
        </w:tc>
        <w:tc>
          <w:tcPr>
            <w:tcW w:w="3150" w:type="dxa"/>
          </w:tcPr>
          <w:p w14:paraId="6DDF0828" w14:textId="77777777" w:rsidR="00FD3DD6" w:rsidRPr="00166EE0" w:rsidRDefault="00FD3DD6" w:rsidP="00FD3DD6">
            <w:pPr>
              <w:rPr>
                <w:ins w:id="1010" w:author="Uraluk Pansuwan" w:date="2023-07-31T15:29:00Z"/>
                <w:rFonts w:asciiTheme="minorHAnsi" w:hAnsiTheme="minorHAnsi" w:cstheme="minorHAnsi"/>
                <w:sz w:val="22"/>
                <w:szCs w:val="22"/>
              </w:rPr>
            </w:pPr>
          </w:p>
        </w:tc>
      </w:tr>
      <w:tr w:rsidR="00FD3DD6" w:rsidRPr="00166EE0" w14:paraId="027CC2AD" w14:textId="77777777" w:rsidTr="00FD3DD6">
        <w:trPr>
          <w:ins w:id="1011" w:author="Uraluk Pansuwan" w:date="2023-07-31T15:29:00Z"/>
        </w:trPr>
        <w:tc>
          <w:tcPr>
            <w:tcW w:w="2775" w:type="dxa"/>
          </w:tcPr>
          <w:p w14:paraId="6650A1E4" w14:textId="5D8BB0B0" w:rsidR="00FD3DD6" w:rsidRPr="00166EE0" w:rsidRDefault="00FD3DD6" w:rsidP="00FD3DD6">
            <w:pPr>
              <w:rPr>
                <w:ins w:id="1012" w:author="Uraluk Pansuwan" w:date="2023-07-31T15:29:00Z"/>
                <w:rFonts w:asciiTheme="minorHAnsi" w:hAnsiTheme="minorHAnsi" w:cstheme="minorHAnsi"/>
                <w:sz w:val="22"/>
                <w:szCs w:val="22"/>
              </w:rPr>
            </w:pPr>
            <w:ins w:id="1013" w:author="Uraluk Pansuwan" w:date="2023-07-31T15:30:00Z">
              <w:r>
                <w:rPr>
                  <w:rFonts w:ascii="Calibri" w:hAnsi="Calibri" w:cs="Calibri"/>
                  <w:color w:val="000000"/>
                  <w:sz w:val="22"/>
                  <w:szCs w:val="22"/>
                </w:rPr>
                <w:t>System Date</w:t>
              </w:r>
            </w:ins>
          </w:p>
        </w:tc>
        <w:tc>
          <w:tcPr>
            <w:tcW w:w="3201" w:type="dxa"/>
          </w:tcPr>
          <w:p w14:paraId="3E5F8A36" w14:textId="77777777" w:rsidR="00FD3DD6" w:rsidRPr="00166EE0" w:rsidRDefault="00FD3DD6" w:rsidP="00FD3DD6">
            <w:pPr>
              <w:rPr>
                <w:ins w:id="1014" w:author="Uraluk Pansuwan" w:date="2023-07-31T15:29:00Z"/>
                <w:rFonts w:asciiTheme="minorHAnsi" w:hAnsiTheme="minorHAnsi" w:cstheme="minorHAnsi"/>
                <w:sz w:val="22"/>
                <w:szCs w:val="22"/>
              </w:rPr>
            </w:pPr>
          </w:p>
        </w:tc>
        <w:tc>
          <w:tcPr>
            <w:tcW w:w="3150" w:type="dxa"/>
          </w:tcPr>
          <w:p w14:paraId="7246000C" w14:textId="77777777" w:rsidR="00FD3DD6" w:rsidRPr="00166EE0" w:rsidRDefault="00FD3DD6" w:rsidP="00FD3DD6">
            <w:pPr>
              <w:rPr>
                <w:ins w:id="1015" w:author="Uraluk Pansuwan" w:date="2023-07-31T15:29:00Z"/>
                <w:rFonts w:asciiTheme="minorHAnsi" w:hAnsiTheme="minorHAnsi" w:cstheme="minorHAnsi"/>
                <w:sz w:val="22"/>
                <w:szCs w:val="22"/>
              </w:rPr>
            </w:pPr>
          </w:p>
        </w:tc>
      </w:tr>
      <w:tr w:rsidR="00FD3DD6" w:rsidRPr="00166EE0" w14:paraId="45FD931B" w14:textId="77777777" w:rsidTr="00FD3DD6">
        <w:trPr>
          <w:ins w:id="1016" w:author="Uraluk Pansuwan" w:date="2023-07-31T15:29:00Z"/>
        </w:trPr>
        <w:tc>
          <w:tcPr>
            <w:tcW w:w="2775" w:type="dxa"/>
          </w:tcPr>
          <w:p w14:paraId="5454A031" w14:textId="53063EAE" w:rsidR="00FD3DD6" w:rsidRPr="00166EE0" w:rsidRDefault="00FD3DD6" w:rsidP="00FD3DD6">
            <w:pPr>
              <w:rPr>
                <w:ins w:id="1017" w:author="Uraluk Pansuwan" w:date="2023-07-31T15:29:00Z"/>
                <w:rFonts w:asciiTheme="minorHAnsi" w:hAnsiTheme="minorHAnsi" w:cstheme="minorHAnsi"/>
                <w:sz w:val="22"/>
                <w:szCs w:val="22"/>
              </w:rPr>
            </w:pPr>
            <w:ins w:id="1018" w:author="Uraluk Pansuwan" w:date="2023-07-31T15:30:00Z">
              <w:r>
                <w:rPr>
                  <w:rFonts w:ascii="Calibri" w:hAnsi="Calibri" w:cs="Calibri"/>
                  <w:color w:val="000000"/>
                  <w:sz w:val="22"/>
                  <w:szCs w:val="22"/>
                </w:rPr>
                <w:t>Proposed to : Relationship Manager</w:t>
              </w:r>
            </w:ins>
          </w:p>
        </w:tc>
        <w:tc>
          <w:tcPr>
            <w:tcW w:w="3201" w:type="dxa"/>
          </w:tcPr>
          <w:p w14:paraId="4D924919" w14:textId="77777777" w:rsidR="00FD3DD6" w:rsidRPr="00166EE0" w:rsidRDefault="00FD3DD6" w:rsidP="00FD3DD6">
            <w:pPr>
              <w:rPr>
                <w:ins w:id="1019" w:author="Uraluk Pansuwan" w:date="2023-07-31T15:29:00Z"/>
                <w:rFonts w:asciiTheme="minorHAnsi" w:hAnsiTheme="minorHAnsi" w:cstheme="minorHAnsi"/>
                <w:sz w:val="22"/>
                <w:szCs w:val="22"/>
              </w:rPr>
            </w:pPr>
          </w:p>
        </w:tc>
        <w:tc>
          <w:tcPr>
            <w:tcW w:w="3150" w:type="dxa"/>
          </w:tcPr>
          <w:p w14:paraId="000B20FF" w14:textId="77777777" w:rsidR="00FD3DD6" w:rsidRPr="00166EE0" w:rsidRDefault="00FD3DD6" w:rsidP="00FD3DD6">
            <w:pPr>
              <w:rPr>
                <w:ins w:id="1020" w:author="Uraluk Pansuwan" w:date="2023-07-31T15:29:00Z"/>
                <w:rFonts w:asciiTheme="minorHAnsi" w:hAnsiTheme="minorHAnsi" w:cstheme="minorHAnsi"/>
                <w:sz w:val="22"/>
                <w:szCs w:val="22"/>
              </w:rPr>
            </w:pPr>
          </w:p>
        </w:tc>
      </w:tr>
      <w:tr w:rsidR="00FD3DD6" w:rsidRPr="00166EE0" w14:paraId="30E81488" w14:textId="77777777" w:rsidTr="00FD3DD6">
        <w:trPr>
          <w:ins w:id="1021" w:author="Uraluk Pansuwan" w:date="2023-07-31T15:30:00Z"/>
        </w:trPr>
        <w:tc>
          <w:tcPr>
            <w:tcW w:w="2775" w:type="dxa"/>
          </w:tcPr>
          <w:p w14:paraId="5277F7C1" w14:textId="319F84E2" w:rsidR="00FD3DD6" w:rsidRPr="00166EE0" w:rsidRDefault="00FD3DD6" w:rsidP="00FD3DD6">
            <w:pPr>
              <w:rPr>
                <w:ins w:id="1022" w:author="Uraluk Pansuwan" w:date="2023-07-31T15:30:00Z"/>
                <w:rFonts w:asciiTheme="minorHAnsi" w:hAnsiTheme="minorHAnsi" w:cstheme="minorHAnsi"/>
                <w:sz w:val="22"/>
                <w:szCs w:val="22"/>
              </w:rPr>
            </w:pPr>
            <w:ins w:id="1023" w:author="Uraluk Pansuwan" w:date="2023-07-31T15:30:00Z">
              <w:r>
                <w:rPr>
                  <w:rFonts w:ascii="Calibri" w:hAnsi="Calibri" w:cs="Calibri"/>
                  <w:color w:val="000000"/>
                  <w:sz w:val="22"/>
                  <w:szCs w:val="22"/>
                </w:rPr>
                <w:t>Action :</w:t>
              </w:r>
            </w:ins>
          </w:p>
        </w:tc>
        <w:tc>
          <w:tcPr>
            <w:tcW w:w="3201" w:type="dxa"/>
          </w:tcPr>
          <w:p w14:paraId="5F687F87" w14:textId="4479BAD7" w:rsidR="00FD3DD6" w:rsidRPr="00166EE0" w:rsidRDefault="00FD3DD6" w:rsidP="00FD3DD6">
            <w:pPr>
              <w:rPr>
                <w:ins w:id="1024" w:author="Uraluk Pansuwan" w:date="2023-07-31T15:30:00Z"/>
                <w:rFonts w:asciiTheme="minorHAnsi" w:hAnsiTheme="minorHAnsi" w:cstheme="minorHAnsi"/>
                <w:sz w:val="22"/>
                <w:szCs w:val="22"/>
              </w:rPr>
            </w:pPr>
            <w:ins w:id="1025" w:author="Uraluk Pansuwan" w:date="2023-07-31T15:30:00Z">
              <w:r>
                <w:rPr>
                  <w:rFonts w:ascii="Calibri" w:hAnsi="Calibri" w:cs="Calibri"/>
                  <w:color w:val="000000"/>
                  <w:sz w:val="22"/>
                  <w:szCs w:val="22"/>
                </w:rPr>
                <w:t>Cancel Limit</w:t>
              </w:r>
            </w:ins>
          </w:p>
        </w:tc>
        <w:tc>
          <w:tcPr>
            <w:tcW w:w="3150" w:type="dxa"/>
          </w:tcPr>
          <w:p w14:paraId="46F144C5" w14:textId="77777777" w:rsidR="00FD3DD6" w:rsidRPr="00166EE0" w:rsidRDefault="00FD3DD6" w:rsidP="00FD3DD6">
            <w:pPr>
              <w:rPr>
                <w:ins w:id="1026" w:author="Uraluk Pansuwan" w:date="2023-07-31T15:30:00Z"/>
                <w:rFonts w:asciiTheme="minorHAnsi" w:hAnsiTheme="minorHAnsi" w:cstheme="minorHAnsi"/>
                <w:sz w:val="22"/>
                <w:szCs w:val="22"/>
              </w:rPr>
            </w:pPr>
          </w:p>
        </w:tc>
      </w:tr>
      <w:tr w:rsidR="00FD3DD6" w:rsidRPr="00166EE0" w14:paraId="3CE1FEC9" w14:textId="77777777" w:rsidTr="00FD3DD6">
        <w:trPr>
          <w:ins w:id="1027" w:author="Uraluk Pansuwan" w:date="2023-07-31T15:30:00Z"/>
        </w:trPr>
        <w:tc>
          <w:tcPr>
            <w:tcW w:w="2775" w:type="dxa"/>
          </w:tcPr>
          <w:p w14:paraId="32079D24" w14:textId="211FED10" w:rsidR="00FD3DD6" w:rsidRPr="00166EE0" w:rsidRDefault="00FD3DD6" w:rsidP="00FD3DD6">
            <w:pPr>
              <w:rPr>
                <w:ins w:id="1028" w:author="Uraluk Pansuwan" w:date="2023-07-31T15:30:00Z"/>
                <w:rFonts w:asciiTheme="minorHAnsi" w:hAnsiTheme="minorHAnsi" w:cstheme="minorHAnsi"/>
                <w:sz w:val="22"/>
                <w:szCs w:val="22"/>
              </w:rPr>
            </w:pPr>
            <w:ins w:id="1029" w:author="Uraluk Pansuwan" w:date="2023-07-31T15:30:00Z">
              <w:r>
                <w:rPr>
                  <w:rFonts w:ascii="Calibri" w:hAnsi="Calibri" w:cs="Calibri"/>
                  <w:color w:val="000000"/>
                  <w:sz w:val="22"/>
                  <w:szCs w:val="22"/>
                </w:rPr>
                <w:t>Page</w:t>
              </w:r>
            </w:ins>
          </w:p>
        </w:tc>
        <w:tc>
          <w:tcPr>
            <w:tcW w:w="3201" w:type="dxa"/>
          </w:tcPr>
          <w:p w14:paraId="692437E1" w14:textId="77777777" w:rsidR="00FD3DD6" w:rsidRPr="00166EE0" w:rsidRDefault="00FD3DD6" w:rsidP="00FD3DD6">
            <w:pPr>
              <w:rPr>
                <w:ins w:id="1030" w:author="Uraluk Pansuwan" w:date="2023-07-31T15:30:00Z"/>
                <w:rFonts w:asciiTheme="minorHAnsi" w:hAnsiTheme="minorHAnsi" w:cstheme="minorHAnsi"/>
                <w:sz w:val="22"/>
                <w:szCs w:val="22"/>
              </w:rPr>
            </w:pPr>
          </w:p>
        </w:tc>
        <w:tc>
          <w:tcPr>
            <w:tcW w:w="3150" w:type="dxa"/>
          </w:tcPr>
          <w:p w14:paraId="2D80AFB8" w14:textId="77777777" w:rsidR="00FD3DD6" w:rsidRPr="00166EE0" w:rsidRDefault="00FD3DD6" w:rsidP="00FD3DD6">
            <w:pPr>
              <w:rPr>
                <w:ins w:id="1031" w:author="Uraluk Pansuwan" w:date="2023-07-31T15:30:00Z"/>
                <w:rFonts w:asciiTheme="minorHAnsi" w:hAnsiTheme="minorHAnsi" w:cstheme="minorHAnsi"/>
                <w:sz w:val="22"/>
                <w:szCs w:val="22"/>
              </w:rPr>
            </w:pPr>
          </w:p>
        </w:tc>
      </w:tr>
      <w:tr w:rsidR="00FD3DD6" w:rsidRPr="00166EE0" w14:paraId="24F477B2" w14:textId="77777777" w:rsidTr="00FD3DD6">
        <w:trPr>
          <w:ins w:id="1032" w:author="Uraluk Pansuwan" w:date="2023-07-31T15:30:00Z"/>
        </w:trPr>
        <w:tc>
          <w:tcPr>
            <w:tcW w:w="2775" w:type="dxa"/>
          </w:tcPr>
          <w:p w14:paraId="288B5D25" w14:textId="60D6331C" w:rsidR="00FD3DD6" w:rsidRPr="00166EE0" w:rsidRDefault="00FD3DD6" w:rsidP="00FD3DD6">
            <w:pPr>
              <w:rPr>
                <w:ins w:id="1033" w:author="Uraluk Pansuwan" w:date="2023-07-31T15:30:00Z"/>
                <w:rFonts w:asciiTheme="minorHAnsi" w:hAnsiTheme="minorHAnsi" w:cstheme="minorHAnsi"/>
                <w:sz w:val="22"/>
                <w:szCs w:val="22"/>
              </w:rPr>
            </w:pPr>
            <w:ins w:id="1034" w:author="Uraluk Pansuwan" w:date="2023-07-31T15:30:00Z">
              <w:r w:rsidRPr="00B06B18">
                <w:rPr>
                  <w:rFonts w:ascii="Calibri" w:hAnsi="Calibri" w:cs="Calibri"/>
                  <w:b/>
                  <w:bCs/>
                  <w:color w:val="000000"/>
                  <w:sz w:val="22"/>
                  <w:szCs w:val="22"/>
                </w:rPr>
                <w:t>Details</w:t>
              </w:r>
            </w:ins>
          </w:p>
        </w:tc>
        <w:tc>
          <w:tcPr>
            <w:tcW w:w="3201" w:type="dxa"/>
          </w:tcPr>
          <w:p w14:paraId="05811987" w14:textId="77777777" w:rsidR="00FD3DD6" w:rsidRPr="00166EE0" w:rsidRDefault="00FD3DD6" w:rsidP="00FD3DD6">
            <w:pPr>
              <w:rPr>
                <w:ins w:id="1035" w:author="Uraluk Pansuwan" w:date="2023-07-31T15:30:00Z"/>
                <w:rFonts w:asciiTheme="minorHAnsi" w:hAnsiTheme="minorHAnsi" w:cstheme="minorHAnsi"/>
                <w:sz w:val="22"/>
                <w:szCs w:val="22"/>
              </w:rPr>
            </w:pPr>
          </w:p>
        </w:tc>
        <w:tc>
          <w:tcPr>
            <w:tcW w:w="3150" w:type="dxa"/>
          </w:tcPr>
          <w:p w14:paraId="44BD15A7" w14:textId="77777777" w:rsidR="00FD3DD6" w:rsidRPr="00166EE0" w:rsidRDefault="00FD3DD6" w:rsidP="00FD3DD6">
            <w:pPr>
              <w:rPr>
                <w:ins w:id="1036" w:author="Uraluk Pansuwan" w:date="2023-07-31T15:30:00Z"/>
                <w:rFonts w:asciiTheme="minorHAnsi" w:hAnsiTheme="minorHAnsi" w:cstheme="minorHAnsi"/>
                <w:sz w:val="22"/>
                <w:szCs w:val="22"/>
              </w:rPr>
            </w:pPr>
          </w:p>
        </w:tc>
      </w:tr>
      <w:tr w:rsidR="005E0F94" w:rsidRPr="00166EE0" w14:paraId="7E585BF6" w14:textId="6C7B277C" w:rsidTr="00FD3DD6">
        <w:tc>
          <w:tcPr>
            <w:tcW w:w="2775" w:type="dxa"/>
          </w:tcPr>
          <w:p w14:paraId="6E972D6A" w14:textId="6D50EAC3" w:rsidR="005E0F94" w:rsidRPr="00166EE0" w:rsidRDefault="005E0F94" w:rsidP="00166EE0">
            <w:pPr>
              <w:rPr>
                <w:rFonts w:asciiTheme="minorHAnsi" w:hAnsiTheme="minorHAnsi" w:cstheme="minorHAnsi"/>
                <w:noProof w:val="0"/>
                <w:color w:val="000000"/>
                <w:sz w:val="22"/>
                <w:szCs w:val="22"/>
              </w:rPr>
            </w:pPr>
            <w:r w:rsidRPr="00166EE0">
              <w:rPr>
                <w:rFonts w:asciiTheme="minorHAnsi" w:hAnsiTheme="minorHAnsi" w:cstheme="minorHAnsi"/>
                <w:sz w:val="22"/>
                <w:szCs w:val="22"/>
              </w:rPr>
              <w:t>Transaction Code</w:t>
            </w:r>
          </w:p>
        </w:tc>
        <w:tc>
          <w:tcPr>
            <w:tcW w:w="3201" w:type="dxa"/>
          </w:tcPr>
          <w:p w14:paraId="38B627B4" w14:textId="78C0E2CF" w:rsidR="005E0F94" w:rsidRPr="00166EE0" w:rsidRDefault="005E0F94" w:rsidP="00166EE0">
            <w:pPr>
              <w:rPr>
                <w:rFonts w:asciiTheme="minorHAnsi" w:hAnsiTheme="minorHAnsi" w:cstheme="minorHAnsi"/>
                <w:noProof w:val="0"/>
                <w:color w:val="000000"/>
                <w:sz w:val="22"/>
                <w:szCs w:val="22"/>
              </w:rPr>
            </w:pPr>
            <w:r w:rsidRPr="00166EE0">
              <w:rPr>
                <w:rFonts w:asciiTheme="minorHAnsi" w:hAnsiTheme="minorHAnsi" w:cstheme="minorHAnsi"/>
                <w:sz w:val="22"/>
                <w:szCs w:val="22"/>
              </w:rPr>
              <w:t>Cancel Limit</w:t>
            </w:r>
          </w:p>
        </w:tc>
        <w:tc>
          <w:tcPr>
            <w:tcW w:w="3150" w:type="dxa"/>
          </w:tcPr>
          <w:p w14:paraId="4BA6A713" w14:textId="77777777" w:rsidR="005E0F94" w:rsidRPr="00166EE0" w:rsidRDefault="005E0F94" w:rsidP="00166EE0">
            <w:pPr>
              <w:rPr>
                <w:rFonts w:asciiTheme="minorHAnsi" w:hAnsiTheme="minorHAnsi" w:cstheme="minorHAnsi"/>
                <w:sz w:val="22"/>
                <w:szCs w:val="22"/>
              </w:rPr>
            </w:pPr>
          </w:p>
        </w:tc>
      </w:tr>
      <w:tr w:rsidR="00F42FAC" w:rsidRPr="00F822B1" w14:paraId="481A836A" w14:textId="77777777" w:rsidTr="00FD3DD6">
        <w:tc>
          <w:tcPr>
            <w:tcW w:w="2775" w:type="dxa"/>
          </w:tcPr>
          <w:p w14:paraId="630DF37E" w14:textId="77777777" w:rsidR="00F42FAC" w:rsidRDefault="00F42FAC" w:rsidP="00F57678">
            <w:pPr>
              <w:rPr>
                <w:rFonts w:ascii="Calibri" w:hAnsi="Calibri" w:cs="Calibri"/>
                <w:color w:val="000000"/>
                <w:sz w:val="22"/>
                <w:szCs w:val="22"/>
              </w:rPr>
            </w:pPr>
            <w:r>
              <w:rPr>
                <w:rFonts w:ascii="Calibri" w:hAnsi="Calibri" w:cs="Calibri"/>
                <w:color w:val="000000"/>
                <w:sz w:val="22"/>
                <w:szCs w:val="22"/>
              </w:rPr>
              <w:t>Facility Verified Y/N</w:t>
            </w:r>
          </w:p>
        </w:tc>
        <w:tc>
          <w:tcPr>
            <w:tcW w:w="3201" w:type="dxa"/>
          </w:tcPr>
          <w:p w14:paraId="2943271B" w14:textId="77777777" w:rsidR="00F42FAC" w:rsidRDefault="00F42FAC" w:rsidP="00F57678">
            <w:pPr>
              <w:rPr>
                <w:rFonts w:ascii="Calibri" w:hAnsi="Calibri" w:cs="Calibri"/>
                <w:color w:val="000000"/>
                <w:sz w:val="22"/>
                <w:szCs w:val="22"/>
              </w:rPr>
            </w:pPr>
          </w:p>
        </w:tc>
        <w:tc>
          <w:tcPr>
            <w:tcW w:w="3150" w:type="dxa"/>
          </w:tcPr>
          <w:p w14:paraId="103FF3BB" w14:textId="77777777" w:rsidR="00F42FAC" w:rsidRDefault="00F42FAC" w:rsidP="00F57678">
            <w:pPr>
              <w:rPr>
                <w:rFonts w:ascii="Calibri" w:hAnsi="Calibri" w:cs="Calibri"/>
                <w:color w:val="000000"/>
                <w:sz w:val="22"/>
                <w:szCs w:val="22"/>
              </w:rPr>
            </w:pPr>
            <w:r>
              <w:rPr>
                <w:rFonts w:ascii="Calibri" w:hAnsi="Calibri" w:cs="Calibri"/>
                <w:color w:val="000000"/>
                <w:sz w:val="22"/>
                <w:szCs w:val="22"/>
              </w:rPr>
              <w:t>On BPM-approved, this will be N</w:t>
            </w:r>
          </w:p>
          <w:p w14:paraId="0075F3E7" w14:textId="77777777" w:rsidR="00F42FAC" w:rsidRDefault="00F42FAC" w:rsidP="00F57678">
            <w:pPr>
              <w:rPr>
                <w:rFonts w:ascii="Calibri" w:hAnsi="Calibri" w:cs="Calibri"/>
                <w:color w:val="000000"/>
                <w:sz w:val="22"/>
                <w:szCs w:val="22"/>
              </w:rPr>
            </w:pPr>
            <w:r>
              <w:rPr>
                <w:rFonts w:ascii="Calibri" w:hAnsi="Calibri" w:cs="Calibri"/>
                <w:color w:val="000000"/>
                <w:sz w:val="22"/>
                <w:szCs w:val="22"/>
              </w:rPr>
              <w:t>On Limit approved, this will be Y</w:t>
            </w:r>
          </w:p>
        </w:tc>
      </w:tr>
      <w:tr w:rsidR="005E0F94" w:rsidRPr="00166EE0" w14:paraId="6352BDAB" w14:textId="53645473" w:rsidTr="00FD3DD6">
        <w:tc>
          <w:tcPr>
            <w:tcW w:w="2775" w:type="dxa"/>
          </w:tcPr>
          <w:p w14:paraId="1ECCF005" w14:textId="61173581" w:rsidR="005E0F94" w:rsidRPr="00166EE0" w:rsidRDefault="005E0F94" w:rsidP="00166EE0">
            <w:pPr>
              <w:rPr>
                <w:rFonts w:asciiTheme="minorHAnsi" w:hAnsiTheme="minorHAnsi" w:cstheme="minorHAnsi"/>
                <w:noProof w:val="0"/>
                <w:color w:val="000000"/>
                <w:sz w:val="22"/>
                <w:szCs w:val="22"/>
              </w:rPr>
            </w:pPr>
            <w:r w:rsidRPr="00166EE0">
              <w:rPr>
                <w:rFonts w:asciiTheme="minorHAnsi" w:hAnsiTheme="minorHAnsi" w:cstheme="minorHAnsi"/>
                <w:sz w:val="22"/>
                <w:szCs w:val="22"/>
              </w:rPr>
              <w:t>Limit ID</w:t>
            </w:r>
          </w:p>
        </w:tc>
        <w:tc>
          <w:tcPr>
            <w:tcW w:w="3201" w:type="dxa"/>
          </w:tcPr>
          <w:p w14:paraId="3720A8D6" w14:textId="57C02D14" w:rsidR="005E0F94" w:rsidRPr="00166EE0" w:rsidRDefault="005E0F94" w:rsidP="00166EE0">
            <w:pPr>
              <w:rPr>
                <w:rFonts w:asciiTheme="minorHAnsi" w:hAnsiTheme="minorHAnsi" w:cstheme="minorHAnsi"/>
                <w:noProof w:val="0"/>
                <w:color w:val="000000"/>
                <w:sz w:val="22"/>
                <w:szCs w:val="22"/>
              </w:rPr>
            </w:pPr>
            <w:r w:rsidRPr="00166EE0">
              <w:rPr>
                <w:rFonts w:asciiTheme="minorHAnsi" w:hAnsiTheme="minorHAnsi" w:cstheme="minorHAnsi"/>
                <w:sz w:val="22"/>
                <w:szCs w:val="22"/>
              </w:rPr>
              <w:t>550028301</w:t>
            </w:r>
          </w:p>
        </w:tc>
        <w:tc>
          <w:tcPr>
            <w:tcW w:w="3150" w:type="dxa"/>
          </w:tcPr>
          <w:p w14:paraId="4B08A3BB" w14:textId="77777777" w:rsidR="005E0F94" w:rsidRPr="00166EE0" w:rsidRDefault="005E0F94" w:rsidP="00166EE0">
            <w:pPr>
              <w:rPr>
                <w:rFonts w:asciiTheme="minorHAnsi" w:hAnsiTheme="minorHAnsi" w:cstheme="minorHAnsi"/>
                <w:sz w:val="22"/>
                <w:szCs w:val="22"/>
              </w:rPr>
            </w:pPr>
          </w:p>
        </w:tc>
      </w:tr>
      <w:tr w:rsidR="00D9669E" w:rsidRPr="00166EE0" w14:paraId="07436690" w14:textId="77777777" w:rsidTr="00FD3DD6">
        <w:trPr>
          <w:ins w:id="1037" w:author="Emy Bartolome" w:date="2023-08-03T17:26:00Z"/>
        </w:trPr>
        <w:tc>
          <w:tcPr>
            <w:tcW w:w="2775" w:type="dxa"/>
          </w:tcPr>
          <w:p w14:paraId="3FFCB86C" w14:textId="694A2BF8" w:rsidR="00D9669E" w:rsidRPr="00166EE0" w:rsidRDefault="00D9669E" w:rsidP="00166EE0">
            <w:pPr>
              <w:rPr>
                <w:ins w:id="1038" w:author="Emy Bartolome" w:date="2023-08-03T17:26:00Z"/>
                <w:rFonts w:asciiTheme="minorHAnsi" w:hAnsiTheme="minorHAnsi" w:cstheme="minorHAnsi"/>
                <w:sz w:val="22"/>
                <w:szCs w:val="22"/>
              </w:rPr>
            </w:pPr>
            <w:ins w:id="1039" w:author="Emy Bartolome" w:date="2023-08-03T17:26:00Z">
              <w:r>
                <w:rPr>
                  <w:rFonts w:ascii="Calibri" w:hAnsi="Calibri" w:cs="Calibri"/>
                  <w:color w:val="000000"/>
                  <w:sz w:val="22"/>
                  <w:szCs w:val="22"/>
                </w:rPr>
                <w:t>Loan Account Number</w:t>
              </w:r>
            </w:ins>
          </w:p>
        </w:tc>
        <w:tc>
          <w:tcPr>
            <w:tcW w:w="3201" w:type="dxa"/>
          </w:tcPr>
          <w:p w14:paraId="5D3BE08C" w14:textId="77777777" w:rsidR="00D9669E" w:rsidRPr="00166EE0" w:rsidRDefault="00D9669E" w:rsidP="00166EE0">
            <w:pPr>
              <w:rPr>
                <w:ins w:id="1040" w:author="Emy Bartolome" w:date="2023-08-03T17:26:00Z"/>
                <w:rFonts w:asciiTheme="minorHAnsi" w:hAnsiTheme="minorHAnsi" w:cstheme="minorHAnsi"/>
                <w:sz w:val="22"/>
                <w:szCs w:val="22"/>
              </w:rPr>
            </w:pPr>
          </w:p>
        </w:tc>
        <w:tc>
          <w:tcPr>
            <w:tcW w:w="3150" w:type="dxa"/>
          </w:tcPr>
          <w:p w14:paraId="5D22487A" w14:textId="77777777" w:rsidR="00D9669E" w:rsidRPr="00166EE0" w:rsidRDefault="00D9669E" w:rsidP="00166EE0">
            <w:pPr>
              <w:rPr>
                <w:ins w:id="1041" w:author="Emy Bartolome" w:date="2023-08-03T17:26:00Z"/>
                <w:rFonts w:asciiTheme="minorHAnsi" w:hAnsiTheme="minorHAnsi" w:cstheme="minorHAnsi"/>
                <w:sz w:val="22"/>
                <w:szCs w:val="22"/>
              </w:rPr>
            </w:pPr>
          </w:p>
        </w:tc>
      </w:tr>
      <w:tr w:rsidR="005E0F94" w:rsidRPr="00166EE0" w14:paraId="43F885F2" w14:textId="257E229D" w:rsidTr="00FD3DD6">
        <w:tc>
          <w:tcPr>
            <w:tcW w:w="2775" w:type="dxa"/>
          </w:tcPr>
          <w:p w14:paraId="78433324" w14:textId="25C6B566" w:rsidR="005E0F94" w:rsidRPr="00166EE0" w:rsidRDefault="005E0F94" w:rsidP="00166EE0">
            <w:pPr>
              <w:rPr>
                <w:rFonts w:asciiTheme="minorHAnsi" w:hAnsiTheme="minorHAnsi" w:cstheme="minorHAnsi"/>
                <w:noProof w:val="0"/>
                <w:color w:val="000000"/>
                <w:sz w:val="22"/>
                <w:szCs w:val="22"/>
              </w:rPr>
            </w:pPr>
            <w:r w:rsidRPr="00166EE0">
              <w:rPr>
                <w:rFonts w:asciiTheme="minorHAnsi" w:hAnsiTheme="minorHAnsi" w:cstheme="minorHAnsi"/>
                <w:sz w:val="22"/>
                <w:szCs w:val="22"/>
              </w:rPr>
              <w:t>Customer ID</w:t>
            </w:r>
          </w:p>
        </w:tc>
        <w:tc>
          <w:tcPr>
            <w:tcW w:w="3201" w:type="dxa"/>
          </w:tcPr>
          <w:p w14:paraId="450DED1B" w14:textId="256F989C" w:rsidR="005E0F94" w:rsidRPr="00166EE0" w:rsidRDefault="005E0F94" w:rsidP="00166EE0">
            <w:pPr>
              <w:rPr>
                <w:rFonts w:asciiTheme="minorHAnsi" w:hAnsiTheme="minorHAnsi" w:cstheme="minorHAnsi"/>
                <w:noProof w:val="0"/>
                <w:color w:val="000000"/>
                <w:sz w:val="22"/>
                <w:szCs w:val="22"/>
              </w:rPr>
            </w:pPr>
            <w:r w:rsidRPr="00166EE0">
              <w:rPr>
                <w:rFonts w:asciiTheme="minorHAnsi" w:hAnsiTheme="minorHAnsi" w:cstheme="minorHAnsi"/>
                <w:sz w:val="22"/>
                <w:szCs w:val="22"/>
              </w:rPr>
              <w:t>0075800</w:t>
            </w:r>
          </w:p>
        </w:tc>
        <w:tc>
          <w:tcPr>
            <w:tcW w:w="3150" w:type="dxa"/>
          </w:tcPr>
          <w:p w14:paraId="7302A72A" w14:textId="77777777" w:rsidR="005E0F94" w:rsidRPr="00166EE0" w:rsidRDefault="005E0F94" w:rsidP="00166EE0">
            <w:pPr>
              <w:rPr>
                <w:rFonts w:asciiTheme="minorHAnsi" w:hAnsiTheme="minorHAnsi" w:cstheme="minorHAnsi"/>
                <w:sz w:val="22"/>
                <w:szCs w:val="22"/>
              </w:rPr>
            </w:pPr>
          </w:p>
        </w:tc>
      </w:tr>
      <w:tr w:rsidR="005E0F94" w:rsidRPr="00166EE0" w14:paraId="364262CA" w14:textId="47D3F70F" w:rsidTr="00FD3DD6">
        <w:tc>
          <w:tcPr>
            <w:tcW w:w="2775" w:type="dxa"/>
          </w:tcPr>
          <w:p w14:paraId="30375F05" w14:textId="07E507B4" w:rsidR="005E0F94" w:rsidRPr="00166EE0" w:rsidRDefault="005E0F94" w:rsidP="00166EE0">
            <w:pPr>
              <w:rPr>
                <w:rFonts w:asciiTheme="minorHAnsi" w:hAnsiTheme="minorHAnsi" w:cstheme="minorHAnsi"/>
                <w:noProof w:val="0"/>
                <w:color w:val="000000"/>
                <w:sz w:val="22"/>
                <w:szCs w:val="22"/>
              </w:rPr>
            </w:pPr>
            <w:r w:rsidRPr="00166EE0">
              <w:rPr>
                <w:rFonts w:asciiTheme="minorHAnsi" w:hAnsiTheme="minorHAnsi" w:cstheme="minorHAnsi"/>
                <w:sz w:val="22"/>
                <w:szCs w:val="22"/>
              </w:rPr>
              <w:t>Customer Thai Name</w:t>
            </w:r>
          </w:p>
        </w:tc>
        <w:tc>
          <w:tcPr>
            <w:tcW w:w="3201" w:type="dxa"/>
          </w:tcPr>
          <w:p w14:paraId="57450EF1" w14:textId="05A26C74" w:rsidR="005E0F94" w:rsidRPr="00166EE0" w:rsidRDefault="005E0F94" w:rsidP="00166EE0">
            <w:pPr>
              <w:rPr>
                <w:rFonts w:asciiTheme="minorHAnsi" w:hAnsiTheme="minorHAnsi" w:cstheme="minorHAnsi"/>
                <w:sz w:val="22"/>
                <w:szCs w:val="22"/>
              </w:rPr>
            </w:pPr>
            <w:r w:rsidRPr="00166EE0">
              <w:rPr>
                <w:rFonts w:asciiTheme="minorHAnsi" w:hAnsiTheme="minorHAnsi" w:cstheme="minorHAnsi"/>
                <w:sz w:val="22"/>
                <w:szCs w:val="22"/>
              </w:rPr>
              <w:t>Title</w:t>
            </w:r>
            <w:r w:rsidRPr="00166EE0">
              <w:rPr>
                <w:rFonts w:asciiTheme="minorHAnsi" w:hAnsiTheme="minorHAnsi" w:cs="Angsana New"/>
                <w:sz w:val="22"/>
                <w:szCs w:val="22"/>
                <w:cs/>
                <w:lang w:bidi="th-TH"/>
              </w:rPr>
              <w:t>+</w:t>
            </w:r>
            <w:r w:rsidRPr="00166EE0">
              <w:rPr>
                <w:rFonts w:asciiTheme="minorHAnsi" w:hAnsiTheme="minorHAnsi" w:cstheme="minorHAnsi"/>
                <w:sz w:val="22"/>
                <w:szCs w:val="22"/>
              </w:rPr>
              <w:t>Customer Thai Name</w:t>
            </w:r>
          </w:p>
        </w:tc>
        <w:tc>
          <w:tcPr>
            <w:tcW w:w="3150" w:type="dxa"/>
          </w:tcPr>
          <w:p w14:paraId="29B9DD95" w14:textId="77777777" w:rsidR="005E0F94" w:rsidRPr="00166EE0" w:rsidRDefault="005E0F94" w:rsidP="00166EE0">
            <w:pPr>
              <w:rPr>
                <w:rFonts w:asciiTheme="minorHAnsi" w:hAnsiTheme="minorHAnsi" w:cstheme="minorHAnsi"/>
                <w:sz w:val="22"/>
                <w:szCs w:val="22"/>
              </w:rPr>
            </w:pPr>
          </w:p>
        </w:tc>
      </w:tr>
      <w:tr w:rsidR="005E0F94" w:rsidRPr="00166EE0" w14:paraId="204DF863" w14:textId="5A765C84" w:rsidTr="00FD3DD6">
        <w:tc>
          <w:tcPr>
            <w:tcW w:w="2775" w:type="dxa"/>
          </w:tcPr>
          <w:p w14:paraId="2BD4B5C7" w14:textId="60E31160" w:rsidR="005E0F94" w:rsidRPr="00166EE0" w:rsidRDefault="005E0F94" w:rsidP="00166EE0">
            <w:pPr>
              <w:rPr>
                <w:rFonts w:asciiTheme="minorHAnsi" w:hAnsiTheme="minorHAnsi" w:cstheme="minorHAnsi"/>
                <w:noProof w:val="0"/>
                <w:color w:val="000000"/>
                <w:sz w:val="22"/>
                <w:szCs w:val="22"/>
              </w:rPr>
            </w:pPr>
            <w:r w:rsidRPr="00166EE0">
              <w:rPr>
                <w:rFonts w:asciiTheme="minorHAnsi" w:hAnsiTheme="minorHAnsi" w:cstheme="minorHAnsi"/>
                <w:sz w:val="22"/>
                <w:szCs w:val="22"/>
              </w:rPr>
              <w:t>Customer English Name</w:t>
            </w:r>
          </w:p>
        </w:tc>
        <w:tc>
          <w:tcPr>
            <w:tcW w:w="3201" w:type="dxa"/>
          </w:tcPr>
          <w:p w14:paraId="1A4E5755" w14:textId="43274B79" w:rsidR="005E0F94" w:rsidRPr="00166EE0" w:rsidRDefault="005E0F94" w:rsidP="00166EE0">
            <w:pPr>
              <w:rPr>
                <w:rFonts w:asciiTheme="minorHAnsi" w:hAnsiTheme="minorHAnsi" w:cstheme="minorHAnsi"/>
                <w:noProof w:val="0"/>
                <w:color w:val="000000"/>
                <w:sz w:val="22"/>
                <w:szCs w:val="22"/>
              </w:rPr>
            </w:pPr>
          </w:p>
        </w:tc>
        <w:tc>
          <w:tcPr>
            <w:tcW w:w="3150" w:type="dxa"/>
          </w:tcPr>
          <w:p w14:paraId="09C8276C" w14:textId="77777777" w:rsidR="005E0F94" w:rsidRPr="00166EE0" w:rsidRDefault="005E0F94" w:rsidP="00166EE0">
            <w:pPr>
              <w:rPr>
                <w:rFonts w:asciiTheme="minorHAnsi" w:hAnsiTheme="minorHAnsi" w:cstheme="minorHAnsi"/>
                <w:noProof w:val="0"/>
                <w:color w:val="000000"/>
                <w:sz w:val="22"/>
                <w:szCs w:val="22"/>
              </w:rPr>
            </w:pPr>
          </w:p>
        </w:tc>
      </w:tr>
      <w:tr w:rsidR="005E0F94" w:rsidRPr="00166EE0" w14:paraId="583AE39E" w14:textId="5E9D0A30" w:rsidTr="00FD3DD6">
        <w:tc>
          <w:tcPr>
            <w:tcW w:w="2775" w:type="dxa"/>
          </w:tcPr>
          <w:p w14:paraId="6A3EC242" w14:textId="4179F52B" w:rsidR="005E0F94" w:rsidRPr="00166EE0" w:rsidRDefault="005E0F94" w:rsidP="00166EE0">
            <w:pPr>
              <w:rPr>
                <w:rFonts w:asciiTheme="minorHAnsi" w:hAnsiTheme="minorHAnsi" w:cstheme="minorHAnsi"/>
                <w:noProof w:val="0"/>
                <w:color w:val="000000"/>
                <w:sz w:val="22"/>
                <w:szCs w:val="22"/>
              </w:rPr>
            </w:pPr>
            <w:r w:rsidRPr="00166EE0">
              <w:rPr>
                <w:rFonts w:asciiTheme="minorHAnsi" w:hAnsiTheme="minorHAnsi" w:cs="Angsana New"/>
                <w:sz w:val="22"/>
                <w:szCs w:val="22"/>
                <w:cs/>
                <w:lang w:bidi="th-TH"/>
              </w:rPr>
              <w:t>"</w:t>
            </w:r>
            <w:r w:rsidRPr="00166EE0">
              <w:rPr>
                <w:rFonts w:asciiTheme="minorHAnsi" w:hAnsiTheme="minorHAnsi" w:cstheme="minorHAnsi"/>
                <w:sz w:val="22"/>
                <w:szCs w:val="22"/>
              </w:rPr>
              <w:t xml:space="preserve">Major Credit Code </w:t>
            </w:r>
            <w:r w:rsidRPr="00166EE0">
              <w:rPr>
                <w:rFonts w:asciiTheme="minorHAnsi" w:hAnsiTheme="minorHAnsi" w:cs="Angsana New"/>
                <w:sz w:val="22"/>
                <w:szCs w:val="22"/>
                <w:cs/>
                <w:lang w:bidi="th-TH"/>
              </w:rPr>
              <w:t>+</w:t>
            </w:r>
            <w:r w:rsidRPr="00166EE0">
              <w:rPr>
                <w:rFonts w:asciiTheme="minorHAnsi" w:hAnsiTheme="minorHAnsi" w:cstheme="minorHAnsi"/>
                <w:sz w:val="22"/>
                <w:szCs w:val="22"/>
              </w:rPr>
              <w:t xml:space="preserve"> Minor Credit Code</w:t>
            </w:r>
            <w:r w:rsidRPr="00166EE0">
              <w:rPr>
                <w:rFonts w:asciiTheme="minorHAnsi" w:hAnsiTheme="minorHAnsi" w:cs="Angsana New"/>
                <w:sz w:val="22"/>
                <w:szCs w:val="22"/>
                <w:cs/>
                <w:lang w:bidi="th-TH"/>
              </w:rPr>
              <w:t>"</w:t>
            </w:r>
          </w:p>
        </w:tc>
        <w:tc>
          <w:tcPr>
            <w:tcW w:w="3201" w:type="dxa"/>
          </w:tcPr>
          <w:p w14:paraId="04AF4515" w14:textId="3F495CE5" w:rsidR="005E0F94" w:rsidRPr="00166EE0" w:rsidRDefault="005E0F94" w:rsidP="00166EE0">
            <w:pPr>
              <w:rPr>
                <w:rFonts w:asciiTheme="minorHAnsi" w:hAnsiTheme="minorHAnsi" w:cstheme="minorHAnsi"/>
                <w:noProof w:val="0"/>
                <w:color w:val="000000"/>
                <w:sz w:val="22"/>
                <w:szCs w:val="22"/>
              </w:rPr>
            </w:pPr>
            <w:r w:rsidRPr="00166EE0">
              <w:rPr>
                <w:rFonts w:asciiTheme="minorHAnsi" w:hAnsiTheme="minorHAnsi" w:cstheme="minorHAnsi"/>
                <w:sz w:val="22"/>
                <w:szCs w:val="22"/>
              </w:rPr>
              <w:t>04 00</w:t>
            </w:r>
          </w:p>
        </w:tc>
        <w:tc>
          <w:tcPr>
            <w:tcW w:w="3150" w:type="dxa"/>
          </w:tcPr>
          <w:p w14:paraId="499CB6DE" w14:textId="77777777" w:rsidR="005E0F94" w:rsidRPr="00166EE0" w:rsidRDefault="005E0F94" w:rsidP="00166EE0">
            <w:pPr>
              <w:rPr>
                <w:rFonts w:asciiTheme="minorHAnsi" w:hAnsiTheme="minorHAnsi" w:cstheme="minorHAnsi"/>
                <w:sz w:val="22"/>
                <w:szCs w:val="22"/>
              </w:rPr>
            </w:pPr>
          </w:p>
        </w:tc>
      </w:tr>
      <w:tr w:rsidR="005E0F94" w:rsidRPr="00166EE0" w14:paraId="23372700" w14:textId="1C203DEA" w:rsidTr="00FD3DD6">
        <w:tc>
          <w:tcPr>
            <w:tcW w:w="2775" w:type="dxa"/>
          </w:tcPr>
          <w:p w14:paraId="663B0E92" w14:textId="2D0F9672" w:rsidR="005E0F94" w:rsidRPr="00166EE0" w:rsidRDefault="005E0F94" w:rsidP="00166EE0">
            <w:pPr>
              <w:rPr>
                <w:rFonts w:asciiTheme="minorHAnsi" w:hAnsiTheme="minorHAnsi" w:cstheme="minorHAnsi"/>
                <w:noProof w:val="0"/>
                <w:color w:val="000000"/>
                <w:sz w:val="22"/>
                <w:szCs w:val="22"/>
              </w:rPr>
            </w:pPr>
            <w:r w:rsidRPr="00166EE0">
              <w:rPr>
                <w:rFonts w:asciiTheme="minorHAnsi" w:hAnsiTheme="minorHAnsi" w:cstheme="minorHAnsi"/>
                <w:sz w:val="22"/>
                <w:szCs w:val="22"/>
              </w:rPr>
              <w:t>Major</w:t>
            </w:r>
            <w:r w:rsidRPr="00166EE0">
              <w:rPr>
                <w:rFonts w:asciiTheme="minorHAnsi" w:hAnsiTheme="minorHAnsi" w:cs="Angsana New"/>
                <w:sz w:val="22"/>
                <w:szCs w:val="22"/>
                <w:cs/>
                <w:lang w:bidi="th-TH"/>
              </w:rPr>
              <w:t>/</w:t>
            </w:r>
            <w:r w:rsidRPr="00166EE0">
              <w:rPr>
                <w:rFonts w:asciiTheme="minorHAnsi" w:hAnsiTheme="minorHAnsi" w:cstheme="minorHAnsi"/>
                <w:sz w:val="22"/>
                <w:szCs w:val="22"/>
              </w:rPr>
              <w:t>Minor Description</w:t>
            </w:r>
          </w:p>
        </w:tc>
        <w:tc>
          <w:tcPr>
            <w:tcW w:w="3201" w:type="dxa"/>
          </w:tcPr>
          <w:p w14:paraId="02AADFA5" w14:textId="787F866E" w:rsidR="005E0F94" w:rsidRPr="00166EE0" w:rsidRDefault="005E0F94" w:rsidP="00166EE0">
            <w:pPr>
              <w:rPr>
                <w:rFonts w:asciiTheme="minorHAnsi" w:hAnsiTheme="minorHAnsi" w:cstheme="minorHAnsi"/>
                <w:noProof w:val="0"/>
                <w:color w:val="000000"/>
                <w:sz w:val="22"/>
                <w:szCs w:val="22"/>
              </w:rPr>
            </w:pPr>
            <w:r w:rsidRPr="00166EE0">
              <w:rPr>
                <w:rFonts w:asciiTheme="minorHAnsi" w:hAnsiTheme="minorHAnsi" w:cstheme="minorHAnsi"/>
                <w:sz w:val="22"/>
                <w:szCs w:val="22"/>
              </w:rPr>
              <w:t>Loan</w:t>
            </w:r>
          </w:p>
        </w:tc>
        <w:tc>
          <w:tcPr>
            <w:tcW w:w="3150" w:type="dxa"/>
          </w:tcPr>
          <w:p w14:paraId="1BF3F6A1" w14:textId="77777777" w:rsidR="005E0F94" w:rsidRPr="00166EE0" w:rsidRDefault="005E0F94" w:rsidP="00166EE0">
            <w:pPr>
              <w:rPr>
                <w:rFonts w:asciiTheme="minorHAnsi" w:hAnsiTheme="minorHAnsi" w:cstheme="minorHAnsi"/>
                <w:sz w:val="22"/>
                <w:szCs w:val="22"/>
              </w:rPr>
            </w:pPr>
          </w:p>
        </w:tc>
      </w:tr>
      <w:tr w:rsidR="005E0F94" w:rsidRPr="00166EE0" w14:paraId="43D838B2" w14:textId="79492FF0" w:rsidTr="00FD3DD6">
        <w:tc>
          <w:tcPr>
            <w:tcW w:w="2775" w:type="dxa"/>
          </w:tcPr>
          <w:p w14:paraId="539F99B8" w14:textId="77777777" w:rsidR="005E0F94" w:rsidRPr="00166EE0" w:rsidRDefault="005E0F94" w:rsidP="00166EE0">
            <w:pPr>
              <w:rPr>
                <w:rFonts w:asciiTheme="minorHAnsi" w:hAnsiTheme="minorHAnsi" w:cstheme="minorHAnsi"/>
                <w:sz w:val="22"/>
                <w:szCs w:val="22"/>
              </w:rPr>
            </w:pPr>
          </w:p>
        </w:tc>
        <w:tc>
          <w:tcPr>
            <w:tcW w:w="3201" w:type="dxa"/>
          </w:tcPr>
          <w:p w14:paraId="2CD8FBEA" w14:textId="77777777" w:rsidR="005E0F94" w:rsidRPr="00166EE0" w:rsidRDefault="005E0F94" w:rsidP="00166EE0">
            <w:pPr>
              <w:rPr>
                <w:rFonts w:asciiTheme="minorHAnsi" w:hAnsiTheme="minorHAnsi" w:cstheme="minorHAnsi"/>
                <w:sz w:val="22"/>
                <w:szCs w:val="22"/>
              </w:rPr>
            </w:pPr>
          </w:p>
        </w:tc>
        <w:tc>
          <w:tcPr>
            <w:tcW w:w="3150" w:type="dxa"/>
          </w:tcPr>
          <w:p w14:paraId="07C105E6" w14:textId="77777777" w:rsidR="005E0F94" w:rsidRPr="00166EE0" w:rsidRDefault="005E0F94" w:rsidP="00166EE0">
            <w:pPr>
              <w:rPr>
                <w:rFonts w:asciiTheme="minorHAnsi" w:hAnsiTheme="minorHAnsi" w:cstheme="minorHAnsi"/>
                <w:sz w:val="22"/>
                <w:szCs w:val="22"/>
              </w:rPr>
            </w:pPr>
          </w:p>
        </w:tc>
      </w:tr>
      <w:tr w:rsidR="005E0F94" w:rsidRPr="00166EE0" w14:paraId="37E59B19" w14:textId="130BF7D6" w:rsidTr="00FD3DD6">
        <w:tc>
          <w:tcPr>
            <w:tcW w:w="2775" w:type="dxa"/>
          </w:tcPr>
          <w:p w14:paraId="15DFE705" w14:textId="2E496149" w:rsidR="005E0F94" w:rsidRPr="00166EE0" w:rsidRDefault="005E0F94" w:rsidP="006C4191">
            <w:pPr>
              <w:rPr>
                <w:rFonts w:asciiTheme="minorHAnsi" w:hAnsiTheme="minorHAnsi" w:cstheme="minorHAnsi"/>
                <w:noProof w:val="0"/>
                <w:color w:val="000000"/>
                <w:sz w:val="22"/>
                <w:szCs w:val="22"/>
              </w:rPr>
            </w:pPr>
            <w:r w:rsidRPr="00166EE0">
              <w:rPr>
                <w:rFonts w:asciiTheme="minorHAnsi" w:hAnsiTheme="minorHAnsi" w:cstheme="minorHAnsi"/>
                <w:sz w:val="22"/>
                <w:szCs w:val="22"/>
              </w:rPr>
              <w:lastRenderedPageBreak/>
              <w:t>Limit Description</w:t>
            </w:r>
          </w:p>
        </w:tc>
        <w:tc>
          <w:tcPr>
            <w:tcW w:w="3201" w:type="dxa"/>
          </w:tcPr>
          <w:p w14:paraId="49AE7140" w14:textId="0F6DB3F5" w:rsidR="005E0F94" w:rsidRPr="00166EE0" w:rsidRDefault="005E0F94" w:rsidP="006C4191">
            <w:pPr>
              <w:rPr>
                <w:rFonts w:asciiTheme="minorHAnsi" w:hAnsiTheme="minorHAnsi" w:cstheme="minorHAnsi"/>
                <w:noProof w:val="0"/>
                <w:color w:val="000000"/>
                <w:sz w:val="22"/>
                <w:szCs w:val="22"/>
              </w:rPr>
            </w:pPr>
            <w:r w:rsidRPr="00166EE0">
              <w:rPr>
                <w:rFonts w:asciiTheme="minorHAnsi" w:hAnsiTheme="minorHAnsi" w:cstheme="minorHAnsi"/>
                <w:sz w:val="22"/>
                <w:szCs w:val="22"/>
              </w:rPr>
              <w:t>TG1</w:t>
            </w:r>
          </w:p>
        </w:tc>
        <w:tc>
          <w:tcPr>
            <w:tcW w:w="3150" w:type="dxa"/>
          </w:tcPr>
          <w:p w14:paraId="4D2F97D2" w14:textId="77777777" w:rsidR="005E0F94" w:rsidRPr="00166EE0" w:rsidRDefault="005E0F94" w:rsidP="006C4191">
            <w:pPr>
              <w:rPr>
                <w:rFonts w:asciiTheme="minorHAnsi" w:hAnsiTheme="minorHAnsi" w:cstheme="minorHAnsi"/>
                <w:sz w:val="22"/>
                <w:szCs w:val="22"/>
              </w:rPr>
            </w:pPr>
          </w:p>
        </w:tc>
      </w:tr>
      <w:tr w:rsidR="005E0F94" w:rsidRPr="00166EE0" w14:paraId="6EF014B8" w14:textId="35E02D47" w:rsidTr="00FD3DD6">
        <w:tc>
          <w:tcPr>
            <w:tcW w:w="2775" w:type="dxa"/>
          </w:tcPr>
          <w:p w14:paraId="7E7BEE5D" w14:textId="5E488257" w:rsidR="005E0F94" w:rsidRPr="00166EE0" w:rsidRDefault="005E0F94" w:rsidP="006C4191">
            <w:pPr>
              <w:rPr>
                <w:rFonts w:asciiTheme="minorHAnsi" w:hAnsiTheme="minorHAnsi" w:cstheme="minorHAnsi"/>
                <w:noProof w:val="0"/>
                <w:color w:val="000000"/>
                <w:sz w:val="22"/>
                <w:szCs w:val="22"/>
              </w:rPr>
            </w:pPr>
            <w:r w:rsidRPr="00166EE0">
              <w:rPr>
                <w:rFonts w:asciiTheme="minorHAnsi" w:hAnsiTheme="minorHAnsi" w:cstheme="minorHAnsi"/>
                <w:sz w:val="22"/>
                <w:szCs w:val="22"/>
              </w:rPr>
              <w:t>Product Program</w:t>
            </w:r>
          </w:p>
        </w:tc>
        <w:tc>
          <w:tcPr>
            <w:tcW w:w="3201" w:type="dxa"/>
          </w:tcPr>
          <w:p w14:paraId="73744F48" w14:textId="7E9D876E" w:rsidR="005E0F94" w:rsidRPr="00166EE0" w:rsidRDefault="005E0F94" w:rsidP="006C4191">
            <w:pPr>
              <w:rPr>
                <w:rFonts w:asciiTheme="minorHAnsi" w:hAnsiTheme="minorHAnsi" w:cstheme="minorHAnsi"/>
                <w:sz w:val="22"/>
                <w:szCs w:val="22"/>
              </w:rPr>
            </w:pPr>
          </w:p>
        </w:tc>
        <w:tc>
          <w:tcPr>
            <w:tcW w:w="3150" w:type="dxa"/>
          </w:tcPr>
          <w:p w14:paraId="7435DC66" w14:textId="77777777" w:rsidR="005E0F94" w:rsidRPr="00166EE0" w:rsidRDefault="005E0F94" w:rsidP="006C4191">
            <w:pPr>
              <w:rPr>
                <w:rFonts w:asciiTheme="minorHAnsi" w:hAnsiTheme="minorHAnsi" w:cstheme="minorHAnsi"/>
                <w:sz w:val="22"/>
                <w:szCs w:val="22"/>
              </w:rPr>
            </w:pPr>
          </w:p>
        </w:tc>
      </w:tr>
      <w:tr w:rsidR="005E0F94" w:rsidRPr="00166EE0" w14:paraId="531DCA4D" w14:textId="51552C91" w:rsidTr="00FD3DD6">
        <w:tc>
          <w:tcPr>
            <w:tcW w:w="2775" w:type="dxa"/>
          </w:tcPr>
          <w:p w14:paraId="0B57D3FA" w14:textId="5D245647" w:rsidR="005E0F94" w:rsidRPr="00166EE0" w:rsidRDefault="005E0F94" w:rsidP="006C4191">
            <w:pPr>
              <w:rPr>
                <w:rFonts w:asciiTheme="minorHAnsi" w:hAnsiTheme="minorHAnsi" w:cstheme="minorHAnsi"/>
                <w:noProof w:val="0"/>
                <w:color w:val="000000"/>
                <w:sz w:val="22"/>
                <w:szCs w:val="22"/>
              </w:rPr>
            </w:pPr>
            <w:r w:rsidRPr="00166EE0">
              <w:rPr>
                <w:rFonts w:asciiTheme="minorHAnsi" w:hAnsiTheme="minorHAnsi" w:cstheme="minorHAnsi"/>
                <w:sz w:val="22"/>
                <w:szCs w:val="22"/>
              </w:rPr>
              <w:t>Business Code</w:t>
            </w:r>
            <w:r w:rsidRPr="00166EE0">
              <w:rPr>
                <w:rFonts w:asciiTheme="minorHAnsi" w:hAnsiTheme="minorHAnsi" w:cs="Angsana New"/>
                <w:sz w:val="22"/>
                <w:szCs w:val="22"/>
                <w:cs/>
                <w:lang w:bidi="th-TH"/>
              </w:rPr>
              <w:t xml:space="preserve">: </w:t>
            </w:r>
          </w:p>
        </w:tc>
        <w:tc>
          <w:tcPr>
            <w:tcW w:w="3201" w:type="dxa"/>
          </w:tcPr>
          <w:p w14:paraId="436BDE7C" w14:textId="4496A77D" w:rsidR="005E0F94" w:rsidRPr="00166EE0" w:rsidRDefault="005E0F94" w:rsidP="006C4191">
            <w:pPr>
              <w:rPr>
                <w:rFonts w:asciiTheme="minorHAnsi" w:hAnsiTheme="minorHAnsi" w:cstheme="minorHAnsi"/>
                <w:noProof w:val="0"/>
                <w:color w:val="000000"/>
                <w:sz w:val="22"/>
                <w:szCs w:val="22"/>
              </w:rPr>
            </w:pPr>
            <w:r w:rsidRPr="00166EE0">
              <w:rPr>
                <w:rFonts w:asciiTheme="minorHAnsi" w:hAnsiTheme="minorHAnsi" w:cstheme="minorHAnsi"/>
                <w:sz w:val="22"/>
                <w:szCs w:val="22"/>
              </w:rPr>
              <w:t>01020</w:t>
            </w:r>
            <w:r w:rsidRPr="00166EE0">
              <w:rPr>
                <w:rFonts w:asciiTheme="minorHAnsi" w:hAnsiTheme="minorHAnsi" w:cs="Angsana New"/>
                <w:sz w:val="22"/>
                <w:szCs w:val="22"/>
                <w:cs/>
                <w:lang w:bidi="th-TH"/>
              </w:rPr>
              <w:t xml:space="preserve"> </w:t>
            </w:r>
            <w:r w:rsidRPr="00166EE0">
              <w:rPr>
                <w:rFonts w:ascii="Browallia New" w:hAnsi="Browallia New" w:cs="Browallia New" w:hint="cs"/>
                <w:sz w:val="22"/>
                <w:szCs w:val="22"/>
                <w:cs/>
                <w:lang w:bidi="th-TH"/>
              </w:rPr>
              <w:t>ไฟฟ้าและแสงสว่าง</w:t>
            </w:r>
          </w:p>
        </w:tc>
        <w:tc>
          <w:tcPr>
            <w:tcW w:w="3150" w:type="dxa"/>
          </w:tcPr>
          <w:p w14:paraId="4B9B85BA" w14:textId="77777777" w:rsidR="005E0F94" w:rsidRPr="00166EE0" w:rsidRDefault="005E0F94" w:rsidP="006C4191">
            <w:pPr>
              <w:rPr>
                <w:rFonts w:asciiTheme="minorHAnsi" w:hAnsiTheme="minorHAnsi" w:cstheme="minorHAnsi"/>
                <w:sz w:val="22"/>
                <w:szCs w:val="22"/>
              </w:rPr>
            </w:pPr>
          </w:p>
        </w:tc>
      </w:tr>
      <w:tr w:rsidR="005E0F94" w:rsidRPr="00166EE0" w14:paraId="462853DA" w14:textId="2865FC40" w:rsidTr="00FD3DD6">
        <w:tc>
          <w:tcPr>
            <w:tcW w:w="2775" w:type="dxa"/>
          </w:tcPr>
          <w:p w14:paraId="38E6D5C6" w14:textId="0E15E977" w:rsidR="005E0F94" w:rsidRPr="00166EE0" w:rsidRDefault="005E0F94" w:rsidP="006C4191">
            <w:pPr>
              <w:rPr>
                <w:rFonts w:asciiTheme="minorHAnsi" w:hAnsiTheme="minorHAnsi" w:cstheme="minorHAnsi"/>
                <w:noProof w:val="0"/>
                <w:color w:val="000000"/>
                <w:sz w:val="22"/>
                <w:szCs w:val="22"/>
              </w:rPr>
            </w:pPr>
            <w:r w:rsidRPr="00166EE0">
              <w:rPr>
                <w:rFonts w:asciiTheme="minorHAnsi" w:hAnsiTheme="minorHAnsi" w:cstheme="minorHAnsi"/>
                <w:sz w:val="22"/>
                <w:szCs w:val="22"/>
              </w:rPr>
              <w:t xml:space="preserve">BOT Business Code </w:t>
            </w:r>
            <w:r w:rsidRPr="00166EE0">
              <w:rPr>
                <w:rFonts w:asciiTheme="minorHAnsi" w:hAnsiTheme="minorHAnsi" w:cs="Angsana New"/>
                <w:sz w:val="22"/>
                <w:szCs w:val="22"/>
                <w:cs/>
                <w:lang w:bidi="th-TH"/>
              </w:rPr>
              <w:t xml:space="preserve">: </w:t>
            </w:r>
          </w:p>
        </w:tc>
        <w:tc>
          <w:tcPr>
            <w:tcW w:w="3201" w:type="dxa"/>
          </w:tcPr>
          <w:p w14:paraId="0AA3D2B1" w14:textId="50C639FE" w:rsidR="005E0F94" w:rsidRPr="00166EE0" w:rsidRDefault="005E0F94" w:rsidP="006C4191">
            <w:pPr>
              <w:rPr>
                <w:rFonts w:asciiTheme="minorHAnsi" w:hAnsiTheme="minorHAnsi" w:cstheme="minorHAnsi"/>
                <w:noProof w:val="0"/>
                <w:color w:val="000000"/>
                <w:sz w:val="22"/>
                <w:szCs w:val="22"/>
              </w:rPr>
            </w:pPr>
            <w:r w:rsidRPr="00166EE0">
              <w:rPr>
                <w:rFonts w:asciiTheme="minorHAnsi" w:hAnsiTheme="minorHAnsi" w:cstheme="minorHAnsi"/>
                <w:sz w:val="22"/>
                <w:szCs w:val="22"/>
              </w:rPr>
              <w:t>81000</w:t>
            </w:r>
            <w:r w:rsidRPr="00166EE0">
              <w:rPr>
                <w:rFonts w:asciiTheme="minorHAnsi" w:hAnsiTheme="minorHAnsi" w:cs="Angsana New"/>
                <w:sz w:val="22"/>
                <w:szCs w:val="22"/>
                <w:cs/>
                <w:lang w:bidi="th-TH"/>
              </w:rPr>
              <w:t xml:space="preserve"> </w:t>
            </w:r>
            <w:r w:rsidRPr="00166EE0">
              <w:rPr>
                <w:rFonts w:ascii="Browallia New" w:hAnsi="Browallia New" w:cs="Browallia New" w:hint="cs"/>
                <w:sz w:val="22"/>
                <w:szCs w:val="22"/>
                <w:cs/>
                <w:lang w:bidi="th-TH"/>
              </w:rPr>
              <w:t>การไฟฟ้า</w:t>
            </w:r>
          </w:p>
        </w:tc>
        <w:tc>
          <w:tcPr>
            <w:tcW w:w="3150" w:type="dxa"/>
          </w:tcPr>
          <w:p w14:paraId="6B8AE842" w14:textId="77777777" w:rsidR="005E0F94" w:rsidRPr="00166EE0" w:rsidRDefault="005E0F94" w:rsidP="006C4191">
            <w:pPr>
              <w:rPr>
                <w:rFonts w:asciiTheme="minorHAnsi" w:hAnsiTheme="minorHAnsi" w:cstheme="minorHAnsi"/>
                <w:sz w:val="22"/>
                <w:szCs w:val="22"/>
              </w:rPr>
            </w:pPr>
          </w:p>
        </w:tc>
      </w:tr>
      <w:tr w:rsidR="005E0F94" w:rsidRPr="00166EE0" w14:paraId="67F47816" w14:textId="4AFD10FB" w:rsidTr="00FD3DD6">
        <w:tc>
          <w:tcPr>
            <w:tcW w:w="2775" w:type="dxa"/>
          </w:tcPr>
          <w:p w14:paraId="1425AF1C" w14:textId="141AC2BA" w:rsidR="005E0F94" w:rsidRPr="00166EE0" w:rsidRDefault="005E0F94" w:rsidP="006C4191">
            <w:pPr>
              <w:rPr>
                <w:rFonts w:asciiTheme="minorHAnsi" w:hAnsiTheme="minorHAnsi" w:cstheme="minorHAnsi"/>
                <w:noProof w:val="0"/>
                <w:color w:val="000000"/>
                <w:sz w:val="22"/>
                <w:szCs w:val="22"/>
              </w:rPr>
            </w:pPr>
            <w:r w:rsidRPr="00166EE0">
              <w:rPr>
                <w:rFonts w:asciiTheme="minorHAnsi" w:hAnsiTheme="minorHAnsi" w:cstheme="minorHAnsi"/>
                <w:sz w:val="22"/>
                <w:szCs w:val="22"/>
              </w:rPr>
              <w:t>Credit Type</w:t>
            </w:r>
          </w:p>
        </w:tc>
        <w:tc>
          <w:tcPr>
            <w:tcW w:w="3201" w:type="dxa"/>
          </w:tcPr>
          <w:p w14:paraId="04BB81A5" w14:textId="56FB2215" w:rsidR="005E0F94" w:rsidRPr="00166EE0" w:rsidRDefault="005E0F94" w:rsidP="006C4191">
            <w:pPr>
              <w:rPr>
                <w:rFonts w:asciiTheme="minorHAnsi" w:hAnsiTheme="minorHAnsi" w:cstheme="minorHAnsi"/>
                <w:noProof w:val="0"/>
                <w:color w:val="000000"/>
                <w:sz w:val="22"/>
                <w:szCs w:val="22"/>
              </w:rPr>
            </w:pPr>
            <w:r w:rsidRPr="00166EE0">
              <w:rPr>
                <w:rFonts w:asciiTheme="minorHAnsi" w:hAnsiTheme="minorHAnsi" w:cstheme="minorHAnsi"/>
                <w:sz w:val="22"/>
                <w:szCs w:val="22"/>
              </w:rPr>
              <w:t>Specific Project Limit</w:t>
            </w:r>
          </w:p>
        </w:tc>
        <w:tc>
          <w:tcPr>
            <w:tcW w:w="3150" w:type="dxa"/>
          </w:tcPr>
          <w:p w14:paraId="69814153" w14:textId="77777777" w:rsidR="005E0F94" w:rsidRPr="00166EE0" w:rsidRDefault="005E0F94" w:rsidP="006C4191">
            <w:pPr>
              <w:rPr>
                <w:rFonts w:asciiTheme="minorHAnsi" w:hAnsiTheme="minorHAnsi" w:cstheme="minorHAnsi"/>
                <w:sz w:val="22"/>
                <w:szCs w:val="22"/>
              </w:rPr>
            </w:pPr>
          </w:p>
        </w:tc>
      </w:tr>
      <w:tr w:rsidR="005E0F94" w:rsidRPr="00166EE0" w14:paraId="1C20C325" w14:textId="1EB40CAF" w:rsidTr="00FD3DD6">
        <w:tc>
          <w:tcPr>
            <w:tcW w:w="2775" w:type="dxa"/>
          </w:tcPr>
          <w:p w14:paraId="28AFDF2D" w14:textId="46EB9641" w:rsidR="005E0F94" w:rsidRPr="00166EE0" w:rsidRDefault="005E0F94" w:rsidP="006C4191">
            <w:pPr>
              <w:rPr>
                <w:rFonts w:asciiTheme="minorHAnsi" w:hAnsiTheme="minorHAnsi" w:cstheme="minorHAnsi"/>
                <w:noProof w:val="0"/>
                <w:color w:val="000000"/>
                <w:sz w:val="22"/>
                <w:szCs w:val="22"/>
              </w:rPr>
            </w:pPr>
            <w:r w:rsidRPr="00166EE0">
              <w:rPr>
                <w:rFonts w:asciiTheme="minorHAnsi" w:hAnsiTheme="minorHAnsi" w:cstheme="minorHAnsi"/>
                <w:sz w:val="22"/>
                <w:szCs w:val="22"/>
              </w:rPr>
              <w:t>Currency</w:t>
            </w:r>
          </w:p>
        </w:tc>
        <w:tc>
          <w:tcPr>
            <w:tcW w:w="3201" w:type="dxa"/>
          </w:tcPr>
          <w:p w14:paraId="7E118C7F" w14:textId="655FF09A" w:rsidR="005E0F94" w:rsidRPr="00166EE0" w:rsidRDefault="005E0F94" w:rsidP="006C4191">
            <w:pPr>
              <w:rPr>
                <w:rFonts w:asciiTheme="minorHAnsi" w:hAnsiTheme="minorHAnsi" w:cstheme="minorHAnsi"/>
                <w:noProof w:val="0"/>
                <w:color w:val="000000"/>
                <w:sz w:val="22"/>
                <w:szCs w:val="22"/>
              </w:rPr>
            </w:pPr>
            <w:r w:rsidRPr="00166EE0">
              <w:rPr>
                <w:rFonts w:asciiTheme="minorHAnsi" w:hAnsiTheme="minorHAnsi" w:cstheme="minorHAnsi"/>
                <w:sz w:val="22"/>
                <w:szCs w:val="22"/>
              </w:rPr>
              <w:t>USD</w:t>
            </w:r>
          </w:p>
        </w:tc>
        <w:tc>
          <w:tcPr>
            <w:tcW w:w="3150" w:type="dxa"/>
          </w:tcPr>
          <w:p w14:paraId="7C574EE4" w14:textId="77777777" w:rsidR="005E0F94" w:rsidRPr="00166EE0" w:rsidRDefault="005E0F94" w:rsidP="006C4191">
            <w:pPr>
              <w:rPr>
                <w:rFonts w:asciiTheme="minorHAnsi" w:hAnsiTheme="minorHAnsi" w:cstheme="minorHAnsi"/>
                <w:sz w:val="22"/>
                <w:szCs w:val="22"/>
              </w:rPr>
            </w:pPr>
          </w:p>
        </w:tc>
      </w:tr>
      <w:tr w:rsidR="005E0F94" w:rsidRPr="00166EE0" w14:paraId="3961BCD5" w14:textId="3C7A7F4F" w:rsidTr="00FD3DD6">
        <w:tc>
          <w:tcPr>
            <w:tcW w:w="2775" w:type="dxa"/>
          </w:tcPr>
          <w:p w14:paraId="2FEB1B8A" w14:textId="556DBE0D" w:rsidR="005E0F94" w:rsidRPr="00166EE0" w:rsidRDefault="005E0F94" w:rsidP="006C4191">
            <w:pPr>
              <w:rPr>
                <w:rFonts w:asciiTheme="minorHAnsi" w:hAnsiTheme="minorHAnsi" w:cstheme="minorHAnsi"/>
                <w:noProof w:val="0"/>
                <w:color w:val="000000"/>
                <w:sz w:val="22"/>
                <w:szCs w:val="22"/>
              </w:rPr>
            </w:pPr>
            <w:r w:rsidRPr="00166EE0">
              <w:rPr>
                <w:rFonts w:asciiTheme="minorHAnsi" w:hAnsiTheme="minorHAnsi" w:cstheme="minorHAnsi"/>
                <w:sz w:val="22"/>
                <w:szCs w:val="22"/>
              </w:rPr>
              <w:t>Limit Amount</w:t>
            </w:r>
          </w:p>
        </w:tc>
        <w:tc>
          <w:tcPr>
            <w:tcW w:w="3201" w:type="dxa"/>
          </w:tcPr>
          <w:p w14:paraId="698C5758" w14:textId="4D2DC88C" w:rsidR="005E0F94" w:rsidRPr="00166EE0" w:rsidRDefault="005E0F94" w:rsidP="006C4191">
            <w:pPr>
              <w:rPr>
                <w:rFonts w:asciiTheme="minorHAnsi" w:hAnsiTheme="minorHAnsi" w:cstheme="minorHAnsi"/>
                <w:noProof w:val="0"/>
                <w:color w:val="000000"/>
                <w:sz w:val="22"/>
                <w:szCs w:val="22"/>
              </w:rPr>
            </w:pPr>
            <w:r w:rsidRPr="00166EE0">
              <w:rPr>
                <w:rFonts w:asciiTheme="minorHAnsi" w:hAnsiTheme="minorHAnsi" w:cstheme="minorHAnsi"/>
                <w:sz w:val="22"/>
                <w:szCs w:val="22"/>
              </w:rPr>
              <w:t>5,000,000</w:t>
            </w:r>
            <w:r w:rsidRPr="00166EE0">
              <w:rPr>
                <w:rFonts w:asciiTheme="minorHAnsi" w:hAnsiTheme="minorHAnsi" w:cs="Angsana New"/>
                <w:sz w:val="22"/>
                <w:szCs w:val="22"/>
                <w:cs/>
                <w:lang w:bidi="th-TH"/>
              </w:rPr>
              <w:t>.</w:t>
            </w:r>
            <w:r w:rsidRPr="00166EE0">
              <w:rPr>
                <w:rFonts w:asciiTheme="minorHAnsi" w:hAnsiTheme="minorHAnsi" w:cstheme="minorHAnsi"/>
                <w:sz w:val="22"/>
                <w:szCs w:val="22"/>
              </w:rPr>
              <w:t>00</w:t>
            </w:r>
          </w:p>
        </w:tc>
        <w:tc>
          <w:tcPr>
            <w:tcW w:w="3150" w:type="dxa"/>
          </w:tcPr>
          <w:p w14:paraId="4272C48E" w14:textId="77777777" w:rsidR="005E0F94" w:rsidRPr="00166EE0" w:rsidRDefault="005E0F94" w:rsidP="006C4191">
            <w:pPr>
              <w:rPr>
                <w:rFonts w:asciiTheme="minorHAnsi" w:hAnsiTheme="minorHAnsi" w:cstheme="minorHAnsi"/>
                <w:sz w:val="22"/>
                <w:szCs w:val="22"/>
              </w:rPr>
            </w:pPr>
          </w:p>
        </w:tc>
      </w:tr>
      <w:tr w:rsidR="005E0F94" w:rsidRPr="00166EE0" w14:paraId="03F69757" w14:textId="47EB40AB" w:rsidTr="00FD3DD6">
        <w:tc>
          <w:tcPr>
            <w:tcW w:w="2775" w:type="dxa"/>
          </w:tcPr>
          <w:p w14:paraId="75960779" w14:textId="7CB36A8D" w:rsidR="005E0F94" w:rsidRPr="00166EE0" w:rsidRDefault="005E0F94" w:rsidP="006C4191">
            <w:pPr>
              <w:rPr>
                <w:rFonts w:asciiTheme="minorHAnsi" w:hAnsiTheme="minorHAnsi" w:cstheme="minorHAnsi"/>
                <w:noProof w:val="0"/>
                <w:color w:val="000000"/>
                <w:sz w:val="22"/>
                <w:szCs w:val="22"/>
              </w:rPr>
            </w:pPr>
            <w:r w:rsidRPr="00166EE0">
              <w:rPr>
                <w:rFonts w:asciiTheme="minorHAnsi" w:hAnsiTheme="minorHAnsi" w:cstheme="minorHAnsi"/>
                <w:sz w:val="22"/>
                <w:szCs w:val="22"/>
              </w:rPr>
              <w:t>Source of Fund and Ratio</w:t>
            </w:r>
          </w:p>
        </w:tc>
        <w:tc>
          <w:tcPr>
            <w:tcW w:w="3201" w:type="dxa"/>
          </w:tcPr>
          <w:p w14:paraId="17A9B3D5" w14:textId="1A7AE594" w:rsidR="005E0F94" w:rsidRPr="00166EE0" w:rsidRDefault="005E0F94" w:rsidP="006C4191">
            <w:pPr>
              <w:rPr>
                <w:rFonts w:asciiTheme="minorHAnsi" w:hAnsiTheme="minorHAnsi" w:cstheme="minorHAnsi"/>
                <w:noProof w:val="0"/>
                <w:color w:val="000000"/>
                <w:sz w:val="22"/>
                <w:szCs w:val="22"/>
              </w:rPr>
            </w:pPr>
            <w:r w:rsidRPr="00166EE0">
              <w:rPr>
                <w:rFonts w:asciiTheme="minorHAnsi" w:hAnsiTheme="minorHAnsi" w:cstheme="minorHAnsi"/>
                <w:sz w:val="22"/>
                <w:szCs w:val="22"/>
              </w:rPr>
              <w:t>EXIM 100</w:t>
            </w:r>
            <w:r w:rsidRPr="00166EE0">
              <w:rPr>
                <w:rFonts w:asciiTheme="minorHAnsi" w:hAnsiTheme="minorHAnsi" w:cs="Angsana New"/>
                <w:sz w:val="22"/>
                <w:szCs w:val="22"/>
                <w:cs/>
                <w:lang w:bidi="th-TH"/>
              </w:rPr>
              <w:t>%</w:t>
            </w:r>
          </w:p>
        </w:tc>
        <w:tc>
          <w:tcPr>
            <w:tcW w:w="3150" w:type="dxa"/>
          </w:tcPr>
          <w:p w14:paraId="271CCC18" w14:textId="77777777" w:rsidR="005E0F94" w:rsidRPr="00166EE0" w:rsidRDefault="005E0F94" w:rsidP="006C4191">
            <w:pPr>
              <w:rPr>
                <w:rFonts w:asciiTheme="minorHAnsi" w:hAnsiTheme="minorHAnsi" w:cstheme="minorHAnsi"/>
                <w:sz w:val="22"/>
                <w:szCs w:val="22"/>
              </w:rPr>
            </w:pPr>
          </w:p>
        </w:tc>
      </w:tr>
      <w:tr w:rsidR="005E0F94" w:rsidRPr="00166EE0" w14:paraId="449A0EFF" w14:textId="16CE84BF" w:rsidTr="00FD3DD6">
        <w:tc>
          <w:tcPr>
            <w:tcW w:w="2775" w:type="dxa"/>
          </w:tcPr>
          <w:p w14:paraId="26188773" w14:textId="78870100" w:rsidR="005E0F94" w:rsidRPr="00166EE0" w:rsidRDefault="005E0F94" w:rsidP="006C4191">
            <w:pPr>
              <w:rPr>
                <w:rFonts w:asciiTheme="minorHAnsi" w:hAnsiTheme="minorHAnsi" w:cstheme="minorHAnsi"/>
                <w:noProof w:val="0"/>
                <w:color w:val="000000"/>
                <w:sz w:val="22"/>
                <w:szCs w:val="22"/>
              </w:rPr>
            </w:pPr>
            <w:r w:rsidRPr="00166EE0">
              <w:rPr>
                <w:rFonts w:asciiTheme="minorHAnsi" w:hAnsiTheme="minorHAnsi" w:cstheme="minorHAnsi"/>
                <w:sz w:val="22"/>
                <w:szCs w:val="22"/>
              </w:rPr>
              <w:t>Main Purpose Code</w:t>
            </w:r>
          </w:p>
        </w:tc>
        <w:tc>
          <w:tcPr>
            <w:tcW w:w="3201" w:type="dxa"/>
          </w:tcPr>
          <w:p w14:paraId="16110C04" w14:textId="0906748A" w:rsidR="005E0F94" w:rsidRPr="00166EE0" w:rsidRDefault="005E0F94" w:rsidP="006C4191">
            <w:pPr>
              <w:rPr>
                <w:rFonts w:asciiTheme="minorHAnsi" w:hAnsiTheme="minorHAnsi" w:cstheme="minorHAnsi"/>
                <w:noProof w:val="0"/>
                <w:color w:val="000000"/>
                <w:sz w:val="22"/>
                <w:szCs w:val="22"/>
              </w:rPr>
            </w:pPr>
            <w:r w:rsidRPr="00166EE0">
              <w:rPr>
                <w:rFonts w:asciiTheme="minorHAnsi" w:hAnsiTheme="minorHAnsi" w:cstheme="minorHAnsi"/>
                <w:sz w:val="22"/>
                <w:szCs w:val="22"/>
              </w:rPr>
              <w:t>32130</w:t>
            </w:r>
            <w:r w:rsidRPr="00166EE0">
              <w:rPr>
                <w:rFonts w:asciiTheme="minorHAnsi" w:hAnsiTheme="minorHAnsi" w:cs="Angsana New"/>
                <w:sz w:val="22"/>
                <w:szCs w:val="22"/>
                <w:cs/>
                <w:lang w:bidi="th-TH"/>
              </w:rPr>
              <w:t xml:space="preserve"> </w:t>
            </w:r>
            <w:r w:rsidRPr="00166EE0">
              <w:rPr>
                <w:rFonts w:ascii="Browallia New" w:hAnsi="Browallia New" w:cs="Browallia New" w:hint="cs"/>
                <w:sz w:val="22"/>
                <w:szCs w:val="22"/>
                <w:cs/>
                <w:lang w:bidi="th-TH"/>
              </w:rPr>
              <w:t>โรงงานไฟฟ้าขนาดเล็กมาก</w:t>
            </w:r>
            <w:r w:rsidRPr="00166EE0">
              <w:rPr>
                <w:rFonts w:asciiTheme="minorHAnsi" w:hAnsiTheme="minorHAnsi" w:cs="Angsana New"/>
                <w:sz w:val="22"/>
                <w:szCs w:val="22"/>
                <w:cs/>
                <w:lang w:bidi="th-TH"/>
              </w:rPr>
              <w:t xml:space="preserve"> (</w:t>
            </w:r>
            <w:r w:rsidRPr="00166EE0">
              <w:rPr>
                <w:rFonts w:asciiTheme="minorHAnsi" w:hAnsiTheme="minorHAnsi" w:cstheme="minorHAnsi"/>
                <w:sz w:val="22"/>
                <w:szCs w:val="22"/>
              </w:rPr>
              <w:t>Very Small Power Producer</w:t>
            </w:r>
          </w:p>
        </w:tc>
        <w:tc>
          <w:tcPr>
            <w:tcW w:w="3150" w:type="dxa"/>
          </w:tcPr>
          <w:p w14:paraId="0BC74691" w14:textId="77777777" w:rsidR="005E0F94" w:rsidRPr="00166EE0" w:rsidRDefault="005E0F94" w:rsidP="006C4191">
            <w:pPr>
              <w:rPr>
                <w:rFonts w:asciiTheme="minorHAnsi" w:hAnsiTheme="minorHAnsi" w:cstheme="minorHAnsi"/>
                <w:sz w:val="22"/>
                <w:szCs w:val="22"/>
              </w:rPr>
            </w:pPr>
          </w:p>
        </w:tc>
      </w:tr>
      <w:tr w:rsidR="005E0F94" w:rsidRPr="00166EE0" w14:paraId="60CB2D33" w14:textId="76EADE79" w:rsidTr="00FD3DD6">
        <w:tc>
          <w:tcPr>
            <w:tcW w:w="2775" w:type="dxa"/>
          </w:tcPr>
          <w:p w14:paraId="653E26EC" w14:textId="694E086D" w:rsidR="005E0F94" w:rsidRPr="00166EE0" w:rsidRDefault="005E0F94" w:rsidP="006C4191">
            <w:pPr>
              <w:rPr>
                <w:rFonts w:asciiTheme="minorHAnsi" w:hAnsiTheme="minorHAnsi" w:cstheme="minorHAnsi"/>
                <w:noProof w:val="0"/>
                <w:color w:val="000000"/>
                <w:sz w:val="22"/>
                <w:szCs w:val="22"/>
              </w:rPr>
            </w:pPr>
            <w:r w:rsidRPr="00166EE0">
              <w:rPr>
                <w:rFonts w:asciiTheme="minorHAnsi" w:hAnsiTheme="minorHAnsi" w:cstheme="minorHAnsi"/>
                <w:sz w:val="22"/>
                <w:szCs w:val="22"/>
              </w:rPr>
              <w:t>Business Type</w:t>
            </w:r>
          </w:p>
        </w:tc>
        <w:tc>
          <w:tcPr>
            <w:tcW w:w="3201" w:type="dxa"/>
          </w:tcPr>
          <w:p w14:paraId="1C682738" w14:textId="4EE4146A" w:rsidR="005E0F94" w:rsidRPr="00166EE0" w:rsidRDefault="005E0F94" w:rsidP="006C4191">
            <w:pPr>
              <w:rPr>
                <w:rFonts w:asciiTheme="minorHAnsi" w:hAnsiTheme="minorHAnsi" w:cstheme="minorHAnsi"/>
                <w:noProof w:val="0"/>
                <w:color w:val="000000"/>
                <w:sz w:val="22"/>
                <w:szCs w:val="22"/>
              </w:rPr>
            </w:pPr>
            <w:r w:rsidRPr="00166EE0">
              <w:rPr>
                <w:rFonts w:asciiTheme="minorHAnsi" w:hAnsiTheme="minorHAnsi" w:cstheme="minorHAnsi"/>
                <w:sz w:val="22"/>
                <w:szCs w:val="22"/>
              </w:rPr>
              <w:t>Construction</w:t>
            </w:r>
          </w:p>
        </w:tc>
        <w:tc>
          <w:tcPr>
            <w:tcW w:w="3150" w:type="dxa"/>
          </w:tcPr>
          <w:p w14:paraId="2B65B1D5" w14:textId="77777777" w:rsidR="005E0F94" w:rsidRPr="00166EE0" w:rsidRDefault="005E0F94" w:rsidP="006C4191">
            <w:pPr>
              <w:rPr>
                <w:rFonts w:asciiTheme="minorHAnsi" w:hAnsiTheme="minorHAnsi" w:cstheme="minorHAnsi"/>
                <w:sz w:val="22"/>
                <w:szCs w:val="22"/>
              </w:rPr>
            </w:pPr>
          </w:p>
        </w:tc>
      </w:tr>
      <w:tr w:rsidR="005E0F94" w:rsidRPr="00166EE0" w14:paraId="5F4708F3" w14:textId="7764052D" w:rsidTr="00FD3DD6">
        <w:tc>
          <w:tcPr>
            <w:tcW w:w="2775" w:type="dxa"/>
          </w:tcPr>
          <w:p w14:paraId="6D91DA83" w14:textId="0F5ECD03" w:rsidR="005E0F94" w:rsidRPr="00166EE0" w:rsidRDefault="005E0F94" w:rsidP="006C4191">
            <w:pPr>
              <w:rPr>
                <w:rFonts w:asciiTheme="minorHAnsi" w:hAnsiTheme="minorHAnsi" w:cstheme="minorHAnsi"/>
                <w:noProof w:val="0"/>
                <w:color w:val="000000"/>
                <w:sz w:val="22"/>
                <w:szCs w:val="22"/>
              </w:rPr>
            </w:pPr>
            <w:r w:rsidRPr="00166EE0">
              <w:rPr>
                <w:rFonts w:asciiTheme="minorHAnsi" w:hAnsiTheme="minorHAnsi" w:cstheme="minorHAnsi"/>
                <w:sz w:val="22"/>
                <w:szCs w:val="22"/>
              </w:rPr>
              <w:t>Contract sign Date</w:t>
            </w:r>
          </w:p>
        </w:tc>
        <w:tc>
          <w:tcPr>
            <w:tcW w:w="3201" w:type="dxa"/>
          </w:tcPr>
          <w:p w14:paraId="0F78BD64" w14:textId="79415CE1" w:rsidR="005E0F94" w:rsidRPr="00166EE0" w:rsidRDefault="005E0F94" w:rsidP="006C4191">
            <w:pPr>
              <w:rPr>
                <w:rFonts w:asciiTheme="minorHAnsi" w:hAnsiTheme="minorHAnsi" w:cstheme="minorHAnsi"/>
                <w:noProof w:val="0"/>
                <w:color w:val="000000"/>
                <w:sz w:val="22"/>
                <w:szCs w:val="22"/>
              </w:rPr>
            </w:pPr>
            <w:r w:rsidRPr="00166EE0">
              <w:rPr>
                <w:rFonts w:asciiTheme="minorHAnsi" w:hAnsiTheme="minorHAnsi" w:cstheme="minorHAnsi"/>
                <w:sz w:val="22"/>
                <w:szCs w:val="22"/>
              </w:rPr>
              <w:t>1</w:t>
            </w:r>
            <w:r w:rsidRPr="00166EE0">
              <w:rPr>
                <w:rFonts w:asciiTheme="minorHAnsi" w:hAnsiTheme="minorHAnsi" w:cs="Angsana New"/>
                <w:sz w:val="22"/>
                <w:szCs w:val="22"/>
                <w:cs/>
                <w:lang w:bidi="th-TH"/>
              </w:rPr>
              <w:t>/</w:t>
            </w:r>
            <w:r w:rsidRPr="00166EE0">
              <w:rPr>
                <w:rFonts w:asciiTheme="minorHAnsi" w:hAnsiTheme="minorHAnsi" w:cstheme="minorHAnsi"/>
                <w:sz w:val="22"/>
                <w:szCs w:val="22"/>
              </w:rPr>
              <w:t>6</w:t>
            </w:r>
            <w:r w:rsidRPr="00166EE0">
              <w:rPr>
                <w:rFonts w:asciiTheme="minorHAnsi" w:hAnsiTheme="minorHAnsi" w:cs="Angsana New"/>
                <w:sz w:val="22"/>
                <w:szCs w:val="22"/>
                <w:cs/>
                <w:lang w:bidi="th-TH"/>
              </w:rPr>
              <w:t>/</w:t>
            </w:r>
            <w:r w:rsidRPr="00166EE0">
              <w:rPr>
                <w:rFonts w:asciiTheme="minorHAnsi" w:hAnsiTheme="minorHAnsi" w:cstheme="minorHAnsi"/>
                <w:sz w:val="22"/>
                <w:szCs w:val="22"/>
              </w:rPr>
              <w:t>2023</w:t>
            </w:r>
          </w:p>
        </w:tc>
        <w:tc>
          <w:tcPr>
            <w:tcW w:w="3150" w:type="dxa"/>
          </w:tcPr>
          <w:p w14:paraId="53279684" w14:textId="77777777" w:rsidR="005E0F94" w:rsidRPr="00166EE0" w:rsidRDefault="005E0F94" w:rsidP="006C4191">
            <w:pPr>
              <w:rPr>
                <w:rFonts w:asciiTheme="minorHAnsi" w:hAnsiTheme="minorHAnsi" w:cstheme="minorHAnsi"/>
                <w:sz w:val="22"/>
                <w:szCs w:val="22"/>
              </w:rPr>
            </w:pPr>
          </w:p>
        </w:tc>
      </w:tr>
      <w:tr w:rsidR="005E0F94" w:rsidRPr="00166EE0" w14:paraId="65EF38E3" w14:textId="30C639DE" w:rsidTr="00FD3DD6">
        <w:tc>
          <w:tcPr>
            <w:tcW w:w="2775" w:type="dxa"/>
          </w:tcPr>
          <w:p w14:paraId="432F49F0" w14:textId="6712AFCA" w:rsidR="005E0F94" w:rsidRPr="00166EE0" w:rsidRDefault="005E0F94" w:rsidP="006C4191">
            <w:pPr>
              <w:rPr>
                <w:rFonts w:asciiTheme="minorHAnsi" w:hAnsiTheme="minorHAnsi" w:cstheme="minorHAnsi"/>
                <w:noProof w:val="0"/>
                <w:color w:val="000000"/>
                <w:sz w:val="22"/>
                <w:szCs w:val="22"/>
              </w:rPr>
            </w:pPr>
            <w:r w:rsidRPr="00166EE0">
              <w:rPr>
                <w:rFonts w:asciiTheme="minorHAnsi" w:hAnsiTheme="minorHAnsi" w:cstheme="minorHAnsi"/>
                <w:sz w:val="22"/>
                <w:szCs w:val="22"/>
              </w:rPr>
              <w:t>Effective Date</w:t>
            </w:r>
          </w:p>
        </w:tc>
        <w:tc>
          <w:tcPr>
            <w:tcW w:w="3201" w:type="dxa"/>
          </w:tcPr>
          <w:p w14:paraId="0834591A" w14:textId="0220B6DB" w:rsidR="005E0F94" w:rsidRPr="00166EE0" w:rsidRDefault="005E0F94" w:rsidP="006C4191">
            <w:pPr>
              <w:rPr>
                <w:rFonts w:asciiTheme="minorHAnsi" w:hAnsiTheme="minorHAnsi" w:cstheme="minorHAnsi"/>
                <w:noProof w:val="0"/>
                <w:color w:val="000000"/>
                <w:sz w:val="22"/>
                <w:szCs w:val="22"/>
              </w:rPr>
            </w:pPr>
            <w:r w:rsidRPr="00166EE0">
              <w:rPr>
                <w:rFonts w:asciiTheme="minorHAnsi" w:hAnsiTheme="minorHAnsi" w:cstheme="minorHAnsi"/>
                <w:sz w:val="22"/>
                <w:szCs w:val="22"/>
              </w:rPr>
              <w:t>7</w:t>
            </w:r>
            <w:r w:rsidRPr="00166EE0">
              <w:rPr>
                <w:rFonts w:asciiTheme="minorHAnsi" w:hAnsiTheme="minorHAnsi" w:cs="Angsana New"/>
                <w:sz w:val="22"/>
                <w:szCs w:val="22"/>
                <w:cs/>
                <w:lang w:bidi="th-TH"/>
              </w:rPr>
              <w:t>/</w:t>
            </w:r>
            <w:r w:rsidRPr="00166EE0">
              <w:rPr>
                <w:rFonts w:asciiTheme="minorHAnsi" w:hAnsiTheme="minorHAnsi" w:cstheme="minorHAnsi"/>
                <w:sz w:val="22"/>
                <w:szCs w:val="22"/>
              </w:rPr>
              <w:t>7</w:t>
            </w:r>
            <w:r w:rsidRPr="00166EE0">
              <w:rPr>
                <w:rFonts w:asciiTheme="minorHAnsi" w:hAnsiTheme="minorHAnsi" w:cs="Angsana New"/>
                <w:sz w:val="22"/>
                <w:szCs w:val="22"/>
                <w:cs/>
                <w:lang w:bidi="th-TH"/>
              </w:rPr>
              <w:t>/</w:t>
            </w:r>
            <w:r w:rsidRPr="00166EE0">
              <w:rPr>
                <w:rFonts w:asciiTheme="minorHAnsi" w:hAnsiTheme="minorHAnsi" w:cstheme="minorHAnsi"/>
                <w:sz w:val="22"/>
                <w:szCs w:val="22"/>
              </w:rPr>
              <w:t>2023</w:t>
            </w:r>
          </w:p>
        </w:tc>
        <w:tc>
          <w:tcPr>
            <w:tcW w:w="3150" w:type="dxa"/>
          </w:tcPr>
          <w:p w14:paraId="3FA6D36A" w14:textId="77777777" w:rsidR="005E0F94" w:rsidRPr="00166EE0" w:rsidRDefault="005E0F94" w:rsidP="006C4191">
            <w:pPr>
              <w:rPr>
                <w:rFonts w:asciiTheme="minorHAnsi" w:hAnsiTheme="minorHAnsi" w:cstheme="minorHAnsi"/>
                <w:sz w:val="22"/>
                <w:szCs w:val="22"/>
              </w:rPr>
            </w:pPr>
          </w:p>
        </w:tc>
      </w:tr>
      <w:tr w:rsidR="005E0F94" w:rsidRPr="00166EE0" w14:paraId="7ACAE542" w14:textId="7E095435" w:rsidTr="00FD3DD6">
        <w:tc>
          <w:tcPr>
            <w:tcW w:w="2775" w:type="dxa"/>
          </w:tcPr>
          <w:p w14:paraId="25663A0D" w14:textId="2EB012E9" w:rsidR="005E0F94" w:rsidRPr="00166EE0" w:rsidRDefault="005E0F94" w:rsidP="006C4191">
            <w:pPr>
              <w:rPr>
                <w:rFonts w:asciiTheme="minorHAnsi" w:hAnsiTheme="minorHAnsi" w:cstheme="minorHAnsi"/>
                <w:noProof w:val="0"/>
                <w:color w:val="000000"/>
                <w:sz w:val="22"/>
                <w:szCs w:val="22"/>
              </w:rPr>
            </w:pPr>
            <w:r w:rsidRPr="00166EE0">
              <w:rPr>
                <w:rFonts w:asciiTheme="minorHAnsi" w:hAnsiTheme="minorHAnsi" w:cstheme="minorHAnsi"/>
                <w:sz w:val="22"/>
                <w:szCs w:val="22"/>
              </w:rPr>
              <w:t>Expiry Date</w:t>
            </w:r>
          </w:p>
        </w:tc>
        <w:tc>
          <w:tcPr>
            <w:tcW w:w="3201" w:type="dxa"/>
          </w:tcPr>
          <w:p w14:paraId="5DCDD98A" w14:textId="57EC873F" w:rsidR="005E0F94" w:rsidRPr="00166EE0" w:rsidRDefault="005E0F94" w:rsidP="006C4191">
            <w:pPr>
              <w:rPr>
                <w:rFonts w:asciiTheme="minorHAnsi" w:hAnsiTheme="minorHAnsi" w:cstheme="minorHAnsi"/>
                <w:noProof w:val="0"/>
                <w:color w:val="000000"/>
                <w:sz w:val="22"/>
                <w:szCs w:val="22"/>
              </w:rPr>
            </w:pPr>
            <w:r w:rsidRPr="00166EE0">
              <w:rPr>
                <w:rFonts w:asciiTheme="minorHAnsi" w:hAnsiTheme="minorHAnsi" w:cstheme="minorHAnsi"/>
                <w:sz w:val="22"/>
                <w:szCs w:val="22"/>
              </w:rPr>
              <w:t>31</w:t>
            </w:r>
            <w:r w:rsidRPr="00166EE0">
              <w:rPr>
                <w:rFonts w:asciiTheme="minorHAnsi" w:hAnsiTheme="minorHAnsi" w:cs="Angsana New"/>
                <w:sz w:val="22"/>
                <w:szCs w:val="22"/>
                <w:cs/>
                <w:lang w:bidi="th-TH"/>
              </w:rPr>
              <w:t>/</w:t>
            </w:r>
            <w:r w:rsidRPr="00166EE0">
              <w:rPr>
                <w:rFonts w:asciiTheme="minorHAnsi" w:hAnsiTheme="minorHAnsi" w:cstheme="minorHAnsi"/>
                <w:sz w:val="22"/>
                <w:szCs w:val="22"/>
              </w:rPr>
              <w:t>09</w:t>
            </w:r>
            <w:r w:rsidRPr="00166EE0">
              <w:rPr>
                <w:rFonts w:asciiTheme="minorHAnsi" w:hAnsiTheme="minorHAnsi" w:cs="Angsana New"/>
                <w:sz w:val="22"/>
                <w:szCs w:val="22"/>
                <w:cs/>
                <w:lang w:bidi="th-TH"/>
              </w:rPr>
              <w:t>/</w:t>
            </w:r>
            <w:r w:rsidRPr="00166EE0">
              <w:rPr>
                <w:rFonts w:asciiTheme="minorHAnsi" w:hAnsiTheme="minorHAnsi" w:cstheme="minorHAnsi"/>
                <w:sz w:val="22"/>
                <w:szCs w:val="22"/>
              </w:rPr>
              <w:t>2028</w:t>
            </w:r>
          </w:p>
        </w:tc>
        <w:tc>
          <w:tcPr>
            <w:tcW w:w="3150" w:type="dxa"/>
          </w:tcPr>
          <w:p w14:paraId="46F07921" w14:textId="77777777" w:rsidR="005E0F94" w:rsidRPr="00166EE0" w:rsidRDefault="005E0F94" w:rsidP="006C4191">
            <w:pPr>
              <w:rPr>
                <w:rFonts w:asciiTheme="minorHAnsi" w:hAnsiTheme="minorHAnsi" w:cstheme="minorHAnsi"/>
                <w:sz w:val="22"/>
                <w:szCs w:val="22"/>
              </w:rPr>
            </w:pPr>
          </w:p>
        </w:tc>
      </w:tr>
      <w:tr w:rsidR="005E0F94" w:rsidRPr="00166EE0" w14:paraId="326AE3DA" w14:textId="1263B4D8" w:rsidTr="00FD3DD6">
        <w:tc>
          <w:tcPr>
            <w:tcW w:w="2775" w:type="dxa"/>
          </w:tcPr>
          <w:p w14:paraId="54CA16D4" w14:textId="21B2EF6B" w:rsidR="005E0F94" w:rsidRPr="00166EE0" w:rsidRDefault="005E0F94" w:rsidP="006C4191">
            <w:pPr>
              <w:rPr>
                <w:rFonts w:asciiTheme="minorHAnsi" w:hAnsiTheme="minorHAnsi" w:cstheme="minorHAnsi"/>
                <w:noProof w:val="0"/>
                <w:color w:val="000000"/>
                <w:sz w:val="22"/>
                <w:szCs w:val="22"/>
              </w:rPr>
            </w:pPr>
            <w:r w:rsidRPr="00166EE0">
              <w:rPr>
                <w:rFonts w:asciiTheme="minorHAnsi" w:hAnsiTheme="minorHAnsi" w:cstheme="minorHAnsi"/>
                <w:sz w:val="22"/>
                <w:szCs w:val="22"/>
              </w:rPr>
              <w:t>Authorize No</w:t>
            </w:r>
            <w:r w:rsidRPr="00166EE0">
              <w:rPr>
                <w:rFonts w:asciiTheme="minorHAnsi" w:hAnsiTheme="minorHAnsi" w:cs="Angsana New"/>
                <w:sz w:val="22"/>
                <w:szCs w:val="22"/>
                <w:cs/>
                <w:lang w:bidi="th-TH"/>
              </w:rPr>
              <w:t>.</w:t>
            </w:r>
          </w:p>
        </w:tc>
        <w:tc>
          <w:tcPr>
            <w:tcW w:w="3201" w:type="dxa"/>
          </w:tcPr>
          <w:p w14:paraId="67DA949C" w14:textId="229312C3" w:rsidR="005E0F94" w:rsidRPr="00166EE0" w:rsidRDefault="005E0F94" w:rsidP="006C4191">
            <w:pPr>
              <w:rPr>
                <w:rFonts w:asciiTheme="minorHAnsi" w:hAnsiTheme="minorHAnsi" w:cstheme="minorHAnsi"/>
                <w:noProof w:val="0"/>
                <w:color w:val="000000"/>
                <w:sz w:val="22"/>
                <w:szCs w:val="22"/>
              </w:rPr>
            </w:pPr>
            <w:r w:rsidRPr="00166EE0">
              <w:rPr>
                <w:rFonts w:asciiTheme="minorHAnsi" w:hAnsiTheme="minorHAnsi" w:cstheme="minorHAnsi"/>
                <w:sz w:val="22"/>
                <w:szCs w:val="22"/>
              </w:rPr>
              <w:t>65</w:t>
            </w:r>
            <w:r w:rsidRPr="00166EE0">
              <w:rPr>
                <w:rFonts w:asciiTheme="minorHAnsi" w:hAnsiTheme="minorHAnsi" w:cs="Angsana New"/>
                <w:sz w:val="22"/>
                <w:szCs w:val="22"/>
                <w:cs/>
                <w:lang w:bidi="th-TH"/>
              </w:rPr>
              <w:t>/</w:t>
            </w:r>
            <w:r w:rsidRPr="00166EE0">
              <w:rPr>
                <w:rFonts w:asciiTheme="minorHAnsi" w:hAnsiTheme="minorHAnsi" w:cstheme="minorHAnsi"/>
                <w:sz w:val="22"/>
                <w:szCs w:val="22"/>
              </w:rPr>
              <w:t>2023</w:t>
            </w:r>
          </w:p>
        </w:tc>
        <w:tc>
          <w:tcPr>
            <w:tcW w:w="3150" w:type="dxa"/>
          </w:tcPr>
          <w:p w14:paraId="161D6B62" w14:textId="77777777" w:rsidR="005E0F94" w:rsidRPr="00166EE0" w:rsidRDefault="005E0F94" w:rsidP="006C4191">
            <w:pPr>
              <w:rPr>
                <w:rFonts w:asciiTheme="minorHAnsi" w:hAnsiTheme="minorHAnsi" w:cstheme="minorHAnsi"/>
                <w:sz w:val="22"/>
                <w:szCs w:val="22"/>
              </w:rPr>
            </w:pPr>
          </w:p>
        </w:tc>
      </w:tr>
      <w:tr w:rsidR="005E0F94" w:rsidRPr="00166EE0" w14:paraId="0E7AB8A5" w14:textId="01AD48D3" w:rsidTr="00FD3DD6">
        <w:tc>
          <w:tcPr>
            <w:tcW w:w="2775" w:type="dxa"/>
          </w:tcPr>
          <w:p w14:paraId="49B3ED93" w14:textId="19F2D48A" w:rsidR="005E0F94" w:rsidRPr="00166EE0" w:rsidRDefault="005E0F94" w:rsidP="006C4191">
            <w:pPr>
              <w:rPr>
                <w:rFonts w:asciiTheme="minorHAnsi" w:hAnsiTheme="minorHAnsi" w:cstheme="minorHAnsi"/>
                <w:noProof w:val="0"/>
                <w:color w:val="000000"/>
                <w:sz w:val="22"/>
                <w:szCs w:val="22"/>
              </w:rPr>
            </w:pPr>
            <w:r w:rsidRPr="00166EE0">
              <w:rPr>
                <w:rFonts w:asciiTheme="minorHAnsi" w:hAnsiTheme="minorHAnsi" w:cstheme="minorHAnsi"/>
                <w:sz w:val="22"/>
                <w:szCs w:val="22"/>
              </w:rPr>
              <w:t>Authorize Level</w:t>
            </w:r>
          </w:p>
        </w:tc>
        <w:tc>
          <w:tcPr>
            <w:tcW w:w="3201" w:type="dxa"/>
          </w:tcPr>
          <w:p w14:paraId="16ADEFE7" w14:textId="5C85F76C" w:rsidR="005E0F94" w:rsidRPr="00166EE0" w:rsidRDefault="005E0F94" w:rsidP="006C4191">
            <w:pPr>
              <w:rPr>
                <w:rFonts w:asciiTheme="minorHAnsi" w:hAnsiTheme="minorHAnsi" w:cstheme="minorHAnsi"/>
                <w:noProof w:val="0"/>
                <w:color w:val="000000"/>
                <w:sz w:val="22"/>
                <w:szCs w:val="22"/>
              </w:rPr>
            </w:pPr>
            <w:r w:rsidRPr="00166EE0">
              <w:rPr>
                <w:rFonts w:asciiTheme="minorHAnsi" w:hAnsiTheme="minorHAnsi" w:cstheme="minorHAnsi"/>
                <w:sz w:val="22"/>
                <w:szCs w:val="22"/>
              </w:rPr>
              <w:t>81 Credit Committee</w:t>
            </w:r>
          </w:p>
        </w:tc>
        <w:tc>
          <w:tcPr>
            <w:tcW w:w="3150" w:type="dxa"/>
          </w:tcPr>
          <w:p w14:paraId="6FCF7F4C" w14:textId="77777777" w:rsidR="005E0F94" w:rsidRPr="00166EE0" w:rsidRDefault="005E0F94" w:rsidP="006C4191">
            <w:pPr>
              <w:rPr>
                <w:rFonts w:asciiTheme="minorHAnsi" w:hAnsiTheme="minorHAnsi" w:cstheme="minorHAnsi"/>
                <w:sz w:val="22"/>
                <w:szCs w:val="22"/>
              </w:rPr>
            </w:pPr>
          </w:p>
        </w:tc>
      </w:tr>
      <w:tr w:rsidR="005E0F94" w:rsidRPr="00166EE0" w14:paraId="4F2942FC" w14:textId="06536CBE" w:rsidTr="00FD3DD6">
        <w:tc>
          <w:tcPr>
            <w:tcW w:w="2775" w:type="dxa"/>
          </w:tcPr>
          <w:p w14:paraId="150A52D5" w14:textId="40633A7A" w:rsidR="005E0F94" w:rsidRPr="00166EE0" w:rsidRDefault="005E0F94" w:rsidP="006C4191">
            <w:pPr>
              <w:rPr>
                <w:rFonts w:asciiTheme="minorHAnsi" w:hAnsiTheme="minorHAnsi" w:cstheme="minorHAnsi"/>
                <w:noProof w:val="0"/>
                <w:color w:val="000000"/>
                <w:sz w:val="22"/>
                <w:szCs w:val="22"/>
              </w:rPr>
            </w:pPr>
            <w:r w:rsidRPr="00166EE0">
              <w:rPr>
                <w:rFonts w:asciiTheme="minorHAnsi" w:hAnsiTheme="minorHAnsi" w:cstheme="minorHAnsi"/>
                <w:sz w:val="22"/>
                <w:szCs w:val="22"/>
              </w:rPr>
              <w:t>Authorize Date</w:t>
            </w:r>
          </w:p>
        </w:tc>
        <w:tc>
          <w:tcPr>
            <w:tcW w:w="3201" w:type="dxa"/>
          </w:tcPr>
          <w:p w14:paraId="48187465" w14:textId="197BDE94" w:rsidR="005E0F94" w:rsidRPr="00166EE0" w:rsidRDefault="005E0F94" w:rsidP="006C4191">
            <w:pPr>
              <w:rPr>
                <w:rFonts w:asciiTheme="minorHAnsi" w:hAnsiTheme="minorHAnsi" w:cstheme="minorHAnsi"/>
                <w:noProof w:val="0"/>
                <w:color w:val="000000"/>
                <w:sz w:val="22"/>
                <w:szCs w:val="22"/>
              </w:rPr>
            </w:pPr>
            <w:r w:rsidRPr="00166EE0">
              <w:rPr>
                <w:rFonts w:asciiTheme="minorHAnsi" w:hAnsiTheme="minorHAnsi" w:cstheme="minorHAnsi"/>
                <w:sz w:val="22"/>
                <w:szCs w:val="22"/>
              </w:rPr>
              <w:t>1</w:t>
            </w:r>
            <w:r w:rsidRPr="00166EE0">
              <w:rPr>
                <w:rFonts w:asciiTheme="minorHAnsi" w:hAnsiTheme="minorHAnsi" w:cs="Angsana New"/>
                <w:sz w:val="22"/>
                <w:szCs w:val="22"/>
                <w:cs/>
                <w:lang w:bidi="th-TH"/>
              </w:rPr>
              <w:t>/</w:t>
            </w:r>
            <w:r w:rsidRPr="00166EE0">
              <w:rPr>
                <w:rFonts w:asciiTheme="minorHAnsi" w:hAnsiTheme="minorHAnsi" w:cstheme="minorHAnsi"/>
                <w:sz w:val="22"/>
                <w:szCs w:val="22"/>
              </w:rPr>
              <w:t>7</w:t>
            </w:r>
            <w:r w:rsidRPr="00166EE0">
              <w:rPr>
                <w:rFonts w:asciiTheme="minorHAnsi" w:hAnsiTheme="minorHAnsi" w:cs="Angsana New"/>
                <w:sz w:val="22"/>
                <w:szCs w:val="22"/>
                <w:cs/>
                <w:lang w:bidi="th-TH"/>
              </w:rPr>
              <w:t>/</w:t>
            </w:r>
            <w:r w:rsidRPr="00166EE0">
              <w:rPr>
                <w:rFonts w:asciiTheme="minorHAnsi" w:hAnsiTheme="minorHAnsi" w:cstheme="minorHAnsi"/>
                <w:sz w:val="22"/>
                <w:szCs w:val="22"/>
              </w:rPr>
              <w:t>2023</w:t>
            </w:r>
          </w:p>
        </w:tc>
        <w:tc>
          <w:tcPr>
            <w:tcW w:w="3150" w:type="dxa"/>
          </w:tcPr>
          <w:p w14:paraId="497F6F3E" w14:textId="77777777" w:rsidR="005E0F94" w:rsidRPr="00166EE0" w:rsidRDefault="005E0F94" w:rsidP="006C4191">
            <w:pPr>
              <w:rPr>
                <w:rFonts w:asciiTheme="minorHAnsi" w:hAnsiTheme="minorHAnsi" w:cstheme="minorHAnsi"/>
                <w:sz w:val="22"/>
                <w:szCs w:val="22"/>
              </w:rPr>
            </w:pPr>
          </w:p>
        </w:tc>
      </w:tr>
      <w:tr w:rsidR="005E0F94" w:rsidRPr="00166EE0" w14:paraId="16FBDD5E" w14:textId="38DB7C89" w:rsidTr="00FD3DD6">
        <w:tc>
          <w:tcPr>
            <w:tcW w:w="2775" w:type="dxa"/>
          </w:tcPr>
          <w:p w14:paraId="7CFB9F2D" w14:textId="2A6817B9" w:rsidR="005E0F94" w:rsidRPr="00166EE0" w:rsidRDefault="005E0F94" w:rsidP="006C4191">
            <w:pPr>
              <w:rPr>
                <w:rFonts w:asciiTheme="minorHAnsi" w:hAnsiTheme="minorHAnsi" w:cstheme="minorHAnsi"/>
                <w:noProof w:val="0"/>
                <w:color w:val="000000"/>
                <w:sz w:val="22"/>
                <w:szCs w:val="22"/>
              </w:rPr>
            </w:pPr>
            <w:r w:rsidRPr="00166EE0">
              <w:rPr>
                <w:rFonts w:asciiTheme="minorHAnsi" w:hAnsiTheme="minorHAnsi" w:cstheme="minorHAnsi"/>
                <w:sz w:val="22"/>
                <w:szCs w:val="22"/>
              </w:rPr>
              <w:t>Customer Type</w:t>
            </w:r>
          </w:p>
        </w:tc>
        <w:tc>
          <w:tcPr>
            <w:tcW w:w="3201" w:type="dxa"/>
          </w:tcPr>
          <w:p w14:paraId="5C16752F" w14:textId="3B3DE7F9" w:rsidR="005E0F94" w:rsidRPr="00166EE0" w:rsidRDefault="005E0F94" w:rsidP="006C4191">
            <w:pPr>
              <w:rPr>
                <w:rFonts w:asciiTheme="minorHAnsi" w:hAnsiTheme="minorHAnsi" w:cstheme="minorHAnsi"/>
                <w:noProof w:val="0"/>
                <w:color w:val="000000"/>
                <w:sz w:val="22"/>
                <w:szCs w:val="22"/>
              </w:rPr>
            </w:pPr>
            <w:r w:rsidRPr="00166EE0">
              <w:rPr>
                <w:rFonts w:asciiTheme="minorHAnsi" w:hAnsiTheme="minorHAnsi" w:cstheme="minorHAnsi"/>
                <w:sz w:val="22"/>
                <w:szCs w:val="22"/>
              </w:rPr>
              <w:t>Non</w:t>
            </w:r>
            <w:r w:rsidRPr="00166EE0">
              <w:rPr>
                <w:rFonts w:asciiTheme="minorHAnsi" w:hAnsiTheme="minorHAnsi" w:cs="Angsana New"/>
                <w:sz w:val="22"/>
                <w:szCs w:val="22"/>
                <w:cs/>
                <w:lang w:bidi="th-TH"/>
              </w:rPr>
              <w:t>-</w:t>
            </w:r>
            <w:r w:rsidRPr="00166EE0">
              <w:rPr>
                <w:rFonts w:asciiTheme="minorHAnsi" w:hAnsiTheme="minorHAnsi" w:cstheme="minorHAnsi"/>
                <w:sz w:val="22"/>
                <w:szCs w:val="22"/>
              </w:rPr>
              <w:t>Resident</w:t>
            </w:r>
          </w:p>
        </w:tc>
        <w:tc>
          <w:tcPr>
            <w:tcW w:w="3150" w:type="dxa"/>
          </w:tcPr>
          <w:p w14:paraId="57455388" w14:textId="77777777" w:rsidR="005E0F94" w:rsidRPr="00166EE0" w:rsidRDefault="005E0F94" w:rsidP="006C4191">
            <w:pPr>
              <w:rPr>
                <w:rFonts w:asciiTheme="minorHAnsi" w:hAnsiTheme="minorHAnsi" w:cstheme="minorHAnsi"/>
                <w:sz w:val="22"/>
                <w:szCs w:val="22"/>
              </w:rPr>
            </w:pPr>
          </w:p>
        </w:tc>
      </w:tr>
      <w:tr w:rsidR="005E0F94" w:rsidRPr="00166EE0" w14:paraId="59F5EB57" w14:textId="19A2785A" w:rsidTr="00FD3DD6">
        <w:tc>
          <w:tcPr>
            <w:tcW w:w="2775" w:type="dxa"/>
          </w:tcPr>
          <w:p w14:paraId="57680DAE" w14:textId="4A2B2CDD" w:rsidR="005E0F94" w:rsidRPr="00166EE0" w:rsidRDefault="005E0F94" w:rsidP="006C4191">
            <w:pPr>
              <w:rPr>
                <w:rFonts w:asciiTheme="minorHAnsi" w:hAnsiTheme="minorHAnsi" w:cstheme="minorHAnsi"/>
                <w:noProof w:val="0"/>
                <w:color w:val="000000"/>
                <w:sz w:val="22"/>
                <w:szCs w:val="22"/>
              </w:rPr>
            </w:pPr>
            <w:r w:rsidRPr="00166EE0">
              <w:rPr>
                <w:rFonts w:asciiTheme="minorHAnsi" w:hAnsiTheme="minorHAnsi" w:cstheme="minorHAnsi"/>
                <w:sz w:val="22"/>
                <w:szCs w:val="22"/>
              </w:rPr>
              <w:t>Country of Risk</w:t>
            </w:r>
          </w:p>
        </w:tc>
        <w:tc>
          <w:tcPr>
            <w:tcW w:w="3201" w:type="dxa"/>
          </w:tcPr>
          <w:p w14:paraId="4DE19E55" w14:textId="7C966E97" w:rsidR="005E0F94" w:rsidRPr="00166EE0" w:rsidRDefault="005E0F94" w:rsidP="006C4191">
            <w:pPr>
              <w:rPr>
                <w:rFonts w:asciiTheme="minorHAnsi" w:hAnsiTheme="minorHAnsi" w:cstheme="minorHAnsi"/>
                <w:noProof w:val="0"/>
                <w:color w:val="000000"/>
                <w:sz w:val="22"/>
                <w:szCs w:val="22"/>
              </w:rPr>
            </w:pPr>
            <w:r w:rsidRPr="00166EE0">
              <w:rPr>
                <w:rFonts w:asciiTheme="minorHAnsi" w:hAnsiTheme="minorHAnsi" w:cstheme="minorHAnsi"/>
                <w:sz w:val="22"/>
                <w:szCs w:val="22"/>
              </w:rPr>
              <w:t>MY Myanma</w:t>
            </w:r>
          </w:p>
        </w:tc>
        <w:tc>
          <w:tcPr>
            <w:tcW w:w="3150" w:type="dxa"/>
          </w:tcPr>
          <w:p w14:paraId="08EFD669" w14:textId="77777777" w:rsidR="005E0F94" w:rsidRPr="00166EE0" w:rsidRDefault="005E0F94" w:rsidP="006C4191">
            <w:pPr>
              <w:rPr>
                <w:rFonts w:asciiTheme="minorHAnsi" w:hAnsiTheme="minorHAnsi" w:cstheme="minorHAnsi"/>
                <w:sz w:val="22"/>
                <w:szCs w:val="22"/>
              </w:rPr>
            </w:pPr>
          </w:p>
        </w:tc>
      </w:tr>
      <w:tr w:rsidR="005E0F94" w:rsidRPr="00166EE0" w14:paraId="392E7F9B" w14:textId="74013915" w:rsidTr="00FD3DD6">
        <w:tc>
          <w:tcPr>
            <w:tcW w:w="2775" w:type="dxa"/>
          </w:tcPr>
          <w:p w14:paraId="4A525CF8" w14:textId="3AC2DAA5" w:rsidR="005E0F94" w:rsidRPr="00166EE0" w:rsidRDefault="005E0F94" w:rsidP="006C4191">
            <w:pPr>
              <w:rPr>
                <w:rFonts w:asciiTheme="minorHAnsi" w:hAnsiTheme="minorHAnsi" w:cstheme="minorHAnsi"/>
                <w:noProof w:val="0"/>
                <w:color w:val="000000"/>
                <w:sz w:val="22"/>
                <w:szCs w:val="22"/>
              </w:rPr>
            </w:pPr>
            <w:r w:rsidRPr="00166EE0">
              <w:rPr>
                <w:rFonts w:asciiTheme="minorHAnsi" w:hAnsiTheme="minorHAnsi" w:cstheme="minorHAnsi"/>
                <w:sz w:val="22"/>
                <w:szCs w:val="22"/>
              </w:rPr>
              <w:t>Ratio of Risk</w:t>
            </w:r>
          </w:p>
        </w:tc>
        <w:tc>
          <w:tcPr>
            <w:tcW w:w="3201" w:type="dxa"/>
          </w:tcPr>
          <w:p w14:paraId="54C5734E" w14:textId="3547200A" w:rsidR="005E0F94" w:rsidRPr="00166EE0" w:rsidRDefault="005E0F94" w:rsidP="006C4191">
            <w:pPr>
              <w:rPr>
                <w:rFonts w:asciiTheme="minorHAnsi" w:hAnsiTheme="minorHAnsi" w:cstheme="minorHAnsi"/>
                <w:noProof w:val="0"/>
                <w:color w:val="000000"/>
                <w:sz w:val="22"/>
                <w:szCs w:val="22"/>
              </w:rPr>
            </w:pPr>
            <w:r w:rsidRPr="00166EE0">
              <w:rPr>
                <w:rFonts w:asciiTheme="minorHAnsi" w:hAnsiTheme="minorHAnsi" w:cstheme="minorHAnsi"/>
                <w:sz w:val="22"/>
                <w:szCs w:val="22"/>
              </w:rPr>
              <w:t>1</w:t>
            </w:r>
            <w:r w:rsidRPr="00166EE0">
              <w:rPr>
                <w:rFonts w:asciiTheme="minorHAnsi" w:hAnsiTheme="minorHAnsi" w:cs="Angsana New"/>
                <w:sz w:val="22"/>
                <w:szCs w:val="22"/>
                <w:cs/>
                <w:lang w:bidi="th-TH"/>
              </w:rPr>
              <w:t>.</w:t>
            </w:r>
            <w:r w:rsidRPr="00166EE0">
              <w:rPr>
                <w:rFonts w:asciiTheme="minorHAnsi" w:hAnsiTheme="minorHAnsi" w:cstheme="minorHAnsi"/>
                <w:sz w:val="22"/>
                <w:szCs w:val="22"/>
              </w:rPr>
              <w:t>00</w:t>
            </w:r>
          </w:p>
        </w:tc>
        <w:tc>
          <w:tcPr>
            <w:tcW w:w="3150" w:type="dxa"/>
          </w:tcPr>
          <w:p w14:paraId="6DF7CAA5" w14:textId="77777777" w:rsidR="005E0F94" w:rsidRPr="00166EE0" w:rsidRDefault="005E0F94" w:rsidP="006C4191">
            <w:pPr>
              <w:rPr>
                <w:rFonts w:asciiTheme="minorHAnsi" w:hAnsiTheme="minorHAnsi" w:cstheme="minorHAnsi"/>
                <w:sz w:val="22"/>
                <w:szCs w:val="22"/>
              </w:rPr>
            </w:pPr>
          </w:p>
        </w:tc>
      </w:tr>
      <w:tr w:rsidR="005E0F94" w:rsidRPr="00166EE0" w14:paraId="1BDDED8A" w14:textId="56260B0F" w:rsidTr="00FD3DD6">
        <w:tc>
          <w:tcPr>
            <w:tcW w:w="2775" w:type="dxa"/>
          </w:tcPr>
          <w:p w14:paraId="47E23C64" w14:textId="2FD7583A" w:rsidR="005E0F94" w:rsidRPr="00166EE0" w:rsidRDefault="005E0F94" w:rsidP="006C4191">
            <w:pPr>
              <w:rPr>
                <w:rFonts w:asciiTheme="minorHAnsi" w:hAnsiTheme="minorHAnsi" w:cstheme="minorHAnsi"/>
                <w:noProof w:val="0"/>
                <w:color w:val="000000"/>
                <w:sz w:val="22"/>
                <w:szCs w:val="22"/>
              </w:rPr>
            </w:pPr>
            <w:r w:rsidRPr="00166EE0">
              <w:rPr>
                <w:rFonts w:asciiTheme="minorHAnsi" w:hAnsiTheme="minorHAnsi" w:cstheme="minorHAnsi"/>
                <w:sz w:val="22"/>
                <w:szCs w:val="22"/>
              </w:rPr>
              <w:t>Business size</w:t>
            </w:r>
          </w:p>
        </w:tc>
        <w:tc>
          <w:tcPr>
            <w:tcW w:w="3201" w:type="dxa"/>
          </w:tcPr>
          <w:p w14:paraId="4D33B56C" w14:textId="486DC3D8" w:rsidR="005E0F94" w:rsidRPr="00166EE0" w:rsidRDefault="005E0F94" w:rsidP="006C4191">
            <w:pPr>
              <w:rPr>
                <w:rFonts w:asciiTheme="minorHAnsi" w:hAnsiTheme="minorHAnsi" w:cstheme="minorHAnsi"/>
                <w:noProof w:val="0"/>
                <w:color w:val="000000"/>
                <w:sz w:val="22"/>
                <w:szCs w:val="22"/>
              </w:rPr>
            </w:pPr>
            <w:r w:rsidRPr="00166EE0">
              <w:rPr>
                <w:rFonts w:asciiTheme="minorHAnsi" w:hAnsiTheme="minorHAnsi" w:cstheme="minorHAnsi"/>
                <w:sz w:val="22"/>
                <w:szCs w:val="22"/>
              </w:rPr>
              <w:t>M Medium</w:t>
            </w:r>
          </w:p>
        </w:tc>
        <w:tc>
          <w:tcPr>
            <w:tcW w:w="3150" w:type="dxa"/>
          </w:tcPr>
          <w:p w14:paraId="0C8326AE" w14:textId="77777777" w:rsidR="005E0F94" w:rsidRPr="00166EE0" w:rsidRDefault="005E0F94" w:rsidP="006C4191">
            <w:pPr>
              <w:rPr>
                <w:rFonts w:asciiTheme="minorHAnsi" w:hAnsiTheme="minorHAnsi" w:cstheme="minorHAnsi"/>
                <w:sz w:val="22"/>
                <w:szCs w:val="22"/>
              </w:rPr>
            </w:pPr>
          </w:p>
        </w:tc>
      </w:tr>
      <w:tr w:rsidR="005E0F94" w:rsidRPr="00166EE0" w14:paraId="3DCCB637" w14:textId="1E6F87BA" w:rsidTr="00FD3DD6">
        <w:tc>
          <w:tcPr>
            <w:tcW w:w="2775" w:type="dxa"/>
          </w:tcPr>
          <w:p w14:paraId="2BEE828D" w14:textId="5526DD5F" w:rsidR="005E0F94" w:rsidRPr="00166EE0" w:rsidRDefault="005E0F94" w:rsidP="006C4191">
            <w:pPr>
              <w:rPr>
                <w:rFonts w:asciiTheme="minorHAnsi" w:hAnsiTheme="minorHAnsi" w:cstheme="minorHAnsi"/>
                <w:noProof w:val="0"/>
                <w:color w:val="000000"/>
                <w:sz w:val="22"/>
                <w:szCs w:val="22"/>
              </w:rPr>
            </w:pPr>
            <w:r w:rsidRPr="00166EE0">
              <w:rPr>
                <w:rFonts w:asciiTheme="minorHAnsi" w:hAnsiTheme="minorHAnsi" w:cstheme="minorHAnsi"/>
                <w:sz w:val="22"/>
                <w:szCs w:val="22"/>
              </w:rPr>
              <w:t>Condition Modify</w:t>
            </w:r>
          </w:p>
        </w:tc>
        <w:tc>
          <w:tcPr>
            <w:tcW w:w="3201" w:type="dxa"/>
          </w:tcPr>
          <w:p w14:paraId="781336A2" w14:textId="35FF0FD5" w:rsidR="005E0F94" w:rsidRPr="00166EE0" w:rsidRDefault="005E0F94" w:rsidP="006C4191">
            <w:pPr>
              <w:rPr>
                <w:rFonts w:asciiTheme="minorHAnsi" w:hAnsiTheme="minorHAnsi" w:cstheme="minorHAnsi"/>
                <w:noProof w:val="0"/>
                <w:color w:val="000000"/>
                <w:sz w:val="22"/>
                <w:szCs w:val="22"/>
              </w:rPr>
            </w:pPr>
          </w:p>
        </w:tc>
        <w:tc>
          <w:tcPr>
            <w:tcW w:w="3150" w:type="dxa"/>
          </w:tcPr>
          <w:p w14:paraId="37B6ABFC" w14:textId="77777777" w:rsidR="005E0F94" w:rsidRPr="00166EE0" w:rsidRDefault="005E0F94" w:rsidP="006C4191">
            <w:pPr>
              <w:rPr>
                <w:rFonts w:asciiTheme="minorHAnsi" w:hAnsiTheme="minorHAnsi" w:cstheme="minorHAnsi"/>
                <w:noProof w:val="0"/>
                <w:color w:val="000000"/>
                <w:sz w:val="22"/>
                <w:szCs w:val="22"/>
              </w:rPr>
            </w:pPr>
          </w:p>
        </w:tc>
      </w:tr>
      <w:tr w:rsidR="005E0F94" w:rsidRPr="00166EE0" w14:paraId="7177B14A" w14:textId="75F0ABF9" w:rsidTr="00FD3DD6">
        <w:tc>
          <w:tcPr>
            <w:tcW w:w="2775" w:type="dxa"/>
          </w:tcPr>
          <w:p w14:paraId="7177390A" w14:textId="6B5A34EA" w:rsidR="005E0F94" w:rsidRPr="00166EE0" w:rsidRDefault="005E0F94" w:rsidP="006C4191">
            <w:pPr>
              <w:rPr>
                <w:rFonts w:asciiTheme="minorHAnsi" w:hAnsiTheme="minorHAnsi" w:cstheme="minorHAnsi"/>
                <w:noProof w:val="0"/>
                <w:color w:val="000000"/>
                <w:sz w:val="22"/>
                <w:szCs w:val="22"/>
              </w:rPr>
            </w:pPr>
            <w:r w:rsidRPr="00166EE0">
              <w:rPr>
                <w:rFonts w:asciiTheme="minorHAnsi" w:hAnsiTheme="minorHAnsi" w:cstheme="minorHAnsi"/>
                <w:sz w:val="22"/>
                <w:szCs w:val="22"/>
              </w:rPr>
              <w:t>Hashtag</w:t>
            </w:r>
          </w:p>
        </w:tc>
        <w:tc>
          <w:tcPr>
            <w:tcW w:w="3201" w:type="dxa"/>
          </w:tcPr>
          <w:p w14:paraId="05D42567" w14:textId="0442CA24" w:rsidR="005E0F94" w:rsidRPr="00166EE0" w:rsidRDefault="005E0F94" w:rsidP="006C4191">
            <w:pPr>
              <w:rPr>
                <w:rFonts w:asciiTheme="minorHAnsi" w:hAnsiTheme="minorHAnsi" w:cstheme="minorHAnsi"/>
                <w:noProof w:val="0"/>
                <w:color w:val="000000"/>
                <w:sz w:val="22"/>
                <w:szCs w:val="22"/>
              </w:rPr>
            </w:pPr>
            <w:r w:rsidRPr="00166EE0">
              <w:rPr>
                <w:rFonts w:asciiTheme="minorHAnsi" w:hAnsiTheme="minorHAnsi" w:cstheme="minorHAnsi"/>
                <w:sz w:val="22"/>
                <w:szCs w:val="22"/>
              </w:rPr>
              <w:t>#CARBON#BCG</w:t>
            </w:r>
          </w:p>
        </w:tc>
        <w:tc>
          <w:tcPr>
            <w:tcW w:w="3150" w:type="dxa"/>
          </w:tcPr>
          <w:p w14:paraId="2D026FF6" w14:textId="77777777" w:rsidR="005E0F94" w:rsidRPr="00166EE0" w:rsidRDefault="005E0F94" w:rsidP="006C4191">
            <w:pPr>
              <w:rPr>
                <w:rFonts w:asciiTheme="minorHAnsi" w:hAnsiTheme="minorHAnsi" w:cstheme="minorHAnsi"/>
                <w:sz w:val="22"/>
                <w:szCs w:val="22"/>
              </w:rPr>
            </w:pPr>
          </w:p>
        </w:tc>
      </w:tr>
      <w:tr w:rsidR="005E0F94" w:rsidRPr="00166EE0" w14:paraId="4FA21E1F" w14:textId="518DF7A0" w:rsidTr="00FD3DD6">
        <w:tc>
          <w:tcPr>
            <w:tcW w:w="2775" w:type="dxa"/>
          </w:tcPr>
          <w:p w14:paraId="17D953E7" w14:textId="4893550B" w:rsidR="005E0F94" w:rsidRPr="00166EE0" w:rsidRDefault="005E0F94" w:rsidP="006C4191">
            <w:pPr>
              <w:rPr>
                <w:rFonts w:asciiTheme="minorHAnsi" w:hAnsiTheme="minorHAnsi" w:cstheme="minorHAnsi"/>
                <w:color w:val="000000"/>
                <w:sz w:val="22"/>
                <w:szCs w:val="22"/>
              </w:rPr>
            </w:pPr>
            <w:r w:rsidRPr="00166EE0">
              <w:rPr>
                <w:rFonts w:asciiTheme="minorHAnsi" w:hAnsiTheme="minorHAnsi" w:cstheme="minorHAnsi"/>
                <w:sz w:val="22"/>
                <w:szCs w:val="22"/>
              </w:rPr>
              <w:t>Marketing Division</w:t>
            </w:r>
          </w:p>
        </w:tc>
        <w:tc>
          <w:tcPr>
            <w:tcW w:w="3201" w:type="dxa"/>
          </w:tcPr>
          <w:p w14:paraId="07748DAD" w14:textId="7C7E7AC6" w:rsidR="005E0F94" w:rsidRPr="00166EE0" w:rsidRDefault="005E0F94" w:rsidP="006C4191">
            <w:pPr>
              <w:rPr>
                <w:rFonts w:asciiTheme="minorHAnsi" w:hAnsiTheme="minorHAnsi" w:cstheme="minorHAnsi"/>
                <w:color w:val="000000"/>
                <w:sz w:val="22"/>
                <w:szCs w:val="22"/>
              </w:rPr>
            </w:pPr>
            <w:r w:rsidRPr="00166EE0">
              <w:rPr>
                <w:rFonts w:ascii="Browallia New" w:hAnsi="Browallia New" w:cs="Browallia New" w:hint="cs"/>
                <w:sz w:val="22"/>
                <w:szCs w:val="22"/>
                <w:cs/>
                <w:lang w:bidi="th-TH"/>
              </w:rPr>
              <w:t>ส่วนอุตสาหกรรม</w:t>
            </w:r>
            <w:r w:rsidRPr="00166EE0">
              <w:rPr>
                <w:rFonts w:asciiTheme="minorHAnsi" w:hAnsiTheme="minorHAnsi" w:cs="Angsana New"/>
                <w:sz w:val="22"/>
                <w:szCs w:val="22"/>
                <w:cs/>
                <w:lang w:bidi="th-TH"/>
              </w:rPr>
              <w:t xml:space="preserve"> </w:t>
            </w:r>
            <w:r w:rsidRPr="00166EE0">
              <w:rPr>
                <w:rFonts w:asciiTheme="minorHAnsi" w:hAnsiTheme="minorHAnsi" w:cstheme="minorHAnsi"/>
                <w:sz w:val="22"/>
                <w:szCs w:val="22"/>
              </w:rPr>
              <w:t>5</w:t>
            </w:r>
            <w:r w:rsidRPr="00166EE0">
              <w:rPr>
                <w:rFonts w:asciiTheme="minorHAnsi" w:hAnsiTheme="minorHAnsi" w:cs="Angsana New"/>
                <w:sz w:val="22"/>
                <w:szCs w:val="22"/>
                <w:cs/>
                <w:lang w:bidi="th-TH"/>
              </w:rPr>
              <w:t>.</w:t>
            </w:r>
            <w:r w:rsidRPr="00166EE0">
              <w:rPr>
                <w:rFonts w:asciiTheme="minorHAnsi" w:hAnsiTheme="minorHAnsi" w:cstheme="minorHAnsi"/>
                <w:sz w:val="22"/>
                <w:szCs w:val="22"/>
              </w:rPr>
              <w:t>2</w:t>
            </w:r>
          </w:p>
        </w:tc>
        <w:tc>
          <w:tcPr>
            <w:tcW w:w="3150" w:type="dxa"/>
          </w:tcPr>
          <w:p w14:paraId="4E6184FF" w14:textId="77777777" w:rsidR="005E0F94" w:rsidRPr="00166EE0" w:rsidRDefault="005E0F94" w:rsidP="006C4191">
            <w:pPr>
              <w:rPr>
                <w:rFonts w:ascii="Browallia New" w:hAnsi="Browallia New" w:cs="Browallia New"/>
                <w:sz w:val="22"/>
                <w:szCs w:val="22"/>
                <w:cs/>
                <w:lang w:bidi="th-TH"/>
              </w:rPr>
            </w:pPr>
          </w:p>
        </w:tc>
      </w:tr>
      <w:tr w:rsidR="005E0F94" w:rsidRPr="00166EE0" w14:paraId="1B8305FA" w14:textId="0E381C9B" w:rsidTr="00FD3DD6">
        <w:tc>
          <w:tcPr>
            <w:tcW w:w="2775" w:type="dxa"/>
          </w:tcPr>
          <w:p w14:paraId="196A7729" w14:textId="408C1C81" w:rsidR="005E0F94" w:rsidRPr="00166EE0" w:rsidRDefault="005E0F94" w:rsidP="006C4191">
            <w:pPr>
              <w:rPr>
                <w:rFonts w:asciiTheme="minorHAnsi" w:hAnsiTheme="minorHAnsi" w:cstheme="minorHAnsi"/>
                <w:noProof w:val="0"/>
                <w:color w:val="000000"/>
                <w:sz w:val="22"/>
                <w:szCs w:val="22"/>
              </w:rPr>
            </w:pPr>
            <w:r w:rsidRPr="00166EE0">
              <w:rPr>
                <w:rFonts w:asciiTheme="minorHAnsi" w:hAnsiTheme="minorHAnsi" w:cstheme="minorHAnsi"/>
                <w:sz w:val="22"/>
                <w:szCs w:val="22"/>
              </w:rPr>
              <w:t>Operation Branch</w:t>
            </w:r>
          </w:p>
        </w:tc>
        <w:tc>
          <w:tcPr>
            <w:tcW w:w="3201" w:type="dxa"/>
          </w:tcPr>
          <w:p w14:paraId="246A28F4" w14:textId="73C7F81D" w:rsidR="005E0F94" w:rsidRPr="00166EE0" w:rsidRDefault="005E0F94" w:rsidP="006C4191">
            <w:pPr>
              <w:rPr>
                <w:rFonts w:asciiTheme="minorHAnsi" w:hAnsiTheme="minorHAnsi" w:cstheme="minorHAnsi"/>
                <w:noProof w:val="0"/>
                <w:color w:val="000000"/>
                <w:sz w:val="22"/>
                <w:szCs w:val="22"/>
              </w:rPr>
            </w:pPr>
            <w:r w:rsidRPr="00166EE0">
              <w:rPr>
                <w:rFonts w:asciiTheme="minorHAnsi" w:hAnsiTheme="minorHAnsi" w:cstheme="minorHAnsi"/>
                <w:sz w:val="22"/>
                <w:szCs w:val="22"/>
              </w:rPr>
              <w:t>Rama II Branch</w:t>
            </w:r>
          </w:p>
        </w:tc>
        <w:tc>
          <w:tcPr>
            <w:tcW w:w="3150" w:type="dxa"/>
          </w:tcPr>
          <w:p w14:paraId="19AE245A" w14:textId="77777777" w:rsidR="005E0F94" w:rsidRPr="00166EE0" w:rsidRDefault="005E0F94" w:rsidP="006C4191">
            <w:pPr>
              <w:rPr>
                <w:rFonts w:asciiTheme="minorHAnsi" w:hAnsiTheme="minorHAnsi" w:cstheme="minorHAnsi"/>
                <w:sz w:val="22"/>
                <w:szCs w:val="22"/>
              </w:rPr>
            </w:pPr>
          </w:p>
        </w:tc>
      </w:tr>
      <w:tr w:rsidR="005E0F94" w:rsidRPr="00166EE0" w14:paraId="259F4902" w14:textId="48B55375" w:rsidTr="00FD3DD6">
        <w:tc>
          <w:tcPr>
            <w:tcW w:w="2775" w:type="dxa"/>
          </w:tcPr>
          <w:p w14:paraId="0C890EDB" w14:textId="3E5D8872" w:rsidR="005E0F94" w:rsidRPr="00166EE0" w:rsidRDefault="005E0F94" w:rsidP="006C4191">
            <w:pPr>
              <w:rPr>
                <w:rFonts w:asciiTheme="minorHAnsi" w:hAnsiTheme="minorHAnsi" w:cstheme="minorHAnsi"/>
                <w:noProof w:val="0"/>
                <w:color w:val="000000"/>
                <w:sz w:val="22"/>
                <w:szCs w:val="22"/>
              </w:rPr>
            </w:pPr>
            <w:r w:rsidRPr="00166EE0">
              <w:rPr>
                <w:rFonts w:asciiTheme="minorHAnsi" w:hAnsiTheme="minorHAnsi" w:cstheme="minorHAnsi"/>
                <w:sz w:val="22"/>
                <w:szCs w:val="22"/>
              </w:rPr>
              <w:t>Credit Limit Remark</w:t>
            </w:r>
          </w:p>
        </w:tc>
        <w:tc>
          <w:tcPr>
            <w:tcW w:w="3201" w:type="dxa"/>
          </w:tcPr>
          <w:p w14:paraId="010BA288" w14:textId="14A5BF96" w:rsidR="005E0F94" w:rsidRPr="00166EE0" w:rsidRDefault="005E0F94" w:rsidP="006C4191">
            <w:pPr>
              <w:rPr>
                <w:rFonts w:asciiTheme="minorHAnsi" w:hAnsiTheme="minorHAnsi" w:cstheme="minorHAnsi"/>
                <w:noProof w:val="0"/>
                <w:color w:val="000000"/>
                <w:sz w:val="22"/>
                <w:szCs w:val="22"/>
              </w:rPr>
            </w:pPr>
            <w:r w:rsidRPr="00166EE0">
              <w:rPr>
                <w:rFonts w:ascii="Browallia New" w:hAnsi="Browallia New" w:cs="Browallia New" w:hint="cs"/>
                <w:sz w:val="22"/>
                <w:szCs w:val="22"/>
                <w:cs/>
                <w:lang w:bidi="th-TH"/>
              </w:rPr>
              <w:t>ติดต่อคุณไพรัตน์</w:t>
            </w:r>
            <w:r w:rsidRPr="00166EE0">
              <w:rPr>
                <w:rFonts w:asciiTheme="minorHAnsi" w:hAnsiTheme="minorHAnsi" w:cs="Angsana New"/>
                <w:sz w:val="22"/>
                <w:szCs w:val="22"/>
                <w:cs/>
                <w:lang w:bidi="th-TH"/>
              </w:rPr>
              <w:t xml:space="preserve"> </w:t>
            </w:r>
            <w:r w:rsidRPr="00166EE0">
              <w:rPr>
                <w:rFonts w:ascii="Browallia New" w:hAnsi="Browallia New" w:cs="Browallia New" w:hint="cs"/>
                <w:sz w:val="22"/>
                <w:szCs w:val="22"/>
                <w:cs/>
                <w:lang w:bidi="th-TH"/>
              </w:rPr>
              <w:t>โทร</w:t>
            </w:r>
            <w:r w:rsidRPr="00166EE0">
              <w:rPr>
                <w:rFonts w:asciiTheme="minorHAnsi" w:hAnsiTheme="minorHAnsi" w:cs="Angsana New"/>
                <w:sz w:val="22"/>
                <w:szCs w:val="22"/>
                <w:cs/>
                <w:lang w:bidi="th-TH"/>
              </w:rPr>
              <w:t>.</w:t>
            </w:r>
            <w:r w:rsidRPr="00166EE0">
              <w:rPr>
                <w:rFonts w:asciiTheme="minorHAnsi" w:hAnsiTheme="minorHAnsi" w:cstheme="minorHAnsi"/>
                <w:sz w:val="22"/>
                <w:szCs w:val="22"/>
              </w:rPr>
              <w:t>0</w:t>
            </w:r>
            <w:r w:rsidRPr="00166EE0">
              <w:rPr>
                <w:rFonts w:asciiTheme="minorHAnsi" w:hAnsiTheme="minorHAnsi" w:cs="Angsana New"/>
                <w:sz w:val="22"/>
                <w:szCs w:val="22"/>
                <w:cs/>
                <w:lang w:bidi="th-TH"/>
              </w:rPr>
              <w:t>-</w:t>
            </w:r>
            <w:r w:rsidRPr="00166EE0">
              <w:rPr>
                <w:rFonts w:asciiTheme="minorHAnsi" w:hAnsiTheme="minorHAnsi" w:cstheme="minorHAnsi"/>
                <w:sz w:val="22"/>
                <w:szCs w:val="22"/>
              </w:rPr>
              <w:t>2111</w:t>
            </w:r>
            <w:r w:rsidRPr="00166EE0">
              <w:rPr>
                <w:rFonts w:asciiTheme="minorHAnsi" w:hAnsiTheme="minorHAnsi" w:cs="Angsana New"/>
                <w:sz w:val="22"/>
                <w:szCs w:val="22"/>
                <w:cs/>
                <w:lang w:bidi="th-TH"/>
              </w:rPr>
              <w:t>-</w:t>
            </w:r>
            <w:r w:rsidRPr="00166EE0">
              <w:rPr>
                <w:rFonts w:asciiTheme="minorHAnsi" w:hAnsiTheme="minorHAnsi" w:cstheme="minorHAnsi"/>
                <w:sz w:val="22"/>
                <w:szCs w:val="22"/>
              </w:rPr>
              <w:t>6000</w:t>
            </w:r>
          </w:p>
        </w:tc>
        <w:tc>
          <w:tcPr>
            <w:tcW w:w="3150" w:type="dxa"/>
          </w:tcPr>
          <w:p w14:paraId="6F4F8345" w14:textId="77777777" w:rsidR="005E0F94" w:rsidRPr="00166EE0" w:rsidRDefault="005E0F94" w:rsidP="006C4191">
            <w:pPr>
              <w:rPr>
                <w:rFonts w:ascii="Browallia New" w:hAnsi="Browallia New" w:cs="Browallia New"/>
                <w:sz w:val="22"/>
                <w:szCs w:val="22"/>
                <w:cs/>
                <w:lang w:bidi="th-TH"/>
              </w:rPr>
            </w:pPr>
          </w:p>
        </w:tc>
      </w:tr>
    </w:tbl>
    <w:p w14:paraId="427ECFC8" w14:textId="77A66A33" w:rsidR="003E12BB" w:rsidRDefault="003E12BB" w:rsidP="003E12BB">
      <w:pPr>
        <w:rPr>
          <w:ins w:id="1042" w:author="Uraluk Pansuwan" w:date="2023-07-31T15:31:00Z"/>
        </w:rPr>
      </w:pPr>
    </w:p>
    <w:p w14:paraId="641FBA5F" w14:textId="77777777" w:rsidR="00FD3DD6" w:rsidRDefault="00FD3DD6" w:rsidP="00FD3DD6">
      <w:pPr>
        <w:ind w:firstLine="720"/>
        <w:rPr>
          <w:ins w:id="1043" w:author="Uraluk Pansuwan" w:date="2023-07-31T15:31:00Z"/>
          <w:lang w:val="en-US" w:bidi="th-TH"/>
        </w:rPr>
      </w:pPr>
      <w:ins w:id="1044" w:author="Uraluk Pansuwan" w:date="2023-07-31T15:31:00Z">
        <w:r>
          <w:t>Note : In case Group Limit show</w:t>
        </w:r>
        <w:r>
          <w:rPr>
            <w:rFonts w:hint="cs"/>
            <w:cs/>
            <w:lang w:bidi="th-TH"/>
          </w:rPr>
          <w:t xml:space="preserve"> </w:t>
        </w:r>
        <w:r>
          <w:rPr>
            <w:lang w:val="en-US" w:bidi="th-TH"/>
          </w:rPr>
          <w:t>more details as follows :</w:t>
        </w:r>
      </w:ins>
    </w:p>
    <w:p w14:paraId="303DB610" w14:textId="77777777" w:rsidR="00FD3DD6" w:rsidRDefault="00FD3DD6" w:rsidP="00FD3DD6">
      <w:pPr>
        <w:rPr>
          <w:ins w:id="1045" w:author="Uraluk Pansuwan" w:date="2023-07-31T15:31:00Z"/>
        </w:rPr>
      </w:pPr>
      <w:ins w:id="1046" w:author="Uraluk Pansuwan" w:date="2023-07-31T15:31:00Z">
        <w:r>
          <w:rPr>
            <w:lang w:val="en-US" w:bidi="th-TH"/>
          </w:rPr>
          <w:t xml:space="preserve">                   </w:t>
        </w:r>
        <w:r>
          <w:t xml:space="preserve">Group ID, Group Name, Customer ID (Main/Co-Borrower), Customer Thai Name </w:t>
        </w:r>
      </w:ins>
    </w:p>
    <w:p w14:paraId="46451ABE" w14:textId="4A7E5EB3" w:rsidR="00FD3DD6" w:rsidRDefault="00FD3DD6" w:rsidP="00FD3DD6">
      <w:ins w:id="1047" w:author="Uraluk Pansuwan" w:date="2023-07-31T15:31:00Z">
        <w:r>
          <w:t xml:space="preserve">                   (Main/Co-Borrower), Customer English Name (Main/Co-Borrower)</w:t>
        </w:r>
      </w:ins>
    </w:p>
    <w:p w14:paraId="5CA27561" w14:textId="77777777" w:rsidR="003E12BB" w:rsidRPr="00061B9D" w:rsidRDefault="003E12BB" w:rsidP="00CA12D1">
      <w:pPr>
        <w:pStyle w:val="Heading3"/>
      </w:pPr>
      <w:bookmarkStart w:id="1048" w:name="_Toc141988837"/>
      <w:r w:rsidRPr="00061B9D">
        <w:t>Additional Impacts</w:t>
      </w:r>
      <w:bookmarkEnd w:id="1048"/>
    </w:p>
    <w:p w14:paraId="5F7DFB27" w14:textId="77777777" w:rsidR="003E12BB" w:rsidRPr="00061B9D" w:rsidRDefault="003E12BB" w:rsidP="00CA12D1">
      <w:pPr>
        <w:pStyle w:val="Heading4"/>
      </w:pPr>
      <w:r>
        <w:t xml:space="preserve">System Interface requirement </w:t>
      </w:r>
      <w:r>
        <w:rPr>
          <w:szCs w:val="24"/>
          <w:cs/>
          <w:lang w:bidi="th-TH"/>
        </w:rPr>
        <w:t>/</w:t>
      </w:r>
      <w:r>
        <w:t>Integration</w:t>
      </w:r>
    </w:p>
    <w:p w14:paraId="7F18FD1A" w14:textId="77777777" w:rsidR="003E12BB" w:rsidRPr="00AC528C" w:rsidRDefault="003E12BB" w:rsidP="003E12BB">
      <w:pPr>
        <w:ind w:left="1440"/>
      </w:pPr>
      <w:r>
        <w:t>Not Applicable</w:t>
      </w:r>
    </w:p>
    <w:p w14:paraId="7CB2CAE6" w14:textId="77777777" w:rsidR="003E12BB" w:rsidRDefault="003E12BB" w:rsidP="00CA12D1">
      <w:pPr>
        <w:pStyle w:val="Heading4"/>
      </w:pPr>
      <w:r>
        <w:t>Mig</w:t>
      </w:r>
      <w:r w:rsidRPr="0073013C">
        <w:t xml:space="preserve">ration </w:t>
      </w:r>
    </w:p>
    <w:p w14:paraId="721ECE84" w14:textId="77777777" w:rsidR="003E12BB" w:rsidRPr="001220F4" w:rsidRDefault="003E12BB" w:rsidP="003E12BB">
      <w:pPr>
        <w:ind w:left="720" w:firstLine="720"/>
      </w:pPr>
      <w:r>
        <w:t>Not Applicable</w:t>
      </w:r>
    </w:p>
    <w:p w14:paraId="22E58CA0" w14:textId="77777777" w:rsidR="003E12BB" w:rsidRPr="00CA43DF" w:rsidRDefault="003E12BB" w:rsidP="00CA12D1">
      <w:pPr>
        <w:pStyle w:val="Heading4"/>
      </w:pPr>
      <w:r>
        <w:t>1</w:t>
      </w:r>
      <w:r>
        <w:rPr>
          <w:szCs w:val="24"/>
          <w:cs/>
          <w:lang w:bidi="th-TH"/>
        </w:rPr>
        <w:t>.</w:t>
      </w:r>
      <w:r>
        <w:t>8</w:t>
      </w:r>
      <w:r>
        <w:rPr>
          <w:szCs w:val="24"/>
          <w:cs/>
          <w:lang w:bidi="th-TH"/>
        </w:rPr>
        <w:t>.</w:t>
      </w:r>
      <w:r>
        <w:t>9</w:t>
      </w:r>
      <w:r>
        <w:rPr>
          <w:szCs w:val="24"/>
          <w:cs/>
          <w:lang w:bidi="th-TH"/>
        </w:rPr>
        <w:t>.</w:t>
      </w:r>
      <w:r>
        <w:t>2</w:t>
      </w:r>
      <w:r>
        <w:rPr>
          <w:szCs w:val="24"/>
          <w:cs/>
          <w:lang w:bidi="th-TH"/>
        </w:rPr>
        <w:t>.</w:t>
      </w:r>
      <w:r>
        <w:t>3 Fit</w:t>
      </w:r>
      <w:r>
        <w:rPr>
          <w:szCs w:val="24"/>
          <w:cs/>
          <w:lang w:bidi="th-TH"/>
        </w:rPr>
        <w:t>/</w:t>
      </w:r>
      <w:r>
        <w:t>Gap Analysis Report</w:t>
      </w:r>
    </w:p>
    <w:p w14:paraId="70D8DF32" w14:textId="77777777" w:rsidR="003E12BB" w:rsidRPr="003E12BB" w:rsidRDefault="003E12BB" w:rsidP="003E12BB"/>
    <w:p w14:paraId="227F56B3" w14:textId="77B3BB2A" w:rsidR="007A4585" w:rsidRDefault="007A4585" w:rsidP="007A4585">
      <w:pPr>
        <w:pStyle w:val="Heading2"/>
      </w:pPr>
      <w:bookmarkStart w:id="1049" w:name="_Toc141988838"/>
      <w:r>
        <w:rPr>
          <w:lang w:val="en-US" w:bidi="th-TH"/>
        </w:rPr>
        <w:lastRenderedPageBreak/>
        <w:t>Daily Report</w:t>
      </w:r>
      <w:bookmarkEnd w:id="1049"/>
      <w:r>
        <w:rPr>
          <w:lang w:val="en-US" w:bidi="th-TH"/>
        </w:rPr>
        <w:t xml:space="preserve"> </w:t>
      </w:r>
    </w:p>
    <w:p w14:paraId="0A2DD870" w14:textId="77777777" w:rsidR="007A4585" w:rsidRPr="00061B9D" w:rsidRDefault="007A4585" w:rsidP="007A4585">
      <w:pPr>
        <w:pStyle w:val="Heading3"/>
      </w:pPr>
      <w:bookmarkStart w:id="1050" w:name="_Toc141988839"/>
      <w:r w:rsidRPr="00061B9D">
        <w:t>Purpose</w:t>
      </w:r>
      <w:bookmarkEnd w:id="1050"/>
    </w:p>
    <w:p w14:paraId="5FB0BF7B" w14:textId="71A3AAEC" w:rsidR="00647511" w:rsidRDefault="00647511" w:rsidP="00647511">
      <w:pPr>
        <w:ind w:left="1440"/>
      </w:pPr>
      <w:r>
        <w:t>This report is generated for displaying the daily limit movement which include create, increase, decrease, cancel, hold, unhold, transfer limit, and change limit conditions which illustrate all the data such as Data Entry, Verify 1, Verify 2, Approved, and Cancel as the Lists report.</w:t>
      </w:r>
    </w:p>
    <w:p w14:paraId="1AAEC8BF" w14:textId="02A9C237" w:rsidR="00647511" w:rsidRPr="00115CD3" w:rsidRDefault="00647511" w:rsidP="00647511">
      <w:pPr>
        <w:ind w:left="1440"/>
        <w:rPr>
          <w:cs/>
          <w:lang w:val="en-US" w:bidi="th-TH"/>
        </w:rPr>
      </w:pPr>
      <w:r>
        <w:t>The maker will proceed the verification of the limit movement in daily which will include the approved limit, credit type, credit type code, limit amount, credit limit supervisor, and service branch to be able generate the report with the correctness.</w:t>
      </w:r>
      <w:ins w:id="1051" w:author="Uraluk Pansuwan" w:date="2023-08-01T19:44:00Z">
        <w:r w:rsidR="003E3527">
          <w:rPr>
            <w:rFonts w:hint="cs"/>
            <w:cs/>
            <w:lang w:bidi="th-TH"/>
          </w:rPr>
          <w:t xml:space="preserve"> </w:t>
        </w:r>
      </w:ins>
    </w:p>
    <w:p w14:paraId="1BD4F823" w14:textId="2EE10E8E" w:rsidR="007A4585" w:rsidRDefault="007A4585" w:rsidP="007A4585">
      <w:pPr>
        <w:ind w:left="1080"/>
      </w:pPr>
    </w:p>
    <w:p w14:paraId="54401A13" w14:textId="0AF829F1" w:rsidR="007A4585" w:rsidRDefault="007A4585" w:rsidP="007A4585">
      <w:pPr>
        <w:pStyle w:val="Heading3"/>
      </w:pPr>
      <w:bookmarkStart w:id="1052" w:name="_Toc141988840"/>
      <w:r w:rsidRPr="00061B9D">
        <w:t>Background</w:t>
      </w:r>
      <w:bookmarkEnd w:id="1052"/>
    </w:p>
    <w:p w14:paraId="2D50AFA6" w14:textId="77777777" w:rsidR="00647511" w:rsidRDefault="00647511" w:rsidP="00647511">
      <w:pPr>
        <w:pStyle w:val="Heading4"/>
      </w:pPr>
      <w:r>
        <w:t>EXIM Current Business Pracitce (as is)</w:t>
      </w:r>
    </w:p>
    <w:p w14:paraId="0B6F364B" w14:textId="77777777" w:rsidR="00647511" w:rsidRDefault="00647511" w:rsidP="00647511">
      <w:pPr>
        <w:pStyle w:val="ListParagraph"/>
        <w:numPr>
          <w:ilvl w:val="0"/>
          <w:numId w:val="30"/>
        </w:numPr>
      </w:pPr>
      <w:r>
        <w:t>As is report produced in AS/400</w:t>
      </w:r>
    </w:p>
    <w:p w14:paraId="44829D8F" w14:textId="77777777" w:rsidR="00647511" w:rsidRPr="009C3061" w:rsidRDefault="00647511" w:rsidP="00647511">
      <w:pPr>
        <w:pStyle w:val="ListParagraph"/>
        <w:numPr>
          <w:ilvl w:val="0"/>
          <w:numId w:val="30"/>
        </w:numPr>
      </w:pPr>
      <w:r>
        <w:t>Sample report in Support Sample Transaction and Case from Customer section</w:t>
      </w:r>
    </w:p>
    <w:p w14:paraId="6D6DB98C" w14:textId="77777777" w:rsidR="00647511" w:rsidRPr="00647511" w:rsidRDefault="00647511" w:rsidP="00647511"/>
    <w:p w14:paraId="3A35300E" w14:textId="21BE2C7C" w:rsidR="007A4585" w:rsidRDefault="007A4585" w:rsidP="007A4585">
      <w:pPr>
        <w:pStyle w:val="Heading3"/>
      </w:pPr>
      <w:bookmarkStart w:id="1053" w:name="_Toc141988841"/>
      <w:r w:rsidRPr="00061B9D">
        <w:t>Supported Sample Transaction and Case from Custome</w:t>
      </w:r>
      <w:r>
        <w:t>r</w:t>
      </w:r>
      <w:bookmarkEnd w:id="1053"/>
    </w:p>
    <w:p w14:paraId="25816B2B" w14:textId="78F9EB09" w:rsidR="007A4585" w:rsidRDefault="003E57DF" w:rsidP="00CA12D1">
      <w:pPr>
        <w:ind w:left="720"/>
        <w:rPr>
          <w:lang w:val="en-US" w:bidi="th-TH"/>
        </w:rPr>
      </w:pPr>
      <w:r>
        <w:rPr>
          <w:lang w:val="en-US" w:bidi="th-TH"/>
        </w:rPr>
        <mc:AlternateContent>
          <mc:Choice Requires="wpi">
            <w:drawing>
              <wp:anchor distT="0" distB="0" distL="114300" distR="114300" simplePos="0" relativeHeight="251678720" behindDoc="0" locked="0" layoutInCell="1" allowOverlap="1" wp14:anchorId="26BAAEBC" wp14:editId="283C8AB8">
                <wp:simplePos x="0" y="0"/>
                <wp:positionH relativeFrom="column">
                  <wp:posOffset>84295</wp:posOffset>
                </wp:positionH>
                <wp:positionV relativeFrom="paragraph">
                  <wp:posOffset>800615</wp:posOffset>
                </wp:positionV>
                <wp:extent cx="416520" cy="5760"/>
                <wp:effectExtent l="76200" t="114300" r="98425" b="127635"/>
                <wp:wrapNone/>
                <wp:docPr id="229439078" name="Ink 2"/>
                <wp:cNvGraphicFramePr/>
                <a:graphic xmlns:a="http://schemas.openxmlformats.org/drawingml/2006/main">
                  <a:graphicData uri="http://schemas.microsoft.com/office/word/2010/wordprocessingInk">
                    <w14:contentPart bwMode="auto" r:id="rId35">
                      <w14:nvContentPartPr>
                        <w14:cNvContentPartPr/>
                      </w14:nvContentPartPr>
                      <w14:xfrm>
                        <a:off x="0" y="0"/>
                        <a:ext cx="416520" cy="5760"/>
                      </w14:xfrm>
                    </w14:contentPart>
                  </a:graphicData>
                </a:graphic>
              </wp:anchor>
            </w:drawing>
          </mc:Choice>
          <mc:Fallback>
            <w:pict>
              <v:shapetype w14:anchorId="06543F7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3.8pt;margin-top:57.4pt;width:38.5pt;height:11.7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">
                <v:imagedata r:id="rId36" o:title=""/>
              </v:shape>
            </w:pict>
          </mc:Fallback>
        </mc:AlternateContent>
      </w:r>
      <w:r w:rsidR="00F8393C" w:rsidRPr="00F8393C">
        <w:rPr>
          <w:lang w:val="en-US" w:bidi="th-TH"/>
        </w:rPr>
        <w:drawing>
          <wp:inline distT="0" distB="0" distL="0" distR="0" wp14:anchorId="59E3C639" wp14:editId="08D7F0BE">
            <wp:extent cx="4879397" cy="1383861"/>
            <wp:effectExtent l="19050" t="19050" r="16510" b="26035"/>
            <wp:docPr id="32377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7475" name=""/>
                    <pic:cNvPicPr/>
                  </pic:nvPicPr>
                  <pic:blipFill>
                    <a:blip r:embed="rId37"/>
                    <a:stretch>
                      <a:fillRect/>
                    </a:stretch>
                  </pic:blipFill>
                  <pic:spPr>
                    <a:xfrm>
                      <a:off x="0" y="0"/>
                      <a:ext cx="4948966" cy="1403592"/>
                    </a:xfrm>
                    <a:prstGeom prst="rect">
                      <a:avLst/>
                    </a:prstGeom>
                    <a:ln>
                      <a:solidFill>
                        <a:schemeClr val="tx1">
                          <a:lumMod val="50000"/>
                          <a:lumOff val="50000"/>
                        </a:schemeClr>
                      </a:solidFill>
                    </a:ln>
                  </pic:spPr>
                </pic:pic>
              </a:graphicData>
            </a:graphic>
          </wp:inline>
        </w:drawing>
      </w:r>
    </w:p>
    <w:p w14:paraId="317C78A6" w14:textId="28CAC08C" w:rsidR="003E57DF" w:rsidRDefault="003E57DF" w:rsidP="00CA12D1">
      <w:pPr>
        <w:ind w:left="720"/>
        <w:rPr>
          <w:lang w:val="en-US" w:bidi="th-TH"/>
        </w:rPr>
      </w:pPr>
      <w:r>
        <w:rPr>
          <w:lang w:val="en-US" w:bidi="th-TH"/>
        </w:rPr>
        <mc:AlternateContent>
          <mc:Choice Requires="wpi">
            <w:drawing>
              <wp:anchor distT="0" distB="0" distL="114300" distR="114300" simplePos="0" relativeHeight="251682816" behindDoc="0" locked="0" layoutInCell="1" allowOverlap="1" wp14:anchorId="0549753C" wp14:editId="643C42BA">
                <wp:simplePos x="0" y="0"/>
                <wp:positionH relativeFrom="column">
                  <wp:posOffset>61849</wp:posOffset>
                </wp:positionH>
                <wp:positionV relativeFrom="paragraph">
                  <wp:posOffset>60624</wp:posOffset>
                </wp:positionV>
                <wp:extent cx="275760" cy="360"/>
                <wp:effectExtent l="57150" t="76200" r="67310" b="95250"/>
                <wp:wrapNone/>
                <wp:docPr id="1590981362" name="Ink 10"/>
                <wp:cNvGraphicFramePr/>
                <a:graphic xmlns:a="http://schemas.openxmlformats.org/drawingml/2006/main">
                  <a:graphicData uri="http://schemas.microsoft.com/office/word/2010/wordprocessingInk">
                    <w14:contentPart bwMode="auto" r:id="rId38">
                      <w14:nvContentPartPr>
                        <w14:cNvContentPartPr/>
                      </w14:nvContentPartPr>
                      <w14:xfrm>
                        <a:off x="0" y="0"/>
                        <a:ext cx="275760" cy="360"/>
                      </w14:xfrm>
                    </w14:contentPart>
                  </a:graphicData>
                </a:graphic>
              </wp:anchor>
            </w:drawing>
          </mc:Choice>
          <mc:Fallback>
            <w:pict>
              <v:shape w14:anchorId="5AA78309" id="Ink 1" o:spid="_x0000_s1026" type="#_x0000_t75" style="position:absolute;margin-left:3.45pt;margin-top:1.9pt;width:24.5pt;height:5.7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">
                <v:imagedata r:id="rId39" o:title=""/>
              </v:shape>
            </w:pict>
          </mc:Fallback>
        </mc:AlternateContent>
      </w:r>
      <w:r>
        <w:rPr>
          <w:lang w:val="en-US" w:bidi="th-TH"/>
        </w:rPr>
        <mc:AlternateContent>
          <mc:Choice Requires="wpi">
            <w:drawing>
              <wp:anchor distT="0" distB="0" distL="114300" distR="114300" simplePos="0" relativeHeight="251681792" behindDoc="0" locked="0" layoutInCell="1" allowOverlap="1" wp14:anchorId="3A9BD093" wp14:editId="2AAD8163">
                <wp:simplePos x="0" y="0"/>
                <wp:positionH relativeFrom="column">
                  <wp:posOffset>-3120</wp:posOffset>
                </wp:positionH>
                <wp:positionV relativeFrom="paragraph">
                  <wp:posOffset>2255795</wp:posOffset>
                </wp:positionV>
                <wp:extent cx="268560" cy="16560"/>
                <wp:effectExtent l="57150" t="57150" r="74930" b="97790"/>
                <wp:wrapNone/>
                <wp:docPr id="658070216" name="Ink 8"/>
                <wp:cNvGraphicFramePr/>
                <a:graphic xmlns:a="http://schemas.openxmlformats.org/drawingml/2006/main">
                  <a:graphicData uri="http://schemas.microsoft.com/office/word/2010/wordprocessingInk">
                    <w14:contentPart bwMode="auto" r:id="rId40">
                      <w14:nvContentPartPr>
                        <w14:cNvContentPartPr/>
                      </w14:nvContentPartPr>
                      <w14:xfrm>
                        <a:off x="0" y="0"/>
                        <a:ext cx="268560" cy="16560"/>
                      </w14:xfrm>
                    </w14:contentPart>
                  </a:graphicData>
                </a:graphic>
              </wp:anchor>
            </w:drawing>
          </mc:Choice>
          <mc:Fallback>
            <w:pict>
              <v:shape w14:anchorId="2EA0BAE0" id="Ink 1" o:spid="_x0000_s1026" type="#_x0000_t75" style="position:absolute;margin-left:-1.65pt;margin-top:174.75pt;width:24pt;height:6.9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">
                <v:imagedata r:id="rId41" o:title=""/>
              </v:shape>
            </w:pict>
          </mc:Fallback>
        </mc:AlternateContent>
      </w:r>
      <w:r>
        <w:rPr>
          <w:lang w:val="en-US" w:bidi="th-TH"/>
        </w:rPr>
        <mc:AlternateContent>
          <mc:Choice Requires="wpi">
            <w:drawing>
              <wp:anchor distT="0" distB="0" distL="114300" distR="114300" simplePos="0" relativeHeight="251680768" behindDoc="0" locked="0" layoutInCell="1" allowOverlap="1" wp14:anchorId="034A6177" wp14:editId="085CAE07">
                <wp:simplePos x="0" y="0"/>
                <wp:positionH relativeFrom="column">
                  <wp:posOffset>49080</wp:posOffset>
                </wp:positionH>
                <wp:positionV relativeFrom="paragraph">
                  <wp:posOffset>1156355</wp:posOffset>
                </wp:positionV>
                <wp:extent cx="312840" cy="33120"/>
                <wp:effectExtent l="57150" t="76200" r="68580" b="81280"/>
                <wp:wrapNone/>
                <wp:docPr id="1364028293" name="Ink 7"/>
                <wp:cNvGraphicFramePr/>
                <a:graphic xmlns:a="http://schemas.openxmlformats.org/drawingml/2006/main">
                  <a:graphicData uri="http://schemas.microsoft.com/office/word/2010/wordprocessingInk">
                    <w14:contentPart bwMode="auto" r:id="rId42">
                      <w14:nvContentPartPr>
                        <w14:cNvContentPartPr/>
                      </w14:nvContentPartPr>
                      <w14:xfrm>
                        <a:off x="0" y="0"/>
                        <a:ext cx="312840" cy="33120"/>
                      </w14:xfrm>
                    </w14:contentPart>
                  </a:graphicData>
                </a:graphic>
              </wp:anchor>
            </w:drawing>
          </mc:Choice>
          <mc:Fallback>
            <w:pict>
              <v:shape w14:anchorId="10B7CC58" id="Ink 1" o:spid="_x0000_s1026" type="#_x0000_t75" style="position:absolute;margin-left:2.45pt;margin-top:88.2pt;width:27.5pt;height:8.2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">
                <v:imagedata r:id="rId43" o:title=""/>
              </v:shape>
            </w:pict>
          </mc:Fallback>
        </mc:AlternateContent>
      </w:r>
      <w:r w:rsidRPr="003E57DF">
        <w:rPr>
          <w:lang w:val="en-US" w:bidi="th-TH"/>
        </w:rPr>
        <w:drawing>
          <wp:inline distT="0" distB="0" distL="0" distR="0" wp14:anchorId="199C2F1D" wp14:editId="5410ED4D">
            <wp:extent cx="4879340" cy="842235"/>
            <wp:effectExtent l="19050" t="19050" r="16510" b="15240"/>
            <wp:docPr id="2065285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85869" name=""/>
                    <pic:cNvPicPr/>
                  </pic:nvPicPr>
                  <pic:blipFill>
                    <a:blip r:embed="rId44"/>
                    <a:stretch>
                      <a:fillRect/>
                    </a:stretch>
                  </pic:blipFill>
                  <pic:spPr>
                    <a:xfrm>
                      <a:off x="0" y="0"/>
                      <a:ext cx="4912742" cy="848001"/>
                    </a:xfrm>
                    <a:prstGeom prst="rect">
                      <a:avLst/>
                    </a:prstGeom>
                    <a:ln>
                      <a:solidFill>
                        <a:schemeClr val="tx1">
                          <a:lumMod val="50000"/>
                          <a:lumOff val="50000"/>
                        </a:schemeClr>
                      </a:solidFill>
                    </a:ln>
                  </pic:spPr>
                </pic:pic>
              </a:graphicData>
            </a:graphic>
          </wp:inline>
        </w:drawing>
      </w:r>
      <w:r w:rsidRPr="003E57DF">
        <w:rPr>
          <w:lang w:val="en-US" w:bidi="th-TH"/>
        </w:rPr>
        <w:drawing>
          <wp:inline distT="0" distB="0" distL="0" distR="0" wp14:anchorId="47E6107F" wp14:editId="51B72DBF">
            <wp:extent cx="4879340" cy="858721"/>
            <wp:effectExtent l="19050" t="19050" r="16510" b="17780"/>
            <wp:docPr id="120110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03057" name=""/>
                    <pic:cNvPicPr/>
                  </pic:nvPicPr>
                  <pic:blipFill>
                    <a:blip r:embed="rId45"/>
                    <a:stretch>
                      <a:fillRect/>
                    </a:stretch>
                  </pic:blipFill>
                  <pic:spPr>
                    <a:xfrm>
                      <a:off x="0" y="0"/>
                      <a:ext cx="4907621" cy="863698"/>
                    </a:xfrm>
                    <a:prstGeom prst="rect">
                      <a:avLst/>
                    </a:prstGeom>
                    <a:ln>
                      <a:solidFill>
                        <a:schemeClr val="tx1">
                          <a:lumMod val="50000"/>
                          <a:lumOff val="50000"/>
                        </a:schemeClr>
                      </a:solidFill>
                    </a:ln>
                  </pic:spPr>
                </pic:pic>
              </a:graphicData>
            </a:graphic>
          </wp:inline>
        </w:drawing>
      </w:r>
      <w:r w:rsidRPr="003E57DF">
        <w:rPr>
          <w:lang w:val="en-US" w:bidi="th-TH"/>
        </w:rPr>
        <w:drawing>
          <wp:inline distT="0" distB="0" distL="0" distR="0" wp14:anchorId="3051A961" wp14:editId="5442CF73">
            <wp:extent cx="4879340" cy="884905"/>
            <wp:effectExtent l="19050" t="19050" r="16510" b="10795"/>
            <wp:docPr id="1705338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38916" name=""/>
                    <pic:cNvPicPr/>
                  </pic:nvPicPr>
                  <pic:blipFill>
                    <a:blip r:embed="rId46"/>
                    <a:stretch>
                      <a:fillRect/>
                    </a:stretch>
                  </pic:blipFill>
                  <pic:spPr>
                    <a:xfrm>
                      <a:off x="0" y="0"/>
                      <a:ext cx="4907505" cy="890013"/>
                    </a:xfrm>
                    <a:prstGeom prst="rect">
                      <a:avLst/>
                    </a:prstGeom>
                    <a:ln>
                      <a:solidFill>
                        <a:schemeClr val="tx1">
                          <a:lumMod val="50000"/>
                          <a:lumOff val="50000"/>
                        </a:schemeClr>
                      </a:solidFill>
                    </a:ln>
                  </pic:spPr>
                </pic:pic>
              </a:graphicData>
            </a:graphic>
          </wp:inline>
        </w:drawing>
      </w:r>
    </w:p>
    <w:p w14:paraId="3290E43F" w14:textId="75BECB67" w:rsidR="00A61628" w:rsidRPr="00DA3B15" w:rsidRDefault="00A61628" w:rsidP="00CA12D1">
      <w:pPr>
        <w:ind w:left="720"/>
        <w:rPr>
          <w:lang w:val="en-US" w:bidi="th-TH"/>
        </w:rPr>
      </w:pPr>
      <w:r>
        <w:rPr>
          <w:lang w:val="en-US" w:bidi="th-TH"/>
        </w:rPr>
        <w:lastRenderedPageBreak/>
        <mc:AlternateContent>
          <mc:Choice Requires="wpi">
            <w:drawing>
              <wp:anchor distT="0" distB="0" distL="114300" distR="114300" simplePos="0" relativeHeight="251683840" behindDoc="0" locked="0" layoutInCell="1" allowOverlap="1" wp14:anchorId="338E31FE" wp14:editId="21D5F2DB">
                <wp:simplePos x="0" y="0"/>
                <wp:positionH relativeFrom="column">
                  <wp:posOffset>43489</wp:posOffset>
                </wp:positionH>
                <wp:positionV relativeFrom="paragraph">
                  <wp:posOffset>181609</wp:posOffset>
                </wp:positionV>
                <wp:extent cx="703800" cy="22320"/>
                <wp:effectExtent l="38100" t="57150" r="58420" b="111125"/>
                <wp:wrapNone/>
                <wp:docPr id="1864415773" name="Ink 11"/>
                <wp:cNvGraphicFramePr/>
                <a:graphic xmlns:a="http://schemas.openxmlformats.org/drawingml/2006/main">
                  <a:graphicData uri="http://schemas.microsoft.com/office/word/2010/wordprocessingInk">
                    <w14:contentPart bwMode="auto" r:id="rId47">
                      <w14:nvContentPartPr>
                        <w14:cNvContentPartPr/>
                      </w14:nvContentPartPr>
                      <w14:xfrm>
                        <a:off x="0" y="0"/>
                        <a:ext cx="703800" cy="22320"/>
                      </w14:xfrm>
                    </w14:contentPart>
                  </a:graphicData>
                </a:graphic>
              </wp:anchor>
            </w:drawing>
          </mc:Choice>
          <mc:Fallback>
            <w:pict>
              <v:shape w14:anchorId="5289AF05" id="Ink 1" o:spid="_x0000_s1026" type="#_x0000_t75" style="position:absolute;margin-left:2pt;margin-top:11.45pt;width:58.25pt;height:7.4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">
                <v:imagedata r:id="rId48" o:title=""/>
              </v:shape>
            </w:pict>
          </mc:Fallback>
        </mc:AlternateContent>
      </w:r>
      <w:r w:rsidRPr="00A61628">
        <w:rPr>
          <w:lang w:val="en-US" w:bidi="th-TH"/>
        </w:rPr>
        <w:drawing>
          <wp:inline distT="0" distB="0" distL="0" distR="0" wp14:anchorId="5D41338D" wp14:editId="041C8813">
            <wp:extent cx="4910758" cy="334769"/>
            <wp:effectExtent l="19050" t="19050" r="23495" b="27305"/>
            <wp:docPr id="127942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24318" name=""/>
                    <pic:cNvPicPr/>
                  </pic:nvPicPr>
                  <pic:blipFill>
                    <a:blip r:embed="rId49"/>
                    <a:stretch>
                      <a:fillRect/>
                    </a:stretch>
                  </pic:blipFill>
                  <pic:spPr>
                    <a:xfrm>
                      <a:off x="0" y="0"/>
                      <a:ext cx="4981885" cy="339618"/>
                    </a:xfrm>
                    <a:prstGeom prst="rect">
                      <a:avLst/>
                    </a:prstGeom>
                    <a:ln>
                      <a:solidFill>
                        <a:schemeClr val="tx1">
                          <a:lumMod val="50000"/>
                          <a:lumOff val="50000"/>
                        </a:schemeClr>
                      </a:solidFill>
                    </a:ln>
                  </pic:spPr>
                </pic:pic>
              </a:graphicData>
            </a:graphic>
          </wp:inline>
        </w:drawing>
      </w:r>
    </w:p>
    <w:p w14:paraId="70F9218A" w14:textId="77777777" w:rsidR="007A4585" w:rsidRPr="00061B9D" w:rsidRDefault="007A4585" w:rsidP="007A4585">
      <w:pPr>
        <w:pStyle w:val="Heading3"/>
      </w:pPr>
      <w:bookmarkStart w:id="1054" w:name="_Toc141988842"/>
      <w:r w:rsidRPr="00061B9D">
        <w:t>Menu Modification</w:t>
      </w:r>
      <w:bookmarkEnd w:id="1054"/>
      <w:r w:rsidRPr="00061B9D">
        <w:t xml:space="preserve"> </w:t>
      </w:r>
    </w:p>
    <w:p w14:paraId="2088B1EE" w14:textId="77777777" w:rsidR="007A4585" w:rsidRDefault="007A4585" w:rsidP="007A4585">
      <w:pPr>
        <w:tabs>
          <w:tab w:val="left" w:pos="4050"/>
        </w:tabs>
        <w:ind w:left="1080"/>
      </w:pPr>
      <w:r>
        <w:t>Not applicable</w:t>
      </w:r>
      <w:r>
        <w:tab/>
      </w:r>
      <w:r>
        <w:tab/>
      </w:r>
    </w:p>
    <w:p w14:paraId="371EC89C" w14:textId="77777777" w:rsidR="007A4585" w:rsidRPr="00061B9D" w:rsidRDefault="007A4585" w:rsidP="007A4585">
      <w:pPr>
        <w:pStyle w:val="Heading3"/>
      </w:pPr>
      <w:bookmarkStart w:id="1055" w:name="_Toc141988843"/>
      <w:r w:rsidRPr="00061B9D">
        <w:t>Screen Layout and Data Sheet</w:t>
      </w:r>
      <w:bookmarkEnd w:id="1055"/>
    </w:p>
    <w:p w14:paraId="3302D7A6" w14:textId="77777777" w:rsidR="007A4585" w:rsidRDefault="007A4585" w:rsidP="007A4585">
      <w:pPr>
        <w:ind w:left="1080"/>
      </w:pPr>
      <w:r>
        <w:t xml:space="preserve">Not Applicable </w:t>
      </w:r>
    </w:p>
    <w:p w14:paraId="0F17C004" w14:textId="77777777" w:rsidR="007A4585" w:rsidRDefault="007A4585" w:rsidP="007A4585">
      <w:pPr>
        <w:ind w:left="1080"/>
      </w:pPr>
    </w:p>
    <w:p w14:paraId="32004246" w14:textId="359A3B33" w:rsidR="000B160D" w:rsidRDefault="000B160D" w:rsidP="007A4585">
      <w:pPr>
        <w:pStyle w:val="Heading3"/>
      </w:pPr>
      <w:bookmarkStart w:id="1056" w:name="_Toc141988844"/>
      <w:r>
        <w:t xml:space="preserve">Business Rule  </w:t>
      </w:r>
      <w:r>
        <w:rPr>
          <w:szCs w:val="28"/>
          <w:cs/>
          <w:lang w:bidi="th-TH"/>
        </w:rPr>
        <w:t xml:space="preserve">/ </w:t>
      </w:r>
      <w:r>
        <w:t>Business Logic</w:t>
      </w:r>
      <w:bookmarkEnd w:id="1056"/>
    </w:p>
    <w:tbl>
      <w:tblPr>
        <w:tblW w:w="6786" w:type="dxa"/>
        <w:tblInd w:w="2029"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A0" w:firstRow="1" w:lastRow="0" w:firstColumn="1" w:lastColumn="0" w:noHBand="0" w:noVBand="0"/>
        <w:tblPrChange w:id="1057" w:author="Emy Bartolome" w:date="2023-08-03T20:14:00Z">
          <w:tblPr>
            <w:tblW w:w="6786" w:type="dxa"/>
            <w:tblInd w:w="1111"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A0" w:firstRow="1" w:lastRow="0" w:firstColumn="1" w:lastColumn="0" w:noHBand="0" w:noVBand="0"/>
          </w:tblPr>
        </w:tblPrChange>
      </w:tblPr>
      <w:tblGrid>
        <w:gridCol w:w="2775"/>
        <w:gridCol w:w="4011"/>
        <w:tblGridChange w:id="1058">
          <w:tblGrid>
            <w:gridCol w:w="2775"/>
            <w:gridCol w:w="4011"/>
          </w:tblGrid>
        </w:tblGridChange>
      </w:tblGrid>
      <w:tr w:rsidR="00FC2C51" w:rsidRPr="00897DBA" w14:paraId="77EE9AAA" w14:textId="77777777" w:rsidTr="00EE67C8">
        <w:trPr>
          <w:tblHeader/>
          <w:trPrChange w:id="1059" w:author="Emy Bartolome" w:date="2023-08-03T20:14:00Z">
            <w:trPr>
              <w:tblHeader/>
            </w:trPr>
          </w:trPrChange>
        </w:trPr>
        <w:tc>
          <w:tcPr>
            <w:tcW w:w="2775" w:type="dxa"/>
            <w:tcPrChange w:id="1060" w:author="Emy Bartolome" w:date="2023-08-03T20:14:00Z">
              <w:tcPr>
                <w:tcW w:w="2775" w:type="dxa"/>
              </w:tcPr>
            </w:tcPrChange>
          </w:tcPr>
          <w:p w14:paraId="0DA59B44" w14:textId="77777777" w:rsidR="00FC2C51" w:rsidRPr="00D512AA" w:rsidRDefault="00FC2C51" w:rsidP="008C2111">
            <w:pPr>
              <w:rPr>
                <w:rFonts w:asciiTheme="minorHAnsi" w:hAnsiTheme="minorHAnsi" w:cstheme="minorHAnsi"/>
                <w:sz w:val="22"/>
                <w:szCs w:val="22"/>
              </w:rPr>
            </w:pPr>
            <w:r w:rsidRPr="00D512AA">
              <w:rPr>
                <w:rFonts w:asciiTheme="minorHAnsi" w:hAnsiTheme="minorHAnsi" w:cstheme="minorHAnsi"/>
                <w:sz w:val="22"/>
                <w:szCs w:val="22"/>
              </w:rPr>
              <w:t xml:space="preserve">Paper Size </w:t>
            </w:r>
          </w:p>
        </w:tc>
        <w:tc>
          <w:tcPr>
            <w:tcW w:w="4011" w:type="dxa"/>
            <w:tcPrChange w:id="1061" w:author="Emy Bartolome" w:date="2023-08-03T20:14:00Z">
              <w:tcPr>
                <w:tcW w:w="4011" w:type="dxa"/>
              </w:tcPr>
            </w:tcPrChange>
          </w:tcPr>
          <w:p w14:paraId="254234C1" w14:textId="77777777" w:rsidR="00FC2C51" w:rsidRPr="00D512AA" w:rsidRDefault="00FC2C51" w:rsidP="008C2111">
            <w:pPr>
              <w:rPr>
                <w:rFonts w:asciiTheme="minorHAnsi" w:hAnsiTheme="minorHAnsi" w:cstheme="minorHAnsi"/>
                <w:sz w:val="22"/>
                <w:szCs w:val="22"/>
              </w:rPr>
            </w:pPr>
            <w:r w:rsidRPr="00D512AA">
              <w:rPr>
                <w:rFonts w:asciiTheme="minorHAnsi" w:hAnsiTheme="minorHAnsi" w:cstheme="minorHAnsi"/>
                <w:sz w:val="22"/>
                <w:szCs w:val="22"/>
              </w:rPr>
              <w:t>A4</w:t>
            </w:r>
          </w:p>
        </w:tc>
      </w:tr>
      <w:tr w:rsidR="00FC2C51" w:rsidRPr="00897DBA" w14:paraId="05EF03BF" w14:textId="77777777" w:rsidTr="00EE67C8">
        <w:tc>
          <w:tcPr>
            <w:tcW w:w="2775" w:type="dxa"/>
            <w:tcPrChange w:id="1062" w:author="Emy Bartolome" w:date="2023-08-03T20:14:00Z">
              <w:tcPr>
                <w:tcW w:w="2775" w:type="dxa"/>
              </w:tcPr>
            </w:tcPrChange>
          </w:tcPr>
          <w:p w14:paraId="17B061B3" w14:textId="77777777" w:rsidR="00FC2C51" w:rsidRPr="00D512AA" w:rsidRDefault="00FC2C51" w:rsidP="008C2111">
            <w:pPr>
              <w:rPr>
                <w:rFonts w:asciiTheme="minorHAnsi" w:hAnsiTheme="minorHAnsi" w:cstheme="minorHAnsi"/>
                <w:noProof w:val="0"/>
                <w:color w:val="000000"/>
                <w:sz w:val="22"/>
                <w:szCs w:val="22"/>
              </w:rPr>
            </w:pPr>
            <w:r w:rsidRPr="00D512AA">
              <w:rPr>
                <w:rFonts w:asciiTheme="minorHAnsi" w:hAnsiTheme="minorHAnsi" w:cstheme="minorHAnsi"/>
                <w:color w:val="000000"/>
                <w:sz w:val="22"/>
                <w:szCs w:val="22"/>
              </w:rPr>
              <w:t>Reprinting Require</w:t>
            </w:r>
          </w:p>
        </w:tc>
        <w:tc>
          <w:tcPr>
            <w:tcW w:w="4011" w:type="dxa"/>
            <w:tcPrChange w:id="1063" w:author="Emy Bartolome" w:date="2023-08-03T20:14:00Z">
              <w:tcPr>
                <w:tcW w:w="4011" w:type="dxa"/>
              </w:tcPr>
            </w:tcPrChange>
          </w:tcPr>
          <w:p w14:paraId="64A0BFE8" w14:textId="77777777" w:rsidR="00FC2C51" w:rsidRPr="00D512AA" w:rsidRDefault="00FC2C51" w:rsidP="008C2111">
            <w:pPr>
              <w:rPr>
                <w:rFonts w:asciiTheme="minorHAnsi" w:hAnsiTheme="minorHAnsi" w:cstheme="minorHAnsi"/>
                <w:noProof w:val="0"/>
                <w:color w:val="000000"/>
                <w:sz w:val="22"/>
                <w:szCs w:val="22"/>
              </w:rPr>
            </w:pPr>
            <w:r w:rsidRPr="00D512AA">
              <w:rPr>
                <w:rFonts w:asciiTheme="minorHAnsi" w:hAnsiTheme="minorHAnsi" w:cstheme="minorHAnsi"/>
                <w:color w:val="000000"/>
                <w:sz w:val="22"/>
                <w:szCs w:val="22"/>
              </w:rPr>
              <w:t>Yes</w:t>
            </w:r>
          </w:p>
        </w:tc>
      </w:tr>
      <w:tr w:rsidR="00FC2C51" w:rsidRPr="00897DBA" w14:paraId="00B4704E" w14:textId="77777777" w:rsidTr="00EE67C8">
        <w:tc>
          <w:tcPr>
            <w:tcW w:w="2775" w:type="dxa"/>
            <w:tcPrChange w:id="1064" w:author="Emy Bartolome" w:date="2023-08-03T20:14:00Z">
              <w:tcPr>
                <w:tcW w:w="2775" w:type="dxa"/>
              </w:tcPr>
            </w:tcPrChange>
          </w:tcPr>
          <w:p w14:paraId="3D6F6F68" w14:textId="77777777" w:rsidR="00FC2C51" w:rsidRPr="00D512AA" w:rsidRDefault="00FC2C51" w:rsidP="008C2111">
            <w:pPr>
              <w:rPr>
                <w:rFonts w:asciiTheme="minorHAnsi" w:hAnsiTheme="minorHAnsi" w:cstheme="minorHAnsi"/>
                <w:noProof w:val="0"/>
                <w:color w:val="000000"/>
                <w:sz w:val="22"/>
                <w:szCs w:val="22"/>
              </w:rPr>
            </w:pPr>
            <w:r w:rsidRPr="00AB6C2E">
              <w:rPr>
                <w:rFonts w:asciiTheme="minorHAnsi" w:hAnsiTheme="minorHAnsi" w:cstheme="minorHAnsi"/>
                <w:color w:val="000000"/>
                <w:sz w:val="22"/>
                <w:szCs w:val="22"/>
                <w:highlight w:val="yellow"/>
              </w:rPr>
              <w:t>Searching Criteria</w:t>
            </w:r>
          </w:p>
        </w:tc>
        <w:tc>
          <w:tcPr>
            <w:tcW w:w="4011" w:type="dxa"/>
            <w:tcPrChange w:id="1065" w:author="Emy Bartolome" w:date="2023-08-03T20:14:00Z">
              <w:tcPr>
                <w:tcW w:w="4011" w:type="dxa"/>
              </w:tcPr>
            </w:tcPrChange>
          </w:tcPr>
          <w:p w14:paraId="7711CB62" w14:textId="77777777" w:rsidR="00FC2C51" w:rsidRPr="006867AA" w:rsidRDefault="00FC2C51" w:rsidP="008C2111">
            <w:pPr>
              <w:rPr>
                <w:rFonts w:asciiTheme="minorHAnsi" w:hAnsiTheme="minorHAnsi" w:cs="Angsana New"/>
                <w:color w:val="000000"/>
                <w:sz w:val="22"/>
                <w:szCs w:val="22"/>
                <w:lang w:bidi="th-TH"/>
              </w:rPr>
            </w:pPr>
            <w:r>
              <w:rPr>
                <w:rFonts w:asciiTheme="minorHAnsi" w:hAnsiTheme="minorHAnsi" w:cstheme="minorHAnsi"/>
                <w:color w:val="000000"/>
                <w:sz w:val="22"/>
                <w:szCs w:val="22"/>
              </w:rPr>
              <w:t xml:space="preserve">Period of Time </w:t>
            </w:r>
            <w:r>
              <w:rPr>
                <w:rFonts w:asciiTheme="minorHAnsi" w:hAnsiTheme="minorHAnsi" w:cs="Angsana New"/>
                <w:color w:val="000000"/>
                <w:sz w:val="22"/>
                <w:szCs w:val="22"/>
                <w:cs/>
                <w:lang w:bidi="th-TH"/>
              </w:rPr>
              <w:t>(</w:t>
            </w:r>
            <w:r>
              <w:rPr>
                <w:rFonts w:asciiTheme="minorHAnsi" w:hAnsiTheme="minorHAnsi" w:cstheme="minorHAnsi"/>
                <w:color w:val="000000"/>
                <w:sz w:val="22"/>
                <w:szCs w:val="22"/>
              </w:rPr>
              <w:t>Daily</w:t>
            </w:r>
            <w:r>
              <w:rPr>
                <w:rFonts w:asciiTheme="minorHAnsi" w:hAnsiTheme="minorHAnsi" w:cs="Angsana New"/>
                <w:color w:val="000000"/>
                <w:sz w:val="22"/>
                <w:szCs w:val="22"/>
                <w:cs/>
                <w:lang w:bidi="th-TH"/>
              </w:rPr>
              <w:t>)</w:t>
            </w:r>
          </w:p>
        </w:tc>
      </w:tr>
    </w:tbl>
    <w:p w14:paraId="5B4F147A" w14:textId="77777777" w:rsidR="00FC2C51" w:rsidRDefault="00FC2C51" w:rsidP="0007000D">
      <w:pPr>
        <w:ind w:left="1512"/>
        <w:rPr>
          <w:ins w:id="1066" w:author="Emy Bartolome" w:date="2023-08-03T20:13:00Z"/>
          <w:lang w:bidi="th-TH"/>
        </w:rPr>
      </w:pPr>
    </w:p>
    <w:p w14:paraId="78DDEE43" w14:textId="77777777" w:rsidR="0007000D" w:rsidRPr="0007000D" w:rsidRDefault="0007000D" w:rsidP="0007000D"/>
    <w:p w14:paraId="1D2E2296" w14:textId="5D6FA6B4" w:rsidR="007A4585" w:rsidRPr="00061B9D" w:rsidRDefault="007A4585" w:rsidP="007A4585">
      <w:pPr>
        <w:pStyle w:val="Heading3"/>
      </w:pPr>
      <w:bookmarkStart w:id="1067" w:name="_Toc141988845"/>
      <w:r>
        <w:t>To</w:t>
      </w:r>
      <w:r>
        <w:rPr>
          <w:szCs w:val="28"/>
          <w:cs/>
          <w:lang w:bidi="th-TH"/>
        </w:rPr>
        <w:t>-</w:t>
      </w:r>
      <w:r>
        <w:t>be Processing</w:t>
      </w:r>
      <w:bookmarkEnd w:id="1067"/>
      <w:r>
        <w:t xml:space="preserve"> </w:t>
      </w:r>
    </w:p>
    <w:p w14:paraId="0DF192C3" w14:textId="46282CCF" w:rsidR="007A4585" w:rsidRDefault="007A4585" w:rsidP="007A4585">
      <w:pPr>
        <w:ind w:left="1440"/>
      </w:pPr>
    </w:p>
    <w:p w14:paraId="6496FCF0" w14:textId="77777777" w:rsidR="00EE67C8" w:rsidRDefault="00EE67C8" w:rsidP="00EE67C8">
      <w:pPr>
        <w:ind w:left="1512"/>
        <w:rPr>
          <w:lang w:bidi="th-TH"/>
        </w:rPr>
      </w:pPr>
      <w:r>
        <w:rPr>
          <w:lang w:bidi="th-TH"/>
        </w:rPr>
        <w:t xml:space="preserve">The system will retrieve information from CBS </w:t>
      </w:r>
      <w:commentRangeStart w:id="1068"/>
      <w:r w:rsidRPr="008C2111">
        <w:rPr>
          <w:highlight w:val="yellow"/>
          <w:lang w:bidi="th-TH"/>
        </w:rPr>
        <w:t>Limits Facility</w:t>
      </w:r>
      <w:commentRangeEnd w:id="1068"/>
      <w:r>
        <w:rPr>
          <w:rStyle w:val="CommentReference"/>
        </w:rPr>
        <w:commentReference w:id="1068"/>
      </w:r>
      <w:r>
        <w:rPr>
          <w:lang w:bidi="th-TH"/>
        </w:rPr>
        <w:t xml:space="preserve"> function with details on:</w:t>
      </w:r>
    </w:p>
    <w:p w14:paraId="0F727B27" w14:textId="77777777" w:rsidR="00EE67C8" w:rsidRDefault="00EE67C8" w:rsidP="00EE67C8">
      <w:pPr>
        <w:pStyle w:val="ListParagraph"/>
        <w:numPr>
          <w:ilvl w:val="0"/>
          <w:numId w:val="32"/>
        </w:numPr>
        <w:rPr>
          <w:lang w:bidi="th-TH"/>
        </w:rPr>
      </w:pPr>
      <w:r>
        <w:rPr>
          <w:lang w:bidi="th-TH"/>
        </w:rPr>
        <w:t xml:space="preserve">Transaction Code where </w:t>
      </w:r>
      <w:r w:rsidRPr="0007000D">
        <w:rPr>
          <w:lang w:bidi="th-TH"/>
        </w:rPr>
        <w:t>create, increase, decrease, cancel, hold, unhold and change limit condition</w:t>
      </w:r>
      <w:r>
        <w:rPr>
          <w:lang w:bidi="th-TH"/>
        </w:rPr>
        <w:t xml:space="preserve"> was performed for the day</w:t>
      </w:r>
    </w:p>
    <w:p w14:paraId="35EB333A" w14:textId="77777777" w:rsidR="00EE67C8" w:rsidRDefault="00EE67C8" w:rsidP="00EE67C8">
      <w:pPr>
        <w:pStyle w:val="ListParagraph"/>
        <w:numPr>
          <w:ilvl w:val="0"/>
          <w:numId w:val="32"/>
        </w:numPr>
        <w:rPr>
          <w:lang w:bidi="th-TH"/>
        </w:rPr>
      </w:pPr>
      <w:r>
        <w:rPr>
          <w:lang w:bidi="th-TH"/>
        </w:rPr>
        <w:t>Show all limit transactions in data entry, approve 1 in BPM (Limit Facility, Loan account), approve 2 in Limit Facility and Loan account</w:t>
      </w:r>
    </w:p>
    <w:p w14:paraId="1B190A6B" w14:textId="77777777" w:rsidR="00EE67C8" w:rsidRDefault="00EE67C8" w:rsidP="00EE67C8">
      <w:pPr>
        <w:pStyle w:val="ListParagraph"/>
        <w:numPr>
          <w:ilvl w:val="0"/>
          <w:numId w:val="32"/>
        </w:numPr>
        <w:rPr>
          <w:lang w:bidi="th-TH"/>
        </w:rPr>
      </w:pPr>
      <w:r>
        <w:rPr>
          <w:lang w:bidi="th-TH"/>
        </w:rPr>
        <w:t>Description of products (Major/Minor) from business module static configuration set up screens</w:t>
      </w:r>
    </w:p>
    <w:p w14:paraId="2AB17640" w14:textId="77777777" w:rsidR="00EE67C8" w:rsidRDefault="00EE67C8" w:rsidP="00EE67C8">
      <w:pPr>
        <w:pStyle w:val="ListParagraph"/>
        <w:numPr>
          <w:ilvl w:val="0"/>
          <w:numId w:val="32"/>
        </w:numPr>
        <w:rPr>
          <w:lang w:bidi="th-TH"/>
        </w:rPr>
      </w:pPr>
      <w:r>
        <w:rPr>
          <w:lang w:bidi="th-TH"/>
        </w:rPr>
        <w:t>Narrative Conditions of the limit facility</w:t>
      </w:r>
    </w:p>
    <w:p w14:paraId="751244BF" w14:textId="77777777" w:rsidR="00EE67C8" w:rsidRDefault="00EE67C8" w:rsidP="00EE67C8">
      <w:pPr>
        <w:pStyle w:val="ListParagraph"/>
        <w:numPr>
          <w:ilvl w:val="0"/>
          <w:numId w:val="32"/>
        </w:numPr>
        <w:rPr>
          <w:lang w:bidi="th-TH"/>
        </w:rPr>
      </w:pPr>
      <w:r>
        <w:rPr>
          <w:lang w:bidi="th-TH"/>
        </w:rPr>
        <w:t xml:space="preserve">Add sum total of each limit facility record </w:t>
      </w:r>
      <w:r w:rsidRPr="008C2111">
        <w:rPr>
          <w:highlight w:val="yellow"/>
          <w:lang w:bidi="th-TH"/>
        </w:rPr>
        <w:t>by transaction code? Or limit facility?</w:t>
      </w:r>
    </w:p>
    <w:p w14:paraId="58E448E0" w14:textId="77777777" w:rsidR="00EE67C8" w:rsidRPr="008C2111" w:rsidRDefault="00EE67C8" w:rsidP="00EE67C8">
      <w:pPr>
        <w:pStyle w:val="ListParagraph"/>
        <w:numPr>
          <w:ilvl w:val="0"/>
          <w:numId w:val="32"/>
        </w:numPr>
        <w:rPr>
          <w:lang w:bidi="th-TH"/>
        </w:rPr>
      </w:pPr>
      <w:r>
        <w:rPr>
          <w:rFonts w:hint="cs"/>
          <w:cs/>
          <w:lang w:bidi="th-TH"/>
        </w:rPr>
        <w:t xml:space="preserve">เพิ่มการ </w:t>
      </w:r>
      <w:r>
        <w:rPr>
          <w:lang w:val="en-US" w:bidi="th-TH"/>
        </w:rPr>
        <w:t xml:space="preserve">sum </w:t>
      </w:r>
      <w:r>
        <w:rPr>
          <w:rFonts w:hint="cs"/>
          <w:cs/>
          <w:lang w:val="en-US" w:bidi="th-TH"/>
        </w:rPr>
        <w:t>ยอดรวมของ แต่ละรายการและวงเงิน</w:t>
      </w:r>
    </w:p>
    <w:p w14:paraId="48CC8C05" w14:textId="77777777" w:rsidR="00EE67C8" w:rsidRDefault="00EE67C8" w:rsidP="00EE67C8">
      <w:pPr>
        <w:pStyle w:val="ListParagraph"/>
        <w:numPr>
          <w:ilvl w:val="0"/>
          <w:numId w:val="32"/>
        </w:numPr>
        <w:rPr>
          <w:lang w:bidi="th-TH"/>
        </w:rPr>
      </w:pPr>
      <w:r>
        <w:rPr>
          <w:rFonts w:hint="cs"/>
          <w:cs/>
          <w:lang w:val="en-US" w:bidi="th-TH"/>
        </w:rPr>
        <w:t>แนบตัวอย่างรายงาน</w:t>
      </w:r>
    </w:p>
    <w:p w14:paraId="0E4BE681" w14:textId="77777777" w:rsidR="00EE67C8" w:rsidRDefault="00EE67C8" w:rsidP="007A4585">
      <w:pPr>
        <w:ind w:left="1440"/>
      </w:pPr>
    </w:p>
    <w:p w14:paraId="0797F425" w14:textId="77777777" w:rsidR="007A4585" w:rsidRDefault="007A4585" w:rsidP="007A4585">
      <w:pPr>
        <w:pStyle w:val="Heading3"/>
      </w:pPr>
      <w:bookmarkStart w:id="1069" w:name="_Toc141988846"/>
      <w:r w:rsidRPr="00061B9D">
        <w:t xml:space="preserve">File </w:t>
      </w:r>
      <w:r w:rsidRPr="00061B9D">
        <w:rPr>
          <w:szCs w:val="28"/>
          <w:cs/>
          <w:lang w:bidi="th-TH"/>
        </w:rPr>
        <w:t>/</w:t>
      </w:r>
      <w:r w:rsidRPr="00061B9D">
        <w:t>API Layout and Data Sheet</w:t>
      </w:r>
      <w:bookmarkEnd w:id="1069"/>
    </w:p>
    <w:p w14:paraId="6B7DF6D9" w14:textId="77777777" w:rsidR="007A4585" w:rsidRPr="00B431F3" w:rsidRDefault="007A4585" w:rsidP="007A4585">
      <w:pPr>
        <w:pStyle w:val="Heading3"/>
      </w:pPr>
      <w:bookmarkStart w:id="1070" w:name="_Toc141988847"/>
      <w:r>
        <w:t>Report Layout and Data Sheet</w:t>
      </w:r>
      <w:bookmarkEnd w:id="1070"/>
    </w:p>
    <w:p w14:paraId="5A73C0A4" w14:textId="77777777" w:rsidR="007A4585" w:rsidRPr="00EB008E" w:rsidRDefault="007A4585" w:rsidP="007A4585">
      <w:pPr>
        <w:ind w:left="1080"/>
      </w:pPr>
    </w:p>
    <w:tbl>
      <w:tblPr>
        <w:tblW w:w="8663" w:type="dxa"/>
        <w:tblInd w:w="1111"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A0" w:firstRow="1" w:lastRow="0" w:firstColumn="1" w:lastColumn="0" w:noHBand="0" w:noVBand="0"/>
      </w:tblPr>
      <w:tblGrid>
        <w:gridCol w:w="3261"/>
        <w:gridCol w:w="2701"/>
        <w:gridCol w:w="2701"/>
      </w:tblGrid>
      <w:tr w:rsidR="005E0F94" w:rsidRPr="00897DBA" w14:paraId="4666E5B5" w14:textId="223A8C72" w:rsidTr="005E0F94">
        <w:trPr>
          <w:tblHeader/>
        </w:trPr>
        <w:tc>
          <w:tcPr>
            <w:tcW w:w="3261" w:type="dxa"/>
          </w:tcPr>
          <w:p w14:paraId="25B23D4E" w14:textId="77777777" w:rsidR="005E0F94" w:rsidRPr="00897DBA" w:rsidRDefault="005E0F94" w:rsidP="00950FD1">
            <w:r w:rsidRPr="00897DBA">
              <w:lastRenderedPageBreak/>
              <w:t>Screen</w:t>
            </w:r>
            <w:r w:rsidRPr="00897DBA">
              <w:rPr>
                <w:cs/>
                <w:lang w:bidi="th-TH"/>
              </w:rPr>
              <w:t>/</w:t>
            </w:r>
            <w:r w:rsidRPr="00897DBA">
              <w:t>Report Field Name</w:t>
            </w:r>
            <w:r w:rsidRPr="00897DBA">
              <w:rPr>
                <w:cs/>
                <w:lang w:bidi="th-TH"/>
              </w:rPr>
              <w:t>/</w:t>
            </w:r>
            <w:r w:rsidRPr="00897DBA">
              <w:t>Attributes</w:t>
            </w:r>
          </w:p>
        </w:tc>
        <w:tc>
          <w:tcPr>
            <w:tcW w:w="2701" w:type="dxa"/>
          </w:tcPr>
          <w:p w14:paraId="75C4903E" w14:textId="02D999DB" w:rsidR="005E0F94" w:rsidRPr="002B6879" w:rsidRDefault="005E0F94" w:rsidP="00950FD1">
            <w:pPr>
              <w:rPr>
                <w:lang w:val="en-US" w:bidi="th-TH"/>
              </w:rPr>
            </w:pPr>
            <w:r>
              <w:rPr>
                <w:lang w:val="en-US" w:bidi="th-TH"/>
              </w:rPr>
              <w:t>Sample Data</w:t>
            </w:r>
          </w:p>
        </w:tc>
        <w:tc>
          <w:tcPr>
            <w:tcW w:w="2701" w:type="dxa"/>
          </w:tcPr>
          <w:p w14:paraId="3B2AB72C" w14:textId="056038D2" w:rsidR="005E0F94" w:rsidRDefault="005E0F94" w:rsidP="00950FD1">
            <w:pPr>
              <w:rPr>
                <w:lang w:val="en-US" w:bidi="th-TH"/>
              </w:rPr>
            </w:pPr>
            <w:r w:rsidRPr="00897DBA">
              <w:t>Source</w:t>
            </w:r>
            <w:r w:rsidRPr="00897DBA">
              <w:rPr>
                <w:cs/>
                <w:lang w:bidi="th-TH"/>
              </w:rPr>
              <w:t>/</w:t>
            </w:r>
            <w:r w:rsidRPr="00897DBA">
              <w:t>Validations</w:t>
            </w:r>
          </w:p>
        </w:tc>
      </w:tr>
      <w:tr w:rsidR="005E0F94" w:rsidRPr="00897DBA" w14:paraId="307D6EE2" w14:textId="70C1F0F1" w:rsidTr="005E0F94">
        <w:trPr>
          <w:tblHeader/>
        </w:trPr>
        <w:tc>
          <w:tcPr>
            <w:tcW w:w="3261" w:type="dxa"/>
            <w:shd w:val="clear" w:color="auto" w:fill="DAE6B6" w:themeFill="accent6" w:themeFillTint="66"/>
          </w:tcPr>
          <w:p w14:paraId="6C2C2117" w14:textId="4701CF20" w:rsidR="005E0F94" w:rsidRPr="00466983" w:rsidRDefault="005E0F94" w:rsidP="00950FD1">
            <w:r w:rsidRPr="00466983">
              <w:t xml:space="preserve">Header </w:t>
            </w:r>
          </w:p>
        </w:tc>
        <w:tc>
          <w:tcPr>
            <w:tcW w:w="2701" w:type="dxa"/>
            <w:shd w:val="clear" w:color="auto" w:fill="DAE6B6" w:themeFill="accent6" w:themeFillTint="66"/>
          </w:tcPr>
          <w:p w14:paraId="73FE5DCC" w14:textId="77777777" w:rsidR="005E0F94" w:rsidRPr="00466983" w:rsidRDefault="005E0F94" w:rsidP="00950FD1">
            <w:pPr>
              <w:rPr>
                <w:lang w:val="en-US" w:bidi="th-TH"/>
              </w:rPr>
            </w:pPr>
          </w:p>
        </w:tc>
        <w:tc>
          <w:tcPr>
            <w:tcW w:w="2701" w:type="dxa"/>
            <w:shd w:val="clear" w:color="auto" w:fill="DAE6B6" w:themeFill="accent6" w:themeFillTint="66"/>
          </w:tcPr>
          <w:p w14:paraId="5B454536" w14:textId="77777777" w:rsidR="005E0F94" w:rsidRPr="00466983" w:rsidRDefault="005E0F94" w:rsidP="00950FD1">
            <w:pPr>
              <w:rPr>
                <w:lang w:val="en-US" w:bidi="th-TH"/>
              </w:rPr>
            </w:pPr>
          </w:p>
        </w:tc>
      </w:tr>
      <w:tr w:rsidR="005E0F94" w:rsidRPr="00897DBA" w14:paraId="47249E92" w14:textId="0B7D059B" w:rsidTr="005E0F94">
        <w:trPr>
          <w:tblHeader/>
        </w:trPr>
        <w:tc>
          <w:tcPr>
            <w:tcW w:w="3261" w:type="dxa"/>
            <w:shd w:val="clear" w:color="auto" w:fill="auto"/>
          </w:tcPr>
          <w:p w14:paraId="3FBBB161" w14:textId="318FE251" w:rsidR="005E0F94" w:rsidRDefault="005E0F94" w:rsidP="00950FD1">
            <w:r>
              <w:t>Title</w:t>
            </w:r>
          </w:p>
        </w:tc>
        <w:tc>
          <w:tcPr>
            <w:tcW w:w="2701" w:type="dxa"/>
            <w:shd w:val="clear" w:color="auto" w:fill="auto"/>
          </w:tcPr>
          <w:p w14:paraId="1E90A67D" w14:textId="76D32F87" w:rsidR="005E0F94" w:rsidRDefault="005E0F94" w:rsidP="00950FD1">
            <w:pPr>
              <w:rPr>
                <w:lang w:val="en-US" w:bidi="th-TH"/>
              </w:rPr>
            </w:pPr>
            <w:r>
              <w:rPr>
                <w:lang w:val="en-US" w:bidi="th-TH"/>
              </w:rPr>
              <w:t>Daily Report</w:t>
            </w:r>
          </w:p>
        </w:tc>
        <w:tc>
          <w:tcPr>
            <w:tcW w:w="2701" w:type="dxa"/>
          </w:tcPr>
          <w:p w14:paraId="564CCEBE" w14:textId="77777777" w:rsidR="005E0F94" w:rsidRDefault="005E0F94" w:rsidP="00950FD1">
            <w:pPr>
              <w:rPr>
                <w:lang w:val="en-US" w:bidi="th-TH"/>
              </w:rPr>
            </w:pPr>
          </w:p>
        </w:tc>
      </w:tr>
      <w:tr w:rsidR="005E0F94" w:rsidRPr="00897DBA" w14:paraId="064C26CD" w14:textId="5BA43B25" w:rsidTr="005E0F94">
        <w:trPr>
          <w:tblHeader/>
        </w:trPr>
        <w:tc>
          <w:tcPr>
            <w:tcW w:w="3261" w:type="dxa"/>
            <w:shd w:val="clear" w:color="auto" w:fill="auto"/>
          </w:tcPr>
          <w:p w14:paraId="10BFA6E9" w14:textId="2C6E1D21" w:rsidR="005E0F94" w:rsidRPr="00466983" w:rsidRDefault="005E0F94" w:rsidP="00950FD1">
            <w:r>
              <w:t>Date</w:t>
            </w:r>
          </w:p>
        </w:tc>
        <w:tc>
          <w:tcPr>
            <w:tcW w:w="2701" w:type="dxa"/>
            <w:shd w:val="clear" w:color="auto" w:fill="auto"/>
          </w:tcPr>
          <w:p w14:paraId="2372F6B0" w14:textId="0CC47ED4" w:rsidR="005E0F94" w:rsidRPr="00466983" w:rsidRDefault="005E0F94" w:rsidP="00950FD1">
            <w:pPr>
              <w:rPr>
                <w:lang w:val="en-US" w:bidi="th-TH"/>
              </w:rPr>
            </w:pPr>
            <w:r>
              <w:rPr>
                <w:lang w:val="en-US" w:bidi="th-TH"/>
              </w:rPr>
              <w:t>3 April 2023</w:t>
            </w:r>
          </w:p>
        </w:tc>
        <w:tc>
          <w:tcPr>
            <w:tcW w:w="2701" w:type="dxa"/>
          </w:tcPr>
          <w:p w14:paraId="467DD867" w14:textId="77777777" w:rsidR="005E0F94" w:rsidRDefault="005E0F94" w:rsidP="00950FD1">
            <w:pPr>
              <w:rPr>
                <w:lang w:val="en-US" w:bidi="th-TH"/>
              </w:rPr>
            </w:pPr>
          </w:p>
        </w:tc>
      </w:tr>
      <w:tr w:rsidR="005E0F94" w:rsidRPr="00897DBA" w14:paraId="2C2A510E" w14:textId="64E3B8B7" w:rsidTr="005E0F94">
        <w:trPr>
          <w:tblHeader/>
        </w:trPr>
        <w:tc>
          <w:tcPr>
            <w:tcW w:w="3261" w:type="dxa"/>
          </w:tcPr>
          <w:p w14:paraId="47C47FBB" w14:textId="7229E147" w:rsidR="005E0F94" w:rsidRDefault="005E0F94" w:rsidP="00950FD1">
            <w:r>
              <w:t>Printed Page</w:t>
            </w:r>
          </w:p>
        </w:tc>
        <w:tc>
          <w:tcPr>
            <w:tcW w:w="2701" w:type="dxa"/>
          </w:tcPr>
          <w:p w14:paraId="58650505" w14:textId="0A599DCF" w:rsidR="005E0F94" w:rsidRDefault="005E0F94" w:rsidP="00950FD1">
            <w:pPr>
              <w:rPr>
                <w:lang w:val="en-US" w:bidi="th-TH"/>
              </w:rPr>
            </w:pPr>
            <w:r>
              <w:rPr>
                <w:lang w:val="en-US" w:bidi="th-TH"/>
              </w:rPr>
              <w:t>1</w:t>
            </w:r>
          </w:p>
        </w:tc>
        <w:tc>
          <w:tcPr>
            <w:tcW w:w="2701" w:type="dxa"/>
          </w:tcPr>
          <w:p w14:paraId="0F322165" w14:textId="77777777" w:rsidR="005E0F94" w:rsidRDefault="005E0F94" w:rsidP="00950FD1">
            <w:pPr>
              <w:rPr>
                <w:lang w:val="en-US" w:bidi="th-TH"/>
              </w:rPr>
            </w:pPr>
          </w:p>
        </w:tc>
      </w:tr>
      <w:tr w:rsidR="005E0F94" w:rsidRPr="00897DBA" w14:paraId="6CCF2496" w14:textId="1137DC29" w:rsidTr="005E0F94">
        <w:trPr>
          <w:tblHeader/>
        </w:trPr>
        <w:tc>
          <w:tcPr>
            <w:tcW w:w="3261" w:type="dxa"/>
          </w:tcPr>
          <w:p w14:paraId="05409217" w14:textId="0A4528B2" w:rsidR="005E0F94" w:rsidRDefault="005E0F94" w:rsidP="00950FD1">
            <w:r>
              <w:t>Printed Date</w:t>
            </w:r>
          </w:p>
        </w:tc>
        <w:tc>
          <w:tcPr>
            <w:tcW w:w="2701" w:type="dxa"/>
          </w:tcPr>
          <w:p w14:paraId="19313ABB" w14:textId="46C59D6B" w:rsidR="005E0F94" w:rsidRDefault="005E0F94" w:rsidP="00950FD1">
            <w:pPr>
              <w:rPr>
                <w:lang w:val="en-US" w:bidi="th-TH"/>
              </w:rPr>
            </w:pPr>
            <w:r>
              <w:rPr>
                <w:lang w:val="en-US" w:bidi="th-TH"/>
              </w:rPr>
              <w:t>3</w:t>
            </w:r>
            <w:r>
              <w:rPr>
                <w:cs/>
                <w:lang w:val="en-US" w:bidi="th-TH"/>
              </w:rPr>
              <w:t>/</w:t>
            </w:r>
            <w:r>
              <w:rPr>
                <w:lang w:val="en-US" w:bidi="th-TH"/>
              </w:rPr>
              <w:t>04</w:t>
            </w:r>
            <w:r>
              <w:rPr>
                <w:cs/>
                <w:lang w:val="en-US" w:bidi="th-TH"/>
              </w:rPr>
              <w:t>/</w:t>
            </w:r>
            <w:r>
              <w:rPr>
                <w:lang w:val="en-US" w:bidi="th-TH"/>
              </w:rPr>
              <w:t>23</w:t>
            </w:r>
          </w:p>
        </w:tc>
        <w:tc>
          <w:tcPr>
            <w:tcW w:w="2701" w:type="dxa"/>
          </w:tcPr>
          <w:p w14:paraId="2705DAC7" w14:textId="77777777" w:rsidR="005E0F94" w:rsidRDefault="005E0F94" w:rsidP="00950FD1">
            <w:pPr>
              <w:rPr>
                <w:lang w:val="en-US" w:bidi="th-TH"/>
              </w:rPr>
            </w:pPr>
          </w:p>
        </w:tc>
      </w:tr>
      <w:tr w:rsidR="005E0F94" w:rsidRPr="00897DBA" w14:paraId="36B65FCA" w14:textId="26A6BB84" w:rsidTr="005E0F94">
        <w:trPr>
          <w:tblHeader/>
        </w:trPr>
        <w:tc>
          <w:tcPr>
            <w:tcW w:w="3261" w:type="dxa"/>
          </w:tcPr>
          <w:p w14:paraId="197125DD" w14:textId="1A36E5E5" w:rsidR="005E0F94" w:rsidRDefault="005E0F94" w:rsidP="00950FD1">
            <w:r>
              <w:t>Printed Time</w:t>
            </w:r>
          </w:p>
        </w:tc>
        <w:tc>
          <w:tcPr>
            <w:tcW w:w="2701" w:type="dxa"/>
          </w:tcPr>
          <w:p w14:paraId="24C656C5" w14:textId="1D84B0B2" w:rsidR="005E0F94" w:rsidRDefault="005E0F94" w:rsidP="00950FD1">
            <w:pPr>
              <w:rPr>
                <w:lang w:val="en-US" w:bidi="th-TH"/>
              </w:rPr>
            </w:pPr>
            <w:r>
              <w:rPr>
                <w:lang w:val="en-US" w:bidi="th-TH"/>
              </w:rPr>
              <w:t>19</w:t>
            </w:r>
            <w:r>
              <w:rPr>
                <w:cs/>
                <w:lang w:val="en-US" w:bidi="th-TH"/>
              </w:rPr>
              <w:t>:</w:t>
            </w:r>
            <w:r>
              <w:rPr>
                <w:lang w:val="en-US" w:bidi="th-TH"/>
              </w:rPr>
              <w:t>08</w:t>
            </w:r>
            <w:r>
              <w:rPr>
                <w:cs/>
                <w:lang w:val="en-US" w:bidi="th-TH"/>
              </w:rPr>
              <w:t>:</w:t>
            </w:r>
            <w:r>
              <w:rPr>
                <w:lang w:val="en-US" w:bidi="th-TH"/>
              </w:rPr>
              <w:t>11</w:t>
            </w:r>
          </w:p>
        </w:tc>
        <w:tc>
          <w:tcPr>
            <w:tcW w:w="2701" w:type="dxa"/>
          </w:tcPr>
          <w:p w14:paraId="65748BC5" w14:textId="77777777" w:rsidR="005E0F94" w:rsidRDefault="005E0F94" w:rsidP="00950FD1">
            <w:pPr>
              <w:rPr>
                <w:lang w:val="en-US" w:bidi="th-TH"/>
              </w:rPr>
            </w:pPr>
          </w:p>
        </w:tc>
      </w:tr>
      <w:tr w:rsidR="005E0F94" w:rsidRPr="00897DBA" w14:paraId="1C6FF8FA" w14:textId="4322F615" w:rsidTr="005E0F94">
        <w:trPr>
          <w:tblHeader/>
        </w:trPr>
        <w:tc>
          <w:tcPr>
            <w:tcW w:w="3261" w:type="dxa"/>
          </w:tcPr>
          <w:p w14:paraId="4B616687" w14:textId="0A56DEE7" w:rsidR="005E0F94" w:rsidRDefault="005E0F94" w:rsidP="00950FD1">
            <w:r>
              <w:t>Program</w:t>
            </w:r>
          </w:p>
        </w:tc>
        <w:tc>
          <w:tcPr>
            <w:tcW w:w="2701" w:type="dxa"/>
          </w:tcPr>
          <w:p w14:paraId="72A72EDE" w14:textId="0153E3DF" w:rsidR="005E0F94" w:rsidRDefault="005E0F94" w:rsidP="00950FD1">
            <w:pPr>
              <w:rPr>
                <w:lang w:val="en-US" w:bidi="th-TH"/>
              </w:rPr>
            </w:pPr>
            <w:r>
              <w:rPr>
                <w:lang w:val="en-US" w:bidi="th-TH"/>
              </w:rPr>
              <w:t>CSCR4007</w:t>
            </w:r>
          </w:p>
        </w:tc>
        <w:tc>
          <w:tcPr>
            <w:tcW w:w="2701" w:type="dxa"/>
          </w:tcPr>
          <w:p w14:paraId="2F476496" w14:textId="77777777" w:rsidR="005E0F94" w:rsidRDefault="005E0F94" w:rsidP="00950FD1">
            <w:pPr>
              <w:rPr>
                <w:lang w:val="en-US" w:bidi="th-TH"/>
              </w:rPr>
            </w:pPr>
          </w:p>
        </w:tc>
      </w:tr>
      <w:tr w:rsidR="005E0F94" w:rsidRPr="00897DBA" w14:paraId="6125B303" w14:textId="60EAA9FA" w:rsidTr="005E0F94">
        <w:trPr>
          <w:tblHeader/>
        </w:trPr>
        <w:tc>
          <w:tcPr>
            <w:tcW w:w="3261" w:type="dxa"/>
          </w:tcPr>
          <w:p w14:paraId="5C20D7C4" w14:textId="7CD444EC" w:rsidR="005E0F94" w:rsidRDefault="005E0F94" w:rsidP="00950FD1">
            <w:r>
              <w:t>User</w:t>
            </w:r>
            <w:r>
              <w:rPr>
                <w:cs/>
                <w:lang w:bidi="th-TH"/>
              </w:rPr>
              <w:t xml:space="preserve"> (</w:t>
            </w:r>
            <w:r>
              <w:t>Retrive Report</w:t>
            </w:r>
            <w:r>
              <w:rPr>
                <w:cs/>
                <w:lang w:bidi="th-TH"/>
              </w:rPr>
              <w:t>)</w:t>
            </w:r>
          </w:p>
        </w:tc>
        <w:tc>
          <w:tcPr>
            <w:tcW w:w="2701" w:type="dxa"/>
          </w:tcPr>
          <w:p w14:paraId="73026174" w14:textId="483BB938" w:rsidR="005E0F94" w:rsidRDefault="005E0F94" w:rsidP="00950FD1">
            <w:pPr>
              <w:rPr>
                <w:lang w:val="en-US" w:bidi="th-TH"/>
              </w:rPr>
            </w:pPr>
            <w:r>
              <w:rPr>
                <w:lang w:val="en-US" w:bidi="th-TH"/>
              </w:rPr>
              <w:t>SUPALUCKW</w:t>
            </w:r>
          </w:p>
        </w:tc>
        <w:tc>
          <w:tcPr>
            <w:tcW w:w="2701" w:type="dxa"/>
          </w:tcPr>
          <w:p w14:paraId="2587D3B5" w14:textId="77777777" w:rsidR="005E0F94" w:rsidRDefault="005E0F94" w:rsidP="00950FD1">
            <w:pPr>
              <w:rPr>
                <w:lang w:val="en-US" w:bidi="th-TH"/>
              </w:rPr>
            </w:pPr>
          </w:p>
        </w:tc>
      </w:tr>
      <w:tr w:rsidR="005E0F94" w:rsidRPr="00897DBA" w14:paraId="34416370" w14:textId="66D19234" w:rsidTr="005E0F94">
        <w:trPr>
          <w:tblHeader/>
        </w:trPr>
        <w:tc>
          <w:tcPr>
            <w:tcW w:w="3261" w:type="dxa"/>
            <w:shd w:val="clear" w:color="auto" w:fill="DAE6B6" w:themeFill="accent6" w:themeFillTint="66"/>
          </w:tcPr>
          <w:p w14:paraId="4F334035" w14:textId="67F2B089" w:rsidR="005E0F94" w:rsidRDefault="005E0F94" w:rsidP="00950FD1">
            <w:r>
              <w:t>Details</w:t>
            </w:r>
          </w:p>
        </w:tc>
        <w:tc>
          <w:tcPr>
            <w:tcW w:w="2701" w:type="dxa"/>
            <w:shd w:val="clear" w:color="auto" w:fill="DAE6B6" w:themeFill="accent6" w:themeFillTint="66"/>
          </w:tcPr>
          <w:p w14:paraId="7C330D56" w14:textId="77777777" w:rsidR="005E0F94" w:rsidRDefault="005E0F94" w:rsidP="00950FD1">
            <w:pPr>
              <w:rPr>
                <w:lang w:val="en-US" w:bidi="th-TH"/>
              </w:rPr>
            </w:pPr>
          </w:p>
        </w:tc>
        <w:tc>
          <w:tcPr>
            <w:tcW w:w="2701" w:type="dxa"/>
            <w:shd w:val="clear" w:color="auto" w:fill="DAE6B6" w:themeFill="accent6" w:themeFillTint="66"/>
          </w:tcPr>
          <w:p w14:paraId="10E2D1B9" w14:textId="77777777" w:rsidR="005E0F94" w:rsidRDefault="005E0F94" w:rsidP="00950FD1">
            <w:pPr>
              <w:rPr>
                <w:lang w:val="en-US" w:bidi="th-TH"/>
              </w:rPr>
            </w:pPr>
          </w:p>
        </w:tc>
      </w:tr>
      <w:tr w:rsidR="005E0F94" w:rsidRPr="00897DBA" w14:paraId="501C0078" w14:textId="68947135" w:rsidTr="005E0F94">
        <w:trPr>
          <w:tblHeader/>
        </w:trPr>
        <w:tc>
          <w:tcPr>
            <w:tcW w:w="3261" w:type="dxa"/>
            <w:shd w:val="clear" w:color="auto" w:fill="auto"/>
          </w:tcPr>
          <w:p w14:paraId="79A7099B" w14:textId="352D7F95" w:rsidR="005E0F94" w:rsidRDefault="005E0F94" w:rsidP="00950FD1">
            <w:r>
              <w:t>Type of Record</w:t>
            </w:r>
          </w:p>
        </w:tc>
        <w:tc>
          <w:tcPr>
            <w:tcW w:w="2701" w:type="dxa"/>
            <w:shd w:val="clear" w:color="auto" w:fill="auto"/>
          </w:tcPr>
          <w:p w14:paraId="18287553" w14:textId="551B26EA" w:rsidR="005E0F94" w:rsidRDefault="005E0F94" w:rsidP="00950FD1">
            <w:pPr>
              <w:rPr>
                <w:lang w:val="en-US" w:bidi="th-TH"/>
              </w:rPr>
            </w:pPr>
            <w:r>
              <w:rPr>
                <w:lang w:val="en-US" w:bidi="th-TH"/>
              </w:rPr>
              <w:t>Data Entry, Verify 1, Verify 2, Approved</w:t>
            </w:r>
            <w:ins w:id="1071" w:author="Uraluk Pansuwan" w:date="2023-07-31T15:45:00Z">
              <w:r w:rsidR="004C7F44">
                <w:rPr>
                  <w:lang w:val="en-US" w:bidi="th-TH"/>
                </w:rPr>
                <w:t>, Cancel</w:t>
              </w:r>
            </w:ins>
          </w:p>
        </w:tc>
        <w:tc>
          <w:tcPr>
            <w:tcW w:w="2701" w:type="dxa"/>
          </w:tcPr>
          <w:p w14:paraId="21C7F7A4" w14:textId="77777777" w:rsidR="005E0F94" w:rsidRDefault="005E0F94" w:rsidP="00950FD1">
            <w:pPr>
              <w:rPr>
                <w:lang w:val="en-US" w:bidi="th-TH"/>
              </w:rPr>
            </w:pPr>
          </w:p>
        </w:tc>
      </w:tr>
      <w:tr w:rsidR="005E0F94" w:rsidRPr="00F822B1" w14:paraId="1B13FD4E" w14:textId="0F740BF3" w:rsidTr="005E0F94">
        <w:tc>
          <w:tcPr>
            <w:tcW w:w="3261" w:type="dxa"/>
          </w:tcPr>
          <w:p w14:paraId="748721AC" w14:textId="0A342416" w:rsidR="005E0F94" w:rsidRPr="008375B3" w:rsidRDefault="005E0F94" w:rsidP="00015A5E">
            <w:pPr>
              <w:rPr>
                <w:lang w:val="en-US" w:bidi="th-TH"/>
              </w:rPr>
            </w:pPr>
            <w:r w:rsidRPr="00B862D0">
              <w:t xml:space="preserve">Transaction Code </w:t>
            </w:r>
          </w:p>
        </w:tc>
        <w:tc>
          <w:tcPr>
            <w:tcW w:w="2701" w:type="dxa"/>
          </w:tcPr>
          <w:p w14:paraId="42ACB3BD" w14:textId="52989AC4" w:rsidR="005E0F94" w:rsidRPr="00897DBA" w:rsidRDefault="005E0F94" w:rsidP="00015A5E">
            <w:r>
              <w:t>Create, Increase, Decrease, Hold, Unhold, Cancellation, Change Conditions</w:t>
            </w:r>
            <w:r>
              <w:rPr>
                <w:cs/>
                <w:lang w:bidi="th-TH"/>
              </w:rPr>
              <w:t>.</w:t>
            </w:r>
          </w:p>
        </w:tc>
        <w:tc>
          <w:tcPr>
            <w:tcW w:w="2701" w:type="dxa"/>
          </w:tcPr>
          <w:p w14:paraId="71FB13AF" w14:textId="77777777" w:rsidR="005E0F94" w:rsidRDefault="005E0F94" w:rsidP="00015A5E"/>
        </w:tc>
      </w:tr>
      <w:tr w:rsidR="005E0F94" w:rsidRPr="00F822B1" w14:paraId="571FA3F3" w14:textId="482F196F" w:rsidTr="005E0F94">
        <w:tc>
          <w:tcPr>
            <w:tcW w:w="3261" w:type="dxa"/>
          </w:tcPr>
          <w:p w14:paraId="68E96862" w14:textId="2B1C2D7C" w:rsidR="005E0F94" w:rsidRPr="00060973" w:rsidRDefault="005E0F94" w:rsidP="00015A5E">
            <w:pPr>
              <w:rPr>
                <w:lang w:val="en-US" w:bidi="th-TH"/>
              </w:rPr>
            </w:pPr>
            <w:r w:rsidRPr="00B862D0">
              <w:t xml:space="preserve">Customer ID </w:t>
            </w:r>
          </w:p>
        </w:tc>
        <w:tc>
          <w:tcPr>
            <w:tcW w:w="2701" w:type="dxa"/>
          </w:tcPr>
          <w:p w14:paraId="7DEC1531" w14:textId="269B3DF7" w:rsidR="005E0F94" w:rsidRPr="00897DBA" w:rsidRDefault="005E0F94" w:rsidP="00015A5E">
            <w:r>
              <w:t>0106406</w:t>
            </w:r>
          </w:p>
        </w:tc>
        <w:tc>
          <w:tcPr>
            <w:tcW w:w="2701" w:type="dxa"/>
          </w:tcPr>
          <w:p w14:paraId="51EF90B7" w14:textId="77777777" w:rsidR="005E0F94" w:rsidRDefault="005E0F94" w:rsidP="00015A5E"/>
        </w:tc>
      </w:tr>
      <w:tr w:rsidR="004C7F44" w:rsidRPr="00F822B1" w14:paraId="7FA65A1A" w14:textId="77777777" w:rsidTr="005E0F94">
        <w:trPr>
          <w:ins w:id="1072" w:author="Uraluk Pansuwan" w:date="2023-07-31T15:46:00Z"/>
        </w:trPr>
        <w:tc>
          <w:tcPr>
            <w:tcW w:w="3261" w:type="dxa"/>
          </w:tcPr>
          <w:p w14:paraId="168C34FC" w14:textId="0405047D" w:rsidR="004C7F44" w:rsidRPr="00B862D0" w:rsidRDefault="004C7F44" w:rsidP="00015A5E">
            <w:pPr>
              <w:rPr>
                <w:ins w:id="1073" w:author="Uraluk Pansuwan" w:date="2023-07-31T15:46:00Z"/>
              </w:rPr>
            </w:pPr>
            <w:ins w:id="1074" w:author="Uraluk Pansuwan" w:date="2023-07-31T15:50:00Z">
              <w:r>
                <w:rPr>
                  <w:lang w:val="en-US"/>
                </w:rPr>
                <w:t xml:space="preserve">Thai </w:t>
              </w:r>
            </w:ins>
            <w:ins w:id="1075" w:author="Uraluk Pansuwan" w:date="2023-07-31T15:46:00Z">
              <w:r>
                <w:t>Title</w:t>
              </w:r>
            </w:ins>
          </w:p>
        </w:tc>
        <w:tc>
          <w:tcPr>
            <w:tcW w:w="2701" w:type="dxa"/>
          </w:tcPr>
          <w:p w14:paraId="1BD967B0" w14:textId="0A30745C" w:rsidR="004C7F44" w:rsidRPr="00897DBA" w:rsidRDefault="004C7F44" w:rsidP="00015A5E">
            <w:pPr>
              <w:rPr>
                <w:ins w:id="1076" w:author="Uraluk Pansuwan" w:date="2023-07-31T15:46:00Z"/>
                <w:cs/>
                <w:lang w:bidi="th-TH"/>
              </w:rPr>
            </w:pPr>
            <w:ins w:id="1077" w:author="Uraluk Pansuwan" w:date="2023-07-31T15:46:00Z">
              <w:r>
                <w:rPr>
                  <w:rFonts w:hint="cs"/>
                  <w:cs/>
                  <w:lang w:bidi="th-TH"/>
                </w:rPr>
                <w:t>หจก.</w:t>
              </w:r>
            </w:ins>
          </w:p>
        </w:tc>
        <w:tc>
          <w:tcPr>
            <w:tcW w:w="2701" w:type="dxa"/>
          </w:tcPr>
          <w:p w14:paraId="7E6B90FE" w14:textId="77777777" w:rsidR="004C7F44" w:rsidRPr="00897DBA" w:rsidRDefault="004C7F44" w:rsidP="00015A5E">
            <w:pPr>
              <w:rPr>
                <w:ins w:id="1078" w:author="Uraluk Pansuwan" w:date="2023-07-31T15:46:00Z"/>
              </w:rPr>
            </w:pPr>
          </w:p>
        </w:tc>
      </w:tr>
      <w:tr w:rsidR="005E0F94" w:rsidRPr="00F822B1" w14:paraId="6A20FF36" w14:textId="6E8F8AB4" w:rsidTr="005E0F94">
        <w:tc>
          <w:tcPr>
            <w:tcW w:w="3261" w:type="dxa"/>
          </w:tcPr>
          <w:p w14:paraId="73E18647" w14:textId="575347AD" w:rsidR="005E0F94" w:rsidRPr="008375B3" w:rsidRDefault="005E0F94" w:rsidP="00015A5E">
            <w:pPr>
              <w:rPr>
                <w:lang w:val="en-US"/>
              </w:rPr>
            </w:pPr>
            <w:r w:rsidRPr="00B862D0">
              <w:t xml:space="preserve">Customer </w:t>
            </w:r>
            <w:r>
              <w:t>Thai Name</w:t>
            </w:r>
          </w:p>
        </w:tc>
        <w:tc>
          <w:tcPr>
            <w:tcW w:w="2701" w:type="dxa"/>
          </w:tcPr>
          <w:p w14:paraId="4BB4A93B" w14:textId="77777777" w:rsidR="005E0F94" w:rsidRPr="00897DBA" w:rsidRDefault="005E0F94" w:rsidP="00015A5E"/>
        </w:tc>
        <w:tc>
          <w:tcPr>
            <w:tcW w:w="2701" w:type="dxa"/>
          </w:tcPr>
          <w:p w14:paraId="13C90D82" w14:textId="77777777" w:rsidR="005E0F94" w:rsidRPr="00897DBA" w:rsidRDefault="005E0F94" w:rsidP="00015A5E"/>
        </w:tc>
      </w:tr>
      <w:tr w:rsidR="005E0F94" w:rsidRPr="00F822B1" w14:paraId="5FE5E75C" w14:textId="23180048" w:rsidTr="005E0F94">
        <w:tc>
          <w:tcPr>
            <w:tcW w:w="3261" w:type="dxa"/>
          </w:tcPr>
          <w:p w14:paraId="58005E7A" w14:textId="30ED73C7" w:rsidR="005E0F94" w:rsidRPr="00B862D0" w:rsidRDefault="005E0F94" w:rsidP="00AF4DD6">
            <w:r>
              <w:t xml:space="preserve">Major Credit Code </w:t>
            </w:r>
          </w:p>
        </w:tc>
        <w:tc>
          <w:tcPr>
            <w:tcW w:w="2701" w:type="dxa"/>
          </w:tcPr>
          <w:p w14:paraId="213562B0" w14:textId="363BC871" w:rsidR="005E0F94" w:rsidRPr="00897DBA" w:rsidRDefault="005E0F94" w:rsidP="00AF4DD6">
            <w:r>
              <w:t>03</w:t>
            </w:r>
            <w:r>
              <w:rPr>
                <w:cs/>
                <w:lang w:bidi="th-TH"/>
              </w:rPr>
              <w:t xml:space="preserve"> </w:t>
            </w:r>
          </w:p>
        </w:tc>
        <w:tc>
          <w:tcPr>
            <w:tcW w:w="2701" w:type="dxa"/>
          </w:tcPr>
          <w:p w14:paraId="6ACF8BA4" w14:textId="77777777" w:rsidR="005E0F94" w:rsidRDefault="005E0F94" w:rsidP="00AF4DD6"/>
        </w:tc>
      </w:tr>
      <w:tr w:rsidR="005E0F94" w:rsidRPr="00F822B1" w14:paraId="2DED7A5B" w14:textId="372D0957" w:rsidTr="005E0F94">
        <w:tc>
          <w:tcPr>
            <w:tcW w:w="3261" w:type="dxa"/>
          </w:tcPr>
          <w:p w14:paraId="414F293A" w14:textId="228D72EE" w:rsidR="005E0F94" w:rsidRDefault="005E0F94" w:rsidP="00015A5E">
            <w:r>
              <w:t>Minor Credit Code</w:t>
            </w:r>
          </w:p>
        </w:tc>
        <w:tc>
          <w:tcPr>
            <w:tcW w:w="2701" w:type="dxa"/>
          </w:tcPr>
          <w:p w14:paraId="14ED5C5B" w14:textId="2ABAE462" w:rsidR="005E0F94" w:rsidRDefault="005E0F94" w:rsidP="00015A5E">
            <w:r>
              <w:t>00</w:t>
            </w:r>
          </w:p>
        </w:tc>
        <w:tc>
          <w:tcPr>
            <w:tcW w:w="2701" w:type="dxa"/>
          </w:tcPr>
          <w:p w14:paraId="55CC24B2" w14:textId="77777777" w:rsidR="005E0F94" w:rsidRDefault="005E0F94" w:rsidP="00015A5E"/>
        </w:tc>
      </w:tr>
      <w:tr w:rsidR="005E0F94" w:rsidRPr="00F822B1" w14:paraId="776EA910" w14:textId="13A8B58E" w:rsidTr="005E0F94">
        <w:tc>
          <w:tcPr>
            <w:tcW w:w="3261" w:type="dxa"/>
          </w:tcPr>
          <w:p w14:paraId="10A71AEE" w14:textId="21DA5FB7" w:rsidR="005E0F94" w:rsidRPr="00B862D0" w:rsidRDefault="005E0F94" w:rsidP="00015A5E">
            <w:r>
              <w:t>Major</w:t>
            </w:r>
            <w:r>
              <w:rPr>
                <w:cs/>
                <w:lang w:bidi="th-TH"/>
              </w:rPr>
              <w:t>/</w:t>
            </w:r>
            <w:r>
              <w:t>Minor Description</w:t>
            </w:r>
          </w:p>
        </w:tc>
        <w:tc>
          <w:tcPr>
            <w:tcW w:w="2701" w:type="dxa"/>
          </w:tcPr>
          <w:p w14:paraId="75C0DE8B" w14:textId="1DCD1A60" w:rsidR="005E0F94" w:rsidRPr="00897DBA" w:rsidRDefault="005E0F94" w:rsidP="00AF4DD6">
            <w:pPr>
              <w:rPr>
                <w:cs/>
                <w:lang w:bidi="th-TH"/>
              </w:rPr>
            </w:pPr>
            <w:r>
              <w:rPr>
                <w:rFonts w:hint="cs"/>
                <w:cs/>
                <w:lang w:bidi="th-TH"/>
              </w:rPr>
              <w:t>สินเชื่อขยายกำลังการผลิต</w:t>
            </w:r>
          </w:p>
        </w:tc>
        <w:tc>
          <w:tcPr>
            <w:tcW w:w="2701" w:type="dxa"/>
          </w:tcPr>
          <w:p w14:paraId="4A49C9D9" w14:textId="77777777" w:rsidR="005E0F94" w:rsidRDefault="005E0F94" w:rsidP="00AF4DD6">
            <w:pPr>
              <w:rPr>
                <w:cs/>
                <w:lang w:bidi="th-TH"/>
              </w:rPr>
            </w:pPr>
          </w:p>
        </w:tc>
      </w:tr>
      <w:tr w:rsidR="005E0F94" w:rsidRPr="00F822B1" w14:paraId="29083E6F" w14:textId="0BD16BB1" w:rsidTr="005E0F94">
        <w:tc>
          <w:tcPr>
            <w:tcW w:w="3261" w:type="dxa"/>
          </w:tcPr>
          <w:p w14:paraId="392B1C8F" w14:textId="399C6673" w:rsidR="005E0F94" w:rsidRPr="00794E79" w:rsidRDefault="005E0F94" w:rsidP="00015A5E">
            <w:pPr>
              <w:rPr>
                <w:lang w:val="en-US" w:bidi="th-TH"/>
              </w:rPr>
            </w:pPr>
            <w:r w:rsidRPr="00B862D0">
              <w:t>Limit ID</w:t>
            </w:r>
          </w:p>
        </w:tc>
        <w:tc>
          <w:tcPr>
            <w:tcW w:w="2701" w:type="dxa"/>
          </w:tcPr>
          <w:p w14:paraId="7A3DC55C" w14:textId="153C7512" w:rsidR="005E0F94" w:rsidRPr="00897DBA" w:rsidRDefault="005E0F94" w:rsidP="00015A5E">
            <w:r>
              <w:t>610175201</w:t>
            </w:r>
          </w:p>
        </w:tc>
        <w:tc>
          <w:tcPr>
            <w:tcW w:w="2701" w:type="dxa"/>
          </w:tcPr>
          <w:p w14:paraId="7C1D2151" w14:textId="77777777" w:rsidR="005E0F94" w:rsidRDefault="005E0F94" w:rsidP="00015A5E"/>
        </w:tc>
      </w:tr>
      <w:tr w:rsidR="005E0F94" w:rsidRPr="00F822B1" w14:paraId="5AFB5479" w14:textId="04940D3A" w:rsidTr="005E0F94">
        <w:tc>
          <w:tcPr>
            <w:tcW w:w="3261" w:type="dxa"/>
          </w:tcPr>
          <w:p w14:paraId="3C50005E" w14:textId="16AE42B4" w:rsidR="005E0F94" w:rsidRPr="00CB5EF1" w:rsidRDefault="005E0F94" w:rsidP="00015A5E">
            <w:pPr>
              <w:rPr>
                <w:lang w:val="en-US" w:bidi="th-TH"/>
              </w:rPr>
            </w:pPr>
            <w:r>
              <w:t>Limit</w:t>
            </w:r>
            <w:r w:rsidRPr="00CB5EF1">
              <w:t xml:space="preserve"> Description </w:t>
            </w:r>
          </w:p>
        </w:tc>
        <w:tc>
          <w:tcPr>
            <w:tcW w:w="2701" w:type="dxa"/>
          </w:tcPr>
          <w:p w14:paraId="7DAC3D9C" w14:textId="7D4AE17C" w:rsidR="005E0F94" w:rsidRPr="00897DBA" w:rsidRDefault="005E0F94" w:rsidP="00015A5E">
            <w:pPr>
              <w:rPr>
                <w:cs/>
                <w:lang w:bidi="th-TH"/>
              </w:rPr>
            </w:pPr>
            <w:r>
              <w:t>Loan</w:t>
            </w:r>
          </w:p>
        </w:tc>
        <w:tc>
          <w:tcPr>
            <w:tcW w:w="2701" w:type="dxa"/>
          </w:tcPr>
          <w:p w14:paraId="3ECC13A8" w14:textId="77777777" w:rsidR="005E0F94" w:rsidRDefault="005E0F94" w:rsidP="00015A5E"/>
        </w:tc>
      </w:tr>
      <w:tr w:rsidR="005E0F94" w:rsidRPr="00F822B1" w14:paraId="5D6B0E95" w14:textId="361AE69A" w:rsidTr="005E0F94">
        <w:tc>
          <w:tcPr>
            <w:tcW w:w="3261" w:type="dxa"/>
          </w:tcPr>
          <w:p w14:paraId="725CE177" w14:textId="5E0855B8" w:rsidR="005E0F94" w:rsidRPr="00CB5EF1" w:rsidRDefault="005E0F94" w:rsidP="00015A5E">
            <w:r>
              <w:t>Product Program</w:t>
            </w:r>
          </w:p>
        </w:tc>
        <w:tc>
          <w:tcPr>
            <w:tcW w:w="2701" w:type="dxa"/>
          </w:tcPr>
          <w:p w14:paraId="704278A8" w14:textId="0714ACC6" w:rsidR="005E0F94" w:rsidRDefault="005E0F94" w:rsidP="00015A5E">
            <w:r>
              <w:t>BIZ</w:t>
            </w:r>
          </w:p>
        </w:tc>
        <w:tc>
          <w:tcPr>
            <w:tcW w:w="2701" w:type="dxa"/>
          </w:tcPr>
          <w:p w14:paraId="410D823A" w14:textId="77777777" w:rsidR="005E0F94" w:rsidRDefault="005E0F94" w:rsidP="00015A5E"/>
        </w:tc>
      </w:tr>
      <w:tr w:rsidR="005E0F94" w:rsidRPr="00F822B1" w14:paraId="4B5C39BD" w14:textId="3E49D492" w:rsidTr="005E0F94">
        <w:tc>
          <w:tcPr>
            <w:tcW w:w="3261" w:type="dxa"/>
          </w:tcPr>
          <w:p w14:paraId="5F0400FE" w14:textId="2383F74B" w:rsidR="005E0F94" w:rsidRDefault="005E0F94" w:rsidP="00015A5E">
            <w:r>
              <w:t>Business Code</w:t>
            </w:r>
          </w:p>
        </w:tc>
        <w:tc>
          <w:tcPr>
            <w:tcW w:w="2701" w:type="dxa"/>
          </w:tcPr>
          <w:p w14:paraId="37A70A42" w14:textId="46E839CC" w:rsidR="005E0F94" w:rsidRDefault="005E0F94" w:rsidP="003665AD">
            <w:pPr>
              <w:rPr>
                <w:cs/>
                <w:lang w:bidi="th-TH"/>
              </w:rPr>
            </w:pPr>
            <w:r>
              <w:t xml:space="preserve">00642 </w:t>
            </w:r>
          </w:p>
        </w:tc>
        <w:tc>
          <w:tcPr>
            <w:tcW w:w="2701" w:type="dxa"/>
          </w:tcPr>
          <w:p w14:paraId="316CB54A" w14:textId="77777777" w:rsidR="005E0F94" w:rsidRDefault="005E0F94" w:rsidP="003665AD"/>
        </w:tc>
      </w:tr>
      <w:tr w:rsidR="005E0F94" w:rsidRPr="00F822B1" w14:paraId="5D05885A" w14:textId="32739FF7" w:rsidTr="005E0F94">
        <w:tc>
          <w:tcPr>
            <w:tcW w:w="3261" w:type="dxa"/>
          </w:tcPr>
          <w:p w14:paraId="7B1D2C23" w14:textId="4BC3AE56" w:rsidR="005E0F94" w:rsidRDefault="005E0F94" w:rsidP="00015A5E">
            <w:r>
              <w:t>Business Description</w:t>
            </w:r>
          </w:p>
        </w:tc>
        <w:tc>
          <w:tcPr>
            <w:tcW w:w="2701" w:type="dxa"/>
          </w:tcPr>
          <w:p w14:paraId="29332D0F" w14:textId="59845C53" w:rsidR="005E0F94" w:rsidRDefault="005E0F94" w:rsidP="00015A5E">
            <w:r>
              <w:rPr>
                <w:rFonts w:hint="cs"/>
                <w:cs/>
                <w:lang w:bidi="th-TH"/>
              </w:rPr>
              <w:t>ผลิตภัณฑ์พลาสติกและพลาสติก</w:t>
            </w:r>
          </w:p>
        </w:tc>
        <w:tc>
          <w:tcPr>
            <w:tcW w:w="2701" w:type="dxa"/>
          </w:tcPr>
          <w:p w14:paraId="18CC9688" w14:textId="77777777" w:rsidR="005E0F94" w:rsidRDefault="005E0F94" w:rsidP="00015A5E">
            <w:pPr>
              <w:rPr>
                <w:cs/>
                <w:lang w:bidi="th-TH"/>
              </w:rPr>
            </w:pPr>
          </w:p>
        </w:tc>
      </w:tr>
      <w:tr w:rsidR="005E0F94" w:rsidRPr="00F822B1" w14:paraId="4DFA8835" w14:textId="7BB7A40A" w:rsidTr="005E0F94">
        <w:tc>
          <w:tcPr>
            <w:tcW w:w="3261" w:type="dxa"/>
          </w:tcPr>
          <w:p w14:paraId="76E4918D" w14:textId="604F07C0" w:rsidR="005E0F94" w:rsidRDefault="005E0F94" w:rsidP="00015A5E">
            <w:pPr>
              <w:rPr>
                <w:lang w:val="en-US" w:bidi="th-TH"/>
              </w:rPr>
            </w:pPr>
            <w:r w:rsidRPr="00B862D0">
              <w:t xml:space="preserve">Currency </w:t>
            </w:r>
          </w:p>
        </w:tc>
        <w:tc>
          <w:tcPr>
            <w:tcW w:w="2701" w:type="dxa"/>
          </w:tcPr>
          <w:p w14:paraId="35A80B06" w14:textId="418BE639" w:rsidR="005E0F94" w:rsidRPr="00897DBA" w:rsidRDefault="005E0F94" w:rsidP="00015A5E">
            <w:r>
              <w:t>THB, USD</w:t>
            </w:r>
          </w:p>
        </w:tc>
        <w:tc>
          <w:tcPr>
            <w:tcW w:w="2701" w:type="dxa"/>
          </w:tcPr>
          <w:p w14:paraId="4F1CFC28" w14:textId="77777777" w:rsidR="005E0F94" w:rsidRDefault="005E0F94" w:rsidP="00015A5E"/>
        </w:tc>
      </w:tr>
      <w:tr w:rsidR="005E0F94" w:rsidRPr="00F822B1" w14:paraId="6F6055E4" w14:textId="2602735C" w:rsidTr="005E0F94">
        <w:tc>
          <w:tcPr>
            <w:tcW w:w="3261" w:type="dxa"/>
          </w:tcPr>
          <w:p w14:paraId="1F483A83" w14:textId="27308D53" w:rsidR="005E0F94" w:rsidRDefault="005E0F94" w:rsidP="00015A5E">
            <w:pPr>
              <w:rPr>
                <w:lang w:val="en-US" w:bidi="th-TH"/>
              </w:rPr>
            </w:pPr>
            <w:r>
              <w:t xml:space="preserve">Foreign Currency </w:t>
            </w:r>
            <w:r w:rsidRPr="00B862D0">
              <w:t xml:space="preserve">Amount </w:t>
            </w:r>
          </w:p>
        </w:tc>
        <w:tc>
          <w:tcPr>
            <w:tcW w:w="2701" w:type="dxa"/>
          </w:tcPr>
          <w:p w14:paraId="5C7FB84F" w14:textId="1987E2A7" w:rsidR="005E0F94" w:rsidRPr="00897DBA" w:rsidRDefault="005E0F94" w:rsidP="00015A5E">
            <w:r>
              <w:t>1,000,000</w:t>
            </w:r>
            <w:r>
              <w:rPr>
                <w:cs/>
                <w:lang w:bidi="th-TH"/>
              </w:rPr>
              <w:t>.</w:t>
            </w:r>
            <w:r>
              <w:t>00</w:t>
            </w:r>
          </w:p>
        </w:tc>
        <w:tc>
          <w:tcPr>
            <w:tcW w:w="2701" w:type="dxa"/>
          </w:tcPr>
          <w:p w14:paraId="47104851" w14:textId="77777777" w:rsidR="005E0F94" w:rsidRDefault="005E0F94" w:rsidP="00015A5E"/>
        </w:tc>
      </w:tr>
      <w:tr w:rsidR="005E0F94" w:rsidRPr="00F822B1" w14:paraId="2A97A1D5" w14:textId="56B33898" w:rsidTr="005E0F94">
        <w:tc>
          <w:tcPr>
            <w:tcW w:w="3261" w:type="dxa"/>
          </w:tcPr>
          <w:p w14:paraId="5DCBFF24" w14:textId="22362DD3" w:rsidR="005E0F94" w:rsidRDefault="005E0F94" w:rsidP="00015A5E">
            <w:pPr>
              <w:rPr>
                <w:lang w:val="en-US" w:bidi="th-TH"/>
              </w:rPr>
            </w:pPr>
            <w:r w:rsidRPr="00B862D0">
              <w:t>Amount BAHT</w:t>
            </w:r>
          </w:p>
        </w:tc>
        <w:tc>
          <w:tcPr>
            <w:tcW w:w="2701" w:type="dxa"/>
          </w:tcPr>
          <w:p w14:paraId="54A01688" w14:textId="646F7E9D" w:rsidR="005E0F94" w:rsidRPr="00897DBA" w:rsidRDefault="005E0F94" w:rsidP="00015A5E">
            <w:r>
              <w:t>35,000,000</w:t>
            </w:r>
            <w:r>
              <w:rPr>
                <w:cs/>
                <w:lang w:bidi="th-TH"/>
              </w:rPr>
              <w:t>.</w:t>
            </w:r>
            <w:r>
              <w:t>00</w:t>
            </w:r>
          </w:p>
        </w:tc>
        <w:tc>
          <w:tcPr>
            <w:tcW w:w="2701" w:type="dxa"/>
          </w:tcPr>
          <w:p w14:paraId="348F1203" w14:textId="77777777" w:rsidR="005E0F94" w:rsidRDefault="005E0F94" w:rsidP="00015A5E"/>
        </w:tc>
      </w:tr>
      <w:tr w:rsidR="005E0F94" w:rsidRPr="00F822B1" w14:paraId="0001AFA8" w14:textId="6FB2BB0E" w:rsidTr="005E0F94">
        <w:tc>
          <w:tcPr>
            <w:tcW w:w="3261" w:type="dxa"/>
          </w:tcPr>
          <w:p w14:paraId="16283EED" w14:textId="7E8420BF" w:rsidR="005E0F94" w:rsidRDefault="005E0F94" w:rsidP="00015A5E">
            <w:pPr>
              <w:rPr>
                <w:lang w:val="en-US" w:bidi="th-TH"/>
              </w:rPr>
            </w:pPr>
            <w:r w:rsidRPr="0042467F">
              <w:rPr>
                <w:highlight w:val="yellow"/>
              </w:rPr>
              <w:t>Record Status</w:t>
            </w:r>
            <w:r w:rsidRPr="00B862D0">
              <w:rPr>
                <w:cs/>
                <w:lang w:bidi="th-TH"/>
              </w:rPr>
              <w:t xml:space="preserve"> </w:t>
            </w:r>
          </w:p>
        </w:tc>
        <w:tc>
          <w:tcPr>
            <w:tcW w:w="2701" w:type="dxa"/>
          </w:tcPr>
          <w:p w14:paraId="7133138C" w14:textId="77777777" w:rsidR="005E0F94" w:rsidRPr="00897DBA" w:rsidRDefault="005E0F94" w:rsidP="00015A5E"/>
        </w:tc>
        <w:tc>
          <w:tcPr>
            <w:tcW w:w="2701" w:type="dxa"/>
          </w:tcPr>
          <w:p w14:paraId="36BEEA3E" w14:textId="77777777" w:rsidR="005E0F94" w:rsidRPr="00897DBA" w:rsidRDefault="005E0F94" w:rsidP="00015A5E"/>
        </w:tc>
      </w:tr>
      <w:tr w:rsidR="00CF427B" w:rsidRPr="00F822B1" w14:paraId="2CD070D5" w14:textId="77777777" w:rsidTr="005E0F94">
        <w:trPr>
          <w:ins w:id="1079" w:author="Emy Bartolome" w:date="2023-08-03T19:51:00Z"/>
        </w:trPr>
        <w:tc>
          <w:tcPr>
            <w:tcW w:w="3261" w:type="dxa"/>
          </w:tcPr>
          <w:p w14:paraId="7C22F8E8" w14:textId="15883B4E" w:rsidR="00CF427B" w:rsidRPr="00AB6C2E" w:rsidRDefault="00CF427B" w:rsidP="00015A5E">
            <w:pPr>
              <w:rPr>
                <w:ins w:id="1080" w:author="Emy Bartolome" w:date="2023-08-03T19:51:00Z"/>
              </w:rPr>
            </w:pPr>
            <w:ins w:id="1081" w:author="Emy Bartolome" w:date="2023-08-03T19:51:00Z">
              <w:r>
                <w:t>Overall Total Amount</w:t>
              </w:r>
            </w:ins>
          </w:p>
        </w:tc>
        <w:tc>
          <w:tcPr>
            <w:tcW w:w="2701" w:type="dxa"/>
          </w:tcPr>
          <w:p w14:paraId="64B3E852" w14:textId="77777777" w:rsidR="00CF427B" w:rsidRDefault="00CF427B" w:rsidP="00015A5E">
            <w:pPr>
              <w:rPr>
                <w:ins w:id="1082" w:author="Emy Bartolome" w:date="2023-08-03T19:51:00Z"/>
              </w:rPr>
            </w:pPr>
          </w:p>
        </w:tc>
        <w:tc>
          <w:tcPr>
            <w:tcW w:w="2701" w:type="dxa"/>
          </w:tcPr>
          <w:p w14:paraId="64E47E5C" w14:textId="22C0A2E0" w:rsidR="00CF427B" w:rsidRDefault="00CF427B" w:rsidP="00015A5E">
            <w:pPr>
              <w:rPr>
                <w:ins w:id="1083" w:author="Emy Bartolome" w:date="2023-08-03T19:51:00Z"/>
              </w:rPr>
            </w:pPr>
            <w:ins w:id="1084" w:author="Emy Bartolome" w:date="2023-08-03T19:52:00Z">
              <w:r>
                <w:rPr>
                  <w:lang w:bidi="th-TH"/>
                </w:rPr>
                <w:t xml:space="preserve">sum total </w:t>
              </w:r>
              <w:r>
                <w:rPr>
                  <w:lang w:bidi="th-TH"/>
                </w:rPr>
                <w:t>group by limit by limit facility</w:t>
              </w:r>
            </w:ins>
          </w:p>
        </w:tc>
      </w:tr>
      <w:tr w:rsidR="005E0F94" w:rsidRPr="00F822B1" w14:paraId="038547D6" w14:textId="552D2490" w:rsidTr="005E0F94">
        <w:tc>
          <w:tcPr>
            <w:tcW w:w="3261" w:type="dxa"/>
          </w:tcPr>
          <w:p w14:paraId="0119AF72" w14:textId="3FE67157" w:rsidR="005E0F94" w:rsidRPr="0042467F" w:rsidRDefault="005E0F94" w:rsidP="00015A5E">
            <w:pPr>
              <w:rPr>
                <w:highlight w:val="yellow"/>
              </w:rPr>
            </w:pPr>
            <w:r w:rsidRPr="00AB6C2E">
              <w:t xml:space="preserve">User </w:t>
            </w:r>
            <w:r w:rsidRPr="00AB6C2E">
              <w:rPr>
                <w:cs/>
                <w:lang w:bidi="th-TH"/>
              </w:rPr>
              <w:t>(</w:t>
            </w:r>
            <w:r w:rsidRPr="00AB6C2E">
              <w:t>Mak</w:t>
            </w:r>
            <w:r>
              <w:t>er</w:t>
            </w:r>
            <w:r w:rsidRPr="00AB6C2E">
              <w:rPr>
                <w:cs/>
                <w:lang w:bidi="th-TH"/>
              </w:rPr>
              <w:t>)</w:t>
            </w:r>
          </w:p>
        </w:tc>
        <w:tc>
          <w:tcPr>
            <w:tcW w:w="2701" w:type="dxa"/>
          </w:tcPr>
          <w:p w14:paraId="516C6B53" w14:textId="31E62F69" w:rsidR="005E0F94" w:rsidRPr="00897DBA" w:rsidRDefault="005E0F94" w:rsidP="00015A5E">
            <w:r>
              <w:t>KANOKPORNB</w:t>
            </w:r>
          </w:p>
        </w:tc>
        <w:tc>
          <w:tcPr>
            <w:tcW w:w="2701" w:type="dxa"/>
          </w:tcPr>
          <w:p w14:paraId="3FE09290" w14:textId="77777777" w:rsidR="005E0F94" w:rsidRDefault="005E0F94" w:rsidP="00015A5E"/>
        </w:tc>
      </w:tr>
      <w:tr w:rsidR="005E0F94" w:rsidRPr="00F822B1" w14:paraId="4294B011" w14:textId="25636785" w:rsidTr="005E0F94">
        <w:tc>
          <w:tcPr>
            <w:tcW w:w="3261" w:type="dxa"/>
          </w:tcPr>
          <w:p w14:paraId="39DE27E2" w14:textId="01C90FDE" w:rsidR="005E0F94" w:rsidRPr="0042467F" w:rsidRDefault="005E0F94" w:rsidP="00015A5E">
            <w:pPr>
              <w:rPr>
                <w:highlight w:val="yellow"/>
              </w:rPr>
            </w:pPr>
            <w:r>
              <w:t>Marketing Department</w:t>
            </w:r>
          </w:p>
        </w:tc>
        <w:tc>
          <w:tcPr>
            <w:tcW w:w="2701" w:type="dxa"/>
          </w:tcPr>
          <w:p w14:paraId="1AACE664" w14:textId="51473253" w:rsidR="005E0F94" w:rsidRPr="00CB5EF1" w:rsidRDefault="005E0F94" w:rsidP="00015A5E">
            <w:pPr>
              <w:rPr>
                <w:lang w:val="en-US" w:bidi="th-TH"/>
              </w:rPr>
            </w:pPr>
            <w:r>
              <w:rPr>
                <w:lang w:val="en-US" w:bidi="th-TH"/>
              </w:rPr>
              <w:t>Rama IV Branch</w:t>
            </w:r>
          </w:p>
        </w:tc>
        <w:tc>
          <w:tcPr>
            <w:tcW w:w="2701" w:type="dxa"/>
          </w:tcPr>
          <w:p w14:paraId="71871E8C" w14:textId="77777777" w:rsidR="005E0F94" w:rsidRDefault="005E0F94" w:rsidP="00015A5E">
            <w:pPr>
              <w:rPr>
                <w:lang w:val="en-US" w:bidi="th-TH"/>
              </w:rPr>
            </w:pPr>
          </w:p>
        </w:tc>
      </w:tr>
      <w:tr w:rsidR="005E0F94" w:rsidRPr="00F822B1" w14:paraId="5E9E34C9" w14:textId="67ABDAC4" w:rsidTr="005E0F94">
        <w:tc>
          <w:tcPr>
            <w:tcW w:w="3261" w:type="dxa"/>
          </w:tcPr>
          <w:p w14:paraId="490B7D99" w14:textId="655D5820" w:rsidR="005E0F94" w:rsidRDefault="005E0F94" w:rsidP="00015A5E">
            <w:pPr>
              <w:rPr>
                <w:lang w:val="en-US" w:bidi="th-TH"/>
              </w:rPr>
            </w:pPr>
            <w:r>
              <w:t>Operation Department</w:t>
            </w:r>
          </w:p>
        </w:tc>
        <w:tc>
          <w:tcPr>
            <w:tcW w:w="2701" w:type="dxa"/>
          </w:tcPr>
          <w:p w14:paraId="42D3481E" w14:textId="0D96F681" w:rsidR="005E0F94" w:rsidRPr="00EA6061" w:rsidRDefault="005E0F94" w:rsidP="00015A5E">
            <w:pPr>
              <w:rPr>
                <w:lang w:val="en-US" w:bidi="th-TH"/>
              </w:rPr>
            </w:pPr>
            <w:r>
              <w:rPr>
                <w:lang w:val="en-US" w:bidi="th-TH"/>
              </w:rPr>
              <w:t>Head Office</w:t>
            </w:r>
          </w:p>
        </w:tc>
        <w:tc>
          <w:tcPr>
            <w:tcW w:w="2701" w:type="dxa"/>
          </w:tcPr>
          <w:p w14:paraId="46F47F6C" w14:textId="77777777" w:rsidR="005E0F94" w:rsidRDefault="005E0F94" w:rsidP="00015A5E">
            <w:pPr>
              <w:rPr>
                <w:lang w:val="en-US" w:bidi="th-TH"/>
              </w:rPr>
            </w:pPr>
          </w:p>
        </w:tc>
      </w:tr>
      <w:tr w:rsidR="005E0F94" w:rsidRPr="00F822B1" w14:paraId="6E440C71" w14:textId="2CC9337E" w:rsidTr="005E0F94">
        <w:tc>
          <w:tcPr>
            <w:tcW w:w="3261" w:type="dxa"/>
          </w:tcPr>
          <w:p w14:paraId="7506066B" w14:textId="133D7CAB" w:rsidR="005E0F94" w:rsidRDefault="005E0F94" w:rsidP="00015A5E">
            <w:pPr>
              <w:rPr>
                <w:lang w:val="en-US" w:bidi="th-TH"/>
              </w:rPr>
            </w:pPr>
            <w:r>
              <w:rPr>
                <w:lang w:val="en-US" w:bidi="th-TH"/>
              </w:rPr>
              <w:t>Risk Weight</w:t>
            </w:r>
          </w:p>
        </w:tc>
        <w:tc>
          <w:tcPr>
            <w:tcW w:w="2701" w:type="dxa"/>
          </w:tcPr>
          <w:p w14:paraId="0331326F" w14:textId="77777777" w:rsidR="005E0F94" w:rsidRPr="00897DBA" w:rsidRDefault="005E0F94" w:rsidP="00015A5E"/>
        </w:tc>
        <w:tc>
          <w:tcPr>
            <w:tcW w:w="2701" w:type="dxa"/>
          </w:tcPr>
          <w:p w14:paraId="3DC939C5" w14:textId="77777777" w:rsidR="005E0F94" w:rsidRPr="00897DBA" w:rsidRDefault="005E0F94" w:rsidP="00015A5E"/>
        </w:tc>
      </w:tr>
      <w:tr w:rsidR="005E0F94" w:rsidRPr="00F822B1" w14:paraId="2FDC0DF3" w14:textId="6BBA21F7" w:rsidTr="005E0F94">
        <w:tc>
          <w:tcPr>
            <w:tcW w:w="3261" w:type="dxa"/>
          </w:tcPr>
          <w:p w14:paraId="765BE4F3" w14:textId="64952121" w:rsidR="005E0F94" w:rsidRDefault="005E0F94" w:rsidP="00015A5E">
            <w:pPr>
              <w:rPr>
                <w:lang w:val="en-US" w:bidi="th-TH"/>
              </w:rPr>
            </w:pPr>
            <w:r>
              <w:rPr>
                <w:lang w:val="en-US" w:bidi="th-TH"/>
              </w:rPr>
              <w:t>Credit Limit Remark</w:t>
            </w:r>
          </w:p>
        </w:tc>
        <w:tc>
          <w:tcPr>
            <w:tcW w:w="2701" w:type="dxa"/>
          </w:tcPr>
          <w:p w14:paraId="2E58526E" w14:textId="16B9DE4F" w:rsidR="005E0F94" w:rsidRPr="00897DBA" w:rsidRDefault="005E0F94" w:rsidP="00015A5E"/>
        </w:tc>
        <w:tc>
          <w:tcPr>
            <w:tcW w:w="2701" w:type="dxa"/>
          </w:tcPr>
          <w:p w14:paraId="5EB5F40B" w14:textId="77777777" w:rsidR="005E0F94" w:rsidRPr="00897DBA" w:rsidRDefault="005E0F94" w:rsidP="00015A5E"/>
        </w:tc>
      </w:tr>
    </w:tbl>
    <w:p w14:paraId="2F35EC4B" w14:textId="77777777" w:rsidR="00C011BA" w:rsidRDefault="00C011BA" w:rsidP="007A4585">
      <w:pPr>
        <w:ind w:left="1080"/>
      </w:pPr>
    </w:p>
    <w:p w14:paraId="446DF018" w14:textId="77777777" w:rsidR="007A4585" w:rsidRPr="00061B9D" w:rsidRDefault="007A4585" w:rsidP="007A4585">
      <w:pPr>
        <w:pStyle w:val="Heading3"/>
      </w:pPr>
      <w:bookmarkStart w:id="1085" w:name="_Toc141988848"/>
      <w:r w:rsidRPr="00061B9D">
        <w:lastRenderedPageBreak/>
        <w:t>Additional Impacts</w:t>
      </w:r>
      <w:bookmarkEnd w:id="1085"/>
    </w:p>
    <w:p w14:paraId="48A09B37" w14:textId="77777777" w:rsidR="007A4585" w:rsidRPr="00061B9D" w:rsidRDefault="007A4585" w:rsidP="007A4585">
      <w:pPr>
        <w:pStyle w:val="Heading4"/>
      </w:pPr>
      <w:r>
        <w:t xml:space="preserve">System Interface requirement </w:t>
      </w:r>
      <w:r>
        <w:rPr>
          <w:szCs w:val="24"/>
          <w:cs/>
          <w:lang w:bidi="th-TH"/>
        </w:rPr>
        <w:t>/</w:t>
      </w:r>
      <w:r>
        <w:t>Integration</w:t>
      </w:r>
    </w:p>
    <w:p w14:paraId="546F664B" w14:textId="77777777" w:rsidR="007A4585" w:rsidRPr="00AC528C" w:rsidRDefault="007A4585" w:rsidP="007A4585">
      <w:pPr>
        <w:ind w:left="1440"/>
      </w:pPr>
      <w:r>
        <w:t>Not Applicable</w:t>
      </w:r>
    </w:p>
    <w:p w14:paraId="50B438DE" w14:textId="77777777" w:rsidR="007A4585" w:rsidRDefault="007A4585" w:rsidP="007A4585">
      <w:pPr>
        <w:pStyle w:val="Heading4"/>
      </w:pPr>
      <w:r>
        <w:t>Mig</w:t>
      </w:r>
      <w:r w:rsidRPr="0073013C">
        <w:t xml:space="preserve">ration </w:t>
      </w:r>
    </w:p>
    <w:p w14:paraId="2CF66C86" w14:textId="77777777" w:rsidR="007A4585" w:rsidRPr="00EB785B" w:rsidRDefault="007A4585" w:rsidP="007A4585">
      <w:pPr>
        <w:ind w:left="1440"/>
      </w:pPr>
      <w:r>
        <w:t>Not Applicable</w:t>
      </w:r>
    </w:p>
    <w:p w14:paraId="267FDA90" w14:textId="516FB3C5" w:rsidR="007A4585" w:rsidRPr="00F76811" w:rsidRDefault="007A4585" w:rsidP="007A4585">
      <w:pPr>
        <w:pStyle w:val="Heading4"/>
      </w:pPr>
      <w:r>
        <w:t>Fit</w:t>
      </w:r>
      <w:r>
        <w:rPr>
          <w:szCs w:val="24"/>
          <w:cs/>
          <w:lang w:bidi="th-TH"/>
        </w:rPr>
        <w:t>/</w:t>
      </w:r>
      <w:r>
        <w:t>Gap Analysis Report</w:t>
      </w:r>
    </w:p>
    <w:p w14:paraId="2F212133" w14:textId="57D49704" w:rsidR="00F845C5" w:rsidRDefault="00F845C5" w:rsidP="00F845C5">
      <w:pPr>
        <w:pStyle w:val="Heading2"/>
      </w:pPr>
      <w:bookmarkStart w:id="1086" w:name="_Toc141988849"/>
      <w:r>
        <w:rPr>
          <w:lang w:val="en-US" w:bidi="th-TH"/>
        </w:rPr>
        <w:t>Monthly Report</w:t>
      </w:r>
      <w:bookmarkEnd w:id="1086"/>
      <w:r>
        <w:rPr>
          <w:lang w:val="en-US" w:bidi="th-TH"/>
        </w:rPr>
        <w:t xml:space="preserve"> </w:t>
      </w:r>
    </w:p>
    <w:p w14:paraId="25037C91" w14:textId="77777777" w:rsidR="00F845C5" w:rsidRPr="00061B9D" w:rsidRDefault="00F845C5" w:rsidP="00F845C5">
      <w:pPr>
        <w:pStyle w:val="Heading3"/>
      </w:pPr>
      <w:bookmarkStart w:id="1087" w:name="_Hlk138684749"/>
      <w:bookmarkStart w:id="1088" w:name="_Toc141988850"/>
      <w:r w:rsidRPr="00061B9D">
        <w:t>Purpose</w:t>
      </w:r>
      <w:bookmarkEnd w:id="1088"/>
    </w:p>
    <w:p w14:paraId="4FB70FFF" w14:textId="77777777" w:rsidR="000565CF" w:rsidRDefault="000565CF" w:rsidP="000565CF">
      <w:pPr>
        <w:ind w:left="1080"/>
      </w:pPr>
      <w:r>
        <w:t xml:space="preserve">This report is generated for displaying the monthly limit movement which include create, increase, decrease, cancel, hold, unhold, transfer limit, and change limit conditions which illustrate all the data such as Data Entry, Verify 1, Verify 2, Approved, and Cancel as the Lists report </w:t>
      </w:r>
    </w:p>
    <w:p w14:paraId="3CED77DD" w14:textId="353E0D67" w:rsidR="000565CF" w:rsidRDefault="000565CF" w:rsidP="000565CF">
      <w:pPr>
        <w:ind w:left="1080"/>
      </w:pPr>
      <w:r>
        <w:t>The maker will proceed the verification of the limit movement in monthly which will include the approved limit, credit type, credit type code, limit amount, credit limit supervisor, and service branch to be able generate the report with the correctness.</w:t>
      </w:r>
    </w:p>
    <w:p w14:paraId="11CE94C1" w14:textId="17451158" w:rsidR="00F845C5" w:rsidRDefault="00F845C5" w:rsidP="00F845C5">
      <w:pPr>
        <w:ind w:left="1080"/>
      </w:pPr>
      <w:r w:rsidRPr="00687534">
        <w:rPr>
          <w:cs/>
          <w:lang w:bidi="th-TH"/>
        </w:rPr>
        <w:t>.</w:t>
      </w:r>
    </w:p>
    <w:p w14:paraId="3D2D6DEE" w14:textId="289508B4" w:rsidR="00F845C5" w:rsidRDefault="00F845C5" w:rsidP="00F845C5">
      <w:pPr>
        <w:pStyle w:val="Heading3"/>
      </w:pPr>
      <w:bookmarkStart w:id="1089" w:name="_Toc141988851"/>
      <w:r w:rsidRPr="00061B9D">
        <w:t>Background</w:t>
      </w:r>
      <w:bookmarkEnd w:id="1089"/>
    </w:p>
    <w:p w14:paraId="687467F3" w14:textId="77777777" w:rsidR="000565CF" w:rsidRDefault="000565CF" w:rsidP="000565CF">
      <w:pPr>
        <w:pStyle w:val="Heading4"/>
      </w:pPr>
      <w:r>
        <w:t>EXIM Current Business Pracitce (as is)</w:t>
      </w:r>
    </w:p>
    <w:p w14:paraId="54C4BE2D" w14:textId="77777777" w:rsidR="000565CF" w:rsidRDefault="000565CF" w:rsidP="000565CF">
      <w:pPr>
        <w:pStyle w:val="ListParagraph"/>
        <w:numPr>
          <w:ilvl w:val="0"/>
          <w:numId w:val="30"/>
        </w:numPr>
      </w:pPr>
      <w:r>
        <w:t>As is report produced in AS/400</w:t>
      </w:r>
    </w:p>
    <w:p w14:paraId="1AC0A994" w14:textId="77777777" w:rsidR="000565CF" w:rsidRPr="009C3061" w:rsidRDefault="000565CF" w:rsidP="000565CF">
      <w:pPr>
        <w:pStyle w:val="ListParagraph"/>
        <w:numPr>
          <w:ilvl w:val="0"/>
          <w:numId w:val="30"/>
        </w:numPr>
      </w:pPr>
      <w:r>
        <w:t>Sample report in Support Sample Transaction and Case from Customer section</w:t>
      </w:r>
    </w:p>
    <w:p w14:paraId="787BA486" w14:textId="77777777" w:rsidR="000565CF" w:rsidRPr="000565CF" w:rsidRDefault="000565CF" w:rsidP="000565CF"/>
    <w:p w14:paraId="12DF17AF" w14:textId="77777777" w:rsidR="00F845C5" w:rsidRDefault="00F845C5" w:rsidP="00F845C5">
      <w:pPr>
        <w:pStyle w:val="Heading3"/>
      </w:pPr>
      <w:bookmarkStart w:id="1090" w:name="_Toc141988852"/>
      <w:r w:rsidRPr="00061B9D">
        <w:t>Supported Sample Transaction and Case from Custome</w:t>
      </w:r>
      <w:r>
        <w:t>r</w:t>
      </w:r>
      <w:bookmarkEnd w:id="1090"/>
    </w:p>
    <w:p w14:paraId="139C4E59" w14:textId="5CE34B35" w:rsidR="00F845C5" w:rsidRDefault="00F845C5" w:rsidP="00904267">
      <w:pPr>
        <w:ind w:left="1080"/>
        <w:rPr>
          <w:lang w:val="en-US" w:bidi="th-TH"/>
        </w:rPr>
      </w:pPr>
      <w:r w:rsidRPr="00F845C5">
        <w:rPr>
          <w:lang w:val="en-US" w:bidi="th-TH"/>
        </w:rPr>
        <w:drawing>
          <wp:inline distT="0" distB="0" distL="0" distR="0" wp14:anchorId="16C91902" wp14:editId="053CE101">
            <wp:extent cx="4886905" cy="1140612"/>
            <wp:effectExtent l="19050" t="19050" r="9525" b="21590"/>
            <wp:docPr id="159869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693062" name=""/>
                    <pic:cNvPicPr/>
                  </pic:nvPicPr>
                  <pic:blipFill>
                    <a:blip r:embed="rId50"/>
                    <a:stretch>
                      <a:fillRect/>
                    </a:stretch>
                  </pic:blipFill>
                  <pic:spPr>
                    <a:xfrm>
                      <a:off x="0" y="0"/>
                      <a:ext cx="4904135" cy="1144634"/>
                    </a:xfrm>
                    <a:prstGeom prst="rect">
                      <a:avLst/>
                    </a:prstGeom>
                    <a:ln>
                      <a:solidFill>
                        <a:schemeClr val="tx1">
                          <a:lumMod val="50000"/>
                          <a:lumOff val="50000"/>
                        </a:schemeClr>
                      </a:solidFill>
                    </a:ln>
                  </pic:spPr>
                </pic:pic>
              </a:graphicData>
            </a:graphic>
          </wp:inline>
        </w:drawing>
      </w:r>
    </w:p>
    <w:p w14:paraId="4E8876E5" w14:textId="1EC4F26E" w:rsidR="00F845C5" w:rsidRPr="00DA3B15" w:rsidRDefault="00F845C5" w:rsidP="00F845C5">
      <w:pPr>
        <w:rPr>
          <w:lang w:val="en-US" w:bidi="th-TH"/>
        </w:rPr>
      </w:pPr>
    </w:p>
    <w:p w14:paraId="64461CF6" w14:textId="77777777" w:rsidR="00F845C5" w:rsidRPr="00061B9D" w:rsidRDefault="00F845C5" w:rsidP="00F845C5">
      <w:pPr>
        <w:pStyle w:val="Heading3"/>
      </w:pPr>
      <w:bookmarkStart w:id="1091" w:name="_Toc141988853"/>
      <w:r w:rsidRPr="00061B9D">
        <w:t>Menu Modification</w:t>
      </w:r>
      <w:bookmarkEnd w:id="1091"/>
      <w:r w:rsidRPr="00061B9D">
        <w:t xml:space="preserve"> </w:t>
      </w:r>
    </w:p>
    <w:p w14:paraId="70D1E72D" w14:textId="77777777" w:rsidR="00F845C5" w:rsidRDefault="00F845C5" w:rsidP="00F845C5">
      <w:pPr>
        <w:tabs>
          <w:tab w:val="left" w:pos="4050"/>
        </w:tabs>
        <w:ind w:left="1080"/>
      </w:pPr>
      <w:r>
        <w:t>Not applicable</w:t>
      </w:r>
      <w:r>
        <w:tab/>
      </w:r>
      <w:r>
        <w:tab/>
      </w:r>
    </w:p>
    <w:p w14:paraId="3F9E9312" w14:textId="77777777" w:rsidR="00F845C5" w:rsidRPr="00061B9D" w:rsidRDefault="00F845C5" w:rsidP="00F845C5">
      <w:pPr>
        <w:pStyle w:val="Heading3"/>
      </w:pPr>
      <w:bookmarkStart w:id="1092" w:name="_Toc141988854"/>
      <w:r w:rsidRPr="00061B9D">
        <w:lastRenderedPageBreak/>
        <w:t>Screen Layout and Data Sheet</w:t>
      </w:r>
      <w:bookmarkEnd w:id="1092"/>
    </w:p>
    <w:p w14:paraId="417CFEC4" w14:textId="77777777" w:rsidR="00F845C5" w:rsidRDefault="00F845C5" w:rsidP="00F845C5">
      <w:pPr>
        <w:ind w:left="1080"/>
      </w:pPr>
      <w:r>
        <w:t xml:space="preserve">Not Applicable </w:t>
      </w:r>
    </w:p>
    <w:p w14:paraId="73468E40" w14:textId="77777777" w:rsidR="00F845C5" w:rsidRDefault="00F845C5" w:rsidP="00F845C5">
      <w:pPr>
        <w:ind w:left="1080"/>
      </w:pPr>
    </w:p>
    <w:p w14:paraId="295A0A3D" w14:textId="13443D48" w:rsidR="000B160D" w:rsidRDefault="000B160D" w:rsidP="00F845C5">
      <w:pPr>
        <w:pStyle w:val="Heading3"/>
      </w:pPr>
      <w:bookmarkStart w:id="1093" w:name="_Toc141988855"/>
      <w:r>
        <w:t xml:space="preserve">Business Rule </w:t>
      </w:r>
      <w:r>
        <w:rPr>
          <w:szCs w:val="28"/>
          <w:cs/>
          <w:lang w:bidi="th-TH"/>
        </w:rPr>
        <w:t xml:space="preserve"> / </w:t>
      </w:r>
      <w:r>
        <w:t>Business Logic</w:t>
      </w:r>
      <w:bookmarkEnd w:id="1093"/>
    </w:p>
    <w:tbl>
      <w:tblPr>
        <w:tblW w:w="7805" w:type="dxa"/>
        <w:tblInd w:w="2029"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A0" w:firstRow="1" w:lastRow="0" w:firstColumn="1" w:lastColumn="0" w:noHBand="0" w:noVBand="0"/>
        <w:tblPrChange w:id="1094" w:author="Emy Bartolome" w:date="2023-08-03T20:13:00Z">
          <w:tblPr>
            <w:tblW w:w="7805" w:type="dxa"/>
            <w:tblInd w:w="1111"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A0" w:firstRow="1" w:lastRow="0" w:firstColumn="1" w:lastColumn="0" w:noHBand="0" w:noVBand="0"/>
          </w:tblPr>
        </w:tblPrChange>
      </w:tblPr>
      <w:tblGrid>
        <w:gridCol w:w="2775"/>
        <w:gridCol w:w="5030"/>
        <w:tblGridChange w:id="1095">
          <w:tblGrid>
            <w:gridCol w:w="2775"/>
            <w:gridCol w:w="5030"/>
          </w:tblGrid>
        </w:tblGridChange>
      </w:tblGrid>
      <w:tr w:rsidR="00FC2C51" w:rsidRPr="00897DBA" w14:paraId="67386766" w14:textId="77777777" w:rsidTr="00FC2C51">
        <w:trPr>
          <w:tblHeader/>
          <w:trPrChange w:id="1096" w:author="Emy Bartolome" w:date="2023-08-03T20:13:00Z">
            <w:trPr>
              <w:tblHeader/>
            </w:trPr>
          </w:trPrChange>
        </w:trPr>
        <w:tc>
          <w:tcPr>
            <w:tcW w:w="2775" w:type="dxa"/>
            <w:tcPrChange w:id="1097" w:author="Emy Bartolome" w:date="2023-08-03T20:13:00Z">
              <w:tcPr>
                <w:tcW w:w="2775" w:type="dxa"/>
              </w:tcPr>
            </w:tcPrChange>
          </w:tcPr>
          <w:p w14:paraId="6EC17036" w14:textId="77777777" w:rsidR="00FC2C51" w:rsidRPr="00D512AA" w:rsidRDefault="00FC2C51" w:rsidP="008C2111">
            <w:pPr>
              <w:rPr>
                <w:rFonts w:asciiTheme="minorHAnsi" w:hAnsiTheme="minorHAnsi" w:cstheme="minorHAnsi"/>
                <w:sz w:val="22"/>
                <w:szCs w:val="22"/>
              </w:rPr>
            </w:pPr>
            <w:r w:rsidRPr="00D512AA">
              <w:rPr>
                <w:rFonts w:asciiTheme="minorHAnsi" w:hAnsiTheme="minorHAnsi" w:cstheme="minorHAnsi"/>
                <w:sz w:val="22"/>
                <w:szCs w:val="22"/>
              </w:rPr>
              <w:t xml:space="preserve">Paper Size </w:t>
            </w:r>
          </w:p>
        </w:tc>
        <w:tc>
          <w:tcPr>
            <w:tcW w:w="5030" w:type="dxa"/>
            <w:tcPrChange w:id="1098" w:author="Emy Bartolome" w:date="2023-08-03T20:13:00Z">
              <w:tcPr>
                <w:tcW w:w="5030" w:type="dxa"/>
              </w:tcPr>
            </w:tcPrChange>
          </w:tcPr>
          <w:p w14:paraId="0DFABD2F" w14:textId="77777777" w:rsidR="00FC2C51" w:rsidRPr="00D512AA" w:rsidRDefault="00FC2C51" w:rsidP="008C2111">
            <w:pPr>
              <w:rPr>
                <w:rFonts w:asciiTheme="minorHAnsi" w:hAnsiTheme="minorHAnsi" w:cstheme="minorHAnsi"/>
                <w:sz w:val="22"/>
                <w:szCs w:val="22"/>
              </w:rPr>
            </w:pPr>
            <w:r w:rsidRPr="00D512AA">
              <w:rPr>
                <w:rFonts w:asciiTheme="minorHAnsi" w:hAnsiTheme="minorHAnsi" w:cstheme="minorHAnsi"/>
                <w:sz w:val="22"/>
                <w:szCs w:val="22"/>
              </w:rPr>
              <w:t>A4</w:t>
            </w:r>
          </w:p>
        </w:tc>
      </w:tr>
      <w:tr w:rsidR="00FC2C51" w:rsidRPr="00897DBA" w14:paraId="59CBC906" w14:textId="77777777" w:rsidTr="00FC2C51">
        <w:tc>
          <w:tcPr>
            <w:tcW w:w="2775" w:type="dxa"/>
            <w:tcPrChange w:id="1099" w:author="Emy Bartolome" w:date="2023-08-03T20:13:00Z">
              <w:tcPr>
                <w:tcW w:w="2775" w:type="dxa"/>
              </w:tcPr>
            </w:tcPrChange>
          </w:tcPr>
          <w:p w14:paraId="79E39E26" w14:textId="77777777" w:rsidR="00FC2C51" w:rsidRPr="00D512AA" w:rsidRDefault="00FC2C51" w:rsidP="008C2111">
            <w:pPr>
              <w:rPr>
                <w:rFonts w:asciiTheme="minorHAnsi" w:hAnsiTheme="minorHAnsi" w:cstheme="minorHAnsi"/>
                <w:noProof w:val="0"/>
                <w:color w:val="000000"/>
                <w:sz w:val="22"/>
                <w:szCs w:val="22"/>
              </w:rPr>
            </w:pPr>
            <w:r w:rsidRPr="00D512AA">
              <w:rPr>
                <w:rFonts w:asciiTheme="minorHAnsi" w:hAnsiTheme="minorHAnsi" w:cstheme="minorHAnsi"/>
                <w:color w:val="000000"/>
                <w:sz w:val="22"/>
                <w:szCs w:val="22"/>
              </w:rPr>
              <w:t>Reprinting Require</w:t>
            </w:r>
          </w:p>
        </w:tc>
        <w:tc>
          <w:tcPr>
            <w:tcW w:w="5030" w:type="dxa"/>
            <w:tcPrChange w:id="1100" w:author="Emy Bartolome" w:date="2023-08-03T20:13:00Z">
              <w:tcPr>
                <w:tcW w:w="5030" w:type="dxa"/>
              </w:tcPr>
            </w:tcPrChange>
          </w:tcPr>
          <w:p w14:paraId="2C371FCD" w14:textId="77777777" w:rsidR="00FC2C51" w:rsidRPr="00D512AA" w:rsidRDefault="00FC2C51" w:rsidP="008C2111">
            <w:pPr>
              <w:rPr>
                <w:rFonts w:asciiTheme="minorHAnsi" w:hAnsiTheme="minorHAnsi" w:cstheme="minorHAnsi"/>
                <w:noProof w:val="0"/>
                <w:color w:val="000000"/>
                <w:sz w:val="22"/>
                <w:szCs w:val="22"/>
              </w:rPr>
            </w:pPr>
            <w:r w:rsidRPr="00D512AA">
              <w:rPr>
                <w:rFonts w:asciiTheme="minorHAnsi" w:hAnsiTheme="minorHAnsi" w:cstheme="minorHAnsi"/>
                <w:color w:val="000000"/>
                <w:sz w:val="22"/>
                <w:szCs w:val="22"/>
              </w:rPr>
              <w:t>Yes</w:t>
            </w:r>
          </w:p>
        </w:tc>
      </w:tr>
      <w:tr w:rsidR="00FC2C51" w:rsidRPr="00897DBA" w14:paraId="49DB84FC" w14:textId="77777777" w:rsidTr="00FC2C51">
        <w:tc>
          <w:tcPr>
            <w:tcW w:w="2775" w:type="dxa"/>
            <w:tcPrChange w:id="1101" w:author="Emy Bartolome" w:date="2023-08-03T20:13:00Z">
              <w:tcPr>
                <w:tcW w:w="2775" w:type="dxa"/>
              </w:tcPr>
            </w:tcPrChange>
          </w:tcPr>
          <w:p w14:paraId="79EBC4F1" w14:textId="77777777" w:rsidR="00FC2C51" w:rsidRPr="00D512AA" w:rsidRDefault="00FC2C51" w:rsidP="008C2111">
            <w:pPr>
              <w:rPr>
                <w:rFonts w:asciiTheme="minorHAnsi" w:hAnsiTheme="minorHAnsi" w:cstheme="minorHAnsi"/>
                <w:noProof w:val="0"/>
                <w:color w:val="000000"/>
                <w:sz w:val="22"/>
                <w:szCs w:val="22"/>
              </w:rPr>
            </w:pPr>
            <w:r w:rsidRPr="00AB6C2E">
              <w:rPr>
                <w:rFonts w:asciiTheme="minorHAnsi" w:hAnsiTheme="minorHAnsi" w:cstheme="minorHAnsi"/>
                <w:color w:val="000000"/>
                <w:sz w:val="22"/>
                <w:szCs w:val="22"/>
                <w:highlight w:val="yellow"/>
              </w:rPr>
              <w:t>Searching Criteria</w:t>
            </w:r>
          </w:p>
        </w:tc>
        <w:tc>
          <w:tcPr>
            <w:tcW w:w="5030" w:type="dxa"/>
            <w:tcPrChange w:id="1102" w:author="Emy Bartolome" w:date="2023-08-03T20:13:00Z">
              <w:tcPr>
                <w:tcW w:w="5030" w:type="dxa"/>
              </w:tcPr>
            </w:tcPrChange>
          </w:tcPr>
          <w:p w14:paraId="64EF429E" w14:textId="77777777" w:rsidR="00FC2C51" w:rsidRPr="00D512AA" w:rsidRDefault="00FC2C51" w:rsidP="008C2111">
            <w:pPr>
              <w:rPr>
                <w:rFonts w:asciiTheme="minorHAnsi" w:hAnsiTheme="minorHAnsi" w:cstheme="minorHAnsi"/>
                <w:noProof w:val="0"/>
                <w:color w:val="000000"/>
                <w:sz w:val="22"/>
                <w:szCs w:val="22"/>
              </w:rPr>
            </w:pPr>
            <w:r>
              <w:rPr>
                <w:rFonts w:asciiTheme="minorHAnsi" w:hAnsiTheme="minorHAnsi" w:cstheme="minorHAnsi"/>
                <w:color w:val="000000"/>
                <w:sz w:val="22"/>
                <w:szCs w:val="22"/>
              </w:rPr>
              <w:t xml:space="preserve">Period of Time </w:t>
            </w:r>
            <w:r>
              <w:rPr>
                <w:rFonts w:asciiTheme="minorHAnsi" w:hAnsiTheme="minorHAnsi" w:cs="Angsana New"/>
                <w:color w:val="000000"/>
                <w:sz w:val="22"/>
                <w:szCs w:val="22"/>
                <w:cs/>
                <w:lang w:bidi="th-TH"/>
              </w:rPr>
              <w:t>(</w:t>
            </w:r>
            <w:r>
              <w:rPr>
                <w:rFonts w:asciiTheme="minorHAnsi" w:hAnsiTheme="minorHAnsi" w:cstheme="minorHAnsi"/>
                <w:color w:val="000000"/>
                <w:sz w:val="22"/>
                <w:szCs w:val="22"/>
              </w:rPr>
              <w:t>Monthly</w:t>
            </w:r>
            <w:r>
              <w:rPr>
                <w:rFonts w:asciiTheme="minorHAnsi" w:hAnsiTheme="minorHAnsi" w:cs="Angsana New"/>
                <w:color w:val="000000"/>
                <w:sz w:val="22"/>
                <w:szCs w:val="22"/>
                <w:cs/>
                <w:lang w:bidi="th-TH"/>
              </w:rPr>
              <w:t>)</w:t>
            </w:r>
          </w:p>
        </w:tc>
      </w:tr>
    </w:tbl>
    <w:p w14:paraId="540D6067" w14:textId="77777777" w:rsidR="00FC2C51" w:rsidRDefault="00FC2C51" w:rsidP="0007000D">
      <w:pPr>
        <w:ind w:left="1512"/>
        <w:rPr>
          <w:ins w:id="1103" w:author="Emy Bartolome" w:date="2023-08-03T20:13:00Z"/>
          <w:lang w:bidi="th-TH"/>
        </w:rPr>
      </w:pPr>
    </w:p>
    <w:p w14:paraId="4C35B13C" w14:textId="77777777" w:rsidR="00237A0F" w:rsidRPr="0007000D" w:rsidRDefault="00237A0F" w:rsidP="0007000D">
      <w:pPr>
        <w:pStyle w:val="ListParagraph"/>
        <w:numPr>
          <w:ilvl w:val="0"/>
          <w:numId w:val="32"/>
        </w:numPr>
      </w:pPr>
    </w:p>
    <w:p w14:paraId="74CC2069" w14:textId="66973FA5" w:rsidR="00F845C5" w:rsidRPr="00061B9D" w:rsidRDefault="00F845C5" w:rsidP="00F845C5">
      <w:pPr>
        <w:pStyle w:val="Heading3"/>
      </w:pPr>
      <w:bookmarkStart w:id="1104" w:name="_Toc141988856"/>
      <w:r>
        <w:t>To</w:t>
      </w:r>
      <w:r>
        <w:rPr>
          <w:szCs w:val="28"/>
          <w:cs/>
          <w:lang w:bidi="th-TH"/>
        </w:rPr>
        <w:t>-</w:t>
      </w:r>
      <w:r>
        <w:t xml:space="preserve">be Processing </w:t>
      </w:r>
      <w:r>
        <w:rPr>
          <w:szCs w:val="28"/>
          <w:cs/>
          <w:lang w:bidi="th-TH"/>
        </w:rPr>
        <w:t>–</w:t>
      </w:r>
      <w:bookmarkEnd w:id="1104"/>
      <w:r>
        <w:rPr>
          <w:szCs w:val="28"/>
          <w:cs/>
          <w:lang w:bidi="th-TH"/>
        </w:rPr>
        <w:t xml:space="preserve"> </w:t>
      </w:r>
    </w:p>
    <w:p w14:paraId="56046364" w14:textId="2BFC2941" w:rsidR="00F845C5" w:rsidRDefault="00F845C5" w:rsidP="00F845C5">
      <w:pPr>
        <w:ind w:left="1440"/>
        <w:rPr>
          <w:ins w:id="1105" w:author="Emy Bartolome" w:date="2023-08-03T20:13:00Z"/>
        </w:rPr>
      </w:pPr>
    </w:p>
    <w:p w14:paraId="5278F894" w14:textId="77777777" w:rsidR="00FC2C51" w:rsidRDefault="00FC2C51" w:rsidP="00FC2C51">
      <w:pPr>
        <w:ind w:left="1512"/>
        <w:rPr>
          <w:ins w:id="1106" w:author="Emy Bartolome" w:date="2023-08-03T20:13:00Z"/>
          <w:lang w:bidi="th-TH"/>
        </w:rPr>
      </w:pPr>
      <w:ins w:id="1107" w:author="Emy Bartolome" w:date="2023-08-03T20:13:00Z">
        <w:r>
          <w:rPr>
            <w:lang w:bidi="th-TH"/>
          </w:rPr>
          <w:t xml:space="preserve">The system will retrieve information from CBS </w:t>
        </w:r>
        <w:r w:rsidRPr="008C2111">
          <w:rPr>
            <w:highlight w:val="yellow"/>
            <w:lang w:bidi="th-TH"/>
          </w:rPr>
          <w:t>Limits Facility</w:t>
        </w:r>
        <w:r>
          <w:rPr>
            <w:lang w:bidi="th-TH"/>
          </w:rPr>
          <w:t xml:space="preserve"> function with details on:</w:t>
        </w:r>
      </w:ins>
    </w:p>
    <w:p w14:paraId="05E533B0" w14:textId="77777777" w:rsidR="00FC2C51" w:rsidRDefault="00FC2C51" w:rsidP="00FC2C51">
      <w:pPr>
        <w:pStyle w:val="ListParagraph"/>
        <w:numPr>
          <w:ilvl w:val="0"/>
          <w:numId w:val="32"/>
        </w:numPr>
        <w:rPr>
          <w:ins w:id="1108" w:author="Emy Bartolome" w:date="2023-08-03T20:13:00Z"/>
          <w:lang w:bidi="th-TH"/>
        </w:rPr>
      </w:pPr>
      <w:ins w:id="1109" w:author="Emy Bartolome" w:date="2023-08-03T20:13:00Z">
        <w:r>
          <w:rPr>
            <w:lang w:bidi="th-TH"/>
          </w:rPr>
          <w:t xml:space="preserve">Transaction code where </w:t>
        </w:r>
        <w:r w:rsidRPr="0007000D">
          <w:rPr>
            <w:lang w:bidi="th-TH"/>
          </w:rPr>
          <w:t>create, increase, decrease, cancel, hold, unhold and change limit condition</w:t>
        </w:r>
        <w:r>
          <w:rPr>
            <w:lang w:bidi="th-TH"/>
          </w:rPr>
          <w:t xml:space="preserve"> was performed for the month</w:t>
        </w:r>
      </w:ins>
    </w:p>
    <w:p w14:paraId="44FCAC52" w14:textId="77777777" w:rsidR="00FC2C51" w:rsidRDefault="00FC2C51" w:rsidP="00FC2C51">
      <w:pPr>
        <w:pStyle w:val="ListParagraph"/>
        <w:numPr>
          <w:ilvl w:val="0"/>
          <w:numId w:val="32"/>
        </w:numPr>
        <w:rPr>
          <w:ins w:id="1110" w:author="Emy Bartolome" w:date="2023-08-03T20:13:00Z"/>
          <w:lang w:bidi="th-TH"/>
        </w:rPr>
      </w:pPr>
      <w:ins w:id="1111" w:author="Emy Bartolome" w:date="2023-08-03T20:13:00Z">
        <w:r>
          <w:rPr>
            <w:lang w:bidi="th-TH"/>
          </w:rPr>
          <w:t>Show all limit transactions in data entry, approve 1 in BPM (Limit Facility, Loan account), approve 2 in Limit Facility and Loan account</w:t>
        </w:r>
      </w:ins>
    </w:p>
    <w:p w14:paraId="2C6BA746" w14:textId="77777777" w:rsidR="00FC2C51" w:rsidRDefault="00FC2C51" w:rsidP="00FC2C51">
      <w:pPr>
        <w:pStyle w:val="ListParagraph"/>
        <w:numPr>
          <w:ilvl w:val="0"/>
          <w:numId w:val="32"/>
        </w:numPr>
        <w:rPr>
          <w:ins w:id="1112" w:author="Emy Bartolome" w:date="2023-08-03T20:13:00Z"/>
          <w:lang w:bidi="th-TH"/>
        </w:rPr>
      </w:pPr>
      <w:ins w:id="1113" w:author="Emy Bartolome" w:date="2023-08-03T20:13:00Z">
        <w:r>
          <w:rPr>
            <w:lang w:bidi="th-TH"/>
          </w:rPr>
          <w:t>Description of products (Major/Minor) from business module static configuration set up screens</w:t>
        </w:r>
      </w:ins>
    </w:p>
    <w:p w14:paraId="38FCE7F8" w14:textId="77777777" w:rsidR="00FC2C51" w:rsidRDefault="00FC2C51" w:rsidP="00FC2C51">
      <w:pPr>
        <w:pStyle w:val="ListParagraph"/>
        <w:numPr>
          <w:ilvl w:val="0"/>
          <w:numId w:val="32"/>
        </w:numPr>
        <w:rPr>
          <w:ins w:id="1114" w:author="Emy Bartolome" w:date="2023-08-03T20:13:00Z"/>
        </w:rPr>
      </w:pPr>
      <w:ins w:id="1115" w:author="Emy Bartolome" w:date="2023-08-03T20:13:00Z">
        <w:r>
          <w:rPr>
            <w:lang w:bidi="th-TH"/>
          </w:rPr>
          <w:t>Narrative Conditions of the limit facility</w:t>
        </w:r>
      </w:ins>
    </w:p>
    <w:p w14:paraId="595BF021" w14:textId="77777777" w:rsidR="00FC2C51" w:rsidRPr="00E80CB3" w:rsidRDefault="00FC2C51" w:rsidP="00FC2C51">
      <w:pPr>
        <w:pStyle w:val="ListParagraph"/>
        <w:numPr>
          <w:ilvl w:val="0"/>
          <w:numId w:val="32"/>
        </w:numPr>
        <w:rPr>
          <w:ins w:id="1116" w:author="Emy Bartolome" w:date="2023-08-03T20:13:00Z"/>
          <w:lang w:bidi="th-TH"/>
        </w:rPr>
      </w:pPr>
      <w:ins w:id="1117" w:author="Emy Bartolome" w:date="2023-08-03T20:13:00Z">
        <w:r>
          <w:rPr>
            <w:rFonts w:hint="cs"/>
            <w:cs/>
            <w:lang w:bidi="th-TH"/>
          </w:rPr>
          <w:t xml:space="preserve">เพิ่มการ </w:t>
        </w:r>
        <w:r>
          <w:rPr>
            <w:lang w:val="en-US" w:bidi="th-TH"/>
          </w:rPr>
          <w:t xml:space="preserve">sum </w:t>
        </w:r>
        <w:r>
          <w:rPr>
            <w:rFonts w:hint="cs"/>
            <w:cs/>
            <w:lang w:val="en-US" w:bidi="th-TH"/>
          </w:rPr>
          <w:t>ยอดรวมของ แต่ละรายการและวงเงิน</w:t>
        </w:r>
      </w:ins>
    </w:p>
    <w:p w14:paraId="03C77E54" w14:textId="3718166D" w:rsidR="00FC2C51" w:rsidRDefault="00FC2C51" w:rsidP="00FC2C51">
      <w:pPr>
        <w:ind w:left="1440"/>
      </w:pPr>
      <w:ins w:id="1118" w:author="Emy Bartolome" w:date="2023-08-03T20:13:00Z">
        <w:r>
          <w:rPr>
            <w:rFonts w:hint="cs"/>
            <w:cs/>
            <w:lang w:val="en-US" w:bidi="th-TH"/>
          </w:rPr>
          <w:t>แนบตัวอย่างรายงาน</w:t>
        </w:r>
      </w:ins>
    </w:p>
    <w:p w14:paraId="0165C7ED" w14:textId="77777777" w:rsidR="00F845C5" w:rsidRDefault="00F845C5" w:rsidP="00F845C5">
      <w:pPr>
        <w:pStyle w:val="Heading3"/>
      </w:pPr>
      <w:bookmarkStart w:id="1119" w:name="_Toc141988857"/>
      <w:r w:rsidRPr="00061B9D">
        <w:t xml:space="preserve">File </w:t>
      </w:r>
      <w:r w:rsidRPr="00061B9D">
        <w:rPr>
          <w:szCs w:val="28"/>
          <w:cs/>
          <w:lang w:bidi="th-TH"/>
        </w:rPr>
        <w:t>/</w:t>
      </w:r>
      <w:r w:rsidRPr="00061B9D">
        <w:t>API Layout and Data Sheet</w:t>
      </w:r>
      <w:bookmarkEnd w:id="1119"/>
    </w:p>
    <w:p w14:paraId="38B38559" w14:textId="77777777" w:rsidR="00F845C5" w:rsidRPr="00B431F3" w:rsidRDefault="00F845C5" w:rsidP="00F845C5">
      <w:pPr>
        <w:pStyle w:val="Heading3"/>
      </w:pPr>
      <w:bookmarkStart w:id="1120" w:name="_Toc141988858"/>
      <w:r>
        <w:t>Report Layout and Data Sheet</w:t>
      </w:r>
      <w:bookmarkEnd w:id="1120"/>
    </w:p>
    <w:tbl>
      <w:tblPr>
        <w:tblW w:w="8663" w:type="dxa"/>
        <w:tblInd w:w="1111"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A0" w:firstRow="1" w:lastRow="0" w:firstColumn="1" w:lastColumn="0" w:noHBand="0" w:noVBand="0"/>
      </w:tblPr>
      <w:tblGrid>
        <w:gridCol w:w="3261"/>
        <w:gridCol w:w="2701"/>
        <w:gridCol w:w="2701"/>
      </w:tblGrid>
      <w:tr w:rsidR="00904267" w:rsidRPr="00897DBA" w14:paraId="72226CE0" w14:textId="246D46CB" w:rsidTr="00904267">
        <w:trPr>
          <w:tblHeader/>
        </w:trPr>
        <w:tc>
          <w:tcPr>
            <w:tcW w:w="3261" w:type="dxa"/>
          </w:tcPr>
          <w:p w14:paraId="6963B02D" w14:textId="77777777" w:rsidR="00904267" w:rsidRPr="00897DBA" w:rsidRDefault="00904267" w:rsidP="00950FD1">
            <w:r w:rsidRPr="00897DBA">
              <w:t>Screen</w:t>
            </w:r>
            <w:r w:rsidRPr="00897DBA">
              <w:rPr>
                <w:cs/>
                <w:lang w:bidi="th-TH"/>
              </w:rPr>
              <w:t>/</w:t>
            </w:r>
            <w:r w:rsidRPr="00897DBA">
              <w:t>Report Field Name</w:t>
            </w:r>
            <w:r w:rsidRPr="00897DBA">
              <w:rPr>
                <w:cs/>
                <w:lang w:bidi="th-TH"/>
              </w:rPr>
              <w:t>/</w:t>
            </w:r>
            <w:r w:rsidRPr="00897DBA">
              <w:t>Attributes</w:t>
            </w:r>
          </w:p>
        </w:tc>
        <w:tc>
          <w:tcPr>
            <w:tcW w:w="2701" w:type="dxa"/>
          </w:tcPr>
          <w:p w14:paraId="306A8C16" w14:textId="77777777" w:rsidR="00904267" w:rsidRPr="002B6879" w:rsidRDefault="00904267" w:rsidP="00950FD1">
            <w:pPr>
              <w:rPr>
                <w:lang w:val="en-US" w:bidi="th-TH"/>
              </w:rPr>
            </w:pPr>
            <w:r>
              <w:rPr>
                <w:lang w:val="en-US" w:bidi="th-TH"/>
              </w:rPr>
              <w:t>Sample Data</w:t>
            </w:r>
          </w:p>
        </w:tc>
        <w:tc>
          <w:tcPr>
            <w:tcW w:w="2701" w:type="dxa"/>
          </w:tcPr>
          <w:p w14:paraId="0F418D60" w14:textId="78353BDA" w:rsidR="00904267" w:rsidRDefault="00904267" w:rsidP="00950FD1">
            <w:pPr>
              <w:rPr>
                <w:lang w:val="en-US" w:bidi="th-TH"/>
              </w:rPr>
            </w:pPr>
            <w:r w:rsidRPr="00897DBA">
              <w:t>Source</w:t>
            </w:r>
            <w:r w:rsidRPr="00897DBA">
              <w:rPr>
                <w:cs/>
                <w:lang w:bidi="th-TH"/>
              </w:rPr>
              <w:t>/</w:t>
            </w:r>
            <w:r w:rsidRPr="00897DBA">
              <w:t>Validations</w:t>
            </w:r>
          </w:p>
        </w:tc>
      </w:tr>
      <w:tr w:rsidR="00904267" w:rsidRPr="00897DBA" w14:paraId="22BFC371" w14:textId="60D9609F" w:rsidTr="00904267">
        <w:trPr>
          <w:tblHeader/>
        </w:trPr>
        <w:tc>
          <w:tcPr>
            <w:tcW w:w="3261" w:type="dxa"/>
            <w:shd w:val="clear" w:color="auto" w:fill="DAE6B6" w:themeFill="accent6" w:themeFillTint="66"/>
          </w:tcPr>
          <w:p w14:paraId="2DB7AF16" w14:textId="77777777" w:rsidR="00904267" w:rsidRPr="00466983" w:rsidRDefault="00904267" w:rsidP="00950FD1">
            <w:r w:rsidRPr="00466983">
              <w:t xml:space="preserve">Header </w:t>
            </w:r>
          </w:p>
        </w:tc>
        <w:tc>
          <w:tcPr>
            <w:tcW w:w="2701" w:type="dxa"/>
            <w:shd w:val="clear" w:color="auto" w:fill="DAE6B6" w:themeFill="accent6" w:themeFillTint="66"/>
          </w:tcPr>
          <w:p w14:paraId="7AC4A426" w14:textId="77777777" w:rsidR="00904267" w:rsidRPr="00466983" w:rsidRDefault="00904267" w:rsidP="00950FD1">
            <w:pPr>
              <w:rPr>
                <w:lang w:val="en-US" w:bidi="th-TH"/>
              </w:rPr>
            </w:pPr>
          </w:p>
        </w:tc>
        <w:tc>
          <w:tcPr>
            <w:tcW w:w="2701" w:type="dxa"/>
            <w:shd w:val="clear" w:color="auto" w:fill="DAE6B6" w:themeFill="accent6" w:themeFillTint="66"/>
          </w:tcPr>
          <w:p w14:paraId="0E5C9390" w14:textId="77777777" w:rsidR="00904267" w:rsidRPr="00466983" w:rsidRDefault="00904267" w:rsidP="00950FD1">
            <w:pPr>
              <w:rPr>
                <w:lang w:val="en-US" w:bidi="th-TH"/>
              </w:rPr>
            </w:pPr>
          </w:p>
        </w:tc>
      </w:tr>
      <w:tr w:rsidR="00904267" w:rsidRPr="00897DBA" w14:paraId="3B6DE879" w14:textId="1095A460" w:rsidTr="00904267">
        <w:trPr>
          <w:tblHeader/>
        </w:trPr>
        <w:tc>
          <w:tcPr>
            <w:tcW w:w="3261" w:type="dxa"/>
            <w:shd w:val="clear" w:color="auto" w:fill="auto"/>
          </w:tcPr>
          <w:p w14:paraId="6357FBEF" w14:textId="64F06E47" w:rsidR="00904267" w:rsidRPr="00466983" w:rsidRDefault="00904267" w:rsidP="00950FD1">
            <w:r>
              <w:t xml:space="preserve">Title </w:t>
            </w:r>
          </w:p>
        </w:tc>
        <w:tc>
          <w:tcPr>
            <w:tcW w:w="2701" w:type="dxa"/>
            <w:shd w:val="clear" w:color="auto" w:fill="auto"/>
          </w:tcPr>
          <w:p w14:paraId="4168F191" w14:textId="709EAA49" w:rsidR="00904267" w:rsidRPr="00466983" w:rsidRDefault="00904267" w:rsidP="00950FD1">
            <w:pPr>
              <w:rPr>
                <w:lang w:val="en-US" w:bidi="th-TH"/>
              </w:rPr>
            </w:pPr>
            <w:r>
              <w:rPr>
                <w:lang w:val="en-US" w:bidi="th-TH"/>
              </w:rPr>
              <w:t>Monthly Report</w:t>
            </w:r>
          </w:p>
        </w:tc>
        <w:tc>
          <w:tcPr>
            <w:tcW w:w="2701" w:type="dxa"/>
          </w:tcPr>
          <w:p w14:paraId="57CFBF08" w14:textId="77777777" w:rsidR="00904267" w:rsidRDefault="00904267" w:rsidP="00950FD1">
            <w:pPr>
              <w:rPr>
                <w:lang w:val="en-US" w:bidi="th-TH"/>
              </w:rPr>
            </w:pPr>
          </w:p>
        </w:tc>
      </w:tr>
      <w:tr w:rsidR="00904267" w:rsidRPr="00897DBA" w14:paraId="4F3E9BDB" w14:textId="57E06CAC" w:rsidTr="00904267">
        <w:trPr>
          <w:tblHeader/>
        </w:trPr>
        <w:tc>
          <w:tcPr>
            <w:tcW w:w="3261" w:type="dxa"/>
            <w:shd w:val="clear" w:color="auto" w:fill="auto"/>
          </w:tcPr>
          <w:p w14:paraId="5A73D1C5" w14:textId="22EF483E" w:rsidR="00904267" w:rsidRDefault="00904267" w:rsidP="00950FD1">
            <w:r>
              <w:t>Month</w:t>
            </w:r>
          </w:p>
        </w:tc>
        <w:tc>
          <w:tcPr>
            <w:tcW w:w="2701" w:type="dxa"/>
            <w:shd w:val="clear" w:color="auto" w:fill="auto"/>
          </w:tcPr>
          <w:p w14:paraId="28434763" w14:textId="64B8C3D6" w:rsidR="00904267" w:rsidRDefault="00904267" w:rsidP="00950FD1">
            <w:pPr>
              <w:rPr>
                <w:lang w:val="en-US" w:bidi="th-TH"/>
              </w:rPr>
            </w:pPr>
            <w:r>
              <w:rPr>
                <w:lang w:val="en-US" w:bidi="th-TH"/>
              </w:rPr>
              <w:t>March 2023</w:t>
            </w:r>
          </w:p>
        </w:tc>
        <w:tc>
          <w:tcPr>
            <w:tcW w:w="2701" w:type="dxa"/>
          </w:tcPr>
          <w:p w14:paraId="57B5E95C" w14:textId="77777777" w:rsidR="00904267" w:rsidRDefault="00904267" w:rsidP="00950FD1">
            <w:pPr>
              <w:rPr>
                <w:lang w:val="en-US" w:bidi="th-TH"/>
              </w:rPr>
            </w:pPr>
          </w:p>
        </w:tc>
      </w:tr>
      <w:tr w:rsidR="00904267" w:rsidRPr="00897DBA" w14:paraId="1CC1A928" w14:textId="78C65751" w:rsidTr="00904267">
        <w:trPr>
          <w:tblHeader/>
        </w:trPr>
        <w:tc>
          <w:tcPr>
            <w:tcW w:w="3261" w:type="dxa"/>
          </w:tcPr>
          <w:p w14:paraId="31B9878A" w14:textId="77777777" w:rsidR="00904267" w:rsidRDefault="00904267" w:rsidP="00950FD1">
            <w:r>
              <w:t>Printed Page</w:t>
            </w:r>
          </w:p>
        </w:tc>
        <w:tc>
          <w:tcPr>
            <w:tcW w:w="2701" w:type="dxa"/>
          </w:tcPr>
          <w:p w14:paraId="35918988" w14:textId="77777777" w:rsidR="00904267" w:rsidRDefault="00904267" w:rsidP="00950FD1">
            <w:pPr>
              <w:rPr>
                <w:lang w:val="en-US" w:bidi="th-TH"/>
              </w:rPr>
            </w:pPr>
            <w:r>
              <w:rPr>
                <w:lang w:val="en-US" w:bidi="th-TH"/>
              </w:rPr>
              <w:t>1</w:t>
            </w:r>
          </w:p>
        </w:tc>
        <w:tc>
          <w:tcPr>
            <w:tcW w:w="2701" w:type="dxa"/>
          </w:tcPr>
          <w:p w14:paraId="6C10CA04" w14:textId="77777777" w:rsidR="00904267" w:rsidRDefault="00904267" w:rsidP="00950FD1">
            <w:pPr>
              <w:rPr>
                <w:lang w:val="en-US" w:bidi="th-TH"/>
              </w:rPr>
            </w:pPr>
          </w:p>
        </w:tc>
      </w:tr>
      <w:tr w:rsidR="00904267" w:rsidRPr="00897DBA" w14:paraId="619B1F19" w14:textId="5B22E494" w:rsidTr="00904267">
        <w:trPr>
          <w:tblHeader/>
        </w:trPr>
        <w:tc>
          <w:tcPr>
            <w:tcW w:w="3261" w:type="dxa"/>
          </w:tcPr>
          <w:p w14:paraId="4C8328EA" w14:textId="77777777" w:rsidR="00904267" w:rsidRDefault="00904267" w:rsidP="00950FD1">
            <w:r>
              <w:t>Printed Date</w:t>
            </w:r>
          </w:p>
        </w:tc>
        <w:tc>
          <w:tcPr>
            <w:tcW w:w="2701" w:type="dxa"/>
          </w:tcPr>
          <w:p w14:paraId="5EC57A7D" w14:textId="77777777" w:rsidR="00904267" w:rsidRDefault="00904267" w:rsidP="00950FD1">
            <w:pPr>
              <w:rPr>
                <w:lang w:val="en-US" w:bidi="th-TH"/>
              </w:rPr>
            </w:pPr>
            <w:r>
              <w:rPr>
                <w:lang w:val="en-US" w:bidi="th-TH"/>
              </w:rPr>
              <w:t>3</w:t>
            </w:r>
            <w:r>
              <w:rPr>
                <w:cs/>
                <w:lang w:val="en-US" w:bidi="th-TH"/>
              </w:rPr>
              <w:t>/</w:t>
            </w:r>
            <w:r>
              <w:rPr>
                <w:lang w:val="en-US" w:bidi="th-TH"/>
              </w:rPr>
              <w:t>04</w:t>
            </w:r>
            <w:r>
              <w:rPr>
                <w:cs/>
                <w:lang w:val="en-US" w:bidi="th-TH"/>
              </w:rPr>
              <w:t>/</w:t>
            </w:r>
            <w:r>
              <w:rPr>
                <w:lang w:val="en-US" w:bidi="th-TH"/>
              </w:rPr>
              <w:t>23</w:t>
            </w:r>
          </w:p>
        </w:tc>
        <w:tc>
          <w:tcPr>
            <w:tcW w:w="2701" w:type="dxa"/>
          </w:tcPr>
          <w:p w14:paraId="64A7D59C" w14:textId="77777777" w:rsidR="00904267" w:rsidRDefault="00904267" w:rsidP="00950FD1">
            <w:pPr>
              <w:rPr>
                <w:lang w:val="en-US" w:bidi="th-TH"/>
              </w:rPr>
            </w:pPr>
          </w:p>
        </w:tc>
      </w:tr>
      <w:tr w:rsidR="00904267" w:rsidRPr="00897DBA" w14:paraId="7B6D1F30" w14:textId="15BAA554" w:rsidTr="00904267">
        <w:trPr>
          <w:tblHeader/>
        </w:trPr>
        <w:tc>
          <w:tcPr>
            <w:tcW w:w="3261" w:type="dxa"/>
          </w:tcPr>
          <w:p w14:paraId="1704F686" w14:textId="77777777" w:rsidR="00904267" w:rsidRDefault="00904267" w:rsidP="00950FD1">
            <w:r>
              <w:t>Printed Time</w:t>
            </w:r>
          </w:p>
        </w:tc>
        <w:tc>
          <w:tcPr>
            <w:tcW w:w="2701" w:type="dxa"/>
          </w:tcPr>
          <w:p w14:paraId="3472307F" w14:textId="77777777" w:rsidR="00904267" w:rsidRDefault="00904267" w:rsidP="00950FD1">
            <w:pPr>
              <w:rPr>
                <w:lang w:val="en-US" w:bidi="th-TH"/>
              </w:rPr>
            </w:pPr>
            <w:r>
              <w:rPr>
                <w:lang w:val="en-US" w:bidi="th-TH"/>
              </w:rPr>
              <w:t>19</w:t>
            </w:r>
            <w:r>
              <w:rPr>
                <w:cs/>
                <w:lang w:val="en-US" w:bidi="th-TH"/>
              </w:rPr>
              <w:t>:</w:t>
            </w:r>
            <w:r>
              <w:rPr>
                <w:lang w:val="en-US" w:bidi="th-TH"/>
              </w:rPr>
              <w:t>08</w:t>
            </w:r>
            <w:r>
              <w:rPr>
                <w:cs/>
                <w:lang w:val="en-US" w:bidi="th-TH"/>
              </w:rPr>
              <w:t>:</w:t>
            </w:r>
            <w:r>
              <w:rPr>
                <w:lang w:val="en-US" w:bidi="th-TH"/>
              </w:rPr>
              <w:t>11</w:t>
            </w:r>
          </w:p>
        </w:tc>
        <w:tc>
          <w:tcPr>
            <w:tcW w:w="2701" w:type="dxa"/>
          </w:tcPr>
          <w:p w14:paraId="34655152" w14:textId="77777777" w:rsidR="00904267" w:rsidRDefault="00904267" w:rsidP="00950FD1">
            <w:pPr>
              <w:rPr>
                <w:lang w:val="en-US" w:bidi="th-TH"/>
              </w:rPr>
            </w:pPr>
          </w:p>
        </w:tc>
      </w:tr>
      <w:tr w:rsidR="00904267" w:rsidRPr="00897DBA" w14:paraId="727DAB3F" w14:textId="2DED8D68" w:rsidTr="00904267">
        <w:trPr>
          <w:tblHeader/>
        </w:trPr>
        <w:tc>
          <w:tcPr>
            <w:tcW w:w="3261" w:type="dxa"/>
          </w:tcPr>
          <w:p w14:paraId="2452765D" w14:textId="77777777" w:rsidR="00904267" w:rsidRDefault="00904267" w:rsidP="00950FD1">
            <w:r>
              <w:t>Program</w:t>
            </w:r>
          </w:p>
        </w:tc>
        <w:tc>
          <w:tcPr>
            <w:tcW w:w="2701" w:type="dxa"/>
          </w:tcPr>
          <w:p w14:paraId="0A93A66E" w14:textId="07786C42" w:rsidR="00904267" w:rsidRDefault="00904267" w:rsidP="00950FD1">
            <w:pPr>
              <w:rPr>
                <w:lang w:val="en-US" w:bidi="th-TH"/>
              </w:rPr>
            </w:pPr>
            <w:del w:id="1121" w:author="Uraluk Pansuwan" w:date="2023-07-31T15:49:00Z">
              <w:r w:rsidDel="004C7F44">
                <w:rPr>
                  <w:lang w:val="en-US" w:bidi="th-TH"/>
                </w:rPr>
                <w:delText>CSCR4007</w:delText>
              </w:r>
            </w:del>
            <w:ins w:id="1122" w:author="Uraluk Pansuwan" w:date="2023-07-31T15:49:00Z">
              <w:r w:rsidR="004C7F44">
                <w:rPr>
                  <w:lang w:val="en-US" w:bidi="th-TH"/>
                </w:rPr>
                <w:t>CSCR4008</w:t>
              </w:r>
            </w:ins>
          </w:p>
        </w:tc>
        <w:tc>
          <w:tcPr>
            <w:tcW w:w="2701" w:type="dxa"/>
          </w:tcPr>
          <w:p w14:paraId="0D56A7B9" w14:textId="77777777" w:rsidR="00904267" w:rsidRDefault="00904267" w:rsidP="00950FD1">
            <w:pPr>
              <w:rPr>
                <w:lang w:val="en-US" w:bidi="th-TH"/>
              </w:rPr>
            </w:pPr>
          </w:p>
        </w:tc>
      </w:tr>
      <w:tr w:rsidR="00904267" w:rsidRPr="00897DBA" w14:paraId="11446467" w14:textId="506D2EFC" w:rsidTr="00904267">
        <w:trPr>
          <w:tblHeader/>
        </w:trPr>
        <w:tc>
          <w:tcPr>
            <w:tcW w:w="3261" w:type="dxa"/>
          </w:tcPr>
          <w:p w14:paraId="5A1F7E7B" w14:textId="2BC84F3F" w:rsidR="00904267" w:rsidRDefault="00904267" w:rsidP="00950FD1">
            <w:r>
              <w:t>User</w:t>
            </w:r>
            <w:r>
              <w:rPr>
                <w:cs/>
                <w:lang w:bidi="th-TH"/>
              </w:rPr>
              <w:t xml:space="preserve"> (</w:t>
            </w:r>
            <w:r>
              <w:t>Retrive Report</w:t>
            </w:r>
            <w:r>
              <w:rPr>
                <w:cs/>
                <w:lang w:bidi="th-TH"/>
              </w:rPr>
              <w:t>)</w:t>
            </w:r>
          </w:p>
        </w:tc>
        <w:tc>
          <w:tcPr>
            <w:tcW w:w="2701" w:type="dxa"/>
          </w:tcPr>
          <w:p w14:paraId="0544126C" w14:textId="77777777" w:rsidR="00904267" w:rsidRDefault="00904267" w:rsidP="00950FD1">
            <w:pPr>
              <w:rPr>
                <w:lang w:val="en-US" w:bidi="th-TH"/>
              </w:rPr>
            </w:pPr>
            <w:r>
              <w:rPr>
                <w:lang w:val="en-US" w:bidi="th-TH"/>
              </w:rPr>
              <w:t>SUPALUCKW</w:t>
            </w:r>
          </w:p>
        </w:tc>
        <w:tc>
          <w:tcPr>
            <w:tcW w:w="2701" w:type="dxa"/>
          </w:tcPr>
          <w:p w14:paraId="07B05E08" w14:textId="77777777" w:rsidR="00904267" w:rsidRDefault="00904267" w:rsidP="00950FD1">
            <w:pPr>
              <w:rPr>
                <w:lang w:val="en-US" w:bidi="th-TH"/>
              </w:rPr>
            </w:pPr>
          </w:p>
        </w:tc>
      </w:tr>
      <w:tr w:rsidR="00904267" w:rsidRPr="00897DBA" w14:paraId="4F1A5B5D" w14:textId="1413FC47" w:rsidTr="00904267">
        <w:trPr>
          <w:tblHeader/>
        </w:trPr>
        <w:tc>
          <w:tcPr>
            <w:tcW w:w="3261" w:type="dxa"/>
            <w:shd w:val="clear" w:color="auto" w:fill="DAE6B6" w:themeFill="accent6" w:themeFillTint="66"/>
          </w:tcPr>
          <w:p w14:paraId="07CC7EC4" w14:textId="77777777" w:rsidR="00904267" w:rsidRDefault="00904267" w:rsidP="00950FD1">
            <w:r>
              <w:t>Details</w:t>
            </w:r>
          </w:p>
        </w:tc>
        <w:tc>
          <w:tcPr>
            <w:tcW w:w="2701" w:type="dxa"/>
            <w:shd w:val="clear" w:color="auto" w:fill="DAE6B6" w:themeFill="accent6" w:themeFillTint="66"/>
          </w:tcPr>
          <w:p w14:paraId="4B27D349" w14:textId="77777777" w:rsidR="00904267" w:rsidRDefault="00904267" w:rsidP="00950FD1">
            <w:pPr>
              <w:rPr>
                <w:lang w:val="en-US" w:bidi="th-TH"/>
              </w:rPr>
            </w:pPr>
          </w:p>
        </w:tc>
        <w:tc>
          <w:tcPr>
            <w:tcW w:w="2701" w:type="dxa"/>
            <w:shd w:val="clear" w:color="auto" w:fill="DAE6B6" w:themeFill="accent6" w:themeFillTint="66"/>
          </w:tcPr>
          <w:p w14:paraId="5DC1D914" w14:textId="77777777" w:rsidR="00904267" w:rsidRDefault="00904267" w:rsidP="00950FD1">
            <w:pPr>
              <w:rPr>
                <w:lang w:val="en-US" w:bidi="th-TH"/>
              </w:rPr>
            </w:pPr>
          </w:p>
        </w:tc>
      </w:tr>
      <w:tr w:rsidR="00904267" w:rsidRPr="00897DBA" w14:paraId="7F54861D" w14:textId="70B1B153" w:rsidTr="00904267">
        <w:trPr>
          <w:tblHeader/>
        </w:trPr>
        <w:tc>
          <w:tcPr>
            <w:tcW w:w="3261" w:type="dxa"/>
            <w:shd w:val="clear" w:color="auto" w:fill="auto"/>
          </w:tcPr>
          <w:p w14:paraId="412FD866" w14:textId="77777777" w:rsidR="00904267" w:rsidRDefault="00904267" w:rsidP="00950FD1">
            <w:r>
              <w:t>Type of Record</w:t>
            </w:r>
          </w:p>
        </w:tc>
        <w:tc>
          <w:tcPr>
            <w:tcW w:w="2701" w:type="dxa"/>
            <w:shd w:val="clear" w:color="auto" w:fill="auto"/>
          </w:tcPr>
          <w:p w14:paraId="638DA42F" w14:textId="77777777" w:rsidR="00904267" w:rsidRDefault="00904267" w:rsidP="00950FD1">
            <w:pPr>
              <w:rPr>
                <w:lang w:val="en-US" w:bidi="th-TH"/>
              </w:rPr>
            </w:pPr>
            <w:r>
              <w:rPr>
                <w:lang w:val="en-US" w:bidi="th-TH"/>
              </w:rPr>
              <w:t>Data Entry, Verify 1, Verify 2, Approved</w:t>
            </w:r>
          </w:p>
        </w:tc>
        <w:tc>
          <w:tcPr>
            <w:tcW w:w="2701" w:type="dxa"/>
          </w:tcPr>
          <w:p w14:paraId="6BECADEB" w14:textId="77777777" w:rsidR="00904267" w:rsidRDefault="00904267" w:rsidP="00950FD1">
            <w:pPr>
              <w:rPr>
                <w:lang w:val="en-US" w:bidi="th-TH"/>
              </w:rPr>
            </w:pPr>
          </w:p>
        </w:tc>
      </w:tr>
      <w:tr w:rsidR="00904267" w:rsidRPr="00F822B1" w14:paraId="05874BC4" w14:textId="71D8F872" w:rsidTr="00904267">
        <w:tc>
          <w:tcPr>
            <w:tcW w:w="3261" w:type="dxa"/>
          </w:tcPr>
          <w:p w14:paraId="68AA0337" w14:textId="77777777" w:rsidR="00904267" w:rsidRPr="008375B3" w:rsidRDefault="00904267" w:rsidP="00950FD1">
            <w:pPr>
              <w:rPr>
                <w:lang w:val="en-US" w:bidi="th-TH"/>
              </w:rPr>
            </w:pPr>
            <w:r w:rsidRPr="00B862D0">
              <w:t xml:space="preserve">Transaction Code </w:t>
            </w:r>
          </w:p>
        </w:tc>
        <w:tc>
          <w:tcPr>
            <w:tcW w:w="2701" w:type="dxa"/>
          </w:tcPr>
          <w:p w14:paraId="5D4A3869" w14:textId="77777777" w:rsidR="00904267" w:rsidRPr="00897DBA" w:rsidRDefault="00904267" w:rsidP="00950FD1">
            <w:r>
              <w:t xml:space="preserve">Create, Increase, Decrease, Hold, </w:t>
            </w:r>
            <w:r>
              <w:lastRenderedPageBreak/>
              <w:t>Unhold, Cancellation, Change Conditions</w:t>
            </w:r>
            <w:r>
              <w:rPr>
                <w:cs/>
                <w:lang w:bidi="th-TH"/>
              </w:rPr>
              <w:t>.</w:t>
            </w:r>
          </w:p>
        </w:tc>
        <w:tc>
          <w:tcPr>
            <w:tcW w:w="2701" w:type="dxa"/>
          </w:tcPr>
          <w:p w14:paraId="2BC012CB" w14:textId="77777777" w:rsidR="00904267" w:rsidRDefault="00904267" w:rsidP="00950FD1"/>
        </w:tc>
      </w:tr>
      <w:tr w:rsidR="00904267" w:rsidRPr="00F822B1" w14:paraId="43964E86" w14:textId="029DC673" w:rsidTr="00904267">
        <w:tc>
          <w:tcPr>
            <w:tcW w:w="3261" w:type="dxa"/>
          </w:tcPr>
          <w:p w14:paraId="32724FA8" w14:textId="77777777" w:rsidR="00904267" w:rsidRPr="00060973" w:rsidRDefault="00904267" w:rsidP="00950FD1">
            <w:pPr>
              <w:rPr>
                <w:lang w:val="en-US" w:bidi="th-TH"/>
              </w:rPr>
            </w:pPr>
            <w:r w:rsidRPr="00B862D0">
              <w:t xml:space="preserve">Customer ID </w:t>
            </w:r>
          </w:p>
        </w:tc>
        <w:tc>
          <w:tcPr>
            <w:tcW w:w="2701" w:type="dxa"/>
          </w:tcPr>
          <w:p w14:paraId="6666B55F" w14:textId="77777777" w:rsidR="00904267" w:rsidRPr="00897DBA" w:rsidRDefault="00904267" w:rsidP="00950FD1">
            <w:r>
              <w:t>0106406</w:t>
            </w:r>
          </w:p>
        </w:tc>
        <w:tc>
          <w:tcPr>
            <w:tcW w:w="2701" w:type="dxa"/>
          </w:tcPr>
          <w:p w14:paraId="79D2CEF0" w14:textId="77777777" w:rsidR="00904267" w:rsidRDefault="00904267" w:rsidP="00950FD1"/>
        </w:tc>
      </w:tr>
      <w:tr w:rsidR="004C7F44" w:rsidRPr="00F822B1" w14:paraId="35150DB8" w14:textId="77777777" w:rsidTr="00904267">
        <w:trPr>
          <w:ins w:id="1123" w:author="Uraluk Pansuwan" w:date="2023-07-31T15:50:00Z"/>
        </w:trPr>
        <w:tc>
          <w:tcPr>
            <w:tcW w:w="3261" w:type="dxa"/>
          </w:tcPr>
          <w:p w14:paraId="03086077" w14:textId="6B971308" w:rsidR="004C7F44" w:rsidRPr="00B862D0" w:rsidRDefault="004C7F44" w:rsidP="00950FD1">
            <w:pPr>
              <w:rPr>
                <w:ins w:id="1124" w:author="Uraluk Pansuwan" w:date="2023-07-31T15:50:00Z"/>
              </w:rPr>
            </w:pPr>
            <w:ins w:id="1125" w:author="Uraluk Pansuwan" w:date="2023-07-31T15:50:00Z">
              <w:r>
                <w:t>Thai Title</w:t>
              </w:r>
            </w:ins>
          </w:p>
        </w:tc>
        <w:tc>
          <w:tcPr>
            <w:tcW w:w="2701" w:type="dxa"/>
          </w:tcPr>
          <w:p w14:paraId="73695EAA" w14:textId="6EB16ACD" w:rsidR="004C7F44" w:rsidRPr="00897DBA" w:rsidRDefault="004C7F44" w:rsidP="00950FD1">
            <w:pPr>
              <w:rPr>
                <w:ins w:id="1126" w:author="Uraluk Pansuwan" w:date="2023-07-31T15:50:00Z"/>
                <w:cs/>
                <w:lang w:bidi="th-TH"/>
              </w:rPr>
            </w:pPr>
            <w:ins w:id="1127" w:author="Uraluk Pansuwan" w:date="2023-07-31T15:50:00Z">
              <w:r>
                <w:rPr>
                  <w:rFonts w:hint="cs"/>
                  <w:cs/>
                  <w:lang w:bidi="th-TH"/>
                </w:rPr>
                <w:t>หจก.</w:t>
              </w:r>
            </w:ins>
          </w:p>
        </w:tc>
        <w:tc>
          <w:tcPr>
            <w:tcW w:w="2701" w:type="dxa"/>
          </w:tcPr>
          <w:p w14:paraId="2C618AC2" w14:textId="77777777" w:rsidR="004C7F44" w:rsidRPr="00897DBA" w:rsidRDefault="004C7F44" w:rsidP="00950FD1">
            <w:pPr>
              <w:rPr>
                <w:ins w:id="1128" w:author="Uraluk Pansuwan" w:date="2023-07-31T15:50:00Z"/>
              </w:rPr>
            </w:pPr>
          </w:p>
        </w:tc>
      </w:tr>
      <w:tr w:rsidR="00904267" w:rsidRPr="00F822B1" w14:paraId="0EE135A1" w14:textId="2759D0FE" w:rsidTr="00904267">
        <w:tc>
          <w:tcPr>
            <w:tcW w:w="3261" w:type="dxa"/>
          </w:tcPr>
          <w:p w14:paraId="784F48C9" w14:textId="77777777" w:rsidR="00904267" w:rsidRPr="008375B3" w:rsidRDefault="00904267" w:rsidP="00950FD1">
            <w:pPr>
              <w:rPr>
                <w:lang w:val="en-US"/>
              </w:rPr>
            </w:pPr>
            <w:r w:rsidRPr="00B862D0">
              <w:t xml:space="preserve">Customer </w:t>
            </w:r>
            <w:r>
              <w:t>Thai Name</w:t>
            </w:r>
          </w:p>
        </w:tc>
        <w:tc>
          <w:tcPr>
            <w:tcW w:w="2701" w:type="dxa"/>
          </w:tcPr>
          <w:p w14:paraId="14A84C9F" w14:textId="77777777" w:rsidR="00904267" w:rsidRPr="00897DBA" w:rsidRDefault="00904267" w:rsidP="00950FD1"/>
        </w:tc>
        <w:tc>
          <w:tcPr>
            <w:tcW w:w="2701" w:type="dxa"/>
          </w:tcPr>
          <w:p w14:paraId="3BB357CC" w14:textId="77777777" w:rsidR="00904267" w:rsidRPr="00897DBA" w:rsidRDefault="00904267" w:rsidP="00950FD1"/>
        </w:tc>
      </w:tr>
      <w:tr w:rsidR="00904267" w:rsidRPr="00F822B1" w14:paraId="3CF99AEA" w14:textId="6A3BF770" w:rsidTr="00904267">
        <w:tc>
          <w:tcPr>
            <w:tcW w:w="3261" w:type="dxa"/>
          </w:tcPr>
          <w:p w14:paraId="70D32033" w14:textId="1A95EC53" w:rsidR="00904267" w:rsidRPr="00B862D0" w:rsidRDefault="00904267" w:rsidP="00AF4DD6">
            <w:r>
              <w:t>Major Credit Code</w:t>
            </w:r>
            <w:r>
              <w:rPr>
                <w:cs/>
                <w:lang w:bidi="th-TH"/>
              </w:rPr>
              <w:t xml:space="preserve"> </w:t>
            </w:r>
          </w:p>
        </w:tc>
        <w:tc>
          <w:tcPr>
            <w:tcW w:w="2701" w:type="dxa"/>
          </w:tcPr>
          <w:p w14:paraId="6E874600" w14:textId="432F4EC8" w:rsidR="00904267" w:rsidRPr="00AF4DD6" w:rsidRDefault="00904267" w:rsidP="00950FD1">
            <w:pPr>
              <w:rPr>
                <w:lang w:val="en-US" w:bidi="th-TH"/>
              </w:rPr>
            </w:pPr>
            <w:r>
              <w:t>0</w:t>
            </w:r>
            <w:r>
              <w:rPr>
                <w:lang w:val="en-US" w:bidi="th-TH"/>
              </w:rPr>
              <w:t>3</w:t>
            </w:r>
          </w:p>
        </w:tc>
        <w:tc>
          <w:tcPr>
            <w:tcW w:w="2701" w:type="dxa"/>
          </w:tcPr>
          <w:p w14:paraId="199064B9" w14:textId="77777777" w:rsidR="00904267" w:rsidRDefault="00904267" w:rsidP="00950FD1"/>
        </w:tc>
      </w:tr>
      <w:tr w:rsidR="00904267" w:rsidRPr="00F822B1" w14:paraId="3A90C491" w14:textId="5374C94C" w:rsidTr="00904267">
        <w:tc>
          <w:tcPr>
            <w:tcW w:w="3261" w:type="dxa"/>
          </w:tcPr>
          <w:p w14:paraId="528FCC48" w14:textId="31153C11" w:rsidR="00904267" w:rsidRDefault="00904267" w:rsidP="00950FD1">
            <w:r>
              <w:t>Minor Credit Code</w:t>
            </w:r>
          </w:p>
        </w:tc>
        <w:tc>
          <w:tcPr>
            <w:tcW w:w="2701" w:type="dxa"/>
          </w:tcPr>
          <w:p w14:paraId="719CCF6E" w14:textId="4A95D177" w:rsidR="00904267" w:rsidRDefault="00904267" w:rsidP="00950FD1">
            <w:r>
              <w:t>00</w:t>
            </w:r>
          </w:p>
        </w:tc>
        <w:tc>
          <w:tcPr>
            <w:tcW w:w="2701" w:type="dxa"/>
          </w:tcPr>
          <w:p w14:paraId="425B5C60" w14:textId="77777777" w:rsidR="00904267" w:rsidRDefault="00904267" w:rsidP="00950FD1"/>
        </w:tc>
      </w:tr>
      <w:tr w:rsidR="00904267" w:rsidRPr="00F822B1" w14:paraId="4B094880" w14:textId="45F39AB4" w:rsidTr="00904267">
        <w:tc>
          <w:tcPr>
            <w:tcW w:w="3261" w:type="dxa"/>
          </w:tcPr>
          <w:p w14:paraId="4EB8DE92" w14:textId="77777777" w:rsidR="00904267" w:rsidRPr="00B862D0" w:rsidRDefault="00904267" w:rsidP="00950FD1">
            <w:r>
              <w:t>Major</w:t>
            </w:r>
            <w:r>
              <w:rPr>
                <w:cs/>
                <w:lang w:bidi="th-TH"/>
              </w:rPr>
              <w:t>/</w:t>
            </w:r>
            <w:r>
              <w:t>Minor Description</w:t>
            </w:r>
          </w:p>
        </w:tc>
        <w:tc>
          <w:tcPr>
            <w:tcW w:w="2701" w:type="dxa"/>
          </w:tcPr>
          <w:p w14:paraId="253F5F88" w14:textId="414A77DD" w:rsidR="00904267" w:rsidRPr="00897DBA" w:rsidRDefault="00904267" w:rsidP="00AF4DD6">
            <w:pPr>
              <w:rPr>
                <w:cs/>
                <w:lang w:bidi="th-TH"/>
              </w:rPr>
            </w:pPr>
            <w:r>
              <w:rPr>
                <w:rFonts w:hint="cs"/>
                <w:cs/>
                <w:lang w:bidi="th-TH"/>
              </w:rPr>
              <w:t>สินเชื่อขยายกำลังการผลิต</w:t>
            </w:r>
          </w:p>
        </w:tc>
        <w:tc>
          <w:tcPr>
            <w:tcW w:w="2701" w:type="dxa"/>
          </w:tcPr>
          <w:p w14:paraId="2D82BE56" w14:textId="77777777" w:rsidR="00904267" w:rsidRDefault="00904267" w:rsidP="00AF4DD6">
            <w:pPr>
              <w:rPr>
                <w:cs/>
                <w:lang w:bidi="th-TH"/>
              </w:rPr>
            </w:pPr>
          </w:p>
        </w:tc>
      </w:tr>
      <w:tr w:rsidR="00904267" w:rsidRPr="00F822B1" w14:paraId="4729CB70" w14:textId="0BCCC602" w:rsidTr="00904267">
        <w:tc>
          <w:tcPr>
            <w:tcW w:w="3261" w:type="dxa"/>
          </w:tcPr>
          <w:p w14:paraId="3E2F4458" w14:textId="77777777" w:rsidR="00904267" w:rsidRPr="00794E79" w:rsidRDefault="00904267" w:rsidP="00950FD1">
            <w:pPr>
              <w:rPr>
                <w:lang w:val="en-US" w:bidi="th-TH"/>
              </w:rPr>
            </w:pPr>
            <w:r w:rsidRPr="00B862D0">
              <w:t>Limit ID</w:t>
            </w:r>
          </w:p>
        </w:tc>
        <w:tc>
          <w:tcPr>
            <w:tcW w:w="2701" w:type="dxa"/>
          </w:tcPr>
          <w:p w14:paraId="365DC8C0" w14:textId="77777777" w:rsidR="00904267" w:rsidRPr="00897DBA" w:rsidRDefault="00904267" w:rsidP="00950FD1">
            <w:r>
              <w:t>610175201</w:t>
            </w:r>
          </w:p>
        </w:tc>
        <w:tc>
          <w:tcPr>
            <w:tcW w:w="2701" w:type="dxa"/>
          </w:tcPr>
          <w:p w14:paraId="49D4E942" w14:textId="77777777" w:rsidR="00904267" w:rsidRDefault="00904267" w:rsidP="00950FD1"/>
        </w:tc>
      </w:tr>
      <w:tr w:rsidR="00904267" w:rsidRPr="00F822B1" w14:paraId="67935802" w14:textId="08055B1A" w:rsidTr="00904267">
        <w:tc>
          <w:tcPr>
            <w:tcW w:w="3261" w:type="dxa"/>
          </w:tcPr>
          <w:p w14:paraId="296E6640" w14:textId="77777777" w:rsidR="00904267" w:rsidRPr="00CB5EF1" w:rsidRDefault="00904267" w:rsidP="00950FD1">
            <w:pPr>
              <w:rPr>
                <w:lang w:val="en-US" w:bidi="th-TH"/>
              </w:rPr>
            </w:pPr>
            <w:r>
              <w:t>Limit</w:t>
            </w:r>
            <w:r w:rsidRPr="00CB5EF1">
              <w:t xml:space="preserve"> Description </w:t>
            </w:r>
          </w:p>
        </w:tc>
        <w:tc>
          <w:tcPr>
            <w:tcW w:w="2701" w:type="dxa"/>
          </w:tcPr>
          <w:p w14:paraId="0B556192" w14:textId="77777777" w:rsidR="00904267" w:rsidRPr="00897DBA" w:rsidRDefault="00904267" w:rsidP="00950FD1">
            <w:pPr>
              <w:rPr>
                <w:cs/>
                <w:lang w:bidi="th-TH"/>
              </w:rPr>
            </w:pPr>
            <w:r>
              <w:t>Loan</w:t>
            </w:r>
          </w:p>
        </w:tc>
        <w:tc>
          <w:tcPr>
            <w:tcW w:w="2701" w:type="dxa"/>
          </w:tcPr>
          <w:p w14:paraId="5084AAEB" w14:textId="77777777" w:rsidR="00904267" w:rsidRDefault="00904267" w:rsidP="00950FD1"/>
        </w:tc>
      </w:tr>
      <w:tr w:rsidR="00904267" w:rsidRPr="00F822B1" w14:paraId="2B7264A3" w14:textId="0C9DD53D" w:rsidTr="00904267">
        <w:tc>
          <w:tcPr>
            <w:tcW w:w="3261" w:type="dxa"/>
          </w:tcPr>
          <w:p w14:paraId="1AA43F29" w14:textId="77777777" w:rsidR="00904267" w:rsidRPr="00CB5EF1" w:rsidRDefault="00904267" w:rsidP="00950FD1">
            <w:r>
              <w:t>Product Program</w:t>
            </w:r>
          </w:p>
        </w:tc>
        <w:tc>
          <w:tcPr>
            <w:tcW w:w="2701" w:type="dxa"/>
          </w:tcPr>
          <w:p w14:paraId="2A17DA18" w14:textId="77777777" w:rsidR="00904267" w:rsidRDefault="00904267" w:rsidP="00950FD1">
            <w:r>
              <w:t>BIZ</w:t>
            </w:r>
          </w:p>
        </w:tc>
        <w:tc>
          <w:tcPr>
            <w:tcW w:w="2701" w:type="dxa"/>
          </w:tcPr>
          <w:p w14:paraId="1E0A2CCD" w14:textId="77777777" w:rsidR="00904267" w:rsidRDefault="00904267" w:rsidP="00950FD1"/>
        </w:tc>
      </w:tr>
      <w:tr w:rsidR="00904267" w:rsidRPr="00F822B1" w14:paraId="63EE8B3E" w14:textId="07656B53" w:rsidTr="00904267">
        <w:tc>
          <w:tcPr>
            <w:tcW w:w="3261" w:type="dxa"/>
          </w:tcPr>
          <w:p w14:paraId="44F0A70A" w14:textId="77777777" w:rsidR="00904267" w:rsidRDefault="00904267" w:rsidP="00950FD1">
            <w:pPr>
              <w:rPr>
                <w:lang w:val="en-US" w:bidi="th-TH"/>
              </w:rPr>
            </w:pPr>
            <w:r w:rsidRPr="00B862D0">
              <w:t xml:space="preserve">Currency </w:t>
            </w:r>
          </w:p>
        </w:tc>
        <w:tc>
          <w:tcPr>
            <w:tcW w:w="2701" w:type="dxa"/>
          </w:tcPr>
          <w:p w14:paraId="5F450F2F" w14:textId="2A3B714E" w:rsidR="00904267" w:rsidRPr="00AF4DD6" w:rsidRDefault="00904267" w:rsidP="00950FD1">
            <w:pPr>
              <w:rPr>
                <w:lang w:val="en-US" w:bidi="th-TH"/>
              </w:rPr>
            </w:pPr>
            <w:r>
              <w:t>THB</w:t>
            </w:r>
            <w:r>
              <w:rPr>
                <w:lang w:val="en-US" w:bidi="th-TH"/>
              </w:rPr>
              <w:t>, USD</w:t>
            </w:r>
          </w:p>
        </w:tc>
        <w:tc>
          <w:tcPr>
            <w:tcW w:w="2701" w:type="dxa"/>
          </w:tcPr>
          <w:p w14:paraId="58D30121" w14:textId="77777777" w:rsidR="00904267" w:rsidRDefault="00904267" w:rsidP="00950FD1"/>
        </w:tc>
      </w:tr>
      <w:tr w:rsidR="00904267" w:rsidRPr="00F822B1" w14:paraId="0CA71E27" w14:textId="31DF2EBF" w:rsidTr="00904267">
        <w:tc>
          <w:tcPr>
            <w:tcW w:w="3261" w:type="dxa"/>
          </w:tcPr>
          <w:p w14:paraId="5160A6F5" w14:textId="7CD0F908" w:rsidR="00904267" w:rsidRDefault="00904267" w:rsidP="00950FD1">
            <w:pPr>
              <w:rPr>
                <w:lang w:val="en-US" w:bidi="th-TH"/>
              </w:rPr>
            </w:pPr>
            <w:r>
              <w:t>Amount Limit</w:t>
            </w:r>
            <w:r w:rsidRPr="00B862D0">
              <w:rPr>
                <w:cs/>
                <w:lang w:bidi="th-TH"/>
              </w:rPr>
              <w:t xml:space="preserve"> </w:t>
            </w:r>
          </w:p>
        </w:tc>
        <w:tc>
          <w:tcPr>
            <w:tcW w:w="2701" w:type="dxa"/>
          </w:tcPr>
          <w:p w14:paraId="03F1F241" w14:textId="70AE1525" w:rsidR="00904267" w:rsidRPr="00897DBA" w:rsidRDefault="00904267" w:rsidP="00AF4DD6">
            <w:r>
              <w:t>1,000,000</w:t>
            </w:r>
            <w:r>
              <w:rPr>
                <w:cs/>
                <w:lang w:bidi="th-TH"/>
              </w:rPr>
              <w:t>.</w:t>
            </w:r>
            <w:r>
              <w:t>00</w:t>
            </w:r>
          </w:p>
        </w:tc>
        <w:tc>
          <w:tcPr>
            <w:tcW w:w="2701" w:type="dxa"/>
          </w:tcPr>
          <w:p w14:paraId="5A113478" w14:textId="77777777" w:rsidR="00904267" w:rsidRDefault="00904267" w:rsidP="00AF4DD6"/>
        </w:tc>
      </w:tr>
      <w:tr w:rsidR="00904267" w:rsidRPr="00F822B1" w14:paraId="7FB7CA58" w14:textId="6116CCB0" w:rsidTr="00904267">
        <w:tc>
          <w:tcPr>
            <w:tcW w:w="3261" w:type="dxa"/>
          </w:tcPr>
          <w:p w14:paraId="023C7A57" w14:textId="59E39F1A" w:rsidR="00904267" w:rsidRDefault="00904267" w:rsidP="00AF4DD6">
            <w:pPr>
              <w:rPr>
                <w:lang w:val="en-US" w:bidi="th-TH"/>
              </w:rPr>
            </w:pPr>
            <w:r w:rsidRPr="00B862D0">
              <w:t xml:space="preserve">Amount </w:t>
            </w:r>
            <w:r>
              <w:t xml:space="preserve">Limit </w:t>
            </w:r>
            <w:r>
              <w:rPr>
                <w:cs/>
                <w:lang w:bidi="th-TH"/>
              </w:rPr>
              <w:t>(</w:t>
            </w:r>
            <w:r>
              <w:t>THB</w:t>
            </w:r>
            <w:r>
              <w:rPr>
                <w:cs/>
                <w:lang w:bidi="th-TH"/>
              </w:rPr>
              <w:t>)</w:t>
            </w:r>
          </w:p>
        </w:tc>
        <w:tc>
          <w:tcPr>
            <w:tcW w:w="2701" w:type="dxa"/>
          </w:tcPr>
          <w:p w14:paraId="652E099C" w14:textId="17A49171" w:rsidR="00904267" w:rsidRPr="00897DBA" w:rsidRDefault="00904267" w:rsidP="00950FD1">
            <w:r>
              <w:t>35,000,000</w:t>
            </w:r>
            <w:r>
              <w:rPr>
                <w:cs/>
                <w:lang w:bidi="th-TH"/>
              </w:rPr>
              <w:t>.</w:t>
            </w:r>
            <w:r>
              <w:t>00</w:t>
            </w:r>
          </w:p>
        </w:tc>
        <w:tc>
          <w:tcPr>
            <w:tcW w:w="2701" w:type="dxa"/>
          </w:tcPr>
          <w:p w14:paraId="42B767C2" w14:textId="77777777" w:rsidR="00904267" w:rsidRDefault="00904267" w:rsidP="00950FD1"/>
        </w:tc>
      </w:tr>
      <w:tr w:rsidR="00904267" w:rsidRPr="00F822B1" w14:paraId="4C9C386C" w14:textId="111465EE" w:rsidTr="00904267">
        <w:tc>
          <w:tcPr>
            <w:tcW w:w="3261" w:type="dxa"/>
          </w:tcPr>
          <w:p w14:paraId="3BAB16B2" w14:textId="03DA8E26" w:rsidR="00904267" w:rsidRPr="00B862D0" w:rsidRDefault="00904267" w:rsidP="00950FD1">
            <w:r>
              <w:t xml:space="preserve">User </w:t>
            </w:r>
            <w:r>
              <w:rPr>
                <w:cs/>
                <w:lang w:bidi="th-TH"/>
              </w:rPr>
              <w:t>(</w:t>
            </w:r>
            <w:r>
              <w:t>Maker</w:t>
            </w:r>
            <w:r>
              <w:rPr>
                <w:cs/>
                <w:lang w:bidi="th-TH"/>
              </w:rPr>
              <w:t>)</w:t>
            </w:r>
          </w:p>
        </w:tc>
        <w:tc>
          <w:tcPr>
            <w:tcW w:w="2701" w:type="dxa"/>
          </w:tcPr>
          <w:p w14:paraId="2D927CC9" w14:textId="70606722" w:rsidR="00904267" w:rsidRDefault="00904267" w:rsidP="00950FD1">
            <w:r>
              <w:t>KAMOLTHIPS</w:t>
            </w:r>
          </w:p>
        </w:tc>
        <w:tc>
          <w:tcPr>
            <w:tcW w:w="2701" w:type="dxa"/>
          </w:tcPr>
          <w:p w14:paraId="569716E1" w14:textId="77777777" w:rsidR="00904267" w:rsidRDefault="00904267" w:rsidP="00950FD1"/>
        </w:tc>
      </w:tr>
      <w:tr w:rsidR="00904267" w:rsidRPr="00F822B1" w14:paraId="521436C3" w14:textId="7D559126" w:rsidTr="00904267">
        <w:tc>
          <w:tcPr>
            <w:tcW w:w="3261" w:type="dxa"/>
          </w:tcPr>
          <w:p w14:paraId="24BA0D25" w14:textId="4D536C23" w:rsidR="00904267" w:rsidRPr="00B862D0" w:rsidRDefault="00904267" w:rsidP="00950FD1">
            <w:r>
              <w:t>Date of Performed</w:t>
            </w:r>
          </w:p>
        </w:tc>
        <w:tc>
          <w:tcPr>
            <w:tcW w:w="2701" w:type="dxa"/>
          </w:tcPr>
          <w:p w14:paraId="10971A9D" w14:textId="2EB04A79" w:rsidR="00904267" w:rsidRDefault="00904267" w:rsidP="00950FD1">
            <w:r>
              <w:t>3</w:t>
            </w:r>
            <w:r>
              <w:rPr>
                <w:cs/>
                <w:lang w:bidi="th-TH"/>
              </w:rPr>
              <w:t>/</w:t>
            </w:r>
            <w:r>
              <w:t>04</w:t>
            </w:r>
            <w:r>
              <w:rPr>
                <w:cs/>
                <w:lang w:bidi="th-TH"/>
              </w:rPr>
              <w:t>/</w:t>
            </w:r>
            <w:r>
              <w:t>2023</w:t>
            </w:r>
          </w:p>
        </w:tc>
        <w:tc>
          <w:tcPr>
            <w:tcW w:w="2701" w:type="dxa"/>
          </w:tcPr>
          <w:p w14:paraId="56AE4FB8" w14:textId="77777777" w:rsidR="00904267" w:rsidRDefault="00904267" w:rsidP="00950FD1"/>
        </w:tc>
      </w:tr>
    </w:tbl>
    <w:p w14:paraId="5A0F6E4A" w14:textId="77777777" w:rsidR="00F845C5" w:rsidRPr="00EB008E" w:rsidRDefault="00F845C5" w:rsidP="00F845C5">
      <w:pPr>
        <w:ind w:left="1080"/>
      </w:pPr>
    </w:p>
    <w:p w14:paraId="7BAB10DC" w14:textId="77777777" w:rsidR="00F845C5" w:rsidRPr="00061B9D" w:rsidRDefault="00F845C5" w:rsidP="00F845C5">
      <w:pPr>
        <w:pStyle w:val="Heading3"/>
      </w:pPr>
      <w:bookmarkStart w:id="1129" w:name="_Toc141988859"/>
      <w:r w:rsidRPr="00061B9D">
        <w:t>Additional Impacts</w:t>
      </w:r>
      <w:bookmarkEnd w:id="1129"/>
    </w:p>
    <w:p w14:paraId="6CB2D024" w14:textId="77777777" w:rsidR="00F845C5" w:rsidRPr="00061B9D" w:rsidRDefault="00F845C5" w:rsidP="00F845C5">
      <w:pPr>
        <w:pStyle w:val="Heading4"/>
      </w:pPr>
      <w:r>
        <w:t xml:space="preserve">System Interface requirement </w:t>
      </w:r>
      <w:r>
        <w:rPr>
          <w:szCs w:val="24"/>
          <w:cs/>
          <w:lang w:bidi="th-TH"/>
        </w:rPr>
        <w:t>/</w:t>
      </w:r>
      <w:r>
        <w:t>Integration</w:t>
      </w:r>
    </w:p>
    <w:p w14:paraId="22E7D79C" w14:textId="77777777" w:rsidR="00F845C5" w:rsidRPr="00AC528C" w:rsidRDefault="00F845C5" w:rsidP="00F845C5">
      <w:pPr>
        <w:ind w:left="1440"/>
      </w:pPr>
      <w:r>
        <w:t>Not Applicable</w:t>
      </w:r>
    </w:p>
    <w:p w14:paraId="3347501E" w14:textId="77777777" w:rsidR="00F845C5" w:rsidRDefault="00F845C5" w:rsidP="00F845C5">
      <w:pPr>
        <w:pStyle w:val="Heading4"/>
      </w:pPr>
      <w:r>
        <w:t>Mig</w:t>
      </w:r>
      <w:r w:rsidRPr="0073013C">
        <w:t xml:space="preserve">ration </w:t>
      </w:r>
    </w:p>
    <w:p w14:paraId="51D95D93" w14:textId="77777777" w:rsidR="00F845C5" w:rsidRPr="00EB785B" w:rsidRDefault="00F845C5" w:rsidP="00F845C5">
      <w:pPr>
        <w:ind w:left="1440"/>
      </w:pPr>
      <w:r>
        <w:t>Not Applicable</w:t>
      </w:r>
    </w:p>
    <w:p w14:paraId="1AE79F9B" w14:textId="77777777" w:rsidR="00F845C5" w:rsidRDefault="00F845C5" w:rsidP="00F845C5">
      <w:pPr>
        <w:pStyle w:val="Heading4"/>
      </w:pPr>
      <w:r>
        <w:lastRenderedPageBreak/>
        <w:t>Fit</w:t>
      </w:r>
      <w:r>
        <w:rPr>
          <w:szCs w:val="24"/>
          <w:cs/>
          <w:lang w:bidi="th-TH"/>
        </w:rPr>
        <w:t>/</w:t>
      </w:r>
      <w:r>
        <w:t>Gap Analysis Report</w:t>
      </w:r>
    </w:p>
    <w:p w14:paraId="6516AF63" w14:textId="15054DAD" w:rsidR="0044109B" w:rsidRDefault="00B83AE9" w:rsidP="0044109B">
      <w:pPr>
        <w:pStyle w:val="Heading2"/>
      </w:pPr>
      <w:bookmarkStart w:id="1130" w:name="_Toc141988860"/>
      <w:bookmarkEnd w:id="1087"/>
      <w:r>
        <w:rPr>
          <w:lang w:val="en-US" w:bidi="th-TH"/>
        </w:rPr>
        <w:t>Approval credit limit report</w:t>
      </w:r>
      <w:bookmarkEnd w:id="1130"/>
    </w:p>
    <w:p w14:paraId="3253590F" w14:textId="77777777" w:rsidR="0044109B" w:rsidRPr="00061B9D" w:rsidRDefault="0044109B" w:rsidP="0044109B">
      <w:pPr>
        <w:pStyle w:val="Heading3"/>
      </w:pPr>
      <w:bookmarkStart w:id="1131" w:name="_Toc141988861"/>
      <w:r w:rsidRPr="00061B9D">
        <w:t>Purpose</w:t>
      </w:r>
      <w:bookmarkEnd w:id="1131"/>
    </w:p>
    <w:p w14:paraId="4E10351E" w14:textId="0D91AE74" w:rsidR="000565CF" w:rsidRDefault="000565CF" w:rsidP="000565CF">
      <w:pPr>
        <w:ind w:left="1080"/>
        <w:rPr>
          <w:lang w:bidi="th-TH"/>
        </w:rPr>
      </w:pPr>
      <w:r>
        <w:t>After the credit limit have verified, the approval credit limit report will now be generated at this stage</w:t>
      </w:r>
      <w:r>
        <w:rPr>
          <w:rFonts w:hint="cs"/>
          <w:cs/>
          <w:lang w:bidi="th-TH"/>
        </w:rPr>
        <w:t xml:space="preserve">. </w:t>
      </w:r>
      <w:r>
        <w:rPr>
          <w:rFonts w:hint="cs"/>
          <w:lang w:bidi="th-TH"/>
        </w:rPr>
        <w:t>The report is</w:t>
      </w:r>
      <w:r>
        <w:rPr>
          <w:rFonts w:hint="cs"/>
          <w:cs/>
          <w:lang w:bidi="th-TH"/>
        </w:rPr>
        <w:t xml:space="preserve"> </w:t>
      </w:r>
      <w:r>
        <w:rPr>
          <w:rFonts w:hint="cs"/>
          <w:lang w:bidi="th-TH"/>
        </w:rPr>
        <w:t>generate for summarize the approved limit for customer in each month by</w:t>
      </w:r>
      <w:r>
        <w:rPr>
          <w:rFonts w:hint="cs"/>
          <w:cs/>
          <w:lang w:bidi="th-TH"/>
        </w:rPr>
        <w:t xml:space="preserve"> </w:t>
      </w:r>
      <w:r>
        <w:rPr>
          <w:rFonts w:hint="cs"/>
          <w:lang w:bidi="th-TH"/>
        </w:rPr>
        <w:t>gathering the approval from the approver such as approve within the</w:t>
      </w:r>
      <w:r>
        <w:rPr>
          <w:rFonts w:hint="cs"/>
          <w:cs/>
          <w:lang w:bidi="th-TH"/>
        </w:rPr>
        <w:t xml:space="preserve"> </w:t>
      </w:r>
      <w:r>
        <w:rPr>
          <w:rFonts w:hint="cs"/>
          <w:lang w:bidi="th-TH"/>
        </w:rPr>
        <w:t>authorization,</w:t>
      </w:r>
      <w:ins w:id="1132" w:author="Uraluk Pansuwan" w:date="2023-07-31T15:54:00Z">
        <w:r w:rsidR="00D470BC">
          <w:rPr>
            <w:lang w:bidi="th-TH"/>
          </w:rPr>
          <w:t xml:space="preserve"> credit</w:t>
        </w:r>
      </w:ins>
      <w:r>
        <w:rPr>
          <w:rFonts w:hint="cs"/>
          <w:lang w:bidi="th-TH"/>
        </w:rPr>
        <w:t xml:space="preserve"> committee, </w:t>
      </w:r>
      <w:r w:rsidRPr="00D470BC">
        <w:rPr>
          <w:highlight w:val="yellow"/>
          <w:lang w:bidi="th-TH"/>
          <w:rPrChange w:id="1133" w:author="Uraluk Pansuwan" w:date="2023-07-31T15:56:00Z">
            <w:rPr>
              <w:lang w:bidi="th-TH"/>
            </w:rPr>
          </w:rPrChange>
        </w:rPr>
        <w:t>re-structure loan ,</w:t>
      </w:r>
      <w:r>
        <w:rPr>
          <w:rFonts w:hint="cs"/>
          <w:lang w:bidi="th-TH"/>
        </w:rPr>
        <w:t>and so on. The report can generate</w:t>
      </w:r>
      <w:r>
        <w:rPr>
          <w:rFonts w:hint="cs"/>
          <w:cs/>
          <w:lang w:bidi="th-TH"/>
        </w:rPr>
        <w:t xml:space="preserve"> </w:t>
      </w:r>
      <w:r>
        <w:rPr>
          <w:rFonts w:hint="cs"/>
          <w:lang w:bidi="th-TH"/>
        </w:rPr>
        <w:t>both PDF file and Excel file. In addtion for the excel file, the report be able</w:t>
      </w:r>
      <w:r>
        <w:rPr>
          <w:rFonts w:hint="cs"/>
          <w:cs/>
          <w:lang w:bidi="th-TH"/>
        </w:rPr>
        <w:t xml:space="preserve"> </w:t>
      </w:r>
      <w:r>
        <w:rPr>
          <w:rFonts w:hint="cs"/>
          <w:lang w:bidi="th-TH"/>
        </w:rPr>
        <w:t>to illustrate as type of old/new customer, limit ID, etc.</w:t>
      </w:r>
    </w:p>
    <w:p w14:paraId="428C6419" w14:textId="7CC3667E" w:rsidR="0044109B" w:rsidRDefault="0044109B" w:rsidP="0044109B">
      <w:pPr>
        <w:ind w:left="1080"/>
      </w:pPr>
    </w:p>
    <w:p w14:paraId="1EE8F025" w14:textId="094B841F" w:rsidR="0044109B" w:rsidRDefault="0044109B" w:rsidP="0044109B">
      <w:pPr>
        <w:pStyle w:val="Heading3"/>
      </w:pPr>
      <w:bookmarkStart w:id="1134" w:name="_Toc141988862"/>
      <w:r w:rsidRPr="00061B9D">
        <w:t>Background</w:t>
      </w:r>
      <w:bookmarkEnd w:id="1134"/>
    </w:p>
    <w:p w14:paraId="2F038363" w14:textId="77777777" w:rsidR="000565CF" w:rsidRDefault="000565CF" w:rsidP="000565CF">
      <w:pPr>
        <w:pStyle w:val="Heading4"/>
      </w:pPr>
      <w:r>
        <w:t>EXIM Current Business Pracitce (as is)</w:t>
      </w:r>
    </w:p>
    <w:p w14:paraId="34D4447B" w14:textId="77777777" w:rsidR="000565CF" w:rsidRDefault="000565CF" w:rsidP="000565CF">
      <w:pPr>
        <w:pStyle w:val="ListParagraph"/>
        <w:numPr>
          <w:ilvl w:val="0"/>
          <w:numId w:val="30"/>
        </w:numPr>
      </w:pPr>
      <w:r>
        <w:t>As is report produced in AS/400</w:t>
      </w:r>
    </w:p>
    <w:p w14:paraId="4E540284" w14:textId="75A3063A" w:rsidR="000565CF" w:rsidRDefault="000565CF" w:rsidP="000565CF">
      <w:pPr>
        <w:pStyle w:val="ListParagraph"/>
        <w:numPr>
          <w:ilvl w:val="0"/>
          <w:numId w:val="30"/>
        </w:numPr>
        <w:rPr>
          <w:ins w:id="1135" w:author="Uraluk Pansuwan" w:date="2023-08-01T20:30:00Z"/>
        </w:rPr>
      </w:pPr>
      <w:r>
        <w:t>Sample report in Support Sample Transaction and Case from Customer section</w:t>
      </w:r>
    </w:p>
    <w:p w14:paraId="0A32C2E1" w14:textId="1F05E171" w:rsidR="00013CD0" w:rsidRDefault="00013CD0" w:rsidP="000565CF">
      <w:pPr>
        <w:pStyle w:val="ListParagraph"/>
        <w:numPr>
          <w:ilvl w:val="0"/>
          <w:numId w:val="30"/>
        </w:numPr>
        <w:rPr>
          <w:ins w:id="1136" w:author="Uraluk Pansuwan" w:date="2023-08-01T20:30:00Z"/>
        </w:rPr>
      </w:pPr>
      <w:ins w:id="1137" w:author="Uraluk Pansuwan" w:date="2023-08-01T20:30:00Z">
        <w:r>
          <w:t xml:space="preserve">The system will capture transaction code </w:t>
        </w:r>
        <w:r>
          <w:rPr>
            <w:rFonts w:hint="cs"/>
            <w:cs/>
            <w:lang w:bidi="th-TH"/>
          </w:rPr>
          <w:t>“</w:t>
        </w:r>
        <w:r>
          <w:rPr>
            <w:lang w:val="en-US" w:bidi="th-TH"/>
          </w:rPr>
          <w:t>Create Limit</w:t>
        </w:r>
        <w:r>
          <w:rPr>
            <w:rFonts w:hint="cs"/>
            <w:cs/>
            <w:lang w:val="en-US" w:bidi="th-TH"/>
          </w:rPr>
          <w:t>”</w:t>
        </w:r>
      </w:ins>
      <w:ins w:id="1138" w:author="Uraluk Pansuwan" w:date="2023-08-01T20:31:00Z">
        <w:r>
          <w:rPr>
            <w:rFonts w:hint="cs"/>
            <w:cs/>
            <w:lang w:val="en-US" w:bidi="th-TH"/>
          </w:rPr>
          <w:t xml:space="preserve"> </w:t>
        </w:r>
        <w:r>
          <w:rPr>
            <w:lang w:val="en-US" w:bidi="th-TH"/>
          </w:rPr>
          <w:t xml:space="preserve">and </w:t>
        </w:r>
        <w:r>
          <w:rPr>
            <w:rFonts w:hint="cs"/>
            <w:cs/>
            <w:lang w:val="en-US" w:bidi="th-TH"/>
          </w:rPr>
          <w:t>“</w:t>
        </w:r>
        <w:r>
          <w:rPr>
            <w:lang w:val="en-US" w:bidi="th-TH"/>
          </w:rPr>
          <w:t>Increase Limit</w:t>
        </w:r>
        <w:r>
          <w:rPr>
            <w:rFonts w:hint="cs"/>
            <w:cs/>
            <w:lang w:val="en-US" w:bidi="th-TH"/>
          </w:rPr>
          <w:t xml:space="preserve">” </w:t>
        </w:r>
        <w:r>
          <w:rPr>
            <w:lang w:val="en-US" w:bidi="th-TH"/>
          </w:rPr>
          <w:t>to this report</w:t>
        </w:r>
      </w:ins>
    </w:p>
    <w:p w14:paraId="31186072" w14:textId="7A0964A5" w:rsidR="00530E9C" w:rsidRPr="00530E9C" w:rsidRDefault="00530E9C" w:rsidP="000565CF">
      <w:pPr>
        <w:pStyle w:val="ListParagraph"/>
        <w:numPr>
          <w:ilvl w:val="0"/>
          <w:numId w:val="30"/>
        </w:numPr>
      </w:pPr>
      <w:r>
        <w:t xml:space="preserve">After the credit limit have </w:t>
      </w:r>
      <w:r w:rsidR="00B61DA1">
        <w:t>verified</w:t>
      </w:r>
      <w:ins w:id="1139" w:author="Uraluk Pansuwan" w:date="2023-08-01T20:32:00Z">
        <w:r w:rsidR="00013CD0">
          <w:t xml:space="preserve"> (</w:t>
        </w:r>
      </w:ins>
      <w:ins w:id="1140" w:author="Uraluk Pansuwan" w:date="2023-08-01T20:35:00Z">
        <w:r w:rsidR="00013CD0">
          <w:t>v</w:t>
        </w:r>
      </w:ins>
      <w:ins w:id="1141" w:author="Uraluk Pansuwan" w:date="2023-08-01T20:32:00Z">
        <w:r w:rsidR="00013CD0">
          <w:t>erify 1</w:t>
        </w:r>
      </w:ins>
      <w:ins w:id="1142" w:author="Uraluk Pansuwan" w:date="2023-08-01T20:33:00Z">
        <w:r w:rsidR="00013CD0">
          <w:t xml:space="preserve">) </w:t>
        </w:r>
      </w:ins>
      <w:r>
        <w:t xml:space="preserve">, </w:t>
      </w:r>
      <w:ins w:id="1143" w:author="Uraluk Pansuwan" w:date="2023-08-01T20:34:00Z">
        <w:r w:rsidR="00013CD0">
          <w:t xml:space="preserve">or verify and </w:t>
        </w:r>
      </w:ins>
      <w:del w:id="1144" w:author="Uraluk Pansuwan" w:date="2023-08-01T20:34:00Z">
        <w:r w:rsidDel="00013CD0">
          <w:delText xml:space="preserve">the </w:delText>
        </w:r>
      </w:del>
      <w:r>
        <w:t xml:space="preserve">approval </w:t>
      </w:r>
      <w:ins w:id="1145" w:author="Uraluk Pansuwan" w:date="2023-08-01T20:35:00Z">
        <w:r w:rsidR="00013CD0">
          <w:t>(after sign</w:t>
        </w:r>
      </w:ins>
      <w:ins w:id="1146" w:author="Uraluk Pansuwan" w:date="2023-08-01T20:36:00Z">
        <w:r w:rsidR="00013CD0">
          <w:t xml:space="preserve"> contract) </w:t>
        </w:r>
      </w:ins>
      <w:ins w:id="1147" w:author="Uraluk Pansuwan" w:date="2023-08-01T20:37:00Z">
        <w:r w:rsidR="00013CD0">
          <w:t xml:space="preserve">in </w:t>
        </w:r>
        <w:r w:rsidR="009201A3">
          <w:t xml:space="preserve">each month, </w:t>
        </w:r>
      </w:ins>
      <w:r>
        <w:t>credit limit report will now be generated at this stage</w:t>
      </w:r>
      <w:r>
        <w:rPr>
          <w:cs/>
          <w:lang w:bidi="th-TH"/>
        </w:rPr>
        <w:t>.</w:t>
      </w:r>
      <w:r w:rsidR="00B61DA1">
        <w:rPr>
          <w:cs/>
          <w:lang w:bidi="th-TH"/>
        </w:rPr>
        <w:t xml:space="preserve"> </w:t>
      </w:r>
    </w:p>
    <w:p w14:paraId="695185D8" w14:textId="77777777" w:rsidR="0044109B" w:rsidRDefault="0044109B" w:rsidP="0044109B">
      <w:pPr>
        <w:pStyle w:val="Heading3"/>
      </w:pPr>
      <w:bookmarkStart w:id="1148" w:name="_Toc141988863"/>
      <w:r w:rsidRPr="00061B9D">
        <w:t>Supported Sample Transaction and Case from Custome</w:t>
      </w:r>
      <w:r>
        <w:t>r</w:t>
      </w:r>
      <w:bookmarkEnd w:id="1148"/>
    </w:p>
    <w:p w14:paraId="77889777" w14:textId="6E39104A" w:rsidR="0044109B" w:rsidRDefault="00D07D17" w:rsidP="00904267">
      <w:pPr>
        <w:ind w:left="1080"/>
        <w:rPr>
          <w:lang w:val="en-US" w:bidi="th-TH"/>
        </w:rPr>
      </w:pPr>
      <w:commentRangeStart w:id="1149"/>
      <w:r w:rsidRPr="00D07D17">
        <w:rPr>
          <w:lang w:val="en-US" w:bidi="th-TH"/>
        </w:rPr>
        <w:drawing>
          <wp:inline distT="0" distB="0" distL="0" distR="0" wp14:anchorId="1E32E0A5" wp14:editId="3E722EA3">
            <wp:extent cx="4560901" cy="2280224"/>
            <wp:effectExtent l="19050" t="19050" r="11430" b="25400"/>
            <wp:docPr id="174907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79597" name=""/>
                    <pic:cNvPicPr/>
                  </pic:nvPicPr>
                  <pic:blipFill>
                    <a:blip r:embed="rId51"/>
                    <a:stretch>
                      <a:fillRect/>
                    </a:stretch>
                  </pic:blipFill>
                  <pic:spPr>
                    <a:xfrm>
                      <a:off x="0" y="0"/>
                      <a:ext cx="4569250" cy="2284398"/>
                    </a:xfrm>
                    <a:prstGeom prst="rect">
                      <a:avLst/>
                    </a:prstGeom>
                    <a:ln>
                      <a:solidFill>
                        <a:schemeClr val="tx1">
                          <a:lumMod val="50000"/>
                          <a:lumOff val="50000"/>
                        </a:schemeClr>
                      </a:solidFill>
                    </a:ln>
                  </pic:spPr>
                </pic:pic>
              </a:graphicData>
            </a:graphic>
          </wp:inline>
        </w:drawing>
      </w:r>
      <w:commentRangeEnd w:id="1149"/>
      <w:r w:rsidR="00B83AE9">
        <w:rPr>
          <w:rStyle w:val="CommentReference"/>
        </w:rPr>
        <w:commentReference w:id="1149"/>
      </w:r>
    </w:p>
    <w:p w14:paraId="6454DC4F" w14:textId="5C2FC000" w:rsidR="0044109B" w:rsidRDefault="00D07D17" w:rsidP="00904267">
      <w:pPr>
        <w:ind w:left="1080"/>
        <w:rPr>
          <w:lang w:val="en-US" w:bidi="th-TH"/>
        </w:rPr>
      </w:pPr>
      <w:r w:rsidRPr="00D07D17">
        <w:rPr>
          <w:lang w:val="en-US" w:bidi="th-TH"/>
        </w:rPr>
        <w:lastRenderedPageBreak/>
        <w:drawing>
          <wp:inline distT="0" distB="0" distL="0" distR="0" wp14:anchorId="296D1F1D" wp14:editId="29132795">
            <wp:extent cx="5295568" cy="1338177"/>
            <wp:effectExtent l="19050" t="19050" r="19685" b="14605"/>
            <wp:docPr id="7780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1526" name=""/>
                    <pic:cNvPicPr/>
                  </pic:nvPicPr>
                  <pic:blipFill>
                    <a:blip r:embed="rId52"/>
                    <a:stretch>
                      <a:fillRect/>
                    </a:stretch>
                  </pic:blipFill>
                  <pic:spPr>
                    <a:xfrm>
                      <a:off x="0" y="0"/>
                      <a:ext cx="5316328" cy="1343423"/>
                    </a:xfrm>
                    <a:prstGeom prst="rect">
                      <a:avLst/>
                    </a:prstGeom>
                    <a:ln>
                      <a:solidFill>
                        <a:schemeClr val="tx1">
                          <a:lumMod val="50000"/>
                          <a:lumOff val="50000"/>
                        </a:schemeClr>
                      </a:solidFill>
                    </a:ln>
                  </pic:spPr>
                </pic:pic>
              </a:graphicData>
            </a:graphic>
          </wp:inline>
        </w:drawing>
      </w:r>
    </w:p>
    <w:p w14:paraId="39292054" w14:textId="639E5EAC" w:rsidR="00D07D17" w:rsidRDefault="00B83AE9" w:rsidP="00904267">
      <w:pPr>
        <w:ind w:left="1080"/>
        <w:rPr>
          <w:lang w:val="en-US" w:bidi="th-TH"/>
        </w:rPr>
      </w:pPr>
      <w:commentRangeStart w:id="1150"/>
      <w:r w:rsidRPr="00B83AE9">
        <w:rPr>
          <w:lang w:val="en-US" w:bidi="th-TH"/>
        </w:rPr>
        <w:drawing>
          <wp:inline distT="0" distB="0" distL="0" distR="0" wp14:anchorId="6692E79F" wp14:editId="5653364A">
            <wp:extent cx="5276518" cy="669593"/>
            <wp:effectExtent l="19050" t="19050" r="19685" b="16510"/>
            <wp:docPr id="209233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37179" name=""/>
                    <pic:cNvPicPr/>
                  </pic:nvPicPr>
                  <pic:blipFill>
                    <a:blip r:embed="rId53"/>
                    <a:stretch>
                      <a:fillRect/>
                    </a:stretch>
                  </pic:blipFill>
                  <pic:spPr>
                    <a:xfrm>
                      <a:off x="0" y="0"/>
                      <a:ext cx="5306137" cy="673352"/>
                    </a:xfrm>
                    <a:prstGeom prst="rect">
                      <a:avLst/>
                    </a:prstGeom>
                    <a:ln>
                      <a:solidFill>
                        <a:schemeClr val="tx1">
                          <a:lumMod val="50000"/>
                          <a:lumOff val="50000"/>
                        </a:schemeClr>
                      </a:solidFill>
                    </a:ln>
                  </pic:spPr>
                </pic:pic>
              </a:graphicData>
            </a:graphic>
          </wp:inline>
        </w:drawing>
      </w:r>
      <w:commentRangeEnd w:id="1150"/>
      <w:r>
        <w:rPr>
          <w:rStyle w:val="CommentReference"/>
        </w:rPr>
        <w:commentReference w:id="1150"/>
      </w:r>
    </w:p>
    <w:p w14:paraId="7E16CF13" w14:textId="002693ED" w:rsidR="00B83AE9" w:rsidRDefault="00B83AE9" w:rsidP="00904267">
      <w:pPr>
        <w:ind w:left="720"/>
        <w:rPr>
          <w:lang w:val="en-US" w:bidi="th-TH"/>
        </w:rPr>
      </w:pPr>
      <w:commentRangeStart w:id="1151"/>
      <w:r w:rsidRPr="00B83AE9">
        <w:rPr>
          <w:lang w:val="en-US" w:bidi="th-TH"/>
        </w:rPr>
        <w:drawing>
          <wp:inline distT="0" distB="0" distL="0" distR="0" wp14:anchorId="6305A2FE" wp14:editId="5B9BB348">
            <wp:extent cx="4723074" cy="1063548"/>
            <wp:effectExtent l="0" t="0" r="1905" b="3810"/>
            <wp:docPr id="1426113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13796" name=""/>
                    <pic:cNvPicPr/>
                  </pic:nvPicPr>
                  <pic:blipFill>
                    <a:blip r:embed="rId54"/>
                    <a:stretch>
                      <a:fillRect/>
                    </a:stretch>
                  </pic:blipFill>
                  <pic:spPr>
                    <a:xfrm>
                      <a:off x="0" y="0"/>
                      <a:ext cx="4739070" cy="1067150"/>
                    </a:xfrm>
                    <a:prstGeom prst="rect">
                      <a:avLst/>
                    </a:prstGeom>
                  </pic:spPr>
                </pic:pic>
              </a:graphicData>
            </a:graphic>
          </wp:inline>
        </w:drawing>
      </w:r>
      <w:commentRangeEnd w:id="1151"/>
      <w:r>
        <w:rPr>
          <w:rStyle w:val="CommentReference"/>
        </w:rPr>
        <w:commentReference w:id="1151"/>
      </w:r>
    </w:p>
    <w:p w14:paraId="68E8810D" w14:textId="6099C88B" w:rsidR="00B83AE9" w:rsidRPr="00DA3B15" w:rsidRDefault="00B83AE9" w:rsidP="00904267">
      <w:pPr>
        <w:ind w:left="720"/>
        <w:rPr>
          <w:lang w:val="en-US" w:bidi="th-TH"/>
        </w:rPr>
      </w:pPr>
      <w:commentRangeStart w:id="1152"/>
      <w:r w:rsidRPr="00B83AE9">
        <w:rPr>
          <w:lang w:val="en-US" w:bidi="th-TH"/>
        </w:rPr>
        <w:drawing>
          <wp:inline distT="0" distB="0" distL="0" distR="0" wp14:anchorId="06AF6F84" wp14:editId="1CF0148E">
            <wp:extent cx="5224007" cy="907440"/>
            <wp:effectExtent l="19050" t="19050" r="15240" b="26035"/>
            <wp:docPr id="724941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41657" name=""/>
                    <pic:cNvPicPr/>
                  </pic:nvPicPr>
                  <pic:blipFill>
                    <a:blip r:embed="rId55"/>
                    <a:stretch>
                      <a:fillRect/>
                    </a:stretch>
                  </pic:blipFill>
                  <pic:spPr>
                    <a:xfrm>
                      <a:off x="0" y="0"/>
                      <a:ext cx="5234997" cy="909349"/>
                    </a:xfrm>
                    <a:prstGeom prst="rect">
                      <a:avLst/>
                    </a:prstGeom>
                    <a:ln>
                      <a:solidFill>
                        <a:schemeClr val="tx1">
                          <a:lumMod val="50000"/>
                          <a:lumOff val="50000"/>
                        </a:schemeClr>
                      </a:solidFill>
                    </a:ln>
                  </pic:spPr>
                </pic:pic>
              </a:graphicData>
            </a:graphic>
          </wp:inline>
        </w:drawing>
      </w:r>
      <w:commentRangeEnd w:id="1152"/>
      <w:r>
        <w:rPr>
          <w:rStyle w:val="CommentReference"/>
        </w:rPr>
        <w:commentReference w:id="1152"/>
      </w:r>
    </w:p>
    <w:p w14:paraId="2694B857" w14:textId="77777777" w:rsidR="0044109B" w:rsidRPr="00061B9D" w:rsidRDefault="0044109B" w:rsidP="0044109B">
      <w:pPr>
        <w:pStyle w:val="Heading3"/>
      </w:pPr>
      <w:bookmarkStart w:id="1153" w:name="_Toc141988864"/>
      <w:r w:rsidRPr="00061B9D">
        <w:t>Menu Modification</w:t>
      </w:r>
      <w:bookmarkEnd w:id="1153"/>
      <w:r w:rsidRPr="00061B9D">
        <w:t xml:space="preserve"> </w:t>
      </w:r>
    </w:p>
    <w:p w14:paraId="32709BD3" w14:textId="77777777" w:rsidR="0044109B" w:rsidRDefault="0044109B" w:rsidP="0044109B">
      <w:pPr>
        <w:tabs>
          <w:tab w:val="left" w:pos="4050"/>
        </w:tabs>
        <w:ind w:left="1080"/>
      </w:pPr>
      <w:r>
        <w:t>Not applicable</w:t>
      </w:r>
      <w:r>
        <w:tab/>
      </w:r>
      <w:r>
        <w:tab/>
      </w:r>
    </w:p>
    <w:p w14:paraId="2516CCAA" w14:textId="77777777" w:rsidR="0044109B" w:rsidRPr="00061B9D" w:rsidRDefault="0044109B" w:rsidP="0044109B">
      <w:pPr>
        <w:pStyle w:val="Heading3"/>
      </w:pPr>
      <w:bookmarkStart w:id="1154" w:name="_Toc141988865"/>
      <w:r w:rsidRPr="00061B9D">
        <w:t>Screen Layout and Data Sheet</w:t>
      </w:r>
      <w:bookmarkEnd w:id="1154"/>
    </w:p>
    <w:p w14:paraId="76B65585" w14:textId="77777777" w:rsidR="0044109B" w:rsidRDefault="0044109B" w:rsidP="0044109B">
      <w:pPr>
        <w:ind w:left="1080"/>
      </w:pPr>
      <w:r>
        <w:t xml:space="preserve">Not Applicable </w:t>
      </w:r>
    </w:p>
    <w:p w14:paraId="4BFBBF42" w14:textId="77777777" w:rsidR="0044109B" w:rsidRDefault="0044109B" w:rsidP="0044109B">
      <w:pPr>
        <w:ind w:left="1080"/>
      </w:pPr>
    </w:p>
    <w:p w14:paraId="5C2D6FA7" w14:textId="75C84957" w:rsidR="000B160D" w:rsidRDefault="000B160D" w:rsidP="0044109B">
      <w:pPr>
        <w:pStyle w:val="Heading3"/>
      </w:pPr>
      <w:bookmarkStart w:id="1155" w:name="_Toc141988866"/>
      <w:r>
        <w:t xml:space="preserve">Business Rule  </w:t>
      </w:r>
      <w:r>
        <w:rPr>
          <w:szCs w:val="28"/>
          <w:cs/>
          <w:lang w:bidi="th-TH"/>
        </w:rPr>
        <w:t xml:space="preserve">/ </w:t>
      </w:r>
      <w:r>
        <w:t>Business Logic</w:t>
      </w:r>
      <w:bookmarkEnd w:id="1155"/>
    </w:p>
    <w:p w14:paraId="7325F79A" w14:textId="0E0A3F11" w:rsidR="0007000D" w:rsidRDefault="0007000D" w:rsidP="0007000D">
      <w:pPr>
        <w:rPr>
          <w:ins w:id="1156" w:author="Emy Bartolome" w:date="2023-08-03T20:14:00Z"/>
          <w:lang w:bidi="th-TH"/>
        </w:rPr>
      </w:pPr>
    </w:p>
    <w:tbl>
      <w:tblPr>
        <w:tblW w:w="7805" w:type="dxa"/>
        <w:tblInd w:w="1309"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A0" w:firstRow="1" w:lastRow="0" w:firstColumn="1" w:lastColumn="0" w:noHBand="0" w:noVBand="0"/>
        <w:tblPrChange w:id="1157" w:author="Emy Bartolome" w:date="2023-08-03T20:15:00Z">
          <w:tblPr>
            <w:tblW w:w="7805" w:type="dxa"/>
            <w:tblInd w:w="1111"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A0" w:firstRow="1" w:lastRow="0" w:firstColumn="1" w:lastColumn="0" w:noHBand="0" w:noVBand="0"/>
          </w:tblPr>
        </w:tblPrChange>
      </w:tblPr>
      <w:tblGrid>
        <w:gridCol w:w="2775"/>
        <w:gridCol w:w="5030"/>
        <w:tblGridChange w:id="1158">
          <w:tblGrid>
            <w:gridCol w:w="2775"/>
            <w:gridCol w:w="5030"/>
          </w:tblGrid>
        </w:tblGridChange>
      </w:tblGrid>
      <w:tr w:rsidR="00EE67C8" w:rsidRPr="00897DBA" w14:paraId="6CF4DD84" w14:textId="77777777" w:rsidTr="00EE67C8">
        <w:trPr>
          <w:tblHeader/>
          <w:trPrChange w:id="1159" w:author="Emy Bartolome" w:date="2023-08-03T20:15:00Z">
            <w:trPr>
              <w:tblHeader/>
            </w:trPr>
          </w:trPrChange>
        </w:trPr>
        <w:tc>
          <w:tcPr>
            <w:tcW w:w="2775" w:type="dxa"/>
            <w:tcPrChange w:id="1160" w:author="Emy Bartolome" w:date="2023-08-03T20:15:00Z">
              <w:tcPr>
                <w:tcW w:w="2775" w:type="dxa"/>
              </w:tcPr>
            </w:tcPrChange>
          </w:tcPr>
          <w:p w14:paraId="628B26CE" w14:textId="77777777" w:rsidR="00EE67C8" w:rsidRPr="00D512AA" w:rsidRDefault="00EE67C8" w:rsidP="008C2111">
            <w:pPr>
              <w:rPr>
                <w:moveTo w:id="1161" w:author="Emy Bartolome" w:date="2023-08-03T20:14:00Z"/>
                <w:rFonts w:asciiTheme="minorHAnsi" w:hAnsiTheme="minorHAnsi" w:cstheme="minorHAnsi"/>
                <w:sz w:val="22"/>
                <w:szCs w:val="22"/>
              </w:rPr>
            </w:pPr>
            <w:moveToRangeStart w:id="1162" w:author="Emy Bartolome" w:date="2023-08-03T20:14:00Z" w:name="move141986114"/>
            <w:moveTo w:id="1163" w:author="Emy Bartolome" w:date="2023-08-03T20:14:00Z">
              <w:r w:rsidRPr="00D512AA">
                <w:rPr>
                  <w:rFonts w:asciiTheme="minorHAnsi" w:hAnsiTheme="minorHAnsi" w:cstheme="minorHAnsi"/>
                  <w:sz w:val="22"/>
                  <w:szCs w:val="22"/>
                </w:rPr>
                <w:t xml:space="preserve">Paper Size </w:t>
              </w:r>
            </w:moveTo>
          </w:p>
        </w:tc>
        <w:tc>
          <w:tcPr>
            <w:tcW w:w="5030" w:type="dxa"/>
            <w:tcPrChange w:id="1164" w:author="Emy Bartolome" w:date="2023-08-03T20:15:00Z">
              <w:tcPr>
                <w:tcW w:w="5030" w:type="dxa"/>
              </w:tcPr>
            </w:tcPrChange>
          </w:tcPr>
          <w:p w14:paraId="0F5C8F5F" w14:textId="77777777" w:rsidR="00EE67C8" w:rsidRPr="00D512AA" w:rsidRDefault="00EE67C8" w:rsidP="008C2111">
            <w:pPr>
              <w:rPr>
                <w:moveTo w:id="1165" w:author="Emy Bartolome" w:date="2023-08-03T20:14:00Z"/>
                <w:rFonts w:asciiTheme="minorHAnsi" w:hAnsiTheme="minorHAnsi" w:cstheme="minorHAnsi"/>
                <w:sz w:val="22"/>
                <w:szCs w:val="22"/>
              </w:rPr>
            </w:pPr>
            <w:moveTo w:id="1166" w:author="Emy Bartolome" w:date="2023-08-03T20:14:00Z">
              <w:r w:rsidRPr="00D512AA">
                <w:rPr>
                  <w:rFonts w:asciiTheme="minorHAnsi" w:hAnsiTheme="minorHAnsi" w:cstheme="minorHAnsi"/>
                  <w:sz w:val="22"/>
                  <w:szCs w:val="22"/>
                </w:rPr>
                <w:t>A4</w:t>
              </w:r>
            </w:moveTo>
          </w:p>
        </w:tc>
      </w:tr>
      <w:tr w:rsidR="00EE67C8" w:rsidRPr="00897DBA" w14:paraId="4A12539C" w14:textId="77777777" w:rsidTr="00EE67C8">
        <w:tc>
          <w:tcPr>
            <w:tcW w:w="2775" w:type="dxa"/>
            <w:tcPrChange w:id="1167" w:author="Emy Bartolome" w:date="2023-08-03T20:15:00Z">
              <w:tcPr>
                <w:tcW w:w="2775" w:type="dxa"/>
              </w:tcPr>
            </w:tcPrChange>
          </w:tcPr>
          <w:p w14:paraId="08E2FF07" w14:textId="77777777" w:rsidR="00EE67C8" w:rsidRPr="00D512AA" w:rsidRDefault="00EE67C8" w:rsidP="008C2111">
            <w:pPr>
              <w:rPr>
                <w:moveTo w:id="1168" w:author="Emy Bartolome" w:date="2023-08-03T20:14:00Z"/>
                <w:rFonts w:asciiTheme="minorHAnsi" w:hAnsiTheme="minorHAnsi" w:cstheme="minorHAnsi"/>
                <w:noProof w:val="0"/>
                <w:color w:val="000000"/>
                <w:sz w:val="22"/>
                <w:szCs w:val="22"/>
              </w:rPr>
            </w:pPr>
            <w:moveTo w:id="1169" w:author="Emy Bartolome" w:date="2023-08-03T20:14:00Z">
              <w:r w:rsidRPr="00D512AA">
                <w:rPr>
                  <w:rFonts w:asciiTheme="minorHAnsi" w:hAnsiTheme="minorHAnsi" w:cstheme="minorHAnsi"/>
                  <w:color w:val="000000"/>
                  <w:sz w:val="22"/>
                  <w:szCs w:val="22"/>
                </w:rPr>
                <w:t>Reprinting Require</w:t>
              </w:r>
            </w:moveTo>
          </w:p>
        </w:tc>
        <w:tc>
          <w:tcPr>
            <w:tcW w:w="5030" w:type="dxa"/>
            <w:tcPrChange w:id="1170" w:author="Emy Bartolome" w:date="2023-08-03T20:15:00Z">
              <w:tcPr>
                <w:tcW w:w="5030" w:type="dxa"/>
              </w:tcPr>
            </w:tcPrChange>
          </w:tcPr>
          <w:p w14:paraId="075E5C94" w14:textId="77777777" w:rsidR="00EE67C8" w:rsidRPr="00D512AA" w:rsidRDefault="00EE67C8" w:rsidP="008C2111">
            <w:pPr>
              <w:rPr>
                <w:moveTo w:id="1171" w:author="Emy Bartolome" w:date="2023-08-03T20:14:00Z"/>
                <w:rFonts w:asciiTheme="minorHAnsi" w:hAnsiTheme="minorHAnsi" w:cstheme="minorHAnsi"/>
                <w:noProof w:val="0"/>
                <w:color w:val="000000"/>
                <w:sz w:val="22"/>
                <w:szCs w:val="22"/>
              </w:rPr>
            </w:pPr>
            <w:moveTo w:id="1172" w:author="Emy Bartolome" w:date="2023-08-03T20:14:00Z">
              <w:r w:rsidRPr="00D512AA">
                <w:rPr>
                  <w:rFonts w:asciiTheme="minorHAnsi" w:hAnsiTheme="minorHAnsi" w:cstheme="minorHAnsi"/>
                  <w:color w:val="000000"/>
                  <w:sz w:val="22"/>
                  <w:szCs w:val="22"/>
                </w:rPr>
                <w:t>Yes</w:t>
              </w:r>
            </w:moveTo>
          </w:p>
        </w:tc>
      </w:tr>
      <w:tr w:rsidR="00EE67C8" w:rsidRPr="00897DBA" w14:paraId="3F51CF0C" w14:textId="77777777" w:rsidTr="00EE67C8">
        <w:tc>
          <w:tcPr>
            <w:tcW w:w="2775" w:type="dxa"/>
            <w:tcPrChange w:id="1173" w:author="Emy Bartolome" w:date="2023-08-03T20:15:00Z">
              <w:tcPr>
                <w:tcW w:w="2775" w:type="dxa"/>
              </w:tcPr>
            </w:tcPrChange>
          </w:tcPr>
          <w:p w14:paraId="3C1E6A34" w14:textId="77777777" w:rsidR="00EE67C8" w:rsidRPr="00D512AA" w:rsidRDefault="00EE67C8" w:rsidP="008C2111">
            <w:pPr>
              <w:rPr>
                <w:moveTo w:id="1174" w:author="Emy Bartolome" w:date="2023-08-03T20:14:00Z"/>
                <w:rFonts w:asciiTheme="minorHAnsi" w:hAnsiTheme="minorHAnsi" w:cstheme="minorHAnsi"/>
                <w:noProof w:val="0"/>
                <w:color w:val="000000"/>
                <w:sz w:val="22"/>
                <w:szCs w:val="22"/>
              </w:rPr>
            </w:pPr>
            <w:moveTo w:id="1175" w:author="Emy Bartolome" w:date="2023-08-03T20:14:00Z">
              <w:r w:rsidRPr="00AB6C2E">
                <w:rPr>
                  <w:rFonts w:asciiTheme="minorHAnsi" w:hAnsiTheme="minorHAnsi" w:cstheme="minorHAnsi"/>
                  <w:color w:val="000000"/>
                  <w:sz w:val="22"/>
                  <w:szCs w:val="22"/>
                  <w:highlight w:val="yellow"/>
                </w:rPr>
                <w:t>Searching Criteria</w:t>
              </w:r>
            </w:moveTo>
          </w:p>
        </w:tc>
        <w:tc>
          <w:tcPr>
            <w:tcW w:w="5030" w:type="dxa"/>
            <w:tcPrChange w:id="1176" w:author="Emy Bartolome" w:date="2023-08-03T20:15:00Z">
              <w:tcPr>
                <w:tcW w:w="5030" w:type="dxa"/>
              </w:tcPr>
            </w:tcPrChange>
          </w:tcPr>
          <w:p w14:paraId="75DD2142" w14:textId="77777777" w:rsidR="00EE67C8" w:rsidRPr="00D512AA" w:rsidRDefault="00EE67C8" w:rsidP="008C2111">
            <w:pPr>
              <w:rPr>
                <w:moveTo w:id="1177" w:author="Emy Bartolome" w:date="2023-08-03T20:14:00Z"/>
                <w:rFonts w:asciiTheme="minorHAnsi" w:hAnsiTheme="minorHAnsi" w:cstheme="minorHAnsi"/>
                <w:noProof w:val="0"/>
                <w:color w:val="000000"/>
                <w:sz w:val="22"/>
                <w:szCs w:val="22"/>
              </w:rPr>
            </w:pPr>
            <w:moveTo w:id="1178" w:author="Emy Bartolome" w:date="2023-08-03T20:14:00Z">
              <w:r>
                <w:rPr>
                  <w:rFonts w:asciiTheme="minorHAnsi" w:hAnsiTheme="minorHAnsi" w:cstheme="minorHAnsi"/>
                  <w:color w:val="000000"/>
                  <w:sz w:val="22"/>
                  <w:szCs w:val="22"/>
                </w:rPr>
                <w:t xml:space="preserve">Period of Time </w:t>
              </w:r>
              <w:r>
                <w:rPr>
                  <w:rFonts w:asciiTheme="minorHAnsi" w:hAnsiTheme="minorHAnsi" w:cs="Angsana New"/>
                  <w:color w:val="000000"/>
                  <w:sz w:val="22"/>
                  <w:szCs w:val="22"/>
                  <w:cs/>
                  <w:lang w:bidi="th-TH"/>
                </w:rPr>
                <w:t>(</w:t>
              </w:r>
              <w:r>
                <w:rPr>
                  <w:rFonts w:asciiTheme="minorHAnsi" w:hAnsiTheme="minorHAnsi" w:cstheme="minorHAnsi"/>
                  <w:color w:val="000000"/>
                  <w:sz w:val="22"/>
                  <w:szCs w:val="22"/>
                </w:rPr>
                <w:t>Monthly</w:t>
              </w:r>
              <w:r>
                <w:rPr>
                  <w:rFonts w:asciiTheme="minorHAnsi" w:hAnsiTheme="minorHAnsi" w:cs="Angsana New"/>
                  <w:color w:val="000000"/>
                  <w:sz w:val="22"/>
                  <w:szCs w:val="22"/>
                  <w:cs/>
                  <w:lang w:bidi="th-TH"/>
                </w:rPr>
                <w:t>)</w:t>
              </w:r>
            </w:moveTo>
          </w:p>
        </w:tc>
      </w:tr>
      <w:moveToRangeEnd w:id="1162"/>
    </w:tbl>
    <w:p w14:paraId="3A222427" w14:textId="77777777" w:rsidR="00EE67C8" w:rsidRDefault="00EE67C8" w:rsidP="00EE67C8">
      <w:pPr>
        <w:ind w:left="1512"/>
        <w:rPr>
          <w:lang w:bidi="th-TH"/>
        </w:rPr>
        <w:pPrChange w:id="1179" w:author="Emy Bartolome" w:date="2023-08-03T20:14:00Z">
          <w:pPr/>
        </w:pPrChange>
      </w:pPr>
    </w:p>
    <w:p w14:paraId="7237FD50" w14:textId="77777777" w:rsidR="0007000D" w:rsidRDefault="0007000D" w:rsidP="0007000D">
      <w:pPr>
        <w:ind w:left="1512"/>
        <w:rPr>
          <w:lang w:bidi="th-TH"/>
        </w:rPr>
      </w:pPr>
      <w:r>
        <w:rPr>
          <w:lang w:bidi="th-TH"/>
        </w:rPr>
        <w:t xml:space="preserve">The system will retrieve information from CBS </w:t>
      </w:r>
      <w:r w:rsidRPr="00D470BC">
        <w:rPr>
          <w:highlight w:val="yellow"/>
          <w:lang w:bidi="th-TH"/>
          <w:rPrChange w:id="1180" w:author="Uraluk Pansuwan" w:date="2023-07-31T15:56:00Z">
            <w:rPr>
              <w:lang w:bidi="th-TH"/>
            </w:rPr>
          </w:rPrChange>
        </w:rPr>
        <w:t>Limits Facility</w:t>
      </w:r>
      <w:r>
        <w:rPr>
          <w:lang w:bidi="th-TH"/>
        </w:rPr>
        <w:t xml:space="preserve"> function with details on:</w:t>
      </w:r>
    </w:p>
    <w:p w14:paraId="68FDD27B" w14:textId="27D7AE4F" w:rsidR="0007000D" w:rsidRDefault="0007000D" w:rsidP="0007000D">
      <w:pPr>
        <w:pStyle w:val="ListParagraph"/>
        <w:numPr>
          <w:ilvl w:val="0"/>
          <w:numId w:val="32"/>
        </w:numPr>
        <w:rPr>
          <w:lang w:bidi="th-TH"/>
        </w:rPr>
      </w:pPr>
      <w:r>
        <w:rPr>
          <w:lang w:bidi="th-TH"/>
        </w:rPr>
        <w:t xml:space="preserve">Limit information that will </w:t>
      </w:r>
      <w:r>
        <w:rPr>
          <w:rFonts w:hint="cs"/>
          <w:lang w:bidi="th-TH"/>
        </w:rPr>
        <w:t xml:space="preserve">summarize the approved limit for customer </w:t>
      </w:r>
      <w:r>
        <w:rPr>
          <w:lang w:bidi="th-TH"/>
        </w:rPr>
        <w:t>performed for the month</w:t>
      </w:r>
    </w:p>
    <w:p w14:paraId="7C9E45ED" w14:textId="77777777" w:rsidR="008C2948" w:rsidRDefault="008C2948" w:rsidP="008C2948">
      <w:pPr>
        <w:pStyle w:val="ListParagraph"/>
        <w:numPr>
          <w:ilvl w:val="0"/>
          <w:numId w:val="32"/>
        </w:numPr>
      </w:pPr>
      <w:r>
        <w:t xml:space="preserve">The system will capture transaction code </w:t>
      </w:r>
      <w:r>
        <w:rPr>
          <w:rFonts w:hint="cs"/>
          <w:cs/>
          <w:lang w:bidi="th-TH"/>
        </w:rPr>
        <w:t>“</w:t>
      </w:r>
      <w:r>
        <w:rPr>
          <w:lang w:val="en-US" w:bidi="th-TH"/>
        </w:rPr>
        <w:t>Create Limit</w:t>
      </w:r>
      <w:r>
        <w:rPr>
          <w:rFonts w:hint="cs"/>
          <w:cs/>
          <w:lang w:val="en-US" w:bidi="th-TH"/>
        </w:rPr>
        <w:t xml:space="preserve">” </w:t>
      </w:r>
      <w:r>
        <w:rPr>
          <w:lang w:val="en-US" w:bidi="th-TH"/>
        </w:rPr>
        <w:t xml:space="preserve">and </w:t>
      </w:r>
      <w:r>
        <w:rPr>
          <w:rFonts w:hint="cs"/>
          <w:cs/>
          <w:lang w:val="en-US" w:bidi="th-TH"/>
        </w:rPr>
        <w:t>“</w:t>
      </w:r>
      <w:r>
        <w:rPr>
          <w:lang w:val="en-US" w:bidi="th-TH"/>
        </w:rPr>
        <w:t>Increase Limit</w:t>
      </w:r>
      <w:r>
        <w:rPr>
          <w:rFonts w:hint="cs"/>
          <w:cs/>
          <w:lang w:val="en-US" w:bidi="th-TH"/>
        </w:rPr>
        <w:t xml:space="preserve">” </w:t>
      </w:r>
      <w:r>
        <w:rPr>
          <w:lang w:val="en-US" w:bidi="th-TH"/>
        </w:rPr>
        <w:t>to this report</w:t>
      </w:r>
    </w:p>
    <w:p w14:paraId="48AEB367" w14:textId="4616204B" w:rsidR="009201A3" w:rsidRDefault="008C2948" w:rsidP="009201A3">
      <w:pPr>
        <w:pStyle w:val="ListParagraph"/>
        <w:numPr>
          <w:ilvl w:val="0"/>
          <w:numId w:val="32"/>
        </w:numPr>
        <w:rPr>
          <w:lang w:bidi="th-TH"/>
        </w:rPr>
      </w:pPr>
      <w:r>
        <w:rPr>
          <w:lang w:bidi="th-TH"/>
        </w:rPr>
        <w:t>For the t</w:t>
      </w:r>
      <w:r w:rsidR="009201A3">
        <w:rPr>
          <w:lang w:bidi="th-TH"/>
        </w:rPr>
        <w:t xml:space="preserve">ransaction increase limit </w:t>
      </w:r>
      <w:r>
        <w:rPr>
          <w:lang w:bidi="th-TH"/>
        </w:rPr>
        <w:t xml:space="preserve">will </w:t>
      </w:r>
      <w:r w:rsidR="009201A3">
        <w:rPr>
          <w:lang w:val="en-US" w:bidi="th-TH"/>
        </w:rPr>
        <w:t>show the amount of additional amount</w:t>
      </w:r>
    </w:p>
    <w:p w14:paraId="3EF0B3D0" w14:textId="77777777" w:rsidR="009201A3" w:rsidRDefault="009201A3">
      <w:pPr>
        <w:rPr>
          <w:lang w:bidi="th-TH"/>
        </w:rPr>
        <w:pPrChange w:id="1181" w:author="Uraluk Pansuwan" w:date="2023-08-01T20:44:00Z">
          <w:pPr>
            <w:pStyle w:val="ListParagraph"/>
            <w:numPr>
              <w:numId w:val="32"/>
            </w:numPr>
            <w:ind w:left="2232" w:hanging="360"/>
          </w:pPr>
        </w:pPrChange>
      </w:pPr>
    </w:p>
    <w:p w14:paraId="3E4AD6BA" w14:textId="3844E830" w:rsidR="009201A3" w:rsidRDefault="009201A3">
      <w:pPr>
        <w:pStyle w:val="ListParagraph"/>
        <w:numPr>
          <w:ilvl w:val="0"/>
          <w:numId w:val="32"/>
        </w:numPr>
        <w:rPr>
          <w:lang w:bidi="th-TH"/>
        </w:rPr>
        <w:pPrChange w:id="1182" w:author="Uraluk Pansuwan" w:date="2023-08-01T20:40:00Z">
          <w:pPr>
            <w:ind w:left="1872"/>
          </w:pPr>
        </w:pPrChange>
      </w:pPr>
      <w:r>
        <w:rPr>
          <w:lang w:bidi="th-TH"/>
        </w:rPr>
        <w:t>Show all limit transactions in approve 1 in BPM (Limit Facility, Loan account), approve 2 in Limit Facility and Loan account</w:t>
      </w:r>
      <w:r w:rsidR="008C2948">
        <w:rPr>
          <w:lang w:bidi="th-TH"/>
        </w:rPr>
        <w:t xml:space="preserve"> </w:t>
      </w:r>
    </w:p>
    <w:p w14:paraId="6C80B297" w14:textId="77777777" w:rsidR="0007000D" w:rsidRDefault="0007000D" w:rsidP="0007000D">
      <w:pPr>
        <w:pStyle w:val="ListParagraph"/>
        <w:numPr>
          <w:ilvl w:val="0"/>
          <w:numId w:val="32"/>
        </w:numPr>
        <w:rPr>
          <w:lang w:bidi="th-TH"/>
        </w:rPr>
      </w:pPr>
      <w:r>
        <w:rPr>
          <w:lang w:bidi="th-TH"/>
        </w:rPr>
        <w:t>Description of products (Major/Minor) from business module static configuration set up screens</w:t>
      </w:r>
    </w:p>
    <w:p w14:paraId="73BEECD7" w14:textId="46AA2CD0" w:rsidR="008C2948" w:rsidRDefault="00C84256" w:rsidP="0007000D">
      <w:pPr>
        <w:pStyle w:val="ListParagraph"/>
        <w:numPr>
          <w:ilvl w:val="0"/>
          <w:numId w:val="32"/>
        </w:numPr>
        <w:rPr>
          <w:ins w:id="1183" w:author="Uraluk Pansuwan" w:date="2023-08-01T21:00:00Z"/>
        </w:rPr>
      </w:pPr>
      <w:ins w:id="1184" w:author="Emy Bartolome" w:date="2023-08-03T19:55:00Z">
        <w:r>
          <w:t>Add the sum total of limit for each loan type, Marketing Code, Branch</w:t>
        </w:r>
      </w:ins>
    </w:p>
    <w:p w14:paraId="78207220" w14:textId="40C5EEC6" w:rsidR="006E63E2" w:rsidRPr="00E80CB3" w:rsidRDefault="006E63E2" w:rsidP="006E63E2">
      <w:pPr>
        <w:pStyle w:val="ListParagraph"/>
        <w:numPr>
          <w:ilvl w:val="0"/>
          <w:numId w:val="32"/>
        </w:numPr>
        <w:rPr>
          <w:ins w:id="1185" w:author="Uraluk Pansuwan" w:date="2023-08-01T21:00:00Z"/>
          <w:lang w:bidi="th-TH"/>
        </w:rPr>
      </w:pPr>
      <w:ins w:id="1186" w:author="Uraluk Pansuwan" w:date="2023-08-01T21:00:00Z">
        <w:r>
          <w:rPr>
            <w:rFonts w:hint="cs"/>
            <w:cs/>
            <w:lang w:bidi="th-TH"/>
          </w:rPr>
          <w:t xml:space="preserve">เพิ่มการ </w:t>
        </w:r>
        <w:r>
          <w:rPr>
            <w:lang w:val="en-US" w:bidi="th-TH"/>
          </w:rPr>
          <w:t xml:space="preserve">sum </w:t>
        </w:r>
        <w:r>
          <w:rPr>
            <w:rFonts w:hint="cs"/>
            <w:cs/>
            <w:lang w:val="en-US" w:bidi="th-TH"/>
          </w:rPr>
          <w:t>ยอดรวม</w:t>
        </w:r>
      </w:ins>
      <w:ins w:id="1187" w:author="Uraluk Pansuwan" w:date="2023-08-01T21:02:00Z">
        <w:r w:rsidR="00513451">
          <w:rPr>
            <w:rFonts w:hint="cs"/>
            <w:cs/>
            <w:lang w:val="en-US" w:bidi="th-TH"/>
          </w:rPr>
          <w:t>วงเงิน</w:t>
        </w:r>
      </w:ins>
      <w:ins w:id="1188" w:author="Uraluk Pansuwan" w:date="2023-08-01T21:00:00Z">
        <w:r>
          <w:rPr>
            <w:rFonts w:hint="cs"/>
            <w:cs/>
            <w:lang w:val="en-US" w:bidi="th-TH"/>
          </w:rPr>
          <w:t xml:space="preserve">ของ แต่ละประเภทสินเชื่อ, </w:t>
        </w:r>
        <w:r>
          <w:rPr>
            <w:lang w:val="en-US" w:bidi="th-TH"/>
          </w:rPr>
          <w:t>Ma</w:t>
        </w:r>
      </w:ins>
      <w:ins w:id="1189" w:author="Uraluk Pansuwan" w:date="2023-08-01T21:01:00Z">
        <w:r>
          <w:rPr>
            <w:lang w:val="en-US" w:bidi="th-TH"/>
          </w:rPr>
          <w:t>rketing Code</w:t>
        </w:r>
      </w:ins>
      <w:ins w:id="1190" w:author="Uraluk Pansuwan" w:date="2023-08-01T21:02:00Z">
        <w:r w:rsidR="00513451">
          <w:rPr>
            <w:lang w:val="en-US" w:bidi="th-TH"/>
          </w:rPr>
          <w:t>, Branch</w:t>
        </w:r>
      </w:ins>
    </w:p>
    <w:p w14:paraId="0FC730F6" w14:textId="77777777" w:rsidR="006E63E2" w:rsidRDefault="006E63E2" w:rsidP="006E63E2">
      <w:pPr>
        <w:pStyle w:val="ListParagraph"/>
        <w:numPr>
          <w:ilvl w:val="0"/>
          <w:numId w:val="32"/>
        </w:numPr>
        <w:rPr>
          <w:ins w:id="1191" w:author="Uraluk Pansuwan" w:date="2023-08-01T21:00:00Z"/>
          <w:lang w:bidi="th-TH"/>
        </w:rPr>
      </w:pPr>
      <w:ins w:id="1192" w:author="Uraluk Pansuwan" w:date="2023-08-01T21:00:00Z">
        <w:r>
          <w:rPr>
            <w:rFonts w:hint="cs"/>
            <w:cs/>
            <w:lang w:val="en-US" w:bidi="th-TH"/>
          </w:rPr>
          <w:t>แนบตัวอย่างรายงาน</w:t>
        </w:r>
      </w:ins>
    </w:p>
    <w:p w14:paraId="4332D2E2" w14:textId="77777777" w:rsidR="006E63E2" w:rsidRDefault="006E63E2">
      <w:pPr>
        <w:ind w:left="1872"/>
        <w:rPr>
          <w:ins w:id="1193" w:author="Uraluk Pansuwan" w:date="2023-08-01T20:59:00Z"/>
        </w:rPr>
        <w:pPrChange w:id="1194" w:author="Uraluk Pansuwan" w:date="2023-08-01T21:00:00Z">
          <w:pPr>
            <w:pStyle w:val="ListParagraph"/>
            <w:numPr>
              <w:numId w:val="32"/>
            </w:numPr>
            <w:ind w:left="2232" w:hanging="360"/>
          </w:pPr>
        </w:pPrChange>
      </w:pPr>
    </w:p>
    <w:p w14:paraId="69C60501" w14:textId="77777777" w:rsidR="006E63E2" w:rsidRDefault="006E63E2">
      <w:pPr>
        <w:pStyle w:val="ListParagraph"/>
        <w:ind w:left="2232"/>
        <w:rPr>
          <w:ins w:id="1195" w:author="Uraluk Pansuwan" w:date="2023-08-01T20:28:00Z"/>
        </w:rPr>
        <w:pPrChange w:id="1196" w:author="Uraluk Pansuwan" w:date="2023-08-01T20:59:00Z">
          <w:pPr>
            <w:pStyle w:val="ListParagraph"/>
            <w:numPr>
              <w:numId w:val="32"/>
            </w:numPr>
            <w:ind w:left="2232" w:hanging="360"/>
          </w:pPr>
        </w:pPrChange>
      </w:pPr>
    </w:p>
    <w:p w14:paraId="13E52F34" w14:textId="69A6ECC3" w:rsidR="0044109B" w:rsidRPr="00061B9D" w:rsidRDefault="0044109B" w:rsidP="0044109B">
      <w:pPr>
        <w:pStyle w:val="Heading3"/>
      </w:pPr>
      <w:bookmarkStart w:id="1197" w:name="_Toc141988867"/>
      <w:r>
        <w:t>To</w:t>
      </w:r>
      <w:r>
        <w:rPr>
          <w:szCs w:val="28"/>
          <w:cs/>
          <w:lang w:bidi="th-TH"/>
        </w:rPr>
        <w:t>-</w:t>
      </w:r>
      <w:r>
        <w:t>be Processing</w:t>
      </w:r>
      <w:bookmarkEnd w:id="1197"/>
      <w:r>
        <w:t xml:space="preserve"> </w:t>
      </w:r>
    </w:p>
    <w:tbl>
      <w:tblPr>
        <w:tblW w:w="7805" w:type="dxa"/>
        <w:tblInd w:w="1111"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A0" w:firstRow="1" w:lastRow="0" w:firstColumn="1" w:lastColumn="0" w:noHBand="0" w:noVBand="0"/>
      </w:tblPr>
      <w:tblGrid>
        <w:gridCol w:w="2775"/>
        <w:gridCol w:w="5030"/>
      </w:tblGrid>
      <w:tr w:rsidR="001151B7" w:rsidRPr="00897DBA" w:rsidDel="00EE67C8" w14:paraId="2021D2F1" w14:textId="18BAD590" w:rsidTr="00ED138C">
        <w:trPr>
          <w:tblHeader/>
        </w:trPr>
        <w:tc>
          <w:tcPr>
            <w:tcW w:w="2775" w:type="dxa"/>
          </w:tcPr>
          <w:p w14:paraId="72F6B65C" w14:textId="70C6C860" w:rsidR="001151B7" w:rsidRPr="00D512AA" w:rsidDel="00EE67C8" w:rsidRDefault="001151B7" w:rsidP="00950FD1">
            <w:pPr>
              <w:rPr>
                <w:moveFrom w:id="1198" w:author="Emy Bartolome" w:date="2023-08-03T20:14:00Z"/>
                <w:rFonts w:asciiTheme="minorHAnsi" w:hAnsiTheme="minorHAnsi" w:cstheme="minorHAnsi"/>
                <w:sz w:val="22"/>
                <w:szCs w:val="22"/>
              </w:rPr>
            </w:pPr>
            <w:moveFromRangeStart w:id="1199" w:author="Emy Bartolome" w:date="2023-08-03T20:14:00Z" w:name="move141986114"/>
            <w:moveFrom w:id="1200" w:author="Emy Bartolome" w:date="2023-08-03T20:14:00Z">
              <w:r w:rsidRPr="00D512AA" w:rsidDel="00EE67C8">
                <w:rPr>
                  <w:rFonts w:asciiTheme="minorHAnsi" w:hAnsiTheme="minorHAnsi" w:cstheme="minorHAnsi"/>
                  <w:sz w:val="22"/>
                  <w:szCs w:val="22"/>
                </w:rPr>
                <w:t xml:space="preserve">Paper Size </w:t>
              </w:r>
            </w:moveFrom>
          </w:p>
        </w:tc>
        <w:tc>
          <w:tcPr>
            <w:tcW w:w="5030" w:type="dxa"/>
          </w:tcPr>
          <w:p w14:paraId="7DBEE9F2" w14:textId="06EEF85E" w:rsidR="001151B7" w:rsidRPr="00D512AA" w:rsidDel="00EE67C8" w:rsidRDefault="001151B7" w:rsidP="00950FD1">
            <w:pPr>
              <w:rPr>
                <w:moveFrom w:id="1201" w:author="Emy Bartolome" w:date="2023-08-03T20:14:00Z"/>
                <w:rFonts w:asciiTheme="minorHAnsi" w:hAnsiTheme="minorHAnsi" w:cstheme="minorHAnsi"/>
                <w:sz w:val="22"/>
                <w:szCs w:val="22"/>
              </w:rPr>
            </w:pPr>
            <w:moveFrom w:id="1202" w:author="Emy Bartolome" w:date="2023-08-03T20:14:00Z">
              <w:r w:rsidRPr="00D512AA" w:rsidDel="00EE67C8">
                <w:rPr>
                  <w:rFonts w:asciiTheme="minorHAnsi" w:hAnsiTheme="minorHAnsi" w:cstheme="minorHAnsi"/>
                  <w:sz w:val="22"/>
                  <w:szCs w:val="22"/>
                </w:rPr>
                <w:t>A4</w:t>
              </w:r>
            </w:moveFrom>
          </w:p>
        </w:tc>
      </w:tr>
      <w:tr w:rsidR="001151B7" w:rsidRPr="00897DBA" w:rsidDel="00EE67C8" w14:paraId="1EB9E70F" w14:textId="72804231" w:rsidTr="00ED138C">
        <w:tc>
          <w:tcPr>
            <w:tcW w:w="2775" w:type="dxa"/>
          </w:tcPr>
          <w:p w14:paraId="4CA61BED" w14:textId="553A3B1A" w:rsidR="001151B7" w:rsidRPr="00D512AA" w:rsidDel="00EE67C8" w:rsidRDefault="001151B7" w:rsidP="00950FD1">
            <w:pPr>
              <w:rPr>
                <w:moveFrom w:id="1203" w:author="Emy Bartolome" w:date="2023-08-03T20:14:00Z"/>
                <w:rFonts w:asciiTheme="minorHAnsi" w:hAnsiTheme="minorHAnsi" w:cstheme="minorHAnsi"/>
                <w:noProof w:val="0"/>
                <w:color w:val="000000"/>
                <w:sz w:val="22"/>
                <w:szCs w:val="22"/>
              </w:rPr>
            </w:pPr>
            <w:moveFrom w:id="1204" w:author="Emy Bartolome" w:date="2023-08-03T20:14:00Z">
              <w:r w:rsidRPr="00D512AA" w:rsidDel="00EE67C8">
                <w:rPr>
                  <w:rFonts w:asciiTheme="minorHAnsi" w:hAnsiTheme="minorHAnsi" w:cstheme="minorHAnsi"/>
                  <w:color w:val="000000"/>
                  <w:sz w:val="22"/>
                  <w:szCs w:val="22"/>
                </w:rPr>
                <w:t>Reprinting Require</w:t>
              </w:r>
            </w:moveFrom>
          </w:p>
        </w:tc>
        <w:tc>
          <w:tcPr>
            <w:tcW w:w="5030" w:type="dxa"/>
          </w:tcPr>
          <w:p w14:paraId="1B8A2BAA" w14:textId="5A866FEA" w:rsidR="001151B7" w:rsidRPr="00D512AA" w:rsidDel="00EE67C8" w:rsidRDefault="001151B7" w:rsidP="00950FD1">
            <w:pPr>
              <w:rPr>
                <w:moveFrom w:id="1205" w:author="Emy Bartolome" w:date="2023-08-03T20:14:00Z"/>
                <w:rFonts w:asciiTheme="minorHAnsi" w:hAnsiTheme="minorHAnsi" w:cstheme="minorHAnsi"/>
                <w:noProof w:val="0"/>
                <w:color w:val="000000"/>
                <w:sz w:val="22"/>
                <w:szCs w:val="22"/>
              </w:rPr>
            </w:pPr>
            <w:moveFrom w:id="1206" w:author="Emy Bartolome" w:date="2023-08-03T20:14:00Z">
              <w:r w:rsidRPr="00D512AA" w:rsidDel="00EE67C8">
                <w:rPr>
                  <w:rFonts w:asciiTheme="minorHAnsi" w:hAnsiTheme="minorHAnsi" w:cstheme="minorHAnsi"/>
                  <w:color w:val="000000"/>
                  <w:sz w:val="22"/>
                  <w:szCs w:val="22"/>
                </w:rPr>
                <w:t>Yes</w:t>
              </w:r>
            </w:moveFrom>
          </w:p>
        </w:tc>
      </w:tr>
      <w:tr w:rsidR="001151B7" w:rsidRPr="00897DBA" w:rsidDel="00EE67C8" w14:paraId="5989415C" w14:textId="715DD251" w:rsidTr="00ED138C">
        <w:tc>
          <w:tcPr>
            <w:tcW w:w="2775" w:type="dxa"/>
          </w:tcPr>
          <w:p w14:paraId="5CE1FD2B" w14:textId="48094EE9" w:rsidR="001151B7" w:rsidRPr="00D512AA" w:rsidDel="00EE67C8" w:rsidRDefault="001151B7" w:rsidP="00950FD1">
            <w:pPr>
              <w:rPr>
                <w:moveFrom w:id="1207" w:author="Emy Bartolome" w:date="2023-08-03T20:14:00Z"/>
                <w:rFonts w:asciiTheme="minorHAnsi" w:hAnsiTheme="minorHAnsi" w:cstheme="minorHAnsi"/>
                <w:noProof w:val="0"/>
                <w:color w:val="000000"/>
                <w:sz w:val="22"/>
                <w:szCs w:val="22"/>
              </w:rPr>
            </w:pPr>
            <w:moveFrom w:id="1208" w:author="Emy Bartolome" w:date="2023-08-03T20:14:00Z">
              <w:r w:rsidRPr="00AB6C2E" w:rsidDel="00EE67C8">
                <w:rPr>
                  <w:rFonts w:asciiTheme="minorHAnsi" w:hAnsiTheme="minorHAnsi" w:cstheme="minorHAnsi"/>
                  <w:color w:val="000000"/>
                  <w:sz w:val="22"/>
                  <w:szCs w:val="22"/>
                  <w:highlight w:val="yellow"/>
                </w:rPr>
                <w:t>Searching Criteria</w:t>
              </w:r>
            </w:moveFrom>
          </w:p>
        </w:tc>
        <w:tc>
          <w:tcPr>
            <w:tcW w:w="5030" w:type="dxa"/>
          </w:tcPr>
          <w:p w14:paraId="64BA48D7" w14:textId="009864C0" w:rsidR="001151B7" w:rsidRPr="00D512AA" w:rsidDel="00EE67C8" w:rsidRDefault="009942EF" w:rsidP="00950FD1">
            <w:pPr>
              <w:rPr>
                <w:moveFrom w:id="1209" w:author="Emy Bartolome" w:date="2023-08-03T20:14:00Z"/>
                <w:rFonts w:asciiTheme="minorHAnsi" w:hAnsiTheme="minorHAnsi" w:cstheme="minorHAnsi"/>
                <w:noProof w:val="0"/>
                <w:color w:val="000000"/>
                <w:sz w:val="22"/>
                <w:szCs w:val="22"/>
              </w:rPr>
            </w:pPr>
            <w:moveFrom w:id="1210" w:author="Emy Bartolome" w:date="2023-08-03T20:14:00Z">
              <w:r w:rsidDel="00EE67C8">
                <w:rPr>
                  <w:rFonts w:asciiTheme="minorHAnsi" w:hAnsiTheme="minorHAnsi" w:cstheme="minorHAnsi"/>
                  <w:color w:val="000000"/>
                  <w:sz w:val="22"/>
                  <w:szCs w:val="22"/>
                </w:rPr>
                <w:t xml:space="preserve">Period of Time </w:t>
              </w:r>
              <w:r w:rsidDel="00EE67C8">
                <w:rPr>
                  <w:rFonts w:asciiTheme="minorHAnsi" w:hAnsiTheme="minorHAnsi" w:cs="Angsana New"/>
                  <w:color w:val="000000"/>
                  <w:sz w:val="22"/>
                  <w:szCs w:val="22"/>
                  <w:cs/>
                  <w:lang w:bidi="th-TH"/>
                </w:rPr>
                <w:t>(</w:t>
              </w:r>
              <w:r w:rsidDel="00EE67C8">
                <w:rPr>
                  <w:rFonts w:asciiTheme="minorHAnsi" w:hAnsiTheme="minorHAnsi" w:cstheme="minorHAnsi"/>
                  <w:color w:val="000000"/>
                  <w:sz w:val="22"/>
                  <w:szCs w:val="22"/>
                </w:rPr>
                <w:t>Monthly</w:t>
              </w:r>
              <w:r w:rsidDel="00EE67C8">
                <w:rPr>
                  <w:rFonts w:asciiTheme="minorHAnsi" w:hAnsiTheme="minorHAnsi" w:cs="Angsana New"/>
                  <w:color w:val="000000"/>
                  <w:sz w:val="22"/>
                  <w:szCs w:val="22"/>
                  <w:cs/>
                  <w:lang w:bidi="th-TH"/>
                </w:rPr>
                <w:t>)</w:t>
              </w:r>
            </w:moveFrom>
          </w:p>
        </w:tc>
      </w:tr>
    </w:tbl>
    <w:moveFromRangeEnd w:id="1199"/>
    <w:p w14:paraId="5A50AAC4" w14:textId="67BB9624" w:rsidR="0044109B" w:rsidRDefault="000A555E" w:rsidP="001151B7">
      <w:r>
        <w:tab/>
      </w:r>
      <w:r>
        <w:tab/>
      </w:r>
    </w:p>
    <w:p w14:paraId="227BD199" w14:textId="1DC9E7BB" w:rsidR="000A555E" w:rsidRPr="00AB5568" w:rsidRDefault="000A555E" w:rsidP="00C84256">
      <w:pPr>
        <w:ind w:left="1440"/>
        <w:rPr>
          <w:highlight w:val="cyan"/>
          <w:rPrChange w:id="1211" w:author="Uraluk Pansuwan" w:date="2023-07-31T18:28:00Z">
            <w:rPr/>
          </w:rPrChange>
        </w:rPr>
        <w:pPrChange w:id="1212" w:author="Emy Bartolome" w:date="2023-08-03T19:56:00Z">
          <w:pPr>
            <w:ind w:left="720"/>
          </w:pPr>
        </w:pPrChange>
      </w:pPr>
      <w:r w:rsidRPr="00AB5568">
        <w:rPr>
          <w:highlight w:val="cyan"/>
          <w:rPrChange w:id="1213" w:author="Uraluk Pansuwan" w:date="2023-07-31T18:28:00Z">
            <w:rPr/>
          </w:rPrChange>
        </w:rPr>
        <w:t>Report logic process</w:t>
      </w:r>
      <w:r w:rsidR="00283A0F" w:rsidRPr="00AB5568">
        <w:rPr>
          <w:highlight w:val="cyan"/>
          <w:rPrChange w:id="1214" w:author="Uraluk Pansuwan" w:date="2023-07-31T18:28:00Z">
            <w:rPr/>
          </w:rPrChange>
        </w:rPr>
        <w:t xml:space="preserve"> for increase transaction</w:t>
      </w:r>
      <w:r w:rsidRPr="00AB5568">
        <w:rPr>
          <w:highlight w:val="cyan"/>
          <w:rPrChange w:id="1215" w:author="Uraluk Pansuwan" w:date="2023-07-31T18:28:00Z">
            <w:rPr/>
          </w:rPrChange>
        </w:rPr>
        <w:t xml:space="preserve"> have 2 conditions to generate report after approved at BPM level</w:t>
      </w:r>
      <w:ins w:id="1216" w:author="Emy Bartolome" w:date="2023-08-03T19:57:00Z">
        <w:r w:rsidR="00C84256">
          <w:rPr>
            <w:highlight w:val="cyan"/>
          </w:rPr>
          <w:t xml:space="preserve"> (Approved at BPM level means, l</w:t>
        </w:r>
      </w:ins>
      <w:ins w:id="1217" w:author="Emy Bartolome" w:date="2023-08-03T19:58:00Z">
        <w:r w:rsidR="00C84256">
          <w:rPr>
            <w:highlight w:val="cyan"/>
          </w:rPr>
          <w:t>imit record has been created in CBS but limit verify flag is still set to N - No)</w:t>
        </w:r>
      </w:ins>
      <w:r w:rsidRPr="00AB5568">
        <w:rPr>
          <w:highlight w:val="cyan"/>
          <w:rPrChange w:id="1218" w:author="Uraluk Pansuwan" w:date="2023-07-31T18:28:00Z">
            <w:rPr/>
          </w:rPrChange>
        </w:rPr>
        <w:t>:</w:t>
      </w:r>
    </w:p>
    <w:p w14:paraId="4F4DD2CA" w14:textId="77777777" w:rsidR="00DF28A9" w:rsidRDefault="00DF28A9" w:rsidP="00DF28A9">
      <w:pPr>
        <w:rPr>
          <w:ins w:id="1219" w:author="Emy Bartolome" w:date="2023-08-03T20:04:00Z"/>
          <w:highlight w:val="cyan"/>
        </w:rPr>
      </w:pPr>
    </w:p>
    <w:p w14:paraId="5295FCA6" w14:textId="325694B5" w:rsidR="000A555E" w:rsidRPr="00DF28A9" w:rsidRDefault="000A555E" w:rsidP="00DF28A9">
      <w:pPr>
        <w:pStyle w:val="ListParagraph"/>
        <w:numPr>
          <w:ilvl w:val="0"/>
          <w:numId w:val="46"/>
        </w:numPr>
        <w:rPr>
          <w:ins w:id="1220" w:author="Emy Bartolome" w:date="2023-08-03T19:59:00Z"/>
          <w:highlight w:val="cyan"/>
        </w:rPr>
        <w:pPrChange w:id="1221" w:author="Emy Bartolome" w:date="2023-08-03T20:04:00Z">
          <w:pPr>
            <w:pStyle w:val="ListParagraph"/>
            <w:numPr>
              <w:numId w:val="27"/>
            </w:numPr>
            <w:ind w:left="1440" w:hanging="360"/>
          </w:pPr>
        </w:pPrChange>
      </w:pPr>
      <w:r w:rsidRPr="00DF28A9">
        <w:rPr>
          <w:highlight w:val="cyan"/>
          <w:rPrChange w:id="1222" w:author="Emy Bartolome" w:date="2023-08-03T20:04:00Z">
            <w:rPr/>
          </w:rPrChange>
        </w:rPr>
        <w:t xml:space="preserve">If LOS send “Project Code”, the report can </w:t>
      </w:r>
      <w:r w:rsidR="00283A0F" w:rsidRPr="00DF28A9">
        <w:rPr>
          <w:highlight w:val="cyan"/>
          <w:rPrChange w:id="1223" w:author="Emy Bartolome" w:date="2023-08-03T20:04:00Z">
            <w:rPr/>
          </w:rPrChange>
        </w:rPr>
        <w:t xml:space="preserve">be </w:t>
      </w:r>
      <w:r w:rsidRPr="00DF28A9">
        <w:rPr>
          <w:highlight w:val="cyan"/>
          <w:rPrChange w:id="1224" w:author="Emy Bartolome" w:date="2023-08-03T20:04:00Z">
            <w:rPr/>
          </w:rPrChange>
        </w:rPr>
        <w:t>generate</w:t>
      </w:r>
      <w:r w:rsidR="00283A0F" w:rsidRPr="00DF28A9">
        <w:rPr>
          <w:highlight w:val="cyan"/>
          <w:rPrChange w:id="1225" w:author="Emy Bartolome" w:date="2023-08-03T20:04:00Z">
            <w:rPr/>
          </w:rPrChange>
        </w:rPr>
        <w:t>d</w:t>
      </w:r>
      <w:r w:rsidRPr="00DF28A9">
        <w:rPr>
          <w:highlight w:val="cyan"/>
          <w:rPrChange w:id="1226" w:author="Emy Bartolome" w:date="2023-08-03T20:04:00Z">
            <w:rPr/>
          </w:rPrChange>
        </w:rPr>
        <w:t xml:space="preserve"> at limit facility level and </w:t>
      </w:r>
      <w:r w:rsidR="00283A0F" w:rsidRPr="00DF28A9">
        <w:rPr>
          <w:highlight w:val="cyan"/>
          <w:rPrChange w:id="1227" w:author="Emy Bartolome" w:date="2023-08-03T20:04:00Z">
            <w:rPr/>
          </w:rPrChange>
        </w:rPr>
        <w:t xml:space="preserve">the report must </w:t>
      </w:r>
      <w:r w:rsidRPr="00DF28A9">
        <w:rPr>
          <w:highlight w:val="cyan"/>
          <w:rPrChange w:id="1228" w:author="Emy Bartolome" w:date="2023-08-03T20:04:00Z">
            <w:rPr/>
          </w:rPrChange>
        </w:rPr>
        <w:t>show the added amount</w:t>
      </w:r>
    </w:p>
    <w:p w14:paraId="5863D84F" w14:textId="77777777" w:rsidR="00C84256" w:rsidRDefault="00C84256" w:rsidP="00C84256">
      <w:pPr>
        <w:ind w:left="1440"/>
        <w:rPr>
          <w:ins w:id="1229" w:author="Emy Bartolome" w:date="2023-08-03T20:03:00Z"/>
          <w:highlight w:val="cyan"/>
        </w:rPr>
      </w:pPr>
    </w:p>
    <w:p w14:paraId="5B9923A7" w14:textId="60347B1C" w:rsidR="00C84256" w:rsidRDefault="00C84256" w:rsidP="00C84256">
      <w:pPr>
        <w:ind w:left="1440"/>
        <w:rPr>
          <w:ins w:id="1230" w:author="Emy Bartolome" w:date="2023-08-03T20:00:00Z"/>
          <w:highlight w:val="cyan"/>
        </w:rPr>
      </w:pPr>
      <w:ins w:id="1231" w:author="Emy Bartolome" w:date="2023-08-03T20:00:00Z">
        <w:r>
          <w:rPr>
            <w:highlight w:val="cyan"/>
          </w:rPr>
          <w:t>This will be considered as all limit facilities where created date is within the specified report criteria Month.</w:t>
        </w:r>
      </w:ins>
    </w:p>
    <w:p w14:paraId="7DBA3D1E" w14:textId="00D8F534" w:rsidR="00C84256" w:rsidRDefault="00C84256" w:rsidP="00C84256">
      <w:pPr>
        <w:ind w:left="1440"/>
        <w:rPr>
          <w:ins w:id="1232" w:author="Emy Bartolome" w:date="2023-08-03T20:01:00Z"/>
          <w:highlight w:val="cyan"/>
        </w:rPr>
      </w:pPr>
      <w:ins w:id="1233" w:author="Emy Bartolome" w:date="2023-08-03T20:00:00Z">
        <w:r>
          <w:rPr>
            <w:highlight w:val="cyan"/>
          </w:rPr>
          <w:t>Ex</w:t>
        </w:r>
      </w:ins>
      <w:ins w:id="1234" w:author="Emy Bartolome" w:date="2023-08-03T20:01:00Z">
        <w:r>
          <w:rPr>
            <w:highlight w:val="cyan"/>
          </w:rPr>
          <w:t>ample:</w:t>
        </w:r>
      </w:ins>
    </w:p>
    <w:p w14:paraId="2A433159" w14:textId="0EE9B98A" w:rsidR="00C84256" w:rsidRDefault="00C84256" w:rsidP="00C84256">
      <w:pPr>
        <w:ind w:left="1440"/>
        <w:rPr>
          <w:ins w:id="1235" w:author="Emy Bartolome" w:date="2023-08-03T20:01:00Z"/>
          <w:highlight w:val="cyan"/>
        </w:rPr>
      </w:pPr>
      <w:ins w:id="1236" w:author="Emy Bartolome" w:date="2023-08-03T20:01:00Z">
        <w:r>
          <w:rPr>
            <w:highlight w:val="cyan"/>
          </w:rPr>
          <w:tab/>
          <w:t>Loan report generate with criteria: August 2023</w:t>
        </w:r>
      </w:ins>
    </w:p>
    <w:p w14:paraId="78855F15" w14:textId="41EBF2AB" w:rsidR="00C84256" w:rsidRDefault="00C84256" w:rsidP="00C84256">
      <w:pPr>
        <w:ind w:left="1440"/>
        <w:rPr>
          <w:ins w:id="1237" w:author="Emy Bartolome" w:date="2023-08-03T20:02:00Z"/>
          <w:highlight w:val="cyan"/>
        </w:rPr>
      </w:pPr>
      <w:ins w:id="1238" w:author="Emy Bartolome" w:date="2023-08-03T20:02:00Z">
        <w:r>
          <w:rPr>
            <w:highlight w:val="cyan"/>
          </w:rPr>
          <w:t>Limit Facility CLIDXX</w:t>
        </w:r>
        <w:r>
          <w:rPr>
            <w:highlight w:val="cyan"/>
          </w:rPr>
          <w:t>0</w:t>
        </w:r>
        <w:r>
          <w:rPr>
            <w:highlight w:val="cyan"/>
          </w:rPr>
          <w:t xml:space="preserve"> CEL approved and created in CBS </w:t>
        </w:r>
        <w:r>
          <w:rPr>
            <w:highlight w:val="cyan"/>
          </w:rPr>
          <w:t>July</w:t>
        </w:r>
        <w:r>
          <w:rPr>
            <w:highlight w:val="cyan"/>
          </w:rPr>
          <w:t xml:space="preserve"> 2023</w:t>
        </w:r>
      </w:ins>
    </w:p>
    <w:p w14:paraId="1E437255" w14:textId="6E9DCE21" w:rsidR="00C84256" w:rsidRDefault="00C84256" w:rsidP="00C84256">
      <w:pPr>
        <w:ind w:left="1440"/>
        <w:rPr>
          <w:ins w:id="1239" w:author="Emy Bartolome" w:date="2023-08-03T20:02:00Z"/>
          <w:highlight w:val="cyan"/>
        </w:rPr>
      </w:pPr>
      <w:ins w:id="1240" w:author="Emy Bartolome" w:date="2023-08-03T20:01:00Z">
        <w:r>
          <w:rPr>
            <w:highlight w:val="cyan"/>
          </w:rPr>
          <w:t xml:space="preserve">Limit Facility </w:t>
        </w:r>
      </w:ins>
      <w:ins w:id="1241" w:author="Emy Bartolome" w:date="2023-08-03T20:02:00Z">
        <w:r>
          <w:rPr>
            <w:highlight w:val="cyan"/>
          </w:rPr>
          <w:t xml:space="preserve">CLIDXX1 </w:t>
        </w:r>
      </w:ins>
      <w:ins w:id="1242" w:author="Emy Bartolome" w:date="2023-08-03T20:01:00Z">
        <w:r>
          <w:rPr>
            <w:highlight w:val="cyan"/>
          </w:rPr>
          <w:t>CEL approved and created in CBS August 2023</w:t>
        </w:r>
      </w:ins>
    </w:p>
    <w:p w14:paraId="52EBC14B" w14:textId="3EDF86DF" w:rsidR="00DF28A9" w:rsidRDefault="00C84256" w:rsidP="00DF28A9">
      <w:pPr>
        <w:ind w:left="1440"/>
        <w:rPr>
          <w:ins w:id="1243" w:author="Emy Bartolome" w:date="2023-08-03T20:05:00Z"/>
          <w:highlight w:val="cyan"/>
        </w:rPr>
      </w:pPr>
      <w:ins w:id="1244" w:author="Emy Bartolome" w:date="2023-08-03T20:02:00Z">
        <w:r>
          <w:rPr>
            <w:highlight w:val="cyan"/>
          </w:rPr>
          <w:t>Limit Facility CLIDXX</w:t>
        </w:r>
        <w:r>
          <w:rPr>
            <w:highlight w:val="cyan"/>
          </w:rPr>
          <w:t>2</w:t>
        </w:r>
        <w:r>
          <w:rPr>
            <w:highlight w:val="cyan"/>
          </w:rPr>
          <w:t xml:space="preserve"> </w:t>
        </w:r>
        <w:r>
          <w:rPr>
            <w:highlight w:val="cyan"/>
          </w:rPr>
          <w:t>MTL</w:t>
        </w:r>
        <w:r>
          <w:rPr>
            <w:highlight w:val="cyan"/>
          </w:rPr>
          <w:t xml:space="preserve"> approved and created in CBS August 2023</w:t>
        </w:r>
      </w:ins>
    </w:p>
    <w:p w14:paraId="637671A6" w14:textId="77777777" w:rsidR="00DF28A9" w:rsidRDefault="00DF28A9" w:rsidP="00DF28A9">
      <w:pPr>
        <w:ind w:left="1440"/>
        <w:rPr>
          <w:ins w:id="1245" w:author="Emy Bartolome" w:date="2023-08-03T20:05:00Z"/>
          <w:highlight w:val="cyan"/>
        </w:rPr>
      </w:pPr>
    </w:p>
    <w:p w14:paraId="2045FF07" w14:textId="6C53BC94" w:rsidR="00DF28A9" w:rsidRDefault="00DF28A9" w:rsidP="00DF28A9">
      <w:pPr>
        <w:ind w:left="1440"/>
        <w:rPr>
          <w:ins w:id="1246" w:author="Emy Bartolome" w:date="2023-08-03T20:05:00Z"/>
          <w:highlight w:val="cyan"/>
        </w:rPr>
      </w:pPr>
      <w:ins w:id="1247" w:author="Emy Bartolome" w:date="2023-08-03T20:05:00Z">
        <w:r>
          <w:rPr>
            <w:highlight w:val="cyan"/>
          </w:rPr>
          <w:t>Approval Credit Limit report will include CLIDXX1 &amp; CLIDXX2 for August 2023  report</w:t>
        </w:r>
      </w:ins>
    </w:p>
    <w:p w14:paraId="30416427" w14:textId="77777777" w:rsidR="00DF28A9" w:rsidRDefault="00DF28A9" w:rsidP="00DF28A9">
      <w:pPr>
        <w:ind w:left="1440"/>
        <w:rPr>
          <w:ins w:id="1248" w:author="Emy Bartolome" w:date="2023-08-03T20:04:00Z"/>
          <w:highlight w:val="cyan"/>
        </w:rPr>
      </w:pPr>
    </w:p>
    <w:p w14:paraId="3FABE015" w14:textId="4F5C4130" w:rsidR="00DF28A9" w:rsidRDefault="00DF28A9" w:rsidP="00DF28A9">
      <w:pPr>
        <w:pStyle w:val="ListParagraph"/>
        <w:numPr>
          <w:ilvl w:val="0"/>
          <w:numId w:val="46"/>
        </w:numPr>
        <w:rPr>
          <w:ins w:id="1249" w:author="Emy Bartolome" w:date="2023-08-03T20:06:00Z"/>
          <w:highlight w:val="cyan"/>
        </w:rPr>
      </w:pPr>
      <w:ins w:id="1250" w:author="Emy Bartolome" w:date="2023-08-03T20:05:00Z">
        <w:r w:rsidRPr="00DF28A9">
          <w:rPr>
            <w:highlight w:val="cyan"/>
          </w:rPr>
          <w:t>If LO</w:t>
        </w:r>
      </w:ins>
      <w:ins w:id="1251" w:author="Emy Bartolome" w:date="2023-08-03T20:06:00Z">
        <w:r w:rsidRPr="00DF28A9">
          <w:rPr>
            <w:highlight w:val="cyan"/>
          </w:rPr>
          <w:t xml:space="preserve">S send </w:t>
        </w:r>
        <w:r w:rsidRPr="00DF28A9">
          <w:rPr>
            <w:highlight w:val="cyan"/>
            <w:rPrChange w:id="1252" w:author="Emy Bartolome" w:date="2023-08-03T20:06:00Z">
              <w:rPr/>
            </w:rPrChange>
          </w:rPr>
          <w:t>“Project Code and Loan account ID”, the report can generate at loan account level and at this stage, the report will include the amount that have added</w:t>
        </w:r>
      </w:ins>
      <w:ins w:id="1253" w:author="Emy Bartolome" w:date="2023-08-03T20:05:00Z">
        <w:r w:rsidRPr="00DF28A9">
          <w:rPr>
            <w:highlight w:val="cyan"/>
          </w:rPr>
          <w:t xml:space="preserve"> </w:t>
        </w:r>
      </w:ins>
    </w:p>
    <w:p w14:paraId="213D9BEA" w14:textId="77777777" w:rsidR="00DF28A9" w:rsidRPr="00DF28A9" w:rsidRDefault="00DF28A9" w:rsidP="00DF28A9">
      <w:pPr>
        <w:pStyle w:val="ListParagraph"/>
        <w:rPr>
          <w:ins w:id="1254" w:author="Emy Bartolome" w:date="2023-08-03T20:05:00Z"/>
          <w:highlight w:val="cyan"/>
        </w:rPr>
        <w:pPrChange w:id="1255" w:author="Emy Bartolome" w:date="2023-08-03T20:06:00Z">
          <w:pPr>
            <w:pStyle w:val="ListParagraph"/>
            <w:numPr>
              <w:numId w:val="46"/>
            </w:numPr>
            <w:ind w:hanging="360"/>
          </w:pPr>
        </w:pPrChange>
      </w:pPr>
    </w:p>
    <w:p w14:paraId="618988E8" w14:textId="42961FB0" w:rsidR="00DF28A9" w:rsidRDefault="00DF28A9" w:rsidP="00DF28A9">
      <w:pPr>
        <w:ind w:left="1440"/>
        <w:rPr>
          <w:ins w:id="1256" w:author="Emy Bartolome" w:date="2023-08-03T20:07:00Z"/>
          <w:highlight w:val="cyan"/>
        </w:rPr>
      </w:pPr>
      <w:ins w:id="1257" w:author="Emy Bartolome" w:date="2023-08-03T20:07:00Z">
        <w:r>
          <w:rPr>
            <w:highlight w:val="cyan"/>
          </w:rPr>
          <w:t>This will be considered as all limit facilities where created date is within the specified report criteria Month</w:t>
        </w:r>
        <w:r>
          <w:rPr>
            <w:highlight w:val="cyan"/>
          </w:rPr>
          <w:t xml:space="preserve"> + corresponding loan account having the same major/minor code of the limit facility code</w:t>
        </w:r>
        <w:r>
          <w:rPr>
            <w:highlight w:val="cyan"/>
          </w:rPr>
          <w:t>.</w:t>
        </w:r>
      </w:ins>
    </w:p>
    <w:p w14:paraId="0731403C" w14:textId="3D123579" w:rsidR="00283A0F" w:rsidRDefault="00283A0F" w:rsidP="00283A0F"/>
    <w:p w14:paraId="63B408FA" w14:textId="77777777" w:rsidR="0044109B" w:rsidRDefault="0044109B" w:rsidP="0044109B">
      <w:pPr>
        <w:pStyle w:val="Heading3"/>
      </w:pPr>
      <w:bookmarkStart w:id="1258" w:name="_Toc141988868"/>
      <w:r w:rsidRPr="00061B9D">
        <w:lastRenderedPageBreak/>
        <w:t xml:space="preserve">File </w:t>
      </w:r>
      <w:r w:rsidRPr="00061B9D">
        <w:rPr>
          <w:szCs w:val="28"/>
          <w:cs/>
          <w:lang w:bidi="th-TH"/>
        </w:rPr>
        <w:t>/</w:t>
      </w:r>
      <w:r w:rsidRPr="00061B9D">
        <w:t>API Layout and Data Sheet</w:t>
      </w:r>
      <w:bookmarkEnd w:id="1258"/>
    </w:p>
    <w:p w14:paraId="0CC94E9E" w14:textId="77777777" w:rsidR="0044109B" w:rsidRPr="00B431F3" w:rsidRDefault="0044109B" w:rsidP="0044109B">
      <w:pPr>
        <w:pStyle w:val="Heading3"/>
      </w:pPr>
      <w:bookmarkStart w:id="1259" w:name="_Toc141988869"/>
      <w:r>
        <w:t>Report Layout and Data Sheet</w:t>
      </w:r>
      <w:bookmarkEnd w:id="1259"/>
    </w:p>
    <w:tbl>
      <w:tblPr>
        <w:tblW w:w="8663" w:type="dxa"/>
        <w:tblInd w:w="1111"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A0" w:firstRow="1" w:lastRow="0" w:firstColumn="1" w:lastColumn="0" w:noHBand="0" w:noVBand="0"/>
      </w:tblPr>
      <w:tblGrid>
        <w:gridCol w:w="3261"/>
        <w:gridCol w:w="2701"/>
        <w:gridCol w:w="2701"/>
      </w:tblGrid>
      <w:tr w:rsidR="00904267" w:rsidRPr="00897DBA" w14:paraId="7ABDF015" w14:textId="49A945B1" w:rsidTr="00D470BC">
        <w:trPr>
          <w:tblHeader/>
        </w:trPr>
        <w:tc>
          <w:tcPr>
            <w:tcW w:w="3261" w:type="dxa"/>
          </w:tcPr>
          <w:p w14:paraId="2BC9D193" w14:textId="77777777" w:rsidR="00904267" w:rsidRPr="00897DBA" w:rsidRDefault="00904267" w:rsidP="00950FD1">
            <w:r w:rsidRPr="00897DBA">
              <w:t>Screen</w:t>
            </w:r>
            <w:r w:rsidRPr="00897DBA">
              <w:rPr>
                <w:cs/>
                <w:lang w:bidi="th-TH"/>
              </w:rPr>
              <w:t>/</w:t>
            </w:r>
            <w:r w:rsidRPr="00897DBA">
              <w:t>Report Field Name</w:t>
            </w:r>
            <w:r w:rsidRPr="00897DBA">
              <w:rPr>
                <w:cs/>
                <w:lang w:bidi="th-TH"/>
              </w:rPr>
              <w:t>/</w:t>
            </w:r>
            <w:r w:rsidRPr="00897DBA">
              <w:t>Attributes</w:t>
            </w:r>
          </w:p>
        </w:tc>
        <w:tc>
          <w:tcPr>
            <w:tcW w:w="2701" w:type="dxa"/>
          </w:tcPr>
          <w:p w14:paraId="7879D1FC" w14:textId="77777777" w:rsidR="00904267" w:rsidRPr="002B6879" w:rsidRDefault="00904267" w:rsidP="00950FD1">
            <w:pPr>
              <w:rPr>
                <w:lang w:val="en-US" w:bidi="th-TH"/>
              </w:rPr>
            </w:pPr>
            <w:r>
              <w:rPr>
                <w:lang w:val="en-US" w:bidi="th-TH"/>
              </w:rPr>
              <w:t>Sample Data</w:t>
            </w:r>
          </w:p>
        </w:tc>
        <w:tc>
          <w:tcPr>
            <w:tcW w:w="2701" w:type="dxa"/>
          </w:tcPr>
          <w:p w14:paraId="7DE38597" w14:textId="4E91B682" w:rsidR="00904267" w:rsidRDefault="00904267" w:rsidP="00950FD1">
            <w:pPr>
              <w:rPr>
                <w:lang w:val="en-US" w:bidi="th-TH"/>
              </w:rPr>
            </w:pPr>
            <w:r w:rsidRPr="00897DBA">
              <w:t>Source</w:t>
            </w:r>
            <w:r w:rsidRPr="00897DBA">
              <w:rPr>
                <w:cs/>
                <w:lang w:bidi="th-TH"/>
              </w:rPr>
              <w:t>/</w:t>
            </w:r>
            <w:r w:rsidRPr="00897DBA">
              <w:t>Validations</w:t>
            </w:r>
          </w:p>
        </w:tc>
      </w:tr>
      <w:tr w:rsidR="00904267" w:rsidRPr="00897DBA" w14:paraId="7120CE44" w14:textId="1C890072" w:rsidTr="00D470BC">
        <w:trPr>
          <w:tblHeader/>
        </w:trPr>
        <w:tc>
          <w:tcPr>
            <w:tcW w:w="3261" w:type="dxa"/>
            <w:shd w:val="clear" w:color="auto" w:fill="DAE6B6" w:themeFill="accent6" w:themeFillTint="66"/>
          </w:tcPr>
          <w:p w14:paraId="63B05D06" w14:textId="77777777" w:rsidR="00904267" w:rsidRPr="00466983" w:rsidRDefault="00904267" w:rsidP="00950FD1">
            <w:r w:rsidRPr="00466983">
              <w:t xml:space="preserve">Header </w:t>
            </w:r>
          </w:p>
        </w:tc>
        <w:tc>
          <w:tcPr>
            <w:tcW w:w="2701" w:type="dxa"/>
            <w:shd w:val="clear" w:color="auto" w:fill="DAE6B6" w:themeFill="accent6" w:themeFillTint="66"/>
          </w:tcPr>
          <w:p w14:paraId="7FED91B5" w14:textId="77777777" w:rsidR="00904267" w:rsidRPr="00466983" w:rsidRDefault="00904267" w:rsidP="00950FD1">
            <w:pPr>
              <w:rPr>
                <w:lang w:val="en-US" w:bidi="th-TH"/>
              </w:rPr>
            </w:pPr>
          </w:p>
        </w:tc>
        <w:tc>
          <w:tcPr>
            <w:tcW w:w="2701" w:type="dxa"/>
            <w:shd w:val="clear" w:color="auto" w:fill="DAE6B6" w:themeFill="accent6" w:themeFillTint="66"/>
          </w:tcPr>
          <w:p w14:paraId="4EE2E25D" w14:textId="77777777" w:rsidR="00904267" w:rsidRPr="00466983" w:rsidRDefault="00904267" w:rsidP="00950FD1">
            <w:pPr>
              <w:rPr>
                <w:lang w:val="en-US" w:bidi="th-TH"/>
              </w:rPr>
            </w:pPr>
          </w:p>
        </w:tc>
      </w:tr>
      <w:tr w:rsidR="00904267" w:rsidRPr="00897DBA" w14:paraId="1575882C" w14:textId="7112F887" w:rsidTr="00D470BC">
        <w:trPr>
          <w:tblHeader/>
        </w:trPr>
        <w:tc>
          <w:tcPr>
            <w:tcW w:w="3261" w:type="dxa"/>
            <w:shd w:val="clear" w:color="auto" w:fill="auto"/>
          </w:tcPr>
          <w:p w14:paraId="64D3F08E" w14:textId="4CA20E96" w:rsidR="00904267" w:rsidRPr="00466983" w:rsidRDefault="00904267" w:rsidP="00950FD1">
            <w:r>
              <w:t>Title</w:t>
            </w:r>
          </w:p>
        </w:tc>
        <w:tc>
          <w:tcPr>
            <w:tcW w:w="2701" w:type="dxa"/>
            <w:shd w:val="clear" w:color="auto" w:fill="auto"/>
          </w:tcPr>
          <w:p w14:paraId="31C0662E" w14:textId="1079A38C" w:rsidR="00904267" w:rsidRPr="00466983" w:rsidRDefault="00904267" w:rsidP="00950FD1">
            <w:pPr>
              <w:rPr>
                <w:lang w:val="en-US" w:bidi="th-TH"/>
              </w:rPr>
            </w:pPr>
            <w:r>
              <w:rPr>
                <w:lang w:val="en-US" w:bidi="th-TH"/>
              </w:rPr>
              <w:t>Approval Credit Limit Classified By User Report</w:t>
            </w:r>
          </w:p>
        </w:tc>
        <w:tc>
          <w:tcPr>
            <w:tcW w:w="2701" w:type="dxa"/>
          </w:tcPr>
          <w:p w14:paraId="7FD53EB6" w14:textId="77777777" w:rsidR="00904267" w:rsidRDefault="00904267" w:rsidP="00950FD1">
            <w:pPr>
              <w:rPr>
                <w:lang w:val="en-US" w:bidi="th-TH"/>
              </w:rPr>
            </w:pPr>
          </w:p>
        </w:tc>
      </w:tr>
      <w:tr w:rsidR="00904267" w:rsidRPr="00897DBA" w14:paraId="5F1D0D0A" w14:textId="32D3CD12" w:rsidTr="00D470BC">
        <w:trPr>
          <w:tblHeader/>
        </w:trPr>
        <w:tc>
          <w:tcPr>
            <w:tcW w:w="3261" w:type="dxa"/>
            <w:shd w:val="clear" w:color="auto" w:fill="auto"/>
          </w:tcPr>
          <w:p w14:paraId="3AF755B2" w14:textId="198F28B8" w:rsidR="00904267" w:rsidRDefault="00904267" w:rsidP="00950FD1">
            <w:r>
              <w:t>Period of Time</w:t>
            </w:r>
          </w:p>
        </w:tc>
        <w:tc>
          <w:tcPr>
            <w:tcW w:w="2701" w:type="dxa"/>
            <w:shd w:val="clear" w:color="auto" w:fill="auto"/>
          </w:tcPr>
          <w:p w14:paraId="3D9F5931" w14:textId="5E376868" w:rsidR="00904267" w:rsidRDefault="00904267" w:rsidP="00950FD1">
            <w:pPr>
              <w:rPr>
                <w:lang w:val="en-US" w:bidi="th-TH"/>
              </w:rPr>
            </w:pPr>
            <w:r>
              <w:rPr>
                <w:lang w:val="en-US" w:bidi="th-TH"/>
              </w:rPr>
              <w:t>1</w:t>
            </w:r>
            <w:r>
              <w:rPr>
                <w:cs/>
                <w:lang w:val="en-US" w:bidi="th-TH"/>
              </w:rPr>
              <w:t>-</w:t>
            </w:r>
            <w:r>
              <w:rPr>
                <w:lang w:val="en-US" w:bidi="th-TH"/>
              </w:rPr>
              <w:t>31 March 2023</w:t>
            </w:r>
          </w:p>
        </w:tc>
        <w:tc>
          <w:tcPr>
            <w:tcW w:w="2701" w:type="dxa"/>
          </w:tcPr>
          <w:p w14:paraId="026EF63F" w14:textId="77777777" w:rsidR="00904267" w:rsidRDefault="00904267" w:rsidP="00950FD1">
            <w:pPr>
              <w:rPr>
                <w:lang w:val="en-US" w:bidi="th-TH"/>
              </w:rPr>
            </w:pPr>
          </w:p>
        </w:tc>
      </w:tr>
      <w:tr w:rsidR="00904267" w:rsidRPr="00897DBA" w14:paraId="04280E2D" w14:textId="75E98608" w:rsidTr="00D470BC">
        <w:trPr>
          <w:tblHeader/>
        </w:trPr>
        <w:tc>
          <w:tcPr>
            <w:tcW w:w="3261" w:type="dxa"/>
          </w:tcPr>
          <w:p w14:paraId="1295E7F7" w14:textId="77777777" w:rsidR="00904267" w:rsidRDefault="00904267" w:rsidP="00950FD1">
            <w:r>
              <w:t>Printed Page</w:t>
            </w:r>
          </w:p>
        </w:tc>
        <w:tc>
          <w:tcPr>
            <w:tcW w:w="2701" w:type="dxa"/>
          </w:tcPr>
          <w:p w14:paraId="1BF09984" w14:textId="77777777" w:rsidR="00904267" w:rsidRDefault="00904267" w:rsidP="00950FD1">
            <w:pPr>
              <w:rPr>
                <w:lang w:val="en-US" w:bidi="th-TH"/>
              </w:rPr>
            </w:pPr>
            <w:r>
              <w:rPr>
                <w:lang w:val="en-US" w:bidi="th-TH"/>
              </w:rPr>
              <w:t>1</w:t>
            </w:r>
          </w:p>
        </w:tc>
        <w:tc>
          <w:tcPr>
            <w:tcW w:w="2701" w:type="dxa"/>
          </w:tcPr>
          <w:p w14:paraId="1AC7D520" w14:textId="77777777" w:rsidR="00904267" w:rsidRDefault="00904267" w:rsidP="00950FD1">
            <w:pPr>
              <w:rPr>
                <w:lang w:val="en-US" w:bidi="th-TH"/>
              </w:rPr>
            </w:pPr>
          </w:p>
        </w:tc>
      </w:tr>
      <w:tr w:rsidR="00904267" w:rsidRPr="00897DBA" w14:paraId="298C2DB5" w14:textId="7F47EC89" w:rsidTr="00D470BC">
        <w:trPr>
          <w:tblHeader/>
        </w:trPr>
        <w:tc>
          <w:tcPr>
            <w:tcW w:w="3261" w:type="dxa"/>
          </w:tcPr>
          <w:p w14:paraId="0FB47731" w14:textId="77777777" w:rsidR="00904267" w:rsidRDefault="00904267" w:rsidP="00950FD1">
            <w:r>
              <w:t>Printed Date</w:t>
            </w:r>
          </w:p>
        </w:tc>
        <w:tc>
          <w:tcPr>
            <w:tcW w:w="2701" w:type="dxa"/>
          </w:tcPr>
          <w:p w14:paraId="194D580A" w14:textId="77777777" w:rsidR="00904267" w:rsidRDefault="00904267" w:rsidP="00950FD1">
            <w:pPr>
              <w:rPr>
                <w:lang w:val="en-US" w:bidi="th-TH"/>
              </w:rPr>
            </w:pPr>
            <w:r>
              <w:rPr>
                <w:lang w:val="en-US" w:bidi="th-TH"/>
              </w:rPr>
              <w:t>3</w:t>
            </w:r>
            <w:r>
              <w:rPr>
                <w:cs/>
                <w:lang w:val="en-US" w:bidi="th-TH"/>
              </w:rPr>
              <w:t>/</w:t>
            </w:r>
            <w:r>
              <w:rPr>
                <w:lang w:val="en-US" w:bidi="th-TH"/>
              </w:rPr>
              <w:t>04</w:t>
            </w:r>
            <w:r>
              <w:rPr>
                <w:cs/>
                <w:lang w:val="en-US" w:bidi="th-TH"/>
              </w:rPr>
              <w:t>/</w:t>
            </w:r>
            <w:r>
              <w:rPr>
                <w:lang w:val="en-US" w:bidi="th-TH"/>
              </w:rPr>
              <w:t>23</w:t>
            </w:r>
          </w:p>
        </w:tc>
        <w:tc>
          <w:tcPr>
            <w:tcW w:w="2701" w:type="dxa"/>
          </w:tcPr>
          <w:p w14:paraId="054A41A7" w14:textId="77777777" w:rsidR="00904267" w:rsidRDefault="00904267" w:rsidP="00950FD1">
            <w:pPr>
              <w:rPr>
                <w:lang w:val="en-US" w:bidi="th-TH"/>
              </w:rPr>
            </w:pPr>
          </w:p>
        </w:tc>
      </w:tr>
      <w:tr w:rsidR="00904267" w:rsidRPr="00897DBA" w14:paraId="769190C9" w14:textId="0CC55D24" w:rsidTr="00D470BC">
        <w:trPr>
          <w:tblHeader/>
        </w:trPr>
        <w:tc>
          <w:tcPr>
            <w:tcW w:w="3261" w:type="dxa"/>
          </w:tcPr>
          <w:p w14:paraId="01C2530C" w14:textId="77777777" w:rsidR="00904267" w:rsidRDefault="00904267" w:rsidP="00950FD1">
            <w:r>
              <w:t>Printed Time</w:t>
            </w:r>
          </w:p>
        </w:tc>
        <w:tc>
          <w:tcPr>
            <w:tcW w:w="2701" w:type="dxa"/>
          </w:tcPr>
          <w:p w14:paraId="16F8A21E" w14:textId="77777777" w:rsidR="00904267" w:rsidRDefault="00904267" w:rsidP="00950FD1">
            <w:pPr>
              <w:rPr>
                <w:lang w:val="en-US" w:bidi="th-TH"/>
              </w:rPr>
            </w:pPr>
            <w:r>
              <w:rPr>
                <w:lang w:val="en-US" w:bidi="th-TH"/>
              </w:rPr>
              <w:t>19</w:t>
            </w:r>
            <w:r>
              <w:rPr>
                <w:cs/>
                <w:lang w:val="en-US" w:bidi="th-TH"/>
              </w:rPr>
              <w:t>:</w:t>
            </w:r>
            <w:r>
              <w:rPr>
                <w:lang w:val="en-US" w:bidi="th-TH"/>
              </w:rPr>
              <w:t>08</w:t>
            </w:r>
            <w:r>
              <w:rPr>
                <w:cs/>
                <w:lang w:val="en-US" w:bidi="th-TH"/>
              </w:rPr>
              <w:t>:</w:t>
            </w:r>
            <w:r>
              <w:rPr>
                <w:lang w:val="en-US" w:bidi="th-TH"/>
              </w:rPr>
              <w:t>11</w:t>
            </w:r>
          </w:p>
        </w:tc>
        <w:tc>
          <w:tcPr>
            <w:tcW w:w="2701" w:type="dxa"/>
          </w:tcPr>
          <w:p w14:paraId="0A92EDC5" w14:textId="77777777" w:rsidR="00904267" w:rsidRDefault="00904267" w:rsidP="00950FD1">
            <w:pPr>
              <w:rPr>
                <w:lang w:val="en-US" w:bidi="th-TH"/>
              </w:rPr>
            </w:pPr>
          </w:p>
        </w:tc>
      </w:tr>
      <w:tr w:rsidR="00904267" w:rsidRPr="00897DBA" w14:paraId="4F9E2FB2" w14:textId="41B8612E" w:rsidTr="00D470BC">
        <w:trPr>
          <w:tblHeader/>
        </w:trPr>
        <w:tc>
          <w:tcPr>
            <w:tcW w:w="3261" w:type="dxa"/>
          </w:tcPr>
          <w:p w14:paraId="496C694D" w14:textId="77777777" w:rsidR="00904267" w:rsidRDefault="00904267" w:rsidP="00950FD1">
            <w:r>
              <w:t>Program</w:t>
            </w:r>
          </w:p>
        </w:tc>
        <w:tc>
          <w:tcPr>
            <w:tcW w:w="2701" w:type="dxa"/>
          </w:tcPr>
          <w:p w14:paraId="5F109998" w14:textId="7C23CB57" w:rsidR="00904267" w:rsidRDefault="00904267" w:rsidP="00950FD1">
            <w:pPr>
              <w:rPr>
                <w:lang w:val="en-US" w:bidi="th-TH"/>
              </w:rPr>
            </w:pPr>
            <w:del w:id="1260" w:author="Uraluk Pansuwan" w:date="2023-07-31T15:57:00Z">
              <w:r w:rsidDel="00D470BC">
                <w:rPr>
                  <w:lang w:val="en-US" w:bidi="th-TH"/>
                </w:rPr>
                <w:delText>CSCR4007</w:delText>
              </w:r>
            </w:del>
            <w:ins w:id="1261" w:author="Uraluk Pansuwan" w:date="2023-07-31T15:57:00Z">
              <w:r w:rsidR="00D470BC">
                <w:rPr>
                  <w:lang w:val="en-US" w:bidi="th-TH"/>
                </w:rPr>
                <w:t>CS</w:t>
              </w:r>
            </w:ins>
            <w:ins w:id="1262" w:author="Uraluk Pansuwan" w:date="2023-07-31T16:30:00Z">
              <w:r w:rsidR="00567040">
                <w:rPr>
                  <w:lang w:val="en-US" w:bidi="th-TH"/>
                </w:rPr>
                <w:t>MM</w:t>
              </w:r>
            </w:ins>
            <w:ins w:id="1263" w:author="Uraluk Pansuwan" w:date="2023-07-31T15:57:00Z">
              <w:r w:rsidR="00D470BC">
                <w:rPr>
                  <w:lang w:val="en-US" w:bidi="th-TH"/>
                </w:rPr>
                <w:t>4001</w:t>
              </w:r>
            </w:ins>
          </w:p>
        </w:tc>
        <w:tc>
          <w:tcPr>
            <w:tcW w:w="2701" w:type="dxa"/>
          </w:tcPr>
          <w:p w14:paraId="5974E78B" w14:textId="77777777" w:rsidR="00904267" w:rsidRDefault="00904267" w:rsidP="00950FD1">
            <w:pPr>
              <w:rPr>
                <w:lang w:val="en-US" w:bidi="th-TH"/>
              </w:rPr>
            </w:pPr>
          </w:p>
        </w:tc>
      </w:tr>
      <w:tr w:rsidR="00904267" w:rsidRPr="00897DBA" w14:paraId="69D19E28" w14:textId="74E3A46C" w:rsidTr="00D470BC">
        <w:trPr>
          <w:tblHeader/>
        </w:trPr>
        <w:tc>
          <w:tcPr>
            <w:tcW w:w="3261" w:type="dxa"/>
          </w:tcPr>
          <w:p w14:paraId="02989516" w14:textId="77777777" w:rsidR="00904267" w:rsidRDefault="00904267" w:rsidP="00950FD1">
            <w:r>
              <w:t xml:space="preserve">User </w:t>
            </w:r>
            <w:r>
              <w:rPr>
                <w:cs/>
                <w:lang w:bidi="th-TH"/>
              </w:rPr>
              <w:t>(</w:t>
            </w:r>
            <w:r>
              <w:t>Retrive Report</w:t>
            </w:r>
            <w:r>
              <w:rPr>
                <w:cs/>
                <w:lang w:bidi="th-TH"/>
              </w:rPr>
              <w:t>)</w:t>
            </w:r>
          </w:p>
        </w:tc>
        <w:tc>
          <w:tcPr>
            <w:tcW w:w="2701" w:type="dxa"/>
          </w:tcPr>
          <w:p w14:paraId="329C232B" w14:textId="77777777" w:rsidR="00904267" w:rsidRDefault="00904267" w:rsidP="00950FD1">
            <w:pPr>
              <w:rPr>
                <w:lang w:val="en-US" w:bidi="th-TH"/>
              </w:rPr>
            </w:pPr>
            <w:r>
              <w:rPr>
                <w:lang w:val="en-US" w:bidi="th-TH"/>
              </w:rPr>
              <w:t>SUPALUCKW</w:t>
            </w:r>
          </w:p>
        </w:tc>
        <w:tc>
          <w:tcPr>
            <w:tcW w:w="2701" w:type="dxa"/>
          </w:tcPr>
          <w:p w14:paraId="5C27B6C6" w14:textId="77777777" w:rsidR="00904267" w:rsidRDefault="00904267" w:rsidP="00950FD1">
            <w:pPr>
              <w:rPr>
                <w:lang w:val="en-US" w:bidi="th-TH"/>
              </w:rPr>
            </w:pPr>
          </w:p>
        </w:tc>
      </w:tr>
      <w:tr w:rsidR="00904267" w:rsidRPr="00897DBA" w14:paraId="3798FFE2" w14:textId="7A9BA75D" w:rsidTr="00D470BC">
        <w:trPr>
          <w:tblHeader/>
        </w:trPr>
        <w:tc>
          <w:tcPr>
            <w:tcW w:w="3261" w:type="dxa"/>
            <w:shd w:val="clear" w:color="auto" w:fill="DAE6B6" w:themeFill="accent6" w:themeFillTint="66"/>
          </w:tcPr>
          <w:p w14:paraId="29AD5D8B" w14:textId="77777777" w:rsidR="00904267" w:rsidRDefault="00904267" w:rsidP="00950FD1">
            <w:r>
              <w:t>Details</w:t>
            </w:r>
          </w:p>
        </w:tc>
        <w:tc>
          <w:tcPr>
            <w:tcW w:w="2701" w:type="dxa"/>
            <w:shd w:val="clear" w:color="auto" w:fill="DAE6B6" w:themeFill="accent6" w:themeFillTint="66"/>
          </w:tcPr>
          <w:p w14:paraId="7AEA5E61" w14:textId="77777777" w:rsidR="00904267" w:rsidRDefault="00904267" w:rsidP="00950FD1">
            <w:pPr>
              <w:rPr>
                <w:lang w:val="en-US" w:bidi="th-TH"/>
              </w:rPr>
            </w:pPr>
          </w:p>
        </w:tc>
        <w:tc>
          <w:tcPr>
            <w:tcW w:w="2701" w:type="dxa"/>
            <w:shd w:val="clear" w:color="auto" w:fill="DAE6B6" w:themeFill="accent6" w:themeFillTint="66"/>
          </w:tcPr>
          <w:p w14:paraId="40708808" w14:textId="77777777" w:rsidR="00904267" w:rsidRDefault="00904267" w:rsidP="00950FD1">
            <w:pPr>
              <w:rPr>
                <w:lang w:val="en-US" w:bidi="th-TH"/>
              </w:rPr>
            </w:pPr>
          </w:p>
        </w:tc>
      </w:tr>
      <w:tr w:rsidR="00904267" w:rsidRPr="00897DBA" w14:paraId="700B0CCA" w14:textId="381F6E74" w:rsidTr="00D470BC">
        <w:trPr>
          <w:tblHeader/>
        </w:trPr>
        <w:tc>
          <w:tcPr>
            <w:tcW w:w="3261" w:type="dxa"/>
            <w:shd w:val="clear" w:color="auto" w:fill="auto"/>
          </w:tcPr>
          <w:p w14:paraId="13DE4224" w14:textId="0017E710" w:rsidR="00904267" w:rsidRDefault="00904267" w:rsidP="00950FD1">
            <w:r>
              <w:t>Year</w:t>
            </w:r>
          </w:p>
        </w:tc>
        <w:tc>
          <w:tcPr>
            <w:tcW w:w="2701" w:type="dxa"/>
            <w:shd w:val="clear" w:color="auto" w:fill="auto"/>
          </w:tcPr>
          <w:p w14:paraId="509C1660" w14:textId="2F56B69C" w:rsidR="00904267" w:rsidRDefault="00904267" w:rsidP="00950FD1">
            <w:pPr>
              <w:rPr>
                <w:lang w:val="en-US" w:bidi="th-TH"/>
              </w:rPr>
            </w:pPr>
            <w:r>
              <w:rPr>
                <w:lang w:val="en-US" w:bidi="th-TH"/>
              </w:rPr>
              <w:t>2023</w:t>
            </w:r>
          </w:p>
        </w:tc>
        <w:tc>
          <w:tcPr>
            <w:tcW w:w="2701" w:type="dxa"/>
          </w:tcPr>
          <w:p w14:paraId="28DD1FEC" w14:textId="77777777" w:rsidR="00904267" w:rsidRDefault="00904267" w:rsidP="00950FD1">
            <w:pPr>
              <w:rPr>
                <w:lang w:val="en-US" w:bidi="th-TH"/>
              </w:rPr>
            </w:pPr>
          </w:p>
        </w:tc>
      </w:tr>
      <w:tr w:rsidR="00904267" w:rsidRPr="00897DBA" w14:paraId="1955C9D4" w14:textId="461E7B06" w:rsidTr="00D470BC">
        <w:trPr>
          <w:tblHeader/>
        </w:trPr>
        <w:tc>
          <w:tcPr>
            <w:tcW w:w="3261" w:type="dxa"/>
            <w:shd w:val="clear" w:color="auto" w:fill="auto"/>
          </w:tcPr>
          <w:p w14:paraId="72F682B6" w14:textId="1409A034" w:rsidR="00904267" w:rsidRDefault="00904267" w:rsidP="00950FD1">
            <w:r>
              <w:t>Month</w:t>
            </w:r>
          </w:p>
        </w:tc>
        <w:tc>
          <w:tcPr>
            <w:tcW w:w="2701" w:type="dxa"/>
            <w:shd w:val="clear" w:color="auto" w:fill="auto"/>
          </w:tcPr>
          <w:p w14:paraId="76017E85" w14:textId="3FA58725" w:rsidR="00904267" w:rsidRDefault="00904267" w:rsidP="00950FD1">
            <w:pPr>
              <w:rPr>
                <w:lang w:val="en-US" w:bidi="th-TH"/>
              </w:rPr>
            </w:pPr>
            <w:del w:id="1264" w:author="Uraluk Pansuwan" w:date="2023-07-31T15:58:00Z">
              <w:r w:rsidDel="00D470BC">
                <w:rPr>
                  <w:lang w:val="en-US" w:bidi="th-TH"/>
                </w:rPr>
                <w:delText>2</w:delText>
              </w:r>
            </w:del>
            <w:ins w:id="1265" w:author="Uraluk Pansuwan" w:date="2023-07-31T15:58:00Z">
              <w:r w:rsidR="00D470BC">
                <w:rPr>
                  <w:lang w:val="en-US" w:bidi="th-TH"/>
                </w:rPr>
                <w:t>3</w:t>
              </w:r>
            </w:ins>
          </w:p>
        </w:tc>
        <w:tc>
          <w:tcPr>
            <w:tcW w:w="2701" w:type="dxa"/>
          </w:tcPr>
          <w:p w14:paraId="1A626A4D" w14:textId="77777777" w:rsidR="00904267" w:rsidRDefault="00904267" w:rsidP="00950FD1">
            <w:pPr>
              <w:rPr>
                <w:lang w:val="en-US" w:bidi="th-TH"/>
              </w:rPr>
            </w:pPr>
          </w:p>
        </w:tc>
      </w:tr>
      <w:tr w:rsidR="00904267" w:rsidRPr="00897DBA" w14:paraId="5316B3DB" w14:textId="4C94CCA3" w:rsidTr="00D470BC">
        <w:trPr>
          <w:tblHeader/>
        </w:trPr>
        <w:tc>
          <w:tcPr>
            <w:tcW w:w="3261" w:type="dxa"/>
            <w:shd w:val="clear" w:color="auto" w:fill="auto"/>
          </w:tcPr>
          <w:p w14:paraId="364F1CE7" w14:textId="17600DF1" w:rsidR="00904267" w:rsidRDefault="00904267" w:rsidP="00950FD1">
            <w:r>
              <w:t>Marketing Segment Code</w:t>
            </w:r>
          </w:p>
        </w:tc>
        <w:tc>
          <w:tcPr>
            <w:tcW w:w="2701" w:type="dxa"/>
            <w:shd w:val="clear" w:color="auto" w:fill="auto"/>
          </w:tcPr>
          <w:p w14:paraId="141490CE" w14:textId="22AB8224" w:rsidR="00904267" w:rsidRDefault="00904267" w:rsidP="00950FD1">
            <w:pPr>
              <w:rPr>
                <w:cs/>
                <w:lang w:val="en-US" w:bidi="th-TH"/>
              </w:rPr>
            </w:pPr>
            <w:r>
              <w:rPr>
                <w:lang w:val="en-US" w:bidi="th-TH"/>
              </w:rPr>
              <w:t>1056001</w:t>
            </w:r>
          </w:p>
        </w:tc>
        <w:tc>
          <w:tcPr>
            <w:tcW w:w="2701" w:type="dxa"/>
          </w:tcPr>
          <w:p w14:paraId="037B59B1" w14:textId="77777777" w:rsidR="00904267" w:rsidRDefault="00904267" w:rsidP="00950FD1">
            <w:pPr>
              <w:rPr>
                <w:lang w:val="en-US" w:bidi="th-TH"/>
              </w:rPr>
            </w:pPr>
          </w:p>
        </w:tc>
      </w:tr>
      <w:tr w:rsidR="00904267" w:rsidRPr="00897DBA" w14:paraId="56BBDCAE" w14:textId="2E2C91ED" w:rsidTr="00D470BC">
        <w:trPr>
          <w:tblHeader/>
        </w:trPr>
        <w:tc>
          <w:tcPr>
            <w:tcW w:w="3261" w:type="dxa"/>
            <w:shd w:val="clear" w:color="auto" w:fill="auto"/>
          </w:tcPr>
          <w:p w14:paraId="2A133896" w14:textId="2457CC73" w:rsidR="00904267" w:rsidRDefault="00904267" w:rsidP="00950FD1">
            <w:r>
              <w:t>Marketing Segment</w:t>
            </w:r>
          </w:p>
        </w:tc>
        <w:tc>
          <w:tcPr>
            <w:tcW w:w="2701" w:type="dxa"/>
            <w:shd w:val="clear" w:color="auto" w:fill="auto"/>
          </w:tcPr>
          <w:p w14:paraId="3E6E97BA" w14:textId="26A59FD1" w:rsidR="00904267" w:rsidRDefault="00904267" w:rsidP="00950FD1">
            <w:pPr>
              <w:rPr>
                <w:cs/>
                <w:lang w:val="en-US" w:bidi="th-TH"/>
              </w:rPr>
            </w:pPr>
            <w:r>
              <w:rPr>
                <w:rFonts w:hint="cs"/>
                <w:cs/>
                <w:lang w:val="en-US" w:bidi="th-TH"/>
              </w:rPr>
              <w:t xml:space="preserve">ส่วนอุตสาหกรรม </w:t>
            </w:r>
            <w:r>
              <w:rPr>
                <w:lang w:val="en-US" w:bidi="th-TH"/>
              </w:rPr>
              <w:t>2</w:t>
            </w:r>
            <w:r>
              <w:rPr>
                <w:cs/>
                <w:lang w:val="en-US" w:bidi="th-TH"/>
              </w:rPr>
              <w:t>.</w:t>
            </w:r>
            <w:r>
              <w:rPr>
                <w:lang w:val="en-US" w:bidi="th-TH"/>
              </w:rPr>
              <w:t>1</w:t>
            </w:r>
          </w:p>
        </w:tc>
        <w:tc>
          <w:tcPr>
            <w:tcW w:w="2701" w:type="dxa"/>
          </w:tcPr>
          <w:p w14:paraId="7EE6F488" w14:textId="77777777" w:rsidR="00904267" w:rsidRDefault="00904267" w:rsidP="00950FD1">
            <w:pPr>
              <w:rPr>
                <w:cs/>
                <w:lang w:val="en-US" w:bidi="th-TH"/>
              </w:rPr>
            </w:pPr>
          </w:p>
        </w:tc>
      </w:tr>
      <w:tr w:rsidR="00904267" w:rsidRPr="00F822B1" w14:paraId="45B6FDDD" w14:textId="7D3FF186" w:rsidTr="00D470BC">
        <w:tc>
          <w:tcPr>
            <w:tcW w:w="3261" w:type="dxa"/>
          </w:tcPr>
          <w:p w14:paraId="6001D4F9" w14:textId="77777777" w:rsidR="00904267" w:rsidRPr="008375B3" w:rsidRDefault="00904267" w:rsidP="00950FD1">
            <w:pPr>
              <w:rPr>
                <w:lang w:val="en-US" w:bidi="th-TH"/>
              </w:rPr>
            </w:pPr>
            <w:r w:rsidRPr="00B862D0">
              <w:t xml:space="preserve">Transaction Code </w:t>
            </w:r>
          </w:p>
        </w:tc>
        <w:tc>
          <w:tcPr>
            <w:tcW w:w="2701" w:type="dxa"/>
          </w:tcPr>
          <w:p w14:paraId="415436FD" w14:textId="3F58ABB2" w:rsidR="00904267" w:rsidRPr="00271A54" w:rsidRDefault="00904267" w:rsidP="00950FD1">
            <w:pPr>
              <w:rPr>
                <w:lang w:val="en-US" w:bidi="th-TH"/>
              </w:rPr>
            </w:pPr>
            <w:r>
              <w:t>Create, Increase</w:t>
            </w:r>
            <w:r>
              <w:rPr>
                <w:cs/>
                <w:lang w:val="en-US" w:bidi="th-TH"/>
              </w:rPr>
              <w:t>.</w:t>
            </w:r>
          </w:p>
        </w:tc>
        <w:tc>
          <w:tcPr>
            <w:tcW w:w="2701" w:type="dxa"/>
          </w:tcPr>
          <w:p w14:paraId="1921A615" w14:textId="77777777" w:rsidR="00904267" w:rsidRDefault="00904267" w:rsidP="00950FD1"/>
        </w:tc>
      </w:tr>
      <w:tr w:rsidR="00904267" w:rsidRPr="00F822B1" w14:paraId="46984D17" w14:textId="3AED259B" w:rsidTr="00D470BC">
        <w:tc>
          <w:tcPr>
            <w:tcW w:w="3261" w:type="dxa"/>
          </w:tcPr>
          <w:p w14:paraId="07391715" w14:textId="14E43FC6" w:rsidR="00904267" w:rsidRPr="00B862D0" w:rsidRDefault="00904267" w:rsidP="002A7B0F">
            <w:r>
              <w:t>Status</w:t>
            </w:r>
          </w:p>
        </w:tc>
        <w:tc>
          <w:tcPr>
            <w:tcW w:w="2701" w:type="dxa"/>
          </w:tcPr>
          <w:p w14:paraId="34372280" w14:textId="136F3F44" w:rsidR="00904267" w:rsidRDefault="00904267" w:rsidP="002A7B0F">
            <w:r>
              <w:rPr>
                <w:lang w:val="en-US" w:bidi="th-TH"/>
              </w:rPr>
              <w:t>New, Old</w:t>
            </w:r>
          </w:p>
        </w:tc>
        <w:tc>
          <w:tcPr>
            <w:tcW w:w="2701" w:type="dxa"/>
          </w:tcPr>
          <w:p w14:paraId="36C88B11" w14:textId="77777777" w:rsidR="00904267" w:rsidRDefault="00904267" w:rsidP="002A7B0F">
            <w:pPr>
              <w:rPr>
                <w:lang w:val="en-US" w:bidi="th-TH"/>
              </w:rPr>
            </w:pPr>
          </w:p>
        </w:tc>
      </w:tr>
      <w:tr w:rsidR="00D470BC" w:rsidRPr="00F822B1" w14:paraId="0F4F1B64" w14:textId="77777777" w:rsidTr="00D470BC">
        <w:trPr>
          <w:ins w:id="1266" w:author="Uraluk Pansuwan" w:date="2023-07-31T15:58:00Z"/>
        </w:trPr>
        <w:tc>
          <w:tcPr>
            <w:tcW w:w="3261" w:type="dxa"/>
          </w:tcPr>
          <w:p w14:paraId="5EB6B1E9" w14:textId="2807EBD6" w:rsidR="00D470BC" w:rsidRDefault="00D470BC" w:rsidP="002C2B69">
            <w:pPr>
              <w:rPr>
                <w:ins w:id="1267" w:author="Uraluk Pansuwan" w:date="2023-07-31T15:58:00Z"/>
              </w:rPr>
            </w:pPr>
            <w:ins w:id="1268" w:author="Uraluk Pansuwan" w:date="2023-07-31T15:58:00Z">
              <w:r>
                <w:t>Business Size Code</w:t>
              </w:r>
            </w:ins>
          </w:p>
        </w:tc>
        <w:tc>
          <w:tcPr>
            <w:tcW w:w="2701" w:type="dxa"/>
          </w:tcPr>
          <w:p w14:paraId="21D40EA3" w14:textId="52EF2F75" w:rsidR="00D470BC" w:rsidRDefault="00D470BC" w:rsidP="002C2B69">
            <w:pPr>
              <w:rPr>
                <w:ins w:id="1269" w:author="Uraluk Pansuwan" w:date="2023-07-31T15:58:00Z"/>
              </w:rPr>
            </w:pPr>
            <w:ins w:id="1270" w:author="Uraluk Pansuwan" w:date="2023-07-31T15:59:00Z">
              <w:r>
                <w:t>1</w:t>
              </w:r>
            </w:ins>
          </w:p>
        </w:tc>
        <w:tc>
          <w:tcPr>
            <w:tcW w:w="2701" w:type="dxa"/>
          </w:tcPr>
          <w:p w14:paraId="5F4258A2" w14:textId="77777777" w:rsidR="00D470BC" w:rsidRDefault="00D470BC" w:rsidP="002C2B69">
            <w:pPr>
              <w:rPr>
                <w:ins w:id="1271" w:author="Uraluk Pansuwan" w:date="2023-07-31T15:58:00Z"/>
              </w:rPr>
            </w:pPr>
          </w:p>
        </w:tc>
      </w:tr>
      <w:tr w:rsidR="00904267" w:rsidRPr="00F822B1" w14:paraId="449DDC1F" w14:textId="468BEA42" w:rsidTr="00D470BC">
        <w:tc>
          <w:tcPr>
            <w:tcW w:w="3261" w:type="dxa"/>
          </w:tcPr>
          <w:p w14:paraId="4B470C22" w14:textId="3054DC28" w:rsidR="00904267" w:rsidRDefault="00904267" w:rsidP="002C2B69">
            <w:r>
              <w:t>Business Size</w:t>
            </w:r>
          </w:p>
        </w:tc>
        <w:tc>
          <w:tcPr>
            <w:tcW w:w="2701" w:type="dxa"/>
          </w:tcPr>
          <w:p w14:paraId="7FA9462B" w14:textId="428EB4DC" w:rsidR="00904267" w:rsidRDefault="00904267" w:rsidP="002C2B69">
            <w:pPr>
              <w:rPr>
                <w:lang w:val="en-US" w:bidi="th-TH"/>
              </w:rPr>
            </w:pPr>
            <w:r>
              <w:t>S small</w:t>
            </w:r>
          </w:p>
        </w:tc>
        <w:tc>
          <w:tcPr>
            <w:tcW w:w="2701" w:type="dxa"/>
          </w:tcPr>
          <w:p w14:paraId="00A6D314" w14:textId="77777777" w:rsidR="00904267" w:rsidRDefault="00904267" w:rsidP="002C2B69"/>
        </w:tc>
      </w:tr>
      <w:tr w:rsidR="00904267" w:rsidRPr="00F822B1" w14:paraId="558C5F95" w14:textId="1AFC455D" w:rsidTr="00D470BC">
        <w:tc>
          <w:tcPr>
            <w:tcW w:w="3261" w:type="dxa"/>
          </w:tcPr>
          <w:p w14:paraId="1835DA9C" w14:textId="77777777" w:rsidR="00904267" w:rsidRPr="00060973" w:rsidRDefault="00904267" w:rsidP="002A7B0F">
            <w:pPr>
              <w:rPr>
                <w:lang w:val="en-US" w:bidi="th-TH"/>
              </w:rPr>
            </w:pPr>
            <w:r w:rsidRPr="00B862D0">
              <w:t xml:space="preserve">Customer ID </w:t>
            </w:r>
          </w:p>
        </w:tc>
        <w:tc>
          <w:tcPr>
            <w:tcW w:w="2701" w:type="dxa"/>
          </w:tcPr>
          <w:p w14:paraId="6510458C" w14:textId="77777777" w:rsidR="00904267" w:rsidRPr="00897DBA" w:rsidRDefault="00904267" w:rsidP="002A7B0F">
            <w:r>
              <w:t>0106406</w:t>
            </w:r>
          </w:p>
        </w:tc>
        <w:tc>
          <w:tcPr>
            <w:tcW w:w="2701" w:type="dxa"/>
          </w:tcPr>
          <w:p w14:paraId="5AFDC2DF" w14:textId="77777777" w:rsidR="00904267" w:rsidRDefault="00904267" w:rsidP="002A7B0F"/>
        </w:tc>
      </w:tr>
      <w:tr w:rsidR="00D470BC" w:rsidRPr="00F822B1" w14:paraId="02EAC078" w14:textId="77777777" w:rsidTr="00D470BC">
        <w:trPr>
          <w:ins w:id="1272" w:author="Uraluk Pansuwan" w:date="2023-07-31T15:59:00Z"/>
        </w:trPr>
        <w:tc>
          <w:tcPr>
            <w:tcW w:w="3261" w:type="dxa"/>
          </w:tcPr>
          <w:p w14:paraId="526199C4" w14:textId="7494F597" w:rsidR="00D470BC" w:rsidRPr="00B862D0" w:rsidRDefault="00D470BC" w:rsidP="002A7B0F">
            <w:pPr>
              <w:rPr>
                <w:ins w:id="1273" w:author="Uraluk Pansuwan" w:date="2023-07-31T15:59:00Z"/>
              </w:rPr>
            </w:pPr>
            <w:ins w:id="1274" w:author="Uraluk Pansuwan" w:date="2023-07-31T15:59:00Z">
              <w:r>
                <w:t>Thai Title</w:t>
              </w:r>
            </w:ins>
          </w:p>
        </w:tc>
        <w:tc>
          <w:tcPr>
            <w:tcW w:w="2701" w:type="dxa"/>
          </w:tcPr>
          <w:p w14:paraId="0554D0D2" w14:textId="33915A19" w:rsidR="00D470BC" w:rsidRPr="00897DBA" w:rsidRDefault="00D470BC" w:rsidP="002A7B0F">
            <w:pPr>
              <w:rPr>
                <w:ins w:id="1275" w:author="Uraluk Pansuwan" w:date="2023-07-31T15:59:00Z"/>
                <w:cs/>
                <w:lang w:bidi="th-TH"/>
              </w:rPr>
            </w:pPr>
            <w:ins w:id="1276" w:author="Uraluk Pansuwan" w:date="2023-07-31T15:59:00Z">
              <w:r>
                <w:rPr>
                  <w:rFonts w:hint="cs"/>
                  <w:cs/>
                  <w:lang w:bidi="th-TH"/>
                </w:rPr>
                <w:t>บจก.</w:t>
              </w:r>
            </w:ins>
          </w:p>
        </w:tc>
        <w:tc>
          <w:tcPr>
            <w:tcW w:w="2701" w:type="dxa"/>
          </w:tcPr>
          <w:p w14:paraId="21DBA8E3" w14:textId="77777777" w:rsidR="00D470BC" w:rsidRPr="00897DBA" w:rsidRDefault="00D470BC" w:rsidP="002A7B0F">
            <w:pPr>
              <w:rPr>
                <w:ins w:id="1277" w:author="Uraluk Pansuwan" w:date="2023-07-31T15:59:00Z"/>
              </w:rPr>
            </w:pPr>
          </w:p>
        </w:tc>
      </w:tr>
      <w:tr w:rsidR="00904267" w:rsidRPr="00F822B1" w14:paraId="2480C0B9" w14:textId="5429D24B" w:rsidTr="00D470BC">
        <w:tc>
          <w:tcPr>
            <w:tcW w:w="3261" w:type="dxa"/>
          </w:tcPr>
          <w:p w14:paraId="053BC8B9" w14:textId="77777777" w:rsidR="00904267" w:rsidRPr="008375B3" w:rsidRDefault="00904267" w:rsidP="002A7B0F">
            <w:pPr>
              <w:rPr>
                <w:lang w:val="en-US"/>
              </w:rPr>
            </w:pPr>
            <w:r w:rsidRPr="00B862D0">
              <w:t xml:space="preserve">Customer </w:t>
            </w:r>
            <w:r>
              <w:t>Thai Name</w:t>
            </w:r>
          </w:p>
        </w:tc>
        <w:tc>
          <w:tcPr>
            <w:tcW w:w="2701" w:type="dxa"/>
          </w:tcPr>
          <w:p w14:paraId="619022C4" w14:textId="77777777" w:rsidR="00904267" w:rsidRPr="00897DBA" w:rsidRDefault="00904267" w:rsidP="002A7B0F"/>
        </w:tc>
        <w:tc>
          <w:tcPr>
            <w:tcW w:w="2701" w:type="dxa"/>
          </w:tcPr>
          <w:p w14:paraId="63757158" w14:textId="77777777" w:rsidR="00904267" w:rsidRPr="00897DBA" w:rsidRDefault="00904267" w:rsidP="002A7B0F"/>
        </w:tc>
      </w:tr>
      <w:tr w:rsidR="00904267" w:rsidRPr="00F822B1" w14:paraId="5D27AAA6" w14:textId="2B8A1E9A" w:rsidTr="00D470BC">
        <w:tc>
          <w:tcPr>
            <w:tcW w:w="3261" w:type="dxa"/>
          </w:tcPr>
          <w:p w14:paraId="7A6E4136" w14:textId="5E8AA53F" w:rsidR="00904267" w:rsidRPr="00B862D0" w:rsidRDefault="00904267" w:rsidP="00AF4DD6">
            <w:r>
              <w:t>Major Credit Code</w:t>
            </w:r>
            <w:r>
              <w:rPr>
                <w:cs/>
                <w:lang w:bidi="th-TH"/>
              </w:rPr>
              <w:t xml:space="preserve"> </w:t>
            </w:r>
          </w:p>
        </w:tc>
        <w:tc>
          <w:tcPr>
            <w:tcW w:w="2701" w:type="dxa"/>
          </w:tcPr>
          <w:p w14:paraId="72C8A3CF" w14:textId="75B3002B" w:rsidR="00904267" w:rsidRPr="00897DBA" w:rsidRDefault="00904267" w:rsidP="00AF4DD6">
            <w:r>
              <w:t>0</w:t>
            </w:r>
            <w:r>
              <w:rPr>
                <w:lang w:val="en-US" w:bidi="th-TH"/>
              </w:rPr>
              <w:t>3</w:t>
            </w:r>
          </w:p>
        </w:tc>
        <w:tc>
          <w:tcPr>
            <w:tcW w:w="2701" w:type="dxa"/>
          </w:tcPr>
          <w:p w14:paraId="6CC4C76B" w14:textId="77777777" w:rsidR="00904267" w:rsidRDefault="00904267" w:rsidP="00AF4DD6"/>
        </w:tc>
      </w:tr>
      <w:tr w:rsidR="00904267" w:rsidRPr="00F822B1" w14:paraId="1C12A692" w14:textId="54234D07" w:rsidTr="00D470BC">
        <w:tc>
          <w:tcPr>
            <w:tcW w:w="3261" w:type="dxa"/>
          </w:tcPr>
          <w:p w14:paraId="1FE9F8A5" w14:textId="60CD6898" w:rsidR="00904267" w:rsidRDefault="00904267" w:rsidP="00AF4DD6">
            <w:r>
              <w:t>Minor Credit Code</w:t>
            </w:r>
          </w:p>
        </w:tc>
        <w:tc>
          <w:tcPr>
            <w:tcW w:w="2701" w:type="dxa"/>
          </w:tcPr>
          <w:p w14:paraId="6DF482F1" w14:textId="43326B02" w:rsidR="00904267" w:rsidRDefault="00904267" w:rsidP="00AF4DD6">
            <w:r>
              <w:t>00</w:t>
            </w:r>
          </w:p>
        </w:tc>
        <w:tc>
          <w:tcPr>
            <w:tcW w:w="2701" w:type="dxa"/>
          </w:tcPr>
          <w:p w14:paraId="694EFACE" w14:textId="77777777" w:rsidR="00904267" w:rsidRDefault="00904267" w:rsidP="00AF4DD6"/>
        </w:tc>
      </w:tr>
      <w:tr w:rsidR="00904267" w:rsidRPr="00F822B1" w14:paraId="20ABC510" w14:textId="15F894F1" w:rsidTr="00D470BC">
        <w:tc>
          <w:tcPr>
            <w:tcW w:w="3261" w:type="dxa"/>
          </w:tcPr>
          <w:p w14:paraId="55CA958B" w14:textId="3050DDCF" w:rsidR="00904267" w:rsidRPr="00B862D0" w:rsidRDefault="00904267" w:rsidP="00AF4DD6">
            <w:r>
              <w:t>Major</w:t>
            </w:r>
            <w:r>
              <w:rPr>
                <w:cs/>
                <w:lang w:bidi="th-TH"/>
              </w:rPr>
              <w:t>/</w:t>
            </w:r>
            <w:r>
              <w:t>Minor Description</w:t>
            </w:r>
          </w:p>
        </w:tc>
        <w:tc>
          <w:tcPr>
            <w:tcW w:w="2701" w:type="dxa"/>
          </w:tcPr>
          <w:p w14:paraId="57D7DD45" w14:textId="02770AEE" w:rsidR="00904267" w:rsidRPr="00897DBA" w:rsidRDefault="00904267" w:rsidP="00AF4DD6">
            <w:pPr>
              <w:rPr>
                <w:cs/>
                <w:lang w:bidi="th-TH"/>
              </w:rPr>
            </w:pPr>
            <w:r>
              <w:rPr>
                <w:rFonts w:hint="cs"/>
                <w:cs/>
                <w:lang w:bidi="th-TH"/>
              </w:rPr>
              <w:t>สินเชื่อขยายกำลังการผลิต</w:t>
            </w:r>
          </w:p>
        </w:tc>
        <w:tc>
          <w:tcPr>
            <w:tcW w:w="2701" w:type="dxa"/>
          </w:tcPr>
          <w:p w14:paraId="7C76AECC" w14:textId="77777777" w:rsidR="00904267" w:rsidRDefault="00904267" w:rsidP="00AF4DD6">
            <w:pPr>
              <w:rPr>
                <w:cs/>
                <w:lang w:bidi="th-TH"/>
              </w:rPr>
            </w:pPr>
          </w:p>
        </w:tc>
      </w:tr>
      <w:tr w:rsidR="00904267" w:rsidRPr="00F822B1" w14:paraId="4520A43E" w14:textId="701CD2B9" w:rsidTr="00D470BC">
        <w:tc>
          <w:tcPr>
            <w:tcW w:w="3261" w:type="dxa"/>
          </w:tcPr>
          <w:p w14:paraId="78B3BDFE" w14:textId="77777777" w:rsidR="00904267" w:rsidRPr="00794E79" w:rsidRDefault="00904267" w:rsidP="002A7B0F">
            <w:pPr>
              <w:rPr>
                <w:lang w:val="en-US" w:bidi="th-TH"/>
              </w:rPr>
            </w:pPr>
            <w:r w:rsidRPr="00B862D0">
              <w:t>Limit ID</w:t>
            </w:r>
          </w:p>
        </w:tc>
        <w:tc>
          <w:tcPr>
            <w:tcW w:w="2701" w:type="dxa"/>
          </w:tcPr>
          <w:p w14:paraId="228CA88B" w14:textId="77777777" w:rsidR="00904267" w:rsidRPr="00897DBA" w:rsidRDefault="00904267" w:rsidP="002A7B0F">
            <w:r>
              <w:t>610175201</w:t>
            </w:r>
          </w:p>
        </w:tc>
        <w:tc>
          <w:tcPr>
            <w:tcW w:w="2701" w:type="dxa"/>
          </w:tcPr>
          <w:p w14:paraId="1CCD04E9" w14:textId="77777777" w:rsidR="00904267" w:rsidRDefault="00904267" w:rsidP="002A7B0F"/>
        </w:tc>
      </w:tr>
      <w:tr w:rsidR="00904267" w:rsidRPr="00F822B1" w14:paraId="16BAE53D" w14:textId="0042224F" w:rsidTr="00D470BC">
        <w:tc>
          <w:tcPr>
            <w:tcW w:w="3261" w:type="dxa"/>
          </w:tcPr>
          <w:p w14:paraId="1049C70D" w14:textId="77777777" w:rsidR="00904267" w:rsidRPr="00CB5EF1" w:rsidRDefault="00904267" w:rsidP="002A7B0F">
            <w:pPr>
              <w:rPr>
                <w:lang w:val="en-US" w:bidi="th-TH"/>
              </w:rPr>
            </w:pPr>
            <w:r>
              <w:t>Limit</w:t>
            </w:r>
            <w:r w:rsidRPr="00CB5EF1">
              <w:t xml:space="preserve"> Description </w:t>
            </w:r>
          </w:p>
        </w:tc>
        <w:tc>
          <w:tcPr>
            <w:tcW w:w="2701" w:type="dxa"/>
          </w:tcPr>
          <w:p w14:paraId="7966001B" w14:textId="77777777" w:rsidR="00904267" w:rsidRPr="00897DBA" w:rsidRDefault="00904267" w:rsidP="002A7B0F">
            <w:pPr>
              <w:rPr>
                <w:cs/>
                <w:lang w:bidi="th-TH"/>
              </w:rPr>
            </w:pPr>
            <w:r>
              <w:t>Loan</w:t>
            </w:r>
          </w:p>
        </w:tc>
        <w:tc>
          <w:tcPr>
            <w:tcW w:w="2701" w:type="dxa"/>
          </w:tcPr>
          <w:p w14:paraId="042AE501" w14:textId="77777777" w:rsidR="00904267" w:rsidRDefault="00904267" w:rsidP="002A7B0F"/>
        </w:tc>
      </w:tr>
      <w:tr w:rsidR="00904267" w:rsidRPr="00F822B1" w14:paraId="02023C56" w14:textId="7CA00298" w:rsidTr="00D470BC">
        <w:tc>
          <w:tcPr>
            <w:tcW w:w="3261" w:type="dxa"/>
          </w:tcPr>
          <w:p w14:paraId="1AF901D2" w14:textId="77777777" w:rsidR="00904267" w:rsidRPr="00CB5EF1" w:rsidRDefault="00904267" w:rsidP="002A7B0F">
            <w:r>
              <w:t>Product Program</w:t>
            </w:r>
          </w:p>
        </w:tc>
        <w:tc>
          <w:tcPr>
            <w:tcW w:w="2701" w:type="dxa"/>
          </w:tcPr>
          <w:p w14:paraId="5DC792A7" w14:textId="77777777" w:rsidR="00904267" w:rsidRDefault="00904267" w:rsidP="002A7B0F">
            <w:r>
              <w:t>BIZ</w:t>
            </w:r>
          </w:p>
        </w:tc>
        <w:tc>
          <w:tcPr>
            <w:tcW w:w="2701" w:type="dxa"/>
          </w:tcPr>
          <w:p w14:paraId="21908861" w14:textId="77777777" w:rsidR="00904267" w:rsidRDefault="00904267" w:rsidP="002A7B0F"/>
        </w:tc>
      </w:tr>
      <w:tr w:rsidR="00904267" w:rsidRPr="00F822B1" w14:paraId="3018D30D" w14:textId="40CCA803" w:rsidTr="00D470BC">
        <w:tc>
          <w:tcPr>
            <w:tcW w:w="3261" w:type="dxa"/>
          </w:tcPr>
          <w:p w14:paraId="3B200675" w14:textId="51DF755E" w:rsidR="00904267" w:rsidRDefault="00904267" w:rsidP="002A7B0F">
            <w:r>
              <w:t>Credit Type</w:t>
            </w:r>
          </w:p>
        </w:tc>
        <w:tc>
          <w:tcPr>
            <w:tcW w:w="2701" w:type="dxa"/>
          </w:tcPr>
          <w:p w14:paraId="56A47C69" w14:textId="7A7B9012" w:rsidR="00904267" w:rsidRDefault="00904267" w:rsidP="002A7B0F">
            <w:r>
              <w:t>Specific Project Limit</w:t>
            </w:r>
          </w:p>
        </w:tc>
        <w:tc>
          <w:tcPr>
            <w:tcW w:w="2701" w:type="dxa"/>
          </w:tcPr>
          <w:p w14:paraId="06564C77" w14:textId="77777777" w:rsidR="00904267" w:rsidRDefault="00904267" w:rsidP="002A7B0F"/>
        </w:tc>
      </w:tr>
      <w:tr w:rsidR="00904267" w:rsidRPr="00F822B1" w14:paraId="13C89051" w14:textId="37C02EBF" w:rsidTr="00D470BC">
        <w:tc>
          <w:tcPr>
            <w:tcW w:w="3261" w:type="dxa"/>
          </w:tcPr>
          <w:p w14:paraId="570907C4" w14:textId="77777777" w:rsidR="00904267" w:rsidRDefault="00904267" w:rsidP="002A7B0F">
            <w:pPr>
              <w:rPr>
                <w:lang w:val="en-US" w:bidi="th-TH"/>
              </w:rPr>
            </w:pPr>
            <w:r w:rsidRPr="00B862D0">
              <w:t xml:space="preserve">Currency </w:t>
            </w:r>
          </w:p>
        </w:tc>
        <w:tc>
          <w:tcPr>
            <w:tcW w:w="2701" w:type="dxa"/>
          </w:tcPr>
          <w:p w14:paraId="107BD341" w14:textId="0BBD0163" w:rsidR="00904267" w:rsidRPr="00897DBA" w:rsidRDefault="00904267" w:rsidP="002A7B0F">
            <w:r>
              <w:t>THB, USD</w:t>
            </w:r>
          </w:p>
        </w:tc>
        <w:tc>
          <w:tcPr>
            <w:tcW w:w="2701" w:type="dxa"/>
          </w:tcPr>
          <w:p w14:paraId="62CE3418" w14:textId="77777777" w:rsidR="00904267" w:rsidRDefault="00904267" w:rsidP="002A7B0F"/>
        </w:tc>
      </w:tr>
      <w:tr w:rsidR="00904267" w:rsidRPr="00F822B1" w14:paraId="0E5D7CAE" w14:textId="1BB16D57" w:rsidTr="00D470BC">
        <w:tc>
          <w:tcPr>
            <w:tcW w:w="3261" w:type="dxa"/>
          </w:tcPr>
          <w:p w14:paraId="105540FB" w14:textId="043B3178" w:rsidR="00904267" w:rsidRDefault="00904267" w:rsidP="002A7B0F">
            <w:pPr>
              <w:rPr>
                <w:lang w:val="en-US" w:bidi="th-TH"/>
              </w:rPr>
            </w:pPr>
            <w:r w:rsidRPr="00B862D0">
              <w:t xml:space="preserve">Amount </w:t>
            </w:r>
            <w:r>
              <w:t>Limit</w:t>
            </w:r>
          </w:p>
        </w:tc>
        <w:tc>
          <w:tcPr>
            <w:tcW w:w="2701" w:type="dxa"/>
          </w:tcPr>
          <w:p w14:paraId="31AA9096" w14:textId="0C3F465B" w:rsidR="00904267" w:rsidRPr="00897DBA" w:rsidRDefault="00904267" w:rsidP="002A7B0F">
            <w:r>
              <w:t>1,000,000</w:t>
            </w:r>
            <w:r>
              <w:rPr>
                <w:cs/>
                <w:lang w:bidi="th-TH"/>
              </w:rPr>
              <w:t>.</w:t>
            </w:r>
            <w:r>
              <w:t>00</w:t>
            </w:r>
          </w:p>
        </w:tc>
        <w:tc>
          <w:tcPr>
            <w:tcW w:w="2701" w:type="dxa"/>
          </w:tcPr>
          <w:p w14:paraId="00BC564F" w14:textId="77777777" w:rsidR="00904267" w:rsidRDefault="00904267" w:rsidP="002A7B0F"/>
        </w:tc>
      </w:tr>
      <w:tr w:rsidR="00904267" w:rsidRPr="00F822B1" w14:paraId="73BCB898" w14:textId="5447D4E9" w:rsidTr="00D470BC">
        <w:tc>
          <w:tcPr>
            <w:tcW w:w="3261" w:type="dxa"/>
          </w:tcPr>
          <w:p w14:paraId="3384C6B3" w14:textId="255B589F" w:rsidR="00904267" w:rsidRDefault="00904267" w:rsidP="00AF4DD6">
            <w:pPr>
              <w:rPr>
                <w:lang w:val="en-US" w:bidi="th-TH"/>
              </w:rPr>
            </w:pPr>
            <w:r w:rsidRPr="00B862D0">
              <w:t xml:space="preserve">Amount </w:t>
            </w:r>
            <w:r>
              <w:t xml:space="preserve">Limit </w:t>
            </w:r>
            <w:r>
              <w:rPr>
                <w:cs/>
                <w:lang w:bidi="th-TH"/>
              </w:rPr>
              <w:t>(</w:t>
            </w:r>
            <w:r>
              <w:t>THB</w:t>
            </w:r>
            <w:r>
              <w:rPr>
                <w:cs/>
                <w:lang w:bidi="th-TH"/>
              </w:rPr>
              <w:t>)</w:t>
            </w:r>
          </w:p>
        </w:tc>
        <w:tc>
          <w:tcPr>
            <w:tcW w:w="2701" w:type="dxa"/>
          </w:tcPr>
          <w:p w14:paraId="07C7904E" w14:textId="48E1D72B" w:rsidR="00904267" w:rsidRPr="00897DBA" w:rsidRDefault="00904267" w:rsidP="002A7B0F">
            <w:r>
              <w:t>35,000,000</w:t>
            </w:r>
            <w:r>
              <w:rPr>
                <w:cs/>
                <w:lang w:bidi="th-TH"/>
              </w:rPr>
              <w:t>.</w:t>
            </w:r>
            <w:r>
              <w:t>00</w:t>
            </w:r>
          </w:p>
        </w:tc>
        <w:tc>
          <w:tcPr>
            <w:tcW w:w="2701" w:type="dxa"/>
          </w:tcPr>
          <w:p w14:paraId="62BFE209" w14:textId="77777777" w:rsidR="00904267" w:rsidRDefault="00904267" w:rsidP="002A7B0F"/>
        </w:tc>
      </w:tr>
      <w:tr w:rsidR="00904267" w:rsidRPr="00F822B1" w14:paraId="0396AF83" w14:textId="764F4E14" w:rsidTr="00D470BC">
        <w:tc>
          <w:tcPr>
            <w:tcW w:w="3261" w:type="dxa"/>
          </w:tcPr>
          <w:p w14:paraId="5364B9A0" w14:textId="178A12F4" w:rsidR="00904267" w:rsidRPr="00B862D0" w:rsidRDefault="00904267" w:rsidP="002A7B0F">
            <w:r>
              <w:t>Authorize No</w:t>
            </w:r>
            <w:r>
              <w:rPr>
                <w:cs/>
                <w:lang w:bidi="th-TH"/>
              </w:rPr>
              <w:t>.</w:t>
            </w:r>
          </w:p>
        </w:tc>
        <w:tc>
          <w:tcPr>
            <w:tcW w:w="2701" w:type="dxa"/>
          </w:tcPr>
          <w:p w14:paraId="5A3200F2" w14:textId="57FB6413" w:rsidR="00904267" w:rsidRDefault="00904267" w:rsidP="002A7B0F">
            <w:pPr>
              <w:rPr>
                <w:lang w:bidi="th-TH"/>
              </w:rPr>
            </w:pPr>
            <w:r>
              <w:t>49</w:t>
            </w:r>
            <w:r>
              <w:rPr>
                <w:cs/>
                <w:lang w:bidi="th-TH"/>
              </w:rPr>
              <w:t>/</w:t>
            </w:r>
            <w:r>
              <w:t>202</w:t>
            </w:r>
            <w:ins w:id="1278" w:author="Uraluk Pansuwan" w:date="2023-07-31T16:00:00Z">
              <w:r w:rsidR="00D470BC">
                <w:rPr>
                  <w:lang w:val="en-US" w:bidi="th-TH"/>
                </w:rPr>
                <w:t>3</w:t>
              </w:r>
            </w:ins>
            <w:del w:id="1279" w:author="Uraluk Pansuwan" w:date="2023-07-31T16:00:00Z">
              <w:r w:rsidDel="00D470BC">
                <w:delText>2</w:delText>
              </w:r>
            </w:del>
          </w:p>
        </w:tc>
        <w:tc>
          <w:tcPr>
            <w:tcW w:w="2701" w:type="dxa"/>
          </w:tcPr>
          <w:p w14:paraId="5B735B29" w14:textId="77777777" w:rsidR="00904267" w:rsidRDefault="00904267" w:rsidP="002A7B0F"/>
        </w:tc>
      </w:tr>
      <w:tr w:rsidR="00904267" w:rsidRPr="00F822B1" w14:paraId="44569097" w14:textId="737D2482" w:rsidTr="00D470BC">
        <w:tc>
          <w:tcPr>
            <w:tcW w:w="3261" w:type="dxa"/>
          </w:tcPr>
          <w:p w14:paraId="0B5ABBEC" w14:textId="37F9421A" w:rsidR="00904267" w:rsidRDefault="00904267" w:rsidP="002A7B0F">
            <w:r>
              <w:t>Authorize Level</w:t>
            </w:r>
          </w:p>
        </w:tc>
        <w:tc>
          <w:tcPr>
            <w:tcW w:w="2701" w:type="dxa"/>
          </w:tcPr>
          <w:p w14:paraId="32E808E7" w14:textId="64C99F26" w:rsidR="00904267" w:rsidRDefault="00904267" w:rsidP="002A7B0F">
            <w:r>
              <w:t>84 Underwriting Committee</w:t>
            </w:r>
          </w:p>
        </w:tc>
        <w:tc>
          <w:tcPr>
            <w:tcW w:w="2701" w:type="dxa"/>
          </w:tcPr>
          <w:p w14:paraId="22EE8FA8" w14:textId="77777777" w:rsidR="00904267" w:rsidRDefault="00904267" w:rsidP="002A7B0F"/>
        </w:tc>
      </w:tr>
      <w:tr w:rsidR="00904267" w:rsidRPr="00F822B1" w14:paraId="39F12631" w14:textId="3509E065" w:rsidTr="00D470BC">
        <w:tc>
          <w:tcPr>
            <w:tcW w:w="3261" w:type="dxa"/>
          </w:tcPr>
          <w:p w14:paraId="0E1BFF70" w14:textId="7EC94DC3" w:rsidR="00904267" w:rsidRDefault="00904267" w:rsidP="002A7B0F">
            <w:r>
              <w:t>Authorize Date</w:t>
            </w:r>
          </w:p>
        </w:tc>
        <w:tc>
          <w:tcPr>
            <w:tcW w:w="2701" w:type="dxa"/>
          </w:tcPr>
          <w:p w14:paraId="632336EA" w14:textId="586AA5AB" w:rsidR="00904267" w:rsidRDefault="00904267" w:rsidP="002A7B0F">
            <w:del w:id="1280" w:author="Uraluk Pansuwan" w:date="2023-07-31T16:00:00Z">
              <w:r w:rsidDel="00D470BC">
                <w:delText>28</w:delText>
              </w:r>
              <w:r w:rsidDel="00D470BC">
                <w:rPr>
                  <w:cs/>
                  <w:lang w:bidi="th-TH"/>
                </w:rPr>
                <w:delText>/</w:delText>
              </w:r>
              <w:r w:rsidDel="00D470BC">
                <w:delText>11</w:delText>
              </w:r>
              <w:r w:rsidDel="00D470BC">
                <w:rPr>
                  <w:cs/>
                  <w:lang w:bidi="th-TH"/>
                </w:rPr>
                <w:delText>/</w:delText>
              </w:r>
              <w:r w:rsidDel="00D470BC">
                <w:delText>66</w:delText>
              </w:r>
            </w:del>
            <w:ins w:id="1281" w:author="Uraluk Pansuwan" w:date="2023-07-31T16:00:00Z">
              <w:r w:rsidR="00D470BC">
                <w:t>20/03/2023</w:t>
              </w:r>
            </w:ins>
          </w:p>
        </w:tc>
        <w:tc>
          <w:tcPr>
            <w:tcW w:w="2701" w:type="dxa"/>
          </w:tcPr>
          <w:p w14:paraId="56F25DA7" w14:textId="77777777" w:rsidR="00904267" w:rsidRDefault="00904267" w:rsidP="002A7B0F"/>
        </w:tc>
      </w:tr>
      <w:tr w:rsidR="00D470BC" w:rsidRPr="00F822B1" w14:paraId="3CBD997F" w14:textId="77777777" w:rsidTr="00D470BC">
        <w:trPr>
          <w:ins w:id="1282" w:author="Uraluk Pansuwan" w:date="2023-07-31T16:00:00Z"/>
        </w:trPr>
        <w:tc>
          <w:tcPr>
            <w:tcW w:w="3261" w:type="dxa"/>
          </w:tcPr>
          <w:p w14:paraId="21EDF165" w14:textId="6F1154D8" w:rsidR="00D470BC" w:rsidRDefault="00D470BC" w:rsidP="002A7B0F">
            <w:pPr>
              <w:rPr>
                <w:ins w:id="1283" w:author="Uraluk Pansuwan" w:date="2023-07-31T16:00:00Z"/>
              </w:rPr>
            </w:pPr>
            <w:ins w:id="1284" w:author="Uraluk Pansuwan" w:date="2023-07-31T16:01:00Z">
              <w:r>
                <w:t>Effective Date</w:t>
              </w:r>
            </w:ins>
          </w:p>
        </w:tc>
        <w:tc>
          <w:tcPr>
            <w:tcW w:w="2701" w:type="dxa"/>
          </w:tcPr>
          <w:p w14:paraId="405266B0" w14:textId="208D965B" w:rsidR="00D470BC" w:rsidRDefault="00D470BC" w:rsidP="002A7B0F">
            <w:pPr>
              <w:rPr>
                <w:ins w:id="1285" w:author="Uraluk Pansuwan" w:date="2023-07-31T16:00:00Z"/>
              </w:rPr>
            </w:pPr>
            <w:ins w:id="1286" w:author="Uraluk Pansuwan" w:date="2023-07-31T16:01:00Z">
              <w:r>
                <w:t>28/03/2023</w:t>
              </w:r>
            </w:ins>
          </w:p>
        </w:tc>
        <w:tc>
          <w:tcPr>
            <w:tcW w:w="2701" w:type="dxa"/>
          </w:tcPr>
          <w:p w14:paraId="343A5437" w14:textId="77777777" w:rsidR="00D470BC" w:rsidRDefault="00D470BC" w:rsidP="002A7B0F">
            <w:pPr>
              <w:rPr>
                <w:ins w:id="1287" w:author="Uraluk Pansuwan" w:date="2023-07-31T16:00:00Z"/>
              </w:rPr>
            </w:pPr>
          </w:p>
        </w:tc>
      </w:tr>
      <w:tr w:rsidR="00904267" w:rsidRPr="00F822B1" w14:paraId="0703E2E6" w14:textId="2AFFBD24" w:rsidTr="00D470BC">
        <w:tc>
          <w:tcPr>
            <w:tcW w:w="3261" w:type="dxa"/>
          </w:tcPr>
          <w:p w14:paraId="30577849" w14:textId="394A5357" w:rsidR="00904267" w:rsidRDefault="00904267" w:rsidP="002A7B0F">
            <w:r>
              <w:lastRenderedPageBreak/>
              <w:t>Contract Sign Date</w:t>
            </w:r>
          </w:p>
        </w:tc>
        <w:tc>
          <w:tcPr>
            <w:tcW w:w="2701" w:type="dxa"/>
          </w:tcPr>
          <w:p w14:paraId="26AE4B35" w14:textId="6DA4017F" w:rsidR="00904267" w:rsidRDefault="00904267" w:rsidP="002A7B0F">
            <w:r>
              <w:t>30</w:t>
            </w:r>
            <w:r>
              <w:rPr>
                <w:cs/>
                <w:lang w:bidi="th-TH"/>
              </w:rPr>
              <w:t>/</w:t>
            </w:r>
            <w:r>
              <w:t>11</w:t>
            </w:r>
            <w:r>
              <w:rPr>
                <w:cs/>
                <w:lang w:bidi="th-TH"/>
              </w:rPr>
              <w:t>/</w:t>
            </w:r>
            <w:r>
              <w:t>66</w:t>
            </w:r>
          </w:p>
        </w:tc>
        <w:tc>
          <w:tcPr>
            <w:tcW w:w="2701" w:type="dxa"/>
          </w:tcPr>
          <w:p w14:paraId="3007D004" w14:textId="77777777" w:rsidR="00904267" w:rsidRDefault="00904267" w:rsidP="002A7B0F"/>
        </w:tc>
      </w:tr>
      <w:tr w:rsidR="00904267" w:rsidRPr="00F822B1" w14:paraId="1D541C0A" w14:textId="36C3FD4C" w:rsidTr="00D470BC">
        <w:tc>
          <w:tcPr>
            <w:tcW w:w="3261" w:type="dxa"/>
          </w:tcPr>
          <w:p w14:paraId="2A028559" w14:textId="7EA29F10" w:rsidR="00904267" w:rsidRPr="00B862D0" w:rsidRDefault="00904267" w:rsidP="002A7B0F">
            <w:r>
              <w:t>Operation Branch</w:t>
            </w:r>
          </w:p>
        </w:tc>
        <w:tc>
          <w:tcPr>
            <w:tcW w:w="2701" w:type="dxa"/>
          </w:tcPr>
          <w:p w14:paraId="3DC270FD" w14:textId="6674EADE" w:rsidR="00904267" w:rsidRDefault="00904267" w:rsidP="002A7B0F">
            <w:r>
              <w:t>Rama IV Branch</w:t>
            </w:r>
          </w:p>
        </w:tc>
        <w:tc>
          <w:tcPr>
            <w:tcW w:w="2701" w:type="dxa"/>
          </w:tcPr>
          <w:p w14:paraId="17D93044" w14:textId="77777777" w:rsidR="00904267" w:rsidRDefault="00904267" w:rsidP="002A7B0F"/>
        </w:tc>
      </w:tr>
      <w:tr w:rsidR="00904267" w:rsidRPr="00F822B1" w14:paraId="22B5D19D" w14:textId="021D6A83" w:rsidTr="00D470BC">
        <w:tc>
          <w:tcPr>
            <w:tcW w:w="3261" w:type="dxa"/>
          </w:tcPr>
          <w:p w14:paraId="79824E21" w14:textId="2E238152" w:rsidR="00904267" w:rsidRDefault="00904267" w:rsidP="002C2B69">
            <w:r>
              <w:t>Business Code</w:t>
            </w:r>
          </w:p>
        </w:tc>
        <w:tc>
          <w:tcPr>
            <w:tcW w:w="2701" w:type="dxa"/>
          </w:tcPr>
          <w:p w14:paraId="16FC2E91" w14:textId="2324F4CB" w:rsidR="00904267" w:rsidRDefault="00904267" w:rsidP="002C2B69">
            <w:r>
              <w:t xml:space="preserve">00642 </w:t>
            </w:r>
          </w:p>
        </w:tc>
        <w:tc>
          <w:tcPr>
            <w:tcW w:w="2701" w:type="dxa"/>
          </w:tcPr>
          <w:p w14:paraId="3D8BD3D8" w14:textId="77777777" w:rsidR="00904267" w:rsidRDefault="00904267" w:rsidP="002C2B69"/>
        </w:tc>
      </w:tr>
      <w:tr w:rsidR="00904267" w:rsidRPr="00F822B1" w14:paraId="6FA624E1" w14:textId="384ADE69" w:rsidTr="00D470BC">
        <w:tc>
          <w:tcPr>
            <w:tcW w:w="3261" w:type="dxa"/>
          </w:tcPr>
          <w:p w14:paraId="5CCF820A" w14:textId="5BCFC698" w:rsidR="00904267" w:rsidRDefault="00904267" w:rsidP="002C2B69">
            <w:r>
              <w:t>Business Description</w:t>
            </w:r>
          </w:p>
        </w:tc>
        <w:tc>
          <w:tcPr>
            <w:tcW w:w="2701" w:type="dxa"/>
          </w:tcPr>
          <w:p w14:paraId="1FBC9845" w14:textId="4D028D8F" w:rsidR="00904267" w:rsidRDefault="00904267" w:rsidP="002C2B69">
            <w:r>
              <w:rPr>
                <w:rFonts w:hint="cs"/>
                <w:cs/>
                <w:lang w:bidi="th-TH"/>
              </w:rPr>
              <w:t>ผลิตภัณฑ์พลาสติกและพลาสติก</w:t>
            </w:r>
          </w:p>
        </w:tc>
        <w:tc>
          <w:tcPr>
            <w:tcW w:w="2701" w:type="dxa"/>
          </w:tcPr>
          <w:p w14:paraId="2B4343ED" w14:textId="77777777" w:rsidR="00904267" w:rsidRDefault="00904267" w:rsidP="002C2B69">
            <w:pPr>
              <w:rPr>
                <w:cs/>
                <w:lang w:bidi="th-TH"/>
              </w:rPr>
            </w:pPr>
          </w:p>
        </w:tc>
      </w:tr>
      <w:tr w:rsidR="00D470BC" w:rsidRPr="00F822B1" w14:paraId="656CBE1F" w14:textId="77777777" w:rsidTr="00D470BC">
        <w:trPr>
          <w:ins w:id="1288" w:author="Uraluk Pansuwan" w:date="2023-07-31T16:01:00Z"/>
        </w:trPr>
        <w:tc>
          <w:tcPr>
            <w:tcW w:w="3261" w:type="dxa"/>
          </w:tcPr>
          <w:p w14:paraId="50C316A0" w14:textId="4719A12B" w:rsidR="00D470BC" w:rsidRDefault="00D470BC" w:rsidP="002C2B69">
            <w:pPr>
              <w:rPr>
                <w:ins w:id="1289" w:author="Uraluk Pansuwan" w:date="2023-07-31T16:01:00Z"/>
              </w:rPr>
            </w:pPr>
            <w:ins w:id="1290" w:author="Uraluk Pansuwan" w:date="2023-07-31T16:01:00Z">
              <w:r>
                <w:t>Hashtag</w:t>
              </w:r>
            </w:ins>
          </w:p>
        </w:tc>
        <w:tc>
          <w:tcPr>
            <w:tcW w:w="2701" w:type="dxa"/>
          </w:tcPr>
          <w:p w14:paraId="6747DAA7" w14:textId="120D3CC9" w:rsidR="00D470BC" w:rsidRDefault="00D470BC" w:rsidP="002C2B69">
            <w:pPr>
              <w:rPr>
                <w:ins w:id="1291" w:author="Uraluk Pansuwan" w:date="2023-07-31T16:01:00Z"/>
                <w:cs/>
                <w:lang w:bidi="th-TH"/>
              </w:rPr>
            </w:pPr>
            <w:ins w:id="1292" w:author="Uraluk Pansuwan" w:date="2023-07-31T16:01:00Z">
              <w:r>
                <w:rPr>
                  <w:lang w:bidi="th-TH"/>
                </w:rPr>
                <w:t>#EEC</w:t>
              </w:r>
            </w:ins>
          </w:p>
        </w:tc>
        <w:tc>
          <w:tcPr>
            <w:tcW w:w="2701" w:type="dxa"/>
          </w:tcPr>
          <w:p w14:paraId="4A9C3366" w14:textId="77777777" w:rsidR="00D470BC" w:rsidRDefault="00D470BC" w:rsidP="002C2B69">
            <w:pPr>
              <w:rPr>
                <w:ins w:id="1293" w:author="Uraluk Pansuwan" w:date="2023-07-31T16:01:00Z"/>
                <w:cs/>
                <w:lang w:bidi="th-TH"/>
              </w:rPr>
            </w:pPr>
          </w:p>
        </w:tc>
      </w:tr>
    </w:tbl>
    <w:p w14:paraId="21D9B72D" w14:textId="77777777" w:rsidR="0044109B" w:rsidRPr="00EB008E" w:rsidRDefault="0044109B" w:rsidP="0044109B">
      <w:pPr>
        <w:ind w:left="1080"/>
      </w:pPr>
    </w:p>
    <w:p w14:paraId="2EBF362A" w14:textId="77777777" w:rsidR="0044109B" w:rsidRPr="00061B9D" w:rsidRDefault="0044109B" w:rsidP="0044109B">
      <w:pPr>
        <w:pStyle w:val="Heading3"/>
      </w:pPr>
      <w:bookmarkStart w:id="1294" w:name="_Toc141988870"/>
      <w:r w:rsidRPr="00061B9D">
        <w:t>Additional Impacts</w:t>
      </w:r>
      <w:bookmarkEnd w:id="1294"/>
    </w:p>
    <w:p w14:paraId="788DB8E7" w14:textId="77777777" w:rsidR="0044109B" w:rsidRPr="00061B9D" w:rsidRDefault="0044109B" w:rsidP="0044109B">
      <w:pPr>
        <w:pStyle w:val="Heading4"/>
      </w:pPr>
      <w:r>
        <w:t xml:space="preserve">System Interface requirement </w:t>
      </w:r>
      <w:r>
        <w:rPr>
          <w:szCs w:val="24"/>
          <w:cs/>
          <w:lang w:bidi="th-TH"/>
        </w:rPr>
        <w:t>/</w:t>
      </w:r>
      <w:r>
        <w:t>Integration</w:t>
      </w:r>
    </w:p>
    <w:p w14:paraId="6FFB7957" w14:textId="77777777" w:rsidR="0044109B" w:rsidRPr="00AC528C" w:rsidRDefault="0044109B" w:rsidP="0044109B">
      <w:pPr>
        <w:ind w:left="1440"/>
      </w:pPr>
      <w:r>
        <w:t>Not Applicable</w:t>
      </w:r>
    </w:p>
    <w:p w14:paraId="1D6AEF86" w14:textId="77777777" w:rsidR="0044109B" w:rsidRDefault="0044109B" w:rsidP="0044109B">
      <w:pPr>
        <w:pStyle w:val="Heading4"/>
      </w:pPr>
      <w:r>
        <w:t>Mig</w:t>
      </w:r>
      <w:r w:rsidRPr="0073013C">
        <w:t xml:space="preserve">ration </w:t>
      </w:r>
    </w:p>
    <w:p w14:paraId="2A73B755" w14:textId="77777777" w:rsidR="0044109B" w:rsidRPr="00EB785B" w:rsidRDefault="0044109B" w:rsidP="0044109B">
      <w:pPr>
        <w:ind w:left="1440"/>
      </w:pPr>
      <w:r>
        <w:t>Not Applicable</w:t>
      </w:r>
    </w:p>
    <w:p w14:paraId="02F3E5E8" w14:textId="46C34623" w:rsidR="00B83AE9" w:rsidRDefault="0044109B" w:rsidP="00B83AE9">
      <w:pPr>
        <w:pStyle w:val="Heading4"/>
      </w:pPr>
      <w:r>
        <w:t>Fit</w:t>
      </w:r>
      <w:r>
        <w:rPr>
          <w:szCs w:val="24"/>
          <w:cs/>
          <w:lang w:bidi="th-TH"/>
        </w:rPr>
        <w:t>/</w:t>
      </w:r>
      <w:r>
        <w:t>Gap Analysis Report</w:t>
      </w:r>
    </w:p>
    <w:p w14:paraId="36457AA8" w14:textId="77777777" w:rsidR="007A4585" w:rsidRPr="007A4585" w:rsidRDefault="007A4585" w:rsidP="007A4585"/>
    <w:p w14:paraId="49DF00F2" w14:textId="183CF22C" w:rsidR="00B83AE9" w:rsidRDefault="00B83AE9" w:rsidP="00B83AE9">
      <w:pPr>
        <w:pStyle w:val="Heading2"/>
      </w:pPr>
      <w:bookmarkStart w:id="1295" w:name="_Toc141988871"/>
      <w:r>
        <w:rPr>
          <w:lang w:val="en-US" w:bidi="th-TH"/>
        </w:rPr>
        <w:t>Sign contract report</w:t>
      </w:r>
      <w:bookmarkEnd w:id="1295"/>
    </w:p>
    <w:p w14:paraId="0B341C55" w14:textId="77777777" w:rsidR="00B83AE9" w:rsidRPr="00061B9D" w:rsidRDefault="00B83AE9" w:rsidP="00B83AE9">
      <w:pPr>
        <w:pStyle w:val="Heading3"/>
      </w:pPr>
      <w:bookmarkStart w:id="1296" w:name="_Toc141988872"/>
      <w:r w:rsidRPr="00061B9D">
        <w:t>Purpose</w:t>
      </w:r>
      <w:bookmarkEnd w:id="1296"/>
    </w:p>
    <w:p w14:paraId="799BBB68" w14:textId="533D2260" w:rsidR="000565CF" w:rsidRDefault="000565CF" w:rsidP="000565CF">
      <w:pPr>
        <w:ind w:left="1080"/>
      </w:pPr>
      <w:r>
        <w:t>This report is generated for summarize the customer limit that sign contract completely in each month, also summarzie since beginning of the year untill the present mont</w:t>
      </w:r>
      <w:r w:rsidR="0007000D">
        <w:t>h</w:t>
      </w:r>
      <w:r>
        <w:t xml:space="preserve"> which will classify into department and branches.</w:t>
      </w:r>
    </w:p>
    <w:p w14:paraId="692FA93D" w14:textId="796E2073" w:rsidR="00B83AE9" w:rsidRDefault="000565CF" w:rsidP="000565CF">
      <w:pPr>
        <w:ind w:left="1080"/>
      </w:pPr>
      <w:r>
        <w:lastRenderedPageBreak/>
        <w:t>After the credit limit have approved and customer signed contract, the sign contract report will now be generated at this stage to notify the user that the limit is available and to keep the track on marketing perfo</w:t>
      </w:r>
      <w:ins w:id="1297" w:author="Uraluk Pansuwan" w:date="2023-08-01T21:09:00Z">
        <w:r w:rsidR="00513451">
          <w:t>r</w:t>
        </w:r>
      </w:ins>
      <w:r>
        <w:t>mance</w:t>
      </w:r>
      <w:r>
        <w:rPr>
          <w:cs/>
          <w:lang w:bidi="th-TH"/>
        </w:rPr>
        <w:t>.</w:t>
      </w:r>
      <w:del w:id="1298" w:author="Uraluk Pansuwan" w:date="2023-07-31T16:02:00Z">
        <w:r w:rsidR="00B83AE9" w:rsidRPr="00687534" w:rsidDel="00D470BC">
          <w:rPr>
            <w:cs/>
            <w:lang w:bidi="th-TH"/>
          </w:rPr>
          <w:delText>.</w:delText>
        </w:r>
      </w:del>
    </w:p>
    <w:p w14:paraId="647C8A7C" w14:textId="62219EE4" w:rsidR="00B83AE9" w:rsidRDefault="00B83AE9" w:rsidP="00B83AE9">
      <w:pPr>
        <w:pStyle w:val="Heading3"/>
      </w:pPr>
      <w:bookmarkStart w:id="1299" w:name="_Toc141988873"/>
      <w:r w:rsidRPr="00061B9D">
        <w:t>Background</w:t>
      </w:r>
      <w:bookmarkEnd w:id="1299"/>
    </w:p>
    <w:p w14:paraId="36E38806" w14:textId="77777777" w:rsidR="000565CF" w:rsidRDefault="000565CF" w:rsidP="000565CF">
      <w:pPr>
        <w:pStyle w:val="Heading4"/>
      </w:pPr>
      <w:r>
        <w:t>EXIM Current Business Pracitce (as is)</w:t>
      </w:r>
    </w:p>
    <w:p w14:paraId="51E6302F" w14:textId="77777777" w:rsidR="000565CF" w:rsidRDefault="000565CF" w:rsidP="000565CF">
      <w:pPr>
        <w:pStyle w:val="ListParagraph"/>
        <w:numPr>
          <w:ilvl w:val="0"/>
          <w:numId w:val="30"/>
        </w:numPr>
      </w:pPr>
      <w:r>
        <w:t>As is report produced in AS/400</w:t>
      </w:r>
    </w:p>
    <w:p w14:paraId="06D36B65" w14:textId="51B25E97" w:rsidR="000565CF" w:rsidRDefault="000565CF" w:rsidP="000565CF">
      <w:pPr>
        <w:pStyle w:val="ListParagraph"/>
        <w:numPr>
          <w:ilvl w:val="0"/>
          <w:numId w:val="30"/>
        </w:numPr>
        <w:rPr>
          <w:ins w:id="1300" w:author="Uraluk Pansuwan" w:date="2023-08-01T21:05:00Z"/>
        </w:rPr>
      </w:pPr>
      <w:r>
        <w:t>Sample report in Support Sample Transaction and Case from Customer section</w:t>
      </w:r>
    </w:p>
    <w:p w14:paraId="42E3965B" w14:textId="185E4926" w:rsidR="00513451" w:rsidRPr="009C3061" w:rsidRDefault="00513451" w:rsidP="00513451">
      <w:pPr>
        <w:pStyle w:val="ListParagraph"/>
        <w:numPr>
          <w:ilvl w:val="0"/>
          <w:numId w:val="30"/>
        </w:numPr>
      </w:pPr>
      <w:ins w:id="1301" w:author="Uraluk Pansuwan" w:date="2023-08-01T21:05:00Z">
        <w:r>
          <w:t xml:space="preserve">The system will capture transaction code </w:t>
        </w:r>
        <w:r>
          <w:rPr>
            <w:rFonts w:hint="cs"/>
            <w:cs/>
            <w:lang w:bidi="th-TH"/>
          </w:rPr>
          <w:t>“</w:t>
        </w:r>
        <w:r>
          <w:rPr>
            <w:lang w:val="en-US" w:bidi="th-TH"/>
          </w:rPr>
          <w:t>Create Limit</w:t>
        </w:r>
        <w:r>
          <w:rPr>
            <w:rFonts w:hint="cs"/>
            <w:cs/>
            <w:lang w:val="en-US" w:bidi="th-TH"/>
          </w:rPr>
          <w:t xml:space="preserve">” </w:t>
        </w:r>
        <w:r>
          <w:rPr>
            <w:lang w:val="en-US" w:bidi="th-TH"/>
          </w:rPr>
          <w:t xml:space="preserve">and </w:t>
        </w:r>
        <w:r>
          <w:rPr>
            <w:rFonts w:hint="cs"/>
            <w:cs/>
            <w:lang w:val="en-US" w:bidi="th-TH"/>
          </w:rPr>
          <w:t>“</w:t>
        </w:r>
        <w:r>
          <w:rPr>
            <w:lang w:val="en-US" w:bidi="th-TH"/>
          </w:rPr>
          <w:t>Increase Limit</w:t>
        </w:r>
        <w:r>
          <w:rPr>
            <w:rFonts w:hint="cs"/>
            <w:cs/>
            <w:lang w:val="en-US" w:bidi="th-TH"/>
          </w:rPr>
          <w:t xml:space="preserve">” </w:t>
        </w:r>
        <w:r>
          <w:rPr>
            <w:lang w:val="en-US" w:bidi="th-TH"/>
          </w:rPr>
          <w:t>to this report</w:t>
        </w:r>
      </w:ins>
    </w:p>
    <w:p w14:paraId="07321AEC" w14:textId="3B53FACE" w:rsidR="002A160B" w:rsidRDefault="002A160B" w:rsidP="000565CF">
      <w:pPr>
        <w:pStyle w:val="ListParagraph"/>
        <w:numPr>
          <w:ilvl w:val="0"/>
          <w:numId w:val="30"/>
        </w:numPr>
        <w:rPr>
          <w:ins w:id="1302" w:author="Uraluk Pansuwan" w:date="2023-08-01T21:05:00Z"/>
        </w:rPr>
      </w:pPr>
      <w:r>
        <w:t>After the credit limit have approved</w:t>
      </w:r>
      <w:r w:rsidR="00530E9C">
        <w:t xml:space="preserve"> and customer signed contract</w:t>
      </w:r>
      <w:ins w:id="1303" w:author="Uraluk Pansuwan" w:date="2023-08-01T21:08:00Z">
        <w:r w:rsidR="00513451">
          <w:rPr>
            <w:rFonts w:hint="cs"/>
            <w:cs/>
            <w:lang w:bidi="th-TH"/>
          </w:rPr>
          <w:t xml:space="preserve"> </w:t>
        </w:r>
        <w:r w:rsidR="00513451">
          <w:rPr>
            <w:lang w:val="en-US" w:bidi="th-TH"/>
          </w:rPr>
          <w:t>in each month</w:t>
        </w:r>
      </w:ins>
      <w:r w:rsidR="00530E9C">
        <w:t xml:space="preserve">, the sign contract report will now be generated at this stage </w:t>
      </w:r>
    </w:p>
    <w:p w14:paraId="18D9A485" w14:textId="77777777" w:rsidR="00B83AE9" w:rsidRDefault="00B83AE9" w:rsidP="00B83AE9">
      <w:pPr>
        <w:pStyle w:val="Heading3"/>
      </w:pPr>
      <w:bookmarkStart w:id="1304" w:name="_Toc141988874"/>
      <w:r w:rsidRPr="00061B9D">
        <w:t>Supported Sample Transaction and Case from Custome</w:t>
      </w:r>
      <w:r>
        <w:t>r</w:t>
      </w:r>
      <w:bookmarkEnd w:id="1304"/>
    </w:p>
    <w:p w14:paraId="6250E6D7" w14:textId="7F7B6CB9" w:rsidR="00B83AE9" w:rsidRDefault="00B83AE9" w:rsidP="00904267">
      <w:pPr>
        <w:ind w:left="1080"/>
      </w:pPr>
      <w:commentRangeStart w:id="1305"/>
      <w:r w:rsidRPr="00B83AE9">
        <w:rPr>
          <w:lang w:val="en-US" w:bidi="th-TH"/>
        </w:rPr>
        <w:drawing>
          <wp:inline distT="0" distB="0" distL="0" distR="0" wp14:anchorId="3D06DEC8" wp14:editId="11DCC4F5">
            <wp:extent cx="5149298" cy="1821162"/>
            <wp:effectExtent l="19050" t="19050" r="13335" b="27305"/>
            <wp:docPr id="491494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94581" name=""/>
                    <pic:cNvPicPr/>
                  </pic:nvPicPr>
                  <pic:blipFill>
                    <a:blip r:embed="rId56"/>
                    <a:stretch>
                      <a:fillRect/>
                    </a:stretch>
                  </pic:blipFill>
                  <pic:spPr>
                    <a:xfrm>
                      <a:off x="0" y="0"/>
                      <a:ext cx="5160425" cy="1825097"/>
                    </a:xfrm>
                    <a:prstGeom prst="rect">
                      <a:avLst/>
                    </a:prstGeom>
                    <a:ln>
                      <a:solidFill>
                        <a:schemeClr val="tx1">
                          <a:lumMod val="50000"/>
                          <a:lumOff val="50000"/>
                        </a:schemeClr>
                      </a:solidFill>
                    </a:ln>
                  </pic:spPr>
                </pic:pic>
              </a:graphicData>
            </a:graphic>
          </wp:inline>
        </w:drawing>
      </w:r>
      <w:commentRangeEnd w:id="1305"/>
      <w:r>
        <w:rPr>
          <w:rStyle w:val="CommentReference"/>
        </w:rPr>
        <w:commentReference w:id="1305"/>
      </w:r>
    </w:p>
    <w:p w14:paraId="78A54DA6" w14:textId="1B485587" w:rsidR="00B83AE9" w:rsidRPr="00B83AE9" w:rsidRDefault="00B83AE9" w:rsidP="00904267">
      <w:pPr>
        <w:ind w:left="1080"/>
      </w:pPr>
      <w:r w:rsidRPr="00B83AE9">
        <w:rPr>
          <w:lang w:val="en-US" w:bidi="th-TH"/>
        </w:rPr>
        <w:drawing>
          <wp:inline distT="0" distB="0" distL="0" distR="0" wp14:anchorId="4105EA58" wp14:editId="6D59E9C0">
            <wp:extent cx="5133395" cy="1432944"/>
            <wp:effectExtent l="19050" t="19050" r="10160" b="15240"/>
            <wp:docPr id="101434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48114" name=""/>
                    <pic:cNvPicPr/>
                  </pic:nvPicPr>
                  <pic:blipFill>
                    <a:blip r:embed="rId57"/>
                    <a:stretch>
                      <a:fillRect/>
                    </a:stretch>
                  </pic:blipFill>
                  <pic:spPr>
                    <a:xfrm>
                      <a:off x="0" y="0"/>
                      <a:ext cx="5162255" cy="1441000"/>
                    </a:xfrm>
                    <a:prstGeom prst="rect">
                      <a:avLst/>
                    </a:prstGeom>
                    <a:ln>
                      <a:solidFill>
                        <a:schemeClr val="tx1">
                          <a:lumMod val="50000"/>
                          <a:lumOff val="50000"/>
                        </a:schemeClr>
                      </a:solidFill>
                    </a:ln>
                  </pic:spPr>
                </pic:pic>
              </a:graphicData>
            </a:graphic>
          </wp:inline>
        </w:drawing>
      </w:r>
    </w:p>
    <w:p w14:paraId="5D0C4575" w14:textId="5F1EFBF9" w:rsidR="00B83AE9" w:rsidRDefault="00D040EA" w:rsidP="00904267">
      <w:pPr>
        <w:ind w:left="1080"/>
        <w:rPr>
          <w:lang w:val="en-US" w:bidi="th-TH"/>
        </w:rPr>
      </w:pPr>
      <w:commentRangeStart w:id="1306"/>
      <w:r w:rsidRPr="00D040EA">
        <w:rPr>
          <w:lang w:val="en-US" w:bidi="th-TH"/>
        </w:rPr>
        <w:drawing>
          <wp:inline distT="0" distB="0" distL="0" distR="0" wp14:anchorId="42B55925" wp14:editId="00A9B2D3">
            <wp:extent cx="5017273" cy="880503"/>
            <wp:effectExtent l="19050" t="19050" r="12065" b="15240"/>
            <wp:docPr id="205790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02900" name=""/>
                    <pic:cNvPicPr/>
                  </pic:nvPicPr>
                  <pic:blipFill>
                    <a:blip r:embed="rId58"/>
                    <a:stretch>
                      <a:fillRect/>
                    </a:stretch>
                  </pic:blipFill>
                  <pic:spPr>
                    <a:xfrm>
                      <a:off x="0" y="0"/>
                      <a:ext cx="5039512" cy="884406"/>
                    </a:xfrm>
                    <a:prstGeom prst="rect">
                      <a:avLst/>
                    </a:prstGeom>
                    <a:ln>
                      <a:solidFill>
                        <a:schemeClr val="tx1">
                          <a:lumMod val="50000"/>
                          <a:lumOff val="50000"/>
                        </a:schemeClr>
                      </a:solidFill>
                    </a:ln>
                  </pic:spPr>
                </pic:pic>
              </a:graphicData>
            </a:graphic>
          </wp:inline>
        </w:drawing>
      </w:r>
      <w:commentRangeEnd w:id="1306"/>
      <w:r>
        <w:rPr>
          <w:rStyle w:val="CommentReference"/>
        </w:rPr>
        <w:commentReference w:id="1306"/>
      </w:r>
    </w:p>
    <w:p w14:paraId="11BE3793" w14:textId="58A89318" w:rsidR="00B83AE9" w:rsidRDefault="00D040EA" w:rsidP="00904267">
      <w:pPr>
        <w:ind w:left="1080"/>
        <w:rPr>
          <w:lang w:val="en-US" w:bidi="th-TH"/>
        </w:rPr>
      </w:pPr>
      <w:commentRangeStart w:id="1307"/>
      <w:r w:rsidRPr="00D040EA">
        <w:rPr>
          <w:lang w:val="en-US" w:bidi="th-TH"/>
        </w:rPr>
        <w:lastRenderedPageBreak/>
        <w:drawing>
          <wp:inline distT="0" distB="0" distL="0" distR="0" wp14:anchorId="561FF102" wp14:editId="714E8118">
            <wp:extent cx="4866198" cy="1327892"/>
            <wp:effectExtent l="19050" t="19050" r="10795" b="24765"/>
            <wp:docPr id="49347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77167" name=""/>
                    <pic:cNvPicPr/>
                  </pic:nvPicPr>
                  <pic:blipFill>
                    <a:blip r:embed="rId59"/>
                    <a:stretch>
                      <a:fillRect/>
                    </a:stretch>
                  </pic:blipFill>
                  <pic:spPr>
                    <a:xfrm>
                      <a:off x="0" y="0"/>
                      <a:ext cx="4889346" cy="1334209"/>
                    </a:xfrm>
                    <a:prstGeom prst="rect">
                      <a:avLst/>
                    </a:prstGeom>
                    <a:ln>
                      <a:solidFill>
                        <a:schemeClr val="tx1">
                          <a:lumMod val="50000"/>
                          <a:lumOff val="50000"/>
                        </a:schemeClr>
                      </a:solidFill>
                    </a:ln>
                  </pic:spPr>
                </pic:pic>
              </a:graphicData>
            </a:graphic>
          </wp:inline>
        </w:drawing>
      </w:r>
      <w:commentRangeEnd w:id="1307"/>
      <w:r>
        <w:rPr>
          <w:rStyle w:val="CommentReference"/>
        </w:rPr>
        <w:commentReference w:id="1307"/>
      </w:r>
    </w:p>
    <w:p w14:paraId="03429717" w14:textId="79D02797" w:rsidR="00B83AE9" w:rsidRPr="00DA3B15" w:rsidRDefault="00D040EA" w:rsidP="00904267">
      <w:pPr>
        <w:ind w:left="1080"/>
        <w:rPr>
          <w:lang w:val="en-US" w:bidi="th-TH"/>
        </w:rPr>
      </w:pPr>
      <w:r w:rsidRPr="00D040EA">
        <w:rPr>
          <w:lang w:val="en-US" w:bidi="th-TH"/>
        </w:rPr>
        <w:drawing>
          <wp:inline distT="0" distB="0" distL="0" distR="0" wp14:anchorId="0614FC31" wp14:editId="532C0848">
            <wp:extent cx="4993419" cy="1035602"/>
            <wp:effectExtent l="19050" t="19050" r="17145" b="12700"/>
            <wp:docPr id="924693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93988" name=""/>
                    <pic:cNvPicPr/>
                  </pic:nvPicPr>
                  <pic:blipFill>
                    <a:blip r:embed="rId60"/>
                    <a:stretch>
                      <a:fillRect/>
                    </a:stretch>
                  </pic:blipFill>
                  <pic:spPr>
                    <a:xfrm>
                      <a:off x="0" y="0"/>
                      <a:ext cx="5018322" cy="1040767"/>
                    </a:xfrm>
                    <a:prstGeom prst="rect">
                      <a:avLst/>
                    </a:prstGeom>
                    <a:ln>
                      <a:solidFill>
                        <a:schemeClr val="tx1">
                          <a:lumMod val="50000"/>
                          <a:lumOff val="50000"/>
                        </a:schemeClr>
                      </a:solidFill>
                    </a:ln>
                  </pic:spPr>
                </pic:pic>
              </a:graphicData>
            </a:graphic>
          </wp:inline>
        </w:drawing>
      </w:r>
    </w:p>
    <w:p w14:paraId="2CAAEE40" w14:textId="77777777" w:rsidR="00B83AE9" w:rsidRPr="00061B9D" w:rsidRDefault="00B83AE9" w:rsidP="00B83AE9">
      <w:pPr>
        <w:pStyle w:val="Heading3"/>
      </w:pPr>
      <w:bookmarkStart w:id="1308" w:name="_Toc141988875"/>
      <w:r w:rsidRPr="00061B9D">
        <w:t>Menu Modification</w:t>
      </w:r>
      <w:bookmarkEnd w:id="1308"/>
      <w:r w:rsidRPr="00061B9D">
        <w:t xml:space="preserve"> </w:t>
      </w:r>
    </w:p>
    <w:p w14:paraId="3482DD20" w14:textId="77777777" w:rsidR="00B83AE9" w:rsidRDefault="00B83AE9" w:rsidP="00B83AE9">
      <w:pPr>
        <w:tabs>
          <w:tab w:val="left" w:pos="4050"/>
        </w:tabs>
        <w:ind w:left="1080"/>
      </w:pPr>
      <w:r>
        <w:t>Not applicable</w:t>
      </w:r>
      <w:r>
        <w:tab/>
      </w:r>
      <w:r>
        <w:tab/>
      </w:r>
    </w:p>
    <w:p w14:paraId="1B69F73C" w14:textId="77777777" w:rsidR="00B83AE9" w:rsidRPr="00061B9D" w:rsidRDefault="00B83AE9" w:rsidP="00B83AE9">
      <w:pPr>
        <w:pStyle w:val="Heading3"/>
      </w:pPr>
      <w:bookmarkStart w:id="1309" w:name="_Toc141988876"/>
      <w:r w:rsidRPr="00061B9D">
        <w:t>Screen Layout and Data Sheet</w:t>
      </w:r>
      <w:bookmarkEnd w:id="1309"/>
    </w:p>
    <w:p w14:paraId="4B3E6DC5" w14:textId="77777777" w:rsidR="00B83AE9" w:rsidRDefault="00B83AE9" w:rsidP="00B83AE9">
      <w:pPr>
        <w:ind w:left="1080"/>
      </w:pPr>
      <w:r>
        <w:t xml:space="preserve">Not Applicable </w:t>
      </w:r>
    </w:p>
    <w:p w14:paraId="35060884" w14:textId="77777777" w:rsidR="00B83AE9" w:rsidRDefault="00B83AE9" w:rsidP="00B83AE9">
      <w:pPr>
        <w:ind w:left="1080"/>
      </w:pPr>
    </w:p>
    <w:p w14:paraId="7CCB565A" w14:textId="4E738DE8" w:rsidR="000B160D" w:rsidRDefault="000B160D" w:rsidP="00B83AE9">
      <w:pPr>
        <w:pStyle w:val="Heading3"/>
      </w:pPr>
      <w:bookmarkStart w:id="1310" w:name="_Toc141988877"/>
      <w:r>
        <w:t xml:space="preserve">Business Rule  </w:t>
      </w:r>
      <w:r>
        <w:rPr>
          <w:szCs w:val="28"/>
          <w:cs/>
          <w:lang w:bidi="th-TH"/>
        </w:rPr>
        <w:t xml:space="preserve">/ </w:t>
      </w:r>
      <w:r>
        <w:t>Business Logic</w:t>
      </w:r>
      <w:bookmarkEnd w:id="1310"/>
    </w:p>
    <w:tbl>
      <w:tblPr>
        <w:tblW w:w="7056" w:type="dxa"/>
        <w:tblInd w:w="1111"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A0" w:firstRow="1" w:lastRow="0" w:firstColumn="1" w:lastColumn="0" w:noHBand="0" w:noVBand="0"/>
      </w:tblPr>
      <w:tblGrid>
        <w:gridCol w:w="2775"/>
        <w:gridCol w:w="4281"/>
      </w:tblGrid>
      <w:tr w:rsidR="00EE67C8" w:rsidRPr="00897DBA" w14:paraId="48A6BEF8" w14:textId="77777777" w:rsidTr="008C2111">
        <w:trPr>
          <w:tblHeader/>
        </w:trPr>
        <w:tc>
          <w:tcPr>
            <w:tcW w:w="2775" w:type="dxa"/>
          </w:tcPr>
          <w:p w14:paraId="625B5ACE" w14:textId="77777777" w:rsidR="00EE67C8" w:rsidRPr="00D512AA" w:rsidRDefault="00EE67C8" w:rsidP="008C2111">
            <w:pPr>
              <w:rPr>
                <w:rFonts w:asciiTheme="minorHAnsi" w:hAnsiTheme="minorHAnsi" w:cstheme="minorHAnsi"/>
                <w:sz w:val="22"/>
                <w:szCs w:val="22"/>
              </w:rPr>
            </w:pPr>
            <w:r w:rsidRPr="00D512AA">
              <w:rPr>
                <w:rFonts w:asciiTheme="minorHAnsi" w:hAnsiTheme="minorHAnsi" w:cstheme="minorHAnsi"/>
                <w:sz w:val="22"/>
                <w:szCs w:val="22"/>
              </w:rPr>
              <w:t xml:space="preserve">Paper Size </w:t>
            </w:r>
          </w:p>
        </w:tc>
        <w:tc>
          <w:tcPr>
            <w:tcW w:w="4281" w:type="dxa"/>
          </w:tcPr>
          <w:p w14:paraId="65B76B92" w14:textId="77777777" w:rsidR="00EE67C8" w:rsidRPr="00D512AA" w:rsidRDefault="00EE67C8" w:rsidP="008C2111">
            <w:pPr>
              <w:rPr>
                <w:rFonts w:asciiTheme="minorHAnsi" w:hAnsiTheme="minorHAnsi" w:cstheme="minorHAnsi"/>
                <w:sz w:val="22"/>
                <w:szCs w:val="22"/>
              </w:rPr>
            </w:pPr>
            <w:r w:rsidRPr="00D512AA">
              <w:rPr>
                <w:rFonts w:asciiTheme="minorHAnsi" w:hAnsiTheme="minorHAnsi" w:cstheme="minorHAnsi"/>
                <w:sz w:val="22"/>
                <w:szCs w:val="22"/>
              </w:rPr>
              <w:t>A4</w:t>
            </w:r>
          </w:p>
        </w:tc>
      </w:tr>
      <w:tr w:rsidR="00EE67C8" w:rsidRPr="00897DBA" w14:paraId="2AA8195E" w14:textId="77777777" w:rsidTr="008C2111">
        <w:tc>
          <w:tcPr>
            <w:tcW w:w="2775" w:type="dxa"/>
          </w:tcPr>
          <w:p w14:paraId="3FF8FE65" w14:textId="77777777" w:rsidR="00EE67C8" w:rsidRPr="00D512AA" w:rsidRDefault="00EE67C8" w:rsidP="008C2111">
            <w:pPr>
              <w:rPr>
                <w:rFonts w:asciiTheme="minorHAnsi" w:hAnsiTheme="minorHAnsi" w:cstheme="minorHAnsi"/>
                <w:noProof w:val="0"/>
                <w:color w:val="000000"/>
                <w:sz w:val="22"/>
                <w:szCs w:val="22"/>
              </w:rPr>
            </w:pPr>
            <w:r w:rsidRPr="00D512AA">
              <w:rPr>
                <w:rFonts w:asciiTheme="minorHAnsi" w:hAnsiTheme="minorHAnsi" w:cstheme="minorHAnsi"/>
                <w:color w:val="000000"/>
                <w:sz w:val="22"/>
                <w:szCs w:val="22"/>
              </w:rPr>
              <w:t>Reprinting Require</w:t>
            </w:r>
          </w:p>
        </w:tc>
        <w:tc>
          <w:tcPr>
            <w:tcW w:w="4281" w:type="dxa"/>
          </w:tcPr>
          <w:p w14:paraId="4E443B69" w14:textId="77777777" w:rsidR="00EE67C8" w:rsidRPr="00D512AA" w:rsidRDefault="00EE67C8" w:rsidP="008C2111">
            <w:pPr>
              <w:rPr>
                <w:rFonts w:asciiTheme="minorHAnsi" w:hAnsiTheme="minorHAnsi" w:cstheme="minorHAnsi"/>
                <w:noProof w:val="0"/>
                <w:color w:val="000000"/>
                <w:sz w:val="22"/>
                <w:szCs w:val="22"/>
              </w:rPr>
            </w:pPr>
            <w:r w:rsidRPr="00D512AA">
              <w:rPr>
                <w:rFonts w:asciiTheme="minorHAnsi" w:hAnsiTheme="minorHAnsi" w:cstheme="minorHAnsi"/>
                <w:color w:val="000000"/>
                <w:sz w:val="22"/>
                <w:szCs w:val="22"/>
              </w:rPr>
              <w:t>Yes</w:t>
            </w:r>
          </w:p>
        </w:tc>
      </w:tr>
      <w:tr w:rsidR="00EE67C8" w:rsidRPr="00897DBA" w14:paraId="5C236BAC" w14:textId="77777777" w:rsidTr="008C2111">
        <w:tc>
          <w:tcPr>
            <w:tcW w:w="2775" w:type="dxa"/>
          </w:tcPr>
          <w:p w14:paraId="0DE1E60C" w14:textId="77777777" w:rsidR="00EE67C8" w:rsidRPr="00D512AA" w:rsidRDefault="00EE67C8" w:rsidP="008C2111">
            <w:pPr>
              <w:rPr>
                <w:rFonts w:asciiTheme="minorHAnsi" w:hAnsiTheme="minorHAnsi" w:cstheme="minorHAnsi"/>
                <w:noProof w:val="0"/>
                <w:color w:val="000000"/>
                <w:sz w:val="22"/>
                <w:szCs w:val="22"/>
              </w:rPr>
            </w:pPr>
            <w:r w:rsidRPr="00AB6C2E">
              <w:rPr>
                <w:rFonts w:asciiTheme="minorHAnsi" w:hAnsiTheme="minorHAnsi" w:cstheme="minorHAnsi"/>
                <w:color w:val="000000"/>
                <w:sz w:val="22"/>
                <w:szCs w:val="22"/>
                <w:highlight w:val="yellow"/>
              </w:rPr>
              <w:t>Searching Criteria</w:t>
            </w:r>
          </w:p>
        </w:tc>
        <w:tc>
          <w:tcPr>
            <w:tcW w:w="4281" w:type="dxa"/>
          </w:tcPr>
          <w:p w14:paraId="2E4304FF" w14:textId="77777777" w:rsidR="00EE67C8" w:rsidRPr="00D512AA" w:rsidRDefault="00EE67C8" w:rsidP="008C2111">
            <w:pPr>
              <w:rPr>
                <w:rFonts w:asciiTheme="minorHAnsi" w:hAnsiTheme="minorHAnsi" w:cstheme="minorHAnsi"/>
                <w:noProof w:val="0"/>
                <w:color w:val="000000"/>
                <w:sz w:val="22"/>
                <w:szCs w:val="22"/>
              </w:rPr>
            </w:pPr>
            <w:r>
              <w:rPr>
                <w:rFonts w:asciiTheme="minorHAnsi" w:hAnsiTheme="minorHAnsi" w:cstheme="minorHAnsi"/>
                <w:color w:val="000000"/>
                <w:sz w:val="22"/>
                <w:szCs w:val="22"/>
              </w:rPr>
              <w:t xml:space="preserve">Period of Time </w:t>
            </w:r>
            <w:r>
              <w:rPr>
                <w:rFonts w:asciiTheme="minorHAnsi" w:hAnsiTheme="minorHAnsi" w:cs="Angsana New"/>
                <w:color w:val="000000"/>
                <w:sz w:val="22"/>
                <w:szCs w:val="22"/>
                <w:cs/>
                <w:lang w:bidi="th-TH"/>
              </w:rPr>
              <w:t>(</w:t>
            </w:r>
            <w:r>
              <w:rPr>
                <w:rFonts w:asciiTheme="minorHAnsi" w:hAnsiTheme="minorHAnsi" w:cstheme="minorHAnsi"/>
                <w:color w:val="000000"/>
                <w:sz w:val="22"/>
                <w:szCs w:val="22"/>
              </w:rPr>
              <w:t>Monthly</w:t>
            </w:r>
            <w:r>
              <w:rPr>
                <w:rFonts w:asciiTheme="minorHAnsi" w:hAnsiTheme="minorHAnsi" w:cs="Angsana New"/>
                <w:color w:val="000000"/>
                <w:sz w:val="22"/>
                <w:szCs w:val="22"/>
                <w:cs/>
                <w:lang w:bidi="th-TH"/>
              </w:rPr>
              <w:t>)</w:t>
            </w:r>
          </w:p>
        </w:tc>
      </w:tr>
    </w:tbl>
    <w:p w14:paraId="135068B9" w14:textId="0ECE3CEE" w:rsidR="0007000D" w:rsidRDefault="0007000D" w:rsidP="00EE67C8">
      <w:pPr>
        <w:ind w:left="1440"/>
        <w:pPrChange w:id="1311" w:author="Emy Bartolome" w:date="2023-08-03T20:16:00Z">
          <w:pPr/>
        </w:pPrChange>
      </w:pPr>
    </w:p>
    <w:p w14:paraId="6279B1D2" w14:textId="0E879165" w:rsidR="00FC2C51" w:rsidRDefault="00FC2C51" w:rsidP="00EE67C8">
      <w:pPr>
        <w:rPr>
          <w:lang w:bidi="th-TH"/>
        </w:rPr>
        <w:pPrChange w:id="1312" w:author="Emy Bartolome" w:date="2023-08-03T20:16:00Z">
          <w:pPr>
            <w:pStyle w:val="ListParagraph"/>
            <w:ind w:left="2232"/>
          </w:pPr>
        </w:pPrChange>
      </w:pPr>
    </w:p>
    <w:p w14:paraId="438183A6" w14:textId="3B4F343C" w:rsidR="00B83AE9" w:rsidRPr="00061B9D" w:rsidRDefault="00B83AE9" w:rsidP="00B83AE9">
      <w:pPr>
        <w:pStyle w:val="Heading3"/>
      </w:pPr>
      <w:bookmarkStart w:id="1313" w:name="_Toc141988878"/>
      <w:r>
        <w:t>To</w:t>
      </w:r>
      <w:r>
        <w:rPr>
          <w:szCs w:val="28"/>
          <w:cs/>
          <w:lang w:bidi="th-TH"/>
        </w:rPr>
        <w:t>-</w:t>
      </w:r>
      <w:r>
        <w:t>be Processing</w:t>
      </w:r>
      <w:bookmarkEnd w:id="1313"/>
      <w:r>
        <w:t xml:space="preserve"> </w:t>
      </w:r>
    </w:p>
    <w:p w14:paraId="5AA44D05" w14:textId="3352AD10" w:rsidR="00B83AE9" w:rsidRDefault="00B83AE9" w:rsidP="00B83AE9">
      <w:pPr>
        <w:ind w:left="1440"/>
        <w:rPr>
          <w:ins w:id="1314" w:author="Emy Bartolome" w:date="2023-08-03T20:16:00Z"/>
        </w:rPr>
      </w:pPr>
    </w:p>
    <w:p w14:paraId="0525960C" w14:textId="77777777" w:rsidR="00EE67C8" w:rsidRDefault="00EE67C8" w:rsidP="00EE67C8">
      <w:pPr>
        <w:ind w:left="1512"/>
        <w:rPr>
          <w:ins w:id="1315" w:author="Emy Bartolome" w:date="2023-08-03T20:16:00Z"/>
          <w:lang w:bidi="th-TH"/>
        </w:rPr>
      </w:pPr>
      <w:ins w:id="1316" w:author="Emy Bartolome" w:date="2023-08-03T20:16:00Z">
        <w:r>
          <w:rPr>
            <w:lang w:bidi="th-TH"/>
          </w:rPr>
          <w:t xml:space="preserve">The system will retrieve information from CBS </w:t>
        </w:r>
        <w:r w:rsidRPr="008C2111">
          <w:rPr>
            <w:highlight w:val="yellow"/>
            <w:lang w:bidi="th-TH"/>
          </w:rPr>
          <w:t>Limits Facility</w:t>
        </w:r>
        <w:r>
          <w:rPr>
            <w:lang w:bidi="th-TH"/>
          </w:rPr>
          <w:t xml:space="preserve"> function with details on:</w:t>
        </w:r>
      </w:ins>
    </w:p>
    <w:p w14:paraId="0DF9ED5B" w14:textId="77777777" w:rsidR="00EE67C8" w:rsidRDefault="00EE67C8" w:rsidP="00EE67C8">
      <w:pPr>
        <w:pStyle w:val="ListParagraph"/>
        <w:numPr>
          <w:ilvl w:val="0"/>
          <w:numId w:val="32"/>
        </w:numPr>
        <w:rPr>
          <w:ins w:id="1317" w:author="Emy Bartolome" w:date="2023-08-03T20:16:00Z"/>
          <w:lang w:bidi="th-TH"/>
        </w:rPr>
      </w:pPr>
      <w:ins w:id="1318" w:author="Emy Bartolome" w:date="2023-08-03T20:16:00Z">
        <w:r>
          <w:rPr>
            <w:lang w:bidi="th-TH"/>
          </w:rPr>
          <w:t xml:space="preserve">Limit </w:t>
        </w:r>
        <w:r w:rsidRPr="0007000D">
          <w:rPr>
            <w:lang w:bidi="th-TH"/>
          </w:rPr>
          <w:t>summarize</w:t>
        </w:r>
        <w:r>
          <w:rPr>
            <w:lang w:bidi="th-TH"/>
          </w:rPr>
          <w:t>d for</w:t>
        </w:r>
        <w:r w:rsidRPr="0007000D">
          <w:rPr>
            <w:lang w:bidi="th-TH"/>
          </w:rPr>
          <w:t xml:space="preserve"> the customer limit that sign contract completely in </w:t>
        </w:r>
        <w:r>
          <w:rPr>
            <w:lang w:bidi="th-TH"/>
          </w:rPr>
          <w:t>a given</w:t>
        </w:r>
        <w:r w:rsidRPr="0007000D">
          <w:rPr>
            <w:lang w:bidi="th-TH"/>
          </w:rPr>
          <w:t xml:space="preserve"> </w:t>
        </w:r>
        <w:r>
          <w:rPr>
            <w:lang w:bidi="th-TH"/>
          </w:rPr>
          <w:t>month</w:t>
        </w:r>
      </w:ins>
    </w:p>
    <w:p w14:paraId="481368DE" w14:textId="77777777" w:rsidR="00EE67C8" w:rsidRDefault="00EE67C8" w:rsidP="00EE67C8">
      <w:pPr>
        <w:pStyle w:val="ListParagraph"/>
        <w:numPr>
          <w:ilvl w:val="0"/>
          <w:numId w:val="32"/>
        </w:numPr>
        <w:rPr>
          <w:ins w:id="1319" w:author="Emy Bartolome" w:date="2023-08-03T20:16:00Z"/>
        </w:rPr>
      </w:pPr>
      <w:ins w:id="1320" w:author="Emy Bartolome" w:date="2023-08-03T20:16:00Z">
        <w:r>
          <w:t xml:space="preserve">The system will capture transaction code </w:t>
        </w:r>
        <w:r>
          <w:rPr>
            <w:rFonts w:hint="cs"/>
            <w:cs/>
            <w:lang w:bidi="th-TH"/>
          </w:rPr>
          <w:t>“</w:t>
        </w:r>
        <w:r>
          <w:rPr>
            <w:lang w:val="en-US" w:bidi="th-TH"/>
          </w:rPr>
          <w:t>Create Limit</w:t>
        </w:r>
        <w:r>
          <w:rPr>
            <w:rFonts w:hint="cs"/>
            <w:cs/>
            <w:lang w:val="en-US" w:bidi="th-TH"/>
          </w:rPr>
          <w:t xml:space="preserve">” </w:t>
        </w:r>
        <w:r>
          <w:rPr>
            <w:lang w:val="en-US" w:bidi="th-TH"/>
          </w:rPr>
          <w:t xml:space="preserve">and </w:t>
        </w:r>
        <w:r>
          <w:rPr>
            <w:rFonts w:hint="cs"/>
            <w:cs/>
            <w:lang w:val="en-US" w:bidi="th-TH"/>
          </w:rPr>
          <w:t>“</w:t>
        </w:r>
        <w:r>
          <w:rPr>
            <w:lang w:val="en-US" w:bidi="th-TH"/>
          </w:rPr>
          <w:t>Increase Limit</w:t>
        </w:r>
        <w:r>
          <w:rPr>
            <w:rFonts w:hint="cs"/>
            <w:cs/>
            <w:lang w:val="en-US" w:bidi="th-TH"/>
          </w:rPr>
          <w:t xml:space="preserve">” </w:t>
        </w:r>
        <w:r>
          <w:rPr>
            <w:lang w:val="en-US" w:bidi="th-TH"/>
          </w:rPr>
          <w:t>to this report</w:t>
        </w:r>
      </w:ins>
    </w:p>
    <w:p w14:paraId="2BAAD7F4" w14:textId="77777777" w:rsidR="00EE67C8" w:rsidRDefault="00EE67C8" w:rsidP="00EE67C8">
      <w:pPr>
        <w:pStyle w:val="ListParagraph"/>
        <w:numPr>
          <w:ilvl w:val="0"/>
          <w:numId w:val="32"/>
        </w:numPr>
        <w:rPr>
          <w:ins w:id="1321" w:author="Emy Bartolome" w:date="2023-08-03T20:16:00Z"/>
          <w:lang w:bidi="th-TH"/>
        </w:rPr>
      </w:pPr>
      <w:ins w:id="1322" w:author="Emy Bartolome" w:date="2023-08-03T20:16:00Z">
        <w:r>
          <w:rPr>
            <w:lang w:bidi="th-TH"/>
          </w:rPr>
          <w:t xml:space="preserve">For the transaction increase limit will </w:t>
        </w:r>
        <w:r>
          <w:rPr>
            <w:lang w:val="en-US" w:bidi="th-TH"/>
          </w:rPr>
          <w:t>show the amount of additional amount</w:t>
        </w:r>
      </w:ins>
    </w:p>
    <w:p w14:paraId="542B742C" w14:textId="77777777" w:rsidR="00EE67C8" w:rsidRDefault="00EE67C8" w:rsidP="00EE67C8">
      <w:pPr>
        <w:pStyle w:val="ListParagraph"/>
        <w:numPr>
          <w:ilvl w:val="0"/>
          <w:numId w:val="32"/>
        </w:numPr>
        <w:rPr>
          <w:ins w:id="1323" w:author="Emy Bartolome" w:date="2023-08-03T20:16:00Z"/>
          <w:lang w:bidi="th-TH"/>
        </w:rPr>
      </w:pPr>
      <w:ins w:id="1324" w:author="Emy Bartolome" w:date="2023-08-03T20:16:00Z">
        <w:r>
          <w:rPr>
            <w:lang w:bidi="th-TH"/>
          </w:rPr>
          <w:t>Description of products (Major/Minor) from business module static configuration set up screens</w:t>
        </w:r>
      </w:ins>
    </w:p>
    <w:p w14:paraId="22148F3B" w14:textId="77777777" w:rsidR="00EE67C8" w:rsidRDefault="00EE67C8" w:rsidP="00EE67C8">
      <w:pPr>
        <w:pStyle w:val="ListParagraph"/>
        <w:numPr>
          <w:ilvl w:val="0"/>
          <w:numId w:val="32"/>
        </w:numPr>
        <w:rPr>
          <w:ins w:id="1325" w:author="Emy Bartolome" w:date="2023-08-03T20:16:00Z"/>
          <w:lang w:bidi="th-TH"/>
        </w:rPr>
      </w:pPr>
      <w:ins w:id="1326" w:author="Emy Bartolome" w:date="2023-08-03T20:16:00Z">
        <w:r>
          <w:rPr>
            <w:lang w:bidi="th-TH"/>
          </w:rPr>
          <w:t xml:space="preserve">Show limit transactions in approve 2 in Limit Facility and Loan account </w:t>
        </w:r>
      </w:ins>
    </w:p>
    <w:p w14:paraId="09C79CB5" w14:textId="77777777" w:rsidR="00EE67C8" w:rsidRPr="00E80CB3" w:rsidRDefault="00EE67C8" w:rsidP="00EE67C8">
      <w:pPr>
        <w:pStyle w:val="ListParagraph"/>
        <w:numPr>
          <w:ilvl w:val="0"/>
          <w:numId w:val="32"/>
        </w:numPr>
        <w:rPr>
          <w:ins w:id="1327" w:author="Emy Bartolome" w:date="2023-08-03T20:16:00Z"/>
          <w:lang w:bidi="th-TH"/>
        </w:rPr>
      </w:pPr>
      <w:ins w:id="1328" w:author="Emy Bartolome" w:date="2023-08-03T20:16:00Z">
        <w:r>
          <w:rPr>
            <w:rFonts w:hint="cs"/>
            <w:cs/>
            <w:lang w:bidi="th-TH"/>
          </w:rPr>
          <w:t xml:space="preserve">เพิ่มการ </w:t>
        </w:r>
        <w:r>
          <w:rPr>
            <w:lang w:val="en-US" w:bidi="th-TH"/>
          </w:rPr>
          <w:t xml:space="preserve">sum </w:t>
        </w:r>
        <w:r>
          <w:rPr>
            <w:rFonts w:hint="cs"/>
            <w:cs/>
            <w:lang w:val="en-US" w:bidi="th-TH"/>
          </w:rPr>
          <w:t xml:space="preserve">ยอดรวมวงเงินของ แต่ละประเภทสินเชื่อ, </w:t>
        </w:r>
        <w:r>
          <w:rPr>
            <w:lang w:val="en-US" w:bidi="th-TH"/>
          </w:rPr>
          <w:t>Marketing Code, Branch</w:t>
        </w:r>
      </w:ins>
    </w:p>
    <w:p w14:paraId="49D3902A" w14:textId="77777777" w:rsidR="00EE67C8" w:rsidRDefault="00EE67C8" w:rsidP="00EE67C8">
      <w:pPr>
        <w:pStyle w:val="ListParagraph"/>
        <w:numPr>
          <w:ilvl w:val="0"/>
          <w:numId w:val="32"/>
        </w:numPr>
        <w:rPr>
          <w:ins w:id="1329" w:author="Emy Bartolome" w:date="2023-08-03T20:16:00Z"/>
          <w:lang w:bidi="th-TH"/>
        </w:rPr>
      </w:pPr>
      <w:ins w:id="1330" w:author="Emy Bartolome" w:date="2023-08-03T20:16:00Z">
        <w:r>
          <w:rPr>
            <w:rFonts w:hint="cs"/>
            <w:cs/>
            <w:lang w:val="en-US" w:bidi="th-TH"/>
          </w:rPr>
          <w:t>แนบตัวอย่างรายงาน</w:t>
        </w:r>
      </w:ins>
    </w:p>
    <w:p w14:paraId="544E6EE0" w14:textId="77777777" w:rsidR="00EE67C8" w:rsidRDefault="00EE67C8" w:rsidP="00EE67C8">
      <w:pPr>
        <w:ind w:left="1080"/>
        <w:rPr>
          <w:ins w:id="1331" w:author="Emy Bartolome" w:date="2023-08-03T20:16:00Z"/>
          <w:lang w:bidi="th-TH"/>
        </w:rPr>
      </w:pPr>
    </w:p>
    <w:p w14:paraId="60007C7C" w14:textId="77777777" w:rsidR="00EE67C8" w:rsidRDefault="00EE67C8" w:rsidP="00EE67C8">
      <w:pPr>
        <w:ind w:left="1080"/>
        <w:rPr>
          <w:ins w:id="1332" w:author="Emy Bartolome" w:date="2023-08-03T20:16:00Z"/>
          <w:lang w:bidi="th-TH"/>
        </w:rPr>
      </w:pPr>
      <w:ins w:id="1333" w:author="Emy Bartolome" w:date="2023-08-03T20:16:00Z">
        <w:r>
          <w:rPr>
            <w:lang w:bidi="th-TH"/>
          </w:rPr>
          <w:t>In order to link the loan account created along with the limit facility code that will be reflected in the report:</w:t>
        </w:r>
      </w:ins>
    </w:p>
    <w:p w14:paraId="0DB49D95" w14:textId="77777777" w:rsidR="00EE67C8" w:rsidRDefault="00EE67C8" w:rsidP="00EE67C8">
      <w:pPr>
        <w:pStyle w:val="ListParagraph"/>
        <w:numPr>
          <w:ilvl w:val="0"/>
          <w:numId w:val="48"/>
        </w:numPr>
        <w:rPr>
          <w:ins w:id="1334" w:author="Emy Bartolome" w:date="2023-08-03T20:16:00Z"/>
          <w:lang w:bidi="th-TH"/>
        </w:rPr>
      </w:pPr>
      <w:ins w:id="1335" w:author="Emy Bartolome" w:date="2023-08-03T20:16:00Z">
        <w:r>
          <w:rPr>
            <w:lang w:bidi="th-TH"/>
          </w:rPr>
          <w:t xml:space="preserve"> System to use major/minor code in Loan level for the same customer where Agreement date falls within the specified month for report generation.</w:t>
        </w:r>
      </w:ins>
    </w:p>
    <w:p w14:paraId="05C61CA0" w14:textId="650E0C42" w:rsidR="00EE67C8" w:rsidRDefault="00EE67C8" w:rsidP="00EE67C8">
      <w:pPr>
        <w:ind w:left="1440"/>
      </w:pPr>
      <w:ins w:id="1336" w:author="Emy Bartolome" w:date="2023-08-03T20:16:00Z">
        <w:r>
          <w:rPr>
            <w:lang w:bidi="th-TH"/>
          </w:rPr>
          <w:t>Loan account information retrieved from Narrative record of limit facility</w:t>
        </w:r>
      </w:ins>
    </w:p>
    <w:p w14:paraId="6C2BB139" w14:textId="77777777" w:rsidR="00B83AE9" w:rsidRDefault="00B83AE9" w:rsidP="00B83AE9">
      <w:pPr>
        <w:pStyle w:val="Heading3"/>
      </w:pPr>
      <w:bookmarkStart w:id="1337" w:name="_Toc141988879"/>
      <w:r w:rsidRPr="00061B9D">
        <w:t xml:space="preserve">File </w:t>
      </w:r>
      <w:r w:rsidRPr="00061B9D">
        <w:rPr>
          <w:szCs w:val="28"/>
          <w:cs/>
          <w:lang w:bidi="th-TH"/>
        </w:rPr>
        <w:t>/</w:t>
      </w:r>
      <w:r w:rsidRPr="00061B9D">
        <w:t>API Layout and Data Sheet</w:t>
      </w:r>
      <w:bookmarkEnd w:id="1337"/>
    </w:p>
    <w:p w14:paraId="633AD3F0" w14:textId="77777777" w:rsidR="00B83AE9" w:rsidRPr="00B431F3" w:rsidRDefault="00B83AE9" w:rsidP="00B83AE9">
      <w:pPr>
        <w:pStyle w:val="Heading3"/>
      </w:pPr>
      <w:bookmarkStart w:id="1338" w:name="_Toc141988880"/>
      <w:r>
        <w:t>Report Layout and Data Sheet</w:t>
      </w:r>
      <w:bookmarkEnd w:id="1338"/>
    </w:p>
    <w:p w14:paraId="62E17E52" w14:textId="77777777" w:rsidR="00B83AE9" w:rsidRPr="00EB008E" w:rsidRDefault="00B83AE9" w:rsidP="00B83AE9">
      <w:pPr>
        <w:ind w:left="1080"/>
      </w:pPr>
    </w:p>
    <w:tbl>
      <w:tblPr>
        <w:tblW w:w="8663" w:type="dxa"/>
        <w:tblInd w:w="1111"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A0" w:firstRow="1" w:lastRow="0" w:firstColumn="1" w:lastColumn="0" w:noHBand="0" w:noVBand="0"/>
      </w:tblPr>
      <w:tblGrid>
        <w:gridCol w:w="3261"/>
        <w:gridCol w:w="2701"/>
        <w:gridCol w:w="2701"/>
      </w:tblGrid>
      <w:tr w:rsidR="00904267" w:rsidRPr="00897DBA" w14:paraId="75555022" w14:textId="33A2254F" w:rsidTr="008B0201">
        <w:trPr>
          <w:tblHeader/>
        </w:trPr>
        <w:tc>
          <w:tcPr>
            <w:tcW w:w="3261" w:type="dxa"/>
          </w:tcPr>
          <w:p w14:paraId="335643C4" w14:textId="77777777" w:rsidR="00904267" w:rsidRPr="00897DBA" w:rsidRDefault="00904267" w:rsidP="00950FD1">
            <w:r w:rsidRPr="00897DBA">
              <w:t>Screen</w:t>
            </w:r>
            <w:r w:rsidRPr="00897DBA">
              <w:rPr>
                <w:cs/>
                <w:lang w:bidi="th-TH"/>
              </w:rPr>
              <w:t>/</w:t>
            </w:r>
            <w:r w:rsidRPr="00897DBA">
              <w:t>Report Field Name</w:t>
            </w:r>
            <w:r w:rsidRPr="00897DBA">
              <w:rPr>
                <w:cs/>
                <w:lang w:bidi="th-TH"/>
              </w:rPr>
              <w:t>/</w:t>
            </w:r>
            <w:r w:rsidRPr="00897DBA">
              <w:t>Attributes</w:t>
            </w:r>
          </w:p>
        </w:tc>
        <w:tc>
          <w:tcPr>
            <w:tcW w:w="2701" w:type="dxa"/>
          </w:tcPr>
          <w:p w14:paraId="0F72930B" w14:textId="77777777" w:rsidR="00904267" w:rsidRPr="002B6879" w:rsidRDefault="00904267" w:rsidP="00950FD1">
            <w:pPr>
              <w:rPr>
                <w:lang w:val="en-US" w:bidi="th-TH"/>
              </w:rPr>
            </w:pPr>
            <w:r>
              <w:rPr>
                <w:lang w:val="en-US" w:bidi="th-TH"/>
              </w:rPr>
              <w:t>Sample Data</w:t>
            </w:r>
          </w:p>
        </w:tc>
        <w:tc>
          <w:tcPr>
            <w:tcW w:w="2701" w:type="dxa"/>
          </w:tcPr>
          <w:p w14:paraId="6E7E1E3D" w14:textId="76EE1B11" w:rsidR="00904267" w:rsidRDefault="00904267" w:rsidP="00950FD1">
            <w:pPr>
              <w:rPr>
                <w:lang w:val="en-US" w:bidi="th-TH"/>
              </w:rPr>
            </w:pPr>
            <w:r w:rsidRPr="00897DBA">
              <w:t>Source</w:t>
            </w:r>
            <w:r w:rsidRPr="00897DBA">
              <w:rPr>
                <w:cs/>
                <w:lang w:bidi="th-TH"/>
              </w:rPr>
              <w:t>/</w:t>
            </w:r>
            <w:r w:rsidRPr="00897DBA">
              <w:t>Validations</w:t>
            </w:r>
          </w:p>
        </w:tc>
      </w:tr>
      <w:tr w:rsidR="00904267" w:rsidRPr="00897DBA" w14:paraId="18010FA7" w14:textId="775B027E" w:rsidTr="008B0201">
        <w:trPr>
          <w:tblHeader/>
        </w:trPr>
        <w:tc>
          <w:tcPr>
            <w:tcW w:w="3261" w:type="dxa"/>
            <w:shd w:val="clear" w:color="auto" w:fill="DAE6B6" w:themeFill="accent6" w:themeFillTint="66"/>
          </w:tcPr>
          <w:p w14:paraId="64F02BEC" w14:textId="77777777" w:rsidR="00904267" w:rsidRPr="00466983" w:rsidRDefault="00904267" w:rsidP="00950FD1">
            <w:r w:rsidRPr="00466983">
              <w:t xml:space="preserve">Header </w:t>
            </w:r>
          </w:p>
        </w:tc>
        <w:tc>
          <w:tcPr>
            <w:tcW w:w="2701" w:type="dxa"/>
            <w:shd w:val="clear" w:color="auto" w:fill="DAE6B6" w:themeFill="accent6" w:themeFillTint="66"/>
          </w:tcPr>
          <w:p w14:paraId="6CD1FB70" w14:textId="77777777" w:rsidR="00904267" w:rsidRPr="00466983" w:rsidRDefault="00904267" w:rsidP="00950FD1">
            <w:pPr>
              <w:rPr>
                <w:lang w:val="en-US" w:bidi="th-TH"/>
              </w:rPr>
            </w:pPr>
          </w:p>
        </w:tc>
        <w:tc>
          <w:tcPr>
            <w:tcW w:w="2701" w:type="dxa"/>
            <w:shd w:val="clear" w:color="auto" w:fill="DAE6B6" w:themeFill="accent6" w:themeFillTint="66"/>
          </w:tcPr>
          <w:p w14:paraId="797B912F" w14:textId="77777777" w:rsidR="00904267" w:rsidRPr="00466983" w:rsidRDefault="00904267" w:rsidP="00950FD1">
            <w:pPr>
              <w:rPr>
                <w:lang w:val="en-US" w:bidi="th-TH"/>
              </w:rPr>
            </w:pPr>
          </w:p>
        </w:tc>
      </w:tr>
      <w:tr w:rsidR="00904267" w:rsidRPr="00897DBA" w14:paraId="022D4735" w14:textId="147DAA31" w:rsidTr="008B0201">
        <w:trPr>
          <w:tblHeader/>
        </w:trPr>
        <w:tc>
          <w:tcPr>
            <w:tcW w:w="3261" w:type="dxa"/>
            <w:shd w:val="clear" w:color="auto" w:fill="auto"/>
          </w:tcPr>
          <w:p w14:paraId="7BC227F8" w14:textId="77777777" w:rsidR="00904267" w:rsidRPr="00466983" w:rsidRDefault="00904267" w:rsidP="00950FD1">
            <w:r>
              <w:t>Title</w:t>
            </w:r>
          </w:p>
        </w:tc>
        <w:tc>
          <w:tcPr>
            <w:tcW w:w="2701" w:type="dxa"/>
            <w:shd w:val="clear" w:color="auto" w:fill="auto"/>
          </w:tcPr>
          <w:p w14:paraId="62845F09" w14:textId="5054B7E8" w:rsidR="00904267" w:rsidRPr="00466983" w:rsidRDefault="00904267" w:rsidP="00950FD1">
            <w:pPr>
              <w:rPr>
                <w:lang w:val="en-US" w:bidi="th-TH"/>
              </w:rPr>
            </w:pPr>
            <w:r>
              <w:rPr>
                <w:lang w:val="en-US" w:bidi="th-TH"/>
              </w:rPr>
              <w:t xml:space="preserve">Sign Contract Limit Report  </w:t>
            </w:r>
          </w:p>
        </w:tc>
        <w:tc>
          <w:tcPr>
            <w:tcW w:w="2701" w:type="dxa"/>
          </w:tcPr>
          <w:p w14:paraId="33F6E5DB" w14:textId="77777777" w:rsidR="00904267" w:rsidRDefault="00904267" w:rsidP="00950FD1">
            <w:pPr>
              <w:rPr>
                <w:lang w:val="en-US" w:bidi="th-TH"/>
              </w:rPr>
            </w:pPr>
          </w:p>
        </w:tc>
      </w:tr>
      <w:tr w:rsidR="00904267" w:rsidRPr="00897DBA" w14:paraId="7CEB6BF2" w14:textId="21DCC40C" w:rsidTr="008B0201">
        <w:trPr>
          <w:tblHeader/>
        </w:trPr>
        <w:tc>
          <w:tcPr>
            <w:tcW w:w="3261" w:type="dxa"/>
            <w:shd w:val="clear" w:color="auto" w:fill="auto"/>
          </w:tcPr>
          <w:p w14:paraId="1E116A56" w14:textId="77777777" w:rsidR="00904267" w:rsidRDefault="00904267" w:rsidP="00950FD1">
            <w:r>
              <w:t>Period of Time</w:t>
            </w:r>
          </w:p>
        </w:tc>
        <w:tc>
          <w:tcPr>
            <w:tcW w:w="2701" w:type="dxa"/>
            <w:shd w:val="clear" w:color="auto" w:fill="auto"/>
          </w:tcPr>
          <w:p w14:paraId="1D2933EC" w14:textId="77777777" w:rsidR="00904267" w:rsidRDefault="00904267" w:rsidP="00950FD1">
            <w:pPr>
              <w:rPr>
                <w:lang w:val="en-US" w:bidi="th-TH"/>
              </w:rPr>
            </w:pPr>
            <w:r>
              <w:rPr>
                <w:lang w:val="en-US" w:bidi="th-TH"/>
              </w:rPr>
              <w:t>1</w:t>
            </w:r>
            <w:r>
              <w:rPr>
                <w:cs/>
                <w:lang w:val="en-US" w:bidi="th-TH"/>
              </w:rPr>
              <w:t>-</w:t>
            </w:r>
            <w:r>
              <w:rPr>
                <w:lang w:val="en-US" w:bidi="th-TH"/>
              </w:rPr>
              <w:t>31 March 2023</w:t>
            </w:r>
          </w:p>
        </w:tc>
        <w:tc>
          <w:tcPr>
            <w:tcW w:w="2701" w:type="dxa"/>
          </w:tcPr>
          <w:p w14:paraId="2D59D0C2" w14:textId="77777777" w:rsidR="00904267" w:rsidRDefault="00904267" w:rsidP="00950FD1">
            <w:pPr>
              <w:rPr>
                <w:lang w:val="en-US" w:bidi="th-TH"/>
              </w:rPr>
            </w:pPr>
          </w:p>
        </w:tc>
      </w:tr>
      <w:tr w:rsidR="00904267" w:rsidRPr="00897DBA" w14:paraId="16225A37" w14:textId="69AA787E" w:rsidTr="008B0201">
        <w:trPr>
          <w:tblHeader/>
        </w:trPr>
        <w:tc>
          <w:tcPr>
            <w:tcW w:w="3261" w:type="dxa"/>
          </w:tcPr>
          <w:p w14:paraId="6E992D3B" w14:textId="77777777" w:rsidR="00904267" w:rsidRDefault="00904267" w:rsidP="00950FD1">
            <w:r>
              <w:t>Printed Page</w:t>
            </w:r>
          </w:p>
        </w:tc>
        <w:tc>
          <w:tcPr>
            <w:tcW w:w="2701" w:type="dxa"/>
          </w:tcPr>
          <w:p w14:paraId="05691644" w14:textId="77777777" w:rsidR="00904267" w:rsidRDefault="00904267" w:rsidP="00950FD1">
            <w:pPr>
              <w:rPr>
                <w:lang w:val="en-US" w:bidi="th-TH"/>
              </w:rPr>
            </w:pPr>
            <w:r>
              <w:rPr>
                <w:lang w:val="en-US" w:bidi="th-TH"/>
              </w:rPr>
              <w:t>1</w:t>
            </w:r>
          </w:p>
        </w:tc>
        <w:tc>
          <w:tcPr>
            <w:tcW w:w="2701" w:type="dxa"/>
          </w:tcPr>
          <w:p w14:paraId="4BDD67B1" w14:textId="77777777" w:rsidR="00904267" w:rsidRDefault="00904267" w:rsidP="00950FD1">
            <w:pPr>
              <w:rPr>
                <w:lang w:val="en-US" w:bidi="th-TH"/>
              </w:rPr>
            </w:pPr>
          </w:p>
        </w:tc>
      </w:tr>
      <w:tr w:rsidR="00904267" w:rsidRPr="00897DBA" w14:paraId="5F2A44C6" w14:textId="07DFDD0D" w:rsidTr="008B0201">
        <w:trPr>
          <w:tblHeader/>
        </w:trPr>
        <w:tc>
          <w:tcPr>
            <w:tcW w:w="3261" w:type="dxa"/>
          </w:tcPr>
          <w:p w14:paraId="3EEBA94D" w14:textId="77777777" w:rsidR="00904267" w:rsidRDefault="00904267" w:rsidP="00950FD1">
            <w:r>
              <w:t>Printed Date</w:t>
            </w:r>
          </w:p>
        </w:tc>
        <w:tc>
          <w:tcPr>
            <w:tcW w:w="2701" w:type="dxa"/>
          </w:tcPr>
          <w:p w14:paraId="71CAC716" w14:textId="77777777" w:rsidR="00904267" w:rsidRDefault="00904267" w:rsidP="00950FD1">
            <w:pPr>
              <w:rPr>
                <w:lang w:val="en-US" w:bidi="th-TH"/>
              </w:rPr>
            </w:pPr>
            <w:r>
              <w:rPr>
                <w:lang w:val="en-US" w:bidi="th-TH"/>
              </w:rPr>
              <w:t>3</w:t>
            </w:r>
            <w:r>
              <w:rPr>
                <w:cs/>
                <w:lang w:val="en-US" w:bidi="th-TH"/>
              </w:rPr>
              <w:t>/</w:t>
            </w:r>
            <w:r>
              <w:rPr>
                <w:lang w:val="en-US" w:bidi="th-TH"/>
              </w:rPr>
              <w:t>04</w:t>
            </w:r>
            <w:r>
              <w:rPr>
                <w:cs/>
                <w:lang w:val="en-US" w:bidi="th-TH"/>
              </w:rPr>
              <w:t>/</w:t>
            </w:r>
            <w:r>
              <w:rPr>
                <w:lang w:val="en-US" w:bidi="th-TH"/>
              </w:rPr>
              <w:t>23</w:t>
            </w:r>
          </w:p>
        </w:tc>
        <w:tc>
          <w:tcPr>
            <w:tcW w:w="2701" w:type="dxa"/>
          </w:tcPr>
          <w:p w14:paraId="322FF6D8" w14:textId="77777777" w:rsidR="00904267" w:rsidRDefault="00904267" w:rsidP="00950FD1">
            <w:pPr>
              <w:rPr>
                <w:lang w:val="en-US" w:bidi="th-TH"/>
              </w:rPr>
            </w:pPr>
          </w:p>
        </w:tc>
      </w:tr>
      <w:tr w:rsidR="00904267" w:rsidRPr="00897DBA" w14:paraId="17A01853" w14:textId="751D7C01" w:rsidTr="008B0201">
        <w:trPr>
          <w:tblHeader/>
        </w:trPr>
        <w:tc>
          <w:tcPr>
            <w:tcW w:w="3261" w:type="dxa"/>
          </w:tcPr>
          <w:p w14:paraId="739D52DE" w14:textId="77777777" w:rsidR="00904267" w:rsidRDefault="00904267" w:rsidP="00950FD1">
            <w:r>
              <w:t>Printed Time</w:t>
            </w:r>
          </w:p>
        </w:tc>
        <w:tc>
          <w:tcPr>
            <w:tcW w:w="2701" w:type="dxa"/>
          </w:tcPr>
          <w:p w14:paraId="758100E9" w14:textId="77777777" w:rsidR="00904267" w:rsidRDefault="00904267" w:rsidP="00950FD1">
            <w:pPr>
              <w:rPr>
                <w:lang w:val="en-US" w:bidi="th-TH"/>
              </w:rPr>
            </w:pPr>
            <w:r>
              <w:rPr>
                <w:lang w:val="en-US" w:bidi="th-TH"/>
              </w:rPr>
              <w:t>19</w:t>
            </w:r>
            <w:r>
              <w:rPr>
                <w:cs/>
                <w:lang w:val="en-US" w:bidi="th-TH"/>
              </w:rPr>
              <w:t>:</w:t>
            </w:r>
            <w:r>
              <w:rPr>
                <w:lang w:val="en-US" w:bidi="th-TH"/>
              </w:rPr>
              <w:t>08</w:t>
            </w:r>
            <w:r>
              <w:rPr>
                <w:cs/>
                <w:lang w:val="en-US" w:bidi="th-TH"/>
              </w:rPr>
              <w:t>:</w:t>
            </w:r>
            <w:r>
              <w:rPr>
                <w:lang w:val="en-US" w:bidi="th-TH"/>
              </w:rPr>
              <w:t>11</w:t>
            </w:r>
          </w:p>
        </w:tc>
        <w:tc>
          <w:tcPr>
            <w:tcW w:w="2701" w:type="dxa"/>
          </w:tcPr>
          <w:p w14:paraId="072B33C5" w14:textId="77777777" w:rsidR="00904267" w:rsidRDefault="00904267" w:rsidP="00950FD1">
            <w:pPr>
              <w:rPr>
                <w:lang w:val="en-US" w:bidi="th-TH"/>
              </w:rPr>
            </w:pPr>
          </w:p>
        </w:tc>
      </w:tr>
      <w:tr w:rsidR="00904267" w:rsidRPr="00897DBA" w14:paraId="56006948" w14:textId="1F6DB45B" w:rsidTr="008B0201">
        <w:trPr>
          <w:tblHeader/>
        </w:trPr>
        <w:tc>
          <w:tcPr>
            <w:tcW w:w="3261" w:type="dxa"/>
          </w:tcPr>
          <w:p w14:paraId="73D1D9FA" w14:textId="77777777" w:rsidR="00904267" w:rsidRDefault="00904267" w:rsidP="00950FD1">
            <w:r>
              <w:t>Program</w:t>
            </w:r>
          </w:p>
        </w:tc>
        <w:tc>
          <w:tcPr>
            <w:tcW w:w="2701" w:type="dxa"/>
          </w:tcPr>
          <w:p w14:paraId="54A44401" w14:textId="719564EF" w:rsidR="00904267" w:rsidRDefault="00904267" w:rsidP="00950FD1">
            <w:pPr>
              <w:rPr>
                <w:lang w:val="en-US" w:bidi="th-TH"/>
              </w:rPr>
            </w:pPr>
            <w:del w:id="1339" w:author="Uraluk Pansuwan" w:date="2023-07-31T16:04:00Z">
              <w:r w:rsidDel="008B0201">
                <w:rPr>
                  <w:lang w:val="en-US" w:bidi="th-TH"/>
                </w:rPr>
                <w:delText>CSCR4007</w:delText>
              </w:r>
            </w:del>
            <w:ins w:id="1340" w:author="Uraluk Pansuwan" w:date="2023-07-31T16:04:00Z">
              <w:r w:rsidR="008B0201">
                <w:rPr>
                  <w:lang w:val="en-US" w:bidi="th-TH"/>
                </w:rPr>
                <w:t>CSCM4032</w:t>
              </w:r>
            </w:ins>
          </w:p>
        </w:tc>
        <w:tc>
          <w:tcPr>
            <w:tcW w:w="2701" w:type="dxa"/>
          </w:tcPr>
          <w:p w14:paraId="4EACCBD8" w14:textId="77777777" w:rsidR="00904267" w:rsidRDefault="00904267" w:rsidP="00950FD1">
            <w:pPr>
              <w:rPr>
                <w:lang w:val="en-US" w:bidi="th-TH"/>
              </w:rPr>
            </w:pPr>
          </w:p>
        </w:tc>
      </w:tr>
      <w:tr w:rsidR="00904267" w:rsidRPr="00897DBA" w14:paraId="4315044E" w14:textId="5614ED91" w:rsidTr="008B0201">
        <w:trPr>
          <w:tblHeader/>
        </w:trPr>
        <w:tc>
          <w:tcPr>
            <w:tcW w:w="3261" w:type="dxa"/>
          </w:tcPr>
          <w:p w14:paraId="68D3E205" w14:textId="77777777" w:rsidR="00904267" w:rsidRDefault="00904267" w:rsidP="00950FD1">
            <w:r>
              <w:t xml:space="preserve">User </w:t>
            </w:r>
            <w:r>
              <w:rPr>
                <w:cs/>
                <w:lang w:bidi="th-TH"/>
              </w:rPr>
              <w:t>(</w:t>
            </w:r>
            <w:r>
              <w:t>Retrive Report</w:t>
            </w:r>
            <w:r>
              <w:rPr>
                <w:cs/>
                <w:lang w:bidi="th-TH"/>
              </w:rPr>
              <w:t>)</w:t>
            </w:r>
          </w:p>
        </w:tc>
        <w:tc>
          <w:tcPr>
            <w:tcW w:w="2701" w:type="dxa"/>
          </w:tcPr>
          <w:p w14:paraId="2392C51E" w14:textId="77777777" w:rsidR="00904267" w:rsidRDefault="00904267" w:rsidP="00950FD1">
            <w:pPr>
              <w:rPr>
                <w:lang w:val="en-US" w:bidi="th-TH"/>
              </w:rPr>
            </w:pPr>
            <w:r>
              <w:rPr>
                <w:lang w:val="en-US" w:bidi="th-TH"/>
              </w:rPr>
              <w:t>SUPALUCKW</w:t>
            </w:r>
          </w:p>
        </w:tc>
        <w:tc>
          <w:tcPr>
            <w:tcW w:w="2701" w:type="dxa"/>
          </w:tcPr>
          <w:p w14:paraId="7BEAB42E" w14:textId="77777777" w:rsidR="00904267" w:rsidRDefault="00904267" w:rsidP="00950FD1">
            <w:pPr>
              <w:rPr>
                <w:lang w:val="en-US" w:bidi="th-TH"/>
              </w:rPr>
            </w:pPr>
          </w:p>
        </w:tc>
      </w:tr>
      <w:tr w:rsidR="00904267" w:rsidRPr="00897DBA" w14:paraId="1349F7A5" w14:textId="760F471D" w:rsidTr="008B0201">
        <w:trPr>
          <w:tblHeader/>
        </w:trPr>
        <w:tc>
          <w:tcPr>
            <w:tcW w:w="3261" w:type="dxa"/>
            <w:shd w:val="clear" w:color="auto" w:fill="DAE6B6" w:themeFill="accent6" w:themeFillTint="66"/>
          </w:tcPr>
          <w:p w14:paraId="1852FD21" w14:textId="77777777" w:rsidR="00904267" w:rsidRDefault="00904267" w:rsidP="00950FD1">
            <w:r>
              <w:t>Details</w:t>
            </w:r>
          </w:p>
        </w:tc>
        <w:tc>
          <w:tcPr>
            <w:tcW w:w="2701" w:type="dxa"/>
            <w:shd w:val="clear" w:color="auto" w:fill="DAE6B6" w:themeFill="accent6" w:themeFillTint="66"/>
          </w:tcPr>
          <w:p w14:paraId="42C597D5" w14:textId="77777777" w:rsidR="00904267" w:rsidRDefault="00904267" w:rsidP="00950FD1">
            <w:pPr>
              <w:rPr>
                <w:lang w:val="en-US" w:bidi="th-TH"/>
              </w:rPr>
            </w:pPr>
          </w:p>
        </w:tc>
        <w:tc>
          <w:tcPr>
            <w:tcW w:w="2701" w:type="dxa"/>
            <w:shd w:val="clear" w:color="auto" w:fill="DAE6B6" w:themeFill="accent6" w:themeFillTint="66"/>
          </w:tcPr>
          <w:p w14:paraId="43280DDC" w14:textId="77777777" w:rsidR="00904267" w:rsidRDefault="00904267" w:rsidP="00950FD1">
            <w:pPr>
              <w:rPr>
                <w:lang w:val="en-US" w:bidi="th-TH"/>
              </w:rPr>
            </w:pPr>
          </w:p>
        </w:tc>
      </w:tr>
      <w:tr w:rsidR="00904267" w:rsidRPr="00897DBA" w14:paraId="0CAEF453" w14:textId="72A8812B" w:rsidTr="008B0201">
        <w:trPr>
          <w:tblHeader/>
        </w:trPr>
        <w:tc>
          <w:tcPr>
            <w:tcW w:w="3261" w:type="dxa"/>
            <w:shd w:val="clear" w:color="auto" w:fill="auto"/>
          </w:tcPr>
          <w:p w14:paraId="16883791" w14:textId="498A249E" w:rsidR="00904267" w:rsidRDefault="00904267" w:rsidP="00950FD1">
            <w:r>
              <w:t>Marketing Department Code</w:t>
            </w:r>
          </w:p>
        </w:tc>
        <w:tc>
          <w:tcPr>
            <w:tcW w:w="2701" w:type="dxa"/>
            <w:shd w:val="clear" w:color="auto" w:fill="auto"/>
          </w:tcPr>
          <w:p w14:paraId="02C861BD" w14:textId="438D993B" w:rsidR="00904267" w:rsidRDefault="00904267" w:rsidP="00950FD1">
            <w:pPr>
              <w:rPr>
                <w:cs/>
                <w:lang w:val="en-US" w:bidi="th-TH"/>
              </w:rPr>
            </w:pPr>
            <w:r>
              <w:rPr>
                <w:lang w:val="en-US" w:bidi="th-TH"/>
              </w:rPr>
              <w:t>1056000</w:t>
            </w:r>
          </w:p>
        </w:tc>
        <w:tc>
          <w:tcPr>
            <w:tcW w:w="2701" w:type="dxa"/>
          </w:tcPr>
          <w:p w14:paraId="45703D11" w14:textId="77777777" w:rsidR="00904267" w:rsidRDefault="00904267" w:rsidP="00950FD1">
            <w:pPr>
              <w:rPr>
                <w:lang w:val="en-US" w:bidi="th-TH"/>
              </w:rPr>
            </w:pPr>
          </w:p>
        </w:tc>
      </w:tr>
      <w:tr w:rsidR="00904267" w:rsidRPr="00897DBA" w14:paraId="25D3752D" w14:textId="7DE3851F" w:rsidTr="008B0201">
        <w:trPr>
          <w:tblHeader/>
        </w:trPr>
        <w:tc>
          <w:tcPr>
            <w:tcW w:w="3261" w:type="dxa"/>
            <w:shd w:val="clear" w:color="auto" w:fill="auto"/>
          </w:tcPr>
          <w:p w14:paraId="17AE2546" w14:textId="13B2911D" w:rsidR="00904267" w:rsidRDefault="00904267" w:rsidP="00950FD1">
            <w:r>
              <w:t>Marketing Department Description</w:t>
            </w:r>
          </w:p>
        </w:tc>
        <w:tc>
          <w:tcPr>
            <w:tcW w:w="2701" w:type="dxa"/>
            <w:shd w:val="clear" w:color="auto" w:fill="auto"/>
          </w:tcPr>
          <w:p w14:paraId="0ED8A7FA" w14:textId="77777777" w:rsidR="00904267" w:rsidRDefault="00904267" w:rsidP="00950FD1">
            <w:pPr>
              <w:rPr>
                <w:lang w:val="en-US" w:bidi="th-TH"/>
              </w:rPr>
            </w:pPr>
            <w:r>
              <w:rPr>
                <w:rFonts w:hint="cs"/>
                <w:cs/>
                <w:lang w:val="en-US" w:bidi="th-TH"/>
              </w:rPr>
              <w:t xml:space="preserve">ฝ่ายอุตสาหกรรม </w:t>
            </w:r>
            <w:r>
              <w:rPr>
                <w:lang w:val="en-US" w:bidi="th-TH"/>
              </w:rPr>
              <w:t>2</w:t>
            </w:r>
          </w:p>
        </w:tc>
        <w:tc>
          <w:tcPr>
            <w:tcW w:w="2701" w:type="dxa"/>
          </w:tcPr>
          <w:p w14:paraId="1C76EF33" w14:textId="77777777" w:rsidR="00904267" w:rsidRDefault="00904267" w:rsidP="00950FD1">
            <w:pPr>
              <w:rPr>
                <w:cs/>
                <w:lang w:val="en-US" w:bidi="th-TH"/>
              </w:rPr>
            </w:pPr>
          </w:p>
        </w:tc>
      </w:tr>
      <w:tr w:rsidR="00904267" w:rsidRPr="00897DBA" w14:paraId="33716C2F" w14:textId="19C33199" w:rsidTr="008B0201">
        <w:trPr>
          <w:tblHeader/>
        </w:trPr>
        <w:tc>
          <w:tcPr>
            <w:tcW w:w="3261" w:type="dxa"/>
            <w:shd w:val="clear" w:color="auto" w:fill="auto"/>
          </w:tcPr>
          <w:p w14:paraId="5942D35B" w14:textId="32451C69" w:rsidR="00904267" w:rsidRDefault="00904267" w:rsidP="00950FD1">
            <w:r>
              <w:t>Marketing Segment Code</w:t>
            </w:r>
          </w:p>
        </w:tc>
        <w:tc>
          <w:tcPr>
            <w:tcW w:w="2701" w:type="dxa"/>
            <w:shd w:val="clear" w:color="auto" w:fill="auto"/>
          </w:tcPr>
          <w:p w14:paraId="73B32AF0" w14:textId="04476F83" w:rsidR="00904267" w:rsidRDefault="00904267" w:rsidP="00950FD1">
            <w:pPr>
              <w:rPr>
                <w:cs/>
                <w:lang w:val="en-US" w:bidi="th-TH"/>
              </w:rPr>
            </w:pPr>
            <w:r>
              <w:rPr>
                <w:lang w:val="en-US" w:bidi="th-TH"/>
              </w:rPr>
              <w:t>1056001</w:t>
            </w:r>
          </w:p>
        </w:tc>
        <w:tc>
          <w:tcPr>
            <w:tcW w:w="2701" w:type="dxa"/>
          </w:tcPr>
          <w:p w14:paraId="70528BA7" w14:textId="77777777" w:rsidR="00904267" w:rsidRDefault="00904267" w:rsidP="00950FD1">
            <w:pPr>
              <w:rPr>
                <w:lang w:val="en-US" w:bidi="th-TH"/>
              </w:rPr>
            </w:pPr>
          </w:p>
        </w:tc>
      </w:tr>
      <w:tr w:rsidR="00904267" w:rsidRPr="00897DBA" w14:paraId="2598F83A" w14:textId="29C4740A" w:rsidTr="008B0201">
        <w:trPr>
          <w:tblHeader/>
        </w:trPr>
        <w:tc>
          <w:tcPr>
            <w:tcW w:w="3261" w:type="dxa"/>
            <w:shd w:val="clear" w:color="auto" w:fill="auto"/>
          </w:tcPr>
          <w:p w14:paraId="21501228" w14:textId="55536880" w:rsidR="00904267" w:rsidRDefault="00904267" w:rsidP="00950FD1">
            <w:r>
              <w:t>Marketing Segment Description</w:t>
            </w:r>
          </w:p>
        </w:tc>
        <w:tc>
          <w:tcPr>
            <w:tcW w:w="2701" w:type="dxa"/>
            <w:shd w:val="clear" w:color="auto" w:fill="auto"/>
          </w:tcPr>
          <w:p w14:paraId="17D53C29" w14:textId="228EA01F" w:rsidR="00904267" w:rsidRDefault="00904267" w:rsidP="00950FD1">
            <w:pPr>
              <w:rPr>
                <w:lang w:val="en-US" w:bidi="th-TH"/>
              </w:rPr>
            </w:pPr>
            <w:r>
              <w:rPr>
                <w:rFonts w:hint="cs"/>
                <w:cs/>
                <w:lang w:val="en-US" w:bidi="th-TH"/>
              </w:rPr>
              <w:t xml:space="preserve">ส่วนอุตสาหกรรม </w:t>
            </w:r>
            <w:r>
              <w:rPr>
                <w:lang w:val="en-US" w:bidi="th-TH"/>
              </w:rPr>
              <w:t>2</w:t>
            </w:r>
            <w:r>
              <w:rPr>
                <w:cs/>
                <w:lang w:val="en-US" w:bidi="th-TH"/>
              </w:rPr>
              <w:t>.</w:t>
            </w:r>
            <w:r>
              <w:rPr>
                <w:lang w:val="en-US" w:bidi="th-TH"/>
              </w:rPr>
              <w:t>1</w:t>
            </w:r>
          </w:p>
        </w:tc>
        <w:tc>
          <w:tcPr>
            <w:tcW w:w="2701" w:type="dxa"/>
          </w:tcPr>
          <w:p w14:paraId="70A46C89" w14:textId="77777777" w:rsidR="00904267" w:rsidRDefault="00904267" w:rsidP="00950FD1">
            <w:pPr>
              <w:rPr>
                <w:cs/>
                <w:lang w:val="en-US" w:bidi="th-TH"/>
              </w:rPr>
            </w:pPr>
          </w:p>
        </w:tc>
      </w:tr>
      <w:tr w:rsidR="00904267" w:rsidRPr="00F822B1" w14:paraId="11A0247E" w14:textId="6EE4B9DB" w:rsidTr="008B0201">
        <w:tc>
          <w:tcPr>
            <w:tcW w:w="3261" w:type="dxa"/>
          </w:tcPr>
          <w:p w14:paraId="3C43058E" w14:textId="77777777" w:rsidR="00904267" w:rsidRPr="008375B3" w:rsidRDefault="00904267" w:rsidP="00950FD1">
            <w:pPr>
              <w:rPr>
                <w:lang w:val="en-US" w:bidi="th-TH"/>
              </w:rPr>
            </w:pPr>
            <w:r w:rsidRPr="00B862D0">
              <w:t xml:space="preserve">Transaction Code </w:t>
            </w:r>
          </w:p>
        </w:tc>
        <w:tc>
          <w:tcPr>
            <w:tcW w:w="2701" w:type="dxa"/>
          </w:tcPr>
          <w:p w14:paraId="7238F9FD" w14:textId="702BB271" w:rsidR="00904267" w:rsidRPr="00897DBA" w:rsidRDefault="00904267" w:rsidP="00950FD1">
            <w:r>
              <w:t>Create, Increase</w:t>
            </w:r>
            <w:r>
              <w:rPr>
                <w:cs/>
                <w:lang w:bidi="th-TH"/>
              </w:rPr>
              <w:t>.</w:t>
            </w:r>
          </w:p>
        </w:tc>
        <w:tc>
          <w:tcPr>
            <w:tcW w:w="2701" w:type="dxa"/>
          </w:tcPr>
          <w:p w14:paraId="57BAEA96" w14:textId="77777777" w:rsidR="00904267" w:rsidRDefault="00904267" w:rsidP="00950FD1"/>
        </w:tc>
      </w:tr>
      <w:tr w:rsidR="008B0201" w:rsidRPr="00F822B1" w14:paraId="3F8685AF" w14:textId="77777777" w:rsidTr="008B0201">
        <w:trPr>
          <w:ins w:id="1341" w:author="Uraluk Pansuwan" w:date="2023-07-31T16:05:00Z"/>
        </w:trPr>
        <w:tc>
          <w:tcPr>
            <w:tcW w:w="3261" w:type="dxa"/>
          </w:tcPr>
          <w:p w14:paraId="49B5FD7C" w14:textId="6850CC56" w:rsidR="008B0201" w:rsidRDefault="008B0201" w:rsidP="00D3053D">
            <w:pPr>
              <w:rPr>
                <w:ins w:id="1342" w:author="Uraluk Pansuwan" w:date="2023-07-31T16:05:00Z"/>
              </w:rPr>
            </w:pPr>
            <w:ins w:id="1343" w:author="Uraluk Pansuwan" w:date="2023-07-31T16:05:00Z">
              <w:r>
                <w:t>Business Size Code</w:t>
              </w:r>
            </w:ins>
          </w:p>
        </w:tc>
        <w:tc>
          <w:tcPr>
            <w:tcW w:w="2701" w:type="dxa"/>
          </w:tcPr>
          <w:p w14:paraId="65CA58DC" w14:textId="7EBBFD91" w:rsidR="008B0201" w:rsidRDefault="008B0201" w:rsidP="00D3053D">
            <w:pPr>
              <w:rPr>
                <w:ins w:id="1344" w:author="Uraluk Pansuwan" w:date="2023-07-31T16:05:00Z"/>
              </w:rPr>
            </w:pPr>
            <w:ins w:id="1345" w:author="Uraluk Pansuwan" w:date="2023-07-31T16:05:00Z">
              <w:r>
                <w:t>1</w:t>
              </w:r>
            </w:ins>
          </w:p>
        </w:tc>
        <w:tc>
          <w:tcPr>
            <w:tcW w:w="2701" w:type="dxa"/>
          </w:tcPr>
          <w:p w14:paraId="1EBFCF75" w14:textId="77777777" w:rsidR="008B0201" w:rsidRDefault="008B0201" w:rsidP="00D3053D">
            <w:pPr>
              <w:rPr>
                <w:ins w:id="1346" w:author="Uraluk Pansuwan" w:date="2023-07-31T16:05:00Z"/>
              </w:rPr>
            </w:pPr>
          </w:p>
        </w:tc>
      </w:tr>
      <w:tr w:rsidR="00904267" w:rsidRPr="00F822B1" w14:paraId="31A1E933" w14:textId="38C66937" w:rsidTr="008B0201">
        <w:tc>
          <w:tcPr>
            <w:tcW w:w="3261" w:type="dxa"/>
          </w:tcPr>
          <w:p w14:paraId="1ECB3F3D" w14:textId="07CA10DD" w:rsidR="00904267" w:rsidRDefault="00904267" w:rsidP="00D3053D">
            <w:r>
              <w:t>Business Size</w:t>
            </w:r>
          </w:p>
        </w:tc>
        <w:tc>
          <w:tcPr>
            <w:tcW w:w="2701" w:type="dxa"/>
          </w:tcPr>
          <w:p w14:paraId="7645BB15" w14:textId="6DF5ABCC" w:rsidR="00904267" w:rsidRDefault="00904267" w:rsidP="00D3053D">
            <w:r>
              <w:t>S small</w:t>
            </w:r>
          </w:p>
        </w:tc>
        <w:tc>
          <w:tcPr>
            <w:tcW w:w="2701" w:type="dxa"/>
          </w:tcPr>
          <w:p w14:paraId="2EBF2BF6" w14:textId="77777777" w:rsidR="00904267" w:rsidRDefault="00904267" w:rsidP="00D3053D"/>
        </w:tc>
      </w:tr>
      <w:tr w:rsidR="00904267" w:rsidRPr="00F822B1" w14:paraId="0BC66A1F" w14:textId="7706530E" w:rsidTr="008B0201">
        <w:tc>
          <w:tcPr>
            <w:tcW w:w="3261" w:type="dxa"/>
          </w:tcPr>
          <w:p w14:paraId="21BE4907" w14:textId="1331C807" w:rsidR="00904267" w:rsidRPr="00B862D0" w:rsidRDefault="00904267" w:rsidP="00950FD1">
            <w:r>
              <w:t>Status</w:t>
            </w:r>
          </w:p>
        </w:tc>
        <w:tc>
          <w:tcPr>
            <w:tcW w:w="2701" w:type="dxa"/>
          </w:tcPr>
          <w:p w14:paraId="1C044DB7" w14:textId="07287594" w:rsidR="00904267" w:rsidRDefault="00904267" w:rsidP="00950FD1">
            <w:r>
              <w:t>New, Old</w:t>
            </w:r>
          </w:p>
        </w:tc>
        <w:tc>
          <w:tcPr>
            <w:tcW w:w="2701" w:type="dxa"/>
          </w:tcPr>
          <w:p w14:paraId="48AD465B" w14:textId="77777777" w:rsidR="00904267" w:rsidRDefault="00904267" w:rsidP="00950FD1"/>
        </w:tc>
      </w:tr>
      <w:tr w:rsidR="00904267" w:rsidRPr="00F822B1" w14:paraId="7CCCEBDB" w14:textId="3A70FE14" w:rsidTr="008B0201">
        <w:tc>
          <w:tcPr>
            <w:tcW w:w="3261" w:type="dxa"/>
          </w:tcPr>
          <w:p w14:paraId="47A4A414" w14:textId="77777777" w:rsidR="00904267" w:rsidRPr="00060973" w:rsidRDefault="00904267" w:rsidP="00950FD1">
            <w:pPr>
              <w:rPr>
                <w:lang w:val="en-US" w:bidi="th-TH"/>
              </w:rPr>
            </w:pPr>
            <w:r w:rsidRPr="00B862D0">
              <w:t xml:space="preserve">Customer ID </w:t>
            </w:r>
          </w:p>
        </w:tc>
        <w:tc>
          <w:tcPr>
            <w:tcW w:w="2701" w:type="dxa"/>
          </w:tcPr>
          <w:p w14:paraId="123776D9" w14:textId="77777777" w:rsidR="00904267" w:rsidRPr="00897DBA" w:rsidRDefault="00904267" w:rsidP="00950FD1">
            <w:r>
              <w:t>0106406</w:t>
            </w:r>
          </w:p>
        </w:tc>
        <w:tc>
          <w:tcPr>
            <w:tcW w:w="2701" w:type="dxa"/>
          </w:tcPr>
          <w:p w14:paraId="1BD02A1F" w14:textId="77777777" w:rsidR="00904267" w:rsidRDefault="00904267" w:rsidP="00950FD1"/>
        </w:tc>
      </w:tr>
      <w:tr w:rsidR="00904267" w:rsidRPr="00F822B1" w14:paraId="6A645C36" w14:textId="1BECAD79" w:rsidTr="008B0201">
        <w:tc>
          <w:tcPr>
            <w:tcW w:w="3261" w:type="dxa"/>
          </w:tcPr>
          <w:p w14:paraId="59CC68A4" w14:textId="320AAE08" w:rsidR="00904267" w:rsidRPr="00580F1E" w:rsidRDefault="00904267" w:rsidP="00950FD1">
            <w:pPr>
              <w:rPr>
                <w:lang w:val="en-US" w:bidi="th-TH"/>
              </w:rPr>
            </w:pPr>
            <w:r>
              <w:rPr>
                <w:lang w:val="en-US" w:bidi="th-TH"/>
              </w:rPr>
              <w:t>Thai Title</w:t>
            </w:r>
          </w:p>
        </w:tc>
        <w:tc>
          <w:tcPr>
            <w:tcW w:w="2701" w:type="dxa"/>
          </w:tcPr>
          <w:p w14:paraId="11D7514B" w14:textId="6AAE0247" w:rsidR="00904267" w:rsidRPr="00580F1E" w:rsidRDefault="00904267" w:rsidP="00950FD1">
            <w:pPr>
              <w:rPr>
                <w:lang w:val="en-US" w:bidi="th-TH"/>
              </w:rPr>
            </w:pPr>
            <w:r>
              <w:rPr>
                <w:rFonts w:hint="cs"/>
                <w:cs/>
                <w:lang w:bidi="th-TH"/>
              </w:rPr>
              <w:t>หจก</w:t>
            </w:r>
            <w:r>
              <w:rPr>
                <w:lang w:val="en-US" w:bidi="th-TH"/>
              </w:rPr>
              <w:t>.</w:t>
            </w:r>
          </w:p>
        </w:tc>
        <w:tc>
          <w:tcPr>
            <w:tcW w:w="2701" w:type="dxa"/>
          </w:tcPr>
          <w:p w14:paraId="61C7B600" w14:textId="77777777" w:rsidR="00904267" w:rsidRDefault="00904267" w:rsidP="00950FD1">
            <w:pPr>
              <w:rPr>
                <w:cs/>
                <w:lang w:bidi="th-TH"/>
              </w:rPr>
            </w:pPr>
          </w:p>
        </w:tc>
      </w:tr>
      <w:tr w:rsidR="00904267" w:rsidRPr="00F822B1" w14:paraId="2105EE0F" w14:textId="459DFCEF" w:rsidTr="008B0201">
        <w:tc>
          <w:tcPr>
            <w:tcW w:w="3261" w:type="dxa"/>
          </w:tcPr>
          <w:p w14:paraId="5C812F90" w14:textId="77777777" w:rsidR="00904267" w:rsidRPr="008375B3" w:rsidRDefault="00904267" w:rsidP="00950FD1">
            <w:pPr>
              <w:rPr>
                <w:lang w:val="en-US"/>
              </w:rPr>
            </w:pPr>
            <w:r w:rsidRPr="00B862D0">
              <w:t xml:space="preserve">Customer </w:t>
            </w:r>
            <w:r>
              <w:t>Thai Name</w:t>
            </w:r>
          </w:p>
        </w:tc>
        <w:tc>
          <w:tcPr>
            <w:tcW w:w="2701" w:type="dxa"/>
          </w:tcPr>
          <w:p w14:paraId="630A7CA7" w14:textId="77777777" w:rsidR="00904267" w:rsidRPr="00897DBA" w:rsidRDefault="00904267" w:rsidP="00950FD1"/>
        </w:tc>
        <w:tc>
          <w:tcPr>
            <w:tcW w:w="2701" w:type="dxa"/>
          </w:tcPr>
          <w:p w14:paraId="58FD3BFB" w14:textId="77777777" w:rsidR="00904267" w:rsidRPr="00897DBA" w:rsidRDefault="00904267" w:rsidP="00950FD1"/>
        </w:tc>
      </w:tr>
      <w:tr w:rsidR="00904267" w:rsidRPr="00F822B1" w14:paraId="35322BA9" w14:textId="05F30040" w:rsidTr="008B0201">
        <w:tc>
          <w:tcPr>
            <w:tcW w:w="3261" w:type="dxa"/>
          </w:tcPr>
          <w:p w14:paraId="7B8A6D31" w14:textId="2AB1FBC5" w:rsidR="00904267" w:rsidRPr="00B862D0" w:rsidRDefault="00904267" w:rsidP="00D3053D">
            <w:r>
              <w:t>Major Credit Code</w:t>
            </w:r>
            <w:r>
              <w:rPr>
                <w:cs/>
                <w:lang w:bidi="th-TH"/>
              </w:rPr>
              <w:t xml:space="preserve"> </w:t>
            </w:r>
          </w:p>
        </w:tc>
        <w:tc>
          <w:tcPr>
            <w:tcW w:w="2701" w:type="dxa"/>
          </w:tcPr>
          <w:p w14:paraId="088BF667" w14:textId="72DEF203" w:rsidR="00904267" w:rsidRPr="00897DBA" w:rsidRDefault="00904267" w:rsidP="00D3053D">
            <w:r>
              <w:t>0</w:t>
            </w:r>
            <w:r>
              <w:rPr>
                <w:lang w:val="en-US" w:bidi="th-TH"/>
              </w:rPr>
              <w:t>3</w:t>
            </w:r>
          </w:p>
        </w:tc>
        <w:tc>
          <w:tcPr>
            <w:tcW w:w="2701" w:type="dxa"/>
          </w:tcPr>
          <w:p w14:paraId="565D5896" w14:textId="77777777" w:rsidR="00904267" w:rsidRDefault="00904267" w:rsidP="00D3053D"/>
        </w:tc>
      </w:tr>
      <w:tr w:rsidR="00904267" w:rsidRPr="00F822B1" w14:paraId="78D5D3CE" w14:textId="561C5B51" w:rsidTr="008B0201">
        <w:tc>
          <w:tcPr>
            <w:tcW w:w="3261" w:type="dxa"/>
          </w:tcPr>
          <w:p w14:paraId="489347CE" w14:textId="6DF75FEA" w:rsidR="00904267" w:rsidRDefault="00904267" w:rsidP="00D3053D">
            <w:r>
              <w:t>Minor Credit Code</w:t>
            </w:r>
          </w:p>
        </w:tc>
        <w:tc>
          <w:tcPr>
            <w:tcW w:w="2701" w:type="dxa"/>
          </w:tcPr>
          <w:p w14:paraId="55367536" w14:textId="4627738B" w:rsidR="00904267" w:rsidRDefault="00904267" w:rsidP="00D3053D">
            <w:r>
              <w:t>00</w:t>
            </w:r>
          </w:p>
        </w:tc>
        <w:tc>
          <w:tcPr>
            <w:tcW w:w="2701" w:type="dxa"/>
          </w:tcPr>
          <w:p w14:paraId="18E810B0" w14:textId="77777777" w:rsidR="00904267" w:rsidRDefault="00904267" w:rsidP="00D3053D"/>
        </w:tc>
      </w:tr>
      <w:tr w:rsidR="00904267" w:rsidRPr="00F822B1" w14:paraId="23A84FC8" w14:textId="19D4F6BF" w:rsidTr="008B0201">
        <w:tc>
          <w:tcPr>
            <w:tcW w:w="3261" w:type="dxa"/>
          </w:tcPr>
          <w:p w14:paraId="60C1B142" w14:textId="75B450D0" w:rsidR="00904267" w:rsidRPr="00B862D0" w:rsidRDefault="00904267" w:rsidP="00D3053D">
            <w:r>
              <w:t>Major</w:t>
            </w:r>
            <w:r>
              <w:rPr>
                <w:cs/>
                <w:lang w:bidi="th-TH"/>
              </w:rPr>
              <w:t>/</w:t>
            </w:r>
            <w:r>
              <w:t>Minor Description</w:t>
            </w:r>
          </w:p>
        </w:tc>
        <w:tc>
          <w:tcPr>
            <w:tcW w:w="2701" w:type="dxa"/>
          </w:tcPr>
          <w:p w14:paraId="01BA1A08" w14:textId="3E694BEC" w:rsidR="00904267" w:rsidRPr="00897DBA" w:rsidRDefault="00904267" w:rsidP="00D3053D">
            <w:pPr>
              <w:rPr>
                <w:cs/>
                <w:lang w:bidi="th-TH"/>
              </w:rPr>
            </w:pPr>
            <w:r>
              <w:rPr>
                <w:rFonts w:hint="cs"/>
                <w:cs/>
                <w:lang w:bidi="th-TH"/>
              </w:rPr>
              <w:t>สินเชื่อขยายกำลังการผลิต</w:t>
            </w:r>
          </w:p>
        </w:tc>
        <w:tc>
          <w:tcPr>
            <w:tcW w:w="2701" w:type="dxa"/>
          </w:tcPr>
          <w:p w14:paraId="1A0AC9D1" w14:textId="77777777" w:rsidR="00904267" w:rsidRDefault="00904267" w:rsidP="00D3053D">
            <w:pPr>
              <w:rPr>
                <w:cs/>
                <w:lang w:bidi="th-TH"/>
              </w:rPr>
            </w:pPr>
          </w:p>
        </w:tc>
      </w:tr>
      <w:tr w:rsidR="00904267" w:rsidRPr="00F822B1" w14:paraId="38557443" w14:textId="2AED14E5" w:rsidTr="008B0201">
        <w:tc>
          <w:tcPr>
            <w:tcW w:w="3261" w:type="dxa"/>
          </w:tcPr>
          <w:p w14:paraId="0B0969DA" w14:textId="77777777" w:rsidR="00904267" w:rsidRPr="00794E79" w:rsidRDefault="00904267" w:rsidP="00950FD1">
            <w:pPr>
              <w:rPr>
                <w:lang w:val="en-US" w:bidi="th-TH"/>
              </w:rPr>
            </w:pPr>
            <w:r w:rsidRPr="00B862D0">
              <w:t>Limit ID</w:t>
            </w:r>
          </w:p>
        </w:tc>
        <w:tc>
          <w:tcPr>
            <w:tcW w:w="2701" w:type="dxa"/>
          </w:tcPr>
          <w:p w14:paraId="032E7A89" w14:textId="77777777" w:rsidR="00904267" w:rsidRPr="00897DBA" w:rsidRDefault="00904267" w:rsidP="00950FD1">
            <w:r>
              <w:t>610175201</w:t>
            </w:r>
          </w:p>
        </w:tc>
        <w:tc>
          <w:tcPr>
            <w:tcW w:w="2701" w:type="dxa"/>
          </w:tcPr>
          <w:p w14:paraId="644750FB" w14:textId="77777777" w:rsidR="00904267" w:rsidRDefault="00904267" w:rsidP="00950FD1"/>
        </w:tc>
      </w:tr>
      <w:tr w:rsidR="00904267" w:rsidRPr="00F822B1" w14:paraId="0B563F74" w14:textId="1EFAAB71" w:rsidTr="008B0201">
        <w:tc>
          <w:tcPr>
            <w:tcW w:w="3261" w:type="dxa"/>
          </w:tcPr>
          <w:p w14:paraId="415A0C3A" w14:textId="77777777" w:rsidR="00904267" w:rsidRPr="00CB5EF1" w:rsidRDefault="00904267" w:rsidP="00950FD1">
            <w:pPr>
              <w:rPr>
                <w:lang w:val="en-US" w:bidi="th-TH"/>
              </w:rPr>
            </w:pPr>
            <w:r>
              <w:t>Limit</w:t>
            </w:r>
            <w:r w:rsidRPr="00CB5EF1">
              <w:t xml:space="preserve"> Description </w:t>
            </w:r>
          </w:p>
        </w:tc>
        <w:tc>
          <w:tcPr>
            <w:tcW w:w="2701" w:type="dxa"/>
          </w:tcPr>
          <w:p w14:paraId="3693D766" w14:textId="77777777" w:rsidR="00904267" w:rsidRPr="00897DBA" w:rsidRDefault="00904267" w:rsidP="00950FD1">
            <w:pPr>
              <w:rPr>
                <w:cs/>
                <w:lang w:bidi="th-TH"/>
              </w:rPr>
            </w:pPr>
            <w:r>
              <w:t>Loan</w:t>
            </w:r>
          </w:p>
        </w:tc>
        <w:tc>
          <w:tcPr>
            <w:tcW w:w="2701" w:type="dxa"/>
          </w:tcPr>
          <w:p w14:paraId="118FC401" w14:textId="77777777" w:rsidR="00904267" w:rsidRDefault="00904267" w:rsidP="00950FD1"/>
        </w:tc>
      </w:tr>
      <w:tr w:rsidR="00904267" w:rsidRPr="00F822B1" w14:paraId="4927851A" w14:textId="535F0572" w:rsidTr="008B0201">
        <w:tc>
          <w:tcPr>
            <w:tcW w:w="3261" w:type="dxa"/>
          </w:tcPr>
          <w:p w14:paraId="06CCEC2F" w14:textId="77777777" w:rsidR="00904267" w:rsidRPr="00CB5EF1" w:rsidRDefault="00904267" w:rsidP="00950FD1">
            <w:r>
              <w:t>Product Program</w:t>
            </w:r>
          </w:p>
        </w:tc>
        <w:tc>
          <w:tcPr>
            <w:tcW w:w="2701" w:type="dxa"/>
          </w:tcPr>
          <w:p w14:paraId="7E8D6C89" w14:textId="77777777" w:rsidR="00904267" w:rsidRDefault="00904267" w:rsidP="00950FD1">
            <w:r>
              <w:t>BIZ</w:t>
            </w:r>
          </w:p>
        </w:tc>
        <w:tc>
          <w:tcPr>
            <w:tcW w:w="2701" w:type="dxa"/>
          </w:tcPr>
          <w:p w14:paraId="7F60D142" w14:textId="77777777" w:rsidR="00904267" w:rsidRDefault="00904267" w:rsidP="00950FD1"/>
        </w:tc>
      </w:tr>
      <w:tr w:rsidR="00904267" w:rsidRPr="00F822B1" w14:paraId="20F00A81" w14:textId="4048D1EE" w:rsidTr="008B0201">
        <w:tc>
          <w:tcPr>
            <w:tcW w:w="3261" w:type="dxa"/>
          </w:tcPr>
          <w:p w14:paraId="0C2A1250" w14:textId="03FC5EE7" w:rsidR="00904267" w:rsidRDefault="00904267" w:rsidP="00D3053D">
            <w:r>
              <w:rPr>
                <w:lang w:val="en-US" w:bidi="th-TH"/>
              </w:rPr>
              <w:lastRenderedPageBreak/>
              <w:t>Hashtag</w:t>
            </w:r>
          </w:p>
        </w:tc>
        <w:tc>
          <w:tcPr>
            <w:tcW w:w="2701" w:type="dxa"/>
          </w:tcPr>
          <w:p w14:paraId="450D2EB3" w14:textId="03D16856" w:rsidR="00904267" w:rsidRDefault="00904267" w:rsidP="00D3053D">
            <w:pPr>
              <w:rPr>
                <w:cs/>
                <w:lang w:bidi="th-TH"/>
              </w:rPr>
            </w:pPr>
            <w:r>
              <w:rPr>
                <w:lang w:bidi="th-TH"/>
              </w:rPr>
              <w:t>#SCV</w:t>
            </w:r>
          </w:p>
        </w:tc>
        <w:tc>
          <w:tcPr>
            <w:tcW w:w="2701" w:type="dxa"/>
          </w:tcPr>
          <w:p w14:paraId="44AA622A" w14:textId="77777777" w:rsidR="00904267" w:rsidRDefault="00904267" w:rsidP="00D3053D">
            <w:pPr>
              <w:rPr>
                <w:lang w:bidi="th-TH"/>
              </w:rPr>
            </w:pPr>
          </w:p>
        </w:tc>
      </w:tr>
      <w:tr w:rsidR="00904267" w:rsidRPr="00F822B1" w14:paraId="73E05C77" w14:textId="5784C2C4" w:rsidTr="008B0201">
        <w:tc>
          <w:tcPr>
            <w:tcW w:w="3261" w:type="dxa"/>
          </w:tcPr>
          <w:p w14:paraId="2469D6E1" w14:textId="77777777" w:rsidR="00904267" w:rsidRDefault="00904267" w:rsidP="00950FD1">
            <w:r>
              <w:t>Credit Type</w:t>
            </w:r>
          </w:p>
        </w:tc>
        <w:tc>
          <w:tcPr>
            <w:tcW w:w="2701" w:type="dxa"/>
          </w:tcPr>
          <w:p w14:paraId="0B653129" w14:textId="77777777" w:rsidR="00904267" w:rsidRDefault="00904267" w:rsidP="00950FD1">
            <w:r>
              <w:t>Specific Project Limit</w:t>
            </w:r>
          </w:p>
        </w:tc>
        <w:tc>
          <w:tcPr>
            <w:tcW w:w="2701" w:type="dxa"/>
          </w:tcPr>
          <w:p w14:paraId="1B30CD6B" w14:textId="77777777" w:rsidR="00904267" w:rsidRDefault="00904267" w:rsidP="00950FD1"/>
        </w:tc>
      </w:tr>
      <w:tr w:rsidR="00904267" w:rsidRPr="00F822B1" w14:paraId="0AE82E3D" w14:textId="3A455125" w:rsidTr="008B0201">
        <w:tc>
          <w:tcPr>
            <w:tcW w:w="3261" w:type="dxa"/>
          </w:tcPr>
          <w:p w14:paraId="0148372C" w14:textId="77777777" w:rsidR="00904267" w:rsidRDefault="00904267" w:rsidP="00950FD1">
            <w:pPr>
              <w:rPr>
                <w:lang w:val="en-US" w:bidi="th-TH"/>
              </w:rPr>
            </w:pPr>
            <w:r w:rsidRPr="00B862D0">
              <w:t xml:space="preserve">Currency </w:t>
            </w:r>
          </w:p>
        </w:tc>
        <w:tc>
          <w:tcPr>
            <w:tcW w:w="2701" w:type="dxa"/>
          </w:tcPr>
          <w:p w14:paraId="4A7942DD" w14:textId="5FD2B2F0" w:rsidR="00904267" w:rsidRPr="00897DBA" w:rsidRDefault="00904267" w:rsidP="00950FD1">
            <w:r>
              <w:t>THB, USD</w:t>
            </w:r>
          </w:p>
        </w:tc>
        <w:tc>
          <w:tcPr>
            <w:tcW w:w="2701" w:type="dxa"/>
          </w:tcPr>
          <w:p w14:paraId="1046D907" w14:textId="77777777" w:rsidR="00904267" w:rsidRDefault="00904267" w:rsidP="00950FD1"/>
        </w:tc>
      </w:tr>
      <w:tr w:rsidR="00904267" w:rsidRPr="00F822B1" w14:paraId="007579E4" w14:textId="09009A31" w:rsidTr="008B0201">
        <w:tc>
          <w:tcPr>
            <w:tcW w:w="3261" w:type="dxa"/>
          </w:tcPr>
          <w:p w14:paraId="08428E64" w14:textId="18E91727" w:rsidR="00904267" w:rsidRDefault="00904267" w:rsidP="00950FD1">
            <w:pPr>
              <w:rPr>
                <w:lang w:val="en-US" w:bidi="th-TH"/>
              </w:rPr>
            </w:pPr>
            <w:r w:rsidRPr="00B862D0">
              <w:t xml:space="preserve">Amount </w:t>
            </w:r>
            <w:r>
              <w:t>Limit</w:t>
            </w:r>
          </w:p>
        </w:tc>
        <w:tc>
          <w:tcPr>
            <w:tcW w:w="2701" w:type="dxa"/>
          </w:tcPr>
          <w:p w14:paraId="7C5D3697" w14:textId="15D06CF8" w:rsidR="00904267" w:rsidRPr="00897DBA" w:rsidRDefault="00904267" w:rsidP="00950FD1">
            <w:r>
              <w:t>1,000,000</w:t>
            </w:r>
            <w:r>
              <w:rPr>
                <w:cs/>
                <w:lang w:bidi="th-TH"/>
              </w:rPr>
              <w:t>.</w:t>
            </w:r>
            <w:r>
              <w:t>00</w:t>
            </w:r>
          </w:p>
        </w:tc>
        <w:tc>
          <w:tcPr>
            <w:tcW w:w="2701" w:type="dxa"/>
          </w:tcPr>
          <w:p w14:paraId="77280990" w14:textId="77777777" w:rsidR="00904267" w:rsidRDefault="00904267" w:rsidP="00950FD1"/>
        </w:tc>
      </w:tr>
      <w:tr w:rsidR="00904267" w:rsidRPr="00F822B1" w14:paraId="74907D96" w14:textId="5603C941" w:rsidTr="008B0201">
        <w:tc>
          <w:tcPr>
            <w:tcW w:w="3261" w:type="dxa"/>
          </w:tcPr>
          <w:p w14:paraId="35D1CF55" w14:textId="284F07D8" w:rsidR="00904267" w:rsidRDefault="00904267" w:rsidP="00D3053D">
            <w:pPr>
              <w:rPr>
                <w:lang w:val="en-US" w:bidi="th-TH"/>
              </w:rPr>
            </w:pPr>
            <w:r w:rsidRPr="00B862D0">
              <w:t>Amount</w:t>
            </w:r>
            <w:r>
              <w:t xml:space="preserve"> Limit (THB)</w:t>
            </w:r>
          </w:p>
        </w:tc>
        <w:tc>
          <w:tcPr>
            <w:tcW w:w="2701" w:type="dxa"/>
          </w:tcPr>
          <w:p w14:paraId="4D0BCFDD" w14:textId="72E1FA9C" w:rsidR="00904267" w:rsidRPr="00897DBA" w:rsidRDefault="00904267" w:rsidP="00950FD1">
            <w:r>
              <w:t>35,000,000</w:t>
            </w:r>
            <w:r>
              <w:rPr>
                <w:cs/>
                <w:lang w:bidi="th-TH"/>
              </w:rPr>
              <w:t>.</w:t>
            </w:r>
            <w:r>
              <w:t>00</w:t>
            </w:r>
          </w:p>
        </w:tc>
        <w:tc>
          <w:tcPr>
            <w:tcW w:w="2701" w:type="dxa"/>
          </w:tcPr>
          <w:p w14:paraId="6A4CAAD6" w14:textId="77777777" w:rsidR="00904267" w:rsidRDefault="00904267" w:rsidP="00950FD1"/>
        </w:tc>
      </w:tr>
      <w:tr w:rsidR="00904267" w:rsidRPr="00F822B1" w14:paraId="52812E75" w14:textId="1A42C6FC" w:rsidTr="008B0201">
        <w:tc>
          <w:tcPr>
            <w:tcW w:w="3261" w:type="dxa"/>
          </w:tcPr>
          <w:p w14:paraId="662EE617" w14:textId="77777777" w:rsidR="00904267" w:rsidRPr="00B862D0" w:rsidRDefault="00904267" w:rsidP="00950FD1">
            <w:r>
              <w:t>Authorize No</w:t>
            </w:r>
            <w:r>
              <w:rPr>
                <w:cs/>
                <w:lang w:bidi="th-TH"/>
              </w:rPr>
              <w:t>.</w:t>
            </w:r>
          </w:p>
        </w:tc>
        <w:tc>
          <w:tcPr>
            <w:tcW w:w="2701" w:type="dxa"/>
          </w:tcPr>
          <w:p w14:paraId="303DF146" w14:textId="0CFBAD53" w:rsidR="00904267" w:rsidRDefault="00904267" w:rsidP="00950FD1">
            <w:r>
              <w:t>49</w:t>
            </w:r>
            <w:r>
              <w:rPr>
                <w:cs/>
                <w:lang w:bidi="th-TH"/>
              </w:rPr>
              <w:t>/</w:t>
            </w:r>
            <w:r>
              <w:t>202</w:t>
            </w:r>
            <w:ins w:id="1347" w:author="Uraluk Pansuwan" w:date="2023-07-31T16:05:00Z">
              <w:r w:rsidR="008B0201">
                <w:t>3</w:t>
              </w:r>
            </w:ins>
            <w:del w:id="1348" w:author="Uraluk Pansuwan" w:date="2023-07-31T16:05:00Z">
              <w:r w:rsidDel="008B0201">
                <w:delText>2</w:delText>
              </w:r>
            </w:del>
          </w:p>
        </w:tc>
        <w:tc>
          <w:tcPr>
            <w:tcW w:w="2701" w:type="dxa"/>
          </w:tcPr>
          <w:p w14:paraId="0ED872F6" w14:textId="77777777" w:rsidR="00904267" w:rsidRDefault="00904267" w:rsidP="00950FD1"/>
        </w:tc>
      </w:tr>
      <w:tr w:rsidR="00904267" w:rsidRPr="00F822B1" w14:paraId="6C1726D9" w14:textId="20BF10CD" w:rsidTr="008B0201">
        <w:tc>
          <w:tcPr>
            <w:tcW w:w="3261" w:type="dxa"/>
          </w:tcPr>
          <w:p w14:paraId="40E00D07" w14:textId="77777777" w:rsidR="00904267" w:rsidRDefault="00904267" w:rsidP="00950FD1">
            <w:r>
              <w:t>Authorize Level</w:t>
            </w:r>
          </w:p>
        </w:tc>
        <w:tc>
          <w:tcPr>
            <w:tcW w:w="2701" w:type="dxa"/>
          </w:tcPr>
          <w:p w14:paraId="6E60AD2B" w14:textId="77777777" w:rsidR="00904267" w:rsidRDefault="00904267" w:rsidP="00950FD1">
            <w:r>
              <w:t>84 Underwriting Committee</w:t>
            </w:r>
          </w:p>
        </w:tc>
        <w:tc>
          <w:tcPr>
            <w:tcW w:w="2701" w:type="dxa"/>
          </w:tcPr>
          <w:p w14:paraId="5CF43C3F" w14:textId="77777777" w:rsidR="00904267" w:rsidRDefault="00904267" w:rsidP="00950FD1"/>
        </w:tc>
      </w:tr>
      <w:tr w:rsidR="00904267" w:rsidRPr="00F822B1" w14:paraId="3B64D7C2" w14:textId="20B82A6F" w:rsidTr="008B0201">
        <w:tc>
          <w:tcPr>
            <w:tcW w:w="3261" w:type="dxa"/>
          </w:tcPr>
          <w:p w14:paraId="4F3A4D90" w14:textId="77777777" w:rsidR="00904267" w:rsidRDefault="00904267" w:rsidP="00950FD1">
            <w:r>
              <w:t>Authorize Date</w:t>
            </w:r>
          </w:p>
        </w:tc>
        <w:tc>
          <w:tcPr>
            <w:tcW w:w="2701" w:type="dxa"/>
          </w:tcPr>
          <w:p w14:paraId="0ABE7B89" w14:textId="661EA403" w:rsidR="00904267" w:rsidRDefault="00904267" w:rsidP="00950FD1">
            <w:del w:id="1349" w:author="Uraluk Pansuwan" w:date="2023-07-31T16:05:00Z">
              <w:r w:rsidDel="008B0201">
                <w:delText>28</w:delText>
              </w:r>
              <w:r w:rsidDel="008B0201">
                <w:rPr>
                  <w:cs/>
                  <w:lang w:bidi="th-TH"/>
                </w:rPr>
                <w:delText>/</w:delText>
              </w:r>
              <w:r w:rsidDel="008B0201">
                <w:delText>11</w:delText>
              </w:r>
              <w:r w:rsidDel="008B0201">
                <w:rPr>
                  <w:cs/>
                  <w:lang w:bidi="th-TH"/>
                </w:rPr>
                <w:delText>/</w:delText>
              </w:r>
              <w:r w:rsidDel="008B0201">
                <w:delText>66</w:delText>
              </w:r>
            </w:del>
            <w:ins w:id="1350" w:author="Uraluk Pansuwan" w:date="2023-07-31T16:05:00Z">
              <w:r w:rsidR="008B0201">
                <w:t>20/03/</w:t>
              </w:r>
            </w:ins>
            <w:ins w:id="1351" w:author="Uraluk Pansuwan" w:date="2023-07-31T16:06:00Z">
              <w:r w:rsidR="008B0201">
                <w:t>2023</w:t>
              </w:r>
            </w:ins>
          </w:p>
        </w:tc>
        <w:tc>
          <w:tcPr>
            <w:tcW w:w="2701" w:type="dxa"/>
          </w:tcPr>
          <w:p w14:paraId="5440AD3B" w14:textId="77777777" w:rsidR="00904267" w:rsidRDefault="00904267" w:rsidP="00950FD1"/>
        </w:tc>
      </w:tr>
      <w:tr w:rsidR="00904267" w:rsidRPr="00F822B1" w14:paraId="10686AA2" w14:textId="50428028" w:rsidTr="008B0201">
        <w:tc>
          <w:tcPr>
            <w:tcW w:w="3261" w:type="dxa"/>
          </w:tcPr>
          <w:p w14:paraId="21560E36" w14:textId="55D36980" w:rsidR="00904267" w:rsidRDefault="00904267" w:rsidP="00950FD1">
            <w:r>
              <w:t>Contract Sign Date</w:t>
            </w:r>
          </w:p>
        </w:tc>
        <w:tc>
          <w:tcPr>
            <w:tcW w:w="2701" w:type="dxa"/>
          </w:tcPr>
          <w:p w14:paraId="7D6BF1A6" w14:textId="2863F2F5" w:rsidR="00904267" w:rsidRDefault="008B0201" w:rsidP="00950FD1">
            <w:ins w:id="1352" w:author="Uraluk Pansuwan" w:date="2023-07-31T16:06:00Z">
              <w:r>
                <w:t>27/03/2023</w:t>
              </w:r>
            </w:ins>
            <w:del w:id="1353" w:author="Uraluk Pansuwan" w:date="2023-07-31T16:06:00Z">
              <w:r w:rsidR="00904267" w:rsidDel="008B0201">
                <w:delText>30</w:delText>
              </w:r>
              <w:r w:rsidR="00904267" w:rsidDel="008B0201">
                <w:rPr>
                  <w:cs/>
                  <w:lang w:bidi="th-TH"/>
                </w:rPr>
                <w:delText>/</w:delText>
              </w:r>
              <w:r w:rsidR="00904267" w:rsidDel="008B0201">
                <w:delText>11</w:delText>
              </w:r>
              <w:r w:rsidR="00904267" w:rsidDel="008B0201">
                <w:rPr>
                  <w:cs/>
                  <w:lang w:bidi="th-TH"/>
                </w:rPr>
                <w:delText>/</w:delText>
              </w:r>
              <w:r w:rsidR="00904267" w:rsidDel="008B0201">
                <w:delText>66</w:delText>
              </w:r>
            </w:del>
          </w:p>
        </w:tc>
        <w:tc>
          <w:tcPr>
            <w:tcW w:w="2701" w:type="dxa"/>
          </w:tcPr>
          <w:p w14:paraId="223B6290" w14:textId="77777777" w:rsidR="00904267" w:rsidRDefault="00904267" w:rsidP="00950FD1"/>
        </w:tc>
      </w:tr>
      <w:tr w:rsidR="00904267" w:rsidRPr="00F822B1" w14:paraId="5D89F511" w14:textId="5B40F498" w:rsidTr="008B0201">
        <w:tc>
          <w:tcPr>
            <w:tcW w:w="3261" w:type="dxa"/>
          </w:tcPr>
          <w:p w14:paraId="26B5EE84" w14:textId="77777777" w:rsidR="00904267" w:rsidRPr="00B862D0" w:rsidRDefault="00904267" w:rsidP="00950FD1">
            <w:r>
              <w:t>Operation Branch</w:t>
            </w:r>
          </w:p>
        </w:tc>
        <w:tc>
          <w:tcPr>
            <w:tcW w:w="2701" w:type="dxa"/>
          </w:tcPr>
          <w:p w14:paraId="2C8C0AE8" w14:textId="77777777" w:rsidR="00904267" w:rsidRDefault="00904267" w:rsidP="00950FD1">
            <w:r>
              <w:t>Rama IV Branch</w:t>
            </w:r>
          </w:p>
        </w:tc>
        <w:tc>
          <w:tcPr>
            <w:tcW w:w="2701" w:type="dxa"/>
          </w:tcPr>
          <w:p w14:paraId="65F45398" w14:textId="77777777" w:rsidR="00904267" w:rsidRDefault="00904267" w:rsidP="00950FD1"/>
        </w:tc>
      </w:tr>
      <w:tr w:rsidR="00904267" w:rsidRPr="00F822B1" w14:paraId="6B7EF2BB" w14:textId="6937C908" w:rsidTr="008B0201">
        <w:tc>
          <w:tcPr>
            <w:tcW w:w="3261" w:type="dxa"/>
          </w:tcPr>
          <w:p w14:paraId="60294267" w14:textId="68612171" w:rsidR="00904267" w:rsidRDefault="00904267" w:rsidP="00950FD1">
            <w:r>
              <w:t>ISIC_Code</w:t>
            </w:r>
          </w:p>
        </w:tc>
        <w:tc>
          <w:tcPr>
            <w:tcW w:w="2701" w:type="dxa"/>
          </w:tcPr>
          <w:p w14:paraId="29E552FE" w14:textId="1B20297F" w:rsidR="00904267" w:rsidRDefault="00904267" w:rsidP="00950FD1">
            <w:r>
              <w:t>G463120</w:t>
            </w:r>
          </w:p>
        </w:tc>
        <w:tc>
          <w:tcPr>
            <w:tcW w:w="2701" w:type="dxa"/>
          </w:tcPr>
          <w:p w14:paraId="1C281771" w14:textId="77777777" w:rsidR="00904267" w:rsidRDefault="00904267" w:rsidP="00950FD1"/>
        </w:tc>
      </w:tr>
      <w:tr w:rsidR="00904267" w:rsidRPr="00F822B1" w14:paraId="3EABC47C" w14:textId="4918143B" w:rsidTr="008B0201">
        <w:tc>
          <w:tcPr>
            <w:tcW w:w="3261" w:type="dxa"/>
          </w:tcPr>
          <w:p w14:paraId="66B8BC4B" w14:textId="2C8F23C0" w:rsidR="00904267" w:rsidRDefault="00904267" w:rsidP="00950FD1">
            <w:r>
              <w:t>ISIC_Name</w:t>
            </w:r>
          </w:p>
        </w:tc>
        <w:tc>
          <w:tcPr>
            <w:tcW w:w="2701" w:type="dxa"/>
          </w:tcPr>
          <w:p w14:paraId="581C713F" w14:textId="46CF8E69" w:rsidR="00904267" w:rsidRDefault="00904267" w:rsidP="00950FD1">
            <w:pPr>
              <w:rPr>
                <w:cs/>
                <w:lang w:bidi="th-TH"/>
              </w:rPr>
            </w:pPr>
            <w:r w:rsidRPr="002A7B0F">
              <w:rPr>
                <w:cs/>
                <w:lang w:bidi="th-TH"/>
              </w:rPr>
              <w:t>การขายส่งปลาและผลิตภัณฑ์สัตว์น้ำ</w:t>
            </w:r>
          </w:p>
        </w:tc>
        <w:tc>
          <w:tcPr>
            <w:tcW w:w="2701" w:type="dxa"/>
          </w:tcPr>
          <w:p w14:paraId="3BCCEE88" w14:textId="77777777" w:rsidR="00904267" w:rsidRPr="002A7B0F" w:rsidRDefault="00904267" w:rsidP="00950FD1">
            <w:pPr>
              <w:rPr>
                <w:cs/>
                <w:lang w:bidi="th-TH"/>
              </w:rPr>
            </w:pPr>
          </w:p>
        </w:tc>
      </w:tr>
      <w:tr w:rsidR="00904267" w:rsidRPr="00F822B1" w14:paraId="4BA10509" w14:textId="3FE79BBE" w:rsidTr="008B0201">
        <w:tc>
          <w:tcPr>
            <w:tcW w:w="3261" w:type="dxa"/>
          </w:tcPr>
          <w:p w14:paraId="184C4B14" w14:textId="6C73E78D" w:rsidR="00904267" w:rsidRDefault="00904267" w:rsidP="00D3053D">
            <w:r>
              <w:t>Business Code</w:t>
            </w:r>
          </w:p>
        </w:tc>
        <w:tc>
          <w:tcPr>
            <w:tcW w:w="2701" w:type="dxa"/>
          </w:tcPr>
          <w:p w14:paraId="41E90D2A" w14:textId="3586F2CD" w:rsidR="00904267" w:rsidRPr="002A7B0F" w:rsidRDefault="00904267" w:rsidP="00D3053D">
            <w:pPr>
              <w:rPr>
                <w:cs/>
                <w:lang w:bidi="th-TH"/>
              </w:rPr>
            </w:pPr>
            <w:r>
              <w:t xml:space="preserve">00642 </w:t>
            </w:r>
          </w:p>
        </w:tc>
        <w:tc>
          <w:tcPr>
            <w:tcW w:w="2701" w:type="dxa"/>
          </w:tcPr>
          <w:p w14:paraId="334E94AD" w14:textId="77777777" w:rsidR="00904267" w:rsidRDefault="00904267" w:rsidP="00D3053D"/>
        </w:tc>
      </w:tr>
      <w:tr w:rsidR="00904267" w:rsidRPr="00F822B1" w14:paraId="59EB8341" w14:textId="68AA83B7" w:rsidTr="008B0201">
        <w:tc>
          <w:tcPr>
            <w:tcW w:w="3261" w:type="dxa"/>
          </w:tcPr>
          <w:p w14:paraId="73351A25" w14:textId="151D6F94" w:rsidR="00904267" w:rsidRDefault="00904267" w:rsidP="00D3053D">
            <w:r>
              <w:t>Business Description</w:t>
            </w:r>
          </w:p>
        </w:tc>
        <w:tc>
          <w:tcPr>
            <w:tcW w:w="2701" w:type="dxa"/>
          </w:tcPr>
          <w:p w14:paraId="5738FFD1" w14:textId="254E30B9" w:rsidR="00904267" w:rsidRPr="002A7B0F" w:rsidRDefault="00904267" w:rsidP="00D3053D">
            <w:pPr>
              <w:rPr>
                <w:cs/>
                <w:lang w:bidi="th-TH"/>
              </w:rPr>
            </w:pPr>
            <w:r>
              <w:rPr>
                <w:rFonts w:hint="cs"/>
                <w:cs/>
                <w:lang w:bidi="th-TH"/>
              </w:rPr>
              <w:t>ผลิตภัณฑ์พลาสติกและพลาสติก</w:t>
            </w:r>
          </w:p>
        </w:tc>
        <w:tc>
          <w:tcPr>
            <w:tcW w:w="2701" w:type="dxa"/>
          </w:tcPr>
          <w:p w14:paraId="708BFFA2" w14:textId="77777777" w:rsidR="00904267" w:rsidRDefault="00904267" w:rsidP="00D3053D">
            <w:pPr>
              <w:rPr>
                <w:cs/>
                <w:lang w:bidi="th-TH"/>
              </w:rPr>
            </w:pPr>
          </w:p>
        </w:tc>
      </w:tr>
      <w:tr w:rsidR="00904267" w:rsidRPr="00F822B1" w14:paraId="4BAAD45E" w14:textId="45DAE93B" w:rsidTr="008B0201">
        <w:tc>
          <w:tcPr>
            <w:tcW w:w="3261" w:type="dxa"/>
          </w:tcPr>
          <w:p w14:paraId="3D5CE236" w14:textId="1A206429" w:rsidR="00904267" w:rsidRDefault="00904267" w:rsidP="00950FD1">
            <w:pPr>
              <w:rPr>
                <w:lang w:val="en-US" w:bidi="th-TH"/>
              </w:rPr>
            </w:pPr>
            <w:del w:id="1354" w:author="Uraluk Pansuwan" w:date="2023-07-31T16:06:00Z">
              <w:r w:rsidDel="008B0201">
                <w:rPr>
                  <w:lang w:val="en-US" w:bidi="th-TH"/>
                </w:rPr>
                <w:delText>Exchange Rate</w:delText>
              </w:r>
            </w:del>
          </w:p>
        </w:tc>
        <w:tc>
          <w:tcPr>
            <w:tcW w:w="2701" w:type="dxa"/>
          </w:tcPr>
          <w:p w14:paraId="2F5EF727" w14:textId="6A820C57" w:rsidR="00904267" w:rsidRDefault="00904267" w:rsidP="00950FD1">
            <w:pPr>
              <w:rPr>
                <w:lang w:bidi="th-TH"/>
              </w:rPr>
            </w:pPr>
            <w:del w:id="1355" w:author="Uraluk Pansuwan" w:date="2023-07-31T16:06:00Z">
              <w:r w:rsidDel="008B0201">
                <w:rPr>
                  <w:lang w:bidi="th-TH"/>
                </w:rPr>
                <w:delText>34</w:delText>
              </w:r>
              <w:r w:rsidDel="008B0201">
                <w:rPr>
                  <w:cs/>
                  <w:lang w:bidi="th-TH"/>
                </w:rPr>
                <w:delText>.</w:delText>
              </w:r>
              <w:r w:rsidDel="008B0201">
                <w:rPr>
                  <w:lang w:bidi="th-TH"/>
                </w:rPr>
                <w:delText>59</w:delText>
              </w:r>
            </w:del>
          </w:p>
        </w:tc>
        <w:tc>
          <w:tcPr>
            <w:tcW w:w="2701" w:type="dxa"/>
          </w:tcPr>
          <w:p w14:paraId="7A324E2D" w14:textId="77777777" w:rsidR="00904267" w:rsidRDefault="00904267" w:rsidP="00950FD1">
            <w:pPr>
              <w:rPr>
                <w:lang w:bidi="th-TH"/>
              </w:rPr>
            </w:pPr>
          </w:p>
        </w:tc>
      </w:tr>
    </w:tbl>
    <w:p w14:paraId="6A6C53D4" w14:textId="77777777" w:rsidR="00B83AE9" w:rsidRDefault="00B83AE9" w:rsidP="00B83AE9"/>
    <w:p w14:paraId="7E65D7E7" w14:textId="77777777" w:rsidR="00B83AE9" w:rsidRPr="00061B9D" w:rsidRDefault="00B83AE9" w:rsidP="00B83AE9">
      <w:pPr>
        <w:pStyle w:val="Heading3"/>
      </w:pPr>
      <w:bookmarkStart w:id="1356" w:name="_Toc141988881"/>
      <w:r w:rsidRPr="00061B9D">
        <w:t>Additional Impacts</w:t>
      </w:r>
      <w:bookmarkEnd w:id="1356"/>
    </w:p>
    <w:p w14:paraId="2418B620" w14:textId="77777777" w:rsidR="00B83AE9" w:rsidRPr="00061B9D" w:rsidRDefault="00B83AE9" w:rsidP="00B83AE9">
      <w:pPr>
        <w:pStyle w:val="Heading4"/>
      </w:pPr>
      <w:r>
        <w:t xml:space="preserve">System Interface requirement </w:t>
      </w:r>
      <w:r>
        <w:rPr>
          <w:szCs w:val="24"/>
          <w:cs/>
          <w:lang w:bidi="th-TH"/>
        </w:rPr>
        <w:t>/</w:t>
      </w:r>
      <w:r>
        <w:t>Integration</w:t>
      </w:r>
    </w:p>
    <w:p w14:paraId="630FB12E" w14:textId="77777777" w:rsidR="00B83AE9" w:rsidRPr="00AC528C" w:rsidRDefault="00B83AE9" w:rsidP="00B83AE9">
      <w:pPr>
        <w:ind w:left="1440"/>
      </w:pPr>
      <w:r>
        <w:t>Not Applicable</w:t>
      </w:r>
    </w:p>
    <w:p w14:paraId="6C0D1D75" w14:textId="77777777" w:rsidR="00B83AE9" w:rsidRDefault="00B83AE9" w:rsidP="00B83AE9">
      <w:pPr>
        <w:pStyle w:val="Heading4"/>
      </w:pPr>
      <w:r>
        <w:lastRenderedPageBreak/>
        <w:t>Mig</w:t>
      </w:r>
      <w:r w:rsidRPr="0073013C">
        <w:t xml:space="preserve">ration </w:t>
      </w:r>
    </w:p>
    <w:p w14:paraId="4E2FF2FC" w14:textId="77777777" w:rsidR="00B83AE9" w:rsidRPr="00EB785B" w:rsidRDefault="00B83AE9" w:rsidP="00B83AE9">
      <w:pPr>
        <w:ind w:left="1440"/>
      </w:pPr>
      <w:r>
        <w:t>Not Applicable</w:t>
      </w:r>
    </w:p>
    <w:p w14:paraId="20899387" w14:textId="77777777" w:rsidR="00B83AE9" w:rsidRDefault="00B83AE9" w:rsidP="00B83AE9">
      <w:pPr>
        <w:pStyle w:val="Heading4"/>
      </w:pPr>
      <w:r>
        <w:t>Fit</w:t>
      </w:r>
      <w:r>
        <w:rPr>
          <w:szCs w:val="24"/>
          <w:cs/>
          <w:lang w:bidi="th-TH"/>
        </w:rPr>
        <w:t>/</w:t>
      </w:r>
      <w:r>
        <w:t>Gap Analysis Report</w:t>
      </w:r>
    </w:p>
    <w:p w14:paraId="3CBD8B06" w14:textId="7C214900" w:rsidR="00C50DD1" w:rsidRDefault="00C50DD1" w:rsidP="00C50DD1">
      <w:pPr>
        <w:pStyle w:val="Heading2"/>
      </w:pPr>
      <w:bookmarkStart w:id="1357" w:name="_Toc141988882"/>
      <w:r>
        <w:rPr>
          <w:lang w:val="en-US" w:bidi="th-TH"/>
        </w:rPr>
        <w:t>Cancellation report</w:t>
      </w:r>
      <w:bookmarkEnd w:id="1357"/>
    </w:p>
    <w:p w14:paraId="4E8B4636" w14:textId="77777777" w:rsidR="00C50DD1" w:rsidRPr="00061B9D" w:rsidRDefault="00C50DD1" w:rsidP="00C50DD1">
      <w:pPr>
        <w:pStyle w:val="Heading3"/>
      </w:pPr>
      <w:bookmarkStart w:id="1358" w:name="_Toc141988883"/>
      <w:r w:rsidRPr="00061B9D">
        <w:t>Purpose</w:t>
      </w:r>
      <w:bookmarkEnd w:id="1358"/>
    </w:p>
    <w:p w14:paraId="50116813" w14:textId="4CBF6016" w:rsidR="00C50DD1" w:rsidRDefault="000565CF" w:rsidP="000565CF">
      <w:pPr>
        <w:ind w:left="1440"/>
        <w:rPr>
          <w:ins w:id="1359" w:author="Uraluk Pansuwan" w:date="2023-08-01T21:17:00Z"/>
          <w:lang w:bidi="th-TH"/>
        </w:rPr>
      </w:pPr>
      <w:r w:rsidRPr="00567040">
        <w:rPr>
          <w:highlight w:val="yellow"/>
          <w:rPrChange w:id="1360" w:author="Uraluk Pansuwan" w:date="2023-07-31T16:32:00Z">
            <w:rPr/>
          </w:rPrChange>
        </w:rPr>
        <w:t>The report is generated for displaying the details on the limit movement, also another purpose for this report is to be the informative document for generating the report of accumulative report, report for submit NCB, and the NPL report followed by user</w:t>
      </w:r>
      <w:r>
        <w:t>.</w:t>
      </w:r>
      <w:ins w:id="1361" w:author="Uraluk Pansuwan" w:date="2023-08-01T21:17:00Z">
        <w:r w:rsidR="00BB34AF">
          <w:t xml:space="preserve"> </w:t>
        </w:r>
      </w:ins>
    </w:p>
    <w:p w14:paraId="64D61471" w14:textId="30E1F0DF" w:rsidR="00BB34AF" w:rsidRDefault="00BB34AF" w:rsidP="000565CF">
      <w:pPr>
        <w:ind w:left="1440"/>
        <w:rPr>
          <w:cs/>
          <w:lang w:bidi="th-TH"/>
        </w:rPr>
      </w:pPr>
      <w:ins w:id="1362" w:author="Uraluk Pansuwan" w:date="2023-08-01T21:17:00Z">
        <w:r w:rsidRPr="00BB34AF">
          <w:rPr>
            <w:rFonts w:hint="cs"/>
            <w:highlight w:val="yellow"/>
            <w:cs/>
            <w:lang w:bidi="th-TH"/>
            <w:rPrChange w:id="1363" w:author="Uraluk Pansuwan" w:date="2023-08-01T21:17:00Z">
              <w:rPr>
                <w:rFonts w:hint="cs"/>
                <w:cs/>
                <w:lang w:bidi="th-TH"/>
              </w:rPr>
            </w:rPrChange>
          </w:rPr>
          <w:t>แก้วัตถุประสงค์</w:t>
        </w:r>
      </w:ins>
    </w:p>
    <w:p w14:paraId="46D26E4E" w14:textId="57AD1EE5" w:rsidR="00C50DD1" w:rsidRDefault="00C50DD1" w:rsidP="00C50DD1">
      <w:pPr>
        <w:pStyle w:val="Heading3"/>
      </w:pPr>
      <w:bookmarkStart w:id="1364" w:name="_Toc141988884"/>
      <w:r w:rsidRPr="00061B9D">
        <w:t>Background</w:t>
      </w:r>
      <w:bookmarkEnd w:id="1364"/>
    </w:p>
    <w:p w14:paraId="06992F92" w14:textId="77777777" w:rsidR="000565CF" w:rsidRDefault="000565CF" w:rsidP="000565CF">
      <w:pPr>
        <w:pStyle w:val="Heading4"/>
      </w:pPr>
      <w:r>
        <w:t>EXIM Current Business Pracitce (as is)</w:t>
      </w:r>
    </w:p>
    <w:p w14:paraId="3DC29D66" w14:textId="77777777" w:rsidR="000565CF" w:rsidRDefault="000565CF" w:rsidP="000565CF">
      <w:pPr>
        <w:pStyle w:val="ListParagraph"/>
        <w:numPr>
          <w:ilvl w:val="0"/>
          <w:numId w:val="30"/>
        </w:numPr>
      </w:pPr>
      <w:r>
        <w:t>As is report produced in AS/400</w:t>
      </w:r>
    </w:p>
    <w:p w14:paraId="6E1D3615" w14:textId="6067B2A1" w:rsidR="000565CF" w:rsidRDefault="000565CF" w:rsidP="000565CF">
      <w:pPr>
        <w:pStyle w:val="ListParagraph"/>
        <w:numPr>
          <w:ilvl w:val="0"/>
          <w:numId w:val="30"/>
        </w:numPr>
        <w:rPr>
          <w:ins w:id="1365" w:author="Uraluk Pansuwan" w:date="2023-08-01T21:21:00Z"/>
        </w:rPr>
      </w:pPr>
      <w:r>
        <w:t>Sample report in Support Sample Transaction and Case from Customer section</w:t>
      </w:r>
    </w:p>
    <w:p w14:paraId="053CAE72" w14:textId="195818A4" w:rsidR="00BB34AF" w:rsidRPr="00F51291" w:rsidRDefault="00BB34AF" w:rsidP="00BB34AF">
      <w:pPr>
        <w:pStyle w:val="ListParagraph"/>
        <w:numPr>
          <w:ilvl w:val="0"/>
          <w:numId w:val="30"/>
        </w:numPr>
        <w:rPr>
          <w:ins w:id="1366" w:author="Uraluk Pansuwan" w:date="2023-08-01T21:31:00Z"/>
          <w:rPrChange w:id="1367" w:author="Uraluk Pansuwan" w:date="2023-08-01T21:31:00Z">
            <w:rPr>
              <w:ins w:id="1368" w:author="Uraluk Pansuwan" w:date="2023-08-01T21:31:00Z"/>
              <w:lang w:val="en-US" w:bidi="th-TH"/>
            </w:rPr>
          </w:rPrChange>
        </w:rPr>
      </w:pPr>
      <w:ins w:id="1369" w:author="Uraluk Pansuwan" w:date="2023-08-01T21:21:00Z">
        <w:r>
          <w:t xml:space="preserve">The system will capture transaction code </w:t>
        </w:r>
        <w:r>
          <w:rPr>
            <w:rFonts w:hint="cs"/>
            <w:cs/>
            <w:lang w:bidi="th-TH"/>
          </w:rPr>
          <w:t>“</w:t>
        </w:r>
        <w:r>
          <w:rPr>
            <w:lang w:val="en-US" w:bidi="th-TH"/>
          </w:rPr>
          <w:t>Cancel limit</w:t>
        </w:r>
        <w:r>
          <w:rPr>
            <w:rFonts w:hint="cs"/>
            <w:cs/>
            <w:lang w:val="en-US" w:bidi="th-TH"/>
          </w:rPr>
          <w:t xml:space="preserve">” </w:t>
        </w:r>
        <w:r>
          <w:rPr>
            <w:lang w:val="en-US" w:bidi="th-TH"/>
          </w:rPr>
          <w:t>to this report</w:t>
        </w:r>
      </w:ins>
    </w:p>
    <w:p w14:paraId="63B61036" w14:textId="7372C027" w:rsidR="00F51291" w:rsidRPr="00F51291" w:rsidRDefault="00F51291" w:rsidP="00BB34AF">
      <w:pPr>
        <w:pStyle w:val="ListParagraph"/>
        <w:numPr>
          <w:ilvl w:val="0"/>
          <w:numId w:val="30"/>
        </w:numPr>
        <w:rPr>
          <w:ins w:id="1370" w:author="Uraluk Pansuwan" w:date="2023-08-01T21:34:00Z"/>
          <w:rPrChange w:id="1371" w:author="Uraluk Pansuwan" w:date="2023-08-01T21:34:00Z">
            <w:rPr>
              <w:ins w:id="1372" w:author="Uraluk Pansuwan" w:date="2023-08-01T21:34:00Z"/>
              <w:lang w:val="en-US" w:bidi="th-TH"/>
            </w:rPr>
          </w:rPrChange>
        </w:rPr>
      </w:pPr>
      <w:ins w:id="1373" w:author="Uraluk Pansuwan" w:date="2023-08-01T21:34:00Z">
        <w:r>
          <w:rPr>
            <w:lang w:val="en-US" w:bidi="th-TH"/>
          </w:rPr>
          <w:t>There ar</w:t>
        </w:r>
      </w:ins>
      <w:ins w:id="1374" w:author="Uraluk Pansuwan" w:date="2023-08-01T21:37:00Z">
        <w:r w:rsidR="009828F3">
          <w:rPr>
            <w:lang w:val="en-US" w:bidi="th-TH"/>
          </w:rPr>
          <w:t>e</w:t>
        </w:r>
      </w:ins>
      <w:ins w:id="1375" w:author="Uraluk Pansuwan" w:date="2023-08-01T21:34:00Z">
        <w:r>
          <w:rPr>
            <w:lang w:val="en-US" w:bidi="th-TH"/>
          </w:rPr>
          <w:t xml:space="preserve"> 2 ways to cancel the limit</w:t>
        </w:r>
      </w:ins>
    </w:p>
    <w:p w14:paraId="587DD5D5" w14:textId="1DCF6C25" w:rsidR="00F51291" w:rsidRPr="00F51291" w:rsidRDefault="00F51291" w:rsidP="00F51291">
      <w:pPr>
        <w:pStyle w:val="ListParagraph"/>
        <w:numPr>
          <w:ilvl w:val="0"/>
          <w:numId w:val="35"/>
        </w:numPr>
        <w:rPr>
          <w:ins w:id="1376" w:author="Uraluk Pansuwan" w:date="2023-08-01T21:35:00Z"/>
          <w:rPrChange w:id="1377" w:author="Uraluk Pansuwan" w:date="2023-08-01T21:35:00Z">
            <w:rPr>
              <w:ins w:id="1378" w:author="Uraluk Pansuwan" w:date="2023-08-01T21:35:00Z"/>
              <w:lang w:val="en-US" w:bidi="th-TH"/>
            </w:rPr>
          </w:rPrChange>
        </w:rPr>
      </w:pPr>
      <w:ins w:id="1379" w:author="Uraluk Pansuwan" w:date="2023-08-01T21:34:00Z">
        <w:r>
          <w:rPr>
            <w:lang w:val="en-US" w:bidi="th-TH"/>
          </w:rPr>
          <w:t>The customer does not sign the contract</w:t>
        </w:r>
      </w:ins>
    </w:p>
    <w:p w14:paraId="39748CFA" w14:textId="0F19FFB0" w:rsidR="00F51291" w:rsidRPr="00F51291" w:rsidRDefault="009828F3">
      <w:pPr>
        <w:pStyle w:val="ListParagraph"/>
        <w:ind w:left="2520"/>
        <w:rPr>
          <w:ins w:id="1380" w:author="Uraluk Pansuwan" w:date="2023-08-01T21:34:00Z"/>
          <w:rPrChange w:id="1381" w:author="Uraluk Pansuwan" w:date="2023-08-01T21:34:00Z">
            <w:rPr>
              <w:ins w:id="1382" w:author="Uraluk Pansuwan" w:date="2023-08-01T21:34:00Z"/>
              <w:lang w:val="en-US" w:bidi="th-TH"/>
            </w:rPr>
          </w:rPrChange>
        </w:rPr>
        <w:pPrChange w:id="1383" w:author="Uraluk Pansuwan" w:date="2023-08-01T21:35:00Z">
          <w:pPr>
            <w:pStyle w:val="ListParagraph"/>
            <w:numPr>
              <w:numId w:val="35"/>
            </w:numPr>
            <w:ind w:left="2520" w:hanging="360"/>
          </w:pPr>
        </w:pPrChange>
      </w:pPr>
      <w:ins w:id="1384" w:author="Uraluk Pansuwan" w:date="2023-08-01T21:36:00Z">
        <w:r>
          <w:rPr>
            <w:lang w:val="en-US" w:bidi="th-TH"/>
          </w:rPr>
          <w:t xml:space="preserve">After cancel limit (old status verify 1), the system issues to cancel </w:t>
        </w:r>
      </w:ins>
      <w:ins w:id="1385" w:author="Uraluk Pansuwan" w:date="2023-08-01T21:37:00Z">
        <w:r>
          <w:rPr>
            <w:lang w:val="en-US" w:bidi="th-TH"/>
          </w:rPr>
          <w:t>the monthly limit</w:t>
        </w:r>
      </w:ins>
    </w:p>
    <w:p w14:paraId="166CC2F4" w14:textId="74524187" w:rsidR="00F51291" w:rsidRPr="00BB34AF" w:rsidRDefault="00F51291">
      <w:pPr>
        <w:pStyle w:val="ListParagraph"/>
        <w:numPr>
          <w:ilvl w:val="0"/>
          <w:numId w:val="35"/>
        </w:numPr>
        <w:rPr>
          <w:ins w:id="1386" w:author="Uraluk Pansuwan" w:date="2023-08-01T21:23:00Z"/>
          <w:rPrChange w:id="1387" w:author="Uraluk Pansuwan" w:date="2023-08-01T21:23:00Z">
            <w:rPr>
              <w:ins w:id="1388" w:author="Uraluk Pansuwan" w:date="2023-08-01T21:23:00Z"/>
              <w:lang w:val="en-US" w:bidi="th-TH"/>
            </w:rPr>
          </w:rPrChange>
        </w:rPr>
        <w:pPrChange w:id="1389" w:author="Uraluk Pansuwan" w:date="2023-08-01T21:34:00Z">
          <w:pPr>
            <w:pStyle w:val="ListParagraph"/>
            <w:numPr>
              <w:numId w:val="30"/>
            </w:numPr>
            <w:ind w:left="2160" w:hanging="360"/>
          </w:pPr>
        </w:pPrChange>
      </w:pPr>
      <w:ins w:id="1390" w:author="Uraluk Pansuwan" w:date="2023-08-01T21:34:00Z">
        <w:r>
          <w:rPr>
            <w:lang w:val="en-US" w:bidi="th-TH"/>
          </w:rPr>
          <w:t>The customer has si</w:t>
        </w:r>
      </w:ins>
      <w:ins w:id="1391" w:author="Uraluk Pansuwan" w:date="2023-08-01T21:35:00Z">
        <w:r>
          <w:rPr>
            <w:lang w:val="en-US" w:bidi="th-TH"/>
          </w:rPr>
          <w:t>gned the contract</w:t>
        </w:r>
      </w:ins>
    </w:p>
    <w:p w14:paraId="6E412B77" w14:textId="3C86E36C" w:rsidR="00F51291" w:rsidRPr="00F51291" w:rsidRDefault="00F51291">
      <w:pPr>
        <w:rPr>
          <w:rPrChange w:id="1392" w:author="Uraluk Pansuwan" w:date="2023-08-01T21:35:00Z">
            <w:rPr>
              <w:lang w:val="en"/>
            </w:rPr>
          </w:rPrChange>
        </w:rPr>
        <w:pPrChange w:id="1393" w:author="Uraluk Pansuwan" w:date="2023-08-01T21:35:00Z">
          <w:pPr>
            <w:pStyle w:val="ListParagraph"/>
            <w:numPr>
              <w:numId w:val="30"/>
            </w:numPr>
            <w:ind w:left="2160" w:hanging="360"/>
          </w:pPr>
        </w:pPrChange>
      </w:pPr>
      <w:ins w:id="1394" w:author="Uraluk Pansuwan" w:date="2023-08-01T21:35:00Z">
        <w:r>
          <w:rPr>
            <w:lang w:val="en-US" w:bidi="th-TH"/>
          </w:rPr>
          <w:tab/>
        </w:r>
        <w:r>
          <w:rPr>
            <w:lang w:val="en-US" w:bidi="th-TH"/>
          </w:rPr>
          <w:tab/>
          <w:t xml:space="preserve">     </w:t>
        </w:r>
      </w:ins>
      <w:ins w:id="1395" w:author="Uraluk Pansuwan" w:date="2023-08-01T21:23:00Z">
        <w:r w:rsidR="00BB34AF" w:rsidRPr="00F51291">
          <w:rPr>
            <w:lang w:val="en-US" w:bidi="th-TH"/>
          </w:rPr>
          <w:t>After approve cancel the limit, the sys</w:t>
        </w:r>
      </w:ins>
      <w:ins w:id="1396" w:author="Uraluk Pansuwan" w:date="2023-08-01T21:24:00Z">
        <w:r w:rsidR="00BB34AF" w:rsidRPr="00F51291">
          <w:rPr>
            <w:lang w:val="en-US" w:bidi="th-TH"/>
          </w:rPr>
          <w:t>tem issues to cancel the monthly limit</w:t>
        </w:r>
      </w:ins>
    </w:p>
    <w:p w14:paraId="278724BD" w14:textId="77777777" w:rsidR="000565CF" w:rsidRPr="000565CF" w:rsidRDefault="000565CF" w:rsidP="000565CF"/>
    <w:p w14:paraId="1058030D" w14:textId="77777777" w:rsidR="00124D7B" w:rsidRDefault="00C50DD1" w:rsidP="00D2768E">
      <w:pPr>
        <w:pStyle w:val="Heading3"/>
        <w:ind w:left="1440"/>
      </w:pPr>
      <w:bookmarkStart w:id="1397" w:name="_Toc141988885"/>
      <w:r w:rsidRPr="00061B9D">
        <w:t>Supported Sample Transaction and Case from Custome</w:t>
      </w:r>
      <w:r>
        <w:t>r</w:t>
      </w:r>
      <w:bookmarkEnd w:id="1397"/>
    </w:p>
    <w:p w14:paraId="174C0FA8" w14:textId="5E26C4C8" w:rsidR="00C50DD1" w:rsidRDefault="006B4750" w:rsidP="00124D7B">
      <w:pPr>
        <w:ind w:left="2160"/>
      </w:pPr>
      <w:r>
        <w:rPr>
          <w:rtl/>
          <w:cs/>
        </w:rPr>
        <w:br/>
      </w:r>
      <w:commentRangeStart w:id="1398"/>
      <w:r w:rsidR="0082696E" w:rsidRPr="0082696E">
        <w:rPr>
          <w:lang w:val="en-US" w:bidi="th-TH"/>
        </w:rPr>
        <w:drawing>
          <wp:inline distT="0" distB="0" distL="0" distR="0" wp14:anchorId="30B2286F" wp14:editId="3CE76845">
            <wp:extent cx="4527372" cy="1564312"/>
            <wp:effectExtent l="19050" t="19050" r="26035" b="17145"/>
            <wp:docPr id="1418648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48853" name=""/>
                    <pic:cNvPicPr/>
                  </pic:nvPicPr>
                  <pic:blipFill>
                    <a:blip r:embed="rId61"/>
                    <a:stretch>
                      <a:fillRect/>
                    </a:stretch>
                  </pic:blipFill>
                  <pic:spPr>
                    <a:xfrm>
                      <a:off x="0" y="0"/>
                      <a:ext cx="4544630" cy="1570275"/>
                    </a:xfrm>
                    <a:prstGeom prst="rect">
                      <a:avLst/>
                    </a:prstGeom>
                    <a:ln>
                      <a:solidFill>
                        <a:schemeClr val="tx1">
                          <a:lumMod val="50000"/>
                          <a:lumOff val="50000"/>
                        </a:schemeClr>
                      </a:solidFill>
                    </a:ln>
                  </pic:spPr>
                </pic:pic>
              </a:graphicData>
            </a:graphic>
          </wp:inline>
        </w:drawing>
      </w:r>
      <w:commentRangeEnd w:id="1398"/>
      <w:r w:rsidR="0069723E">
        <w:rPr>
          <w:rStyle w:val="CommentReference"/>
        </w:rPr>
        <w:lastRenderedPageBreak/>
        <w:commentReference w:id="1398"/>
      </w:r>
      <w:r w:rsidR="0069723E" w:rsidRPr="0069723E">
        <w:rPr>
          <w:lang w:val="en-US" w:bidi="th-TH"/>
        </w:rPr>
        <w:drawing>
          <wp:inline distT="0" distB="0" distL="0" distR="0" wp14:anchorId="238F7074" wp14:editId="6D037145">
            <wp:extent cx="4526915" cy="996434"/>
            <wp:effectExtent l="19050" t="19050" r="26035" b="13335"/>
            <wp:docPr id="50397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7212" name=""/>
                    <pic:cNvPicPr/>
                  </pic:nvPicPr>
                  <pic:blipFill>
                    <a:blip r:embed="rId62"/>
                    <a:stretch>
                      <a:fillRect/>
                    </a:stretch>
                  </pic:blipFill>
                  <pic:spPr>
                    <a:xfrm>
                      <a:off x="0" y="0"/>
                      <a:ext cx="4579512" cy="1008011"/>
                    </a:xfrm>
                    <a:prstGeom prst="rect">
                      <a:avLst/>
                    </a:prstGeom>
                    <a:ln>
                      <a:solidFill>
                        <a:schemeClr val="tx1">
                          <a:lumMod val="50000"/>
                          <a:lumOff val="50000"/>
                        </a:schemeClr>
                      </a:solidFill>
                    </a:ln>
                  </pic:spPr>
                </pic:pic>
              </a:graphicData>
            </a:graphic>
          </wp:inline>
        </w:drawing>
      </w:r>
      <w:commentRangeStart w:id="1399"/>
      <w:r w:rsidR="0069723E" w:rsidRPr="0069723E">
        <w:rPr>
          <w:lang w:val="en-US" w:bidi="th-TH"/>
        </w:rPr>
        <w:drawing>
          <wp:inline distT="0" distB="0" distL="0" distR="0" wp14:anchorId="00CBE0D2" wp14:editId="753D1734">
            <wp:extent cx="4489006" cy="1083554"/>
            <wp:effectExtent l="19050" t="19050" r="26035" b="21590"/>
            <wp:docPr id="1276064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64897" name=""/>
                    <pic:cNvPicPr/>
                  </pic:nvPicPr>
                  <pic:blipFill>
                    <a:blip r:embed="rId63"/>
                    <a:stretch>
                      <a:fillRect/>
                    </a:stretch>
                  </pic:blipFill>
                  <pic:spPr>
                    <a:xfrm>
                      <a:off x="0" y="0"/>
                      <a:ext cx="4524767" cy="1092186"/>
                    </a:xfrm>
                    <a:prstGeom prst="rect">
                      <a:avLst/>
                    </a:prstGeom>
                    <a:ln>
                      <a:solidFill>
                        <a:schemeClr val="tx1">
                          <a:lumMod val="50000"/>
                          <a:lumOff val="50000"/>
                        </a:schemeClr>
                      </a:solidFill>
                    </a:ln>
                  </pic:spPr>
                </pic:pic>
              </a:graphicData>
            </a:graphic>
          </wp:inline>
        </w:drawing>
      </w:r>
      <w:commentRangeEnd w:id="1399"/>
      <w:r w:rsidR="0069723E">
        <w:rPr>
          <w:rStyle w:val="CommentReference"/>
        </w:rPr>
        <w:commentReference w:id="1399"/>
      </w:r>
    </w:p>
    <w:p w14:paraId="578B19AD" w14:textId="13AD9B68" w:rsidR="00C50DD1" w:rsidRPr="00DA3B15" w:rsidRDefault="0069723E" w:rsidP="00124D7B">
      <w:pPr>
        <w:ind w:left="2160"/>
        <w:rPr>
          <w:lang w:val="en-US" w:bidi="th-TH"/>
        </w:rPr>
      </w:pPr>
      <w:commentRangeStart w:id="1400"/>
      <w:r w:rsidRPr="0069723E">
        <w:rPr>
          <w:lang w:val="en-US" w:bidi="th-TH"/>
        </w:rPr>
        <w:drawing>
          <wp:inline distT="0" distB="0" distL="0" distR="0" wp14:anchorId="56A1E8B7" wp14:editId="0FA40B54">
            <wp:extent cx="4514584" cy="764918"/>
            <wp:effectExtent l="19050" t="19050" r="19685" b="16510"/>
            <wp:docPr id="871022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22563" name=""/>
                    <pic:cNvPicPr/>
                  </pic:nvPicPr>
                  <pic:blipFill>
                    <a:blip r:embed="rId64"/>
                    <a:stretch>
                      <a:fillRect/>
                    </a:stretch>
                  </pic:blipFill>
                  <pic:spPr>
                    <a:xfrm>
                      <a:off x="0" y="0"/>
                      <a:ext cx="4576326" cy="775379"/>
                    </a:xfrm>
                    <a:prstGeom prst="rect">
                      <a:avLst/>
                    </a:prstGeom>
                    <a:ln>
                      <a:solidFill>
                        <a:schemeClr val="tx1">
                          <a:lumMod val="50000"/>
                          <a:lumOff val="50000"/>
                        </a:schemeClr>
                      </a:solidFill>
                    </a:ln>
                  </pic:spPr>
                </pic:pic>
              </a:graphicData>
            </a:graphic>
          </wp:inline>
        </w:drawing>
      </w:r>
      <w:commentRangeEnd w:id="1400"/>
      <w:r>
        <w:rPr>
          <w:rStyle w:val="CommentReference"/>
        </w:rPr>
        <w:commentReference w:id="1400"/>
      </w:r>
    </w:p>
    <w:p w14:paraId="0E64F04C" w14:textId="77777777" w:rsidR="00C50DD1" w:rsidRPr="00061B9D" w:rsidRDefault="00C50DD1" w:rsidP="00C50DD1">
      <w:pPr>
        <w:pStyle w:val="Heading3"/>
      </w:pPr>
      <w:bookmarkStart w:id="1401" w:name="_Toc141988886"/>
      <w:r w:rsidRPr="00061B9D">
        <w:t>Menu Modification</w:t>
      </w:r>
      <w:bookmarkEnd w:id="1401"/>
      <w:r w:rsidRPr="00061B9D">
        <w:t xml:space="preserve"> </w:t>
      </w:r>
    </w:p>
    <w:p w14:paraId="51633D0B" w14:textId="77777777" w:rsidR="00C50DD1" w:rsidRDefault="00C50DD1" w:rsidP="00C50DD1">
      <w:pPr>
        <w:tabs>
          <w:tab w:val="left" w:pos="4050"/>
        </w:tabs>
        <w:ind w:left="1080"/>
      </w:pPr>
      <w:r>
        <w:t>Not applicable</w:t>
      </w:r>
      <w:r>
        <w:tab/>
      </w:r>
      <w:r>
        <w:tab/>
      </w:r>
    </w:p>
    <w:p w14:paraId="6729B9FE" w14:textId="77777777" w:rsidR="00C50DD1" w:rsidRPr="00061B9D" w:rsidRDefault="00C50DD1" w:rsidP="00C50DD1">
      <w:pPr>
        <w:pStyle w:val="Heading3"/>
      </w:pPr>
      <w:bookmarkStart w:id="1402" w:name="_Toc141988887"/>
      <w:r w:rsidRPr="00061B9D">
        <w:t>Screen Layout and Data Sheet</w:t>
      </w:r>
      <w:bookmarkEnd w:id="1402"/>
    </w:p>
    <w:p w14:paraId="46D12DCC" w14:textId="77777777" w:rsidR="00C50DD1" w:rsidRDefault="00C50DD1" w:rsidP="00C50DD1">
      <w:pPr>
        <w:ind w:left="1080"/>
      </w:pPr>
      <w:r>
        <w:t xml:space="preserve">Not Applicable </w:t>
      </w:r>
    </w:p>
    <w:p w14:paraId="61D6D3DB" w14:textId="77777777" w:rsidR="00C50DD1" w:rsidRDefault="00C50DD1" w:rsidP="00C50DD1">
      <w:pPr>
        <w:ind w:left="1080"/>
      </w:pPr>
    </w:p>
    <w:p w14:paraId="5D6957DB" w14:textId="32BAB139" w:rsidR="000B160D" w:rsidRDefault="000B160D" w:rsidP="00C50DD1">
      <w:pPr>
        <w:pStyle w:val="Heading3"/>
      </w:pPr>
      <w:bookmarkStart w:id="1403" w:name="_Toc141988888"/>
      <w:r>
        <w:t xml:space="preserve">Business Rule  </w:t>
      </w:r>
      <w:r>
        <w:rPr>
          <w:szCs w:val="28"/>
          <w:cs/>
          <w:lang w:bidi="th-TH"/>
        </w:rPr>
        <w:t xml:space="preserve">/ </w:t>
      </w:r>
      <w:r>
        <w:t>Business Logic</w:t>
      </w:r>
      <w:bookmarkEnd w:id="1403"/>
    </w:p>
    <w:p w14:paraId="012CAA5D" w14:textId="77777777" w:rsidR="00283B01" w:rsidRDefault="00283B01" w:rsidP="00283B01">
      <w:pPr>
        <w:ind w:left="1512"/>
        <w:rPr>
          <w:lang w:bidi="th-TH"/>
        </w:rPr>
      </w:pPr>
      <w:r>
        <w:rPr>
          <w:lang w:bidi="th-TH"/>
        </w:rPr>
        <w:t xml:space="preserve">The system will retrieve information from CBS </w:t>
      </w:r>
      <w:r w:rsidRPr="00567040">
        <w:rPr>
          <w:highlight w:val="yellow"/>
          <w:lang w:bidi="th-TH"/>
          <w:rPrChange w:id="1404" w:author="Uraluk Pansuwan" w:date="2023-07-31T16:32:00Z">
            <w:rPr>
              <w:lang w:bidi="th-TH"/>
            </w:rPr>
          </w:rPrChange>
        </w:rPr>
        <w:t>Limits Facility</w:t>
      </w:r>
      <w:r>
        <w:rPr>
          <w:lang w:bidi="th-TH"/>
        </w:rPr>
        <w:t xml:space="preserve"> function with details on:</w:t>
      </w:r>
    </w:p>
    <w:p w14:paraId="5D58394B" w14:textId="77777777" w:rsidR="00F51291" w:rsidRDefault="00283B01" w:rsidP="00283B01">
      <w:pPr>
        <w:pStyle w:val="ListParagraph"/>
        <w:numPr>
          <w:ilvl w:val="0"/>
          <w:numId w:val="32"/>
        </w:numPr>
        <w:rPr>
          <w:ins w:id="1405" w:author="Uraluk Pansuwan" w:date="2023-08-01T21:25:00Z"/>
          <w:lang w:bidi="th-TH"/>
        </w:rPr>
      </w:pPr>
      <w:r>
        <w:rPr>
          <w:lang w:bidi="th-TH"/>
        </w:rPr>
        <w:t xml:space="preserve">Limit </w:t>
      </w:r>
      <w:del w:id="1406" w:author="Uraluk Pansuwan" w:date="2023-08-01T21:25:00Z">
        <w:r w:rsidDel="00F51291">
          <w:rPr>
            <w:lang w:bidi="th-TH"/>
          </w:rPr>
          <w:delText xml:space="preserve">Facility </w:delText>
        </w:r>
      </w:del>
      <w:r>
        <w:rPr>
          <w:lang w:bidi="th-TH"/>
        </w:rPr>
        <w:t xml:space="preserve">information that will </w:t>
      </w:r>
      <w:r>
        <w:rPr>
          <w:rFonts w:hint="cs"/>
          <w:lang w:bidi="th-TH"/>
        </w:rPr>
        <w:t xml:space="preserve">summarize the </w:t>
      </w:r>
      <w:r>
        <w:rPr>
          <w:lang w:bidi="th-TH"/>
        </w:rPr>
        <w:t>cancelled</w:t>
      </w:r>
      <w:r>
        <w:rPr>
          <w:rFonts w:hint="cs"/>
          <w:lang w:bidi="th-TH"/>
        </w:rPr>
        <w:t xml:space="preserve"> limit for customer</w:t>
      </w:r>
    </w:p>
    <w:p w14:paraId="299061E4" w14:textId="13039AD5" w:rsidR="00283B01" w:rsidRDefault="00F51291" w:rsidP="00F51291">
      <w:pPr>
        <w:pStyle w:val="ListParagraph"/>
        <w:numPr>
          <w:ilvl w:val="0"/>
          <w:numId w:val="32"/>
        </w:numPr>
        <w:rPr>
          <w:ins w:id="1407" w:author="Uraluk Pansuwan" w:date="2023-08-01T21:41:00Z"/>
        </w:rPr>
      </w:pPr>
      <w:ins w:id="1408" w:author="Uraluk Pansuwan" w:date="2023-08-01T21:25:00Z">
        <w:r>
          <w:t xml:space="preserve">The system will capture transaction code </w:t>
        </w:r>
        <w:r>
          <w:rPr>
            <w:rFonts w:hint="cs"/>
            <w:cs/>
            <w:lang w:bidi="th-TH"/>
          </w:rPr>
          <w:t>“</w:t>
        </w:r>
      </w:ins>
      <w:ins w:id="1409" w:author="Uraluk Pansuwan" w:date="2023-08-01T21:26:00Z">
        <w:r>
          <w:rPr>
            <w:lang w:val="en-US" w:bidi="th-TH"/>
          </w:rPr>
          <w:t>Cancel</w:t>
        </w:r>
      </w:ins>
      <w:ins w:id="1410" w:author="Uraluk Pansuwan" w:date="2023-08-01T21:25:00Z">
        <w:r>
          <w:rPr>
            <w:lang w:val="en-US" w:bidi="th-TH"/>
          </w:rPr>
          <w:t xml:space="preserve"> Limit</w:t>
        </w:r>
        <w:r>
          <w:rPr>
            <w:rFonts w:hint="cs"/>
            <w:cs/>
            <w:lang w:val="en-US" w:bidi="th-TH"/>
          </w:rPr>
          <w:t xml:space="preserve">” </w:t>
        </w:r>
        <w:r>
          <w:rPr>
            <w:lang w:val="en-US" w:bidi="th-TH"/>
          </w:rPr>
          <w:t>to this report</w:t>
        </w:r>
      </w:ins>
      <w:r w:rsidR="00283B01">
        <w:rPr>
          <w:rFonts w:hint="cs"/>
          <w:lang w:bidi="th-TH"/>
        </w:rPr>
        <w:t xml:space="preserve"> </w:t>
      </w:r>
    </w:p>
    <w:p w14:paraId="0C579D5F" w14:textId="027407D9" w:rsidR="00C76FC5" w:rsidRDefault="00C76FC5" w:rsidP="00C76FC5">
      <w:pPr>
        <w:pStyle w:val="ListParagraph"/>
        <w:numPr>
          <w:ilvl w:val="0"/>
          <w:numId w:val="32"/>
        </w:numPr>
        <w:rPr>
          <w:ins w:id="1411" w:author="Uraluk Pansuwan" w:date="2023-08-01T21:26:00Z"/>
          <w:lang w:bidi="th-TH"/>
        </w:rPr>
      </w:pPr>
      <w:ins w:id="1412" w:author="Uraluk Pansuwan" w:date="2023-08-01T21:41:00Z">
        <w:r>
          <w:rPr>
            <w:lang w:bidi="th-TH"/>
          </w:rPr>
          <w:t xml:space="preserve">Show limit transactions in approve 1 in BPM (Limit Facility, Loan account for </w:t>
        </w:r>
      </w:ins>
      <w:ins w:id="1413" w:author="Uraluk Pansuwan" w:date="2023-08-01T21:42:00Z">
        <w:r>
          <w:rPr>
            <w:lang w:bidi="th-TH"/>
          </w:rPr>
          <w:t>cancel limit not sign con</w:t>
        </w:r>
      </w:ins>
      <w:ins w:id="1414" w:author="Uraluk Pansuwan" w:date="2023-08-01T21:43:00Z">
        <w:r>
          <w:rPr>
            <w:lang w:bidi="th-TH"/>
          </w:rPr>
          <w:t>tract yet</w:t>
        </w:r>
      </w:ins>
    </w:p>
    <w:p w14:paraId="7C3F7A0A" w14:textId="2D20E8F2" w:rsidR="00F51291" w:rsidRDefault="00F51291" w:rsidP="00F51291">
      <w:pPr>
        <w:pStyle w:val="ListParagraph"/>
        <w:numPr>
          <w:ilvl w:val="0"/>
          <w:numId w:val="32"/>
        </w:numPr>
        <w:rPr>
          <w:ins w:id="1415" w:author="Uraluk Pansuwan" w:date="2023-08-01T21:41:00Z"/>
          <w:lang w:bidi="th-TH"/>
        </w:rPr>
      </w:pPr>
      <w:ins w:id="1416" w:author="Uraluk Pansuwan" w:date="2023-08-01T21:26:00Z">
        <w:r>
          <w:rPr>
            <w:lang w:bidi="th-TH"/>
          </w:rPr>
          <w:t xml:space="preserve">Show limit transactions in approve 2 in Limit Facility and Loan account </w:t>
        </w:r>
      </w:ins>
      <w:ins w:id="1417" w:author="Uraluk Pansuwan" w:date="2023-08-01T21:43:00Z">
        <w:r w:rsidR="00C76FC5">
          <w:rPr>
            <w:lang w:bidi="th-TH"/>
          </w:rPr>
          <w:t>for cancel limit sign contract</w:t>
        </w:r>
      </w:ins>
    </w:p>
    <w:p w14:paraId="230832D6" w14:textId="77777777" w:rsidR="00283B01" w:rsidRDefault="00283B01" w:rsidP="00283B01">
      <w:pPr>
        <w:pStyle w:val="ListParagraph"/>
        <w:numPr>
          <w:ilvl w:val="0"/>
          <w:numId w:val="32"/>
        </w:numPr>
        <w:rPr>
          <w:lang w:bidi="th-TH"/>
        </w:rPr>
      </w:pPr>
      <w:r>
        <w:rPr>
          <w:lang w:bidi="th-TH"/>
        </w:rPr>
        <w:t>Description of products (Major/Minor) from business module static configuration set up screens</w:t>
      </w:r>
    </w:p>
    <w:p w14:paraId="11C58D04" w14:textId="04F5C386" w:rsidR="00283B01" w:rsidRDefault="00283B01" w:rsidP="00283B01">
      <w:pPr>
        <w:pStyle w:val="ListParagraph"/>
        <w:numPr>
          <w:ilvl w:val="0"/>
          <w:numId w:val="32"/>
        </w:numPr>
        <w:rPr>
          <w:ins w:id="1418" w:author="Uraluk Pansuwan" w:date="2023-08-01T21:25:00Z"/>
          <w:lang w:bidi="th-TH"/>
        </w:rPr>
      </w:pPr>
      <w:r>
        <w:rPr>
          <w:lang w:bidi="th-TH"/>
        </w:rPr>
        <w:t>Other related information: Marketing information linked to customer, Thai Title name, etc.</w:t>
      </w:r>
    </w:p>
    <w:p w14:paraId="606956F0" w14:textId="77777777" w:rsidR="00C76FC5" w:rsidRPr="00C76FC5" w:rsidRDefault="00BB34AF" w:rsidP="00C76FC5">
      <w:pPr>
        <w:pStyle w:val="ListParagraph"/>
        <w:numPr>
          <w:ilvl w:val="0"/>
          <w:numId w:val="32"/>
        </w:numPr>
        <w:rPr>
          <w:ins w:id="1419" w:author="Uraluk Pansuwan" w:date="2023-08-01T21:44:00Z"/>
          <w:lang w:bidi="th-TH"/>
          <w:rPrChange w:id="1420" w:author="Uraluk Pansuwan" w:date="2023-08-01T21:44:00Z">
            <w:rPr>
              <w:ins w:id="1421" w:author="Uraluk Pansuwan" w:date="2023-08-01T21:44:00Z"/>
              <w:lang w:val="en-US" w:bidi="th-TH"/>
            </w:rPr>
          </w:rPrChange>
        </w:rPr>
      </w:pPr>
      <w:ins w:id="1422" w:author="Uraluk Pansuwan" w:date="2023-08-01T21:25:00Z">
        <w:r>
          <w:rPr>
            <w:rFonts w:hint="cs"/>
            <w:cs/>
            <w:lang w:bidi="th-TH"/>
          </w:rPr>
          <w:t xml:space="preserve">เพิ่มการ </w:t>
        </w:r>
        <w:r w:rsidRPr="00C76FC5">
          <w:rPr>
            <w:lang w:val="en-US" w:bidi="th-TH"/>
          </w:rPr>
          <w:t xml:space="preserve">sum </w:t>
        </w:r>
        <w:r w:rsidRPr="00C76FC5">
          <w:rPr>
            <w:rFonts w:hint="cs"/>
            <w:cs/>
            <w:lang w:val="en-US" w:bidi="th-TH"/>
          </w:rPr>
          <w:t>ยอดรวม</w:t>
        </w:r>
        <w:r w:rsidRPr="009F4404">
          <w:rPr>
            <w:rFonts w:hint="cs"/>
            <w:cs/>
            <w:lang w:val="en-US" w:bidi="th-TH"/>
          </w:rPr>
          <w:t>วงเงิน</w:t>
        </w:r>
      </w:ins>
    </w:p>
    <w:p w14:paraId="635AA1DA" w14:textId="00E15AE9" w:rsidR="00BB34AF" w:rsidRDefault="00BB34AF" w:rsidP="00C76FC5">
      <w:pPr>
        <w:pStyle w:val="ListParagraph"/>
        <w:numPr>
          <w:ilvl w:val="0"/>
          <w:numId w:val="32"/>
        </w:numPr>
        <w:rPr>
          <w:lang w:bidi="th-TH"/>
        </w:rPr>
      </w:pPr>
      <w:ins w:id="1423" w:author="Uraluk Pansuwan" w:date="2023-08-01T21:25:00Z">
        <w:r w:rsidRPr="00C76FC5">
          <w:rPr>
            <w:rFonts w:hint="cs"/>
            <w:cs/>
            <w:lang w:val="en-US" w:bidi="th-TH"/>
          </w:rPr>
          <w:t>แนบตัวอย่างรายงาน</w:t>
        </w:r>
      </w:ins>
    </w:p>
    <w:p w14:paraId="3F2DB059" w14:textId="77777777" w:rsidR="00283B01" w:rsidRPr="00283B01" w:rsidRDefault="00283B01" w:rsidP="00283B01"/>
    <w:p w14:paraId="098A7638" w14:textId="20319FA3" w:rsidR="00C50DD1" w:rsidRPr="00061B9D" w:rsidRDefault="00C50DD1" w:rsidP="00C50DD1">
      <w:pPr>
        <w:pStyle w:val="Heading3"/>
      </w:pPr>
      <w:bookmarkStart w:id="1424" w:name="_Toc141988889"/>
      <w:r>
        <w:lastRenderedPageBreak/>
        <w:t>To</w:t>
      </w:r>
      <w:r>
        <w:rPr>
          <w:szCs w:val="28"/>
          <w:cs/>
          <w:lang w:bidi="th-TH"/>
        </w:rPr>
        <w:t>-</w:t>
      </w:r>
      <w:r>
        <w:t>be Processing</w:t>
      </w:r>
      <w:bookmarkEnd w:id="1424"/>
      <w:r>
        <w:t xml:space="preserve"> </w:t>
      </w:r>
    </w:p>
    <w:tbl>
      <w:tblPr>
        <w:tblW w:w="7805" w:type="dxa"/>
        <w:tblInd w:w="1111"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A0" w:firstRow="1" w:lastRow="0" w:firstColumn="1" w:lastColumn="0" w:noHBand="0" w:noVBand="0"/>
      </w:tblPr>
      <w:tblGrid>
        <w:gridCol w:w="2775"/>
        <w:gridCol w:w="5030"/>
      </w:tblGrid>
      <w:tr w:rsidR="00B61DA1" w:rsidRPr="00897DBA" w14:paraId="4B05CAB4" w14:textId="77777777" w:rsidTr="009A4BB4">
        <w:trPr>
          <w:tblHeader/>
        </w:trPr>
        <w:tc>
          <w:tcPr>
            <w:tcW w:w="2775" w:type="dxa"/>
          </w:tcPr>
          <w:p w14:paraId="32949B11" w14:textId="77777777" w:rsidR="00B61DA1" w:rsidRPr="00D512AA" w:rsidRDefault="00B61DA1" w:rsidP="00950FD1">
            <w:pPr>
              <w:rPr>
                <w:rFonts w:asciiTheme="minorHAnsi" w:hAnsiTheme="minorHAnsi" w:cstheme="minorHAnsi"/>
                <w:sz w:val="22"/>
                <w:szCs w:val="22"/>
              </w:rPr>
            </w:pPr>
            <w:r w:rsidRPr="00D512AA">
              <w:rPr>
                <w:rFonts w:asciiTheme="minorHAnsi" w:hAnsiTheme="minorHAnsi" w:cstheme="minorHAnsi"/>
                <w:sz w:val="22"/>
                <w:szCs w:val="22"/>
              </w:rPr>
              <w:t xml:space="preserve">Paper Size </w:t>
            </w:r>
          </w:p>
        </w:tc>
        <w:tc>
          <w:tcPr>
            <w:tcW w:w="5030" w:type="dxa"/>
          </w:tcPr>
          <w:p w14:paraId="0A0DB5D8" w14:textId="77777777" w:rsidR="00B61DA1" w:rsidRPr="00D512AA" w:rsidRDefault="00B61DA1" w:rsidP="00950FD1">
            <w:pPr>
              <w:rPr>
                <w:rFonts w:asciiTheme="minorHAnsi" w:hAnsiTheme="minorHAnsi" w:cstheme="minorHAnsi"/>
                <w:sz w:val="22"/>
                <w:szCs w:val="22"/>
              </w:rPr>
            </w:pPr>
            <w:r w:rsidRPr="00D512AA">
              <w:rPr>
                <w:rFonts w:asciiTheme="minorHAnsi" w:hAnsiTheme="minorHAnsi" w:cstheme="minorHAnsi"/>
                <w:sz w:val="22"/>
                <w:szCs w:val="22"/>
              </w:rPr>
              <w:t>A4</w:t>
            </w:r>
          </w:p>
        </w:tc>
      </w:tr>
      <w:tr w:rsidR="00B61DA1" w:rsidRPr="00897DBA" w14:paraId="24C2F406" w14:textId="77777777" w:rsidTr="009A4BB4">
        <w:tc>
          <w:tcPr>
            <w:tcW w:w="2775" w:type="dxa"/>
          </w:tcPr>
          <w:p w14:paraId="383E2DD0" w14:textId="77777777" w:rsidR="00B61DA1" w:rsidRPr="00D512AA" w:rsidRDefault="00B61DA1" w:rsidP="00950FD1">
            <w:pPr>
              <w:rPr>
                <w:rFonts w:asciiTheme="minorHAnsi" w:hAnsiTheme="minorHAnsi" w:cstheme="minorHAnsi"/>
                <w:noProof w:val="0"/>
                <w:color w:val="000000"/>
                <w:sz w:val="22"/>
                <w:szCs w:val="22"/>
              </w:rPr>
            </w:pPr>
            <w:r w:rsidRPr="00D512AA">
              <w:rPr>
                <w:rFonts w:asciiTheme="minorHAnsi" w:hAnsiTheme="minorHAnsi" w:cstheme="minorHAnsi"/>
                <w:color w:val="000000"/>
                <w:sz w:val="22"/>
                <w:szCs w:val="22"/>
              </w:rPr>
              <w:t>Reprinting Require</w:t>
            </w:r>
          </w:p>
        </w:tc>
        <w:tc>
          <w:tcPr>
            <w:tcW w:w="5030" w:type="dxa"/>
          </w:tcPr>
          <w:p w14:paraId="447056E9" w14:textId="77777777" w:rsidR="00B61DA1" w:rsidRPr="00D512AA" w:rsidRDefault="00B61DA1" w:rsidP="00950FD1">
            <w:pPr>
              <w:rPr>
                <w:rFonts w:asciiTheme="minorHAnsi" w:hAnsiTheme="minorHAnsi" w:cstheme="minorHAnsi"/>
                <w:noProof w:val="0"/>
                <w:color w:val="000000"/>
                <w:sz w:val="22"/>
                <w:szCs w:val="22"/>
              </w:rPr>
            </w:pPr>
            <w:r w:rsidRPr="00D512AA">
              <w:rPr>
                <w:rFonts w:asciiTheme="minorHAnsi" w:hAnsiTheme="minorHAnsi" w:cstheme="minorHAnsi"/>
                <w:color w:val="000000"/>
                <w:sz w:val="22"/>
                <w:szCs w:val="22"/>
              </w:rPr>
              <w:t>Yes</w:t>
            </w:r>
          </w:p>
        </w:tc>
      </w:tr>
      <w:tr w:rsidR="00B61DA1" w:rsidRPr="00897DBA" w14:paraId="4798B0E3" w14:textId="77777777" w:rsidTr="009A4BB4">
        <w:tc>
          <w:tcPr>
            <w:tcW w:w="2775" w:type="dxa"/>
          </w:tcPr>
          <w:p w14:paraId="661859AD" w14:textId="77777777" w:rsidR="00B61DA1" w:rsidRPr="00D512AA" w:rsidRDefault="00B61DA1" w:rsidP="00950FD1">
            <w:pPr>
              <w:rPr>
                <w:rFonts w:asciiTheme="minorHAnsi" w:hAnsiTheme="minorHAnsi" w:cstheme="minorHAnsi"/>
                <w:noProof w:val="0"/>
                <w:color w:val="000000"/>
                <w:sz w:val="22"/>
                <w:szCs w:val="22"/>
              </w:rPr>
            </w:pPr>
            <w:r w:rsidRPr="00AB6C2E">
              <w:rPr>
                <w:rFonts w:asciiTheme="minorHAnsi" w:hAnsiTheme="minorHAnsi" w:cstheme="minorHAnsi"/>
                <w:color w:val="000000"/>
                <w:sz w:val="22"/>
                <w:szCs w:val="22"/>
                <w:highlight w:val="yellow"/>
              </w:rPr>
              <w:t>Searching Criteria</w:t>
            </w:r>
          </w:p>
        </w:tc>
        <w:tc>
          <w:tcPr>
            <w:tcW w:w="5030" w:type="dxa"/>
          </w:tcPr>
          <w:p w14:paraId="4F353756" w14:textId="0BBE3AE0" w:rsidR="00B61DA1" w:rsidRPr="008F1DDF" w:rsidRDefault="00520D61" w:rsidP="00950FD1">
            <w:pPr>
              <w:rPr>
                <w:rFonts w:asciiTheme="minorHAnsi" w:hAnsiTheme="minorHAnsi" w:cs="Browallia New"/>
                <w:noProof w:val="0"/>
                <w:color w:val="000000"/>
                <w:sz w:val="22"/>
                <w:szCs w:val="28"/>
                <w:lang w:val="en-US" w:bidi="th-TH"/>
              </w:rPr>
            </w:pPr>
            <w:r>
              <w:rPr>
                <w:rFonts w:asciiTheme="minorHAnsi" w:hAnsiTheme="minorHAnsi" w:cs="Browallia New"/>
                <w:color w:val="000000"/>
                <w:sz w:val="22"/>
                <w:szCs w:val="28"/>
                <w:lang w:val="en-US" w:bidi="th-TH"/>
              </w:rPr>
              <w:t xml:space="preserve">Period of Time </w:t>
            </w:r>
            <w:del w:id="1425" w:author="Uraluk Pansuwan" w:date="2023-07-31T16:32:00Z">
              <w:r w:rsidDel="00567040">
                <w:rPr>
                  <w:rFonts w:asciiTheme="minorHAnsi" w:hAnsiTheme="minorHAnsi" w:cs="Angsana New"/>
                  <w:color w:val="000000"/>
                  <w:sz w:val="22"/>
                  <w:szCs w:val="22"/>
                  <w:cs/>
                  <w:lang w:val="en-US" w:bidi="th-TH"/>
                </w:rPr>
                <w:delText>(</w:delText>
              </w:r>
              <w:r w:rsidDel="00567040">
                <w:rPr>
                  <w:rFonts w:asciiTheme="minorHAnsi" w:hAnsiTheme="minorHAnsi" w:cs="Browallia New"/>
                  <w:color w:val="000000"/>
                  <w:sz w:val="22"/>
                  <w:szCs w:val="28"/>
                  <w:lang w:val="en-US" w:bidi="th-TH"/>
                </w:rPr>
                <w:delText>Weekly</w:delText>
              </w:r>
              <w:r w:rsidDel="00567040">
                <w:rPr>
                  <w:rFonts w:asciiTheme="minorHAnsi" w:hAnsiTheme="minorHAnsi" w:cs="Angsana New"/>
                  <w:color w:val="000000"/>
                  <w:sz w:val="22"/>
                  <w:szCs w:val="22"/>
                  <w:cs/>
                  <w:lang w:val="en-US" w:bidi="th-TH"/>
                </w:rPr>
                <w:delText>)</w:delText>
              </w:r>
            </w:del>
            <w:ins w:id="1426" w:author="Uraluk Pansuwan" w:date="2023-07-31T16:32:00Z">
              <w:r w:rsidR="00567040">
                <w:rPr>
                  <w:rFonts w:asciiTheme="minorHAnsi" w:hAnsiTheme="minorHAnsi" w:cs="Angsana New"/>
                  <w:color w:val="000000"/>
                  <w:sz w:val="22"/>
                  <w:szCs w:val="22"/>
                  <w:lang w:val="en-US" w:bidi="th-TH"/>
                </w:rPr>
                <w:t xml:space="preserve"> (Monthly)</w:t>
              </w:r>
            </w:ins>
          </w:p>
        </w:tc>
      </w:tr>
    </w:tbl>
    <w:p w14:paraId="1FE5E6E9" w14:textId="77777777" w:rsidR="00C50DD1" w:rsidRDefault="00C50DD1" w:rsidP="00B61DA1"/>
    <w:p w14:paraId="51D844B2" w14:textId="77777777" w:rsidR="00C50DD1" w:rsidRDefault="00C50DD1" w:rsidP="00C50DD1">
      <w:pPr>
        <w:pStyle w:val="Heading3"/>
      </w:pPr>
      <w:bookmarkStart w:id="1427" w:name="_Toc141988890"/>
      <w:r w:rsidRPr="00061B9D">
        <w:t xml:space="preserve">File </w:t>
      </w:r>
      <w:r w:rsidRPr="00061B9D">
        <w:rPr>
          <w:szCs w:val="28"/>
          <w:cs/>
          <w:lang w:bidi="th-TH"/>
        </w:rPr>
        <w:t>/</w:t>
      </w:r>
      <w:r w:rsidRPr="00061B9D">
        <w:t>API Layout and Data Sheet</w:t>
      </w:r>
      <w:bookmarkEnd w:id="1427"/>
    </w:p>
    <w:p w14:paraId="70D04883" w14:textId="77777777" w:rsidR="00C50DD1" w:rsidRPr="00B431F3" w:rsidRDefault="00C50DD1" w:rsidP="00C50DD1">
      <w:pPr>
        <w:pStyle w:val="Heading3"/>
      </w:pPr>
      <w:bookmarkStart w:id="1428" w:name="_Toc141988891"/>
      <w:r>
        <w:t>Report Layout and Data Sheet</w:t>
      </w:r>
      <w:bookmarkEnd w:id="1428"/>
    </w:p>
    <w:p w14:paraId="017AC05B" w14:textId="2C4A219B" w:rsidR="00C50DD1" w:rsidRPr="00EB008E" w:rsidRDefault="008A1207" w:rsidP="00C50DD1">
      <w:pPr>
        <w:ind w:left="1080"/>
      </w:pPr>
      <w:r>
        <w:t>Not Sign Contract Yet</w:t>
      </w:r>
    </w:p>
    <w:tbl>
      <w:tblPr>
        <w:tblW w:w="8663" w:type="dxa"/>
        <w:tblInd w:w="1111"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A0" w:firstRow="1" w:lastRow="0" w:firstColumn="1" w:lastColumn="0" w:noHBand="0" w:noVBand="0"/>
      </w:tblPr>
      <w:tblGrid>
        <w:gridCol w:w="3261"/>
        <w:gridCol w:w="2701"/>
        <w:gridCol w:w="2701"/>
      </w:tblGrid>
      <w:tr w:rsidR="00E778DC" w:rsidRPr="00897DBA" w14:paraId="0ABC23CE" w14:textId="2681A595" w:rsidTr="00E778DC">
        <w:trPr>
          <w:tblHeader/>
        </w:trPr>
        <w:tc>
          <w:tcPr>
            <w:tcW w:w="3261" w:type="dxa"/>
          </w:tcPr>
          <w:p w14:paraId="33CF3359" w14:textId="77777777" w:rsidR="00E778DC" w:rsidRPr="00897DBA" w:rsidRDefault="00E778DC" w:rsidP="00950FD1">
            <w:r w:rsidRPr="00897DBA">
              <w:t>Screen</w:t>
            </w:r>
            <w:r w:rsidRPr="00897DBA">
              <w:rPr>
                <w:cs/>
                <w:lang w:bidi="th-TH"/>
              </w:rPr>
              <w:t>/</w:t>
            </w:r>
            <w:r w:rsidRPr="00897DBA">
              <w:t>Report Field Name</w:t>
            </w:r>
            <w:r w:rsidRPr="00897DBA">
              <w:rPr>
                <w:cs/>
                <w:lang w:bidi="th-TH"/>
              </w:rPr>
              <w:t>/</w:t>
            </w:r>
            <w:r w:rsidRPr="00897DBA">
              <w:t>Attributes</w:t>
            </w:r>
          </w:p>
        </w:tc>
        <w:tc>
          <w:tcPr>
            <w:tcW w:w="2701" w:type="dxa"/>
          </w:tcPr>
          <w:p w14:paraId="2EF1A1AB" w14:textId="77777777" w:rsidR="00E778DC" w:rsidRPr="002B6879" w:rsidRDefault="00E778DC" w:rsidP="00950FD1">
            <w:pPr>
              <w:rPr>
                <w:lang w:val="en-US" w:bidi="th-TH"/>
              </w:rPr>
            </w:pPr>
            <w:r>
              <w:rPr>
                <w:lang w:val="en-US" w:bidi="th-TH"/>
              </w:rPr>
              <w:t>Sample Data</w:t>
            </w:r>
          </w:p>
        </w:tc>
        <w:tc>
          <w:tcPr>
            <w:tcW w:w="2701" w:type="dxa"/>
          </w:tcPr>
          <w:p w14:paraId="56B9FA41" w14:textId="29342A6F" w:rsidR="00E778DC" w:rsidRDefault="00E778DC" w:rsidP="00950FD1">
            <w:pPr>
              <w:rPr>
                <w:lang w:val="en-US" w:bidi="th-TH"/>
              </w:rPr>
            </w:pPr>
            <w:r w:rsidRPr="00897DBA">
              <w:t>Source</w:t>
            </w:r>
            <w:r w:rsidRPr="00897DBA">
              <w:rPr>
                <w:cs/>
                <w:lang w:bidi="th-TH"/>
              </w:rPr>
              <w:t>/</w:t>
            </w:r>
            <w:r w:rsidRPr="00897DBA">
              <w:t>Validations</w:t>
            </w:r>
          </w:p>
        </w:tc>
      </w:tr>
      <w:tr w:rsidR="00E778DC" w:rsidRPr="00897DBA" w14:paraId="63DA3F36" w14:textId="37C26123" w:rsidTr="00E778DC">
        <w:trPr>
          <w:tblHeader/>
        </w:trPr>
        <w:tc>
          <w:tcPr>
            <w:tcW w:w="3261" w:type="dxa"/>
            <w:shd w:val="clear" w:color="auto" w:fill="DAE6B6" w:themeFill="accent6" w:themeFillTint="66"/>
          </w:tcPr>
          <w:p w14:paraId="6EB64543" w14:textId="77777777" w:rsidR="00E778DC" w:rsidRPr="00466983" w:rsidRDefault="00E778DC" w:rsidP="00950FD1">
            <w:r w:rsidRPr="00466983">
              <w:t xml:space="preserve">Header </w:t>
            </w:r>
          </w:p>
        </w:tc>
        <w:tc>
          <w:tcPr>
            <w:tcW w:w="2701" w:type="dxa"/>
            <w:shd w:val="clear" w:color="auto" w:fill="DAE6B6" w:themeFill="accent6" w:themeFillTint="66"/>
          </w:tcPr>
          <w:p w14:paraId="618C1AB7" w14:textId="77777777" w:rsidR="00E778DC" w:rsidRPr="00466983" w:rsidRDefault="00E778DC" w:rsidP="00950FD1">
            <w:pPr>
              <w:rPr>
                <w:lang w:val="en-US" w:bidi="th-TH"/>
              </w:rPr>
            </w:pPr>
          </w:p>
        </w:tc>
        <w:tc>
          <w:tcPr>
            <w:tcW w:w="2701" w:type="dxa"/>
            <w:shd w:val="clear" w:color="auto" w:fill="DAE6B6" w:themeFill="accent6" w:themeFillTint="66"/>
          </w:tcPr>
          <w:p w14:paraId="3715472B" w14:textId="77777777" w:rsidR="00E778DC" w:rsidRPr="00466983" w:rsidRDefault="00E778DC" w:rsidP="00950FD1">
            <w:pPr>
              <w:rPr>
                <w:lang w:val="en-US" w:bidi="th-TH"/>
              </w:rPr>
            </w:pPr>
          </w:p>
        </w:tc>
      </w:tr>
      <w:tr w:rsidR="00E778DC" w:rsidRPr="00897DBA" w14:paraId="5235671F" w14:textId="46581317" w:rsidTr="00E778DC">
        <w:trPr>
          <w:tblHeader/>
        </w:trPr>
        <w:tc>
          <w:tcPr>
            <w:tcW w:w="3261" w:type="dxa"/>
            <w:shd w:val="clear" w:color="auto" w:fill="auto"/>
          </w:tcPr>
          <w:p w14:paraId="46B7EB16" w14:textId="77777777" w:rsidR="00E778DC" w:rsidRPr="00466983" w:rsidRDefault="00E778DC" w:rsidP="00950FD1">
            <w:r>
              <w:t>Title</w:t>
            </w:r>
          </w:p>
        </w:tc>
        <w:tc>
          <w:tcPr>
            <w:tcW w:w="2701" w:type="dxa"/>
            <w:shd w:val="clear" w:color="auto" w:fill="auto"/>
          </w:tcPr>
          <w:p w14:paraId="18C2771F" w14:textId="007A84A1" w:rsidR="00E778DC" w:rsidRPr="00466983" w:rsidRDefault="00E778DC" w:rsidP="00950FD1">
            <w:pPr>
              <w:rPr>
                <w:lang w:val="en-US" w:bidi="th-TH"/>
              </w:rPr>
            </w:pPr>
            <w:r>
              <w:rPr>
                <w:lang w:val="en-US" w:bidi="th-TH"/>
              </w:rPr>
              <w:t xml:space="preserve">Cancellation Report </w:t>
            </w:r>
            <w:r>
              <w:rPr>
                <w:cs/>
                <w:lang w:val="en-US" w:bidi="th-TH"/>
              </w:rPr>
              <w:t>(</w:t>
            </w:r>
            <w:r>
              <w:rPr>
                <w:lang w:val="en-US" w:bidi="th-TH"/>
              </w:rPr>
              <w:t>Not sign contract</w:t>
            </w:r>
            <w:r>
              <w:rPr>
                <w:cs/>
                <w:lang w:val="en-US" w:bidi="th-TH"/>
              </w:rPr>
              <w:t xml:space="preserve">)  </w:t>
            </w:r>
          </w:p>
        </w:tc>
        <w:tc>
          <w:tcPr>
            <w:tcW w:w="2701" w:type="dxa"/>
          </w:tcPr>
          <w:p w14:paraId="3BE1245C" w14:textId="77777777" w:rsidR="00E778DC" w:rsidRDefault="00E778DC" w:rsidP="00950FD1">
            <w:pPr>
              <w:rPr>
                <w:lang w:val="en-US" w:bidi="th-TH"/>
              </w:rPr>
            </w:pPr>
          </w:p>
        </w:tc>
      </w:tr>
      <w:tr w:rsidR="00E778DC" w:rsidRPr="00897DBA" w14:paraId="6C2B552F" w14:textId="473CB071" w:rsidTr="00E778DC">
        <w:trPr>
          <w:tblHeader/>
        </w:trPr>
        <w:tc>
          <w:tcPr>
            <w:tcW w:w="3261" w:type="dxa"/>
            <w:shd w:val="clear" w:color="auto" w:fill="auto"/>
          </w:tcPr>
          <w:p w14:paraId="65C1E6CD" w14:textId="77777777" w:rsidR="00E778DC" w:rsidRDefault="00E778DC" w:rsidP="00950FD1">
            <w:r>
              <w:t>Period of Time</w:t>
            </w:r>
          </w:p>
        </w:tc>
        <w:tc>
          <w:tcPr>
            <w:tcW w:w="2701" w:type="dxa"/>
            <w:shd w:val="clear" w:color="auto" w:fill="auto"/>
          </w:tcPr>
          <w:p w14:paraId="5AC03ECE" w14:textId="77777777" w:rsidR="00E778DC" w:rsidRDefault="00E778DC" w:rsidP="00950FD1">
            <w:pPr>
              <w:rPr>
                <w:lang w:val="en-US" w:bidi="th-TH"/>
              </w:rPr>
            </w:pPr>
            <w:r>
              <w:rPr>
                <w:lang w:val="en-US" w:bidi="th-TH"/>
              </w:rPr>
              <w:t>1</w:t>
            </w:r>
            <w:r>
              <w:rPr>
                <w:cs/>
                <w:lang w:val="en-US" w:bidi="th-TH"/>
              </w:rPr>
              <w:t>-</w:t>
            </w:r>
            <w:r>
              <w:rPr>
                <w:lang w:val="en-US" w:bidi="th-TH"/>
              </w:rPr>
              <w:t>31 March 2023</w:t>
            </w:r>
          </w:p>
        </w:tc>
        <w:tc>
          <w:tcPr>
            <w:tcW w:w="2701" w:type="dxa"/>
          </w:tcPr>
          <w:p w14:paraId="7E49C2C7" w14:textId="77777777" w:rsidR="00E778DC" w:rsidRDefault="00E778DC" w:rsidP="00950FD1">
            <w:pPr>
              <w:rPr>
                <w:lang w:val="en-US" w:bidi="th-TH"/>
              </w:rPr>
            </w:pPr>
          </w:p>
        </w:tc>
      </w:tr>
      <w:tr w:rsidR="00E778DC" w:rsidRPr="00897DBA" w14:paraId="48AB18D0" w14:textId="6EC2436D" w:rsidTr="00E778DC">
        <w:trPr>
          <w:tblHeader/>
        </w:trPr>
        <w:tc>
          <w:tcPr>
            <w:tcW w:w="3261" w:type="dxa"/>
          </w:tcPr>
          <w:p w14:paraId="556FDFB0" w14:textId="77777777" w:rsidR="00E778DC" w:rsidRDefault="00E778DC" w:rsidP="00950FD1">
            <w:r>
              <w:t>Printed Page</w:t>
            </w:r>
          </w:p>
        </w:tc>
        <w:tc>
          <w:tcPr>
            <w:tcW w:w="2701" w:type="dxa"/>
          </w:tcPr>
          <w:p w14:paraId="3FE54744" w14:textId="77777777" w:rsidR="00E778DC" w:rsidRDefault="00E778DC" w:rsidP="00950FD1">
            <w:pPr>
              <w:rPr>
                <w:lang w:val="en-US" w:bidi="th-TH"/>
              </w:rPr>
            </w:pPr>
            <w:r>
              <w:rPr>
                <w:lang w:val="en-US" w:bidi="th-TH"/>
              </w:rPr>
              <w:t>1</w:t>
            </w:r>
          </w:p>
        </w:tc>
        <w:tc>
          <w:tcPr>
            <w:tcW w:w="2701" w:type="dxa"/>
          </w:tcPr>
          <w:p w14:paraId="2DA1A59C" w14:textId="77777777" w:rsidR="00E778DC" w:rsidRDefault="00E778DC" w:rsidP="00950FD1">
            <w:pPr>
              <w:rPr>
                <w:lang w:val="en-US" w:bidi="th-TH"/>
              </w:rPr>
            </w:pPr>
          </w:p>
        </w:tc>
      </w:tr>
      <w:tr w:rsidR="00E778DC" w:rsidRPr="00897DBA" w14:paraId="2153BD4E" w14:textId="2D5B12A3" w:rsidTr="00E778DC">
        <w:trPr>
          <w:tblHeader/>
        </w:trPr>
        <w:tc>
          <w:tcPr>
            <w:tcW w:w="3261" w:type="dxa"/>
          </w:tcPr>
          <w:p w14:paraId="66E3BFDF" w14:textId="77777777" w:rsidR="00E778DC" w:rsidRDefault="00E778DC" w:rsidP="00950FD1">
            <w:r>
              <w:t>Printed Date</w:t>
            </w:r>
          </w:p>
        </w:tc>
        <w:tc>
          <w:tcPr>
            <w:tcW w:w="2701" w:type="dxa"/>
          </w:tcPr>
          <w:p w14:paraId="4A44C5D2" w14:textId="77777777" w:rsidR="00E778DC" w:rsidRDefault="00E778DC" w:rsidP="00950FD1">
            <w:pPr>
              <w:rPr>
                <w:lang w:val="en-US" w:bidi="th-TH"/>
              </w:rPr>
            </w:pPr>
            <w:r>
              <w:rPr>
                <w:lang w:val="en-US" w:bidi="th-TH"/>
              </w:rPr>
              <w:t>3</w:t>
            </w:r>
            <w:r>
              <w:rPr>
                <w:cs/>
                <w:lang w:val="en-US" w:bidi="th-TH"/>
              </w:rPr>
              <w:t>/</w:t>
            </w:r>
            <w:r>
              <w:rPr>
                <w:lang w:val="en-US" w:bidi="th-TH"/>
              </w:rPr>
              <w:t>04</w:t>
            </w:r>
            <w:r>
              <w:rPr>
                <w:cs/>
                <w:lang w:val="en-US" w:bidi="th-TH"/>
              </w:rPr>
              <w:t>/</w:t>
            </w:r>
            <w:r>
              <w:rPr>
                <w:lang w:val="en-US" w:bidi="th-TH"/>
              </w:rPr>
              <w:t>23</w:t>
            </w:r>
          </w:p>
        </w:tc>
        <w:tc>
          <w:tcPr>
            <w:tcW w:w="2701" w:type="dxa"/>
          </w:tcPr>
          <w:p w14:paraId="19E6BD33" w14:textId="77777777" w:rsidR="00E778DC" w:rsidRDefault="00E778DC" w:rsidP="00950FD1">
            <w:pPr>
              <w:rPr>
                <w:lang w:val="en-US" w:bidi="th-TH"/>
              </w:rPr>
            </w:pPr>
          </w:p>
        </w:tc>
      </w:tr>
      <w:tr w:rsidR="00E778DC" w:rsidRPr="00897DBA" w14:paraId="7196CA51" w14:textId="43F51A07" w:rsidTr="00E778DC">
        <w:trPr>
          <w:tblHeader/>
        </w:trPr>
        <w:tc>
          <w:tcPr>
            <w:tcW w:w="3261" w:type="dxa"/>
          </w:tcPr>
          <w:p w14:paraId="249223F7" w14:textId="77777777" w:rsidR="00E778DC" w:rsidRDefault="00E778DC" w:rsidP="00950FD1">
            <w:r>
              <w:t>Printed Time</w:t>
            </w:r>
          </w:p>
        </w:tc>
        <w:tc>
          <w:tcPr>
            <w:tcW w:w="2701" w:type="dxa"/>
          </w:tcPr>
          <w:p w14:paraId="157A9147" w14:textId="77777777" w:rsidR="00E778DC" w:rsidRDefault="00E778DC" w:rsidP="00950FD1">
            <w:pPr>
              <w:rPr>
                <w:lang w:val="en-US" w:bidi="th-TH"/>
              </w:rPr>
            </w:pPr>
            <w:r>
              <w:rPr>
                <w:lang w:val="en-US" w:bidi="th-TH"/>
              </w:rPr>
              <w:t>19</w:t>
            </w:r>
            <w:r>
              <w:rPr>
                <w:cs/>
                <w:lang w:val="en-US" w:bidi="th-TH"/>
              </w:rPr>
              <w:t>:</w:t>
            </w:r>
            <w:r>
              <w:rPr>
                <w:lang w:val="en-US" w:bidi="th-TH"/>
              </w:rPr>
              <w:t>08</w:t>
            </w:r>
            <w:r>
              <w:rPr>
                <w:cs/>
                <w:lang w:val="en-US" w:bidi="th-TH"/>
              </w:rPr>
              <w:t>:</w:t>
            </w:r>
            <w:r>
              <w:rPr>
                <w:lang w:val="en-US" w:bidi="th-TH"/>
              </w:rPr>
              <w:t>11</w:t>
            </w:r>
          </w:p>
        </w:tc>
        <w:tc>
          <w:tcPr>
            <w:tcW w:w="2701" w:type="dxa"/>
          </w:tcPr>
          <w:p w14:paraId="2CF469D7" w14:textId="77777777" w:rsidR="00E778DC" w:rsidRDefault="00E778DC" w:rsidP="00950FD1">
            <w:pPr>
              <w:rPr>
                <w:lang w:val="en-US" w:bidi="th-TH"/>
              </w:rPr>
            </w:pPr>
          </w:p>
        </w:tc>
      </w:tr>
      <w:tr w:rsidR="00E778DC" w:rsidRPr="00897DBA" w14:paraId="3DCB23B5" w14:textId="378D3B24" w:rsidTr="00E778DC">
        <w:trPr>
          <w:tblHeader/>
        </w:trPr>
        <w:tc>
          <w:tcPr>
            <w:tcW w:w="3261" w:type="dxa"/>
          </w:tcPr>
          <w:p w14:paraId="40DC6988" w14:textId="77777777" w:rsidR="00E778DC" w:rsidRDefault="00E778DC" w:rsidP="00950FD1">
            <w:r>
              <w:t>Program</w:t>
            </w:r>
          </w:p>
        </w:tc>
        <w:tc>
          <w:tcPr>
            <w:tcW w:w="2701" w:type="dxa"/>
          </w:tcPr>
          <w:p w14:paraId="62C953A8" w14:textId="28E90C41" w:rsidR="00E778DC" w:rsidRDefault="00E778DC" w:rsidP="00950FD1">
            <w:pPr>
              <w:rPr>
                <w:lang w:val="en-US" w:bidi="th-TH"/>
              </w:rPr>
            </w:pPr>
            <w:del w:id="1429" w:author="Uraluk Pansuwan" w:date="2023-07-31T16:33:00Z">
              <w:r w:rsidDel="00567040">
                <w:rPr>
                  <w:lang w:val="en-US" w:bidi="th-TH"/>
                </w:rPr>
                <w:delText>CSCR4007</w:delText>
              </w:r>
            </w:del>
            <w:ins w:id="1430" w:author="Uraluk Pansuwan" w:date="2023-07-31T16:33:00Z">
              <w:r w:rsidR="00567040">
                <w:rPr>
                  <w:lang w:val="en-US" w:bidi="th-TH"/>
                </w:rPr>
                <w:t>CSCR4020</w:t>
              </w:r>
            </w:ins>
          </w:p>
        </w:tc>
        <w:tc>
          <w:tcPr>
            <w:tcW w:w="2701" w:type="dxa"/>
          </w:tcPr>
          <w:p w14:paraId="4022AC58" w14:textId="77777777" w:rsidR="00E778DC" w:rsidRDefault="00E778DC" w:rsidP="00950FD1">
            <w:pPr>
              <w:rPr>
                <w:lang w:val="en-US" w:bidi="th-TH"/>
              </w:rPr>
            </w:pPr>
          </w:p>
        </w:tc>
      </w:tr>
      <w:tr w:rsidR="00E778DC" w:rsidRPr="00897DBA" w14:paraId="5ECD8473" w14:textId="0D3A84C3" w:rsidTr="00E778DC">
        <w:trPr>
          <w:tblHeader/>
        </w:trPr>
        <w:tc>
          <w:tcPr>
            <w:tcW w:w="3261" w:type="dxa"/>
          </w:tcPr>
          <w:p w14:paraId="3525B2C4" w14:textId="77777777" w:rsidR="00E778DC" w:rsidRDefault="00E778DC" w:rsidP="00950FD1">
            <w:r>
              <w:t xml:space="preserve">User </w:t>
            </w:r>
            <w:r>
              <w:rPr>
                <w:cs/>
                <w:lang w:bidi="th-TH"/>
              </w:rPr>
              <w:t>(</w:t>
            </w:r>
            <w:r>
              <w:t>Retrive Report</w:t>
            </w:r>
            <w:r>
              <w:rPr>
                <w:cs/>
                <w:lang w:bidi="th-TH"/>
              </w:rPr>
              <w:t>)</w:t>
            </w:r>
          </w:p>
        </w:tc>
        <w:tc>
          <w:tcPr>
            <w:tcW w:w="2701" w:type="dxa"/>
          </w:tcPr>
          <w:p w14:paraId="0247E525" w14:textId="77777777" w:rsidR="00E778DC" w:rsidRDefault="00E778DC" w:rsidP="00950FD1">
            <w:pPr>
              <w:rPr>
                <w:lang w:val="en-US" w:bidi="th-TH"/>
              </w:rPr>
            </w:pPr>
            <w:r>
              <w:rPr>
                <w:lang w:val="en-US" w:bidi="th-TH"/>
              </w:rPr>
              <w:t>SUPALUCKW</w:t>
            </w:r>
          </w:p>
        </w:tc>
        <w:tc>
          <w:tcPr>
            <w:tcW w:w="2701" w:type="dxa"/>
          </w:tcPr>
          <w:p w14:paraId="1903E9AF" w14:textId="77777777" w:rsidR="00E778DC" w:rsidRDefault="00E778DC" w:rsidP="00950FD1">
            <w:pPr>
              <w:rPr>
                <w:lang w:val="en-US" w:bidi="th-TH"/>
              </w:rPr>
            </w:pPr>
          </w:p>
        </w:tc>
      </w:tr>
      <w:tr w:rsidR="00E778DC" w:rsidRPr="00897DBA" w14:paraId="70D156E4" w14:textId="4628A4EF" w:rsidTr="00E778DC">
        <w:trPr>
          <w:tblHeader/>
        </w:trPr>
        <w:tc>
          <w:tcPr>
            <w:tcW w:w="3261" w:type="dxa"/>
            <w:shd w:val="clear" w:color="auto" w:fill="DAE6B6" w:themeFill="accent6" w:themeFillTint="66"/>
          </w:tcPr>
          <w:p w14:paraId="0D5F1F80" w14:textId="77777777" w:rsidR="00E778DC" w:rsidRDefault="00E778DC" w:rsidP="00950FD1">
            <w:r>
              <w:t>Details</w:t>
            </w:r>
          </w:p>
        </w:tc>
        <w:tc>
          <w:tcPr>
            <w:tcW w:w="2701" w:type="dxa"/>
            <w:shd w:val="clear" w:color="auto" w:fill="DAE6B6" w:themeFill="accent6" w:themeFillTint="66"/>
          </w:tcPr>
          <w:p w14:paraId="15481E4F" w14:textId="77777777" w:rsidR="00E778DC" w:rsidRDefault="00E778DC" w:rsidP="00950FD1">
            <w:pPr>
              <w:rPr>
                <w:lang w:val="en-US" w:bidi="th-TH"/>
              </w:rPr>
            </w:pPr>
          </w:p>
        </w:tc>
        <w:tc>
          <w:tcPr>
            <w:tcW w:w="2701" w:type="dxa"/>
            <w:shd w:val="clear" w:color="auto" w:fill="DAE6B6" w:themeFill="accent6" w:themeFillTint="66"/>
          </w:tcPr>
          <w:p w14:paraId="204C2DCE" w14:textId="77777777" w:rsidR="00E778DC" w:rsidRDefault="00E778DC" w:rsidP="00950FD1">
            <w:pPr>
              <w:rPr>
                <w:lang w:val="en-US" w:bidi="th-TH"/>
              </w:rPr>
            </w:pPr>
          </w:p>
        </w:tc>
      </w:tr>
      <w:tr w:rsidR="00E778DC" w:rsidRPr="00897DBA" w14:paraId="121BC9DE" w14:textId="25860E88" w:rsidTr="00E778DC">
        <w:trPr>
          <w:tblHeader/>
        </w:trPr>
        <w:tc>
          <w:tcPr>
            <w:tcW w:w="3261" w:type="dxa"/>
            <w:shd w:val="clear" w:color="auto" w:fill="auto"/>
          </w:tcPr>
          <w:p w14:paraId="6E982C01" w14:textId="25C46080" w:rsidR="00E778DC" w:rsidRDefault="00E778DC" w:rsidP="00950FD1">
            <w:r>
              <w:t>Cancellation Date</w:t>
            </w:r>
          </w:p>
        </w:tc>
        <w:tc>
          <w:tcPr>
            <w:tcW w:w="2701" w:type="dxa"/>
            <w:shd w:val="clear" w:color="auto" w:fill="auto"/>
          </w:tcPr>
          <w:p w14:paraId="5EDD11EE" w14:textId="059E2AB5" w:rsidR="00E778DC" w:rsidRDefault="00E778DC" w:rsidP="00950FD1">
            <w:pPr>
              <w:rPr>
                <w:lang w:val="en-US" w:bidi="th-TH"/>
              </w:rPr>
            </w:pPr>
            <w:r>
              <w:rPr>
                <w:lang w:val="en-US" w:bidi="th-TH"/>
              </w:rPr>
              <w:t>25660309</w:t>
            </w:r>
          </w:p>
        </w:tc>
        <w:tc>
          <w:tcPr>
            <w:tcW w:w="2701" w:type="dxa"/>
          </w:tcPr>
          <w:p w14:paraId="22E830F4" w14:textId="77777777" w:rsidR="00E778DC" w:rsidRDefault="00E778DC" w:rsidP="00950FD1">
            <w:pPr>
              <w:rPr>
                <w:lang w:val="en-US" w:bidi="th-TH"/>
              </w:rPr>
            </w:pPr>
          </w:p>
        </w:tc>
      </w:tr>
      <w:tr w:rsidR="00E778DC" w:rsidRPr="00897DBA" w14:paraId="485DEBAC" w14:textId="40AAC74C" w:rsidTr="00E778DC">
        <w:trPr>
          <w:tblHeader/>
        </w:trPr>
        <w:tc>
          <w:tcPr>
            <w:tcW w:w="3261" w:type="dxa"/>
            <w:shd w:val="clear" w:color="auto" w:fill="auto"/>
          </w:tcPr>
          <w:p w14:paraId="492068BE" w14:textId="77777777" w:rsidR="00E778DC" w:rsidRDefault="00E778DC" w:rsidP="00950FD1">
            <w:r>
              <w:t>Marketing Segment Code</w:t>
            </w:r>
          </w:p>
        </w:tc>
        <w:tc>
          <w:tcPr>
            <w:tcW w:w="2701" w:type="dxa"/>
            <w:shd w:val="clear" w:color="auto" w:fill="auto"/>
          </w:tcPr>
          <w:p w14:paraId="7B5F13D1" w14:textId="77777777" w:rsidR="00E778DC" w:rsidRDefault="00E778DC" w:rsidP="00950FD1">
            <w:pPr>
              <w:rPr>
                <w:cs/>
                <w:lang w:val="en-US" w:bidi="th-TH"/>
              </w:rPr>
            </w:pPr>
            <w:r>
              <w:rPr>
                <w:lang w:val="en-US" w:bidi="th-TH"/>
              </w:rPr>
              <w:t>1056001</w:t>
            </w:r>
          </w:p>
        </w:tc>
        <w:tc>
          <w:tcPr>
            <w:tcW w:w="2701" w:type="dxa"/>
          </w:tcPr>
          <w:p w14:paraId="72AC9376" w14:textId="77777777" w:rsidR="00E778DC" w:rsidRDefault="00E778DC" w:rsidP="00950FD1">
            <w:pPr>
              <w:rPr>
                <w:lang w:val="en-US" w:bidi="th-TH"/>
              </w:rPr>
            </w:pPr>
          </w:p>
        </w:tc>
      </w:tr>
      <w:tr w:rsidR="00E778DC" w:rsidRPr="00897DBA" w14:paraId="5D22A94F" w14:textId="61A20270" w:rsidTr="00E778DC">
        <w:trPr>
          <w:tblHeader/>
        </w:trPr>
        <w:tc>
          <w:tcPr>
            <w:tcW w:w="3261" w:type="dxa"/>
            <w:shd w:val="clear" w:color="auto" w:fill="auto"/>
          </w:tcPr>
          <w:p w14:paraId="5626F6DB" w14:textId="77777777" w:rsidR="00E778DC" w:rsidRDefault="00E778DC" w:rsidP="00950FD1">
            <w:r>
              <w:t>Marketing Segment Description</w:t>
            </w:r>
          </w:p>
        </w:tc>
        <w:tc>
          <w:tcPr>
            <w:tcW w:w="2701" w:type="dxa"/>
            <w:shd w:val="clear" w:color="auto" w:fill="auto"/>
          </w:tcPr>
          <w:p w14:paraId="2FD91370" w14:textId="77777777" w:rsidR="00E778DC" w:rsidRDefault="00E778DC" w:rsidP="00950FD1">
            <w:pPr>
              <w:rPr>
                <w:lang w:val="en-US" w:bidi="th-TH"/>
              </w:rPr>
            </w:pPr>
            <w:r>
              <w:rPr>
                <w:rFonts w:hint="cs"/>
                <w:cs/>
                <w:lang w:val="en-US" w:bidi="th-TH"/>
              </w:rPr>
              <w:t xml:space="preserve">ส่วนอุตสาหกรรม </w:t>
            </w:r>
            <w:r>
              <w:rPr>
                <w:lang w:val="en-US" w:bidi="th-TH"/>
              </w:rPr>
              <w:t>2</w:t>
            </w:r>
            <w:r>
              <w:rPr>
                <w:cs/>
                <w:lang w:val="en-US" w:bidi="th-TH"/>
              </w:rPr>
              <w:t>.</w:t>
            </w:r>
            <w:r>
              <w:rPr>
                <w:lang w:val="en-US" w:bidi="th-TH"/>
              </w:rPr>
              <w:t>1</w:t>
            </w:r>
          </w:p>
        </w:tc>
        <w:tc>
          <w:tcPr>
            <w:tcW w:w="2701" w:type="dxa"/>
          </w:tcPr>
          <w:p w14:paraId="1F44642C" w14:textId="77777777" w:rsidR="00E778DC" w:rsidRDefault="00E778DC" w:rsidP="00950FD1">
            <w:pPr>
              <w:rPr>
                <w:cs/>
                <w:lang w:val="en-US" w:bidi="th-TH"/>
              </w:rPr>
            </w:pPr>
          </w:p>
        </w:tc>
      </w:tr>
      <w:tr w:rsidR="00E778DC" w:rsidRPr="00F822B1" w14:paraId="468267E7" w14:textId="1DC3AB87" w:rsidTr="00E778DC">
        <w:tc>
          <w:tcPr>
            <w:tcW w:w="3261" w:type="dxa"/>
          </w:tcPr>
          <w:p w14:paraId="15C615C4" w14:textId="77777777" w:rsidR="00E778DC" w:rsidRPr="008375B3" w:rsidRDefault="00E778DC" w:rsidP="00950FD1">
            <w:pPr>
              <w:rPr>
                <w:lang w:val="en-US" w:bidi="th-TH"/>
              </w:rPr>
            </w:pPr>
            <w:r w:rsidRPr="00B862D0">
              <w:t xml:space="preserve">Transaction Code </w:t>
            </w:r>
          </w:p>
        </w:tc>
        <w:tc>
          <w:tcPr>
            <w:tcW w:w="2701" w:type="dxa"/>
          </w:tcPr>
          <w:p w14:paraId="6B3DC06A" w14:textId="7E99EEFD" w:rsidR="00E778DC" w:rsidRPr="00897DBA" w:rsidRDefault="00E778DC" w:rsidP="00950FD1">
            <w:r>
              <w:t>Cancel</w:t>
            </w:r>
          </w:p>
        </w:tc>
        <w:tc>
          <w:tcPr>
            <w:tcW w:w="2701" w:type="dxa"/>
          </w:tcPr>
          <w:p w14:paraId="76980EB7" w14:textId="77777777" w:rsidR="00E778DC" w:rsidRDefault="00E778DC" w:rsidP="00950FD1"/>
        </w:tc>
      </w:tr>
      <w:tr w:rsidR="00E778DC" w:rsidRPr="00F822B1" w14:paraId="03E94240" w14:textId="427976EB" w:rsidTr="00E778DC">
        <w:tc>
          <w:tcPr>
            <w:tcW w:w="3261" w:type="dxa"/>
          </w:tcPr>
          <w:p w14:paraId="3DDB719B" w14:textId="77777777" w:rsidR="00E778DC" w:rsidRPr="00060973" w:rsidRDefault="00E778DC" w:rsidP="00950FD1">
            <w:pPr>
              <w:rPr>
                <w:lang w:val="en-US" w:bidi="th-TH"/>
              </w:rPr>
            </w:pPr>
            <w:r w:rsidRPr="00B862D0">
              <w:t xml:space="preserve">Customer ID </w:t>
            </w:r>
          </w:p>
        </w:tc>
        <w:tc>
          <w:tcPr>
            <w:tcW w:w="2701" w:type="dxa"/>
          </w:tcPr>
          <w:p w14:paraId="26A22E7D" w14:textId="77777777" w:rsidR="00E778DC" w:rsidRPr="00897DBA" w:rsidRDefault="00E778DC" w:rsidP="00950FD1">
            <w:r>
              <w:t>0106406</w:t>
            </w:r>
          </w:p>
        </w:tc>
        <w:tc>
          <w:tcPr>
            <w:tcW w:w="2701" w:type="dxa"/>
          </w:tcPr>
          <w:p w14:paraId="48D3F9B3" w14:textId="77777777" w:rsidR="00E778DC" w:rsidRDefault="00E778DC" w:rsidP="00950FD1"/>
        </w:tc>
      </w:tr>
      <w:tr w:rsidR="00E778DC" w:rsidRPr="00F822B1" w14:paraId="25B7383C" w14:textId="071F2A30" w:rsidTr="00E778DC">
        <w:tc>
          <w:tcPr>
            <w:tcW w:w="3261" w:type="dxa"/>
          </w:tcPr>
          <w:p w14:paraId="4C8FC1F2" w14:textId="2314AB1E" w:rsidR="00E778DC" w:rsidRPr="00B862D0" w:rsidRDefault="00E778DC" w:rsidP="00950FD1">
            <w:r>
              <w:t>Thai Title</w:t>
            </w:r>
          </w:p>
        </w:tc>
        <w:tc>
          <w:tcPr>
            <w:tcW w:w="2701" w:type="dxa"/>
          </w:tcPr>
          <w:p w14:paraId="42103356" w14:textId="00F6A722" w:rsidR="00E778DC" w:rsidRPr="00DA3344" w:rsidRDefault="00E778DC" w:rsidP="00950FD1">
            <w:pPr>
              <w:rPr>
                <w:lang w:val="en-US" w:bidi="th-TH"/>
              </w:rPr>
            </w:pPr>
            <w:r>
              <w:rPr>
                <w:rFonts w:hint="cs"/>
                <w:cs/>
                <w:lang w:bidi="th-TH"/>
              </w:rPr>
              <w:t>หจก</w:t>
            </w:r>
            <w:r>
              <w:rPr>
                <w:lang w:val="en-US" w:bidi="th-TH"/>
              </w:rPr>
              <w:t>.</w:t>
            </w:r>
          </w:p>
        </w:tc>
        <w:tc>
          <w:tcPr>
            <w:tcW w:w="2701" w:type="dxa"/>
          </w:tcPr>
          <w:p w14:paraId="51A224F7" w14:textId="77777777" w:rsidR="00E778DC" w:rsidRDefault="00E778DC" w:rsidP="00950FD1">
            <w:pPr>
              <w:rPr>
                <w:cs/>
                <w:lang w:bidi="th-TH"/>
              </w:rPr>
            </w:pPr>
          </w:p>
        </w:tc>
      </w:tr>
      <w:tr w:rsidR="00E778DC" w:rsidRPr="00F822B1" w14:paraId="41C2C073" w14:textId="5470F40B" w:rsidTr="00E778DC">
        <w:tc>
          <w:tcPr>
            <w:tcW w:w="3261" w:type="dxa"/>
          </w:tcPr>
          <w:p w14:paraId="269F5570" w14:textId="77777777" w:rsidR="00E778DC" w:rsidRPr="008375B3" w:rsidRDefault="00E778DC" w:rsidP="00950FD1">
            <w:pPr>
              <w:rPr>
                <w:lang w:val="en-US"/>
              </w:rPr>
            </w:pPr>
            <w:r w:rsidRPr="00B862D0">
              <w:t xml:space="preserve">Customer </w:t>
            </w:r>
            <w:r>
              <w:t>Thai Name</w:t>
            </w:r>
          </w:p>
        </w:tc>
        <w:tc>
          <w:tcPr>
            <w:tcW w:w="2701" w:type="dxa"/>
          </w:tcPr>
          <w:p w14:paraId="499D6867" w14:textId="77777777" w:rsidR="00E778DC" w:rsidRPr="00897DBA" w:rsidRDefault="00E778DC" w:rsidP="00950FD1"/>
        </w:tc>
        <w:tc>
          <w:tcPr>
            <w:tcW w:w="2701" w:type="dxa"/>
          </w:tcPr>
          <w:p w14:paraId="0C4F1B72" w14:textId="77777777" w:rsidR="00E778DC" w:rsidRPr="00897DBA" w:rsidRDefault="00E778DC" w:rsidP="00950FD1"/>
        </w:tc>
      </w:tr>
      <w:tr w:rsidR="00E778DC" w:rsidRPr="00F822B1" w14:paraId="34DDD884" w14:textId="51DCA8E6" w:rsidTr="00E778DC">
        <w:tc>
          <w:tcPr>
            <w:tcW w:w="3261" w:type="dxa"/>
          </w:tcPr>
          <w:p w14:paraId="675DDBD5" w14:textId="0D2DF8E0" w:rsidR="00E778DC" w:rsidRPr="00B862D0" w:rsidRDefault="00E778DC" w:rsidP="00DA3344">
            <w:r>
              <w:t>Major Credit Code</w:t>
            </w:r>
            <w:r>
              <w:rPr>
                <w:cs/>
                <w:lang w:bidi="th-TH"/>
              </w:rPr>
              <w:t xml:space="preserve"> </w:t>
            </w:r>
          </w:p>
        </w:tc>
        <w:tc>
          <w:tcPr>
            <w:tcW w:w="2701" w:type="dxa"/>
          </w:tcPr>
          <w:p w14:paraId="16C77557" w14:textId="2CFB8992" w:rsidR="00E778DC" w:rsidRPr="00897DBA" w:rsidRDefault="00E778DC" w:rsidP="00DA3344">
            <w:r>
              <w:t>0</w:t>
            </w:r>
            <w:r>
              <w:rPr>
                <w:lang w:val="en-US" w:bidi="th-TH"/>
              </w:rPr>
              <w:t>3</w:t>
            </w:r>
          </w:p>
        </w:tc>
        <w:tc>
          <w:tcPr>
            <w:tcW w:w="2701" w:type="dxa"/>
          </w:tcPr>
          <w:p w14:paraId="19485A25" w14:textId="77777777" w:rsidR="00E778DC" w:rsidRDefault="00E778DC" w:rsidP="00DA3344"/>
        </w:tc>
      </w:tr>
      <w:tr w:rsidR="00E778DC" w:rsidRPr="00F822B1" w14:paraId="3FEFD630" w14:textId="07B70813" w:rsidTr="00E778DC">
        <w:tc>
          <w:tcPr>
            <w:tcW w:w="3261" w:type="dxa"/>
          </w:tcPr>
          <w:p w14:paraId="3DC81A64" w14:textId="5B002CED" w:rsidR="00E778DC" w:rsidRPr="00B862D0" w:rsidRDefault="00E778DC" w:rsidP="00DA3344">
            <w:r>
              <w:t>Minor Credit Code</w:t>
            </w:r>
          </w:p>
        </w:tc>
        <w:tc>
          <w:tcPr>
            <w:tcW w:w="2701" w:type="dxa"/>
          </w:tcPr>
          <w:p w14:paraId="40A95162" w14:textId="13964230" w:rsidR="00E778DC" w:rsidRPr="00897DBA" w:rsidRDefault="00E778DC" w:rsidP="00DA3344">
            <w:pPr>
              <w:rPr>
                <w:cs/>
                <w:lang w:bidi="th-TH"/>
              </w:rPr>
            </w:pPr>
            <w:r>
              <w:t>00</w:t>
            </w:r>
          </w:p>
        </w:tc>
        <w:tc>
          <w:tcPr>
            <w:tcW w:w="2701" w:type="dxa"/>
          </w:tcPr>
          <w:p w14:paraId="13BD7116" w14:textId="77777777" w:rsidR="00E778DC" w:rsidRDefault="00E778DC" w:rsidP="00DA3344"/>
        </w:tc>
      </w:tr>
      <w:tr w:rsidR="00E778DC" w:rsidRPr="00F822B1" w14:paraId="7C7D714D" w14:textId="65A80499" w:rsidTr="00E778DC">
        <w:tc>
          <w:tcPr>
            <w:tcW w:w="3261" w:type="dxa"/>
          </w:tcPr>
          <w:p w14:paraId="78E3D426" w14:textId="0675DEEB" w:rsidR="00E778DC" w:rsidRDefault="00E778DC" w:rsidP="00DA3344">
            <w:r>
              <w:t>Major</w:t>
            </w:r>
            <w:r>
              <w:rPr>
                <w:cs/>
                <w:lang w:bidi="th-TH"/>
              </w:rPr>
              <w:t>/</w:t>
            </w:r>
            <w:r>
              <w:t>Minor Description</w:t>
            </w:r>
          </w:p>
        </w:tc>
        <w:tc>
          <w:tcPr>
            <w:tcW w:w="2701" w:type="dxa"/>
          </w:tcPr>
          <w:p w14:paraId="574E9E07" w14:textId="72F588AD" w:rsidR="00E778DC" w:rsidRDefault="00E778DC" w:rsidP="00DA3344">
            <w:pPr>
              <w:rPr>
                <w:cs/>
                <w:lang w:bidi="th-TH"/>
              </w:rPr>
            </w:pPr>
            <w:r>
              <w:rPr>
                <w:rFonts w:hint="cs"/>
                <w:cs/>
                <w:lang w:bidi="th-TH"/>
              </w:rPr>
              <w:t>สินเชื่อขยายกำลังการผลิต</w:t>
            </w:r>
          </w:p>
        </w:tc>
        <w:tc>
          <w:tcPr>
            <w:tcW w:w="2701" w:type="dxa"/>
          </w:tcPr>
          <w:p w14:paraId="79C556D7" w14:textId="77777777" w:rsidR="00E778DC" w:rsidRDefault="00E778DC" w:rsidP="00DA3344">
            <w:pPr>
              <w:rPr>
                <w:cs/>
                <w:lang w:bidi="th-TH"/>
              </w:rPr>
            </w:pPr>
          </w:p>
        </w:tc>
      </w:tr>
      <w:tr w:rsidR="00E778DC" w:rsidRPr="00F822B1" w14:paraId="6C53172F" w14:textId="22A18093" w:rsidTr="00E778DC">
        <w:tc>
          <w:tcPr>
            <w:tcW w:w="3261" w:type="dxa"/>
          </w:tcPr>
          <w:p w14:paraId="6EF8C561" w14:textId="77777777" w:rsidR="00E778DC" w:rsidRPr="00794E79" w:rsidRDefault="00E778DC" w:rsidP="00950FD1">
            <w:pPr>
              <w:rPr>
                <w:lang w:val="en-US" w:bidi="th-TH"/>
              </w:rPr>
            </w:pPr>
            <w:r w:rsidRPr="00B862D0">
              <w:t>Limit ID</w:t>
            </w:r>
          </w:p>
        </w:tc>
        <w:tc>
          <w:tcPr>
            <w:tcW w:w="2701" w:type="dxa"/>
          </w:tcPr>
          <w:p w14:paraId="58B90130" w14:textId="77777777" w:rsidR="00E778DC" w:rsidRPr="00897DBA" w:rsidRDefault="00E778DC" w:rsidP="00950FD1">
            <w:r>
              <w:t>610175201</w:t>
            </w:r>
          </w:p>
        </w:tc>
        <w:tc>
          <w:tcPr>
            <w:tcW w:w="2701" w:type="dxa"/>
          </w:tcPr>
          <w:p w14:paraId="28CE54A8" w14:textId="77777777" w:rsidR="00E778DC" w:rsidRDefault="00E778DC" w:rsidP="00950FD1"/>
        </w:tc>
      </w:tr>
      <w:tr w:rsidR="00E778DC" w:rsidRPr="00F822B1" w14:paraId="7CD968EE" w14:textId="0E926EED" w:rsidTr="00E778DC">
        <w:tc>
          <w:tcPr>
            <w:tcW w:w="3261" w:type="dxa"/>
          </w:tcPr>
          <w:p w14:paraId="4AAD4742" w14:textId="77777777" w:rsidR="00E778DC" w:rsidRPr="00CB5EF1" w:rsidRDefault="00E778DC" w:rsidP="00950FD1">
            <w:pPr>
              <w:rPr>
                <w:lang w:val="en-US" w:bidi="th-TH"/>
              </w:rPr>
            </w:pPr>
            <w:r>
              <w:t>Limit</w:t>
            </w:r>
            <w:r w:rsidRPr="00CB5EF1">
              <w:t xml:space="preserve"> Description </w:t>
            </w:r>
          </w:p>
        </w:tc>
        <w:tc>
          <w:tcPr>
            <w:tcW w:w="2701" w:type="dxa"/>
          </w:tcPr>
          <w:p w14:paraId="74937914" w14:textId="77777777" w:rsidR="00E778DC" w:rsidRPr="00897DBA" w:rsidRDefault="00E778DC" w:rsidP="00950FD1">
            <w:pPr>
              <w:rPr>
                <w:cs/>
                <w:lang w:bidi="th-TH"/>
              </w:rPr>
            </w:pPr>
            <w:r>
              <w:t>Loan</w:t>
            </w:r>
          </w:p>
        </w:tc>
        <w:tc>
          <w:tcPr>
            <w:tcW w:w="2701" w:type="dxa"/>
          </w:tcPr>
          <w:p w14:paraId="22B62EED" w14:textId="77777777" w:rsidR="00E778DC" w:rsidRDefault="00E778DC" w:rsidP="00950FD1"/>
        </w:tc>
      </w:tr>
      <w:tr w:rsidR="00E778DC" w:rsidRPr="00F822B1" w14:paraId="73816800" w14:textId="4232EFBF" w:rsidTr="00E778DC">
        <w:tc>
          <w:tcPr>
            <w:tcW w:w="3261" w:type="dxa"/>
          </w:tcPr>
          <w:p w14:paraId="3B9B651A" w14:textId="77777777" w:rsidR="00E778DC" w:rsidRPr="00CB5EF1" w:rsidRDefault="00E778DC" w:rsidP="00950FD1">
            <w:r>
              <w:t>Product Program</w:t>
            </w:r>
          </w:p>
        </w:tc>
        <w:tc>
          <w:tcPr>
            <w:tcW w:w="2701" w:type="dxa"/>
          </w:tcPr>
          <w:p w14:paraId="53826CFD" w14:textId="77777777" w:rsidR="00E778DC" w:rsidRDefault="00E778DC" w:rsidP="00950FD1">
            <w:r>
              <w:t>BIZ</w:t>
            </w:r>
          </w:p>
        </w:tc>
        <w:tc>
          <w:tcPr>
            <w:tcW w:w="2701" w:type="dxa"/>
          </w:tcPr>
          <w:p w14:paraId="37244E53" w14:textId="77777777" w:rsidR="00E778DC" w:rsidRDefault="00E778DC" w:rsidP="00950FD1"/>
        </w:tc>
      </w:tr>
      <w:tr w:rsidR="00E778DC" w:rsidRPr="00F822B1" w14:paraId="7B67FBF3" w14:textId="06DD9B20" w:rsidTr="00E778DC">
        <w:tc>
          <w:tcPr>
            <w:tcW w:w="3261" w:type="dxa"/>
          </w:tcPr>
          <w:p w14:paraId="3CD4850B" w14:textId="77777777" w:rsidR="00E778DC" w:rsidRDefault="00E778DC" w:rsidP="00950FD1">
            <w:r>
              <w:t>Credit Type</w:t>
            </w:r>
          </w:p>
        </w:tc>
        <w:tc>
          <w:tcPr>
            <w:tcW w:w="2701" w:type="dxa"/>
          </w:tcPr>
          <w:p w14:paraId="4000C526" w14:textId="77777777" w:rsidR="00E778DC" w:rsidRDefault="00E778DC" w:rsidP="00950FD1">
            <w:r>
              <w:t>Specific Project Limit</w:t>
            </w:r>
          </w:p>
        </w:tc>
        <w:tc>
          <w:tcPr>
            <w:tcW w:w="2701" w:type="dxa"/>
          </w:tcPr>
          <w:p w14:paraId="7E94CD59" w14:textId="77777777" w:rsidR="00E778DC" w:rsidRDefault="00E778DC" w:rsidP="00950FD1"/>
        </w:tc>
      </w:tr>
      <w:tr w:rsidR="00E778DC" w:rsidRPr="00F822B1" w14:paraId="0DB0EF25" w14:textId="2D96CE69" w:rsidTr="00E778DC">
        <w:tc>
          <w:tcPr>
            <w:tcW w:w="3261" w:type="dxa"/>
          </w:tcPr>
          <w:p w14:paraId="5F39A039" w14:textId="4B33F345" w:rsidR="00E778DC" w:rsidRDefault="00E778DC" w:rsidP="00B176A7">
            <w:pPr>
              <w:rPr>
                <w:lang w:val="en-US" w:bidi="th-TH"/>
              </w:rPr>
            </w:pPr>
            <w:r w:rsidRPr="00B862D0">
              <w:t xml:space="preserve">Currency </w:t>
            </w:r>
          </w:p>
        </w:tc>
        <w:tc>
          <w:tcPr>
            <w:tcW w:w="2701" w:type="dxa"/>
          </w:tcPr>
          <w:p w14:paraId="40C489CB" w14:textId="169974B5" w:rsidR="00E778DC" w:rsidRPr="00897DBA" w:rsidRDefault="00E778DC" w:rsidP="00B176A7">
            <w:r>
              <w:t>THB, USD</w:t>
            </w:r>
          </w:p>
        </w:tc>
        <w:tc>
          <w:tcPr>
            <w:tcW w:w="2701" w:type="dxa"/>
          </w:tcPr>
          <w:p w14:paraId="0D796E62" w14:textId="77777777" w:rsidR="00E778DC" w:rsidRDefault="00E778DC" w:rsidP="00B176A7"/>
        </w:tc>
      </w:tr>
      <w:tr w:rsidR="00E778DC" w:rsidRPr="00F822B1" w14:paraId="3F1E44BB" w14:textId="068C7016" w:rsidTr="00E778DC">
        <w:tc>
          <w:tcPr>
            <w:tcW w:w="3261" w:type="dxa"/>
          </w:tcPr>
          <w:p w14:paraId="57D32087" w14:textId="7797BD40" w:rsidR="00E778DC" w:rsidRDefault="00E778DC" w:rsidP="00B176A7">
            <w:pPr>
              <w:rPr>
                <w:lang w:val="en-US" w:bidi="th-TH"/>
              </w:rPr>
            </w:pPr>
            <w:r w:rsidRPr="00B862D0">
              <w:t xml:space="preserve">Amount </w:t>
            </w:r>
            <w:r>
              <w:t>Limit</w:t>
            </w:r>
          </w:p>
        </w:tc>
        <w:tc>
          <w:tcPr>
            <w:tcW w:w="2701" w:type="dxa"/>
          </w:tcPr>
          <w:p w14:paraId="5993BCD3" w14:textId="385BC2A6" w:rsidR="00E778DC" w:rsidRPr="00897DBA" w:rsidRDefault="00E778DC" w:rsidP="00B176A7">
            <w:r>
              <w:t>1,000,000</w:t>
            </w:r>
            <w:r>
              <w:rPr>
                <w:cs/>
                <w:lang w:bidi="th-TH"/>
              </w:rPr>
              <w:t>.</w:t>
            </w:r>
            <w:r>
              <w:t>00</w:t>
            </w:r>
          </w:p>
        </w:tc>
        <w:tc>
          <w:tcPr>
            <w:tcW w:w="2701" w:type="dxa"/>
          </w:tcPr>
          <w:p w14:paraId="54B49E3C" w14:textId="77777777" w:rsidR="00E778DC" w:rsidRDefault="00E778DC" w:rsidP="00B176A7"/>
        </w:tc>
      </w:tr>
      <w:tr w:rsidR="00E778DC" w:rsidRPr="00F822B1" w14:paraId="7638E2AF" w14:textId="30273E03" w:rsidTr="00E778DC">
        <w:tc>
          <w:tcPr>
            <w:tcW w:w="3261" w:type="dxa"/>
          </w:tcPr>
          <w:p w14:paraId="073F8983" w14:textId="4E68D873" w:rsidR="00E778DC" w:rsidRDefault="00E778DC" w:rsidP="00B176A7">
            <w:pPr>
              <w:rPr>
                <w:lang w:val="en-US" w:bidi="th-TH"/>
              </w:rPr>
            </w:pPr>
            <w:r w:rsidRPr="00B862D0">
              <w:t>Amount</w:t>
            </w:r>
            <w:r>
              <w:t xml:space="preserve"> Limit (THB)</w:t>
            </w:r>
          </w:p>
        </w:tc>
        <w:tc>
          <w:tcPr>
            <w:tcW w:w="2701" w:type="dxa"/>
          </w:tcPr>
          <w:p w14:paraId="2B8B1652" w14:textId="0AC625E9" w:rsidR="00E778DC" w:rsidRPr="00897DBA" w:rsidRDefault="00E778DC" w:rsidP="00B176A7">
            <w:r>
              <w:t>35,000,000</w:t>
            </w:r>
            <w:r>
              <w:rPr>
                <w:cs/>
                <w:lang w:bidi="th-TH"/>
              </w:rPr>
              <w:t>.</w:t>
            </w:r>
            <w:r>
              <w:t>00</w:t>
            </w:r>
          </w:p>
        </w:tc>
        <w:tc>
          <w:tcPr>
            <w:tcW w:w="2701" w:type="dxa"/>
          </w:tcPr>
          <w:p w14:paraId="6C82C73D" w14:textId="77777777" w:rsidR="00E778DC" w:rsidRDefault="00E778DC" w:rsidP="00B176A7"/>
        </w:tc>
      </w:tr>
      <w:tr w:rsidR="00E778DC" w:rsidRPr="00F822B1" w14:paraId="5BE54CD7" w14:textId="70225A4E" w:rsidTr="00E778DC">
        <w:tc>
          <w:tcPr>
            <w:tcW w:w="3261" w:type="dxa"/>
          </w:tcPr>
          <w:p w14:paraId="655A88CB" w14:textId="758894CA" w:rsidR="00E778DC" w:rsidRPr="00B862D0" w:rsidRDefault="00E778DC" w:rsidP="00950FD1">
            <w:r>
              <w:t>Expiry Date</w:t>
            </w:r>
          </w:p>
        </w:tc>
        <w:tc>
          <w:tcPr>
            <w:tcW w:w="2701" w:type="dxa"/>
          </w:tcPr>
          <w:p w14:paraId="5D3EC437" w14:textId="01818706" w:rsidR="00E778DC" w:rsidRDefault="00E778DC" w:rsidP="00950FD1">
            <w:r>
              <w:t>99991231</w:t>
            </w:r>
          </w:p>
        </w:tc>
        <w:tc>
          <w:tcPr>
            <w:tcW w:w="2701" w:type="dxa"/>
          </w:tcPr>
          <w:p w14:paraId="70EF58F2" w14:textId="77777777" w:rsidR="00E778DC" w:rsidRDefault="00E778DC" w:rsidP="00950FD1"/>
        </w:tc>
      </w:tr>
    </w:tbl>
    <w:p w14:paraId="0DC1A2C8" w14:textId="77777777" w:rsidR="00C50DD1" w:rsidRDefault="00C50DD1" w:rsidP="00C50DD1"/>
    <w:p w14:paraId="041A55D9" w14:textId="77777777" w:rsidR="008A1207" w:rsidRDefault="008A1207" w:rsidP="008A1207">
      <w:pPr>
        <w:ind w:left="1080"/>
      </w:pPr>
    </w:p>
    <w:p w14:paraId="79FA3184" w14:textId="6688B5E1" w:rsidR="008A1207" w:rsidRPr="00EB008E" w:rsidRDefault="00567040" w:rsidP="008A1207">
      <w:pPr>
        <w:ind w:left="1080"/>
      </w:pPr>
      <w:ins w:id="1431" w:author="Uraluk Pansuwan" w:date="2023-07-31T16:34:00Z">
        <w:r>
          <w:t>Sign contract</w:t>
        </w:r>
      </w:ins>
    </w:p>
    <w:tbl>
      <w:tblPr>
        <w:tblW w:w="8663" w:type="dxa"/>
        <w:tblInd w:w="1111"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A0" w:firstRow="1" w:lastRow="0" w:firstColumn="1" w:lastColumn="0" w:noHBand="0" w:noVBand="0"/>
      </w:tblPr>
      <w:tblGrid>
        <w:gridCol w:w="3261"/>
        <w:gridCol w:w="2701"/>
        <w:gridCol w:w="2701"/>
      </w:tblGrid>
      <w:tr w:rsidR="00E778DC" w:rsidRPr="00897DBA" w14:paraId="70CFC3F4" w14:textId="4BED8165" w:rsidTr="00E778DC">
        <w:trPr>
          <w:tblHeader/>
        </w:trPr>
        <w:tc>
          <w:tcPr>
            <w:tcW w:w="3261" w:type="dxa"/>
          </w:tcPr>
          <w:p w14:paraId="0E4A9CCD" w14:textId="77777777" w:rsidR="00E778DC" w:rsidRPr="00897DBA" w:rsidRDefault="00E778DC" w:rsidP="00950FD1">
            <w:r w:rsidRPr="00897DBA">
              <w:t>Screen</w:t>
            </w:r>
            <w:r w:rsidRPr="00897DBA">
              <w:rPr>
                <w:cs/>
                <w:lang w:bidi="th-TH"/>
              </w:rPr>
              <w:t>/</w:t>
            </w:r>
            <w:r w:rsidRPr="00897DBA">
              <w:t>Report Field Name</w:t>
            </w:r>
            <w:r w:rsidRPr="00897DBA">
              <w:rPr>
                <w:cs/>
                <w:lang w:bidi="th-TH"/>
              </w:rPr>
              <w:t>/</w:t>
            </w:r>
            <w:r w:rsidRPr="00897DBA">
              <w:t>Attributes</w:t>
            </w:r>
          </w:p>
        </w:tc>
        <w:tc>
          <w:tcPr>
            <w:tcW w:w="2701" w:type="dxa"/>
          </w:tcPr>
          <w:p w14:paraId="5F6E2416" w14:textId="77777777" w:rsidR="00E778DC" w:rsidRPr="002B6879" w:rsidRDefault="00E778DC" w:rsidP="00950FD1">
            <w:pPr>
              <w:rPr>
                <w:lang w:val="en-US" w:bidi="th-TH"/>
              </w:rPr>
            </w:pPr>
            <w:r>
              <w:rPr>
                <w:lang w:val="en-US" w:bidi="th-TH"/>
              </w:rPr>
              <w:t>Sample Data</w:t>
            </w:r>
          </w:p>
        </w:tc>
        <w:tc>
          <w:tcPr>
            <w:tcW w:w="2701" w:type="dxa"/>
          </w:tcPr>
          <w:p w14:paraId="7189D209" w14:textId="26C6CE23" w:rsidR="00E778DC" w:rsidRDefault="00E778DC" w:rsidP="00950FD1">
            <w:pPr>
              <w:rPr>
                <w:lang w:val="en-US" w:bidi="th-TH"/>
              </w:rPr>
            </w:pPr>
            <w:r w:rsidRPr="00897DBA">
              <w:t>Source</w:t>
            </w:r>
            <w:r w:rsidRPr="00897DBA">
              <w:rPr>
                <w:cs/>
                <w:lang w:bidi="th-TH"/>
              </w:rPr>
              <w:t>/</w:t>
            </w:r>
            <w:r w:rsidRPr="00897DBA">
              <w:t>Validations</w:t>
            </w:r>
          </w:p>
        </w:tc>
      </w:tr>
      <w:tr w:rsidR="00E778DC" w:rsidRPr="00897DBA" w14:paraId="45F91BA6" w14:textId="4F4B9503" w:rsidTr="00E778DC">
        <w:trPr>
          <w:tblHeader/>
        </w:trPr>
        <w:tc>
          <w:tcPr>
            <w:tcW w:w="3261" w:type="dxa"/>
            <w:shd w:val="clear" w:color="auto" w:fill="DAE6B6" w:themeFill="accent6" w:themeFillTint="66"/>
          </w:tcPr>
          <w:p w14:paraId="6D9D4C31" w14:textId="77777777" w:rsidR="00E778DC" w:rsidRPr="00466983" w:rsidRDefault="00E778DC" w:rsidP="00950FD1">
            <w:r w:rsidRPr="00466983">
              <w:t xml:space="preserve">Header </w:t>
            </w:r>
          </w:p>
        </w:tc>
        <w:tc>
          <w:tcPr>
            <w:tcW w:w="2701" w:type="dxa"/>
            <w:shd w:val="clear" w:color="auto" w:fill="DAE6B6" w:themeFill="accent6" w:themeFillTint="66"/>
          </w:tcPr>
          <w:p w14:paraId="4680EB03" w14:textId="77777777" w:rsidR="00E778DC" w:rsidRPr="00466983" w:rsidRDefault="00E778DC" w:rsidP="00950FD1">
            <w:pPr>
              <w:rPr>
                <w:lang w:val="en-US" w:bidi="th-TH"/>
              </w:rPr>
            </w:pPr>
          </w:p>
        </w:tc>
        <w:tc>
          <w:tcPr>
            <w:tcW w:w="2701" w:type="dxa"/>
            <w:shd w:val="clear" w:color="auto" w:fill="DAE6B6" w:themeFill="accent6" w:themeFillTint="66"/>
          </w:tcPr>
          <w:p w14:paraId="21A063BE" w14:textId="77777777" w:rsidR="00E778DC" w:rsidRPr="00466983" w:rsidRDefault="00E778DC" w:rsidP="00950FD1">
            <w:pPr>
              <w:rPr>
                <w:lang w:val="en-US" w:bidi="th-TH"/>
              </w:rPr>
            </w:pPr>
          </w:p>
        </w:tc>
      </w:tr>
      <w:tr w:rsidR="00E778DC" w:rsidRPr="00897DBA" w14:paraId="7BDCE837" w14:textId="211F26B9" w:rsidTr="00E778DC">
        <w:trPr>
          <w:tblHeader/>
        </w:trPr>
        <w:tc>
          <w:tcPr>
            <w:tcW w:w="3261" w:type="dxa"/>
            <w:shd w:val="clear" w:color="auto" w:fill="auto"/>
          </w:tcPr>
          <w:p w14:paraId="00A6992F" w14:textId="77777777" w:rsidR="00E778DC" w:rsidRPr="00466983" w:rsidRDefault="00E778DC" w:rsidP="00950FD1">
            <w:r>
              <w:t>Title</w:t>
            </w:r>
          </w:p>
        </w:tc>
        <w:tc>
          <w:tcPr>
            <w:tcW w:w="2701" w:type="dxa"/>
            <w:shd w:val="clear" w:color="auto" w:fill="auto"/>
          </w:tcPr>
          <w:p w14:paraId="124F4671" w14:textId="6A391A6E" w:rsidR="00E778DC" w:rsidRPr="00466983" w:rsidRDefault="00E778DC" w:rsidP="00950FD1">
            <w:pPr>
              <w:rPr>
                <w:lang w:val="en-US" w:bidi="th-TH"/>
              </w:rPr>
            </w:pPr>
            <w:r>
              <w:rPr>
                <w:lang w:val="en-US" w:bidi="th-TH"/>
              </w:rPr>
              <w:t xml:space="preserve">Cancellation Report </w:t>
            </w:r>
            <w:del w:id="1432" w:author="Uraluk Pansuwan" w:date="2023-08-01T21:40:00Z">
              <w:r w:rsidRPr="00C76FC5" w:rsidDel="00C76FC5">
                <w:rPr>
                  <w:cs/>
                  <w:lang w:val="en-US" w:bidi="th-TH"/>
                </w:rPr>
                <w:delText>(</w:delText>
              </w:r>
              <w:r w:rsidRPr="00C76FC5" w:rsidDel="00C76FC5">
                <w:rPr>
                  <w:lang w:val="en-US" w:bidi="th-TH"/>
                </w:rPr>
                <w:delText>Not sign contract</w:delText>
              </w:r>
              <w:r w:rsidRPr="00C76FC5" w:rsidDel="00C76FC5">
                <w:rPr>
                  <w:cs/>
                  <w:lang w:val="en-US" w:bidi="th-TH"/>
                </w:rPr>
                <w:delText>)</w:delText>
              </w:r>
              <w:r w:rsidDel="00C76FC5">
                <w:rPr>
                  <w:cs/>
                  <w:lang w:val="en-US" w:bidi="th-TH"/>
                </w:rPr>
                <w:delText xml:space="preserve">  </w:delText>
              </w:r>
            </w:del>
            <w:ins w:id="1433" w:author="Uraluk Pansuwan" w:date="2023-08-01T21:40:00Z">
              <w:r w:rsidR="00C76FC5">
                <w:rPr>
                  <w:rFonts w:hint="cs"/>
                  <w:cs/>
                  <w:lang w:val="en-US" w:bidi="th-TH"/>
                </w:rPr>
                <w:t>(</w:t>
              </w:r>
              <w:r w:rsidR="00C76FC5">
                <w:rPr>
                  <w:lang w:val="en-US" w:bidi="th-TH"/>
                </w:rPr>
                <w:t>Sign contract)</w:t>
              </w:r>
            </w:ins>
          </w:p>
        </w:tc>
        <w:tc>
          <w:tcPr>
            <w:tcW w:w="2701" w:type="dxa"/>
          </w:tcPr>
          <w:p w14:paraId="431D519C" w14:textId="77777777" w:rsidR="00E778DC" w:rsidRDefault="00E778DC" w:rsidP="00950FD1">
            <w:pPr>
              <w:rPr>
                <w:lang w:val="en-US" w:bidi="th-TH"/>
              </w:rPr>
            </w:pPr>
          </w:p>
        </w:tc>
      </w:tr>
      <w:tr w:rsidR="00E778DC" w:rsidRPr="00897DBA" w14:paraId="296127F7" w14:textId="56D0B5AC" w:rsidTr="00E778DC">
        <w:trPr>
          <w:tblHeader/>
        </w:trPr>
        <w:tc>
          <w:tcPr>
            <w:tcW w:w="3261" w:type="dxa"/>
            <w:shd w:val="clear" w:color="auto" w:fill="auto"/>
          </w:tcPr>
          <w:p w14:paraId="64C56E04" w14:textId="77777777" w:rsidR="00E778DC" w:rsidRDefault="00E778DC" w:rsidP="00950FD1">
            <w:r>
              <w:t>Period of Time</w:t>
            </w:r>
          </w:p>
        </w:tc>
        <w:tc>
          <w:tcPr>
            <w:tcW w:w="2701" w:type="dxa"/>
            <w:shd w:val="clear" w:color="auto" w:fill="auto"/>
          </w:tcPr>
          <w:p w14:paraId="051A8492" w14:textId="77777777" w:rsidR="00E778DC" w:rsidRDefault="00E778DC" w:rsidP="00950FD1">
            <w:pPr>
              <w:rPr>
                <w:lang w:val="en-US" w:bidi="th-TH"/>
              </w:rPr>
            </w:pPr>
            <w:r>
              <w:rPr>
                <w:lang w:val="en-US" w:bidi="th-TH"/>
              </w:rPr>
              <w:t>1</w:t>
            </w:r>
            <w:r>
              <w:rPr>
                <w:cs/>
                <w:lang w:val="en-US" w:bidi="th-TH"/>
              </w:rPr>
              <w:t>-</w:t>
            </w:r>
            <w:r>
              <w:rPr>
                <w:lang w:val="en-US" w:bidi="th-TH"/>
              </w:rPr>
              <w:t>31 March 2023</w:t>
            </w:r>
          </w:p>
        </w:tc>
        <w:tc>
          <w:tcPr>
            <w:tcW w:w="2701" w:type="dxa"/>
          </w:tcPr>
          <w:p w14:paraId="1FD665D2" w14:textId="77777777" w:rsidR="00E778DC" w:rsidRDefault="00E778DC" w:rsidP="00950FD1">
            <w:pPr>
              <w:rPr>
                <w:lang w:val="en-US" w:bidi="th-TH"/>
              </w:rPr>
            </w:pPr>
          </w:p>
        </w:tc>
      </w:tr>
      <w:tr w:rsidR="00E778DC" w:rsidRPr="00897DBA" w14:paraId="1A6C78CB" w14:textId="7F0CF710" w:rsidTr="00E778DC">
        <w:trPr>
          <w:tblHeader/>
        </w:trPr>
        <w:tc>
          <w:tcPr>
            <w:tcW w:w="3261" w:type="dxa"/>
          </w:tcPr>
          <w:p w14:paraId="0F46EBE0" w14:textId="77777777" w:rsidR="00E778DC" w:rsidRDefault="00E778DC" w:rsidP="00950FD1">
            <w:r>
              <w:t>Printed Page</w:t>
            </w:r>
          </w:p>
        </w:tc>
        <w:tc>
          <w:tcPr>
            <w:tcW w:w="2701" w:type="dxa"/>
          </w:tcPr>
          <w:p w14:paraId="2ED3AC3E" w14:textId="77777777" w:rsidR="00E778DC" w:rsidRDefault="00E778DC" w:rsidP="00950FD1">
            <w:pPr>
              <w:rPr>
                <w:lang w:val="en-US" w:bidi="th-TH"/>
              </w:rPr>
            </w:pPr>
            <w:r>
              <w:rPr>
                <w:lang w:val="en-US" w:bidi="th-TH"/>
              </w:rPr>
              <w:t>1</w:t>
            </w:r>
          </w:p>
        </w:tc>
        <w:tc>
          <w:tcPr>
            <w:tcW w:w="2701" w:type="dxa"/>
          </w:tcPr>
          <w:p w14:paraId="2F6F0F7C" w14:textId="77777777" w:rsidR="00E778DC" w:rsidRDefault="00E778DC" w:rsidP="00950FD1">
            <w:pPr>
              <w:rPr>
                <w:lang w:val="en-US" w:bidi="th-TH"/>
              </w:rPr>
            </w:pPr>
          </w:p>
        </w:tc>
      </w:tr>
      <w:tr w:rsidR="00E778DC" w:rsidRPr="00897DBA" w14:paraId="64F539D5" w14:textId="52B1C676" w:rsidTr="00E778DC">
        <w:trPr>
          <w:tblHeader/>
        </w:trPr>
        <w:tc>
          <w:tcPr>
            <w:tcW w:w="3261" w:type="dxa"/>
          </w:tcPr>
          <w:p w14:paraId="4E62D591" w14:textId="77777777" w:rsidR="00E778DC" w:rsidRDefault="00E778DC" w:rsidP="00950FD1">
            <w:r>
              <w:t>Printed Date</w:t>
            </w:r>
          </w:p>
        </w:tc>
        <w:tc>
          <w:tcPr>
            <w:tcW w:w="2701" w:type="dxa"/>
          </w:tcPr>
          <w:p w14:paraId="40A80301" w14:textId="77777777" w:rsidR="00E778DC" w:rsidRDefault="00E778DC" w:rsidP="00950FD1">
            <w:pPr>
              <w:rPr>
                <w:lang w:val="en-US" w:bidi="th-TH"/>
              </w:rPr>
            </w:pPr>
            <w:r>
              <w:rPr>
                <w:lang w:val="en-US" w:bidi="th-TH"/>
              </w:rPr>
              <w:t>3</w:t>
            </w:r>
            <w:r>
              <w:rPr>
                <w:cs/>
                <w:lang w:val="en-US" w:bidi="th-TH"/>
              </w:rPr>
              <w:t>/</w:t>
            </w:r>
            <w:r>
              <w:rPr>
                <w:lang w:val="en-US" w:bidi="th-TH"/>
              </w:rPr>
              <w:t>04</w:t>
            </w:r>
            <w:r>
              <w:rPr>
                <w:cs/>
                <w:lang w:val="en-US" w:bidi="th-TH"/>
              </w:rPr>
              <w:t>/</w:t>
            </w:r>
            <w:r>
              <w:rPr>
                <w:lang w:val="en-US" w:bidi="th-TH"/>
              </w:rPr>
              <w:t>23</w:t>
            </w:r>
          </w:p>
        </w:tc>
        <w:tc>
          <w:tcPr>
            <w:tcW w:w="2701" w:type="dxa"/>
          </w:tcPr>
          <w:p w14:paraId="09178279" w14:textId="77777777" w:rsidR="00E778DC" w:rsidRDefault="00E778DC" w:rsidP="00950FD1">
            <w:pPr>
              <w:rPr>
                <w:lang w:val="en-US" w:bidi="th-TH"/>
              </w:rPr>
            </w:pPr>
          </w:p>
        </w:tc>
      </w:tr>
      <w:tr w:rsidR="00E778DC" w:rsidRPr="00897DBA" w14:paraId="3BE05E17" w14:textId="65F51B1F" w:rsidTr="00E778DC">
        <w:trPr>
          <w:tblHeader/>
        </w:trPr>
        <w:tc>
          <w:tcPr>
            <w:tcW w:w="3261" w:type="dxa"/>
          </w:tcPr>
          <w:p w14:paraId="2EB88BAD" w14:textId="77777777" w:rsidR="00E778DC" w:rsidRDefault="00E778DC" w:rsidP="00950FD1">
            <w:r>
              <w:t>Printed Time</w:t>
            </w:r>
          </w:p>
        </w:tc>
        <w:tc>
          <w:tcPr>
            <w:tcW w:w="2701" w:type="dxa"/>
          </w:tcPr>
          <w:p w14:paraId="78D349E1" w14:textId="77777777" w:rsidR="00E778DC" w:rsidRDefault="00E778DC" w:rsidP="00950FD1">
            <w:pPr>
              <w:rPr>
                <w:lang w:val="en-US" w:bidi="th-TH"/>
              </w:rPr>
            </w:pPr>
            <w:r>
              <w:rPr>
                <w:lang w:val="en-US" w:bidi="th-TH"/>
              </w:rPr>
              <w:t>19</w:t>
            </w:r>
            <w:r>
              <w:rPr>
                <w:cs/>
                <w:lang w:val="en-US" w:bidi="th-TH"/>
              </w:rPr>
              <w:t>:</w:t>
            </w:r>
            <w:r>
              <w:rPr>
                <w:lang w:val="en-US" w:bidi="th-TH"/>
              </w:rPr>
              <w:t>08</w:t>
            </w:r>
            <w:r>
              <w:rPr>
                <w:cs/>
                <w:lang w:val="en-US" w:bidi="th-TH"/>
              </w:rPr>
              <w:t>:</w:t>
            </w:r>
            <w:r>
              <w:rPr>
                <w:lang w:val="en-US" w:bidi="th-TH"/>
              </w:rPr>
              <w:t>11</w:t>
            </w:r>
          </w:p>
        </w:tc>
        <w:tc>
          <w:tcPr>
            <w:tcW w:w="2701" w:type="dxa"/>
          </w:tcPr>
          <w:p w14:paraId="071E52D3" w14:textId="77777777" w:rsidR="00E778DC" w:rsidRDefault="00E778DC" w:rsidP="00950FD1">
            <w:pPr>
              <w:rPr>
                <w:lang w:val="en-US" w:bidi="th-TH"/>
              </w:rPr>
            </w:pPr>
          </w:p>
        </w:tc>
      </w:tr>
      <w:tr w:rsidR="00E778DC" w:rsidRPr="00897DBA" w14:paraId="0F4F8DD3" w14:textId="315C24F9" w:rsidTr="00E778DC">
        <w:trPr>
          <w:tblHeader/>
        </w:trPr>
        <w:tc>
          <w:tcPr>
            <w:tcW w:w="3261" w:type="dxa"/>
          </w:tcPr>
          <w:p w14:paraId="29866323" w14:textId="77777777" w:rsidR="00E778DC" w:rsidRDefault="00E778DC" w:rsidP="00950FD1">
            <w:r>
              <w:t>Program</w:t>
            </w:r>
          </w:p>
        </w:tc>
        <w:tc>
          <w:tcPr>
            <w:tcW w:w="2701" w:type="dxa"/>
          </w:tcPr>
          <w:p w14:paraId="2395F3D5" w14:textId="0AC38938" w:rsidR="00E778DC" w:rsidRDefault="00E778DC" w:rsidP="00950FD1">
            <w:pPr>
              <w:rPr>
                <w:lang w:val="en-US" w:bidi="th-TH"/>
              </w:rPr>
            </w:pPr>
            <w:del w:id="1434" w:author="Uraluk Pansuwan" w:date="2023-07-31T16:35:00Z">
              <w:r w:rsidDel="00567040">
                <w:rPr>
                  <w:lang w:val="en-US" w:bidi="th-TH"/>
                </w:rPr>
                <w:delText>CSCR4007</w:delText>
              </w:r>
            </w:del>
            <w:ins w:id="1435" w:author="Uraluk Pansuwan" w:date="2023-07-31T16:35:00Z">
              <w:r w:rsidR="00567040">
                <w:rPr>
                  <w:lang w:val="en-US" w:bidi="th-TH"/>
                </w:rPr>
                <w:t>CSCR4020</w:t>
              </w:r>
            </w:ins>
          </w:p>
        </w:tc>
        <w:tc>
          <w:tcPr>
            <w:tcW w:w="2701" w:type="dxa"/>
          </w:tcPr>
          <w:p w14:paraId="37032067" w14:textId="77777777" w:rsidR="00E778DC" w:rsidRDefault="00E778DC" w:rsidP="00950FD1">
            <w:pPr>
              <w:rPr>
                <w:lang w:val="en-US" w:bidi="th-TH"/>
              </w:rPr>
            </w:pPr>
          </w:p>
        </w:tc>
      </w:tr>
      <w:tr w:rsidR="00E778DC" w:rsidRPr="00897DBA" w14:paraId="6AE913D6" w14:textId="0DFECEE3" w:rsidTr="00E778DC">
        <w:trPr>
          <w:tblHeader/>
        </w:trPr>
        <w:tc>
          <w:tcPr>
            <w:tcW w:w="3261" w:type="dxa"/>
          </w:tcPr>
          <w:p w14:paraId="7A008E59" w14:textId="77777777" w:rsidR="00E778DC" w:rsidRDefault="00E778DC" w:rsidP="00950FD1">
            <w:r>
              <w:t xml:space="preserve">User </w:t>
            </w:r>
            <w:r>
              <w:rPr>
                <w:cs/>
                <w:lang w:bidi="th-TH"/>
              </w:rPr>
              <w:t>(</w:t>
            </w:r>
            <w:r>
              <w:t>Retrive Report</w:t>
            </w:r>
            <w:r>
              <w:rPr>
                <w:cs/>
                <w:lang w:bidi="th-TH"/>
              </w:rPr>
              <w:t>)</w:t>
            </w:r>
          </w:p>
        </w:tc>
        <w:tc>
          <w:tcPr>
            <w:tcW w:w="2701" w:type="dxa"/>
          </w:tcPr>
          <w:p w14:paraId="0261DD1A" w14:textId="77777777" w:rsidR="00E778DC" w:rsidRDefault="00E778DC" w:rsidP="00950FD1">
            <w:pPr>
              <w:rPr>
                <w:lang w:val="en-US" w:bidi="th-TH"/>
              </w:rPr>
            </w:pPr>
            <w:r>
              <w:rPr>
                <w:lang w:val="en-US" w:bidi="th-TH"/>
              </w:rPr>
              <w:t>SUPALUCKW</w:t>
            </w:r>
          </w:p>
        </w:tc>
        <w:tc>
          <w:tcPr>
            <w:tcW w:w="2701" w:type="dxa"/>
          </w:tcPr>
          <w:p w14:paraId="0353882D" w14:textId="77777777" w:rsidR="00E778DC" w:rsidRDefault="00E778DC" w:rsidP="00950FD1">
            <w:pPr>
              <w:rPr>
                <w:lang w:val="en-US" w:bidi="th-TH"/>
              </w:rPr>
            </w:pPr>
          </w:p>
        </w:tc>
      </w:tr>
      <w:tr w:rsidR="00E778DC" w:rsidRPr="00897DBA" w14:paraId="2A89FD0F" w14:textId="369BD22E" w:rsidTr="00E778DC">
        <w:trPr>
          <w:tblHeader/>
        </w:trPr>
        <w:tc>
          <w:tcPr>
            <w:tcW w:w="3261" w:type="dxa"/>
            <w:shd w:val="clear" w:color="auto" w:fill="DAE6B6" w:themeFill="accent6" w:themeFillTint="66"/>
          </w:tcPr>
          <w:p w14:paraId="0AAAD97A" w14:textId="77777777" w:rsidR="00E778DC" w:rsidRDefault="00E778DC" w:rsidP="00950FD1">
            <w:r>
              <w:t>Details</w:t>
            </w:r>
          </w:p>
        </w:tc>
        <w:tc>
          <w:tcPr>
            <w:tcW w:w="2701" w:type="dxa"/>
            <w:shd w:val="clear" w:color="auto" w:fill="DAE6B6" w:themeFill="accent6" w:themeFillTint="66"/>
          </w:tcPr>
          <w:p w14:paraId="5765E3FA" w14:textId="77777777" w:rsidR="00E778DC" w:rsidRDefault="00E778DC" w:rsidP="00950FD1">
            <w:pPr>
              <w:rPr>
                <w:lang w:val="en-US" w:bidi="th-TH"/>
              </w:rPr>
            </w:pPr>
          </w:p>
        </w:tc>
        <w:tc>
          <w:tcPr>
            <w:tcW w:w="2701" w:type="dxa"/>
            <w:shd w:val="clear" w:color="auto" w:fill="DAE6B6" w:themeFill="accent6" w:themeFillTint="66"/>
          </w:tcPr>
          <w:p w14:paraId="12DB1285" w14:textId="77777777" w:rsidR="00E778DC" w:rsidRDefault="00E778DC" w:rsidP="00950FD1">
            <w:pPr>
              <w:rPr>
                <w:lang w:val="en-US" w:bidi="th-TH"/>
              </w:rPr>
            </w:pPr>
          </w:p>
        </w:tc>
      </w:tr>
      <w:tr w:rsidR="00E778DC" w:rsidRPr="00897DBA" w14:paraId="1072A3EA" w14:textId="796240B2" w:rsidTr="00E778DC">
        <w:trPr>
          <w:tblHeader/>
        </w:trPr>
        <w:tc>
          <w:tcPr>
            <w:tcW w:w="3261" w:type="dxa"/>
            <w:shd w:val="clear" w:color="auto" w:fill="auto"/>
          </w:tcPr>
          <w:p w14:paraId="0ABDE392" w14:textId="47D59C77" w:rsidR="00E778DC" w:rsidRDefault="00E778DC" w:rsidP="00FE0B19">
            <w:r>
              <w:t>Cancellation Date</w:t>
            </w:r>
          </w:p>
        </w:tc>
        <w:tc>
          <w:tcPr>
            <w:tcW w:w="2701" w:type="dxa"/>
            <w:shd w:val="clear" w:color="auto" w:fill="auto"/>
          </w:tcPr>
          <w:p w14:paraId="31D01794" w14:textId="03B08098" w:rsidR="00E778DC" w:rsidRDefault="00E778DC" w:rsidP="00FE0B19">
            <w:pPr>
              <w:rPr>
                <w:lang w:val="en-US" w:bidi="th-TH"/>
              </w:rPr>
            </w:pPr>
            <w:r>
              <w:rPr>
                <w:lang w:val="en-US" w:bidi="th-TH"/>
              </w:rPr>
              <w:t>25660309</w:t>
            </w:r>
          </w:p>
        </w:tc>
        <w:tc>
          <w:tcPr>
            <w:tcW w:w="2701" w:type="dxa"/>
          </w:tcPr>
          <w:p w14:paraId="4958D856" w14:textId="77777777" w:rsidR="00E778DC" w:rsidRDefault="00E778DC" w:rsidP="00FE0B19">
            <w:pPr>
              <w:rPr>
                <w:lang w:val="en-US" w:bidi="th-TH"/>
              </w:rPr>
            </w:pPr>
          </w:p>
        </w:tc>
      </w:tr>
      <w:tr w:rsidR="00E778DC" w:rsidRPr="00897DBA" w14:paraId="26204101" w14:textId="707035D4" w:rsidTr="00E778DC">
        <w:trPr>
          <w:tblHeader/>
        </w:trPr>
        <w:tc>
          <w:tcPr>
            <w:tcW w:w="3261" w:type="dxa"/>
            <w:shd w:val="clear" w:color="auto" w:fill="auto"/>
          </w:tcPr>
          <w:p w14:paraId="190705D4" w14:textId="6C783026" w:rsidR="00E778DC" w:rsidRDefault="00E778DC" w:rsidP="00FE0B19">
            <w:r>
              <w:t>Marketing Segment Code</w:t>
            </w:r>
          </w:p>
        </w:tc>
        <w:tc>
          <w:tcPr>
            <w:tcW w:w="2701" w:type="dxa"/>
            <w:shd w:val="clear" w:color="auto" w:fill="auto"/>
          </w:tcPr>
          <w:p w14:paraId="3D7743DF" w14:textId="69B31F45" w:rsidR="00E778DC" w:rsidRDefault="00E778DC" w:rsidP="00FE0B19">
            <w:pPr>
              <w:rPr>
                <w:cs/>
                <w:lang w:val="en-US" w:bidi="th-TH"/>
              </w:rPr>
            </w:pPr>
            <w:r>
              <w:rPr>
                <w:lang w:val="en-US" w:bidi="th-TH"/>
              </w:rPr>
              <w:t>1056001</w:t>
            </w:r>
          </w:p>
        </w:tc>
        <w:tc>
          <w:tcPr>
            <w:tcW w:w="2701" w:type="dxa"/>
          </w:tcPr>
          <w:p w14:paraId="1BCDF703" w14:textId="77777777" w:rsidR="00E778DC" w:rsidRDefault="00E778DC" w:rsidP="00FE0B19">
            <w:pPr>
              <w:rPr>
                <w:lang w:val="en-US" w:bidi="th-TH"/>
              </w:rPr>
            </w:pPr>
          </w:p>
        </w:tc>
      </w:tr>
      <w:tr w:rsidR="00E778DC" w:rsidRPr="00897DBA" w14:paraId="1F9149F8" w14:textId="4789DE45" w:rsidTr="00E778DC">
        <w:trPr>
          <w:tblHeader/>
        </w:trPr>
        <w:tc>
          <w:tcPr>
            <w:tcW w:w="3261" w:type="dxa"/>
            <w:shd w:val="clear" w:color="auto" w:fill="auto"/>
          </w:tcPr>
          <w:p w14:paraId="3E6A9BDB" w14:textId="4289E2B3" w:rsidR="00E778DC" w:rsidRDefault="00E778DC" w:rsidP="00FE0B19">
            <w:r>
              <w:t>Marketing Segment Description</w:t>
            </w:r>
          </w:p>
        </w:tc>
        <w:tc>
          <w:tcPr>
            <w:tcW w:w="2701" w:type="dxa"/>
            <w:shd w:val="clear" w:color="auto" w:fill="auto"/>
          </w:tcPr>
          <w:p w14:paraId="1AE9E7E5" w14:textId="0547584C" w:rsidR="00E778DC" w:rsidRDefault="00E778DC" w:rsidP="00FE0B19">
            <w:pPr>
              <w:rPr>
                <w:lang w:val="en-US" w:bidi="th-TH"/>
              </w:rPr>
            </w:pPr>
            <w:r>
              <w:rPr>
                <w:rFonts w:hint="cs"/>
                <w:cs/>
                <w:lang w:val="en-US" w:bidi="th-TH"/>
              </w:rPr>
              <w:t xml:space="preserve">ส่วนอุตสาหกรรม </w:t>
            </w:r>
            <w:r>
              <w:rPr>
                <w:lang w:val="en-US" w:bidi="th-TH"/>
              </w:rPr>
              <w:t>2</w:t>
            </w:r>
            <w:r>
              <w:rPr>
                <w:cs/>
                <w:lang w:val="en-US" w:bidi="th-TH"/>
              </w:rPr>
              <w:t>.</w:t>
            </w:r>
            <w:r>
              <w:rPr>
                <w:lang w:val="en-US" w:bidi="th-TH"/>
              </w:rPr>
              <w:t>1</w:t>
            </w:r>
          </w:p>
        </w:tc>
        <w:tc>
          <w:tcPr>
            <w:tcW w:w="2701" w:type="dxa"/>
          </w:tcPr>
          <w:p w14:paraId="0F20CF0B" w14:textId="77777777" w:rsidR="00E778DC" w:rsidRDefault="00E778DC" w:rsidP="00FE0B19">
            <w:pPr>
              <w:rPr>
                <w:cs/>
                <w:lang w:val="en-US" w:bidi="th-TH"/>
              </w:rPr>
            </w:pPr>
          </w:p>
        </w:tc>
      </w:tr>
      <w:tr w:rsidR="00E778DC" w:rsidRPr="00897DBA" w14:paraId="0617F60F" w14:textId="78B38187" w:rsidTr="00E778DC">
        <w:trPr>
          <w:tblHeader/>
        </w:trPr>
        <w:tc>
          <w:tcPr>
            <w:tcW w:w="3261" w:type="dxa"/>
            <w:shd w:val="clear" w:color="auto" w:fill="auto"/>
          </w:tcPr>
          <w:p w14:paraId="23CF6D83" w14:textId="7F33B0CA" w:rsidR="00E778DC" w:rsidRDefault="00E778DC" w:rsidP="00FE0B19">
            <w:r w:rsidRPr="00B862D0">
              <w:t xml:space="preserve">Transaction Code </w:t>
            </w:r>
          </w:p>
        </w:tc>
        <w:tc>
          <w:tcPr>
            <w:tcW w:w="2701" w:type="dxa"/>
            <w:shd w:val="clear" w:color="auto" w:fill="auto"/>
          </w:tcPr>
          <w:p w14:paraId="67A8F9D4" w14:textId="3F2B66D4" w:rsidR="00E778DC" w:rsidRDefault="00E778DC" w:rsidP="00FE0B19">
            <w:pPr>
              <w:rPr>
                <w:cs/>
                <w:lang w:val="en-US" w:bidi="th-TH"/>
              </w:rPr>
            </w:pPr>
            <w:r>
              <w:t>Cancel</w:t>
            </w:r>
          </w:p>
        </w:tc>
        <w:tc>
          <w:tcPr>
            <w:tcW w:w="2701" w:type="dxa"/>
          </w:tcPr>
          <w:p w14:paraId="197D2283" w14:textId="77777777" w:rsidR="00E778DC" w:rsidRDefault="00E778DC" w:rsidP="00FE0B19"/>
        </w:tc>
      </w:tr>
      <w:tr w:rsidR="00E778DC" w:rsidRPr="00897DBA" w14:paraId="434EF028" w14:textId="70A1C8D7" w:rsidTr="00E778DC">
        <w:trPr>
          <w:tblHeader/>
        </w:trPr>
        <w:tc>
          <w:tcPr>
            <w:tcW w:w="3261" w:type="dxa"/>
            <w:shd w:val="clear" w:color="auto" w:fill="auto"/>
          </w:tcPr>
          <w:p w14:paraId="604759C4" w14:textId="55A5B156" w:rsidR="00E778DC" w:rsidRDefault="00E778DC" w:rsidP="00FE0B19">
            <w:r w:rsidRPr="00B862D0">
              <w:t xml:space="preserve">Customer ID </w:t>
            </w:r>
          </w:p>
        </w:tc>
        <w:tc>
          <w:tcPr>
            <w:tcW w:w="2701" w:type="dxa"/>
            <w:shd w:val="clear" w:color="auto" w:fill="auto"/>
          </w:tcPr>
          <w:p w14:paraId="2C4B9683" w14:textId="676A973B" w:rsidR="00E778DC" w:rsidRDefault="00E778DC" w:rsidP="00FE0B19">
            <w:pPr>
              <w:rPr>
                <w:lang w:val="en-US" w:bidi="th-TH"/>
              </w:rPr>
            </w:pPr>
            <w:r>
              <w:t>0106406</w:t>
            </w:r>
          </w:p>
        </w:tc>
        <w:tc>
          <w:tcPr>
            <w:tcW w:w="2701" w:type="dxa"/>
          </w:tcPr>
          <w:p w14:paraId="09A2C45D" w14:textId="77777777" w:rsidR="00E778DC" w:rsidRDefault="00E778DC" w:rsidP="00FE0B19"/>
        </w:tc>
      </w:tr>
      <w:tr w:rsidR="00E778DC" w:rsidRPr="00F822B1" w14:paraId="4D154941" w14:textId="4453D8C2" w:rsidTr="00E778DC">
        <w:tc>
          <w:tcPr>
            <w:tcW w:w="3261" w:type="dxa"/>
          </w:tcPr>
          <w:p w14:paraId="466000E1" w14:textId="38F6D941" w:rsidR="00E778DC" w:rsidRPr="008375B3" w:rsidRDefault="00E778DC" w:rsidP="00FE0B19">
            <w:pPr>
              <w:rPr>
                <w:lang w:val="en-US" w:bidi="th-TH"/>
              </w:rPr>
            </w:pPr>
            <w:r>
              <w:t>Thai Title</w:t>
            </w:r>
          </w:p>
        </w:tc>
        <w:tc>
          <w:tcPr>
            <w:tcW w:w="2701" w:type="dxa"/>
          </w:tcPr>
          <w:p w14:paraId="6C0E831D" w14:textId="2CB3E4F3" w:rsidR="00E778DC" w:rsidRPr="00897DBA" w:rsidRDefault="00E778DC" w:rsidP="00FE0B19">
            <w:r>
              <w:rPr>
                <w:rFonts w:hint="cs"/>
                <w:cs/>
                <w:lang w:bidi="th-TH"/>
              </w:rPr>
              <w:t>หจก</w:t>
            </w:r>
            <w:r>
              <w:rPr>
                <w:lang w:val="en-US" w:bidi="th-TH"/>
              </w:rPr>
              <w:t>.</w:t>
            </w:r>
          </w:p>
        </w:tc>
        <w:tc>
          <w:tcPr>
            <w:tcW w:w="2701" w:type="dxa"/>
          </w:tcPr>
          <w:p w14:paraId="5FAF746C" w14:textId="77777777" w:rsidR="00E778DC" w:rsidRDefault="00E778DC" w:rsidP="00FE0B19">
            <w:pPr>
              <w:rPr>
                <w:cs/>
                <w:lang w:bidi="th-TH"/>
              </w:rPr>
            </w:pPr>
          </w:p>
        </w:tc>
      </w:tr>
      <w:tr w:rsidR="00E778DC" w:rsidRPr="00F822B1" w14:paraId="5D677942" w14:textId="69124D4A" w:rsidTr="00E778DC">
        <w:tc>
          <w:tcPr>
            <w:tcW w:w="3261" w:type="dxa"/>
          </w:tcPr>
          <w:p w14:paraId="44A81C3A" w14:textId="50730AA4" w:rsidR="00E778DC" w:rsidRPr="00060973" w:rsidRDefault="00E778DC" w:rsidP="00FE0B19">
            <w:pPr>
              <w:rPr>
                <w:lang w:val="en-US" w:bidi="th-TH"/>
              </w:rPr>
            </w:pPr>
            <w:r w:rsidRPr="00B862D0">
              <w:t xml:space="preserve">Customer </w:t>
            </w:r>
            <w:r>
              <w:t>Thai Name</w:t>
            </w:r>
          </w:p>
        </w:tc>
        <w:tc>
          <w:tcPr>
            <w:tcW w:w="2701" w:type="dxa"/>
          </w:tcPr>
          <w:p w14:paraId="004FC034" w14:textId="686C042D" w:rsidR="00E778DC" w:rsidRPr="00897DBA" w:rsidRDefault="00E778DC" w:rsidP="00FE0B19"/>
        </w:tc>
        <w:tc>
          <w:tcPr>
            <w:tcW w:w="2701" w:type="dxa"/>
          </w:tcPr>
          <w:p w14:paraId="7E2C0BF6" w14:textId="77777777" w:rsidR="00E778DC" w:rsidRPr="00897DBA" w:rsidRDefault="00E778DC" w:rsidP="00FE0B19"/>
        </w:tc>
      </w:tr>
      <w:tr w:rsidR="00E778DC" w:rsidRPr="00F822B1" w14:paraId="3D4DF581" w14:textId="7AD3D4C6" w:rsidTr="00E778DC">
        <w:tc>
          <w:tcPr>
            <w:tcW w:w="3261" w:type="dxa"/>
          </w:tcPr>
          <w:p w14:paraId="65A3BDA9" w14:textId="14A19B4A" w:rsidR="00E778DC" w:rsidRPr="008375B3" w:rsidRDefault="00E778DC" w:rsidP="00FE0B19">
            <w:pPr>
              <w:rPr>
                <w:lang w:val="en-US"/>
              </w:rPr>
            </w:pPr>
            <w:r>
              <w:t>Major Credit Code</w:t>
            </w:r>
            <w:r>
              <w:rPr>
                <w:cs/>
                <w:lang w:bidi="th-TH"/>
              </w:rPr>
              <w:t xml:space="preserve"> </w:t>
            </w:r>
          </w:p>
        </w:tc>
        <w:tc>
          <w:tcPr>
            <w:tcW w:w="2701" w:type="dxa"/>
          </w:tcPr>
          <w:p w14:paraId="55AFE2E5" w14:textId="16CF2247" w:rsidR="00E778DC" w:rsidRPr="00897DBA" w:rsidRDefault="00E778DC" w:rsidP="00FE0B19">
            <w:r>
              <w:t>0</w:t>
            </w:r>
            <w:r>
              <w:rPr>
                <w:lang w:val="en-US" w:bidi="th-TH"/>
              </w:rPr>
              <w:t>3</w:t>
            </w:r>
          </w:p>
        </w:tc>
        <w:tc>
          <w:tcPr>
            <w:tcW w:w="2701" w:type="dxa"/>
          </w:tcPr>
          <w:p w14:paraId="2B96AC3D" w14:textId="77777777" w:rsidR="00E778DC" w:rsidRDefault="00E778DC" w:rsidP="00FE0B19"/>
        </w:tc>
      </w:tr>
      <w:tr w:rsidR="00E778DC" w:rsidRPr="00F822B1" w14:paraId="45EE8E35" w14:textId="4E5A60D3" w:rsidTr="00E778DC">
        <w:tc>
          <w:tcPr>
            <w:tcW w:w="3261" w:type="dxa"/>
          </w:tcPr>
          <w:p w14:paraId="72D03D09" w14:textId="1E879B19" w:rsidR="00E778DC" w:rsidRPr="00B862D0" w:rsidRDefault="00E778DC" w:rsidP="00FE0B19">
            <w:r>
              <w:t>Minor Credit Code</w:t>
            </w:r>
          </w:p>
        </w:tc>
        <w:tc>
          <w:tcPr>
            <w:tcW w:w="2701" w:type="dxa"/>
          </w:tcPr>
          <w:p w14:paraId="39C2870B" w14:textId="20E023B8" w:rsidR="00E778DC" w:rsidRPr="00897DBA" w:rsidRDefault="00E778DC" w:rsidP="00FE0B19">
            <w:r>
              <w:t>00</w:t>
            </w:r>
          </w:p>
        </w:tc>
        <w:tc>
          <w:tcPr>
            <w:tcW w:w="2701" w:type="dxa"/>
          </w:tcPr>
          <w:p w14:paraId="7C414F1F" w14:textId="77777777" w:rsidR="00E778DC" w:rsidRDefault="00E778DC" w:rsidP="00FE0B19"/>
        </w:tc>
      </w:tr>
      <w:tr w:rsidR="00E778DC" w:rsidRPr="00F822B1" w14:paraId="69413FA2" w14:textId="70855B9C" w:rsidTr="00E778DC">
        <w:tc>
          <w:tcPr>
            <w:tcW w:w="3261" w:type="dxa"/>
          </w:tcPr>
          <w:p w14:paraId="6BD26C7B" w14:textId="5E18949C" w:rsidR="00E778DC" w:rsidRPr="00B862D0" w:rsidRDefault="00E778DC" w:rsidP="00FE0B19">
            <w:r>
              <w:t>Major</w:t>
            </w:r>
            <w:r>
              <w:rPr>
                <w:cs/>
                <w:lang w:bidi="th-TH"/>
              </w:rPr>
              <w:t>/</w:t>
            </w:r>
            <w:r>
              <w:t>Minor Description</w:t>
            </w:r>
          </w:p>
        </w:tc>
        <w:tc>
          <w:tcPr>
            <w:tcW w:w="2701" w:type="dxa"/>
          </w:tcPr>
          <w:p w14:paraId="029893BD" w14:textId="4BDA293A" w:rsidR="00E778DC" w:rsidRPr="00897DBA" w:rsidRDefault="00E778DC" w:rsidP="00FE0B19">
            <w:pPr>
              <w:rPr>
                <w:cs/>
                <w:lang w:bidi="th-TH"/>
              </w:rPr>
            </w:pPr>
            <w:r>
              <w:rPr>
                <w:rFonts w:hint="cs"/>
                <w:cs/>
                <w:lang w:bidi="th-TH"/>
              </w:rPr>
              <w:t>สินเชื่อขยายกำลังการผลิต</w:t>
            </w:r>
          </w:p>
        </w:tc>
        <w:tc>
          <w:tcPr>
            <w:tcW w:w="2701" w:type="dxa"/>
          </w:tcPr>
          <w:p w14:paraId="4718598C" w14:textId="77777777" w:rsidR="00E778DC" w:rsidRDefault="00E778DC" w:rsidP="00FE0B19">
            <w:pPr>
              <w:rPr>
                <w:cs/>
                <w:lang w:bidi="th-TH"/>
              </w:rPr>
            </w:pPr>
          </w:p>
        </w:tc>
      </w:tr>
      <w:tr w:rsidR="00E778DC" w:rsidRPr="00F822B1" w14:paraId="18C7ECC0" w14:textId="0C301CAA" w:rsidTr="00E778DC">
        <w:tc>
          <w:tcPr>
            <w:tcW w:w="3261" w:type="dxa"/>
          </w:tcPr>
          <w:p w14:paraId="0733062B" w14:textId="582B250B" w:rsidR="00E778DC" w:rsidRPr="00794E79" w:rsidRDefault="00E778DC" w:rsidP="00FE0B19">
            <w:pPr>
              <w:rPr>
                <w:lang w:val="en-US" w:bidi="th-TH"/>
              </w:rPr>
            </w:pPr>
            <w:r w:rsidRPr="00B862D0">
              <w:t>Limit ID</w:t>
            </w:r>
          </w:p>
        </w:tc>
        <w:tc>
          <w:tcPr>
            <w:tcW w:w="2701" w:type="dxa"/>
          </w:tcPr>
          <w:p w14:paraId="4B804AB4" w14:textId="45AFD116" w:rsidR="00E778DC" w:rsidRPr="00897DBA" w:rsidRDefault="00E778DC" w:rsidP="00FE0B19">
            <w:r>
              <w:t>610175201</w:t>
            </w:r>
          </w:p>
        </w:tc>
        <w:tc>
          <w:tcPr>
            <w:tcW w:w="2701" w:type="dxa"/>
          </w:tcPr>
          <w:p w14:paraId="2CC86034" w14:textId="77777777" w:rsidR="00E778DC" w:rsidRDefault="00E778DC" w:rsidP="00FE0B19"/>
        </w:tc>
      </w:tr>
      <w:tr w:rsidR="00E778DC" w:rsidRPr="00F822B1" w14:paraId="0DC86464" w14:textId="1E1F7872" w:rsidTr="00E778DC">
        <w:tc>
          <w:tcPr>
            <w:tcW w:w="3261" w:type="dxa"/>
          </w:tcPr>
          <w:p w14:paraId="48D24C61" w14:textId="4930C36E" w:rsidR="00E778DC" w:rsidRPr="00CB5EF1" w:rsidRDefault="00E778DC" w:rsidP="00FE0B19">
            <w:pPr>
              <w:rPr>
                <w:lang w:val="en-US" w:bidi="th-TH"/>
              </w:rPr>
            </w:pPr>
            <w:r>
              <w:t>Limit</w:t>
            </w:r>
            <w:r w:rsidRPr="00CB5EF1">
              <w:t xml:space="preserve"> Description </w:t>
            </w:r>
          </w:p>
        </w:tc>
        <w:tc>
          <w:tcPr>
            <w:tcW w:w="2701" w:type="dxa"/>
          </w:tcPr>
          <w:p w14:paraId="46C8FBC8" w14:textId="4394C770" w:rsidR="00E778DC" w:rsidRPr="00897DBA" w:rsidRDefault="00E778DC" w:rsidP="00FE0B19">
            <w:pPr>
              <w:rPr>
                <w:cs/>
                <w:lang w:bidi="th-TH"/>
              </w:rPr>
            </w:pPr>
            <w:r>
              <w:t>Loan</w:t>
            </w:r>
          </w:p>
        </w:tc>
        <w:tc>
          <w:tcPr>
            <w:tcW w:w="2701" w:type="dxa"/>
          </w:tcPr>
          <w:p w14:paraId="385C60D1" w14:textId="77777777" w:rsidR="00E778DC" w:rsidRDefault="00E778DC" w:rsidP="00FE0B19"/>
        </w:tc>
      </w:tr>
      <w:tr w:rsidR="00E778DC" w:rsidRPr="00F822B1" w14:paraId="32872A8E" w14:textId="4AFAFCA1" w:rsidTr="00E778DC">
        <w:tc>
          <w:tcPr>
            <w:tcW w:w="3261" w:type="dxa"/>
          </w:tcPr>
          <w:p w14:paraId="5BC00E11" w14:textId="3B082194" w:rsidR="00E778DC" w:rsidRPr="00CB5EF1" w:rsidRDefault="00E778DC" w:rsidP="00FE0B19">
            <w:r>
              <w:t>Product Program</w:t>
            </w:r>
          </w:p>
        </w:tc>
        <w:tc>
          <w:tcPr>
            <w:tcW w:w="2701" w:type="dxa"/>
          </w:tcPr>
          <w:p w14:paraId="71E895CA" w14:textId="20115DBA" w:rsidR="00E778DC" w:rsidRDefault="00E778DC" w:rsidP="00FE0B19">
            <w:r>
              <w:t>BIZ</w:t>
            </w:r>
          </w:p>
        </w:tc>
        <w:tc>
          <w:tcPr>
            <w:tcW w:w="2701" w:type="dxa"/>
          </w:tcPr>
          <w:p w14:paraId="19BA8A00" w14:textId="77777777" w:rsidR="00E778DC" w:rsidRDefault="00E778DC" w:rsidP="00FE0B19"/>
        </w:tc>
      </w:tr>
      <w:tr w:rsidR="00E778DC" w:rsidRPr="00F822B1" w14:paraId="7DF344F0" w14:textId="244CEFDA" w:rsidTr="00E778DC">
        <w:tc>
          <w:tcPr>
            <w:tcW w:w="3261" w:type="dxa"/>
          </w:tcPr>
          <w:p w14:paraId="06784D2D" w14:textId="64E85BFD" w:rsidR="00E778DC" w:rsidRDefault="00E778DC" w:rsidP="00FE0B19">
            <w:r>
              <w:t>Credit Type</w:t>
            </w:r>
          </w:p>
        </w:tc>
        <w:tc>
          <w:tcPr>
            <w:tcW w:w="2701" w:type="dxa"/>
          </w:tcPr>
          <w:p w14:paraId="50357BAE" w14:textId="3474F005" w:rsidR="00E778DC" w:rsidRDefault="00E778DC" w:rsidP="00FE0B19">
            <w:r>
              <w:t>Specific Project Limit</w:t>
            </w:r>
          </w:p>
        </w:tc>
        <w:tc>
          <w:tcPr>
            <w:tcW w:w="2701" w:type="dxa"/>
          </w:tcPr>
          <w:p w14:paraId="369A4D78" w14:textId="77777777" w:rsidR="00E778DC" w:rsidRDefault="00E778DC" w:rsidP="00FE0B19"/>
        </w:tc>
      </w:tr>
      <w:tr w:rsidR="00E778DC" w:rsidRPr="00F822B1" w14:paraId="26FB1371" w14:textId="589AD52D" w:rsidTr="00E778DC">
        <w:tc>
          <w:tcPr>
            <w:tcW w:w="3261" w:type="dxa"/>
          </w:tcPr>
          <w:p w14:paraId="78A8A757" w14:textId="088806D0" w:rsidR="00E778DC" w:rsidRDefault="00E778DC" w:rsidP="00FE0B19">
            <w:pPr>
              <w:rPr>
                <w:lang w:val="en-US" w:bidi="th-TH"/>
              </w:rPr>
            </w:pPr>
            <w:r w:rsidRPr="00B862D0">
              <w:t xml:space="preserve">Currency </w:t>
            </w:r>
          </w:p>
        </w:tc>
        <w:tc>
          <w:tcPr>
            <w:tcW w:w="2701" w:type="dxa"/>
          </w:tcPr>
          <w:p w14:paraId="7928B40E" w14:textId="13D4E705" w:rsidR="00E778DC" w:rsidRPr="00897DBA" w:rsidRDefault="00E778DC" w:rsidP="00FE0B19">
            <w:r>
              <w:t>THB, USD</w:t>
            </w:r>
          </w:p>
        </w:tc>
        <w:tc>
          <w:tcPr>
            <w:tcW w:w="2701" w:type="dxa"/>
          </w:tcPr>
          <w:p w14:paraId="46F0FE5B" w14:textId="77777777" w:rsidR="00E778DC" w:rsidRDefault="00E778DC" w:rsidP="00FE0B19"/>
        </w:tc>
      </w:tr>
      <w:tr w:rsidR="00E778DC" w:rsidRPr="00F822B1" w14:paraId="77777930" w14:textId="265ACF30" w:rsidTr="00E778DC">
        <w:tc>
          <w:tcPr>
            <w:tcW w:w="3261" w:type="dxa"/>
          </w:tcPr>
          <w:p w14:paraId="0925A361" w14:textId="06CFBFC9" w:rsidR="00E778DC" w:rsidRDefault="00E778DC" w:rsidP="00FE0B19">
            <w:pPr>
              <w:rPr>
                <w:lang w:val="en-US" w:bidi="th-TH"/>
              </w:rPr>
            </w:pPr>
            <w:r w:rsidRPr="00B862D0">
              <w:t xml:space="preserve">Amount </w:t>
            </w:r>
            <w:r>
              <w:t>Limit</w:t>
            </w:r>
          </w:p>
        </w:tc>
        <w:tc>
          <w:tcPr>
            <w:tcW w:w="2701" w:type="dxa"/>
          </w:tcPr>
          <w:p w14:paraId="03F9851A" w14:textId="0F0B5A09" w:rsidR="00E778DC" w:rsidRPr="00897DBA" w:rsidRDefault="00E778DC" w:rsidP="00FE0B19">
            <w:r>
              <w:t>1,000,000</w:t>
            </w:r>
            <w:r>
              <w:rPr>
                <w:cs/>
                <w:lang w:bidi="th-TH"/>
              </w:rPr>
              <w:t>.</w:t>
            </w:r>
            <w:r>
              <w:t>00</w:t>
            </w:r>
          </w:p>
        </w:tc>
        <w:tc>
          <w:tcPr>
            <w:tcW w:w="2701" w:type="dxa"/>
          </w:tcPr>
          <w:p w14:paraId="04CB2E05" w14:textId="77777777" w:rsidR="00E778DC" w:rsidRDefault="00E778DC" w:rsidP="00FE0B19"/>
        </w:tc>
      </w:tr>
      <w:tr w:rsidR="00E778DC" w:rsidRPr="00F822B1" w14:paraId="3A1528F4" w14:textId="01B13788" w:rsidTr="00E778DC">
        <w:tc>
          <w:tcPr>
            <w:tcW w:w="3261" w:type="dxa"/>
          </w:tcPr>
          <w:p w14:paraId="3D712537" w14:textId="5E61604C" w:rsidR="00E778DC" w:rsidRDefault="00E778DC" w:rsidP="00FE0B19">
            <w:pPr>
              <w:rPr>
                <w:lang w:val="en-US" w:bidi="th-TH"/>
              </w:rPr>
            </w:pPr>
            <w:r w:rsidRPr="00B862D0">
              <w:t>Amount</w:t>
            </w:r>
            <w:r>
              <w:t xml:space="preserve"> Limit (THB)</w:t>
            </w:r>
          </w:p>
        </w:tc>
        <w:tc>
          <w:tcPr>
            <w:tcW w:w="2701" w:type="dxa"/>
          </w:tcPr>
          <w:p w14:paraId="38AD95B5" w14:textId="2AC75105" w:rsidR="00E778DC" w:rsidRPr="00897DBA" w:rsidRDefault="00E778DC" w:rsidP="00FE0B19">
            <w:r>
              <w:t>35,000,000</w:t>
            </w:r>
            <w:r>
              <w:rPr>
                <w:cs/>
                <w:lang w:bidi="th-TH"/>
              </w:rPr>
              <w:t>.</w:t>
            </w:r>
            <w:r>
              <w:t>00</w:t>
            </w:r>
          </w:p>
        </w:tc>
        <w:tc>
          <w:tcPr>
            <w:tcW w:w="2701" w:type="dxa"/>
          </w:tcPr>
          <w:p w14:paraId="06AC1B5A" w14:textId="77777777" w:rsidR="00E778DC" w:rsidRDefault="00E778DC" w:rsidP="00FE0B19"/>
        </w:tc>
      </w:tr>
      <w:tr w:rsidR="00E778DC" w:rsidRPr="00F822B1" w14:paraId="06256972" w14:textId="13A1EEFE" w:rsidTr="00E778DC">
        <w:tc>
          <w:tcPr>
            <w:tcW w:w="3261" w:type="dxa"/>
          </w:tcPr>
          <w:p w14:paraId="2AB2D9B0" w14:textId="1D15CF5D" w:rsidR="00E778DC" w:rsidRPr="00B862D0" w:rsidRDefault="00E778DC" w:rsidP="00FE0B19">
            <w:r>
              <w:t>Expiry Date</w:t>
            </w:r>
          </w:p>
        </w:tc>
        <w:tc>
          <w:tcPr>
            <w:tcW w:w="2701" w:type="dxa"/>
          </w:tcPr>
          <w:p w14:paraId="2A56002B" w14:textId="4D60A68A" w:rsidR="00E778DC" w:rsidRDefault="00E778DC" w:rsidP="00FE0B19">
            <w:r>
              <w:t>99991231</w:t>
            </w:r>
          </w:p>
        </w:tc>
        <w:tc>
          <w:tcPr>
            <w:tcW w:w="2701" w:type="dxa"/>
          </w:tcPr>
          <w:p w14:paraId="465A3F96" w14:textId="77777777" w:rsidR="00E778DC" w:rsidRDefault="00E778DC" w:rsidP="00FE0B19"/>
        </w:tc>
      </w:tr>
      <w:tr w:rsidR="00E778DC" w:rsidRPr="00F822B1" w14:paraId="56476F86" w14:textId="0F46265D" w:rsidTr="00E778DC">
        <w:tc>
          <w:tcPr>
            <w:tcW w:w="3261" w:type="dxa"/>
          </w:tcPr>
          <w:p w14:paraId="58D0DAA7" w14:textId="6733739C" w:rsidR="00E778DC" w:rsidRPr="00B862D0" w:rsidRDefault="00E778DC" w:rsidP="00FE0B19">
            <w:r>
              <w:t>Cancellation Date</w:t>
            </w:r>
          </w:p>
        </w:tc>
        <w:tc>
          <w:tcPr>
            <w:tcW w:w="2701" w:type="dxa"/>
          </w:tcPr>
          <w:p w14:paraId="5F61137B" w14:textId="28C189CC" w:rsidR="00E778DC" w:rsidRDefault="00E778DC" w:rsidP="00FE0B19">
            <w:r>
              <w:rPr>
                <w:lang w:val="en-US" w:bidi="th-TH"/>
              </w:rPr>
              <w:t>25660309</w:t>
            </w:r>
          </w:p>
        </w:tc>
        <w:tc>
          <w:tcPr>
            <w:tcW w:w="2701" w:type="dxa"/>
          </w:tcPr>
          <w:p w14:paraId="113A76E2" w14:textId="77777777" w:rsidR="00E778DC" w:rsidRDefault="00E778DC" w:rsidP="00FE0B19">
            <w:pPr>
              <w:rPr>
                <w:lang w:val="en-US" w:bidi="th-TH"/>
              </w:rPr>
            </w:pPr>
          </w:p>
        </w:tc>
      </w:tr>
      <w:tr w:rsidR="00E778DC" w:rsidRPr="00F822B1" w14:paraId="2C1F6930" w14:textId="0AEF7F51" w:rsidTr="00E778DC">
        <w:tc>
          <w:tcPr>
            <w:tcW w:w="3261" w:type="dxa"/>
          </w:tcPr>
          <w:p w14:paraId="335DCE1C" w14:textId="488A26C6" w:rsidR="00E778DC" w:rsidRDefault="00E778DC" w:rsidP="00950FD1">
            <w:r>
              <w:t>Remark 1</w:t>
            </w:r>
          </w:p>
        </w:tc>
        <w:tc>
          <w:tcPr>
            <w:tcW w:w="2701" w:type="dxa"/>
          </w:tcPr>
          <w:p w14:paraId="30B8C8B0" w14:textId="404EBAAA" w:rsidR="00E778DC" w:rsidRDefault="00E778DC" w:rsidP="00950FD1">
            <w:r>
              <w:t>2710</w:t>
            </w:r>
          </w:p>
        </w:tc>
        <w:tc>
          <w:tcPr>
            <w:tcW w:w="2701" w:type="dxa"/>
          </w:tcPr>
          <w:p w14:paraId="20F3F748" w14:textId="77777777" w:rsidR="00E778DC" w:rsidRDefault="00E778DC" w:rsidP="00950FD1"/>
        </w:tc>
      </w:tr>
      <w:tr w:rsidR="00E778DC" w:rsidRPr="00F822B1" w14:paraId="57A47D58" w14:textId="4A62491E" w:rsidTr="00E778DC">
        <w:tc>
          <w:tcPr>
            <w:tcW w:w="3261" w:type="dxa"/>
          </w:tcPr>
          <w:p w14:paraId="71EB9BC1" w14:textId="03B513FE" w:rsidR="00E778DC" w:rsidRDefault="00E778DC" w:rsidP="00950FD1">
            <w:r>
              <w:t>Remark 2</w:t>
            </w:r>
          </w:p>
        </w:tc>
        <w:tc>
          <w:tcPr>
            <w:tcW w:w="2701" w:type="dxa"/>
          </w:tcPr>
          <w:p w14:paraId="76C32A3B" w14:textId="50750EAD" w:rsidR="00E778DC" w:rsidRDefault="00E778DC" w:rsidP="00950FD1">
            <w:pPr>
              <w:rPr>
                <w:cs/>
                <w:lang w:bidi="th-TH"/>
              </w:rPr>
            </w:pPr>
            <w:r>
              <w:rPr>
                <w:rFonts w:hint="cs"/>
                <w:cs/>
                <w:lang w:bidi="th-TH"/>
              </w:rPr>
              <w:t>ยกเลิกวงเงิน</w:t>
            </w:r>
          </w:p>
        </w:tc>
        <w:tc>
          <w:tcPr>
            <w:tcW w:w="2701" w:type="dxa"/>
          </w:tcPr>
          <w:p w14:paraId="379BD413" w14:textId="77777777" w:rsidR="00E778DC" w:rsidRDefault="00E778DC" w:rsidP="00950FD1">
            <w:pPr>
              <w:rPr>
                <w:cs/>
                <w:lang w:bidi="th-TH"/>
              </w:rPr>
            </w:pPr>
          </w:p>
        </w:tc>
      </w:tr>
      <w:tr w:rsidR="00E778DC" w:rsidRPr="00F822B1" w14:paraId="1C95994C" w14:textId="70239E03" w:rsidTr="00E778DC">
        <w:tc>
          <w:tcPr>
            <w:tcW w:w="3261" w:type="dxa"/>
          </w:tcPr>
          <w:p w14:paraId="72B69A36" w14:textId="64E37E59" w:rsidR="00E778DC" w:rsidRDefault="00E778DC" w:rsidP="00950FD1">
            <w:r>
              <w:t>Remark 3</w:t>
            </w:r>
          </w:p>
        </w:tc>
        <w:tc>
          <w:tcPr>
            <w:tcW w:w="2701" w:type="dxa"/>
          </w:tcPr>
          <w:p w14:paraId="62470AA4" w14:textId="63CFAC28" w:rsidR="00E778DC" w:rsidRDefault="00E778DC" w:rsidP="00950FD1">
            <w:pPr>
              <w:rPr>
                <w:lang w:bidi="th-TH"/>
              </w:rPr>
            </w:pPr>
            <w:r>
              <w:rPr>
                <w:rFonts w:hint="cs"/>
                <w:cs/>
                <w:lang w:bidi="th-TH"/>
              </w:rPr>
              <w:t>อนุมัติโดย</w:t>
            </w:r>
          </w:p>
        </w:tc>
        <w:tc>
          <w:tcPr>
            <w:tcW w:w="2701" w:type="dxa"/>
          </w:tcPr>
          <w:p w14:paraId="2171D360" w14:textId="77777777" w:rsidR="00E778DC" w:rsidRDefault="00E778DC" w:rsidP="00950FD1">
            <w:pPr>
              <w:rPr>
                <w:cs/>
                <w:lang w:bidi="th-TH"/>
              </w:rPr>
            </w:pPr>
          </w:p>
        </w:tc>
      </w:tr>
    </w:tbl>
    <w:p w14:paraId="0D8E3AC7" w14:textId="77777777" w:rsidR="008A1207" w:rsidRDefault="008A1207" w:rsidP="008A1207"/>
    <w:p w14:paraId="1F02ABA6" w14:textId="33DEDA66" w:rsidR="00C50DD1" w:rsidRPr="00EB785B" w:rsidRDefault="00C50DD1" w:rsidP="00C50DD1">
      <w:pPr>
        <w:ind w:left="1080"/>
      </w:pPr>
    </w:p>
    <w:p w14:paraId="447FB1F5" w14:textId="77777777" w:rsidR="00C50DD1" w:rsidRPr="00061B9D" w:rsidRDefault="00C50DD1" w:rsidP="00C50DD1">
      <w:pPr>
        <w:pStyle w:val="Heading3"/>
      </w:pPr>
      <w:bookmarkStart w:id="1436" w:name="_Toc141988892"/>
      <w:r w:rsidRPr="00061B9D">
        <w:lastRenderedPageBreak/>
        <w:t>Additional Impacts</w:t>
      </w:r>
      <w:bookmarkEnd w:id="1436"/>
    </w:p>
    <w:p w14:paraId="71DAD5BF" w14:textId="77777777" w:rsidR="00C50DD1" w:rsidRPr="00061B9D" w:rsidRDefault="00C50DD1" w:rsidP="00C50DD1">
      <w:pPr>
        <w:pStyle w:val="Heading4"/>
      </w:pPr>
      <w:r>
        <w:t xml:space="preserve">System Interface requirement </w:t>
      </w:r>
      <w:r>
        <w:rPr>
          <w:szCs w:val="24"/>
          <w:cs/>
          <w:lang w:bidi="th-TH"/>
        </w:rPr>
        <w:t>/</w:t>
      </w:r>
      <w:r>
        <w:t>Integration</w:t>
      </w:r>
    </w:p>
    <w:p w14:paraId="7347071B" w14:textId="77777777" w:rsidR="00C50DD1" w:rsidRPr="00AC528C" w:rsidRDefault="00C50DD1" w:rsidP="00C50DD1">
      <w:pPr>
        <w:ind w:left="1440"/>
      </w:pPr>
      <w:r>
        <w:t>Not Applicable</w:t>
      </w:r>
    </w:p>
    <w:p w14:paraId="06E8876E" w14:textId="77777777" w:rsidR="00C50DD1" w:rsidRDefault="00C50DD1" w:rsidP="00C50DD1">
      <w:pPr>
        <w:pStyle w:val="Heading4"/>
      </w:pPr>
      <w:r>
        <w:t>Mig</w:t>
      </w:r>
      <w:r w:rsidRPr="0073013C">
        <w:t xml:space="preserve">ration </w:t>
      </w:r>
    </w:p>
    <w:p w14:paraId="21A03ABD" w14:textId="77777777" w:rsidR="00C50DD1" w:rsidRPr="00EB785B" w:rsidRDefault="00C50DD1" w:rsidP="00C50DD1">
      <w:pPr>
        <w:ind w:left="1440"/>
      </w:pPr>
      <w:r>
        <w:t>Not Applicable</w:t>
      </w:r>
    </w:p>
    <w:p w14:paraId="1AFA2BD8" w14:textId="77777777" w:rsidR="00C50DD1" w:rsidRDefault="00C50DD1" w:rsidP="00C50DD1">
      <w:pPr>
        <w:pStyle w:val="Heading4"/>
      </w:pPr>
      <w:r>
        <w:t>Fit</w:t>
      </w:r>
      <w:r>
        <w:rPr>
          <w:szCs w:val="24"/>
          <w:cs/>
          <w:lang w:bidi="th-TH"/>
        </w:rPr>
        <w:t>/</w:t>
      </w:r>
      <w:r>
        <w:t>Gap Analysis Report</w:t>
      </w:r>
    </w:p>
    <w:p w14:paraId="41DA44E0" w14:textId="36271B8D" w:rsidR="00697883" w:rsidRDefault="00626A33" w:rsidP="00697883">
      <w:pPr>
        <w:pStyle w:val="Heading2"/>
      </w:pPr>
      <w:bookmarkStart w:id="1437" w:name="_Toc141988893"/>
      <w:r>
        <w:rPr>
          <w:lang w:val="en-US" w:bidi="th-TH"/>
        </w:rPr>
        <w:t>Not sign contract</w:t>
      </w:r>
      <w:r w:rsidR="00697883">
        <w:rPr>
          <w:lang w:val="en-US" w:bidi="th-TH"/>
        </w:rPr>
        <w:t xml:space="preserve"> report</w:t>
      </w:r>
      <w:bookmarkEnd w:id="1437"/>
    </w:p>
    <w:p w14:paraId="6D910AD5" w14:textId="77777777" w:rsidR="00697883" w:rsidRPr="00061B9D" w:rsidRDefault="00697883" w:rsidP="00697883">
      <w:pPr>
        <w:pStyle w:val="Heading3"/>
      </w:pPr>
      <w:bookmarkStart w:id="1438" w:name="_Toc141988894"/>
      <w:r w:rsidRPr="00061B9D">
        <w:t>Purpose</w:t>
      </w:r>
      <w:bookmarkEnd w:id="1438"/>
    </w:p>
    <w:p w14:paraId="56AE80B2" w14:textId="77777777" w:rsidR="000565CF" w:rsidRDefault="000565CF" w:rsidP="000565CF">
      <w:pPr>
        <w:ind w:left="1440"/>
      </w:pPr>
      <w:r>
        <w:t>The report is generated for illustrating the customer that have approved the limit but not sign the contract yet. This report will be sent to others department for monitoring the customer contract signing.</w:t>
      </w:r>
    </w:p>
    <w:p w14:paraId="330A27F3" w14:textId="1301F619" w:rsidR="00697883" w:rsidRDefault="00697883" w:rsidP="00697883">
      <w:pPr>
        <w:pStyle w:val="Heading3"/>
      </w:pPr>
      <w:bookmarkStart w:id="1439" w:name="_Toc141988895"/>
      <w:r w:rsidRPr="00061B9D">
        <w:t>Background</w:t>
      </w:r>
      <w:bookmarkEnd w:id="1439"/>
    </w:p>
    <w:p w14:paraId="2E496AF4" w14:textId="77777777" w:rsidR="000565CF" w:rsidRDefault="000565CF" w:rsidP="000565CF">
      <w:pPr>
        <w:pStyle w:val="Heading4"/>
      </w:pPr>
      <w:r>
        <w:t>EXIM Current Business Pracitce (as is)</w:t>
      </w:r>
    </w:p>
    <w:p w14:paraId="5198D254" w14:textId="77777777" w:rsidR="000565CF" w:rsidRDefault="000565CF" w:rsidP="000565CF">
      <w:pPr>
        <w:pStyle w:val="ListParagraph"/>
        <w:numPr>
          <w:ilvl w:val="0"/>
          <w:numId w:val="30"/>
        </w:numPr>
      </w:pPr>
      <w:r>
        <w:t>As is report produced in AS/400</w:t>
      </w:r>
    </w:p>
    <w:p w14:paraId="6EC9C97D" w14:textId="72C7CAB9" w:rsidR="000565CF" w:rsidRDefault="000565CF" w:rsidP="000565CF">
      <w:pPr>
        <w:pStyle w:val="ListParagraph"/>
        <w:numPr>
          <w:ilvl w:val="0"/>
          <w:numId w:val="30"/>
        </w:numPr>
        <w:rPr>
          <w:ins w:id="1440" w:author="Uraluk Pansuwan" w:date="2023-08-01T21:47:00Z"/>
        </w:rPr>
      </w:pPr>
      <w:r>
        <w:t>Sample report in Support Sample Transaction and Case from Customer section</w:t>
      </w:r>
    </w:p>
    <w:p w14:paraId="75B921A0" w14:textId="7A0454A1" w:rsidR="009F4404" w:rsidRPr="009C3061" w:rsidRDefault="009F4404" w:rsidP="000565CF">
      <w:pPr>
        <w:pStyle w:val="ListParagraph"/>
        <w:numPr>
          <w:ilvl w:val="0"/>
          <w:numId w:val="30"/>
        </w:numPr>
      </w:pPr>
      <w:ins w:id="1441" w:author="Uraluk Pansuwan" w:date="2023-08-01T21:47:00Z">
        <w:r>
          <w:rPr>
            <w:lang w:val="en-US" w:bidi="th-TH"/>
          </w:rPr>
          <w:t xml:space="preserve">Displays all credit limits verify 1 and does not yet have a </w:t>
        </w:r>
      </w:ins>
      <w:ins w:id="1442" w:author="Uraluk Pansuwan" w:date="2023-08-01T21:48:00Z">
        <w:r>
          <w:rPr>
            <w:lang w:val="en-US" w:bidi="th-TH"/>
          </w:rPr>
          <w:t>contract sign date</w:t>
        </w:r>
      </w:ins>
    </w:p>
    <w:p w14:paraId="4D4AE96F" w14:textId="77777777" w:rsidR="000565CF" w:rsidRPr="000565CF" w:rsidRDefault="000565CF" w:rsidP="000565CF"/>
    <w:p w14:paraId="27AB5857" w14:textId="77777777" w:rsidR="00697883" w:rsidRDefault="00697883" w:rsidP="00697883">
      <w:pPr>
        <w:pStyle w:val="Heading3"/>
      </w:pPr>
      <w:bookmarkStart w:id="1443" w:name="_Toc141988896"/>
      <w:r w:rsidRPr="00061B9D">
        <w:t>Supported Sample Transaction and Case from Custome</w:t>
      </w:r>
      <w:r>
        <w:t>r</w:t>
      </w:r>
      <w:bookmarkEnd w:id="1443"/>
    </w:p>
    <w:p w14:paraId="7368CAE2" w14:textId="2D3A6F7C" w:rsidR="00697883" w:rsidRDefault="00626A33" w:rsidP="00E778DC">
      <w:pPr>
        <w:ind w:left="1440"/>
      </w:pPr>
      <w:commentRangeStart w:id="1444"/>
      <w:r w:rsidRPr="00626A33">
        <w:rPr>
          <w:lang w:val="en-US" w:bidi="th-TH"/>
        </w:rPr>
        <w:drawing>
          <wp:inline distT="0" distB="0" distL="0" distR="0" wp14:anchorId="35D3A890" wp14:editId="34C02802">
            <wp:extent cx="3996358" cy="1486075"/>
            <wp:effectExtent l="19050" t="19050" r="23495" b="19050"/>
            <wp:docPr id="1541052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052945" name=""/>
                    <pic:cNvPicPr/>
                  </pic:nvPicPr>
                  <pic:blipFill>
                    <a:blip r:embed="rId65"/>
                    <a:stretch>
                      <a:fillRect/>
                    </a:stretch>
                  </pic:blipFill>
                  <pic:spPr>
                    <a:xfrm>
                      <a:off x="0" y="0"/>
                      <a:ext cx="4011963" cy="1491878"/>
                    </a:xfrm>
                    <a:prstGeom prst="rect">
                      <a:avLst/>
                    </a:prstGeom>
                    <a:ln>
                      <a:solidFill>
                        <a:schemeClr val="tx1">
                          <a:lumMod val="50000"/>
                          <a:lumOff val="50000"/>
                        </a:schemeClr>
                      </a:solidFill>
                    </a:ln>
                  </pic:spPr>
                </pic:pic>
              </a:graphicData>
            </a:graphic>
          </wp:inline>
        </w:drawing>
      </w:r>
      <w:commentRangeEnd w:id="1444"/>
      <w:r>
        <w:rPr>
          <w:rStyle w:val="CommentReference"/>
        </w:rPr>
        <w:commentReference w:id="1444"/>
      </w:r>
    </w:p>
    <w:p w14:paraId="163C32AB" w14:textId="5993CCF5" w:rsidR="00697883" w:rsidRDefault="00626A33" w:rsidP="00E778DC">
      <w:pPr>
        <w:ind w:left="1440"/>
      </w:pPr>
      <w:r w:rsidRPr="00626A33">
        <w:rPr>
          <w:lang w:val="en-US" w:bidi="th-TH"/>
        </w:rPr>
        <w:drawing>
          <wp:inline distT="0" distB="0" distL="0" distR="0" wp14:anchorId="162AC50C" wp14:editId="012331C1">
            <wp:extent cx="4894856" cy="1343495"/>
            <wp:effectExtent l="19050" t="19050" r="20320" b="28575"/>
            <wp:docPr id="1864720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20227" name=""/>
                    <pic:cNvPicPr/>
                  </pic:nvPicPr>
                  <pic:blipFill>
                    <a:blip r:embed="rId66"/>
                    <a:stretch>
                      <a:fillRect/>
                    </a:stretch>
                  </pic:blipFill>
                  <pic:spPr>
                    <a:xfrm>
                      <a:off x="0" y="0"/>
                      <a:ext cx="4918557" cy="1350000"/>
                    </a:xfrm>
                    <a:prstGeom prst="rect">
                      <a:avLst/>
                    </a:prstGeom>
                    <a:ln>
                      <a:solidFill>
                        <a:schemeClr val="tx1">
                          <a:lumMod val="50000"/>
                          <a:lumOff val="50000"/>
                        </a:schemeClr>
                      </a:solidFill>
                    </a:ln>
                  </pic:spPr>
                </pic:pic>
              </a:graphicData>
            </a:graphic>
          </wp:inline>
        </w:drawing>
      </w:r>
    </w:p>
    <w:p w14:paraId="07A955F5" w14:textId="3641E29E" w:rsidR="00697883" w:rsidRPr="00407B27" w:rsidRDefault="00626A33" w:rsidP="00E778DC">
      <w:pPr>
        <w:ind w:left="1440"/>
      </w:pPr>
      <w:commentRangeStart w:id="1445"/>
      <w:r w:rsidRPr="00626A33">
        <w:rPr>
          <w:lang w:val="en-US" w:bidi="th-TH"/>
        </w:rPr>
        <w:lastRenderedPageBreak/>
        <w:drawing>
          <wp:inline distT="0" distB="0" distL="0" distR="0" wp14:anchorId="27A279B3" wp14:editId="73872382">
            <wp:extent cx="5192201" cy="873536"/>
            <wp:effectExtent l="19050" t="19050" r="8890" b="22225"/>
            <wp:docPr id="754450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50610" name=""/>
                    <pic:cNvPicPr/>
                  </pic:nvPicPr>
                  <pic:blipFill>
                    <a:blip r:embed="rId67"/>
                    <a:stretch>
                      <a:fillRect/>
                    </a:stretch>
                  </pic:blipFill>
                  <pic:spPr>
                    <a:xfrm>
                      <a:off x="0" y="0"/>
                      <a:ext cx="5209773" cy="876492"/>
                    </a:xfrm>
                    <a:prstGeom prst="rect">
                      <a:avLst/>
                    </a:prstGeom>
                    <a:ln>
                      <a:solidFill>
                        <a:schemeClr val="tx1">
                          <a:lumMod val="50000"/>
                          <a:lumOff val="50000"/>
                        </a:schemeClr>
                      </a:solidFill>
                    </a:ln>
                  </pic:spPr>
                </pic:pic>
              </a:graphicData>
            </a:graphic>
          </wp:inline>
        </w:drawing>
      </w:r>
      <w:commentRangeEnd w:id="1445"/>
      <w:r>
        <w:rPr>
          <w:rStyle w:val="CommentReference"/>
        </w:rPr>
        <w:commentReference w:id="1445"/>
      </w:r>
    </w:p>
    <w:p w14:paraId="06535333" w14:textId="77777777" w:rsidR="00697883" w:rsidRPr="00DA3B15" w:rsidRDefault="00697883" w:rsidP="00697883">
      <w:pPr>
        <w:rPr>
          <w:lang w:val="en-US" w:bidi="th-TH"/>
        </w:rPr>
      </w:pPr>
    </w:p>
    <w:p w14:paraId="45AB9209" w14:textId="77777777" w:rsidR="00697883" w:rsidRPr="00061B9D" w:rsidRDefault="00697883" w:rsidP="00697883">
      <w:pPr>
        <w:pStyle w:val="Heading3"/>
      </w:pPr>
      <w:bookmarkStart w:id="1446" w:name="_Toc141988897"/>
      <w:r w:rsidRPr="00061B9D">
        <w:t>Menu Modification</w:t>
      </w:r>
      <w:bookmarkEnd w:id="1446"/>
      <w:r w:rsidRPr="00061B9D">
        <w:t xml:space="preserve"> </w:t>
      </w:r>
    </w:p>
    <w:p w14:paraId="620E3A2F" w14:textId="77777777" w:rsidR="00697883" w:rsidRDefault="00697883" w:rsidP="00697883">
      <w:pPr>
        <w:tabs>
          <w:tab w:val="left" w:pos="4050"/>
        </w:tabs>
        <w:ind w:left="1080"/>
      </w:pPr>
      <w:r>
        <w:t>Not applicable</w:t>
      </w:r>
      <w:r>
        <w:tab/>
      </w:r>
      <w:r>
        <w:tab/>
      </w:r>
    </w:p>
    <w:p w14:paraId="56DB11E3" w14:textId="77777777" w:rsidR="00697883" w:rsidRPr="00061B9D" w:rsidRDefault="00697883" w:rsidP="00697883">
      <w:pPr>
        <w:pStyle w:val="Heading3"/>
      </w:pPr>
      <w:bookmarkStart w:id="1447" w:name="_Toc141988898"/>
      <w:r w:rsidRPr="00061B9D">
        <w:t>Screen Layout and Data Sheet</w:t>
      </w:r>
      <w:bookmarkEnd w:id="1447"/>
    </w:p>
    <w:p w14:paraId="2D4A1220" w14:textId="77777777" w:rsidR="00697883" w:rsidRDefault="00697883" w:rsidP="00697883">
      <w:pPr>
        <w:ind w:left="1080"/>
      </w:pPr>
      <w:r>
        <w:t xml:space="preserve">Not Applicable </w:t>
      </w:r>
    </w:p>
    <w:p w14:paraId="0DA6153E" w14:textId="77777777" w:rsidR="00697883" w:rsidRDefault="00697883" w:rsidP="00697883">
      <w:pPr>
        <w:ind w:left="1080"/>
      </w:pPr>
    </w:p>
    <w:p w14:paraId="09F852B6" w14:textId="0E72F124" w:rsidR="000B160D" w:rsidRDefault="000B160D" w:rsidP="00697883">
      <w:pPr>
        <w:pStyle w:val="Heading3"/>
      </w:pPr>
      <w:bookmarkStart w:id="1448" w:name="_Toc141988899"/>
      <w:r w:rsidRPr="000B160D">
        <w:t>Business Rule  / Business Logic</w:t>
      </w:r>
      <w:bookmarkEnd w:id="1448"/>
    </w:p>
    <w:p w14:paraId="6B2284B1" w14:textId="77777777" w:rsidR="00283B01" w:rsidRDefault="00283B01" w:rsidP="00283B01">
      <w:pPr>
        <w:ind w:left="1512"/>
        <w:rPr>
          <w:lang w:bidi="th-TH"/>
        </w:rPr>
      </w:pPr>
      <w:r>
        <w:rPr>
          <w:lang w:bidi="th-TH"/>
        </w:rPr>
        <w:t xml:space="preserve">The system will retrieve information from CBS </w:t>
      </w:r>
      <w:r w:rsidRPr="00567040">
        <w:rPr>
          <w:highlight w:val="yellow"/>
          <w:lang w:bidi="th-TH"/>
          <w:rPrChange w:id="1449" w:author="Uraluk Pansuwan" w:date="2023-07-31T16:36:00Z">
            <w:rPr>
              <w:lang w:bidi="th-TH"/>
            </w:rPr>
          </w:rPrChange>
        </w:rPr>
        <w:t>Limits Facility</w:t>
      </w:r>
      <w:r>
        <w:rPr>
          <w:lang w:bidi="th-TH"/>
        </w:rPr>
        <w:t xml:space="preserve"> function with details on:</w:t>
      </w:r>
    </w:p>
    <w:p w14:paraId="2649685F" w14:textId="07224C6B" w:rsidR="00283B01" w:rsidRDefault="00283B01" w:rsidP="00283B01">
      <w:pPr>
        <w:pStyle w:val="ListParagraph"/>
        <w:numPr>
          <w:ilvl w:val="0"/>
          <w:numId w:val="32"/>
        </w:numPr>
        <w:rPr>
          <w:ins w:id="1450" w:author="Uraluk Pansuwan" w:date="2023-08-01T21:50:00Z"/>
          <w:lang w:bidi="th-TH"/>
        </w:rPr>
      </w:pPr>
      <w:r>
        <w:rPr>
          <w:lang w:bidi="th-TH"/>
        </w:rPr>
        <w:t xml:space="preserve">Limit </w:t>
      </w:r>
      <w:del w:id="1451" w:author="Uraluk Pansuwan" w:date="2023-08-01T21:49:00Z">
        <w:r w:rsidDel="009F4404">
          <w:rPr>
            <w:lang w:bidi="th-TH"/>
          </w:rPr>
          <w:delText xml:space="preserve">Facility </w:delText>
        </w:r>
      </w:del>
      <w:r>
        <w:rPr>
          <w:lang w:bidi="th-TH"/>
        </w:rPr>
        <w:t>information where Limit Facility Verified Flag is set to N</w:t>
      </w:r>
      <w:r>
        <w:rPr>
          <w:rFonts w:hint="cs"/>
          <w:lang w:bidi="th-TH"/>
        </w:rPr>
        <w:t xml:space="preserve"> </w:t>
      </w:r>
    </w:p>
    <w:p w14:paraId="49DA6409" w14:textId="651361AE" w:rsidR="009F4404" w:rsidRDefault="009F4404" w:rsidP="009F4404">
      <w:pPr>
        <w:pStyle w:val="ListParagraph"/>
        <w:numPr>
          <w:ilvl w:val="0"/>
          <w:numId w:val="32"/>
        </w:numPr>
        <w:rPr>
          <w:lang w:bidi="th-TH"/>
        </w:rPr>
      </w:pPr>
      <w:ins w:id="1452" w:author="Uraluk Pansuwan" w:date="2023-08-01T21:50:00Z">
        <w:r>
          <w:rPr>
            <w:lang w:bidi="th-TH"/>
          </w:rPr>
          <w:t xml:space="preserve">Show </w:t>
        </w:r>
      </w:ins>
      <w:ins w:id="1453" w:author="Uraluk Pansuwan" w:date="2023-08-01T21:53:00Z">
        <w:r>
          <w:rPr>
            <w:lang w:bidi="th-TH"/>
          </w:rPr>
          <w:t xml:space="preserve">all </w:t>
        </w:r>
      </w:ins>
      <w:ins w:id="1454" w:author="Uraluk Pansuwan" w:date="2023-08-01T21:50:00Z">
        <w:r>
          <w:rPr>
            <w:lang w:bidi="th-TH"/>
          </w:rPr>
          <w:t>limit transactions in approve 1 in BPM (Limit Facility, Loan account)</w:t>
        </w:r>
      </w:ins>
    </w:p>
    <w:p w14:paraId="6935D7E8" w14:textId="77777777" w:rsidR="00283B01" w:rsidRDefault="00283B01" w:rsidP="00283B01">
      <w:pPr>
        <w:pStyle w:val="ListParagraph"/>
        <w:numPr>
          <w:ilvl w:val="0"/>
          <w:numId w:val="32"/>
        </w:numPr>
        <w:rPr>
          <w:lang w:bidi="th-TH"/>
        </w:rPr>
      </w:pPr>
      <w:r>
        <w:rPr>
          <w:lang w:bidi="th-TH"/>
        </w:rPr>
        <w:t>Description of products (Major/Minor) from business module static configuration set up screens</w:t>
      </w:r>
    </w:p>
    <w:p w14:paraId="51A8BF7D" w14:textId="7CB553AA" w:rsidR="00283B01" w:rsidRDefault="00283B01" w:rsidP="00283B01">
      <w:pPr>
        <w:pStyle w:val="ListParagraph"/>
        <w:numPr>
          <w:ilvl w:val="0"/>
          <w:numId w:val="32"/>
        </w:numPr>
        <w:rPr>
          <w:ins w:id="1455" w:author="Uraluk Pansuwan" w:date="2023-08-01T21:49:00Z"/>
          <w:lang w:bidi="th-TH"/>
        </w:rPr>
      </w:pPr>
      <w:r>
        <w:rPr>
          <w:lang w:bidi="th-TH"/>
        </w:rPr>
        <w:t>Other related information: Marketing information linked to customer, Thai Title name, etc.</w:t>
      </w:r>
    </w:p>
    <w:p w14:paraId="7C0596D0" w14:textId="69758D53" w:rsidR="009F4404" w:rsidRPr="00E80CB3" w:rsidRDefault="009F4404" w:rsidP="009F4404">
      <w:pPr>
        <w:pStyle w:val="ListParagraph"/>
        <w:numPr>
          <w:ilvl w:val="0"/>
          <w:numId w:val="32"/>
        </w:numPr>
        <w:rPr>
          <w:ins w:id="1456" w:author="Uraluk Pansuwan" w:date="2023-08-01T21:49:00Z"/>
          <w:lang w:bidi="th-TH"/>
        </w:rPr>
      </w:pPr>
      <w:ins w:id="1457" w:author="Uraluk Pansuwan" w:date="2023-08-01T21:49:00Z">
        <w:r>
          <w:rPr>
            <w:rFonts w:hint="cs"/>
            <w:cs/>
            <w:lang w:bidi="th-TH"/>
          </w:rPr>
          <w:t xml:space="preserve">เพิ่มการ </w:t>
        </w:r>
        <w:r w:rsidRPr="00C76FC5">
          <w:rPr>
            <w:lang w:val="en-US" w:bidi="th-TH"/>
          </w:rPr>
          <w:t xml:space="preserve">sum </w:t>
        </w:r>
        <w:r w:rsidRPr="00C76FC5">
          <w:rPr>
            <w:rFonts w:hint="cs"/>
            <w:cs/>
            <w:lang w:val="en-US" w:bidi="th-TH"/>
          </w:rPr>
          <w:t>ยอด</w:t>
        </w:r>
      </w:ins>
      <w:ins w:id="1458" w:author="Uraluk Pansuwan" w:date="2023-08-01T21:51:00Z">
        <w:r>
          <w:rPr>
            <w:rFonts w:hint="cs"/>
            <w:cs/>
            <w:lang w:val="en-US" w:bidi="th-TH"/>
          </w:rPr>
          <w:t>ของวงเ</w:t>
        </w:r>
      </w:ins>
      <w:ins w:id="1459" w:author="Uraluk Pansuwan" w:date="2023-08-01T21:57:00Z">
        <w:r w:rsidR="004F72DA">
          <w:rPr>
            <w:rFonts w:hint="cs"/>
            <w:cs/>
            <w:lang w:val="en-US" w:bidi="th-TH"/>
          </w:rPr>
          <w:t xml:space="preserve">งิน, ประเภทสินเชื่อ, </w:t>
        </w:r>
      </w:ins>
      <w:ins w:id="1460" w:author="Uraluk Pansuwan" w:date="2023-08-01T21:51:00Z">
        <w:r>
          <w:rPr>
            <w:lang w:val="en-US" w:bidi="th-TH"/>
          </w:rPr>
          <w:t>Marketing Code, Branch</w:t>
        </w:r>
      </w:ins>
    </w:p>
    <w:p w14:paraId="53579FE9" w14:textId="7D77AAE3" w:rsidR="009F4404" w:rsidRDefault="009F4404" w:rsidP="009F4404">
      <w:pPr>
        <w:pStyle w:val="ListParagraph"/>
        <w:numPr>
          <w:ilvl w:val="0"/>
          <w:numId w:val="32"/>
        </w:numPr>
        <w:rPr>
          <w:lang w:bidi="th-TH"/>
        </w:rPr>
      </w:pPr>
      <w:ins w:id="1461" w:author="Uraluk Pansuwan" w:date="2023-08-01T21:49:00Z">
        <w:r w:rsidRPr="00C76FC5">
          <w:rPr>
            <w:rFonts w:hint="cs"/>
            <w:cs/>
            <w:lang w:val="en-US" w:bidi="th-TH"/>
          </w:rPr>
          <w:t>แนบตัวอย่างรายงาน</w:t>
        </w:r>
      </w:ins>
    </w:p>
    <w:p w14:paraId="6A99BD9B" w14:textId="77777777" w:rsidR="00283B01" w:rsidRPr="00283B01" w:rsidRDefault="00283B01" w:rsidP="00283B01"/>
    <w:p w14:paraId="3789A72B" w14:textId="4695FACD" w:rsidR="00697883" w:rsidRPr="00061B9D" w:rsidRDefault="00697883" w:rsidP="00697883">
      <w:pPr>
        <w:pStyle w:val="Heading3"/>
      </w:pPr>
      <w:bookmarkStart w:id="1462" w:name="_Toc141988900"/>
      <w:r>
        <w:t>To</w:t>
      </w:r>
      <w:r>
        <w:rPr>
          <w:szCs w:val="28"/>
          <w:cs/>
          <w:lang w:bidi="th-TH"/>
        </w:rPr>
        <w:t>-</w:t>
      </w:r>
      <w:r>
        <w:t>be Processing</w:t>
      </w:r>
      <w:bookmarkEnd w:id="1462"/>
      <w:r>
        <w:t xml:space="preserve"> </w:t>
      </w:r>
    </w:p>
    <w:tbl>
      <w:tblPr>
        <w:tblW w:w="7805" w:type="dxa"/>
        <w:tblInd w:w="1111"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A0" w:firstRow="1" w:lastRow="0" w:firstColumn="1" w:lastColumn="0" w:noHBand="0" w:noVBand="0"/>
      </w:tblPr>
      <w:tblGrid>
        <w:gridCol w:w="2775"/>
        <w:gridCol w:w="5030"/>
      </w:tblGrid>
      <w:tr w:rsidR="009A4BB4" w:rsidRPr="00897DBA" w14:paraId="676A03D2" w14:textId="77777777" w:rsidTr="00950FD1">
        <w:trPr>
          <w:tblHeader/>
        </w:trPr>
        <w:tc>
          <w:tcPr>
            <w:tcW w:w="2775" w:type="dxa"/>
          </w:tcPr>
          <w:p w14:paraId="37260E4D" w14:textId="77777777" w:rsidR="009A4BB4" w:rsidRPr="00D512AA" w:rsidRDefault="009A4BB4" w:rsidP="00950FD1">
            <w:pPr>
              <w:rPr>
                <w:rFonts w:asciiTheme="minorHAnsi" w:hAnsiTheme="minorHAnsi" w:cstheme="minorHAnsi"/>
                <w:sz w:val="22"/>
                <w:szCs w:val="22"/>
              </w:rPr>
            </w:pPr>
            <w:r w:rsidRPr="00D512AA">
              <w:rPr>
                <w:rFonts w:asciiTheme="minorHAnsi" w:hAnsiTheme="minorHAnsi" w:cstheme="minorHAnsi"/>
                <w:sz w:val="22"/>
                <w:szCs w:val="22"/>
              </w:rPr>
              <w:t xml:space="preserve">Paper Size </w:t>
            </w:r>
          </w:p>
        </w:tc>
        <w:tc>
          <w:tcPr>
            <w:tcW w:w="5030" w:type="dxa"/>
          </w:tcPr>
          <w:p w14:paraId="49FF6F9F" w14:textId="77777777" w:rsidR="009A4BB4" w:rsidRPr="00D512AA" w:rsidRDefault="009A4BB4" w:rsidP="00950FD1">
            <w:pPr>
              <w:rPr>
                <w:rFonts w:asciiTheme="minorHAnsi" w:hAnsiTheme="minorHAnsi" w:cstheme="minorHAnsi"/>
                <w:sz w:val="22"/>
                <w:szCs w:val="22"/>
              </w:rPr>
            </w:pPr>
            <w:r w:rsidRPr="00D512AA">
              <w:rPr>
                <w:rFonts w:asciiTheme="minorHAnsi" w:hAnsiTheme="minorHAnsi" w:cstheme="minorHAnsi"/>
                <w:sz w:val="22"/>
                <w:szCs w:val="22"/>
              </w:rPr>
              <w:t>A4</w:t>
            </w:r>
          </w:p>
        </w:tc>
      </w:tr>
      <w:tr w:rsidR="009A4BB4" w:rsidRPr="00897DBA" w14:paraId="70770753" w14:textId="77777777" w:rsidTr="00950FD1">
        <w:tc>
          <w:tcPr>
            <w:tcW w:w="2775" w:type="dxa"/>
          </w:tcPr>
          <w:p w14:paraId="6921800E" w14:textId="77777777" w:rsidR="009A4BB4" w:rsidRPr="00D512AA" w:rsidRDefault="009A4BB4" w:rsidP="00950FD1">
            <w:pPr>
              <w:rPr>
                <w:rFonts w:asciiTheme="minorHAnsi" w:hAnsiTheme="minorHAnsi" w:cstheme="minorHAnsi"/>
                <w:noProof w:val="0"/>
                <w:color w:val="000000"/>
                <w:sz w:val="22"/>
                <w:szCs w:val="22"/>
              </w:rPr>
            </w:pPr>
            <w:r w:rsidRPr="00D512AA">
              <w:rPr>
                <w:rFonts w:asciiTheme="minorHAnsi" w:hAnsiTheme="minorHAnsi" w:cstheme="minorHAnsi"/>
                <w:color w:val="000000"/>
                <w:sz w:val="22"/>
                <w:szCs w:val="22"/>
              </w:rPr>
              <w:t>Reprinting Require</w:t>
            </w:r>
          </w:p>
        </w:tc>
        <w:tc>
          <w:tcPr>
            <w:tcW w:w="5030" w:type="dxa"/>
          </w:tcPr>
          <w:p w14:paraId="453A8116" w14:textId="77777777" w:rsidR="009A4BB4" w:rsidRPr="00D512AA" w:rsidRDefault="009A4BB4" w:rsidP="00950FD1">
            <w:pPr>
              <w:rPr>
                <w:rFonts w:asciiTheme="minorHAnsi" w:hAnsiTheme="minorHAnsi" w:cstheme="minorHAnsi"/>
                <w:noProof w:val="0"/>
                <w:color w:val="000000"/>
                <w:sz w:val="22"/>
                <w:szCs w:val="22"/>
              </w:rPr>
            </w:pPr>
            <w:r w:rsidRPr="00D512AA">
              <w:rPr>
                <w:rFonts w:asciiTheme="minorHAnsi" w:hAnsiTheme="minorHAnsi" w:cstheme="minorHAnsi"/>
                <w:color w:val="000000"/>
                <w:sz w:val="22"/>
                <w:szCs w:val="22"/>
              </w:rPr>
              <w:t>Yes</w:t>
            </w:r>
          </w:p>
        </w:tc>
      </w:tr>
      <w:tr w:rsidR="009A4BB4" w:rsidRPr="00897DBA" w14:paraId="1A2E3DAC" w14:textId="77777777" w:rsidTr="00950FD1">
        <w:tc>
          <w:tcPr>
            <w:tcW w:w="2775" w:type="dxa"/>
          </w:tcPr>
          <w:p w14:paraId="2160EF4B" w14:textId="77777777" w:rsidR="009A4BB4" w:rsidRPr="00D512AA" w:rsidRDefault="009A4BB4" w:rsidP="00950FD1">
            <w:pPr>
              <w:rPr>
                <w:rFonts w:asciiTheme="minorHAnsi" w:hAnsiTheme="minorHAnsi" w:cstheme="minorHAnsi"/>
                <w:noProof w:val="0"/>
                <w:color w:val="000000"/>
                <w:sz w:val="22"/>
                <w:szCs w:val="22"/>
              </w:rPr>
            </w:pPr>
            <w:r w:rsidRPr="00AB6C2E">
              <w:rPr>
                <w:rFonts w:asciiTheme="minorHAnsi" w:hAnsiTheme="minorHAnsi" w:cstheme="minorHAnsi"/>
                <w:color w:val="000000"/>
                <w:sz w:val="22"/>
                <w:szCs w:val="22"/>
                <w:highlight w:val="yellow"/>
              </w:rPr>
              <w:t>Searching Criteria</w:t>
            </w:r>
          </w:p>
        </w:tc>
        <w:tc>
          <w:tcPr>
            <w:tcW w:w="5030" w:type="dxa"/>
          </w:tcPr>
          <w:p w14:paraId="1EC8D8B4" w14:textId="5E17A843" w:rsidR="009A4BB4" w:rsidRPr="008F1DDF" w:rsidRDefault="009A4BB4" w:rsidP="00950FD1">
            <w:pPr>
              <w:rPr>
                <w:rFonts w:asciiTheme="minorHAnsi" w:hAnsiTheme="minorHAnsi" w:cs="Browallia New"/>
                <w:noProof w:val="0"/>
                <w:color w:val="000000"/>
                <w:sz w:val="22"/>
                <w:szCs w:val="28"/>
                <w:lang w:val="en-US" w:bidi="th-TH"/>
              </w:rPr>
            </w:pPr>
            <w:r>
              <w:rPr>
                <w:rFonts w:asciiTheme="minorHAnsi" w:hAnsiTheme="minorHAnsi" w:cs="Browallia New"/>
                <w:color w:val="000000"/>
                <w:sz w:val="22"/>
                <w:szCs w:val="28"/>
                <w:lang w:val="en-US" w:bidi="th-TH"/>
              </w:rPr>
              <w:t xml:space="preserve">Period of Time </w:t>
            </w:r>
            <w:r>
              <w:rPr>
                <w:rFonts w:asciiTheme="minorHAnsi" w:hAnsiTheme="minorHAnsi" w:cs="Angsana New"/>
                <w:color w:val="000000"/>
                <w:sz w:val="22"/>
                <w:szCs w:val="22"/>
                <w:cs/>
                <w:lang w:val="en-US" w:bidi="th-TH"/>
              </w:rPr>
              <w:t>(</w:t>
            </w:r>
            <w:r>
              <w:rPr>
                <w:rFonts w:asciiTheme="minorHAnsi" w:hAnsiTheme="minorHAnsi" w:cs="Browallia New"/>
                <w:color w:val="000000"/>
                <w:sz w:val="22"/>
                <w:szCs w:val="28"/>
                <w:lang w:val="en-US" w:bidi="th-TH"/>
              </w:rPr>
              <w:t>Monthly</w:t>
            </w:r>
            <w:r>
              <w:rPr>
                <w:rFonts w:asciiTheme="minorHAnsi" w:hAnsiTheme="minorHAnsi" w:cs="Angsana New"/>
                <w:color w:val="000000"/>
                <w:sz w:val="22"/>
                <w:szCs w:val="22"/>
                <w:cs/>
                <w:lang w:val="en-US" w:bidi="th-TH"/>
              </w:rPr>
              <w:t>)</w:t>
            </w:r>
          </w:p>
        </w:tc>
      </w:tr>
    </w:tbl>
    <w:p w14:paraId="36DEE694" w14:textId="77777777" w:rsidR="00697883" w:rsidRDefault="00697883" w:rsidP="00697883">
      <w:pPr>
        <w:ind w:left="1440"/>
      </w:pPr>
    </w:p>
    <w:p w14:paraId="204079F5" w14:textId="77777777" w:rsidR="00697883" w:rsidRDefault="00697883" w:rsidP="00697883">
      <w:pPr>
        <w:pStyle w:val="Heading3"/>
      </w:pPr>
      <w:bookmarkStart w:id="1463" w:name="_Toc141988901"/>
      <w:r w:rsidRPr="00061B9D">
        <w:t xml:space="preserve">File </w:t>
      </w:r>
      <w:r w:rsidRPr="00061B9D">
        <w:rPr>
          <w:szCs w:val="28"/>
          <w:cs/>
          <w:lang w:bidi="th-TH"/>
        </w:rPr>
        <w:t>/</w:t>
      </w:r>
      <w:r w:rsidRPr="00061B9D">
        <w:t>API Layout and Data Sheet</w:t>
      </w:r>
      <w:bookmarkEnd w:id="1463"/>
    </w:p>
    <w:p w14:paraId="64937CB3" w14:textId="77777777" w:rsidR="00697883" w:rsidRPr="00B431F3" w:rsidRDefault="00697883" w:rsidP="00697883">
      <w:pPr>
        <w:pStyle w:val="Heading3"/>
      </w:pPr>
      <w:bookmarkStart w:id="1464" w:name="_Toc141988902"/>
      <w:r>
        <w:t>Report Layout and Data Sheet</w:t>
      </w:r>
      <w:bookmarkEnd w:id="1464"/>
    </w:p>
    <w:p w14:paraId="0923D0EC" w14:textId="77777777" w:rsidR="00697883" w:rsidRPr="00EB008E" w:rsidRDefault="00697883" w:rsidP="00697883">
      <w:pPr>
        <w:ind w:left="1080"/>
      </w:pPr>
    </w:p>
    <w:tbl>
      <w:tblPr>
        <w:tblW w:w="8663" w:type="dxa"/>
        <w:tblInd w:w="1111"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A0" w:firstRow="1" w:lastRow="0" w:firstColumn="1" w:lastColumn="0" w:noHBand="0" w:noVBand="0"/>
      </w:tblPr>
      <w:tblGrid>
        <w:gridCol w:w="3261"/>
        <w:gridCol w:w="2701"/>
        <w:gridCol w:w="2701"/>
      </w:tblGrid>
      <w:tr w:rsidR="00E778DC" w:rsidRPr="00897DBA" w14:paraId="57A4A639" w14:textId="360138CD" w:rsidTr="00E778DC">
        <w:trPr>
          <w:tblHeader/>
        </w:trPr>
        <w:tc>
          <w:tcPr>
            <w:tcW w:w="3261" w:type="dxa"/>
          </w:tcPr>
          <w:p w14:paraId="5A18057F" w14:textId="77777777" w:rsidR="00E778DC" w:rsidRPr="00897DBA" w:rsidRDefault="00E778DC" w:rsidP="00950FD1">
            <w:r w:rsidRPr="00897DBA">
              <w:lastRenderedPageBreak/>
              <w:t>Screen</w:t>
            </w:r>
            <w:r w:rsidRPr="00897DBA">
              <w:rPr>
                <w:cs/>
                <w:lang w:bidi="th-TH"/>
              </w:rPr>
              <w:t>/</w:t>
            </w:r>
            <w:r w:rsidRPr="00897DBA">
              <w:t>Report Field Name</w:t>
            </w:r>
            <w:r w:rsidRPr="00897DBA">
              <w:rPr>
                <w:cs/>
                <w:lang w:bidi="th-TH"/>
              </w:rPr>
              <w:t>/</w:t>
            </w:r>
            <w:r w:rsidRPr="00897DBA">
              <w:t>Attributes</w:t>
            </w:r>
          </w:p>
        </w:tc>
        <w:tc>
          <w:tcPr>
            <w:tcW w:w="2701" w:type="dxa"/>
          </w:tcPr>
          <w:p w14:paraId="6697D1C5" w14:textId="77777777" w:rsidR="00E778DC" w:rsidRPr="002B6879" w:rsidRDefault="00E778DC" w:rsidP="00950FD1">
            <w:pPr>
              <w:rPr>
                <w:lang w:val="en-US" w:bidi="th-TH"/>
              </w:rPr>
            </w:pPr>
            <w:r>
              <w:rPr>
                <w:lang w:val="en-US" w:bidi="th-TH"/>
              </w:rPr>
              <w:t>Sample Data</w:t>
            </w:r>
          </w:p>
        </w:tc>
        <w:tc>
          <w:tcPr>
            <w:tcW w:w="2701" w:type="dxa"/>
          </w:tcPr>
          <w:p w14:paraId="67ECF22D" w14:textId="74F63EDB" w:rsidR="00E778DC" w:rsidRDefault="00E778DC" w:rsidP="00950FD1">
            <w:pPr>
              <w:rPr>
                <w:lang w:val="en-US" w:bidi="th-TH"/>
              </w:rPr>
            </w:pPr>
            <w:r w:rsidRPr="00897DBA">
              <w:t>Source</w:t>
            </w:r>
            <w:r w:rsidRPr="00897DBA">
              <w:rPr>
                <w:cs/>
                <w:lang w:bidi="th-TH"/>
              </w:rPr>
              <w:t>/</w:t>
            </w:r>
            <w:r w:rsidRPr="00897DBA">
              <w:t>Validations</w:t>
            </w:r>
          </w:p>
        </w:tc>
      </w:tr>
      <w:tr w:rsidR="00E778DC" w:rsidRPr="00897DBA" w14:paraId="40412224" w14:textId="0813A329" w:rsidTr="00E778DC">
        <w:trPr>
          <w:tblHeader/>
        </w:trPr>
        <w:tc>
          <w:tcPr>
            <w:tcW w:w="3261" w:type="dxa"/>
            <w:shd w:val="clear" w:color="auto" w:fill="DAE6B6" w:themeFill="accent6" w:themeFillTint="66"/>
          </w:tcPr>
          <w:p w14:paraId="6289CDD1" w14:textId="77777777" w:rsidR="00E778DC" w:rsidRPr="00466983" w:rsidRDefault="00E778DC" w:rsidP="00950FD1">
            <w:r w:rsidRPr="00466983">
              <w:t xml:space="preserve">Header </w:t>
            </w:r>
          </w:p>
        </w:tc>
        <w:tc>
          <w:tcPr>
            <w:tcW w:w="2701" w:type="dxa"/>
            <w:shd w:val="clear" w:color="auto" w:fill="DAE6B6" w:themeFill="accent6" w:themeFillTint="66"/>
          </w:tcPr>
          <w:p w14:paraId="5BA9C775" w14:textId="77777777" w:rsidR="00E778DC" w:rsidRPr="00466983" w:rsidRDefault="00E778DC" w:rsidP="00950FD1">
            <w:pPr>
              <w:rPr>
                <w:lang w:val="en-US" w:bidi="th-TH"/>
              </w:rPr>
            </w:pPr>
          </w:p>
        </w:tc>
        <w:tc>
          <w:tcPr>
            <w:tcW w:w="2701" w:type="dxa"/>
            <w:shd w:val="clear" w:color="auto" w:fill="DAE6B6" w:themeFill="accent6" w:themeFillTint="66"/>
          </w:tcPr>
          <w:p w14:paraId="74670434" w14:textId="77777777" w:rsidR="00E778DC" w:rsidRPr="00466983" w:rsidRDefault="00E778DC" w:rsidP="00950FD1">
            <w:pPr>
              <w:rPr>
                <w:lang w:val="en-US" w:bidi="th-TH"/>
              </w:rPr>
            </w:pPr>
          </w:p>
        </w:tc>
      </w:tr>
      <w:tr w:rsidR="00E778DC" w:rsidRPr="00897DBA" w14:paraId="599EE6E6" w14:textId="2F193474" w:rsidTr="00E778DC">
        <w:trPr>
          <w:tblHeader/>
        </w:trPr>
        <w:tc>
          <w:tcPr>
            <w:tcW w:w="3261" w:type="dxa"/>
            <w:shd w:val="clear" w:color="auto" w:fill="auto"/>
          </w:tcPr>
          <w:p w14:paraId="1DC7A150" w14:textId="77777777" w:rsidR="00E778DC" w:rsidRPr="00466983" w:rsidRDefault="00E778DC" w:rsidP="00950FD1">
            <w:r>
              <w:t>Title</w:t>
            </w:r>
          </w:p>
        </w:tc>
        <w:tc>
          <w:tcPr>
            <w:tcW w:w="2701" w:type="dxa"/>
            <w:shd w:val="clear" w:color="auto" w:fill="auto"/>
          </w:tcPr>
          <w:p w14:paraId="0E843290" w14:textId="320CC6E8" w:rsidR="00E778DC" w:rsidRPr="00466983" w:rsidRDefault="00E778DC" w:rsidP="00950FD1">
            <w:pPr>
              <w:rPr>
                <w:lang w:val="en-US" w:bidi="th-TH"/>
              </w:rPr>
            </w:pPr>
            <w:r>
              <w:rPr>
                <w:lang w:val="en-US" w:bidi="th-TH"/>
              </w:rPr>
              <w:t xml:space="preserve">Not Sign Contract Report  </w:t>
            </w:r>
          </w:p>
        </w:tc>
        <w:tc>
          <w:tcPr>
            <w:tcW w:w="2701" w:type="dxa"/>
          </w:tcPr>
          <w:p w14:paraId="74FE1FD4" w14:textId="77777777" w:rsidR="00E778DC" w:rsidRDefault="00E778DC" w:rsidP="00950FD1">
            <w:pPr>
              <w:rPr>
                <w:lang w:val="en-US" w:bidi="th-TH"/>
              </w:rPr>
            </w:pPr>
          </w:p>
        </w:tc>
      </w:tr>
      <w:tr w:rsidR="00E778DC" w:rsidRPr="00897DBA" w14:paraId="3AF12E58" w14:textId="5417F21D" w:rsidTr="00E778DC">
        <w:trPr>
          <w:tblHeader/>
        </w:trPr>
        <w:tc>
          <w:tcPr>
            <w:tcW w:w="3261" w:type="dxa"/>
            <w:shd w:val="clear" w:color="auto" w:fill="auto"/>
          </w:tcPr>
          <w:p w14:paraId="400CECE2" w14:textId="77777777" w:rsidR="00E778DC" w:rsidRDefault="00E778DC" w:rsidP="00950FD1">
            <w:r>
              <w:t>Period of Time</w:t>
            </w:r>
          </w:p>
        </w:tc>
        <w:tc>
          <w:tcPr>
            <w:tcW w:w="2701" w:type="dxa"/>
            <w:shd w:val="clear" w:color="auto" w:fill="auto"/>
          </w:tcPr>
          <w:p w14:paraId="4AE86B8C" w14:textId="7948B3CB" w:rsidR="00E778DC" w:rsidRDefault="00E778DC" w:rsidP="00950FD1">
            <w:pPr>
              <w:rPr>
                <w:lang w:val="en-US" w:bidi="th-TH"/>
              </w:rPr>
            </w:pPr>
            <w:del w:id="1465" w:author="Uraluk Pansuwan" w:date="2023-07-31T16:36:00Z">
              <w:r w:rsidDel="003F638A">
                <w:rPr>
                  <w:lang w:val="en-US" w:bidi="th-TH"/>
                </w:rPr>
                <w:delText>1</w:delText>
              </w:r>
              <w:r w:rsidDel="003F638A">
                <w:rPr>
                  <w:cs/>
                  <w:lang w:val="en-US" w:bidi="th-TH"/>
                </w:rPr>
                <w:delText>-</w:delText>
              </w:r>
              <w:r w:rsidDel="003F638A">
                <w:rPr>
                  <w:lang w:val="en-US" w:bidi="th-TH"/>
                </w:rPr>
                <w:delText>31 March 2023</w:delText>
              </w:r>
            </w:del>
            <w:ins w:id="1466" w:author="Uraluk Pansuwan" w:date="2023-07-31T16:36:00Z">
              <w:r w:rsidR="003F638A">
                <w:rPr>
                  <w:lang w:val="en-US" w:bidi="th-TH"/>
                </w:rPr>
                <w:t>As at 31 Mar</w:t>
              </w:r>
            </w:ins>
            <w:ins w:id="1467" w:author="Uraluk Pansuwan" w:date="2023-07-31T16:37:00Z">
              <w:r w:rsidR="003F638A">
                <w:rPr>
                  <w:lang w:val="en-US" w:bidi="th-TH"/>
                </w:rPr>
                <w:t>ch 2023</w:t>
              </w:r>
            </w:ins>
          </w:p>
        </w:tc>
        <w:tc>
          <w:tcPr>
            <w:tcW w:w="2701" w:type="dxa"/>
          </w:tcPr>
          <w:p w14:paraId="35B0242B" w14:textId="77777777" w:rsidR="00E778DC" w:rsidRDefault="00E778DC" w:rsidP="00950FD1">
            <w:pPr>
              <w:rPr>
                <w:lang w:val="en-US" w:bidi="th-TH"/>
              </w:rPr>
            </w:pPr>
          </w:p>
        </w:tc>
      </w:tr>
      <w:tr w:rsidR="00E778DC" w:rsidRPr="00897DBA" w14:paraId="49DB19A2" w14:textId="41685319" w:rsidTr="00E778DC">
        <w:trPr>
          <w:tblHeader/>
        </w:trPr>
        <w:tc>
          <w:tcPr>
            <w:tcW w:w="3261" w:type="dxa"/>
          </w:tcPr>
          <w:p w14:paraId="518BB099" w14:textId="77777777" w:rsidR="00E778DC" w:rsidRDefault="00E778DC" w:rsidP="00950FD1">
            <w:r>
              <w:t>Printed Page</w:t>
            </w:r>
          </w:p>
        </w:tc>
        <w:tc>
          <w:tcPr>
            <w:tcW w:w="2701" w:type="dxa"/>
          </w:tcPr>
          <w:p w14:paraId="7702B41F" w14:textId="77777777" w:rsidR="00E778DC" w:rsidRDefault="00E778DC" w:rsidP="00950FD1">
            <w:pPr>
              <w:rPr>
                <w:lang w:val="en-US" w:bidi="th-TH"/>
              </w:rPr>
            </w:pPr>
            <w:r>
              <w:rPr>
                <w:lang w:val="en-US" w:bidi="th-TH"/>
              </w:rPr>
              <w:t>1</w:t>
            </w:r>
          </w:p>
        </w:tc>
        <w:tc>
          <w:tcPr>
            <w:tcW w:w="2701" w:type="dxa"/>
          </w:tcPr>
          <w:p w14:paraId="5A48B8E0" w14:textId="77777777" w:rsidR="00E778DC" w:rsidRDefault="00E778DC" w:rsidP="00950FD1">
            <w:pPr>
              <w:rPr>
                <w:lang w:val="en-US" w:bidi="th-TH"/>
              </w:rPr>
            </w:pPr>
          </w:p>
        </w:tc>
      </w:tr>
      <w:tr w:rsidR="00E778DC" w:rsidRPr="00897DBA" w14:paraId="40EE399B" w14:textId="32E95E90" w:rsidTr="00E778DC">
        <w:trPr>
          <w:tblHeader/>
        </w:trPr>
        <w:tc>
          <w:tcPr>
            <w:tcW w:w="3261" w:type="dxa"/>
          </w:tcPr>
          <w:p w14:paraId="75732787" w14:textId="77777777" w:rsidR="00E778DC" w:rsidRDefault="00E778DC" w:rsidP="00950FD1">
            <w:r>
              <w:t>Printed Date</w:t>
            </w:r>
          </w:p>
        </w:tc>
        <w:tc>
          <w:tcPr>
            <w:tcW w:w="2701" w:type="dxa"/>
          </w:tcPr>
          <w:p w14:paraId="5DC0516A" w14:textId="77777777" w:rsidR="00E778DC" w:rsidRDefault="00E778DC" w:rsidP="00950FD1">
            <w:pPr>
              <w:rPr>
                <w:lang w:val="en-US" w:bidi="th-TH"/>
              </w:rPr>
            </w:pPr>
            <w:r>
              <w:rPr>
                <w:lang w:val="en-US" w:bidi="th-TH"/>
              </w:rPr>
              <w:t>3</w:t>
            </w:r>
            <w:r>
              <w:rPr>
                <w:cs/>
                <w:lang w:val="en-US" w:bidi="th-TH"/>
              </w:rPr>
              <w:t>/</w:t>
            </w:r>
            <w:r>
              <w:rPr>
                <w:lang w:val="en-US" w:bidi="th-TH"/>
              </w:rPr>
              <w:t>04</w:t>
            </w:r>
            <w:r>
              <w:rPr>
                <w:cs/>
                <w:lang w:val="en-US" w:bidi="th-TH"/>
              </w:rPr>
              <w:t>/</w:t>
            </w:r>
            <w:r>
              <w:rPr>
                <w:lang w:val="en-US" w:bidi="th-TH"/>
              </w:rPr>
              <w:t>23</w:t>
            </w:r>
          </w:p>
        </w:tc>
        <w:tc>
          <w:tcPr>
            <w:tcW w:w="2701" w:type="dxa"/>
          </w:tcPr>
          <w:p w14:paraId="3DDD9773" w14:textId="77777777" w:rsidR="00E778DC" w:rsidRDefault="00E778DC" w:rsidP="00950FD1">
            <w:pPr>
              <w:rPr>
                <w:lang w:val="en-US" w:bidi="th-TH"/>
              </w:rPr>
            </w:pPr>
          </w:p>
        </w:tc>
      </w:tr>
      <w:tr w:rsidR="00E778DC" w:rsidRPr="00897DBA" w14:paraId="1948CC5E" w14:textId="7907E825" w:rsidTr="00E778DC">
        <w:trPr>
          <w:tblHeader/>
        </w:trPr>
        <w:tc>
          <w:tcPr>
            <w:tcW w:w="3261" w:type="dxa"/>
          </w:tcPr>
          <w:p w14:paraId="0E24C45B" w14:textId="77777777" w:rsidR="00E778DC" w:rsidRDefault="00E778DC" w:rsidP="00950FD1">
            <w:r>
              <w:t>Printed Time</w:t>
            </w:r>
          </w:p>
        </w:tc>
        <w:tc>
          <w:tcPr>
            <w:tcW w:w="2701" w:type="dxa"/>
          </w:tcPr>
          <w:p w14:paraId="338D90C1" w14:textId="77777777" w:rsidR="00E778DC" w:rsidRDefault="00E778DC" w:rsidP="00950FD1">
            <w:pPr>
              <w:rPr>
                <w:lang w:val="en-US" w:bidi="th-TH"/>
              </w:rPr>
            </w:pPr>
            <w:r>
              <w:rPr>
                <w:lang w:val="en-US" w:bidi="th-TH"/>
              </w:rPr>
              <w:t>19</w:t>
            </w:r>
            <w:r>
              <w:rPr>
                <w:cs/>
                <w:lang w:val="en-US" w:bidi="th-TH"/>
              </w:rPr>
              <w:t>:</w:t>
            </w:r>
            <w:r>
              <w:rPr>
                <w:lang w:val="en-US" w:bidi="th-TH"/>
              </w:rPr>
              <w:t>08</w:t>
            </w:r>
            <w:r>
              <w:rPr>
                <w:cs/>
                <w:lang w:val="en-US" w:bidi="th-TH"/>
              </w:rPr>
              <w:t>:</w:t>
            </w:r>
            <w:r>
              <w:rPr>
                <w:lang w:val="en-US" w:bidi="th-TH"/>
              </w:rPr>
              <w:t>11</w:t>
            </w:r>
          </w:p>
        </w:tc>
        <w:tc>
          <w:tcPr>
            <w:tcW w:w="2701" w:type="dxa"/>
          </w:tcPr>
          <w:p w14:paraId="3F61DDAF" w14:textId="77777777" w:rsidR="00E778DC" w:rsidRDefault="00E778DC" w:rsidP="00950FD1">
            <w:pPr>
              <w:rPr>
                <w:lang w:val="en-US" w:bidi="th-TH"/>
              </w:rPr>
            </w:pPr>
          </w:p>
        </w:tc>
      </w:tr>
      <w:tr w:rsidR="00E778DC" w:rsidRPr="00897DBA" w14:paraId="421C2C72" w14:textId="2882615C" w:rsidTr="00E778DC">
        <w:trPr>
          <w:tblHeader/>
        </w:trPr>
        <w:tc>
          <w:tcPr>
            <w:tcW w:w="3261" w:type="dxa"/>
          </w:tcPr>
          <w:p w14:paraId="18D4F91C" w14:textId="77777777" w:rsidR="00E778DC" w:rsidRDefault="00E778DC" w:rsidP="00950FD1">
            <w:r>
              <w:t>Program</w:t>
            </w:r>
          </w:p>
        </w:tc>
        <w:tc>
          <w:tcPr>
            <w:tcW w:w="2701" w:type="dxa"/>
          </w:tcPr>
          <w:p w14:paraId="3D655B2C" w14:textId="1EA9E181" w:rsidR="00E778DC" w:rsidRDefault="00E778DC" w:rsidP="00950FD1">
            <w:pPr>
              <w:rPr>
                <w:lang w:val="en-US" w:bidi="th-TH"/>
              </w:rPr>
            </w:pPr>
            <w:del w:id="1468" w:author="Uraluk Pansuwan" w:date="2023-07-31T16:37:00Z">
              <w:r w:rsidDel="003F638A">
                <w:rPr>
                  <w:lang w:val="en-US" w:bidi="th-TH"/>
                </w:rPr>
                <w:delText>CSCR4007</w:delText>
              </w:r>
            </w:del>
            <w:ins w:id="1469" w:author="Uraluk Pansuwan" w:date="2023-07-31T16:37:00Z">
              <w:r w:rsidR="003F638A">
                <w:rPr>
                  <w:lang w:val="en-US" w:bidi="th-TH"/>
                </w:rPr>
                <w:t>CSCR4013</w:t>
              </w:r>
            </w:ins>
          </w:p>
        </w:tc>
        <w:tc>
          <w:tcPr>
            <w:tcW w:w="2701" w:type="dxa"/>
          </w:tcPr>
          <w:p w14:paraId="2CDDD7A5" w14:textId="77777777" w:rsidR="00E778DC" w:rsidRDefault="00E778DC" w:rsidP="00950FD1">
            <w:pPr>
              <w:rPr>
                <w:lang w:val="en-US" w:bidi="th-TH"/>
              </w:rPr>
            </w:pPr>
          </w:p>
        </w:tc>
      </w:tr>
      <w:tr w:rsidR="00E778DC" w:rsidRPr="00897DBA" w14:paraId="422F039D" w14:textId="55A6AAE2" w:rsidTr="00E778DC">
        <w:trPr>
          <w:tblHeader/>
        </w:trPr>
        <w:tc>
          <w:tcPr>
            <w:tcW w:w="3261" w:type="dxa"/>
          </w:tcPr>
          <w:p w14:paraId="4DE1E243" w14:textId="77777777" w:rsidR="00E778DC" w:rsidRDefault="00E778DC" w:rsidP="00950FD1">
            <w:r>
              <w:t xml:space="preserve">User </w:t>
            </w:r>
            <w:r>
              <w:rPr>
                <w:cs/>
                <w:lang w:bidi="th-TH"/>
              </w:rPr>
              <w:t>(</w:t>
            </w:r>
            <w:r>
              <w:t>Retrive Report</w:t>
            </w:r>
            <w:r>
              <w:rPr>
                <w:cs/>
                <w:lang w:bidi="th-TH"/>
              </w:rPr>
              <w:t>)</w:t>
            </w:r>
          </w:p>
        </w:tc>
        <w:tc>
          <w:tcPr>
            <w:tcW w:w="2701" w:type="dxa"/>
          </w:tcPr>
          <w:p w14:paraId="6DB1FDCD" w14:textId="77777777" w:rsidR="00E778DC" w:rsidRDefault="00E778DC" w:rsidP="00950FD1">
            <w:pPr>
              <w:rPr>
                <w:lang w:val="en-US" w:bidi="th-TH"/>
              </w:rPr>
            </w:pPr>
            <w:r>
              <w:rPr>
                <w:lang w:val="en-US" w:bidi="th-TH"/>
              </w:rPr>
              <w:t>SUPALUCKW</w:t>
            </w:r>
          </w:p>
        </w:tc>
        <w:tc>
          <w:tcPr>
            <w:tcW w:w="2701" w:type="dxa"/>
          </w:tcPr>
          <w:p w14:paraId="75F6870D" w14:textId="77777777" w:rsidR="00E778DC" w:rsidRDefault="00E778DC" w:rsidP="00950FD1">
            <w:pPr>
              <w:rPr>
                <w:lang w:val="en-US" w:bidi="th-TH"/>
              </w:rPr>
            </w:pPr>
          </w:p>
        </w:tc>
      </w:tr>
      <w:tr w:rsidR="00E778DC" w:rsidRPr="00897DBA" w14:paraId="55D95155" w14:textId="0DA7ED98" w:rsidTr="00E778DC">
        <w:trPr>
          <w:tblHeader/>
        </w:trPr>
        <w:tc>
          <w:tcPr>
            <w:tcW w:w="3261" w:type="dxa"/>
            <w:shd w:val="clear" w:color="auto" w:fill="DAE6B6" w:themeFill="accent6" w:themeFillTint="66"/>
          </w:tcPr>
          <w:p w14:paraId="20AA715C" w14:textId="77777777" w:rsidR="00E778DC" w:rsidRDefault="00E778DC" w:rsidP="00950FD1">
            <w:r>
              <w:t>Details</w:t>
            </w:r>
          </w:p>
        </w:tc>
        <w:tc>
          <w:tcPr>
            <w:tcW w:w="2701" w:type="dxa"/>
            <w:shd w:val="clear" w:color="auto" w:fill="DAE6B6" w:themeFill="accent6" w:themeFillTint="66"/>
          </w:tcPr>
          <w:p w14:paraId="45CB894C" w14:textId="77777777" w:rsidR="00E778DC" w:rsidRDefault="00E778DC" w:rsidP="00950FD1">
            <w:pPr>
              <w:rPr>
                <w:lang w:val="en-US" w:bidi="th-TH"/>
              </w:rPr>
            </w:pPr>
          </w:p>
        </w:tc>
        <w:tc>
          <w:tcPr>
            <w:tcW w:w="2701" w:type="dxa"/>
            <w:shd w:val="clear" w:color="auto" w:fill="DAE6B6" w:themeFill="accent6" w:themeFillTint="66"/>
          </w:tcPr>
          <w:p w14:paraId="7E529B09" w14:textId="77777777" w:rsidR="00E778DC" w:rsidRDefault="00E778DC" w:rsidP="00950FD1">
            <w:pPr>
              <w:rPr>
                <w:lang w:val="en-US" w:bidi="th-TH"/>
              </w:rPr>
            </w:pPr>
          </w:p>
        </w:tc>
      </w:tr>
      <w:tr w:rsidR="00E778DC" w:rsidRPr="00897DBA" w14:paraId="41F96420" w14:textId="421298AA" w:rsidTr="00E778DC">
        <w:trPr>
          <w:tblHeader/>
        </w:trPr>
        <w:tc>
          <w:tcPr>
            <w:tcW w:w="3261" w:type="dxa"/>
            <w:shd w:val="clear" w:color="auto" w:fill="auto"/>
          </w:tcPr>
          <w:p w14:paraId="53B30FE3" w14:textId="77777777" w:rsidR="00E778DC" w:rsidRDefault="00E778DC" w:rsidP="00950FD1">
            <w:r>
              <w:t>Marketing Department Code</w:t>
            </w:r>
          </w:p>
        </w:tc>
        <w:tc>
          <w:tcPr>
            <w:tcW w:w="2701" w:type="dxa"/>
            <w:shd w:val="clear" w:color="auto" w:fill="auto"/>
          </w:tcPr>
          <w:p w14:paraId="17755FB1" w14:textId="77777777" w:rsidR="00E778DC" w:rsidRDefault="00E778DC" w:rsidP="00950FD1">
            <w:pPr>
              <w:rPr>
                <w:cs/>
                <w:lang w:val="en-US" w:bidi="th-TH"/>
              </w:rPr>
            </w:pPr>
            <w:r>
              <w:rPr>
                <w:lang w:val="en-US" w:bidi="th-TH"/>
              </w:rPr>
              <w:t>1056000</w:t>
            </w:r>
          </w:p>
        </w:tc>
        <w:tc>
          <w:tcPr>
            <w:tcW w:w="2701" w:type="dxa"/>
          </w:tcPr>
          <w:p w14:paraId="5E7776EA" w14:textId="77777777" w:rsidR="00E778DC" w:rsidRDefault="00E778DC" w:rsidP="00950FD1">
            <w:pPr>
              <w:rPr>
                <w:lang w:val="en-US" w:bidi="th-TH"/>
              </w:rPr>
            </w:pPr>
          </w:p>
        </w:tc>
      </w:tr>
      <w:tr w:rsidR="00E778DC" w:rsidRPr="00897DBA" w14:paraId="7D6D7684" w14:textId="2819E1F3" w:rsidTr="00E778DC">
        <w:trPr>
          <w:tblHeader/>
        </w:trPr>
        <w:tc>
          <w:tcPr>
            <w:tcW w:w="3261" w:type="dxa"/>
            <w:shd w:val="clear" w:color="auto" w:fill="auto"/>
          </w:tcPr>
          <w:p w14:paraId="1782E90F" w14:textId="77777777" w:rsidR="00E778DC" w:rsidRDefault="00E778DC" w:rsidP="00950FD1">
            <w:r>
              <w:t>Marketing Department Description</w:t>
            </w:r>
          </w:p>
        </w:tc>
        <w:tc>
          <w:tcPr>
            <w:tcW w:w="2701" w:type="dxa"/>
            <w:shd w:val="clear" w:color="auto" w:fill="auto"/>
          </w:tcPr>
          <w:p w14:paraId="1433983A" w14:textId="77777777" w:rsidR="00E778DC" w:rsidRDefault="00E778DC" w:rsidP="00950FD1">
            <w:pPr>
              <w:rPr>
                <w:lang w:val="en-US" w:bidi="th-TH"/>
              </w:rPr>
            </w:pPr>
            <w:r>
              <w:rPr>
                <w:rFonts w:hint="cs"/>
                <w:cs/>
                <w:lang w:val="en-US" w:bidi="th-TH"/>
              </w:rPr>
              <w:t xml:space="preserve">ฝ่ายอุตสาหกรรม </w:t>
            </w:r>
            <w:r>
              <w:rPr>
                <w:lang w:val="en-US" w:bidi="th-TH"/>
              </w:rPr>
              <w:t>2</w:t>
            </w:r>
          </w:p>
        </w:tc>
        <w:tc>
          <w:tcPr>
            <w:tcW w:w="2701" w:type="dxa"/>
          </w:tcPr>
          <w:p w14:paraId="03FDF32F" w14:textId="77777777" w:rsidR="00E778DC" w:rsidRDefault="00E778DC" w:rsidP="00950FD1">
            <w:pPr>
              <w:rPr>
                <w:cs/>
                <w:lang w:val="en-US" w:bidi="th-TH"/>
              </w:rPr>
            </w:pPr>
          </w:p>
        </w:tc>
      </w:tr>
      <w:tr w:rsidR="00E778DC" w:rsidRPr="00897DBA" w14:paraId="46C44EE1" w14:textId="406705A0" w:rsidTr="00E778DC">
        <w:trPr>
          <w:tblHeader/>
        </w:trPr>
        <w:tc>
          <w:tcPr>
            <w:tcW w:w="3261" w:type="dxa"/>
            <w:shd w:val="clear" w:color="auto" w:fill="auto"/>
          </w:tcPr>
          <w:p w14:paraId="6B689C0A" w14:textId="77777777" w:rsidR="00E778DC" w:rsidRDefault="00E778DC" w:rsidP="00950FD1">
            <w:r>
              <w:t>Marketing Segment Code</w:t>
            </w:r>
          </w:p>
        </w:tc>
        <w:tc>
          <w:tcPr>
            <w:tcW w:w="2701" w:type="dxa"/>
            <w:shd w:val="clear" w:color="auto" w:fill="auto"/>
          </w:tcPr>
          <w:p w14:paraId="27370FAA" w14:textId="77777777" w:rsidR="00E778DC" w:rsidRDefault="00E778DC" w:rsidP="00950FD1">
            <w:pPr>
              <w:rPr>
                <w:cs/>
                <w:lang w:val="en-US" w:bidi="th-TH"/>
              </w:rPr>
            </w:pPr>
            <w:r>
              <w:rPr>
                <w:lang w:val="en-US" w:bidi="th-TH"/>
              </w:rPr>
              <w:t>1056001</w:t>
            </w:r>
          </w:p>
        </w:tc>
        <w:tc>
          <w:tcPr>
            <w:tcW w:w="2701" w:type="dxa"/>
          </w:tcPr>
          <w:p w14:paraId="4B4FA3C4" w14:textId="77777777" w:rsidR="00E778DC" w:rsidRDefault="00E778DC" w:rsidP="00950FD1">
            <w:pPr>
              <w:rPr>
                <w:lang w:val="en-US" w:bidi="th-TH"/>
              </w:rPr>
            </w:pPr>
          </w:p>
        </w:tc>
      </w:tr>
      <w:tr w:rsidR="00E778DC" w:rsidRPr="00897DBA" w14:paraId="23EE38FA" w14:textId="494A6B79" w:rsidTr="00E778DC">
        <w:trPr>
          <w:tblHeader/>
        </w:trPr>
        <w:tc>
          <w:tcPr>
            <w:tcW w:w="3261" w:type="dxa"/>
            <w:shd w:val="clear" w:color="auto" w:fill="auto"/>
          </w:tcPr>
          <w:p w14:paraId="7412E46D" w14:textId="77777777" w:rsidR="00E778DC" w:rsidRDefault="00E778DC" w:rsidP="00950FD1">
            <w:r>
              <w:t>Marketing Segment Description</w:t>
            </w:r>
          </w:p>
        </w:tc>
        <w:tc>
          <w:tcPr>
            <w:tcW w:w="2701" w:type="dxa"/>
            <w:shd w:val="clear" w:color="auto" w:fill="auto"/>
          </w:tcPr>
          <w:p w14:paraId="13D22FDF" w14:textId="77777777" w:rsidR="00E778DC" w:rsidRDefault="00E778DC" w:rsidP="00950FD1">
            <w:pPr>
              <w:rPr>
                <w:lang w:val="en-US" w:bidi="th-TH"/>
              </w:rPr>
            </w:pPr>
            <w:r>
              <w:rPr>
                <w:rFonts w:hint="cs"/>
                <w:cs/>
                <w:lang w:val="en-US" w:bidi="th-TH"/>
              </w:rPr>
              <w:t xml:space="preserve">ส่วนอุตสาหกรรม </w:t>
            </w:r>
            <w:r>
              <w:rPr>
                <w:lang w:val="en-US" w:bidi="th-TH"/>
              </w:rPr>
              <w:t>2</w:t>
            </w:r>
            <w:r>
              <w:rPr>
                <w:cs/>
                <w:lang w:val="en-US" w:bidi="th-TH"/>
              </w:rPr>
              <w:t>.</w:t>
            </w:r>
            <w:r>
              <w:rPr>
                <w:lang w:val="en-US" w:bidi="th-TH"/>
              </w:rPr>
              <w:t>1</w:t>
            </w:r>
          </w:p>
        </w:tc>
        <w:tc>
          <w:tcPr>
            <w:tcW w:w="2701" w:type="dxa"/>
          </w:tcPr>
          <w:p w14:paraId="4709CF8F" w14:textId="77777777" w:rsidR="00E778DC" w:rsidRDefault="00E778DC" w:rsidP="00950FD1">
            <w:pPr>
              <w:rPr>
                <w:cs/>
                <w:lang w:val="en-US" w:bidi="th-TH"/>
              </w:rPr>
            </w:pPr>
          </w:p>
        </w:tc>
      </w:tr>
      <w:tr w:rsidR="00E778DC" w:rsidRPr="00F822B1" w14:paraId="0199F809" w14:textId="5E6C692E" w:rsidTr="00E778DC">
        <w:tc>
          <w:tcPr>
            <w:tcW w:w="3261" w:type="dxa"/>
          </w:tcPr>
          <w:p w14:paraId="050C9509" w14:textId="77777777" w:rsidR="00E778DC" w:rsidRPr="008375B3" w:rsidRDefault="00E778DC" w:rsidP="00950FD1">
            <w:pPr>
              <w:rPr>
                <w:lang w:val="en-US" w:bidi="th-TH"/>
              </w:rPr>
            </w:pPr>
            <w:r w:rsidRPr="00B862D0">
              <w:t xml:space="preserve">Transaction Code </w:t>
            </w:r>
          </w:p>
        </w:tc>
        <w:tc>
          <w:tcPr>
            <w:tcW w:w="2701" w:type="dxa"/>
          </w:tcPr>
          <w:p w14:paraId="4EBE1A73" w14:textId="285D73B9" w:rsidR="00E778DC" w:rsidRPr="00897DBA" w:rsidRDefault="00E778DC" w:rsidP="00950FD1">
            <w:r>
              <w:t xml:space="preserve">Create, Increase </w:t>
            </w:r>
          </w:p>
        </w:tc>
        <w:tc>
          <w:tcPr>
            <w:tcW w:w="2701" w:type="dxa"/>
          </w:tcPr>
          <w:p w14:paraId="000BE773" w14:textId="77777777" w:rsidR="00E778DC" w:rsidRDefault="00E778DC" w:rsidP="00950FD1"/>
        </w:tc>
      </w:tr>
      <w:tr w:rsidR="00E778DC" w:rsidRPr="00F822B1" w14:paraId="11761013" w14:textId="63BAE32B" w:rsidTr="00E778DC">
        <w:tc>
          <w:tcPr>
            <w:tcW w:w="3261" w:type="dxa"/>
          </w:tcPr>
          <w:p w14:paraId="0ACD1C0F" w14:textId="77777777" w:rsidR="00E778DC" w:rsidRPr="00060973" w:rsidRDefault="00E778DC" w:rsidP="00950FD1">
            <w:pPr>
              <w:rPr>
                <w:lang w:val="en-US" w:bidi="th-TH"/>
              </w:rPr>
            </w:pPr>
            <w:r w:rsidRPr="00B862D0">
              <w:t xml:space="preserve">Customer ID </w:t>
            </w:r>
          </w:p>
        </w:tc>
        <w:tc>
          <w:tcPr>
            <w:tcW w:w="2701" w:type="dxa"/>
          </w:tcPr>
          <w:p w14:paraId="79BA140F" w14:textId="77777777" w:rsidR="00E778DC" w:rsidRPr="00897DBA" w:rsidRDefault="00E778DC" w:rsidP="00950FD1">
            <w:r>
              <w:t>0106406</w:t>
            </w:r>
          </w:p>
        </w:tc>
        <w:tc>
          <w:tcPr>
            <w:tcW w:w="2701" w:type="dxa"/>
          </w:tcPr>
          <w:p w14:paraId="13A9D1E6" w14:textId="77777777" w:rsidR="00E778DC" w:rsidRDefault="00E778DC" w:rsidP="00950FD1"/>
        </w:tc>
      </w:tr>
      <w:tr w:rsidR="00E778DC" w:rsidRPr="00F822B1" w14:paraId="3B450706" w14:textId="74E62D88" w:rsidTr="00E778DC">
        <w:tc>
          <w:tcPr>
            <w:tcW w:w="3261" w:type="dxa"/>
          </w:tcPr>
          <w:p w14:paraId="45820E8E" w14:textId="5C982A37" w:rsidR="00E778DC" w:rsidRPr="009A4BB4" w:rsidRDefault="00E778DC" w:rsidP="00950FD1">
            <w:pPr>
              <w:rPr>
                <w:lang w:val="en-US" w:bidi="th-TH"/>
              </w:rPr>
            </w:pPr>
            <w:r>
              <w:rPr>
                <w:lang w:val="en-US" w:bidi="th-TH"/>
              </w:rPr>
              <w:t>Thai Title</w:t>
            </w:r>
          </w:p>
        </w:tc>
        <w:tc>
          <w:tcPr>
            <w:tcW w:w="2701" w:type="dxa"/>
          </w:tcPr>
          <w:p w14:paraId="29752538" w14:textId="794AABD4" w:rsidR="00E778DC" w:rsidRPr="009A4BB4" w:rsidRDefault="00E778DC" w:rsidP="00950FD1">
            <w:pPr>
              <w:rPr>
                <w:cs/>
                <w:lang w:val="en-US" w:bidi="th-TH"/>
              </w:rPr>
            </w:pPr>
            <w:r>
              <w:rPr>
                <w:rFonts w:hint="cs"/>
                <w:cs/>
                <w:lang w:bidi="th-TH"/>
              </w:rPr>
              <w:t>หจก</w:t>
            </w:r>
            <w:r>
              <w:rPr>
                <w:cs/>
                <w:lang w:val="en-US" w:bidi="th-TH"/>
              </w:rPr>
              <w:t>.</w:t>
            </w:r>
          </w:p>
        </w:tc>
        <w:tc>
          <w:tcPr>
            <w:tcW w:w="2701" w:type="dxa"/>
          </w:tcPr>
          <w:p w14:paraId="3D6DB776" w14:textId="77777777" w:rsidR="00E778DC" w:rsidRDefault="00E778DC" w:rsidP="00950FD1">
            <w:pPr>
              <w:rPr>
                <w:cs/>
                <w:lang w:bidi="th-TH"/>
              </w:rPr>
            </w:pPr>
          </w:p>
        </w:tc>
      </w:tr>
      <w:tr w:rsidR="00E778DC" w:rsidRPr="00F822B1" w14:paraId="750F7863" w14:textId="352409DA" w:rsidTr="00E778DC">
        <w:tc>
          <w:tcPr>
            <w:tcW w:w="3261" w:type="dxa"/>
          </w:tcPr>
          <w:p w14:paraId="79535EEC" w14:textId="77777777" w:rsidR="00E778DC" w:rsidRPr="008375B3" w:rsidRDefault="00E778DC" w:rsidP="00950FD1">
            <w:pPr>
              <w:rPr>
                <w:lang w:val="en-US"/>
              </w:rPr>
            </w:pPr>
            <w:r w:rsidRPr="00B862D0">
              <w:t xml:space="preserve">Customer </w:t>
            </w:r>
            <w:r>
              <w:t>Thai Name</w:t>
            </w:r>
          </w:p>
        </w:tc>
        <w:tc>
          <w:tcPr>
            <w:tcW w:w="2701" w:type="dxa"/>
          </w:tcPr>
          <w:p w14:paraId="0E6D8284" w14:textId="77777777" w:rsidR="00E778DC" w:rsidRPr="00897DBA" w:rsidRDefault="00E778DC" w:rsidP="00950FD1"/>
        </w:tc>
        <w:tc>
          <w:tcPr>
            <w:tcW w:w="2701" w:type="dxa"/>
          </w:tcPr>
          <w:p w14:paraId="429ABDD2" w14:textId="77777777" w:rsidR="00E778DC" w:rsidRPr="00897DBA" w:rsidRDefault="00E778DC" w:rsidP="00950FD1"/>
        </w:tc>
      </w:tr>
      <w:tr w:rsidR="00E778DC" w:rsidRPr="00F822B1" w14:paraId="2726F196" w14:textId="45710205" w:rsidTr="00E778DC">
        <w:tc>
          <w:tcPr>
            <w:tcW w:w="3261" w:type="dxa"/>
          </w:tcPr>
          <w:p w14:paraId="6D8A5B6F" w14:textId="174B4E2E" w:rsidR="00E778DC" w:rsidRPr="00B862D0" w:rsidRDefault="00E778DC" w:rsidP="00FE0B19">
            <w:r>
              <w:t>Major Credit Code</w:t>
            </w:r>
            <w:r>
              <w:rPr>
                <w:cs/>
                <w:lang w:bidi="th-TH"/>
              </w:rPr>
              <w:t xml:space="preserve"> </w:t>
            </w:r>
          </w:p>
        </w:tc>
        <w:tc>
          <w:tcPr>
            <w:tcW w:w="2701" w:type="dxa"/>
          </w:tcPr>
          <w:p w14:paraId="6FE299B2" w14:textId="717AD673" w:rsidR="00E778DC" w:rsidRPr="00897DBA" w:rsidRDefault="00E778DC" w:rsidP="00FE0B19">
            <w:r>
              <w:t>0</w:t>
            </w:r>
            <w:r>
              <w:rPr>
                <w:lang w:val="en-US" w:bidi="th-TH"/>
              </w:rPr>
              <w:t>3</w:t>
            </w:r>
          </w:p>
        </w:tc>
        <w:tc>
          <w:tcPr>
            <w:tcW w:w="2701" w:type="dxa"/>
          </w:tcPr>
          <w:p w14:paraId="1B6766C4" w14:textId="77777777" w:rsidR="00E778DC" w:rsidRDefault="00E778DC" w:rsidP="00FE0B19"/>
        </w:tc>
      </w:tr>
      <w:tr w:rsidR="00E778DC" w:rsidRPr="00F822B1" w14:paraId="0195C755" w14:textId="68DE24B9" w:rsidTr="00E778DC">
        <w:tc>
          <w:tcPr>
            <w:tcW w:w="3261" w:type="dxa"/>
          </w:tcPr>
          <w:p w14:paraId="1605D84B" w14:textId="1081DB43" w:rsidR="00E778DC" w:rsidRDefault="00E778DC" w:rsidP="00FE0B19">
            <w:r>
              <w:t>Minor Credit Code</w:t>
            </w:r>
          </w:p>
        </w:tc>
        <w:tc>
          <w:tcPr>
            <w:tcW w:w="2701" w:type="dxa"/>
          </w:tcPr>
          <w:p w14:paraId="7947856B" w14:textId="60C558F4" w:rsidR="00E778DC" w:rsidRDefault="00E778DC" w:rsidP="00FE0B19">
            <w:r>
              <w:t>00</w:t>
            </w:r>
          </w:p>
        </w:tc>
        <w:tc>
          <w:tcPr>
            <w:tcW w:w="2701" w:type="dxa"/>
          </w:tcPr>
          <w:p w14:paraId="2D33BDE7" w14:textId="77777777" w:rsidR="00E778DC" w:rsidRDefault="00E778DC" w:rsidP="00FE0B19"/>
        </w:tc>
      </w:tr>
      <w:tr w:rsidR="00E778DC" w:rsidRPr="00F822B1" w14:paraId="039777BE" w14:textId="35090196" w:rsidTr="00E778DC">
        <w:tc>
          <w:tcPr>
            <w:tcW w:w="3261" w:type="dxa"/>
          </w:tcPr>
          <w:p w14:paraId="1C0ED485" w14:textId="27F22C43" w:rsidR="00E778DC" w:rsidRPr="00B862D0" w:rsidRDefault="00E778DC" w:rsidP="00FE0B19">
            <w:r>
              <w:t>Major</w:t>
            </w:r>
            <w:r>
              <w:rPr>
                <w:cs/>
                <w:lang w:bidi="th-TH"/>
              </w:rPr>
              <w:t>/</w:t>
            </w:r>
            <w:r>
              <w:t>Minor Description</w:t>
            </w:r>
          </w:p>
        </w:tc>
        <w:tc>
          <w:tcPr>
            <w:tcW w:w="2701" w:type="dxa"/>
          </w:tcPr>
          <w:p w14:paraId="7FFBC1A9" w14:textId="4FB8661A" w:rsidR="00E778DC" w:rsidRPr="00897DBA" w:rsidRDefault="00E778DC" w:rsidP="00FE0B19">
            <w:pPr>
              <w:rPr>
                <w:cs/>
                <w:lang w:bidi="th-TH"/>
              </w:rPr>
            </w:pPr>
            <w:r>
              <w:rPr>
                <w:rFonts w:hint="cs"/>
                <w:cs/>
                <w:lang w:bidi="th-TH"/>
              </w:rPr>
              <w:t>สินเชื่อขยายกำลังการผลิต</w:t>
            </w:r>
          </w:p>
        </w:tc>
        <w:tc>
          <w:tcPr>
            <w:tcW w:w="2701" w:type="dxa"/>
          </w:tcPr>
          <w:p w14:paraId="358EB9F3" w14:textId="77777777" w:rsidR="00E778DC" w:rsidRDefault="00E778DC" w:rsidP="00FE0B19">
            <w:pPr>
              <w:rPr>
                <w:cs/>
                <w:lang w:bidi="th-TH"/>
              </w:rPr>
            </w:pPr>
          </w:p>
        </w:tc>
      </w:tr>
      <w:tr w:rsidR="003F638A" w:rsidRPr="00F822B1" w14:paraId="7FDEC26F" w14:textId="77777777" w:rsidTr="00E778DC">
        <w:trPr>
          <w:ins w:id="1470" w:author="Uraluk Pansuwan" w:date="2023-07-31T16:37:00Z"/>
        </w:trPr>
        <w:tc>
          <w:tcPr>
            <w:tcW w:w="3261" w:type="dxa"/>
          </w:tcPr>
          <w:p w14:paraId="0E10D725" w14:textId="1DBDADD7" w:rsidR="003F638A" w:rsidDel="003F638A" w:rsidRDefault="003F638A" w:rsidP="00950FD1">
            <w:pPr>
              <w:rPr>
                <w:ins w:id="1471" w:author="Uraluk Pansuwan" w:date="2023-07-31T16:37:00Z"/>
              </w:rPr>
            </w:pPr>
            <w:ins w:id="1472" w:author="Uraluk Pansuwan" w:date="2023-07-31T16:37:00Z">
              <w:r>
                <w:t>Business Size Code</w:t>
              </w:r>
            </w:ins>
          </w:p>
        </w:tc>
        <w:tc>
          <w:tcPr>
            <w:tcW w:w="2701" w:type="dxa"/>
          </w:tcPr>
          <w:p w14:paraId="371A6588" w14:textId="10C2C64F" w:rsidR="003F638A" w:rsidRDefault="003F638A" w:rsidP="00950FD1">
            <w:pPr>
              <w:rPr>
                <w:ins w:id="1473" w:author="Uraluk Pansuwan" w:date="2023-07-31T16:37:00Z"/>
                <w:lang w:bidi="th-TH"/>
              </w:rPr>
            </w:pPr>
            <w:ins w:id="1474" w:author="Uraluk Pansuwan" w:date="2023-07-31T16:38:00Z">
              <w:r>
                <w:rPr>
                  <w:lang w:bidi="th-TH"/>
                </w:rPr>
                <w:t>2</w:t>
              </w:r>
            </w:ins>
          </w:p>
        </w:tc>
        <w:tc>
          <w:tcPr>
            <w:tcW w:w="2701" w:type="dxa"/>
          </w:tcPr>
          <w:p w14:paraId="0AB5EA00" w14:textId="77777777" w:rsidR="003F638A" w:rsidRDefault="003F638A" w:rsidP="00950FD1">
            <w:pPr>
              <w:rPr>
                <w:ins w:id="1475" w:author="Uraluk Pansuwan" w:date="2023-07-31T16:37:00Z"/>
                <w:lang w:bidi="th-TH"/>
              </w:rPr>
            </w:pPr>
          </w:p>
        </w:tc>
      </w:tr>
      <w:tr w:rsidR="00E778DC" w:rsidRPr="00F822B1" w14:paraId="186B21D3" w14:textId="3F806CAE" w:rsidTr="00E778DC">
        <w:tc>
          <w:tcPr>
            <w:tcW w:w="3261" w:type="dxa"/>
          </w:tcPr>
          <w:p w14:paraId="444FE788" w14:textId="1E8BD6BD" w:rsidR="00E778DC" w:rsidRDefault="00E778DC" w:rsidP="00950FD1">
            <w:del w:id="1476" w:author="Uraluk Pansuwan" w:date="2023-07-31T16:37:00Z">
              <w:r w:rsidDel="003F638A">
                <w:delText xml:space="preserve">Size </w:delText>
              </w:r>
            </w:del>
            <w:r>
              <w:t>Business</w:t>
            </w:r>
            <w:ins w:id="1477" w:author="Uraluk Pansuwan" w:date="2023-07-31T16:37:00Z">
              <w:r w:rsidR="003F638A">
                <w:t xml:space="preserve"> Size</w:t>
              </w:r>
            </w:ins>
          </w:p>
        </w:tc>
        <w:tc>
          <w:tcPr>
            <w:tcW w:w="2701" w:type="dxa"/>
          </w:tcPr>
          <w:p w14:paraId="4872232C" w14:textId="03E442C2" w:rsidR="00E778DC" w:rsidRDefault="00E778DC" w:rsidP="00950FD1">
            <w:pPr>
              <w:rPr>
                <w:cs/>
                <w:lang w:bidi="th-TH"/>
              </w:rPr>
            </w:pPr>
            <w:r>
              <w:rPr>
                <w:lang w:bidi="th-TH"/>
              </w:rPr>
              <w:t>M</w:t>
            </w:r>
          </w:p>
        </w:tc>
        <w:tc>
          <w:tcPr>
            <w:tcW w:w="2701" w:type="dxa"/>
          </w:tcPr>
          <w:p w14:paraId="3CD61B0A" w14:textId="77777777" w:rsidR="00E778DC" w:rsidRDefault="00E778DC" w:rsidP="00950FD1">
            <w:pPr>
              <w:rPr>
                <w:lang w:bidi="th-TH"/>
              </w:rPr>
            </w:pPr>
          </w:p>
        </w:tc>
      </w:tr>
      <w:tr w:rsidR="00E778DC" w:rsidRPr="00F822B1" w14:paraId="17834FD0" w14:textId="7CD82193" w:rsidTr="00E778DC">
        <w:tc>
          <w:tcPr>
            <w:tcW w:w="3261" w:type="dxa"/>
          </w:tcPr>
          <w:p w14:paraId="25CF4A75" w14:textId="4E51AFEB" w:rsidR="00E778DC" w:rsidRDefault="00E778DC" w:rsidP="00950FD1">
            <w:r>
              <w:t>Business Code</w:t>
            </w:r>
          </w:p>
        </w:tc>
        <w:tc>
          <w:tcPr>
            <w:tcW w:w="2701" w:type="dxa"/>
          </w:tcPr>
          <w:p w14:paraId="1C68264D" w14:textId="008F640D" w:rsidR="00E778DC" w:rsidRDefault="00E778DC" w:rsidP="00950FD1">
            <w:pPr>
              <w:rPr>
                <w:lang w:bidi="th-TH"/>
              </w:rPr>
            </w:pPr>
            <w:r>
              <w:rPr>
                <w:lang w:bidi="th-TH"/>
              </w:rPr>
              <w:t>00610</w:t>
            </w:r>
          </w:p>
        </w:tc>
        <w:tc>
          <w:tcPr>
            <w:tcW w:w="2701" w:type="dxa"/>
          </w:tcPr>
          <w:p w14:paraId="0A8D0788" w14:textId="77777777" w:rsidR="00E778DC" w:rsidRDefault="00E778DC" w:rsidP="00950FD1">
            <w:pPr>
              <w:rPr>
                <w:lang w:bidi="th-TH"/>
              </w:rPr>
            </w:pPr>
          </w:p>
        </w:tc>
      </w:tr>
      <w:tr w:rsidR="00E778DC" w:rsidRPr="00F822B1" w14:paraId="43F68DA3" w14:textId="5F669B16" w:rsidTr="00E778DC">
        <w:tc>
          <w:tcPr>
            <w:tcW w:w="3261" w:type="dxa"/>
          </w:tcPr>
          <w:p w14:paraId="48F1417A" w14:textId="72B8B000" w:rsidR="00E778DC" w:rsidRDefault="00E778DC" w:rsidP="00950FD1">
            <w:r>
              <w:t>Business Description</w:t>
            </w:r>
          </w:p>
        </w:tc>
        <w:tc>
          <w:tcPr>
            <w:tcW w:w="2701" w:type="dxa"/>
          </w:tcPr>
          <w:p w14:paraId="6A69AE86" w14:textId="0F4B6F92" w:rsidR="00E778DC" w:rsidRDefault="00E778DC" w:rsidP="00950FD1">
            <w:pPr>
              <w:rPr>
                <w:cs/>
                <w:lang w:bidi="th-TH"/>
              </w:rPr>
            </w:pPr>
            <w:r>
              <w:rPr>
                <w:rFonts w:hint="cs"/>
                <w:cs/>
                <w:lang w:bidi="th-TH"/>
              </w:rPr>
              <w:t>เคมีภัณฑ์</w:t>
            </w:r>
          </w:p>
        </w:tc>
        <w:tc>
          <w:tcPr>
            <w:tcW w:w="2701" w:type="dxa"/>
          </w:tcPr>
          <w:p w14:paraId="7E587B0C" w14:textId="77777777" w:rsidR="00E778DC" w:rsidRDefault="00E778DC" w:rsidP="00950FD1">
            <w:pPr>
              <w:rPr>
                <w:cs/>
                <w:lang w:bidi="th-TH"/>
              </w:rPr>
            </w:pPr>
          </w:p>
        </w:tc>
      </w:tr>
      <w:tr w:rsidR="00E778DC" w:rsidRPr="00F822B1" w14:paraId="73476178" w14:textId="23757652" w:rsidTr="00E778DC">
        <w:tc>
          <w:tcPr>
            <w:tcW w:w="3261" w:type="dxa"/>
          </w:tcPr>
          <w:p w14:paraId="64D95BCF" w14:textId="77777777" w:rsidR="00E778DC" w:rsidRPr="00794E79" w:rsidRDefault="00E778DC" w:rsidP="00950FD1">
            <w:pPr>
              <w:rPr>
                <w:lang w:val="en-US" w:bidi="th-TH"/>
              </w:rPr>
            </w:pPr>
            <w:r w:rsidRPr="00B862D0">
              <w:t>Limit ID</w:t>
            </w:r>
          </w:p>
        </w:tc>
        <w:tc>
          <w:tcPr>
            <w:tcW w:w="2701" w:type="dxa"/>
          </w:tcPr>
          <w:p w14:paraId="01A3FF5A" w14:textId="77777777" w:rsidR="00E778DC" w:rsidRPr="00897DBA" w:rsidRDefault="00E778DC" w:rsidP="00950FD1">
            <w:r>
              <w:t>610175201</w:t>
            </w:r>
          </w:p>
        </w:tc>
        <w:tc>
          <w:tcPr>
            <w:tcW w:w="2701" w:type="dxa"/>
          </w:tcPr>
          <w:p w14:paraId="6C48DE1C" w14:textId="77777777" w:rsidR="00E778DC" w:rsidRDefault="00E778DC" w:rsidP="00950FD1"/>
        </w:tc>
      </w:tr>
      <w:tr w:rsidR="00E778DC" w:rsidRPr="00F822B1" w14:paraId="18D480DD" w14:textId="427DCC76" w:rsidTr="00E778DC">
        <w:tc>
          <w:tcPr>
            <w:tcW w:w="3261" w:type="dxa"/>
          </w:tcPr>
          <w:p w14:paraId="14731C24" w14:textId="77777777" w:rsidR="00E778DC" w:rsidRPr="00CB5EF1" w:rsidRDefault="00E778DC" w:rsidP="00950FD1">
            <w:pPr>
              <w:rPr>
                <w:lang w:val="en-US" w:bidi="th-TH"/>
              </w:rPr>
            </w:pPr>
            <w:r>
              <w:t>Limit</w:t>
            </w:r>
            <w:r w:rsidRPr="00CB5EF1">
              <w:t xml:space="preserve"> Description </w:t>
            </w:r>
          </w:p>
        </w:tc>
        <w:tc>
          <w:tcPr>
            <w:tcW w:w="2701" w:type="dxa"/>
          </w:tcPr>
          <w:p w14:paraId="1F0B3D5D" w14:textId="77777777" w:rsidR="00E778DC" w:rsidRPr="00897DBA" w:rsidRDefault="00E778DC" w:rsidP="00950FD1">
            <w:pPr>
              <w:rPr>
                <w:cs/>
                <w:lang w:bidi="th-TH"/>
              </w:rPr>
            </w:pPr>
            <w:r>
              <w:t>Loan</w:t>
            </w:r>
          </w:p>
        </w:tc>
        <w:tc>
          <w:tcPr>
            <w:tcW w:w="2701" w:type="dxa"/>
          </w:tcPr>
          <w:p w14:paraId="6F19A11B" w14:textId="77777777" w:rsidR="00E778DC" w:rsidRDefault="00E778DC" w:rsidP="00950FD1"/>
        </w:tc>
      </w:tr>
      <w:tr w:rsidR="00E778DC" w:rsidRPr="00F822B1" w14:paraId="799E0B48" w14:textId="45468BA2" w:rsidTr="00E778DC">
        <w:tc>
          <w:tcPr>
            <w:tcW w:w="3261" w:type="dxa"/>
          </w:tcPr>
          <w:p w14:paraId="2B606EE9" w14:textId="77777777" w:rsidR="00E778DC" w:rsidRPr="00CB5EF1" w:rsidRDefault="00E778DC" w:rsidP="00950FD1">
            <w:r>
              <w:t>Product Program</w:t>
            </w:r>
          </w:p>
        </w:tc>
        <w:tc>
          <w:tcPr>
            <w:tcW w:w="2701" w:type="dxa"/>
          </w:tcPr>
          <w:p w14:paraId="2D8BA535" w14:textId="77777777" w:rsidR="00E778DC" w:rsidRDefault="00E778DC" w:rsidP="00950FD1">
            <w:r>
              <w:t>BIZ</w:t>
            </w:r>
          </w:p>
        </w:tc>
        <w:tc>
          <w:tcPr>
            <w:tcW w:w="2701" w:type="dxa"/>
          </w:tcPr>
          <w:p w14:paraId="3E67A563" w14:textId="77777777" w:rsidR="00E778DC" w:rsidRDefault="00E778DC" w:rsidP="00950FD1"/>
        </w:tc>
      </w:tr>
      <w:tr w:rsidR="00E778DC" w:rsidRPr="00F822B1" w14:paraId="4D63D27D" w14:textId="29409125" w:rsidTr="00E778DC">
        <w:tc>
          <w:tcPr>
            <w:tcW w:w="3261" w:type="dxa"/>
          </w:tcPr>
          <w:p w14:paraId="3F23C670" w14:textId="77777777" w:rsidR="00E778DC" w:rsidRDefault="00E778DC" w:rsidP="00950FD1">
            <w:r>
              <w:t>Credit Type</w:t>
            </w:r>
          </w:p>
        </w:tc>
        <w:tc>
          <w:tcPr>
            <w:tcW w:w="2701" w:type="dxa"/>
          </w:tcPr>
          <w:p w14:paraId="5A808523" w14:textId="77777777" w:rsidR="00E778DC" w:rsidRDefault="00E778DC" w:rsidP="00950FD1">
            <w:r>
              <w:t>Specific Project Limit</w:t>
            </w:r>
          </w:p>
        </w:tc>
        <w:tc>
          <w:tcPr>
            <w:tcW w:w="2701" w:type="dxa"/>
          </w:tcPr>
          <w:p w14:paraId="2D0D0B8A" w14:textId="77777777" w:rsidR="00E778DC" w:rsidRDefault="00E778DC" w:rsidP="00950FD1"/>
        </w:tc>
      </w:tr>
      <w:tr w:rsidR="00E778DC" w:rsidRPr="00F822B1" w14:paraId="0D9FBDF5" w14:textId="68807177" w:rsidTr="00E778DC">
        <w:tc>
          <w:tcPr>
            <w:tcW w:w="3261" w:type="dxa"/>
          </w:tcPr>
          <w:p w14:paraId="098EE76C" w14:textId="7E37CD3A" w:rsidR="00E778DC" w:rsidRDefault="00E778DC" w:rsidP="00FE0B19">
            <w:pPr>
              <w:rPr>
                <w:lang w:val="en-US" w:bidi="th-TH"/>
              </w:rPr>
            </w:pPr>
            <w:r w:rsidRPr="00B862D0">
              <w:t xml:space="preserve">Currency </w:t>
            </w:r>
          </w:p>
        </w:tc>
        <w:tc>
          <w:tcPr>
            <w:tcW w:w="2701" w:type="dxa"/>
          </w:tcPr>
          <w:p w14:paraId="4A50BDD3" w14:textId="69D1EC50" w:rsidR="00E778DC" w:rsidRPr="00897DBA" w:rsidRDefault="00E778DC" w:rsidP="00FE0B19">
            <w:r>
              <w:t>THB, USD</w:t>
            </w:r>
          </w:p>
        </w:tc>
        <w:tc>
          <w:tcPr>
            <w:tcW w:w="2701" w:type="dxa"/>
          </w:tcPr>
          <w:p w14:paraId="228DD53F" w14:textId="77777777" w:rsidR="00E778DC" w:rsidRDefault="00E778DC" w:rsidP="00FE0B19"/>
        </w:tc>
      </w:tr>
      <w:tr w:rsidR="00E778DC" w:rsidRPr="00F822B1" w14:paraId="0F39DE6D" w14:textId="363AA4C2" w:rsidTr="00E778DC">
        <w:tc>
          <w:tcPr>
            <w:tcW w:w="3261" w:type="dxa"/>
          </w:tcPr>
          <w:p w14:paraId="4447052B" w14:textId="4DDB5678" w:rsidR="00E778DC" w:rsidRDefault="00E778DC" w:rsidP="00FE0B19">
            <w:pPr>
              <w:rPr>
                <w:lang w:val="en-US" w:bidi="th-TH"/>
              </w:rPr>
            </w:pPr>
            <w:r w:rsidRPr="00B862D0">
              <w:t xml:space="preserve">Amount </w:t>
            </w:r>
            <w:r>
              <w:t>Limit</w:t>
            </w:r>
          </w:p>
        </w:tc>
        <w:tc>
          <w:tcPr>
            <w:tcW w:w="2701" w:type="dxa"/>
          </w:tcPr>
          <w:p w14:paraId="739E200E" w14:textId="43FF2B59" w:rsidR="00E778DC" w:rsidRPr="00897DBA" w:rsidRDefault="00E778DC" w:rsidP="00FE0B19">
            <w:r>
              <w:t>1,000,000</w:t>
            </w:r>
            <w:r>
              <w:rPr>
                <w:cs/>
                <w:lang w:bidi="th-TH"/>
              </w:rPr>
              <w:t>.</w:t>
            </w:r>
            <w:r>
              <w:t>00</w:t>
            </w:r>
          </w:p>
        </w:tc>
        <w:tc>
          <w:tcPr>
            <w:tcW w:w="2701" w:type="dxa"/>
          </w:tcPr>
          <w:p w14:paraId="02CF7C46" w14:textId="77777777" w:rsidR="00E778DC" w:rsidRDefault="00E778DC" w:rsidP="00FE0B19"/>
        </w:tc>
      </w:tr>
      <w:tr w:rsidR="00E778DC" w:rsidRPr="00F822B1" w14:paraId="5FD765EB" w14:textId="6CDF3C14" w:rsidTr="00E778DC">
        <w:tc>
          <w:tcPr>
            <w:tcW w:w="3261" w:type="dxa"/>
          </w:tcPr>
          <w:p w14:paraId="3A16C361" w14:textId="31C31D2D" w:rsidR="00E778DC" w:rsidRDefault="00E778DC" w:rsidP="00FE0B19">
            <w:pPr>
              <w:rPr>
                <w:lang w:val="en-US" w:bidi="th-TH"/>
              </w:rPr>
            </w:pPr>
            <w:r w:rsidRPr="00B862D0">
              <w:t>Amount</w:t>
            </w:r>
            <w:r>
              <w:t xml:space="preserve"> Limit (THB)</w:t>
            </w:r>
          </w:p>
        </w:tc>
        <w:tc>
          <w:tcPr>
            <w:tcW w:w="2701" w:type="dxa"/>
          </w:tcPr>
          <w:p w14:paraId="16523A88" w14:textId="180466A7" w:rsidR="00E778DC" w:rsidRPr="00897DBA" w:rsidRDefault="00E778DC" w:rsidP="00FE0B19">
            <w:r>
              <w:t>35,000,000</w:t>
            </w:r>
            <w:r>
              <w:rPr>
                <w:cs/>
                <w:lang w:bidi="th-TH"/>
              </w:rPr>
              <w:t>.</w:t>
            </w:r>
            <w:r>
              <w:t>00</w:t>
            </w:r>
          </w:p>
        </w:tc>
        <w:tc>
          <w:tcPr>
            <w:tcW w:w="2701" w:type="dxa"/>
          </w:tcPr>
          <w:p w14:paraId="4B10C361" w14:textId="77777777" w:rsidR="00E778DC" w:rsidRDefault="00E778DC" w:rsidP="00FE0B19"/>
        </w:tc>
      </w:tr>
      <w:tr w:rsidR="00E778DC" w:rsidRPr="00F822B1" w14:paraId="209EC6E4" w14:textId="5D24313C" w:rsidTr="00E778DC">
        <w:tc>
          <w:tcPr>
            <w:tcW w:w="3261" w:type="dxa"/>
          </w:tcPr>
          <w:p w14:paraId="71450149" w14:textId="38C82930" w:rsidR="00E778DC" w:rsidRPr="00B862D0" w:rsidRDefault="00E778DC" w:rsidP="00ED138C">
            <w:r>
              <w:t>Authorize No</w:t>
            </w:r>
            <w:r>
              <w:rPr>
                <w:cs/>
                <w:lang w:bidi="th-TH"/>
              </w:rPr>
              <w:t>.</w:t>
            </w:r>
          </w:p>
        </w:tc>
        <w:tc>
          <w:tcPr>
            <w:tcW w:w="2701" w:type="dxa"/>
          </w:tcPr>
          <w:p w14:paraId="7F4F5403" w14:textId="46616A59" w:rsidR="00E778DC" w:rsidRDefault="00E778DC" w:rsidP="00ED138C">
            <w:r>
              <w:t>49</w:t>
            </w:r>
            <w:r>
              <w:rPr>
                <w:cs/>
                <w:lang w:bidi="th-TH"/>
              </w:rPr>
              <w:t>/</w:t>
            </w:r>
            <w:r>
              <w:t>202</w:t>
            </w:r>
            <w:ins w:id="1478" w:author="Uraluk Pansuwan" w:date="2023-07-31T16:38:00Z">
              <w:r w:rsidR="003F638A">
                <w:t>3</w:t>
              </w:r>
            </w:ins>
            <w:del w:id="1479" w:author="Uraluk Pansuwan" w:date="2023-07-31T16:38:00Z">
              <w:r w:rsidDel="003F638A">
                <w:delText>2</w:delText>
              </w:r>
            </w:del>
          </w:p>
        </w:tc>
        <w:tc>
          <w:tcPr>
            <w:tcW w:w="2701" w:type="dxa"/>
          </w:tcPr>
          <w:p w14:paraId="5081B232" w14:textId="77777777" w:rsidR="00E778DC" w:rsidRDefault="00E778DC" w:rsidP="00ED138C"/>
        </w:tc>
      </w:tr>
      <w:tr w:rsidR="00E778DC" w:rsidRPr="00F822B1" w14:paraId="26ACC719" w14:textId="1A9E1B7B" w:rsidTr="00E778DC">
        <w:tc>
          <w:tcPr>
            <w:tcW w:w="3261" w:type="dxa"/>
          </w:tcPr>
          <w:p w14:paraId="08AB1691" w14:textId="5C4692C9" w:rsidR="00E778DC" w:rsidRPr="00B862D0" w:rsidRDefault="00E778DC" w:rsidP="00ED138C">
            <w:r>
              <w:t>Authorize Level</w:t>
            </w:r>
          </w:p>
        </w:tc>
        <w:tc>
          <w:tcPr>
            <w:tcW w:w="2701" w:type="dxa"/>
          </w:tcPr>
          <w:p w14:paraId="268D7C30" w14:textId="1A7A04F6" w:rsidR="00E778DC" w:rsidRDefault="00E778DC" w:rsidP="00ED138C">
            <w:r>
              <w:t>84 Underwriting Committee</w:t>
            </w:r>
          </w:p>
        </w:tc>
        <w:tc>
          <w:tcPr>
            <w:tcW w:w="2701" w:type="dxa"/>
          </w:tcPr>
          <w:p w14:paraId="3E910611" w14:textId="77777777" w:rsidR="00E778DC" w:rsidRDefault="00E778DC" w:rsidP="00ED138C"/>
        </w:tc>
      </w:tr>
      <w:tr w:rsidR="00E778DC" w:rsidRPr="00F822B1" w14:paraId="6512F932" w14:textId="5CA27F7C" w:rsidTr="00E778DC">
        <w:tc>
          <w:tcPr>
            <w:tcW w:w="3261" w:type="dxa"/>
          </w:tcPr>
          <w:p w14:paraId="7F1DE91B" w14:textId="561CFFF9" w:rsidR="00E778DC" w:rsidRPr="00B862D0" w:rsidRDefault="00E778DC" w:rsidP="00ED138C">
            <w:r>
              <w:t>Authorize Date</w:t>
            </w:r>
          </w:p>
        </w:tc>
        <w:tc>
          <w:tcPr>
            <w:tcW w:w="2701" w:type="dxa"/>
          </w:tcPr>
          <w:p w14:paraId="3984A326" w14:textId="6F327751" w:rsidR="00E778DC" w:rsidRDefault="00E778DC" w:rsidP="00ED138C">
            <w:del w:id="1480" w:author="Uraluk Pansuwan" w:date="2023-07-31T16:38:00Z">
              <w:r w:rsidDel="003F638A">
                <w:delText>28</w:delText>
              </w:r>
              <w:r w:rsidDel="003F638A">
                <w:rPr>
                  <w:cs/>
                  <w:lang w:bidi="th-TH"/>
                </w:rPr>
                <w:delText>/</w:delText>
              </w:r>
              <w:r w:rsidDel="003F638A">
                <w:delText>11</w:delText>
              </w:r>
              <w:r w:rsidDel="003F638A">
                <w:rPr>
                  <w:cs/>
                  <w:lang w:bidi="th-TH"/>
                </w:rPr>
                <w:delText>/</w:delText>
              </w:r>
              <w:r w:rsidDel="003F638A">
                <w:delText>66</w:delText>
              </w:r>
            </w:del>
            <w:ins w:id="1481" w:author="Uraluk Pansuwan" w:date="2023-07-31T16:38:00Z">
              <w:r w:rsidR="003F638A">
                <w:t>20/02/2023</w:t>
              </w:r>
            </w:ins>
          </w:p>
        </w:tc>
        <w:tc>
          <w:tcPr>
            <w:tcW w:w="2701" w:type="dxa"/>
          </w:tcPr>
          <w:p w14:paraId="6101928F" w14:textId="77777777" w:rsidR="00E778DC" w:rsidRDefault="00E778DC" w:rsidP="00ED138C"/>
        </w:tc>
      </w:tr>
      <w:tr w:rsidR="00E778DC" w:rsidRPr="00F822B1" w14:paraId="2B37C554" w14:textId="146061FA" w:rsidTr="00E778DC">
        <w:tc>
          <w:tcPr>
            <w:tcW w:w="3261" w:type="dxa"/>
          </w:tcPr>
          <w:p w14:paraId="656DDF48" w14:textId="48BB5207" w:rsidR="00E778DC" w:rsidRPr="00ED138C" w:rsidRDefault="00E778DC" w:rsidP="00ED138C">
            <w:pPr>
              <w:rPr>
                <w:lang w:val="en-US" w:bidi="th-TH"/>
              </w:rPr>
            </w:pPr>
            <w:r>
              <w:rPr>
                <w:lang w:val="en-US" w:bidi="th-TH"/>
              </w:rPr>
              <w:t>Hashtag</w:t>
            </w:r>
          </w:p>
        </w:tc>
        <w:tc>
          <w:tcPr>
            <w:tcW w:w="2701" w:type="dxa"/>
          </w:tcPr>
          <w:p w14:paraId="431BB11C" w14:textId="1A7416EF" w:rsidR="00E778DC" w:rsidRDefault="00E778DC" w:rsidP="00ED138C">
            <w:r>
              <w:t>#EEC</w:t>
            </w:r>
          </w:p>
        </w:tc>
        <w:tc>
          <w:tcPr>
            <w:tcW w:w="2701" w:type="dxa"/>
          </w:tcPr>
          <w:p w14:paraId="509B681F" w14:textId="77777777" w:rsidR="00E778DC" w:rsidRDefault="00E778DC" w:rsidP="00ED138C"/>
        </w:tc>
      </w:tr>
    </w:tbl>
    <w:p w14:paraId="66C601E7" w14:textId="77777777" w:rsidR="00697883" w:rsidRDefault="00697883" w:rsidP="00697883"/>
    <w:p w14:paraId="7B2216F3" w14:textId="77777777" w:rsidR="00697883" w:rsidRPr="00061B9D" w:rsidRDefault="00697883" w:rsidP="00697883">
      <w:pPr>
        <w:pStyle w:val="Heading3"/>
      </w:pPr>
      <w:bookmarkStart w:id="1482" w:name="_Toc141988903"/>
      <w:r w:rsidRPr="00061B9D">
        <w:lastRenderedPageBreak/>
        <w:t>Additional Impacts</w:t>
      </w:r>
      <w:bookmarkEnd w:id="1482"/>
    </w:p>
    <w:p w14:paraId="65D754C6" w14:textId="77777777" w:rsidR="00697883" w:rsidRPr="00061B9D" w:rsidRDefault="00697883" w:rsidP="00697883">
      <w:pPr>
        <w:pStyle w:val="Heading4"/>
      </w:pPr>
      <w:r>
        <w:t xml:space="preserve">System Interface requirement </w:t>
      </w:r>
      <w:r>
        <w:rPr>
          <w:szCs w:val="24"/>
          <w:cs/>
          <w:lang w:bidi="th-TH"/>
        </w:rPr>
        <w:t>/</w:t>
      </w:r>
      <w:r>
        <w:t>Integration</w:t>
      </w:r>
    </w:p>
    <w:p w14:paraId="10DC0A5F" w14:textId="77777777" w:rsidR="00697883" w:rsidRPr="00AC528C" w:rsidRDefault="00697883" w:rsidP="00697883">
      <w:pPr>
        <w:ind w:left="1440"/>
      </w:pPr>
      <w:r>
        <w:t>Not Applicable</w:t>
      </w:r>
    </w:p>
    <w:p w14:paraId="64869B34" w14:textId="77777777" w:rsidR="00697883" w:rsidRDefault="00697883" w:rsidP="00697883">
      <w:pPr>
        <w:pStyle w:val="Heading4"/>
      </w:pPr>
      <w:r>
        <w:t>Mig</w:t>
      </w:r>
      <w:r w:rsidRPr="0073013C">
        <w:t xml:space="preserve">ration </w:t>
      </w:r>
    </w:p>
    <w:p w14:paraId="1AFCF8AD" w14:textId="77777777" w:rsidR="00697883" w:rsidRPr="00EB785B" w:rsidRDefault="00697883" w:rsidP="00697883">
      <w:pPr>
        <w:ind w:left="1440"/>
      </w:pPr>
      <w:r>
        <w:t>Not Applicable</w:t>
      </w:r>
    </w:p>
    <w:p w14:paraId="75DCD611" w14:textId="77777777" w:rsidR="00697883" w:rsidRDefault="00697883" w:rsidP="00697883">
      <w:pPr>
        <w:pStyle w:val="Heading4"/>
      </w:pPr>
      <w:r>
        <w:t>Fit</w:t>
      </w:r>
      <w:r>
        <w:rPr>
          <w:szCs w:val="24"/>
          <w:cs/>
          <w:lang w:bidi="th-TH"/>
        </w:rPr>
        <w:t>/</w:t>
      </w:r>
      <w:r>
        <w:t>Gap Analysis Report</w:t>
      </w:r>
    </w:p>
    <w:p w14:paraId="4C8D8804" w14:textId="77777777" w:rsidR="00407B27" w:rsidRPr="00407B27" w:rsidRDefault="00407B27" w:rsidP="00407B27"/>
    <w:p w14:paraId="07662F01" w14:textId="6F33BE45" w:rsidR="00626A33" w:rsidRDefault="00A72D06" w:rsidP="00626A33">
      <w:pPr>
        <w:pStyle w:val="Heading2"/>
      </w:pPr>
      <w:bookmarkStart w:id="1483" w:name="_Toc141988904"/>
      <w:r>
        <w:rPr>
          <w:lang w:val="en-US" w:bidi="th-TH"/>
        </w:rPr>
        <w:t>Limit and outstanding</w:t>
      </w:r>
      <w:r w:rsidR="00626A33">
        <w:rPr>
          <w:lang w:val="en-US" w:bidi="th-TH"/>
        </w:rPr>
        <w:t xml:space="preserve"> report</w:t>
      </w:r>
      <w:bookmarkEnd w:id="1483"/>
    </w:p>
    <w:p w14:paraId="7625E964" w14:textId="77777777" w:rsidR="00626A33" w:rsidRPr="00061B9D" w:rsidRDefault="00626A33" w:rsidP="00626A33">
      <w:pPr>
        <w:pStyle w:val="Heading3"/>
      </w:pPr>
      <w:bookmarkStart w:id="1484" w:name="_Toc141988905"/>
      <w:r w:rsidRPr="00061B9D">
        <w:t>Purpose</w:t>
      </w:r>
      <w:bookmarkEnd w:id="1484"/>
    </w:p>
    <w:p w14:paraId="2BDCFE6A" w14:textId="77777777" w:rsidR="000565CF" w:rsidRDefault="000565CF" w:rsidP="000565CF">
      <w:pPr>
        <w:ind w:left="1080"/>
      </w:pPr>
      <w:r>
        <w:t>This report is generated for summarize the accumulative credit limit of all customers who have a credit line with the bank until now. By comparing it with the customer's outstanding balance. Classified by business type (Ministry of Commerce) by checking the outstanding balance to match the trial balance of the Accounting Department.</w:t>
      </w:r>
    </w:p>
    <w:p w14:paraId="303835B7" w14:textId="5C7AD005" w:rsidR="00626A33" w:rsidRDefault="00626A33" w:rsidP="00626A33">
      <w:pPr>
        <w:pStyle w:val="Heading3"/>
      </w:pPr>
      <w:bookmarkStart w:id="1485" w:name="_Toc141988906"/>
      <w:r w:rsidRPr="00061B9D">
        <w:t>Background</w:t>
      </w:r>
      <w:bookmarkEnd w:id="1485"/>
    </w:p>
    <w:p w14:paraId="30861BEA" w14:textId="77777777" w:rsidR="000565CF" w:rsidRDefault="000565CF" w:rsidP="000565CF">
      <w:pPr>
        <w:pStyle w:val="Heading4"/>
      </w:pPr>
      <w:r>
        <w:t>EXIM Current Business Pracitce (as is)</w:t>
      </w:r>
    </w:p>
    <w:p w14:paraId="23E9BEA5" w14:textId="569E9F32" w:rsidR="000565CF" w:rsidRDefault="000565CF" w:rsidP="000565CF">
      <w:pPr>
        <w:pStyle w:val="ListParagraph"/>
        <w:numPr>
          <w:ilvl w:val="0"/>
          <w:numId w:val="30"/>
        </w:numPr>
      </w:pPr>
      <w:r>
        <w:t xml:space="preserve">As is report prepared </w:t>
      </w:r>
      <w:r w:rsidRPr="000565CF">
        <w:rPr>
          <w:i/>
          <w:iCs/>
        </w:rPr>
        <w:t>manually</w:t>
      </w:r>
    </w:p>
    <w:p w14:paraId="5943833A" w14:textId="77777777" w:rsidR="000565CF" w:rsidRPr="009C3061" w:rsidRDefault="000565CF" w:rsidP="000565CF">
      <w:pPr>
        <w:pStyle w:val="ListParagraph"/>
        <w:numPr>
          <w:ilvl w:val="0"/>
          <w:numId w:val="30"/>
        </w:numPr>
      </w:pPr>
      <w:r>
        <w:t>Sample report in Support Sample Transaction and Case from Customer section</w:t>
      </w:r>
    </w:p>
    <w:p w14:paraId="6E8B49CC" w14:textId="77777777" w:rsidR="000565CF" w:rsidRPr="000565CF" w:rsidRDefault="000565CF" w:rsidP="000565CF"/>
    <w:p w14:paraId="77716A78" w14:textId="77777777" w:rsidR="00626A33" w:rsidRDefault="00626A33" w:rsidP="00626A33">
      <w:pPr>
        <w:pStyle w:val="Heading3"/>
      </w:pPr>
      <w:bookmarkStart w:id="1486" w:name="_Toc141988907"/>
      <w:r w:rsidRPr="00061B9D">
        <w:t>Supported Sample Transaction and Case from Custome</w:t>
      </w:r>
      <w:r>
        <w:t>r</w:t>
      </w:r>
      <w:bookmarkEnd w:id="1486"/>
    </w:p>
    <w:p w14:paraId="550E7840" w14:textId="3C9181AD" w:rsidR="00626A33" w:rsidRDefault="00626A33" w:rsidP="00626A33"/>
    <w:p w14:paraId="387AABE7" w14:textId="153278B4" w:rsidR="00626A33" w:rsidRDefault="00626A33" w:rsidP="00E778DC">
      <w:pPr>
        <w:ind w:left="1080"/>
        <w:rPr>
          <w:lang w:val="en-US" w:bidi="th-TH"/>
        </w:rPr>
      </w:pPr>
      <w:r w:rsidRPr="00626A33">
        <w:rPr>
          <w:lang w:val="en-US" w:bidi="th-TH"/>
        </w:rPr>
        <w:drawing>
          <wp:inline distT="0" distB="0" distL="0" distR="0" wp14:anchorId="4C4D5906" wp14:editId="5A911E64">
            <wp:extent cx="5457622" cy="1539718"/>
            <wp:effectExtent l="19050" t="19050" r="10160" b="22860"/>
            <wp:docPr id="182206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62896" name=""/>
                    <pic:cNvPicPr/>
                  </pic:nvPicPr>
                  <pic:blipFill>
                    <a:blip r:embed="rId68"/>
                    <a:stretch>
                      <a:fillRect/>
                    </a:stretch>
                  </pic:blipFill>
                  <pic:spPr>
                    <a:xfrm>
                      <a:off x="0" y="0"/>
                      <a:ext cx="5496000" cy="1550545"/>
                    </a:xfrm>
                    <a:prstGeom prst="rect">
                      <a:avLst/>
                    </a:prstGeom>
                    <a:ln>
                      <a:solidFill>
                        <a:schemeClr val="tx1">
                          <a:lumMod val="50000"/>
                          <a:lumOff val="50000"/>
                        </a:schemeClr>
                      </a:solidFill>
                    </a:ln>
                  </pic:spPr>
                </pic:pic>
              </a:graphicData>
            </a:graphic>
          </wp:inline>
        </w:drawing>
      </w:r>
    </w:p>
    <w:p w14:paraId="6B770B79" w14:textId="55D6D29F" w:rsidR="00626A33" w:rsidRDefault="007C4A3A" w:rsidP="00E778DC">
      <w:pPr>
        <w:ind w:left="1080"/>
        <w:rPr>
          <w:lang w:val="en-US" w:bidi="th-TH"/>
        </w:rPr>
      </w:pPr>
      <w:r w:rsidRPr="007C4A3A">
        <w:rPr>
          <w:lang w:val="en-US" w:bidi="th-TH"/>
        </w:rPr>
        <w:lastRenderedPageBreak/>
        <w:drawing>
          <wp:inline distT="0" distB="0" distL="0" distR="0" wp14:anchorId="2D5AFF9F" wp14:editId="7A208037">
            <wp:extent cx="5483252" cy="1294120"/>
            <wp:effectExtent l="19050" t="19050" r="22225" b="20955"/>
            <wp:docPr id="1851288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88216" name=""/>
                    <pic:cNvPicPr/>
                  </pic:nvPicPr>
                  <pic:blipFill>
                    <a:blip r:embed="rId69"/>
                    <a:stretch>
                      <a:fillRect/>
                    </a:stretch>
                  </pic:blipFill>
                  <pic:spPr>
                    <a:xfrm>
                      <a:off x="0" y="0"/>
                      <a:ext cx="5528814" cy="1304873"/>
                    </a:xfrm>
                    <a:prstGeom prst="rect">
                      <a:avLst/>
                    </a:prstGeom>
                    <a:ln>
                      <a:solidFill>
                        <a:schemeClr val="tx1">
                          <a:lumMod val="50000"/>
                          <a:lumOff val="50000"/>
                        </a:schemeClr>
                      </a:solidFill>
                    </a:ln>
                  </pic:spPr>
                </pic:pic>
              </a:graphicData>
            </a:graphic>
          </wp:inline>
        </w:drawing>
      </w:r>
    </w:p>
    <w:p w14:paraId="55219987" w14:textId="77777777" w:rsidR="00626A33" w:rsidRPr="00DA3B15" w:rsidRDefault="00626A33" w:rsidP="00626A33">
      <w:pPr>
        <w:rPr>
          <w:lang w:val="en-US" w:bidi="th-TH"/>
        </w:rPr>
      </w:pPr>
    </w:p>
    <w:p w14:paraId="050BBD5E" w14:textId="77777777" w:rsidR="00626A33" w:rsidRPr="00061B9D" w:rsidRDefault="00626A33" w:rsidP="00626A33">
      <w:pPr>
        <w:pStyle w:val="Heading3"/>
      </w:pPr>
      <w:bookmarkStart w:id="1487" w:name="_Toc141988908"/>
      <w:r w:rsidRPr="00061B9D">
        <w:t>Menu Modification</w:t>
      </w:r>
      <w:bookmarkEnd w:id="1487"/>
      <w:r w:rsidRPr="00061B9D">
        <w:t xml:space="preserve"> </w:t>
      </w:r>
    </w:p>
    <w:p w14:paraId="2E6C7326" w14:textId="77777777" w:rsidR="00626A33" w:rsidRDefault="00626A33" w:rsidP="00626A33">
      <w:pPr>
        <w:tabs>
          <w:tab w:val="left" w:pos="4050"/>
        </w:tabs>
        <w:ind w:left="1080"/>
      </w:pPr>
      <w:r>
        <w:t>Not applicable</w:t>
      </w:r>
      <w:r>
        <w:tab/>
      </w:r>
      <w:r>
        <w:tab/>
      </w:r>
    </w:p>
    <w:p w14:paraId="118A54E5" w14:textId="77777777" w:rsidR="00626A33" w:rsidRPr="00061B9D" w:rsidRDefault="00626A33" w:rsidP="00626A33">
      <w:pPr>
        <w:pStyle w:val="Heading3"/>
      </w:pPr>
      <w:bookmarkStart w:id="1488" w:name="_Toc141988909"/>
      <w:r w:rsidRPr="00061B9D">
        <w:t>Screen Layout and Data Sheet</w:t>
      </w:r>
      <w:bookmarkEnd w:id="1488"/>
    </w:p>
    <w:p w14:paraId="02E791BD" w14:textId="77777777" w:rsidR="00626A33" w:rsidRDefault="00626A33" w:rsidP="00626A33">
      <w:pPr>
        <w:ind w:left="1080"/>
      </w:pPr>
      <w:r>
        <w:t xml:space="preserve">Not Applicable </w:t>
      </w:r>
    </w:p>
    <w:p w14:paraId="08CEAA26" w14:textId="77777777" w:rsidR="00626A33" w:rsidRDefault="00626A33" w:rsidP="00626A33">
      <w:pPr>
        <w:ind w:left="1080"/>
      </w:pPr>
    </w:p>
    <w:p w14:paraId="1BC9CFCC" w14:textId="5B971B27" w:rsidR="000B160D" w:rsidRDefault="000B160D" w:rsidP="00626A33">
      <w:pPr>
        <w:pStyle w:val="Heading3"/>
      </w:pPr>
      <w:bookmarkStart w:id="1489" w:name="_Toc141988910"/>
      <w:r w:rsidRPr="000B160D">
        <w:t>Business Rule  / Business Logic</w:t>
      </w:r>
      <w:bookmarkEnd w:id="1489"/>
    </w:p>
    <w:p w14:paraId="608453B6" w14:textId="16331619" w:rsidR="00283B01" w:rsidRDefault="00283B01" w:rsidP="00283B01">
      <w:pPr>
        <w:pStyle w:val="ListParagraph"/>
        <w:numPr>
          <w:ilvl w:val="0"/>
          <w:numId w:val="32"/>
        </w:numPr>
        <w:rPr>
          <w:ins w:id="1490" w:author="Emy Bartolome" w:date="2023-08-03T20:19:00Z"/>
          <w:lang w:bidi="th-TH"/>
        </w:rPr>
      </w:pPr>
      <w:del w:id="1491" w:author="Emy Bartolome" w:date="2023-08-03T20:19:00Z">
        <w:r w:rsidDel="00EE67C8">
          <w:rPr>
            <w:lang w:bidi="th-TH"/>
          </w:rPr>
          <w:delText>???</w:delText>
        </w:r>
      </w:del>
      <w:ins w:id="1492" w:author="Emy Bartolome" w:date="2023-08-03T20:19:00Z">
        <w:r w:rsidR="00EE67C8">
          <w:rPr>
            <w:lang w:bidi="th-TH"/>
          </w:rPr>
          <w:t>Limit perspective</w:t>
        </w:r>
      </w:ins>
    </w:p>
    <w:p w14:paraId="40E3835D" w14:textId="5DA89AF4" w:rsidR="00EE67C8" w:rsidRDefault="00EE67C8" w:rsidP="00283B01">
      <w:pPr>
        <w:pStyle w:val="ListParagraph"/>
        <w:numPr>
          <w:ilvl w:val="0"/>
          <w:numId w:val="32"/>
        </w:numPr>
        <w:rPr>
          <w:ins w:id="1493" w:author="Emy Bartolome" w:date="2023-08-03T20:20:00Z"/>
          <w:lang w:bidi="th-TH"/>
        </w:rPr>
      </w:pPr>
      <w:ins w:id="1494" w:author="Emy Bartolome" w:date="2023-08-03T20:19:00Z">
        <w:r>
          <w:rPr>
            <w:lang w:bidi="th-TH"/>
          </w:rPr>
          <w:t>Show overall outstanding limit amount per customer and limit facility code</w:t>
        </w:r>
      </w:ins>
      <w:ins w:id="1495" w:author="Emy Bartolome" w:date="2023-08-03T20:20:00Z">
        <w:r>
          <w:rPr>
            <w:lang w:bidi="th-TH"/>
          </w:rPr>
          <w:t>:</w:t>
        </w:r>
      </w:ins>
    </w:p>
    <w:p w14:paraId="284D7C40" w14:textId="4F9B69DB" w:rsidR="00EE67C8" w:rsidRDefault="00EE67C8" w:rsidP="00EE67C8">
      <w:pPr>
        <w:pStyle w:val="ListParagraph"/>
        <w:numPr>
          <w:ilvl w:val="1"/>
          <w:numId w:val="32"/>
        </w:numPr>
        <w:rPr>
          <w:ins w:id="1496" w:author="Emy Bartolome" w:date="2023-08-03T20:21:00Z"/>
          <w:lang w:bidi="th-TH"/>
        </w:rPr>
      </w:pPr>
      <w:ins w:id="1497" w:author="Emy Bartolome" w:date="2023-08-03T20:20:00Z">
        <w:r>
          <w:rPr>
            <w:lang w:bidi="th-TH"/>
          </w:rPr>
          <w:t xml:space="preserve">In the event limit facility is in Foreign currency, oustanding amount will be converted to THB using prevailing </w:t>
        </w:r>
      </w:ins>
      <w:ins w:id="1498" w:author="Emy Bartolome" w:date="2023-08-03T20:21:00Z">
        <w:r>
          <w:rPr>
            <w:lang w:bidi="th-TH"/>
          </w:rPr>
          <w:t>conversion rate of Limit module exchange rate type</w:t>
        </w:r>
      </w:ins>
    </w:p>
    <w:p w14:paraId="1838E6BB" w14:textId="7A15C5BD" w:rsidR="00EE67C8" w:rsidRDefault="00EE67C8" w:rsidP="00EE67C8">
      <w:pPr>
        <w:pStyle w:val="ListParagraph"/>
        <w:numPr>
          <w:ilvl w:val="0"/>
          <w:numId w:val="32"/>
        </w:numPr>
        <w:rPr>
          <w:ins w:id="1499" w:author="Emy Bartolome" w:date="2023-08-03T20:21:00Z"/>
          <w:lang w:bidi="th-TH"/>
        </w:rPr>
      </w:pPr>
      <w:ins w:id="1500" w:author="Emy Bartolome" w:date="2023-08-03T20:21:00Z">
        <w:r>
          <w:rPr>
            <w:lang w:bidi="th-TH"/>
          </w:rPr>
          <w:t>GL Outstanding</w:t>
        </w:r>
      </w:ins>
    </w:p>
    <w:p w14:paraId="304FE177" w14:textId="540EBF8F" w:rsidR="00EE67C8" w:rsidRDefault="00EE67C8" w:rsidP="00EE67C8">
      <w:pPr>
        <w:pStyle w:val="ListParagraph"/>
        <w:numPr>
          <w:ilvl w:val="0"/>
          <w:numId w:val="32"/>
        </w:numPr>
        <w:rPr>
          <w:lang w:bidi="th-TH"/>
        </w:rPr>
      </w:pPr>
      <w:ins w:id="1501" w:author="Emy Bartolome" w:date="2023-08-03T20:21:00Z">
        <w:r>
          <w:rPr>
            <w:lang w:bidi="th-TH"/>
          </w:rPr>
          <w:t>Show overall outstanding of customer using</w:t>
        </w:r>
      </w:ins>
      <w:ins w:id="1502" w:author="Emy Bartolome" w:date="2023-08-03T20:22:00Z">
        <w:r>
          <w:rPr>
            <w:lang w:bidi="th-TH"/>
          </w:rPr>
          <w:t xml:space="preserve"> Asset GL Code used during drawdown event</w:t>
        </w:r>
      </w:ins>
      <w:ins w:id="1503" w:author="Emy Bartolome" w:date="2023-08-03T20:23:00Z">
        <w:r>
          <w:rPr>
            <w:lang w:bidi="th-TH"/>
          </w:rPr>
          <w:t xml:space="preserve"> given the same major/minor code used to hit the limit facility which corresponds to loan type/loan sub type set up in Loan Accounting table</w:t>
        </w:r>
      </w:ins>
    </w:p>
    <w:p w14:paraId="4EF99011" w14:textId="77777777" w:rsidR="00283B01" w:rsidRPr="00283B01" w:rsidRDefault="00283B01" w:rsidP="00283B01"/>
    <w:p w14:paraId="7B6226E8" w14:textId="604D56B9" w:rsidR="00626A33" w:rsidRPr="00061B9D" w:rsidRDefault="00626A33" w:rsidP="00626A33">
      <w:pPr>
        <w:pStyle w:val="Heading3"/>
      </w:pPr>
      <w:bookmarkStart w:id="1504" w:name="_Toc141988911"/>
      <w:r>
        <w:t>To</w:t>
      </w:r>
      <w:r>
        <w:rPr>
          <w:szCs w:val="28"/>
          <w:cs/>
          <w:lang w:bidi="th-TH"/>
        </w:rPr>
        <w:t>-</w:t>
      </w:r>
      <w:r>
        <w:t>be Processing</w:t>
      </w:r>
      <w:bookmarkEnd w:id="1504"/>
      <w:r>
        <w:t xml:space="preserve"> </w:t>
      </w:r>
    </w:p>
    <w:tbl>
      <w:tblPr>
        <w:tblW w:w="7805" w:type="dxa"/>
        <w:tblInd w:w="1111"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A0" w:firstRow="1" w:lastRow="0" w:firstColumn="1" w:lastColumn="0" w:noHBand="0" w:noVBand="0"/>
      </w:tblPr>
      <w:tblGrid>
        <w:gridCol w:w="2775"/>
        <w:gridCol w:w="5030"/>
      </w:tblGrid>
      <w:tr w:rsidR="00950FD1" w:rsidRPr="00897DBA" w14:paraId="7AD22068" w14:textId="77777777" w:rsidTr="00950FD1">
        <w:trPr>
          <w:tblHeader/>
        </w:trPr>
        <w:tc>
          <w:tcPr>
            <w:tcW w:w="2775" w:type="dxa"/>
          </w:tcPr>
          <w:p w14:paraId="5B38124B" w14:textId="77777777" w:rsidR="00950FD1" w:rsidRPr="00D512AA" w:rsidRDefault="00950FD1" w:rsidP="00950FD1">
            <w:pPr>
              <w:rPr>
                <w:rFonts w:asciiTheme="minorHAnsi" w:hAnsiTheme="minorHAnsi" w:cstheme="minorHAnsi"/>
                <w:sz w:val="22"/>
                <w:szCs w:val="22"/>
              </w:rPr>
            </w:pPr>
            <w:r w:rsidRPr="00D512AA">
              <w:rPr>
                <w:rFonts w:asciiTheme="minorHAnsi" w:hAnsiTheme="minorHAnsi" w:cstheme="minorHAnsi"/>
                <w:sz w:val="22"/>
                <w:szCs w:val="22"/>
              </w:rPr>
              <w:t xml:space="preserve">Paper Size </w:t>
            </w:r>
          </w:p>
        </w:tc>
        <w:tc>
          <w:tcPr>
            <w:tcW w:w="5030" w:type="dxa"/>
          </w:tcPr>
          <w:p w14:paraId="1122B04C" w14:textId="77777777" w:rsidR="00950FD1" w:rsidRPr="00D512AA" w:rsidRDefault="00950FD1" w:rsidP="00950FD1">
            <w:pPr>
              <w:rPr>
                <w:rFonts w:asciiTheme="minorHAnsi" w:hAnsiTheme="minorHAnsi" w:cstheme="minorHAnsi"/>
                <w:sz w:val="22"/>
                <w:szCs w:val="22"/>
              </w:rPr>
            </w:pPr>
            <w:r w:rsidRPr="00D512AA">
              <w:rPr>
                <w:rFonts w:asciiTheme="minorHAnsi" w:hAnsiTheme="minorHAnsi" w:cstheme="minorHAnsi"/>
                <w:sz w:val="22"/>
                <w:szCs w:val="22"/>
              </w:rPr>
              <w:t>A4</w:t>
            </w:r>
          </w:p>
        </w:tc>
      </w:tr>
      <w:tr w:rsidR="00950FD1" w:rsidRPr="00897DBA" w14:paraId="0BB47392" w14:textId="77777777" w:rsidTr="00950FD1">
        <w:tc>
          <w:tcPr>
            <w:tcW w:w="2775" w:type="dxa"/>
          </w:tcPr>
          <w:p w14:paraId="6A323CF3" w14:textId="77777777" w:rsidR="00950FD1" w:rsidRPr="00D512AA" w:rsidRDefault="00950FD1" w:rsidP="00950FD1">
            <w:pPr>
              <w:rPr>
                <w:rFonts w:asciiTheme="minorHAnsi" w:hAnsiTheme="minorHAnsi" w:cstheme="minorHAnsi"/>
                <w:noProof w:val="0"/>
                <w:color w:val="000000"/>
                <w:sz w:val="22"/>
                <w:szCs w:val="22"/>
              </w:rPr>
            </w:pPr>
            <w:r w:rsidRPr="00D512AA">
              <w:rPr>
                <w:rFonts w:asciiTheme="minorHAnsi" w:hAnsiTheme="minorHAnsi" w:cstheme="minorHAnsi"/>
                <w:color w:val="000000"/>
                <w:sz w:val="22"/>
                <w:szCs w:val="22"/>
              </w:rPr>
              <w:t>Reprinting Require</w:t>
            </w:r>
          </w:p>
        </w:tc>
        <w:tc>
          <w:tcPr>
            <w:tcW w:w="5030" w:type="dxa"/>
          </w:tcPr>
          <w:p w14:paraId="24592A32" w14:textId="77777777" w:rsidR="00950FD1" w:rsidRPr="00D512AA" w:rsidRDefault="00950FD1" w:rsidP="00950FD1">
            <w:pPr>
              <w:rPr>
                <w:rFonts w:asciiTheme="minorHAnsi" w:hAnsiTheme="minorHAnsi" w:cstheme="minorHAnsi"/>
                <w:noProof w:val="0"/>
                <w:color w:val="000000"/>
                <w:sz w:val="22"/>
                <w:szCs w:val="22"/>
              </w:rPr>
            </w:pPr>
            <w:r w:rsidRPr="00D512AA">
              <w:rPr>
                <w:rFonts w:asciiTheme="minorHAnsi" w:hAnsiTheme="minorHAnsi" w:cstheme="minorHAnsi"/>
                <w:color w:val="000000"/>
                <w:sz w:val="22"/>
                <w:szCs w:val="22"/>
              </w:rPr>
              <w:t>Yes</w:t>
            </w:r>
          </w:p>
        </w:tc>
      </w:tr>
      <w:tr w:rsidR="00950FD1" w:rsidRPr="00897DBA" w14:paraId="07EB4D9B" w14:textId="77777777" w:rsidTr="00950FD1">
        <w:tc>
          <w:tcPr>
            <w:tcW w:w="2775" w:type="dxa"/>
          </w:tcPr>
          <w:p w14:paraId="24C24C62" w14:textId="77777777" w:rsidR="00950FD1" w:rsidRPr="00D512AA" w:rsidRDefault="00950FD1" w:rsidP="00950FD1">
            <w:pPr>
              <w:rPr>
                <w:rFonts w:asciiTheme="minorHAnsi" w:hAnsiTheme="minorHAnsi" w:cstheme="minorHAnsi"/>
                <w:noProof w:val="0"/>
                <w:color w:val="000000"/>
                <w:sz w:val="22"/>
                <w:szCs w:val="22"/>
              </w:rPr>
            </w:pPr>
            <w:r w:rsidRPr="00AB6C2E">
              <w:rPr>
                <w:rFonts w:asciiTheme="minorHAnsi" w:hAnsiTheme="minorHAnsi" w:cstheme="minorHAnsi"/>
                <w:color w:val="000000"/>
                <w:sz w:val="22"/>
                <w:szCs w:val="22"/>
                <w:highlight w:val="yellow"/>
              </w:rPr>
              <w:t>Searching Criteria</w:t>
            </w:r>
          </w:p>
        </w:tc>
        <w:tc>
          <w:tcPr>
            <w:tcW w:w="5030" w:type="dxa"/>
          </w:tcPr>
          <w:p w14:paraId="4CF902C0" w14:textId="629D8288" w:rsidR="00950FD1" w:rsidRPr="008F1DDF" w:rsidRDefault="00950FD1" w:rsidP="00950FD1">
            <w:pPr>
              <w:rPr>
                <w:rFonts w:asciiTheme="minorHAnsi" w:hAnsiTheme="minorHAnsi" w:cs="Browallia New"/>
                <w:noProof w:val="0"/>
                <w:color w:val="000000"/>
                <w:sz w:val="22"/>
                <w:szCs w:val="28"/>
                <w:lang w:val="en-US" w:bidi="th-TH"/>
              </w:rPr>
            </w:pPr>
            <w:r>
              <w:rPr>
                <w:rFonts w:asciiTheme="minorHAnsi" w:hAnsiTheme="minorHAnsi" w:cs="Browallia New"/>
                <w:color w:val="000000"/>
                <w:sz w:val="22"/>
                <w:szCs w:val="28"/>
                <w:lang w:val="en-US" w:bidi="th-TH"/>
              </w:rPr>
              <w:t xml:space="preserve">Period of Time </w:t>
            </w:r>
            <w:r>
              <w:rPr>
                <w:rFonts w:asciiTheme="minorHAnsi" w:hAnsiTheme="minorHAnsi" w:cs="Angsana New"/>
                <w:color w:val="000000"/>
                <w:sz w:val="22"/>
                <w:szCs w:val="22"/>
                <w:cs/>
                <w:lang w:val="en-US" w:bidi="th-TH"/>
              </w:rPr>
              <w:t>(</w:t>
            </w:r>
            <w:r>
              <w:rPr>
                <w:rFonts w:asciiTheme="minorHAnsi" w:hAnsiTheme="minorHAnsi" w:cs="Browallia New"/>
                <w:color w:val="000000"/>
                <w:sz w:val="22"/>
                <w:szCs w:val="28"/>
                <w:lang w:val="en-US" w:bidi="th-TH"/>
              </w:rPr>
              <w:t>Monthly</w:t>
            </w:r>
            <w:r>
              <w:rPr>
                <w:rFonts w:asciiTheme="minorHAnsi" w:hAnsiTheme="minorHAnsi" w:cs="Angsana New"/>
                <w:color w:val="000000"/>
                <w:sz w:val="22"/>
                <w:szCs w:val="22"/>
                <w:cs/>
                <w:lang w:val="en-US" w:bidi="th-TH"/>
              </w:rPr>
              <w:t>)</w:t>
            </w:r>
          </w:p>
        </w:tc>
      </w:tr>
    </w:tbl>
    <w:p w14:paraId="7F7B7E77" w14:textId="77777777" w:rsidR="00626A33" w:rsidRDefault="00626A33" w:rsidP="00626A33">
      <w:pPr>
        <w:ind w:left="1440"/>
      </w:pPr>
    </w:p>
    <w:p w14:paraId="3FAF9763" w14:textId="77777777" w:rsidR="00626A33" w:rsidRDefault="00626A33" w:rsidP="00626A33">
      <w:pPr>
        <w:pStyle w:val="Heading3"/>
      </w:pPr>
      <w:bookmarkStart w:id="1505" w:name="_Toc141988912"/>
      <w:r w:rsidRPr="00061B9D">
        <w:lastRenderedPageBreak/>
        <w:t xml:space="preserve">File </w:t>
      </w:r>
      <w:r w:rsidRPr="00061B9D">
        <w:rPr>
          <w:szCs w:val="28"/>
          <w:cs/>
          <w:lang w:bidi="th-TH"/>
        </w:rPr>
        <w:t>/</w:t>
      </w:r>
      <w:r w:rsidRPr="00061B9D">
        <w:t>API Layout and Data Sheet</w:t>
      </w:r>
      <w:bookmarkEnd w:id="1505"/>
    </w:p>
    <w:p w14:paraId="4E4F8A0E" w14:textId="77777777" w:rsidR="00626A33" w:rsidRPr="00B431F3" w:rsidRDefault="00626A33" w:rsidP="00626A33">
      <w:pPr>
        <w:pStyle w:val="Heading3"/>
      </w:pPr>
      <w:bookmarkStart w:id="1506" w:name="_Toc141988913"/>
      <w:r>
        <w:t>Report Layout and Data Sheet</w:t>
      </w:r>
      <w:bookmarkEnd w:id="1506"/>
    </w:p>
    <w:tbl>
      <w:tblPr>
        <w:tblW w:w="8663" w:type="dxa"/>
        <w:tblInd w:w="1111"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A0" w:firstRow="1" w:lastRow="0" w:firstColumn="1" w:lastColumn="0" w:noHBand="0" w:noVBand="0"/>
      </w:tblPr>
      <w:tblGrid>
        <w:gridCol w:w="3261"/>
        <w:gridCol w:w="2701"/>
        <w:gridCol w:w="2701"/>
      </w:tblGrid>
      <w:tr w:rsidR="00E778DC" w:rsidRPr="00897DBA" w14:paraId="48012AFA" w14:textId="0AB82A8A" w:rsidTr="00E778DC">
        <w:trPr>
          <w:tblHeader/>
        </w:trPr>
        <w:tc>
          <w:tcPr>
            <w:tcW w:w="3261" w:type="dxa"/>
          </w:tcPr>
          <w:p w14:paraId="0C3427E6" w14:textId="77777777" w:rsidR="00E778DC" w:rsidRPr="00897DBA" w:rsidRDefault="00E778DC" w:rsidP="00950FD1">
            <w:r w:rsidRPr="00897DBA">
              <w:t>Screen</w:t>
            </w:r>
            <w:r w:rsidRPr="00897DBA">
              <w:rPr>
                <w:cs/>
                <w:lang w:bidi="th-TH"/>
              </w:rPr>
              <w:t>/</w:t>
            </w:r>
            <w:r w:rsidRPr="00897DBA">
              <w:t>Report Field Name</w:t>
            </w:r>
            <w:r w:rsidRPr="00897DBA">
              <w:rPr>
                <w:cs/>
                <w:lang w:bidi="th-TH"/>
              </w:rPr>
              <w:t>/</w:t>
            </w:r>
            <w:r w:rsidRPr="00897DBA">
              <w:t>Attributes</w:t>
            </w:r>
          </w:p>
        </w:tc>
        <w:tc>
          <w:tcPr>
            <w:tcW w:w="2701" w:type="dxa"/>
          </w:tcPr>
          <w:p w14:paraId="47EB6AB6" w14:textId="77777777" w:rsidR="00E778DC" w:rsidRPr="002B6879" w:rsidRDefault="00E778DC" w:rsidP="00950FD1">
            <w:pPr>
              <w:rPr>
                <w:lang w:val="en-US" w:bidi="th-TH"/>
              </w:rPr>
            </w:pPr>
            <w:r>
              <w:rPr>
                <w:lang w:val="en-US" w:bidi="th-TH"/>
              </w:rPr>
              <w:t>Sample Data</w:t>
            </w:r>
          </w:p>
        </w:tc>
        <w:tc>
          <w:tcPr>
            <w:tcW w:w="2701" w:type="dxa"/>
          </w:tcPr>
          <w:p w14:paraId="5644A3AF" w14:textId="7E14F23A" w:rsidR="00E778DC" w:rsidRDefault="00E778DC" w:rsidP="00950FD1">
            <w:pPr>
              <w:rPr>
                <w:lang w:val="en-US" w:bidi="th-TH"/>
              </w:rPr>
            </w:pPr>
            <w:r w:rsidRPr="00897DBA">
              <w:t>Source</w:t>
            </w:r>
            <w:r w:rsidRPr="00897DBA">
              <w:rPr>
                <w:cs/>
                <w:lang w:bidi="th-TH"/>
              </w:rPr>
              <w:t>/</w:t>
            </w:r>
            <w:r w:rsidRPr="00897DBA">
              <w:t>Validations</w:t>
            </w:r>
          </w:p>
        </w:tc>
      </w:tr>
      <w:tr w:rsidR="00E778DC" w:rsidRPr="00897DBA" w14:paraId="4321925D" w14:textId="22486036" w:rsidTr="00E778DC">
        <w:trPr>
          <w:tblHeader/>
        </w:trPr>
        <w:tc>
          <w:tcPr>
            <w:tcW w:w="3261" w:type="dxa"/>
            <w:shd w:val="clear" w:color="auto" w:fill="DAE6B6" w:themeFill="accent6" w:themeFillTint="66"/>
          </w:tcPr>
          <w:p w14:paraId="14994C2F" w14:textId="77777777" w:rsidR="00E778DC" w:rsidRDefault="00E778DC" w:rsidP="00950FD1">
            <w:r>
              <w:t>Details</w:t>
            </w:r>
          </w:p>
        </w:tc>
        <w:tc>
          <w:tcPr>
            <w:tcW w:w="2701" w:type="dxa"/>
            <w:shd w:val="clear" w:color="auto" w:fill="DAE6B6" w:themeFill="accent6" w:themeFillTint="66"/>
          </w:tcPr>
          <w:p w14:paraId="580C5AB3" w14:textId="77777777" w:rsidR="00E778DC" w:rsidRDefault="00E778DC" w:rsidP="00950FD1">
            <w:pPr>
              <w:rPr>
                <w:lang w:val="en-US" w:bidi="th-TH"/>
              </w:rPr>
            </w:pPr>
          </w:p>
        </w:tc>
        <w:tc>
          <w:tcPr>
            <w:tcW w:w="2701" w:type="dxa"/>
            <w:shd w:val="clear" w:color="auto" w:fill="DAE6B6" w:themeFill="accent6" w:themeFillTint="66"/>
          </w:tcPr>
          <w:p w14:paraId="4D9FB489" w14:textId="77777777" w:rsidR="00E778DC" w:rsidRDefault="00E778DC" w:rsidP="00950FD1">
            <w:pPr>
              <w:rPr>
                <w:lang w:val="en-US" w:bidi="th-TH"/>
              </w:rPr>
            </w:pPr>
          </w:p>
        </w:tc>
      </w:tr>
      <w:tr w:rsidR="00E778DC" w:rsidRPr="00897DBA" w14:paraId="2F570045" w14:textId="02DDB919" w:rsidTr="00E778DC">
        <w:trPr>
          <w:tblHeader/>
        </w:trPr>
        <w:tc>
          <w:tcPr>
            <w:tcW w:w="3261" w:type="dxa"/>
            <w:shd w:val="clear" w:color="auto" w:fill="auto"/>
          </w:tcPr>
          <w:p w14:paraId="79F8C8D5" w14:textId="77777777" w:rsidR="00E778DC" w:rsidRDefault="00E778DC" w:rsidP="00950FD1">
            <w:r>
              <w:t>Marketing Department Code</w:t>
            </w:r>
          </w:p>
        </w:tc>
        <w:tc>
          <w:tcPr>
            <w:tcW w:w="2701" w:type="dxa"/>
            <w:shd w:val="clear" w:color="auto" w:fill="auto"/>
          </w:tcPr>
          <w:p w14:paraId="583D856B" w14:textId="77777777" w:rsidR="00E778DC" w:rsidRDefault="00E778DC" w:rsidP="00950FD1">
            <w:pPr>
              <w:rPr>
                <w:cs/>
                <w:lang w:val="en-US" w:bidi="th-TH"/>
              </w:rPr>
            </w:pPr>
            <w:r>
              <w:rPr>
                <w:lang w:val="en-US" w:bidi="th-TH"/>
              </w:rPr>
              <w:t>1056000</w:t>
            </w:r>
          </w:p>
        </w:tc>
        <w:tc>
          <w:tcPr>
            <w:tcW w:w="2701" w:type="dxa"/>
          </w:tcPr>
          <w:p w14:paraId="0F12B8F2" w14:textId="77777777" w:rsidR="00E778DC" w:rsidRDefault="00E778DC" w:rsidP="00950FD1">
            <w:pPr>
              <w:rPr>
                <w:lang w:val="en-US" w:bidi="th-TH"/>
              </w:rPr>
            </w:pPr>
          </w:p>
        </w:tc>
      </w:tr>
      <w:tr w:rsidR="00E778DC" w:rsidRPr="00897DBA" w14:paraId="6CA32A6A" w14:textId="5C4DCC9E" w:rsidTr="00E778DC">
        <w:trPr>
          <w:tblHeader/>
        </w:trPr>
        <w:tc>
          <w:tcPr>
            <w:tcW w:w="3261" w:type="dxa"/>
            <w:shd w:val="clear" w:color="auto" w:fill="auto"/>
          </w:tcPr>
          <w:p w14:paraId="37B222F8" w14:textId="77777777" w:rsidR="00E778DC" w:rsidRDefault="00E778DC" w:rsidP="00950FD1">
            <w:r>
              <w:t>Marketing Department Description</w:t>
            </w:r>
          </w:p>
        </w:tc>
        <w:tc>
          <w:tcPr>
            <w:tcW w:w="2701" w:type="dxa"/>
            <w:shd w:val="clear" w:color="auto" w:fill="auto"/>
          </w:tcPr>
          <w:p w14:paraId="47F45E02" w14:textId="77777777" w:rsidR="00E778DC" w:rsidRDefault="00E778DC" w:rsidP="00950FD1">
            <w:pPr>
              <w:rPr>
                <w:lang w:val="en-US" w:bidi="th-TH"/>
              </w:rPr>
            </w:pPr>
            <w:r>
              <w:rPr>
                <w:rFonts w:hint="cs"/>
                <w:cs/>
                <w:lang w:val="en-US" w:bidi="th-TH"/>
              </w:rPr>
              <w:t xml:space="preserve">ฝ่ายอุตสาหกรรม </w:t>
            </w:r>
            <w:r>
              <w:rPr>
                <w:lang w:val="en-US" w:bidi="th-TH"/>
              </w:rPr>
              <w:t>2</w:t>
            </w:r>
          </w:p>
        </w:tc>
        <w:tc>
          <w:tcPr>
            <w:tcW w:w="2701" w:type="dxa"/>
          </w:tcPr>
          <w:p w14:paraId="2FAFBCCA" w14:textId="77777777" w:rsidR="00E778DC" w:rsidRDefault="00E778DC" w:rsidP="00950FD1">
            <w:pPr>
              <w:rPr>
                <w:cs/>
                <w:lang w:val="en-US" w:bidi="th-TH"/>
              </w:rPr>
            </w:pPr>
          </w:p>
        </w:tc>
      </w:tr>
      <w:tr w:rsidR="00E778DC" w:rsidRPr="00897DBA" w14:paraId="69888EA1" w14:textId="03EA60BC" w:rsidTr="00E778DC">
        <w:trPr>
          <w:tblHeader/>
        </w:trPr>
        <w:tc>
          <w:tcPr>
            <w:tcW w:w="3261" w:type="dxa"/>
            <w:shd w:val="clear" w:color="auto" w:fill="auto"/>
          </w:tcPr>
          <w:p w14:paraId="4A9F1978" w14:textId="77777777" w:rsidR="00E778DC" w:rsidRDefault="00E778DC" w:rsidP="00950FD1">
            <w:r>
              <w:t>Marketing Segment Code</w:t>
            </w:r>
          </w:p>
        </w:tc>
        <w:tc>
          <w:tcPr>
            <w:tcW w:w="2701" w:type="dxa"/>
            <w:shd w:val="clear" w:color="auto" w:fill="auto"/>
          </w:tcPr>
          <w:p w14:paraId="54A0FF43" w14:textId="77777777" w:rsidR="00E778DC" w:rsidRDefault="00E778DC" w:rsidP="00950FD1">
            <w:pPr>
              <w:rPr>
                <w:cs/>
                <w:lang w:val="en-US" w:bidi="th-TH"/>
              </w:rPr>
            </w:pPr>
            <w:r>
              <w:rPr>
                <w:lang w:val="en-US" w:bidi="th-TH"/>
              </w:rPr>
              <w:t>1056001</w:t>
            </w:r>
          </w:p>
        </w:tc>
        <w:tc>
          <w:tcPr>
            <w:tcW w:w="2701" w:type="dxa"/>
          </w:tcPr>
          <w:p w14:paraId="518DCD7C" w14:textId="77777777" w:rsidR="00E778DC" w:rsidRDefault="00E778DC" w:rsidP="00950FD1">
            <w:pPr>
              <w:rPr>
                <w:lang w:val="en-US" w:bidi="th-TH"/>
              </w:rPr>
            </w:pPr>
          </w:p>
        </w:tc>
      </w:tr>
      <w:tr w:rsidR="00E778DC" w:rsidRPr="00897DBA" w14:paraId="1637C807" w14:textId="4810E8EF" w:rsidTr="00E778DC">
        <w:trPr>
          <w:tblHeader/>
        </w:trPr>
        <w:tc>
          <w:tcPr>
            <w:tcW w:w="3261" w:type="dxa"/>
            <w:shd w:val="clear" w:color="auto" w:fill="auto"/>
          </w:tcPr>
          <w:p w14:paraId="36D4A023" w14:textId="77777777" w:rsidR="00E778DC" w:rsidRDefault="00E778DC" w:rsidP="00950FD1">
            <w:r>
              <w:t>Marketing Segment Description</w:t>
            </w:r>
          </w:p>
        </w:tc>
        <w:tc>
          <w:tcPr>
            <w:tcW w:w="2701" w:type="dxa"/>
            <w:shd w:val="clear" w:color="auto" w:fill="auto"/>
          </w:tcPr>
          <w:p w14:paraId="16103CE7" w14:textId="77777777" w:rsidR="00E778DC" w:rsidRDefault="00E778DC" w:rsidP="00950FD1">
            <w:pPr>
              <w:rPr>
                <w:lang w:val="en-US" w:bidi="th-TH"/>
              </w:rPr>
            </w:pPr>
            <w:r>
              <w:rPr>
                <w:rFonts w:hint="cs"/>
                <w:cs/>
                <w:lang w:val="en-US" w:bidi="th-TH"/>
              </w:rPr>
              <w:t xml:space="preserve">ส่วนอุตสาหกรรม </w:t>
            </w:r>
            <w:r>
              <w:rPr>
                <w:lang w:val="en-US" w:bidi="th-TH"/>
              </w:rPr>
              <w:t>2</w:t>
            </w:r>
            <w:r>
              <w:rPr>
                <w:cs/>
                <w:lang w:val="en-US" w:bidi="th-TH"/>
              </w:rPr>
              <w:t>.</w:t>
            </w:r>
            <w:r>
              <w:rPr>
                <w:lang w:val="en-US" w:bidi="th-TH"/>
              </w:rPr>
              <w:t>1</w:t>
            </w:r>
          </w:p>
        </w:tc>
        <w:tc>
          <w:tcPr>
            <w:tcW w:w="2701" w:type="dxa"/>
          </w:tcPr>
          <w:p w14:paraId="4BC4FF53" w14:textId="77777777" w:rsidR="00E778DC" w:rsidRDefault="00E778DC" w:rsidP="00950FD1">
            <w:pPr>
              <w:rPr>
                <w:cs/>
                <w:lang w:val="en-US" w:bidi="th-TH"/>
              </w:rPr>
            </w:pPr>
          </w:p>
        </w:tc>
      </w:tr>
      <w:tr w:rsidR="00E778DC" w:rsidRPr="00F822B1" w14:paraId="23B5FC2F" w14:textId="5F83FF92" w:rsidTr="00E778DC">
        <w:tc>
          <w:tcPr>
            <w:tcW w:w="3261" w:type="dxa"/>
          </w:tcPr>
          <w:p w14:paraId="7A89831E" w14:textId="0B629DCB" w:rsidR="00E778DC" w:rsidRPr="00B862D0" w:rsidRDefault="00E778DC" w:rsidP="009C2C7B">
            <w:r>
              <w:t>Operation Branch</w:t>
            </w:r>
          </w:p>
        </w:tc>
        <w:tc>
          <w:tcPr>
            <w:tcW w:w="2701" w:type="dxa"/>
          </w:tcPr>
          <w:p w14:paraId="08781AFA" w14:textId="614C1F27" w:rsidR="00E778DC" w:rsidRDefault="00E778DC" w:rsidP="009C2C7B">
            <w:r>
              <w:t>Rama IV Branch</w:t>
            </w:r>
          </w:p>
        </w:tc>
        <w:tc>
          <w:tcPr>
            <w:tcW w:w="2701" w:type="dxa"/>
          </w:tcPr>
          <w:p w14:paraId="65F07DDF" w14:textId="77777777" w:rsidR="00E778DC" w:rsidRDefault="00E778DC" w:rsidP="009C2C7B"/>
        </w:tc>
      </w:tr>
      <w:tr w:rsidR="00E778DC" w:rsidRPr="00F822B1" w14:paraId="6DD856F1" w14:textId="5619BB30" w:rsidTr="00E778DC">
        <w:tc>
          <w:tcPr>
            <w:tcW w:w="3261" w:type="dxa"/>
          </w:tcPr>
          <w:p w14:paraId="75017222" w14:textId="77777777" w:rsidR="00E778DC" w:rsidRPr="008375B3" w:rsidRDefault="00E778DC" w:rsidP="00950FD1">
            <w:pPr>
              <w:rPr>
                <w:lang w:val="en-US" w:bidi="th-TH"/>
              </w:rPr>
            </w:pPr>
            <w:r w:rsidRPr="00B862D0">
              <w:t xml:space="preserve">Transaction Code </w:t>
            </w:r>
          </w:p>
        </w:tc>
        <w:tc>
          <w:tcPr>
            <w:tcW w:w="2701" w:type="dxa"/>
          </w:tcPr>
          <w:p w14:paraId="53846807" w14:textId="77777777" w:rsidR="00E778DC" w:rsidRPr="00897DBA" w:rsidRDefault="00E778DC" w:rsidP="00950FD1">
            <w:r>
              <w:t xml:space="preserve">Create, Increase </w:t>
            </w:r>
          </w:p>
        </w:tc>
        <w:tc>
          <w:tcPr>
            <w:tcW w:w="2701" w:type="dxa"/>
          </w:tcPr>
          <w:p w14:paraId="342EFED9" w14:textId="77777777" w:rsidR="00E778DC" w:rsidRDefault="00E778DC" w:rsidP="00950FD1"/>
        </w:tc>
      </w:tr>
      <w:tr w:rsidR="00E778DC" w:rsidRPr="00F822B1" w14:paraId="7D981E3B" w14:textId="09F39F94" w:rsidTr="00E778DC">
        <w:tc>
          <w:tcPr>
            <w:tcW w:w="3261" w:type="dxa"/>
          </w:tcPr>
          <w:p w14:paraId="1F8C3A7D" w14:textId="77777777" w:rsidR="00E778DC" w:rsidRPr="00060973" w:rsidRDefault="00E778DC" w:rsidP="00950FD1">
            <w:pPr>
              <w:rPr>
                <w:lang w:val="en-US" w:bidi="th-TH"/>
              </w:rPr>
            </w:pPr>
            <w:r w:rsidRPr="00B862D0">
              <w:t xml:space="preserve">Customer ID </w:t>
            </w:r>
          </w:p>
        </w:tc>
        <w:tc>
          <w:tcPr>
            <w:tcW w:w="2701" w:type="dxa"/>
          </w:tcPr>
          <w:p w14:paraId="61AC8647" w14:textId="77777777" w:rsidR="00E778DC" w:rsidRPr="00897DBA" w:rsidRDefault="00E778DC" w:rsidP="00950FD1">
            <w:r>
              <w:t>0106406</w:t>
            </w:r>
          </w:p>
        </w:tc>
        <w:tc>
          <w:tcPr>
            <w:tcW w:w="2701" w:type="dxa"/>
          </w:tcPr>
          <w:p w14:paraId="623DB4F3" w14:textId="77777777" w:rsidR="00E778DC" w:rsidRDefault="00E778DC" w:rsidP="00950FD1"/>
        </w:tc>
      </w:tr>
      <w:tr w:rsidR="00E778DC" w:rsidRPr="00F822B1" w14:paraId="562919AF" w14:textId="7453B35A" w:rsidTr="00E778DC">
        <w:tc>
          <w:tcPr>
            <w:tcW w:w="3261" w:type="dxa"/>
          </w:tcPr>
          <w:p w14:paraId="4FCCA6A2" w14:textId="1CA9E149" w:rsidR="00E778DC" w:rsidRPr="009A4BB4" w:rsidRDefault="00E778DC" w:rsidP="00950FD1">
            <w:pPr>
              <w:rPr>
                <w:lang w:val="en-US" w:bidi="th-TH"/>
              </w:rPr>
            </w:pPr>
            <w:del w:id="1507" w:author="Uraluk Pansuwan" w:date="2023-07-31T16:39:00Z">
              <w:r w:rsidDel="003F638A">
                <w:rPr>
                  <w:lang w:val="en-US" w:bidi="th-TH"/>
                </w:rPr>
                <w:delText>Alias</w:delText>
              </w:r>
            </w:del>
            <w:ins w:id="1508" w:author="Uraluk Pansuwan" w:date="2023-07-31T16:39:00Z">
              <w:r w:rsidR="003F638A">
                <w:rPr>
                  <w:lang w:val="en-US" w:bidi="th-TH"/>
                </w:rPr>
                <w:t>Thai Title</w:t>
              </w:r>
            </w:ins>
          </w:p>
        </w:tc>
        <w:tc>
          <w:tcPr>
            <w:tcW w:w="2701" w:type="dxa"/>
          </w:tcPr>
          <w:p w14:paraId="79216F96" w14:textId="77777777" w:rsidR="00E778DC" w:rsidRPr="009A4BB4" w:rsidRDefault="00E778DC" w:rsidP="00950FD1">
            <w:pPr>
              <w:rPr>
                <w:cs/>
                <w:lang w:val="en-US" w:bidi="th-TH"/>
              </w:rPr>
            </w:pPr>
            <w:r>
              <w:rPr>
                <w:rFonts w:hint="cs"/>
                <w:cs/>
                <w:lang w:bidi="th-TH"/>
              </w:rPr>
              <w:t>หจก</w:t>
            </w:r>
            <w:r>
              <w:rPr>
                <w:cs/>
                <w:lang w:val="en-US" w:bidi="th-TH"/>
              </w:rPr>
              <w:t>.</w:t>
            </w:r>
          </w:p>
        </w:tc>
        <w:tc>
          <w:tcPr>
            <w:tcW w:w="2701" w:type="dxa"/>
          </w:tcPr>
          <w:p w14:paraId="4A14852C" w14:textId="77777777" w:rsidR="00E778DC" w:rsidRDefault="00E778DC" w:rsidP="00950FD1">
            <w:pPr>
              <w:rPr>
                <w:cs/>
                <w:lang w:bidi="th-TH"/>
              </w:rPr>
            </w:pPr>
          </w:p>
        </w:tc>
      </w:tr>
      <w:tr w:rsidR="00E778DC" w:rsidRPr="00F822B1" w14:paraId="0A366F34" w14:textId="1045BE08" w:rsidTr="00E778DC">
        <w:tc>
          <w:tcPr>
            <w:tcW w:w="3261" w:type="dxa"/>
          </w:tcPr>
          <w:p w14:paraId="01CB2F3C" w14:textId="77777777" w:rsidR="00E778DC" w:rsidRPr="008375B3" w:rsidRDefault="00E778DC" w:rsidP="00950FD1">
            <w:pPr>
              <w:rPr>
                <w:lang w:val="en-US"/>
              </w:rPr>
            </w:pPr>
            <w:r w:rsidRPr="00B862D0">
              <w:t xml:space="preserve">Customer </w:t>
            </w:r>
            <w:r>
              <w:t>Thai Name</w:t>
            </w:r>
          </w:p>
        </w:tc>
        <w:tc>
          <w:tcPr>
            <w:tcW w:w="2701" w:type="dxa"/>
          </w:tcPr>
          <w:p w14:paraId="6ADFD069" w14:textId="77777777" w:rsidR="00E778DC" w:rsidRPr="00897DBA" w:rsidRDefault="00E778DC" w:rsidP="00950FD1"/>
        </w:tc>
        <w:tc>
          <w:tcPr>
            <w:tcW w:w="2701" w:type="dxa"/>
          </w:tcPr>
          <w:p w14:paraId="5E97F299" w14:textId="77777777" w:rsidR="00E778DC" w:rsidRPr="00897DBA" w:rsidRDefault="00E778DC" w:rsidP="00950FD1"/>
        </w:tc>
      </w:tr>
      <w:tr w:rsidR="00E778DC" w:rsidRPr="00F822B1" w14:paraId="0828C9C3" w14:textId="0642D28B" w:rsidTr="00E778DC">
        <w:tc>
          <w:tcPr>
            <w:tcW w:w="3261" w:type="dxa"/>
          </w:tcPr>
          <w:p w14:paraId="6554D9FB" w14:textId="77777777" w:rsidR="00E778DC" w:rsidRPr="00B862D0" w:rsidRDefault="00E778DC" w:rsidP="00950FD1">
            <w:r>
              <w:t>Major Credit Code</w:t>
            </w:r>
            <w:del w:id="1509" w:author="Uraluk Pansuwan" w:date="2023-07-31T16:40:00Z">
              <w:r w:rsidDel="003F638A">
                <w:delText xml:space="preserve"> </w:delText>
              </w:r>
              <w:r w:rsidDel="003F638A">
                <w:rPr>
                  <w:cs/>
                  <w:lang w:bidi="th-TH"/>
                </w:rPr>
                <w:delText xml:space="preserve">+ </w:delText>
              </w:r>
              <w:r w:rsidDel="003F638A">
                <w:delText>Minor Credit Code</w:delText>
              </w:r>
            </w:del>
          </w:p>
        </w:tc>
        <w:tc>
          <w:tcPr>
            <w:tcW w:w="2701" w:type="dxa"/>
          </w:tcPr>
          <w:p w14:paraId="033B65F4" w14:textId="77777777" w:rsidR="00E778DC" w:rsidRPr="00897DBA" w:rsidRDefault="00E778DC" w:rsidP="00950FD1">
            <w:r>
              <w:t>04</w:t>
            </w:r>
            <w:del w:id="1510" w:author="Uraluk Pansuwan" w:date="2023-07-31T16:40:00Z">
              <w:r w:rsidDel="003F638A">
                <w:delText xml:space="preserve"> 00</w:delText>
              </w:r>
            </w:del>
          </w:p>
        </w:tc>
        <w:tc>
          <w:tcPr>
            <w:tcW w:w="2701" w:type="dxa"/>
          </w:tcPr>
          <w:p w14:paraId="4C93D4BE" w14:textId="77777777" w:rsidR="00E778DC" w:rsidRDefault="00E778DC" w:rsidP="00950FD1"/>
        </w:tc>
      </w:tr>
      <w:tr w:rsidR="003F638A" w:rsidRPr="00F822B1" w14:paraId="0EBECFA8" w14:textId="77777777" w:rsidTr="00E778DC">
        <w:trPr>
          <w:ins w:id="1511" w:author="Uraluk Pansuwan" w:date="2023-07-31T16:40:00Z"/>
        </w:trPr>
        <w:tc>
          <w:tcPr>
            <w:tcW w:w="3261" w:type="dxa"/>
          </w:tcPr>
          <w:p w14:paraId="7B4ED81A" w14:textId="301DC0E9" w:rsidR="003F638A" w:rsidRDefault="003F638A" w:rsidP="00950FD1">
            <w:pPr>
              <w:rPr>
                <w:ins w:id="1512" w:author="Uraluk Pansuwan" w:date="2023-07-31T16:40:00Z"/>
              </w:rPr>
            </w:pPr>
            <w:ins w:id="1513" w:author="Uraluk Pansuwan" w:date="2023-07-31T16:40:00Z">
              <w:r>
                <w:t>Minor Credit Code</w:t>
              </w:r>
            </w:ins>
          </w:p>
        </w:tc>
        <w:tc>
          <w:tcPr>
            <w:tcW w:w="2701" w:type="dxa"/>
          </w:tcPr>
          <w:p w14:paraId="1AC54AD8" w14:textId="0D859F10" w:rsidR="003F638A" w:rsidRDefault="003F638A" w:rsidP="00950FD1">
            <w:pPr>
              <w:rPr>
                <w:ins w:id="1514" w:author="Uraluk Pansuwan" w:date="2023-07-31T16:40:00Z"/>
                <w:cs/>
                <w:lang w:bidi="th-TH"/>
              </w:rPr>
            </w:pPr>
            <w:ins w:id="1515" w:author="Uraluk Pansuwan" w:date="2023-07-31T16:40:00Z">
              <w:r>
                <w:rPr>
                  <w:lang w:bidi="th-TH"/>
                </w:rPr>
                <w:t>00</w:t>
              </w:r>
            </w:ins>
          </w:p>
        </w:tc>
        <w:tc>
          <w:tcPr>
            <w:tcW w:w="2701" w:type="dxa"/>
          </w:tcPr>
          <w:p w14:paraId="1DD4FB71" w14:textId="77777777" w:rsidR="003F638A" w:rsidRDefault="003F638A" w:rsidP="00950FD1">
            <w:pPr>
              <w:rPr>
                <w:ins w:id="1516" w:author="Uraluk Pansuwan" w:date="2023-07-31T16:40:00Z"/>
                <w:cs/>
                <w:lang w:bidi="th-TH"/>
              </w:rPr>
            </w:pPr>
          </w:p>
        </w:tc>
      </w:tr>
      <w:tr w:rsidR="00E778DC" w:rsidRPr="00F822B1" w14:paraId="40103886" w14:textId="5E556A58" w:rsidTr="00E778DC">
        <w:tc>
          <w:tcPr>
            <w:tcW w:w="3261" w:type="dxa"/>
          </w:tcPr>
          <w:p w14:paraId="1FD0E4E1" w14:textId="77777777" w:rsidR="00E778DC" w:rsidRPr="00B862D0" w:rsidRDefault="00E778DC" w:rsidP="00950FD1">
            <w:r>
              <w:t>Major</w:t>
            </w:r>
            <w:r>
              <w:rPr>
                <w:cs/>
                <w:lang w:bidi="th-TH"/>
              </w:rPr>
              <w:t>/</w:t>
            </w:r>
            <w:r>
              <w:t>Minor Description</w:t>
            </w:r>
          </w:p>
        </w:tc>
        <w:tc>
          <w:tcPr>
            <w:tcW w:w="2701" w:type="dxa"/>
          </w:tcPr>
          <w:p w14:paraId="2BE95791" w14:textId="77777777" w:rsidR="00E778DC" w:rsidRPr="00897DBA" w:rsidRDefault="00E778DC" w:rsidP="00950FD1">
            <w:pPr>
              <w:rPr>
                <w:cs/>
                <w:lang w:bidi="th-TH"/>
              </w:rPr>
            </w:pPr>
            <w:r>
              <w:rPr>
                <w:rFonts w:hint="cs"/>
                <w:cs/>
                <w:lang w:bidi="th-TH"/>
              </w:rPr>
              <w:t>สินเชื่อโครงการระหว่างประเทศ</w:t>
            </w:r>
          </w:p>
        </w:tc>
        <w:tc>
          <w:tcPr>
            <w:tcW w:w="2701" w:type="dxa"/>
          </w:tcPr>
          <w:p w14:paraId="0DDD8C56" w14:textId="77777777" w:rsidR="00E778DC" w:rsidRDefault="00E778DC" w:rsidP="00950FD1">
            <w:pPr>
              <w:rPr>
                <w:cs/>
                <w:lang w:bidi="th-TH"/>
              </w:rPr>
            </w:pPr>
          </w:p>
        </w:tc>
      </w:tr>
      <w:tr w:rsidR="00E778DC" w:rsidRPr="00F822B1" w14:paraId="6EEEBD5D" w14:textId="075D74F8" w:rsidTr="00E778DC">
        <w:tc>
          <w:tcPr>
            <w:tcW w:w="3261" w:type="dxa"/>
          </w:tcPr>
          <w:p w14:paraId="5B011AD6" w14:textId="5D931297" w:rsidR="00E778DC" w:rsidRDefault="00E778DC" w:rsidP="009C2C7B">
            <w:r w:rsidRPr="00B862D0">
              <w:t>Limit ID</w:t>
            </w:r>
          </w:p>
        </w:tc>
        <w:tc>
          <w:tcPr>
            <w:tcW w:w="2701" w:type="dxa"/>
          </w:tcPr>
          <w:p w14:paraId="546F64C6" w14:textId="6E3D024B" w:rsidR="00E778DC" w:rsidRDefault="00E778DC" w:rsidP="009C2C7B">
            <w:pPr>
              <w:rPr>
                <w:cs/>
                <w:lang w:bidi="th-TH"/>
              </w:rPr>
            </w:pPr>
            <w:r>
              <w:t>610175201</w:t>
            </w:r>
          </w:p>
        </w:tc>
        <w:tc>
          <w:tcPr>
            <w:tcW w:w="2701" w:type="dxa"/>
          </w:tcPr>
          <w:p w14:paraId="275D0AA3" w14:textId="50F3A0F5" w:rsidR="00700EDE" w:rsidRDefault="00700EDE" w:rsidP="009C2C7B">
            <w:r>
              <w:t>Loan &amp; OD Limit Facility</w:t>
            </w:r>
          </w:p>
        </w:tc>
      </w:tr>
      <w:tr w:rsidR="00E778DC" w:rsidRPr="00F822B1" w14:paraId="755E718B" w14:textId="376DE010" w:rsidTr="00E778DC">
        <w:tc>
          <w:tcPr>
            <w:tcW w:w="3261" w:type="dxa"/>
          </w:tcPr>
          <w:p w14:paraId="7720E1C3" w14:textId="358DF67A" w:rsidR="00E778DC" w:rsidRDefault="00E778DC" w:rsidP="009C2C7B">
            <w:r>
              <w:t>Limit</w:t>
            </w:r>
            <w:r w:rsidRPr="00CB5EF1">
              <w:t xml:space="preserve"> Description </w:t>
            </w:r>
          </w:p>
        </w:tc>
        <w:tc>
          <w:tcPr>
            <w:tcW w:w="2701" w:type="dxa"/>
          </w:tcPr>
          <w:p w14:paraId="4381EFAC" w14:textId="22356A48" w:rsidR="00E778DC" w:rsidRDefault="00E778DC" w:rsidP="009C2C7B">
            <w:pPr>
              <w:rPr>
                <w:cs/>
                <w:lang w:bidi="th-TH"/>
              </w:rPr>
            </w:pPr>
            <w:r>
              <w:t>Loan</w:t>
            </w:r>
          </w:p>
        </w:tc>
        <w:tc>
          <w:tcPr>
            <w:tcW w:w="2701" w:type="dxa"/>
          </w:tcPr>
          <w:p w14:paraId="0D399F48" w14:textId="77777777" w:rsidR="00E778DC" w:rsidRDefault="00E778DC" w:rsidP="009C2C7B"/>
        </w:tc>
      </w:tr>
      <w:tr w:rsidR="00E778DC" w:rsidRPr="00F822B1" w14:paraId="36878031" w14:textId="76A03BFC" w:rsidTr="00E778DC">
        <w:tc>
          <w:tcPr>
            <w:tcW w:w="3261" w:type="dxa"/>
          </w:tcPr>
          <w:p w14:paraId="15AB478C" w14:textId="406B5B1F" w:rsidR="00E778DC" w:rsidRDefault="00E778DC" w:rsidP="009C2C7B">
            <w:r>
              <w:t>Credit Type</w:t>
            </w:r>
          </w:p>
        </w:tc>
        <w:tc>
          <w:tcPr>
            <w:tcW w:w="2701" w:type="dxa"/>
          </w:tcPr>
          <w:p w14:paraId="66E49176" w14:textId="71939D02" w:rsidR="00E778DC" w:rsidRDefault="00E778DC" w:rsidP="009C2C7B">
            <w:r>
              <w:t>Specific Project Limit</w:t>
            </w:r>
          </w:p>
        </w:tc>
        <w:tc>
          <w:tcPr>
            <w:tcW w:w="2701" w:type="dxa"/>
          </w:tcPr>
          <w:p w14:paraId="7C2A208A" w14:textId="77777777" w:rsidR="00E778DC" w:rsidRDefault="00E778DC" w:rsidP="009C2C7B"/>
        </w:tc>
      </w:tr>
      <w:tr w:rsidR="00E778DC" w:rsidRPr="00F822B1" w14:paraId="1ED485BA" w14:textId="772F40D8" w:rsidTr="00E778DC">
        <w:tc>
          <w:tcPr>
            <w:tcW w:w="3261" w:type="dxa"/>
          </w:tcPr>
          <w:p w14:paraId="5F5F7270" w14:textId="69712338" w:rsidR="00E778DC" w:rsidRDefault="00E778DC" w:rsidP="009C2C7B">
            <w:r>
              <w:t>Product Program</w:t>
            </w:r>
          </w:p>
        </w:tc>
        <w:tc>
          <w:tcPr>
            <w:tcW w:w="2701" w:type="dxa"/>
          </w:tcPr>
          <w:p w14:paraId="6BB623FA" w14:textId="34610166" w:rsidR="00E778DC" w:rsidRDefault="00E778DC" w:rsidP="009C2C7B">
            <w:pPr>
              <w:rPr>
                <w:lang w:bidi="th-TH"/>
              </w:rPr>
            </w:pPr>
            <w:r>
              <w:t>BIZ</w:t>
            </w:r>
          </w:p>
        </w:tc>
        <w:tc>
          <w:tcPr>
            <w:tcW w:w="2701" w:type="dxa"/>
          </w:tcPr>
          <w:p w14:paraId="6AD7A244" w14:textId="77777777" w:rsidR="00E778DC" w:rsidRDefault="00E778DC" w:rsidP="009C2C7B"/>
        </w:tc>
      </w:tr>
      <w:tr w:rsidR="00E778DC" w:rsidRPr="00F822B1" w14:paraId="26F87377" w14:textId="6D78F805" w:rsidTr="00E778DC">
        <w:tc>
          <w:tcPr>
            <w:tcW w:w="3261" w:type="dxa"/>
          </w:tcPr>
          <w:p w14:paraId="5693BE16" w14:textId="6F91018A" w:rsidR="00E778DC" w:rsidRDefault="00E778DC" w:rsidP="003665AD">
            <w:r>
              <w:t>Main Purpose Code</w:t>
            </w:r>
          </w:p>
        </w:tc>
        <w:tc>
          <w:tcPr>
            <w:tcW w:w="2701" w:type="dxa"/>
          </w:tcPr>
          <w:p w14:paraId="7CF040E2" w14:textId="28F506B1" w:rsidR="00E778DC" w:rsidRDefault="00E778DC" w:rsidP="003665AD">
            <w:pPr>
              <w:rPr>
                <w:lang w:bidi="th-TH"/>
              </w:rPr>
            </w:pPr>
            <w:r>
              <w:t>11000</w:t>
            </w:r>
          </w:p>
        </w:tc>
        <w:tc>
          <w:tcPr>
            <w:tcW w:w="2701" w:type="dxa"/>
          </w:tcPr>
          <w:p w14:paraId="54CFD89E" w14:textId="77777777" w:rsidR="00E778DC" w:rsidRDefault="00E778DC" w:rsidP="003665AD"/>
        </w:tc>
      </w:tr>
      <w:tr w:rsidR="00E778DC" w:rsidRPr="00F822B1" w14:paraId="015C2E1C" w14:textId="44B60887" w:rsidTr="00E778DC">
        <w:tc>
          <w:tcPr>
            <w:tcW w:w="3261" w:type="dxa"/>
          </w:tcPr>
          <w:p w14:paraId="54E21EF4" w14:textId="5B0E7C01" w:rsidR="00E778DC" w:rsidRDefault="00E778DC" w:rsidP="003665AD">
            <w:r>
              <w:t>Main Purpose Description</w:t>
            </w:r>
          </w:p>
        </w:tc>
        <w:tc>
          <w:tcPr>
            <w:tcW w:w="2701" w:type="dxa"/>
          </w:tcPr>
          <w:p w14:paraId="01CA6C22" w14:textId="55B82C0C" w:rsidR="00E778DC" w:rsidRDefault="00E778DC" w:rsidP="003665AD">
            <w:pPr>
              <w:rPr>
                <w:lang w:bidi="th-TH"/>
              </w:rPr>
            </w:pPr>
            <w:r>
              <w:rPr>
                <w:rFonts w:hint="cs"/>
                <w:cs/>
                <w:lang w:bidi="th-TH"/>
              </w:rPr>
              <w:t>เพื่อการส่งออก</w:t>
            </w:r>
          </w:p>
        </w:tc>
        <w:tc>
          <w:tcPr>
            <w:tcW w:w="2701" w:type="dxa"/>
          </w:tcPr>
          <w:p w14:paraId="167208CC" w14:textId="77777777" w:rsidR="00E778DC" w:rsidRDefault="00E778DC" w:rsidP="003665AD">
            <w:pPr>
              <w:rPr>
                <w:cs/>
                <w:lang w:bidi="th-TH"/>
              </w:rPr>
            </w:pPr>
          </w:p>
        </w:tc>
      </w:tr>
      <w:tr w:rsidR="003F638A" w:rsidRPr="00F822B1" w14:paraId="30A814DF" w14:textId="77777777" w:rsidTr="00E778DC">
        <w:trPr>
          <w:ins w:id="1517" w:author="Uraluk Pansuwan" w:date="2023-07-31T16:41:00Z"/>
        </w:trPr>
        <w:tc>
          <w:tcPr>
            <w:tcW w:w="3261" w:type="dxa"/>
          </w:tcPr>
          <w:p w14:paraId="5C439CA2" w14:textId="22D9CA46" w:rsidR="003F638A" w:rsidDel="003F638A" w:rsidRDefault="003F638A" w:rsidP="00950FD1">
            <w:pPr>
              <w:rPr>
                <w:ins w:id="1518" w:author="Uraluk Pansuwan" w:date="2023-07-31T16:41:00Z"/>
              </w:rPr>
            </w:pPr>
            <w:ins w:id="1519" w:author="Uraluk Pansuwan" w:date="2023-07-31T16:41:00Z">
              <w:r>
                <w:t>Business Size Code</w:t>
              </w:r>
            </w:ins>
          </w:p>
        </w:tc>
        <w:tc>
          <w:tcPr>
            <w:tcW w:w="2701" w:type="dxa"/>
          </w:tcPr>
          <w:p w14:paraId="28DCDBC1" w14:textId="183196BB" w:rsidR="003F638A" w:rsidRDefault="003F638A" w:rsidP="00950FD1">
            <w:pPr>
              <w:rPr>
                <w:ins w:id="1520" w:author="Uraluk Pansuwan" w:date="2023-07-31T16:41:00Z"/>
                <w:lang w:bidi="th-TH"/>
              </w:rPr>
            </w:pPr>
            <w:ins w:id="1521" w:author="Uraluk Pansuwan" w:date="2023-07-31T16:41:00Z">
              <w:r>
                <w:rPr>
                  <w:lang w:bidi="th-TH"/>
                </w:rPr>
                <w:t>2</w:t>
              </w:r>
            </w:ins>
          </w:p>
        </w:tc>
        <w:tc>
          <w:tcPr>
            <w:tcW w:w="2701" w:type="dxa"/>
          </w:tcPr>
          <w:p w14:paraId="3BE739FB" w14:textId="77777777" w:rsidR="003F638A" w:rsidRDefault="003F638A" w:rsidP="00950FD1">
            <w:pPr>
              <w:rPr>
                <w:ins w:id="1522" w:author="Uraluk Pansuwan" w:date="2023-07-31T16:41:00Z"/>
                <w:lang w:bidi="th-TH"/>
              </w:rPr>
            </w:pPr>
          </w:p>
        </w:tc>
      </w:tr>
      <w:tr w:rsidR="00E778DC" w:rsidRPr="00F822B1" w14:paraId="65E1D6D0" w14:textId="2FC84736" w:rsidTr="00E778DC">
        <w:tc>
          <w:tcPr>
            <w:tcW w:w="3261" w:type="dxa"/>
          </w:tcPr>
          <w:p w14:paraId="49554193" w14:textId="7FDD1905" w:rsidR="00E778DC" w:rsidRDefault="00E778DC" w:rsidP="00950FD1">
            <w:del w:id="1523" w:author="Uraluk Pansuwan" w:date="2023-07-31T16:40:00Z">
              <w:r w:rsidDel="003F638A">
                <w:delText xml:space="preserve">Size </w:delText>
              </w:r>
            </w:del>
            <w:r>
              <w:t>Business</w:t>
            </w:r>
            <w:ins w:id="1524" w:author="Uraluk Pansuwan" w:date="2023-07-31T16:40:00Z">
              <w:r w:rsidR="003F638A">
                <w:t xml:space="preserve"> </w:t>
              </w:r>
            </w:ins>
            <w:ins w:id="1525" w:author="Uraluk Pansuwan" w:date="2023-07-31T16:41:00Z">
              <w:r w:rsidR="003F638A">
                <w:t>Size</w:t>
              </w:r>
            </w:ins>
          </w:p>
        </w:tc>
        <w:tc>
          <w:tcPr>
            <w:tcW w:w="2701" w:type="dxa"/>
          </w:tcPr>
          <w:p w14:paraId="66C17686" w14:textId="77777777" w:rsidR="00E778DC" w:rsidRDefault="00E778DC" w:rsidP="00950FD1">
            <w:pPr>
              <w:rPr>
                <w:cs/>
                <w:lang w:bidi="th-TH"/>
              </w:rPr>
            </w:pPr>
            <w:r>
              <w:rPr>
                <w:lang w:bidi="th-TH"/>
              </w:rPr>
              <w:t>M</w:t>
            </w:r>
          </w:p>
        </w:tc>
        <w:tc>
          <w:tcPr>
            <w:tcW w:w="2701" w:type="dxa"/>
          </w:tcPr>
          <w:p w14:paraId="3160B8F0" w14:textId="77777777" w:rsidR="00E778DC" w:rsidRDefault="00E778DC" w:rsidP="00950FD1">
            <w:pPr>
              <w:rPr>
                <w:lang w:bidi="th-TH"/>
              </w:rPr>
            </w:pPr>
          </w:p>
        </w:tc>
      </w:tr>
      <w:tr w:rsidR="00E778DC" w:rsidRPr="00F822B1" w14:paraId="7CD666EC" w14:textId="66A38C41" w:rsidTr="00E778DC">
        <w:tc>
          <w:tcPr>
            <w:tcW w:w="3261" w:type="dxa"/>
          </w:tcPr>
          <w:p w14:paraId="7FC6D5F6" w14:textId="4A8C7C05" w:rsidR="00E778DC" w:rsidRDefault="00E778DC" w:rsidP="009C2C7B">
            <w:r>
              <w:t>Status Code</w:t>
            </w:r>
          </w:p>
        </w:tc>
        <w:tc>
          <w:tcPr>
            <w:tcW w:w="2701" w:type="dxa"/>
          </w:tcPr>
          <w:p w14:paraId="0A0B4864" w14:textId="0A7EAD60" w:rsidR="00E778DC" w:rsidRDefault="00E778DC" w:rsidP="009C2C7B">
            <w:pPr>
              <w:rPr>
                <w:lang w:bidi="th-TH"/>
              </w:rPr>
            </w:pPr>
            <w:r>
              <w:t>00 and 23</w:t>
            </w:r>
          </w:p>
        </w:tc>
        <w:tc>
          <w:tcPr>
            <w:tcW w:w="2701" w:type="dxa"/>
          </w:tcPr>
          <w:p w14:paraId="2B4874E1" w14:textId="77777777" w:rsidR="00E778DC" w:rsidRDefault="00E778DC" w:rsidP="009C2C7B"/>
        </w:tc>
      </w:tr>
      <w:tr w:rsidR="00E778DC" w:rsidRPr="00F822B1" w14:paraId="6228772D" w14:textId="15B8985C" w:rsidTr="00E778DC">
        <w:tc>
          <w:tcPr>
            <w:tcW w:w="3261" w:type="dxa"/>
          </w:tcPr>
          <w:p w14:paraId="5FAE424D" w14:textId="38CE0262" w:rsidR="00E778DC" w:rsidRDefault="00E778DC" w:rsidP="009C2C7B">
            <w:r>
              <w:t>Status Description</w:t>
            </w:r>
          </w:p>
        </w:tc>
        <w:tc>
          <w:tcPr>
            <w:tcW w:w="2701" w:type="dxa"/>
          </w:tcPr>
          <w:p w14:paraId="3B326B86" w14:textId="523E4085" w:rsidR="00E778DC" w:rsidRDefault="00E778DC" w:rsidP="009C2C7B">
            <w:pPr>
              <w:rPr>
                <w:lang w:bidi="th-TH"/>
              </w:rPr>
            </w:pPr>
            <w:r>
              <w:t>Stage 1 and Stage 3</w:t>
            </w:r>
          </w:p>
        </w:tc>
        <w:tc>
          <w:tcPr>
            <w:tcW w:w="2701" w:type="dxa"/>
          </w:tcPr>
          <w:p w14:paraId="65B9B2DF" w14:textId="77777777" w:rsidR="00E778DC" w:rsidRDefault="00E778DC" w:rsidP="009C2C7B"/>
        </w:tc>
      </w:tr>
      <w:tr w:rsidR="00E778DC" w:rsidRPr="00F822B1" w14:paraId="64276C64" w14:textId="201010B8" w:rsidTr="00E778DC">
        <w:tc>
          <w:tcPr>
            <w:tcW w:w="3261" w:type="dxa"/>
          </w:tcPr>
          <w:p w14:paraId="23FADDEE" w14:textId="77777777" w:rsidR="00E778DC" w:rsidRDefault="00E778DC" w:rsidP="00950FD1">
            <w:r>
              <w:t>Business Code</w:t>
            </w:r>
          </w:p>
        </w:tc>
        <w:tc>
          <w:tcPr>
            <w:tcW w:w="2701" w:type="dxa"/>
          </w:tcPr>
          <w:p w14:paraId="6A20AA4E" w14:textId="77777777" w:rsidR="00E778DC" w:rsidRDefault="00E778DC" w:rsidP="00950FD1">
            <w:pPr>
              <w:rPr>
                <w:lang w:bidi="th-TH"/>
              </w:rPr>
            </w:pPr>
            <w:r>
              <w:rPr>
                <w:lang w:bidi="th-TH"/>
              </w:rPr>
              <w:t>00610</w:t>
            </w:r>
          </w:p>
        </w:tc>
        <w:tc>
          <w:tcPr>
            <w:tcW w:w="2701" w:type="dxa"/>
          </w:tcPr>
          <w:p w14:paraId="235E386A" w14:textId="77777777" w:rsidR="00E778DC" w:rsidRDefault="00E778DC" w:rsidP="00950FD1">
            <w:pPr>
              <w:rPr>
                <w:lang w:bidi="th-TH"/>
              </w:rPr>
            </w:pPr>
          </w:p>
        </w:tc>
      </w:tr>
      <w:tr w:rsidR="00E778DC" w:rsidRPr="00F822B1" w14:paraId="6C6D1911" w14:textId="70A6FE9D" w:rsidTr="00E778DC">
        <w:tc>
          <w:tcPr>
            <w:tcW w:w="3261" w:type="dxa"/>
          </w:tcPr>
          <w:p w14:paraId="5776176A" w14:textId="77777777" w:rsidR="00E778DC" w:rsidRDefault="00E778DC" w:rsidP="00950FD1">
            <w:r>
              <w:t>Business Description</w:t>
            </w:r>
          </w:p>
        </w:tc>
        <w:tc>
          <w:tcPr>
            <w:tcW w:w="2701" w:type="dxa"/>
          </w:tcPr>
          <w:p w14:paraId="686D1B3E" w14:textId="77777777" w:rsidR="00E778DC" w:rsidRDefault="00E778DC" w:rsidP="00950FD1">
            <w:pPr>
              <w:rPr>
                <w:cs/>
                <w:lang w:bidi="th-TH"/>
              </w:rPr>
            </w:pPr>
            <w:r>
              <w:rPr>
                <w:rFonts w:hint="cs"/>
                <w:cs/>
                <w:lang w:bidi="th-TH"/>
              </w:rPr>
              <w:t>เคมีภัณฑ์</w:t>
            </w:r>
          </w:p>
        </w:tc>
        <w:tc>
          <w:tcPr>
            <w:tcW w:w="2701" w:type="dxa"/>
          </w:tcPr>
          <w:p w14:paraId="5182D182" w14:textId="77777777" w:rsidR="00E778DC" w:rsidRDefault="00E778DC" w:rsidP="00950FD1">
            <w:pPr>
              <w:rPr>
                <w:cs/>
                <w:lang w:bidi="th-TH"/>
              </w:rPr>
            </w:pPr>
          </w:p>
        </w:tc>
      </w:tr>
      <w:tr w:rsidR="00E778DC" w:rsidRPr="00F822B1" w14:paraId="0EE6A7F9" w14:textId="22AC4776" w:rsidTr="00E778DC">
        <w:tc>
          <w:tcPr>
            <w:tcW w:w="3261" w:type="dxa"/>
          </w:tcPr>
          <w:p w14:paraId="306782E2" w14:textId="49439CE6" w:rsidR="00E778DC" w:rsidRPr="00794E79" w:rsidRDefault="00E778DC" w:rsidP="003665AD">
            <w:pPr>
              <w:rPr>
                <w:lang w:val="en-US" w:bidi="th-TH"/>
              </w:rPr>
            </w:pPr>
            <w:r>
              <w:t>ISIC Code</w:t>
            </w:r>
          </w:p>
        </w:tc>
        <w:tc>
          <w:tcPr>
            <w:tcW w:w="2701" w:type="dxa"/>
          </w:tcPr>
          <w:p w14:paraId="0E14EC8D" w14:textId="41E70244" w:rsidR="00E778DC" w:rsidRPr="00897DBA" w:rsidRDefault="00E778DC" w:rsidP="003665AD">
            <w:r>
              <w:t>C107720</w:t>
            </w:r>
          </w:p>
        </w:tc>
        <w:tc>
          <w:tcPr>
            <w:tcW w:w="2701" w:type="dxa"/>
          </w:tcPr>
          <w:p w14:paraId="463E4E89" w14:textId="77777777" w:rsidR="00E778DC" w:rsidRDefault="00E778DC" w:rsidP="003665AD"/>
        </w:tc>
      </w:tr>
      <w:tr w:rsidR="00E778DC" w:rsidRPr="00F822B1" w14:paraId="129B5FBD" w14:textId="5F57C159" w:rsidTr="00E778DC">
        <w:tc>
          <w:tcPr>
            <w:tcW w:w="3261" w:type="dxa"/>
          </w:tcPr>
          <w:p w14:paraId="17B326A9" w14:textId="58F6AC28" w:rsidR="00E778DC" w:rsidRPr="0059014D" w:rsidRDefault="00E778DC" w:rsidP="003665AD">
            <w:pPr>
              <w:rPr>
                <w:lang w:val="en-US" w:bidi="th-TH"/>
              </w:rPr>
            </w:pPr>
            <w:r>
              <w:rPr>
                <w:lang w:val="en-US" w:bidi="th-TH"/>
              </w:rPr>
              <w:t>Sign Contract</w:t>
            </w:r>
          </w:p>
        </w:tc>
        <w:tc>
          <w:tcPr>
            <w:tcW w:w="2701" w:type="dxa"/>
          </w:tcPr>
          <w:p w14:paraId="4EDEDDF0" w14:textId="20FA3BE7" w:rsidR="00E778DC" w:rsidRPr="0059014D" w:rsidRDefault="00E778DC" w:rsidP="003665AD">
            <w:pPr>
              <w:rPr>
                <w:lang w:val="en-US" w:bidi="th-TH"/>
              </w:rPr>
            </w:pPr>
            <w:r>
              <w:rPr>
                <w:lang w:val="en-US" w:bidi="th-TH"/>
              </w:rPr>
              <w:t>02</w:t>
            </w:r>
            <w:r>
              <w:rPr>
                <w:cs/>
                <w:lang w:val="en-US" w:bidi="th-TH"/>
              </w:rPr>
              <w:t>/</w:t>
            </w:r>
            <w:r>
              <w:rPr>
                <w:lang w:val="en-US" w:bidi="th-TH"/>
              </w:rPr>
              <w:t>06</w:t>
            </w:r>
            <w:r>
              <w:rPr>
                <w:cs/>
                <w:lang w:val="en-US" w:bidi="th-TH"/>
              </w:rPr>
              <w:t>/</w:t>
            </w:r>
            <w:r>
              <w:rPr>
                <w:lang w:val="en-US" w:bidi="th-TH"/>
              </w:rPr>
              <w:t>2023</w:t>
            </w:r>
          </w:p>
        </w:tc>
        <w:tc>
          <w:tcPr>
            <w:tcW w:w="2701" w:type="dxa"/>
          </w:tcPr>
          <w:p w14:paraId="44A15C88" w14:textId="77777777" w:rsidR="00E778DC" w:rsidRDefault="00E778DC" w:rsidP="003665AD">
            <w:pPr>
              <w:rPr>
                <w:lang w:val="en-US" w:bidi="th-TH"/>
              </w:rPr>
            </w:pPr>
          </w:p>
        </w:tc>
      </w:tr>
      <w:tr w:rsidR="00E778DC" w:rsidRPr="00F822B1" w14:paraId="4754051F" w14:textId="7D67A824" w:rsidTr="00E778DC">
        <w:tc>
          <w:tcPr>
            <w:tcW w:w="3261" w:type="dxa"/>
          </w:tcPr>
          <w:p w14:paraId="4AABBE83" w14:textId="6BE88E5F" w:rsidR="00E778DC" w:rsidRDefault="00E778DC" w:rsidP="003665AD">
            <w:r>
              <w:t>Effective Date</w:t>
            </w:r>
          </w:p>
        </w:tc>
        <w:tc>
          <w:tcPr>
            <w:tcW w:w="2701" w:type="dxa"/>
          </w:tcPr>
          <w:p w14:paraId="39B88A6C" w14:textId="0446006D" w:rsidR="00E778DC" w:rsidRDefault="00E778DC" w:rsidP="003665AD">
            <w:r>
              <w:t>15</w:t>
            </w:r>
            <w:r>
              <w:rPr>
                <w:cs/>
                <w:lang w:bidi="th-TH"/>
              </w:rPr>
              <w:t>/</w:t>
            </w:r>
            <w:r>
              <w:t>06</w:t>
            </w:r>
            <w:r>
              <w:rPr>
                <w:cs/>
                <w:lang w:bidi="th-TH"/>
              </w:rPr>
              <w:t>/</w:t>
            </w:r>
            <w:r>
              <w:t>2023</w:t>
            </w:r>
          </w:p>
        </w:tc>
        <w:tc>
          <w:tcPr>
            <w:tcW w:w="2701" w:type="dxa"/>
          </w:tcPr>
          <w:p w14:paraId="0CAA6C03" w14:textId="77777777" w:rsidR="00E778DC" w:rsidRDefault="00E778DC" w:rsidP="003665AD"/>
        </w:tc>
      </w:tr>
      <w:tr w:rsidR="00E778DC" w:rsidRPr="00F822B1" w14:paraId="532D6EB9" w14:textId="00FE572E" w:rsidTr="00E778DC">
        <w:tc>
          <w:tcPr>
            <w:tcW w:w="3261" w:type="dxa"/>
          </w:tcPr>
          <w:p w14:paraId="7D554B27" w14:textId="1A5133F7" w:rsidR="00E778DC" w:rsidRDefault="00E778DC" w:rsidP="003665AD">
            <w:r>
              <w:t>Approval Date</w:t>
            </w:r>
          </w:p>
        </w:tc>
        <w:tc>
          <w:tcPr>
            <w:tcW w:w="2701" w:type="dxa"/>
          </w:tcPr>
          <w:p w14:paraId="4C310FA7" w14:textId="765C0784" w:rsidR="00E778DC" w:rsidRDefault="00E778DC" w:rsidP="003665AD">
            <w:r>
              <w:t>30</w:t>
            </w:r>
            <w:r>
              <w:rPr>
                <w:cs/>
                <w:lang w:bidi="th-TH"/>
              </w:rPr>
              <w:t>/</w:t>
            </w:r>
            <w:r>
              <w:t>05</w:t>
            </w:r>
            <w:r>
              <w:rPr>
                <w:cs/>
                <w:lang w:bidi="th-TH"/>
              </w:rPr>
              <w:t>/</w:t>
            </w:r>
            <w:r>
              <w:t>2023</w:t>
            </w:r>
          </w:p>
        </w:tc>
        <w:tc>
          <w:tcPr>
            <w:tcW w:w="2701" w:type="dxa"/>
          </w:tcPr>
          <w:p w14:paraId="38633A02" w14:textId="77777777" w:rsidR="00E778DC" w:rsidRDefault="00E778DC" w:rsidP="003665AD"/>
        </w:tc>
      </w:tr>
      <w:tr w:rsidR="00E778DC" w:rsidRPr="00F822B1" w14:paraId="529D30B0" w14:textId="51B51E57" w:rsidTr="00E778DC">
        <w:tc>
          <w:tcPr>
            <w:tcW w:w="3261" w:type="dxa"/>
          </w:tcPr>
          <w:p w14:paraId="10FDA393" w14:textId="0A66B8E9" w:rsidR="00E778DC" w:rsidRDefault="00E778DC" w:rsidP="003665AD">
            <w:r>
              <w:t>Check Limit Date</w:t>
            </w:r>
          </w:p>
        </w:tc>
        <w:tc>
          <w:tcPr>
            <w:tcW w:w="2701" w:type="dxa"/>
          </w:tcPr>
          <w:p w14:paraId="6D78F53F" w14:textId="5B4AE4BB" w:rsidR="00E778DC" w:rsidRDefault="00E778DC" w:rsidP="003665AD">
            <w:r>
              <w:t>23</w:t>
            </w:r>
            <w:r>
              <w:rPr>
                <w:cs/>
                <w:lang w:bidi="th-TH"/>
              </w:rPr>
              <w:t>/</w:t>
            </w:r>
            <w:r>
              <w:t>09</w:t>
            </w:r>
            <w:r>
              <w:rPr>
                <w:cs/>
                <w:lang w:bidi="th-TH"/>
              </w:rPr>
              <w:t>/</w:t>
            </w:r>
            <w:r>
              <w:t>2023</w:t>
            </w:r>
          </w:p>
        </w:tc>
        <w:tc>
          <w:tcPr>
            <w:tcW w:w="2701" w:type="dxa"/>
          </w:tcPr>
          <w:p w14:paraId="2C59DD14" w14:textId="77777777" w:rsidR="00E778DC" w:rsidRDefault="00E778DC" w:rsidP="003665AD"/>
        </w:tc>
      </w:tr>
      <w:tr w:rsidR="00E778DC" w:rsidRPr="00F822B1" w14:paraId="4057F569" w14:textId="0E830A35" w:rsidTr="00E778DC">
        <w:tc>
          <w:tcPr>
            <w:tcW w:w="3261" w:type="dxa"/>
          </w:tcPr>
          <w:p w14:paraId="7361B5FD" w14:textId="56C0F5CE" w:rsidR="00E778DC" w:rsidRDefault="00E778DC" w:rsidP="003665AD">
            <w:r>
              <w:t>Currency</w:t>
            </w:r>
          </w:p>
        </w:tc>
        <w:tc>
          <w:tcPr>
            <w:tcW w:w="2701" w:type="dxa"/>
          </w:tcPr>
          <w:p w14:paraId="068F93E3" w14:textId="160CF7E6" w:rsidR="00E778DC" w:rsidRDefault="00E778DC" w:rsidP="003665AD">
            <w:r>
              <w:t>THB, USD</w:t>
            </w:r>
          </w:p>
        </w:tc>
        <w:tc>
          <w:tcPr>
            <w:tcW w:w="2701" w:type="dxa"/>
          </w:tcPr>
          <w:p w14:paraId="542B40BC" w14:textId="77777777" w:rsidR="00E778DC" w:rsidRDefault="00E778DC" w:rsidP="003665AD"/>
        </w:tc>
      </w:tr>
      <w:tr w:rsidR="00E778DC" w:rsidRPr="00F822B1" w14:paraId="4A38E12D" w14:textId="1A5F4FF4" w:rsidTr="00E778DC">
        <w:tc>
          <w:tcPr>
            <w:tcW w:w="3261" w:type="dxa"/>
          </w:tcPr>
          <w:p w14:paraId="096E8634" w14:textId="1FBF488D" w:rsidR="00E778DC" w:rsidRDefault="00E778DC" w:rsidP="003665AD">
            <w:r>
              <w:t xml:space="preserve">Amount Limit </w:t>
            </w:r>
          </w:p>
        </w:tc>
        <w:tc>
          <w:tcPr>
            <w:tcW w:w="2701" w:type="dxa"/>
          </w:tcPr>
          <w:p w14:paraId="701F302F" w14:textId="42C4C091" w:rsidR="00E778DC" w:rsidRDefault="00E778DC" w:rsidP="003665AD">
            <w:r>
              <w:t>1,000,000</w:t>
            </w:r>
            <w:r>
              <w:rPr>
                <w:cs/>
                <w:lang w:bidi="th-TH"/>
              </w:rPr>
              <w:t>.</w:t>
            </w:r>
            <w:r>
              <w:t>00 USD</w:t>
            </w:r>
          </w:p>
        </w:tc>
        <w:tc>
          <w:tcPr>
            <w:tcW w:w="2701" w:type="dxa"/>
          </w:tcPr>
          <w:p w14:paraId="558B0D72" w14:textId="77777777" w:rsidR="00E778DC" w:rsidRDefault="00E778DC" w:rsidP="003665AD"/>
        </w:tc>
      </w:tr>
      <w:tr w:rsidR="00E778DC" w:rsidRPr="00F822B1" w14:paraId="0A1018EB" w14:textId="528FA508" w:rsidTr="00E778DC">
        <w:tc>
          <w:tcPr>
            <w:tcW w:w="3261" w:type="dxa"/>
          </w:tcPr>
          <w:p w14:paraId="5D6356E0" w14:textId="6087D05D" w:rsidR="00E778DC" w:rsidRDefault="00E778DC" w:rsidP="003665AD">
            <w:r>
              <w:t xml:space="preserve">Amount Limit </w:t>
            </w:r>
            <w:r>
              <w:rPr>
                <w:cs/>
                <w:lang w:bidi="th-TH"/>
              </w:rPr>
              <w:t>(</w:t>
            </w:r>
            <w:r>
              <w:t>THB</w:t>
            </w:r>
            <w:r>
              <w:rPr>
                <w:cs/>
                <w:lang w:bidi="th-TH"/>
              </w:rPr>
              <w:t>)</w:t>
            </w:r>
          </w:p>
        </w:tc>
        <w:tc>
          <w:tcPr>
            <w:tcW w:w="2701" w:type="dxa"/>
          </w:tcPr>
          <w:p w14:paraId="4708C40A" w14:textId="593FF957" w:rsidR="00E778DC" w:rsidRDefault="00E778DC" w:rsidP="003665AD">
            <w:r>
              <w:t>35,000,000</w:t>
            </w:r>
            <w:r>
              <w:rPr>
                <w:cs/>
                <w:lang w:bidi="th-TH"/>
              </w:rPr>
              <w:t>.</w:t>
            </w:r>
            <w:r>
              <w:t>00 THB</w:t>
            </w:r>
          </w:p>
        </w:tc>
        <w:tc>
          <w:tcPr>
            <w:tcW w:w="2701" w:type="dxa"/>
          </w:tcPr>
          <w:p w14:paraId="6BBAFCD8" w14:textId="77777777" w:rsidR="00E778DC" w:rsidRDefault="00E778DC" w:rsidP="003665AD"/>
        </w:tc>
      </w:tr>
      <w:tr w:rsidR="00E778DC" w:rsidRPr="00F822B1" w14:paraId="01BFF5EB" w14:textId="7F82DB9B" w:rsidTr="000D1114">
        <w:trPr>
          <w:trHeight w:val="4455"/>
        </w:trPr>
        <w:tc>
          <w:tcPr>
            <w:tcW w:w="3261" w:type="dxa"/>
          </w:tcPr>
          <w:p w14:paraId="2698AA44" w14:textId="425AC26B" w:rsidR="00E778DC" w:rsidRDefault="00E778DC" w:rsidP="003665AD">
            <w:r>
              <w:lastRenderedPageBreak/>
              <w:t xml:space="preserve">Oustanding </w:t>
            </w:r>
            <w:r>
              <w:rPr>
                <w:cs/>
                <w:lang w:bidi="th-TH"/>
              </w:rPr>
              <w:t>(</w:t>
            </w:r>
            <w:r>
              <w:t>THB</w:t>
            </w:r>
            <w:r>
              <w:rPr>
                <w:cs/>
                <w:lang w:bidi="th-TH"/>
              </w:rPr>
              <w:t>)</w:t>
            </w:r>
          </w:p>
        </w:tc>
        <w:tc>
          <w:tcPr>
            <w:tcW w:w="2701" w:type="dxa"/>
          </w:tcPr>
          <w:p w14:paraId="49C8C3B3" w14:textId="3128FFCC" w:rsidR="00E778DC" w:rsidRDefault="00E778DC" w:rsidP="003665AD">
            <w:r>
              <w:t>35,000,000</w:t>
            </w:r>
            <w:r>
              <w:rPr>
                <w:cs/>
                <w:lang w:bidi="th-TH"/>
              </w:rPr>
              <w:t>.</w:t>
            </w:r>
            <w:r>
              <w:t>00 THB</w:t>
            </w:r>
          </w:p>
        </w:tc>
        <w:tc>
          <w:tcPr>
            <w:tcW w:w="2701" w:type="dxa"/>
          </w:tcPr>
          <w:p w14:paraId="69938DDF" w14:textId="1629BF98" w:rsidR="00AD7132" w:rsidRDefault="00AD7132" w:rsidP="003665AD">
            <w:r>
              <w:t>This report to include only:</w:t>
            </w:r>
          </w:p>
          <w:p w14:paraId="5AA7DEF8" w14:textId="4FCEAB0A" w:rsidR="00AD7132" w:rsidRDefault="00AD7132" w:rsidP="003665AD">
            <w:r w:rsidRPr="00AD7132">
              <w:rPr>
                <w:u w:val="single"/>
              </w:rPr>
              <w:t>Loan</w:t>
            </w:r>
            <w:r>
              <w:t xml:space="preserve"> and </w:t>
            </w:r>
            <w:r w:rsidRPr="00AD7132">
              <w:rPr>
                <w:u w:val="single"/>
              </w:rPr>
              <w:t>OD</w:t>
            </w:r>
            <w:r>
              <w:t xml:space="preserve"> facilities.</w:t>
            </w:r>
          </w:p>
          <w:p w14:paraId="1B55A700" w14:textId="11AAFB4E" w:rsidR="00AD7132" w:rsidRDefault="00AD7132" w:rsidP="003665AD">
            <w:r>
              <w:t>Loan account to be included.</w:t>
            </w:r>
          </w:p>
          <w:p w14:paraId="5A2FD44D" w14:textId="071DBFD9" w:rsidR="00E778DC" w:rsidRDefault="00700EDE" w:rsidP="003665AD">
            <w:r>
              <w:t>For Deposit Accounts, in the event balance is &lt;0, it should be par</w:t>
            </w:r>
            <w:r w:rsidR="00053598">
              <w:t>t of the report, limit id to be null or not applicable as client does was not granted limit facility</w:t>
            </w:r>
          </w:p>
        </w:tc>
      </w:tr>
      <w:tr w:rsidR="00E778DC" w:rsidRPr="00F822B1" w14:paraId="562FDDC0" w14:textId="77F065B6" w:rsidTr="00E778DC">
        <w:tc>
          <w:tcPr>
            <w:tcW w:w="3261" w:type="dxa"/>
          </w:tcPr>
          <w:p w14:paraId="06E1B2BE" w14:textId="2CBE060A" w:rsidR="00E778DC" w:rsidRDefault="00E778DC" w:rsidP="003665AD">
            <w:r>
              <w:t xml:space="preserve">Oustanding with no limits </w:t>
            </w:r>
            <w:r>
              <w:rPr>
                <w:cs/>
                <w:lang w:bidi="th-TH"/>
              </w:rPr>
              <w:t>(</w:t>
            </w:r>
            <w:r>
              <w:t>OD, LG Claim</w:t>
            </w:r>
            <w:r>
              <w:rPr>
                <w:cs/>
                <w:lang w:bidi="th-TH"/>
              </w:rPr>
              <w:t>)***</w:t>
            </w:r>
          </w:p>
        </w:tc>
        <w:tc>
          <w:tcPr>
            <w:tcW w:w="2701" w:type="dxa"/>
          </w:tcPr>
          <w:p w14:paraId="1B92DD18" w14:textId="5114CCD4" w:rsidR="00E778DC" w:rsidRDefault="00E778DC" w:rsidP="003665AD">
            <w:r>
              <w:rPr>
                <w:cs/>
                <w:lang w:bidi="th-TH"/>
              </w:rPr>
              <w:t>-</w:t>
            </w:r>
          </w:p>
        </w:tc>
        <w:tc>
          <w:tcPr>
            <w:tcW w:w="2701" w:type="dxa"/>
          </w:tcPr>
          <w:p w14:paraId="5C7AEBDB" w14:textId="77777777" w:rsidR="00E778DC" w:rsidRDefault="00E778DC" w:rsidP="003665AD">
            <w:pPr>
              <w:rPr>
                <w:cs/>
                <w:lang w:bidi="th-TH"/>
              </w:rPr>
            </w:pPr>
          </w:p>
        </w:tc>
      </w:tr>
      <w:tr w:rsidR="00E778DC" w:rsidRPr="00F822B1" w14:paraId="6E60588A" w14:textId="72B70A65" w:rsidTr="00E778DC">
        <w:tc>
          <w:tcPr>
            <w:tcW w:w="3261" w:type="dxa"/>
          </w:tcPr>
          <w:p w14:paraId="055AFE06" w14:textId="70663821" w:rsidR="00E778DC" w:rsidRDefault="00E778DC" w:rsidP="003665AD">
            <w:r>
              <w:t>Total Oustanding</w:t>
            </w:r>
          </w:p>
        </w:tc>
        <w:tc>
          <w:tcPr>
            <w:tcW w:w="2701" w:type="dxa"/>
          </w:tcPr>
          <w:p w14:paraId="0ECFD58B" w14:textId="3D6E87B7" w:rsidR="00E778DC" w:rsidRDefault="00E778DC" w:rsidP="003665AD">
            <w:r>
              <w:t>35,000,000</w:t>
            </w:r>
            <w:r>
              <w:rPr>
                <w:cs/>
                <w:lang w:bidi="th-TH"/>
              </w:rPr>
              <w:t>.</w:t>
            </w:r>
            <w:r>
              <w:t>00 THB</w:t>
            </w:r>
          </w:p>
        </w:tc>
        <w:tc>
          <w:tcPr>
            <w:tcW w:w="2701" w:type="dxa"/>
          </w:tcPr>
          <w:p w14:paraId="7316BCB9" w14:textId="77777777" w:rsidR="00E778DC" w:rsidRDefault="00E778DC" w:rsidP="003665AD"/>
        </w:tc>
      </w:tr>
      <w:tr w:rsidR="00E778DC" w:rsidRPr="00F822B1" w14:paraId="5D7A8F4A" w14:textId="4A53051C" w:rsidTr="00E778DC">
        <w:tc>
          <w:tcPr>
            <w:tcW w:w="3261" w:type="dxa"/>
          </w:tcPr>
          <w:p w14:paraId="02E26717" w14:textId="027302EB" w:rsidR="00E778DC" w:rsidRDefault="00E778DC" w:rsidP="003665AD">
            <w:r>
              <w:t xml:space="preserve">Contingent </w:t>
            </w:r>
            <w:r>
              <w:rPr>
                <w:cs/>
                <w:lang w:bidi="th-TH"/>
              </w:rPr>
              <w:t>(</w:t>
            </w:r>
            <w:r>
              <w:t>LC, DLC</w:t>
            </w:r>
            <w:r>
              <w:rPr>
                <w:cs/>
                <w:lang w:bidi="th-TH"/>
              </w:rPr>
              <w:t>)***</w:t>
            </w:r>
          </w:p>
        </w:tc>
        <w:tc>
          <w:tcPr>
            <w:tcW w:w="2701" w:type="dxa"/>
          </w:tcPr>
          <w:p w14:paraId="42999840" w14:textId="77777777" w:rsidR="00E778DC" w:rsidRDefault="00E778DC" w:rsidP="003665AD"/>
        </w:tc>
        <w:tc>
          <w:tcPr>
            <w:tcW w:w="2701" w:type="dxa"/>
          </w:tcPr>
          <w:p w14:paraId="6DF7DF68" w14:textId="0A99D393" w:rsidR="00E778DC" w:rsidRDefault="000D1114" w:rsidP="003665AD">
            <w:r>
              <w:t>Trade Finance accounts not applciable</w:t>
            </w:r>
          </w:p>
        </w:tc>
      </w:tr>
      <w:tr w:rsidR="00E778DC" w:rsidRPr="00F822B1" w14:paraId="1D6177D0" w14:textId="5942899F" w:rsidTr="00E778DC">
        <w:tc>
          <w:tcPr>
            <w:tcW w:w="3261" w:type="dxa"/>
          </w:tcPr>
          <w:p w14:paraId="2A308B90" w14:textId="20B3AAA9" w:rsidR="00E778DC" w:rsidRDefault="00E778DC" w:rsidP="003665AD">
            <w:r>
              <w:t>Contingent LG</w:t>
            </w:r>
            <w:r>
              <w:rPr>
                <w:cs/>
                <w:lang w:bidi="th-TH"/>
              </w:rPr>
              <w:t>***</w:t>
            </w:r>
          </w:p>
        </w:tc>
        <w:tc>
          <w:tcPr>
            <w:tcW w:w="2701" w:type="dxa"/>
          </w:tcPr>
          <w:p w14:paraId="2366D028" w14:textId="77777777" w:rsidR="00E778DC" w:rsidRDefault="00E778DC" w:rsidP="003665AD"/>
        </w:tc>
        <w:tc>
          <w:tcPr>
            <w:tcW w:w="2701" w:type="dxa"/>
          </w:tcPr>
          <w:p w14:paraId="68A687E1" w14:textId="5615EE98" w:rsidR="00E778DC" w:rsidRDefault="000D1114" w:rsidP="003665AD">
            <w:r>
              <w:t>Trade Finance accounts not applciable</w:t>
            </w:r>
          </w:p>
        </w:tc>
      </w:tr>
      <w:tr w:rsidR="00E778DC" w:rsidRPr="00F822B1" w14:paraId="7A746547" w14:textId="57B7AAE3" w:rsidTr="00E778DC">
        <w:tc>
          <w:tcPr>
            <w:tcW w:w="3261" w:type="dxa"/>
          </w:tcPr>
          <w:p w14:paraId="3F3E16E4" w14:textId="2AE4479F" w:rsidR="00E778DC" w:rsidRDefault="00E778DC" w:rsidP="003665AD">
            <w:r>
              <w:t>Approval Limit</w:t>
            </w:r>
          </w:p>
        </w:tc>
        <w:tc>
          <w:tcPr>
            <w:tcW w:w="2701" w:type="dxa"/>
          </w:tcPr>
          <w:p w14:paraId="4C0108BC" w14:textId="08C4DFFD" w:rsidR="00E778DC" w:rsidRDefault="00E778DC" w:rsidP="003665AD">
            <w:r>
              <w:t>1,000,000</w:t>
            </w:r>
            <w:r>
              <w:rPr>
                <w:cs/>
                <w:lang w:bidi="th-TH"/>
              </w:rPr>
              <w:t>.</w:t>
            </w:r>
            <w:r>
              <w:t>00 USD</w:t>
            </w:r>
          </w:p>
        </w:tc>
        <w:tc>
          <w:tcPr>
            <w:tcW w:w="2701" w:type="dxa"/>
          </w:tcPr>
          <w:p w14:paraId="3C23B2BD" w14:textId="77777777" w:rsidR="00E778DC" w:rsidRDefault="00E778DC" w:rsidP="003665AD"/>
        </w:tc>
      </w:tr>
      <w:tr w:rsidR="00E778DC" w:rsidRPr="00F822B1" w14:paraId="70C57158" w14:textId="408CC232" w:rsidTr="00E778DC">
        <w:tc>
          <w:tcPr>
            <w:tcW w:w="3261" w:type="dxa"/>
          </w:tcPr>
          <w:p w14:paraId="5E5E415D" w14:textId="068E7A65" w:rsidR="00E778DC" w:rsidRDefault="00E778DC" w:rsidP="003665AD">
            <w:r>
              <w:t xml:space="preserve">Accumulate Credit Limit </w:t>
            </w:r>
            <w:r>
              <w:rPr>
                <w:cs/>
                <w:lang w:bidi="th-TH"/>
              </w:rPr>
              <w:t>(</w:t>
            </w:r>
            <w:r>
              <w:t>THB</w:t>
            </w:r>
            <w:r>
              <w:rPr>
                <w:cs/>
                <w:lang w:bidi="th-TH"/>
              </w:rPr>
              <w:t>)</w:t>
            </w:r>
          </w:p>
        </w:tc>
        <w:tc>
          <w:tcPr>
            <w:tcW w:w="2701" w:type="dxa"/>
          </w:tcPr>
          <w:p w14:paraId="60FE6E44" w14:textId="1CB2ACE1" w:rsidR="00E778DC" w:rsidRDefault="00E778DC" w:rsidP="003665AD">
            <w:r>
              <w:t>35,000,000</w:t>
            </w:r>
            <w:r>
              <w:rPr>
                <w:cs/>
                <w:lang w:bidi="th-TH"/>
              </w:rPr>
              <w:t>.</w:t>
            </w:r>
            <w:r>
              <w:t>00 THB</w:t>
            </w:r>
          </w:p>
        </w:tc>
        <w:tc>
          <w:tcPr>
            <w:tcW w:w="2701" w:type="dxa"/>
          </w:tcPr>
          <w:p w14:paraId="7302C137" w14:textId="242DC675" w:rsidR="00E778DC" w:rsidRDefault="007C315B" w:rsidP="003665AD">
            <w:r>
              <w:t>Refer to excel file from sharepoint</w:t>
            </w:r>
          </w:p>
        </w:tc>
      </w:tr>
      <w:tr w:rsidR="00E778DC" w:rsidRPr="00F822B1" w14:paraId="0FFE718F" w14:textId="4BBB5F01" w:rsidTr="00E778DC">
        <w:tc>
          <w:tcPr>
            <w:tcW w:w="3261" w:type="dxa"/>
          </w:tcPr>
          <w:p w14:paraId="619A3168" w14:textId="518CE906" w:rsidR="00E778DC" w:rsidRDefault="00E778DC" w:rsidP="003665AD">
            <w:r>
              <w:t>Hold Available Existing</w:t>
            </w:r>
            <w:r>
              <w:rPr>
                <w:cs/>
                <w:lang w:bidi="th-TH"/>
              </w:rPr>
              <w:t>***</w:t>
            </w:r>
          </w:p>
        </w:tc>
        <w:tc>
          <w:tcPr>
            <w:tcW w:w="2701" w:type="dxa"/>
          </w:tcPr>
          <w:p w14:paraId="7366471B" w14:textId="77777777" w:rsidR="00E778DC" w:rsidRDefault="00E778DC" w:rsidP="003665AD"/>
        </w:tc>
        <w:tc>
          <w:tcPr>
            <w:tcW w:w="2701" w:type="dxa"/>
          </w:tcPr>
          <w:p w14:paraId="6E38854C" w14:textId="77777777" w:rsidR="00E778DC" w:rsidRDefault="00E778DC" w:rsidP="003665AD"/>
        </w:tc>
      </w:tr>
      <w:tr w:rsidR="00E778DC" w:rsidRPr="00F822B1" w14:paraId="1145E823" w14:textId="095EAFF2" w:rsidTr="00E778DC">
        <w:tc>
          <w:tcPr>
            <w:tcW w:w="3261" w:type="dxa"/>
          </w:tcPr>
          <w:p w14:paraId="2F573ED6" w14:textId="797F4881" w:rsidR="00E778DC" w:rsidRDefault="00E778DC" w:rsidP="003665AD">
            <w:r>
              <w:t>Rating Year</w:t>
            </w:r>
          </w:p>
        </w:tc>
        <w:tc>
          <w:tcPr>
            <w:tcW w:w="2701" w:type="dxa"/>
          </w:tcPr>
          <w:p w14:paraId="411260F3" w14:textId="5FCC3D48" w:rsidR="00E778DC" w:rsidRDefault="00E778DC" w:rsidP="003665AD">
            <w:r>
              <w:t>2019</w:t>
            </w:r>
          </w:p>
        </w:tc>
        <w:tc>
          <w:tcPr>
            <w:tcW w:w="2701" w:type="dxa"/>
          </w:tcPr>
          <w:p w14:paraId="109089CB" w14:textId="77777777" w:rsidR="00E778DC" w:rsidRDefault="00E778DC" w:rsidP="003665AD"/>
        </w:tc>
      </w:tr>
      <w:tr w:rsidR="00E778DC" w:rsidRPr="00F822B1" w14:paraId="089FDDB7" w14:textId="1402F10A" w:rsidTr="00E778DC">
        <w:tc>
          <w:tcPr>
            <w:tcW w:w="3261" w:type="dxa"/>
          </w:tcPr>
          <w:p w14:paraId="41E74E92" w14:textId="4FF8F0E7" w:rsidR="00E778DC" w:rsidRDefault="00E778DC" w:rsidP="003665AD">
            <w:r>
              <w:t>Rating Type</w:t>
            </w:r>
          </w:p>
        </w:tc>
        <w:tc>
          <w:tcPr>
            <w:tcW w:w="2701" w:type="dxa"/>
          </w:tcPr>
          <w:p w14:paraId="61BE184B" w14:textId="015D0CE0" w:rsidR="00E778DC" w:rsidRDefault="00E778DC" w:rsidP="003665AD">
            <w:r>
              <w:t>R</w:t>
            </w:r>
          </w:p>
        </w:tc>
        <w:tc>
          <w:tcPr>
            <w:tcW w:w="2701" w:type="dxa"/>
          </w:tcPr>
          <w:p w14:paraId="4FE5BA43" w14:textId="77777777" w:rsidR="00E778DC" w:rsidRDefault="00E778DC" w:rsidP="003665AD"/>
        </w:tc>
      </w:tr>
      <w:tr w:rsidR="00E778DC" w:rsidRPr="00F822B1" w14:paraId="4C15D906" w14:textId="3B278DEF" w:rsidTr="00E778DC">
        <w:tc>
          <w:tcPr>
            <w:tcW w:w="3261" w:type="dxa"/>
          </w:tcPr>
          <w:p w14:paraId="0804A4C7" w14:textId="3D40DE08" w:rsidR="00E778DC" w:rsidRDefault="00E778DC" w:rsidP="003665AD">
            <w:r>
              <w:t>Financial Grade</w:t>
            </w:r>
          </w:p>
        </w:tc>
        <w:tc>
          <w:tcPr>
            <w:tcW w:w="2701" w:type="dxa"/>
          </w:tcPr>
          <w:p w14:paraId="35320850" w14:textId="43A344A2" w:rsidR="00E778DC" w:rsidRDefault="00E778DC" w:rsidP="003665AD">
            <w:r>
              <w:t>C1</w:t>
            </w:r>
          </w:p>
        </w:tc>
        <w:tc>
          <w:tcPr>
            <w:tcW w:w="2701" w:type="dxa"/>
          </w:tcPr>
          <w:p w14:paraId="777CCB62" w14:textId="77777777" w:rsidR="00E778DC" w:rsidRDefault="00E778DC" w:rsidP="003665AD"/>
        </w:tc>
      </w:tr>
      <w:tr w:rsidR="00E778DC" w:rsidRPr="00F822B1" w14:paraId="6C23783C" w14:textId="09936C56" w:rsidTr="00E778DC">
        <w:tc>
          <w:tcPr>
            <w:tcW w:w="3261" w:type="dxa"/>
          </w:tcPr>
          <w:p w14:paraId="7D33A533" w14:textId="11391DAD" w:rsidR="00E778DC" w:rsidRDefault="00E778DC" w:rsidP="003665AD">
            <w:r>
              <w:t xml:space="preserve">Financial </w:t>
            </w:r>
            <w:r>
              <w:rPr>
                <w:cs/>
                <w:lang w:bidi="th-TH"/>
              </w:rPr>
              <w:t>%</w:t>
            </w:r>
          </w:p>
        </w:tc>
        <w:tc>
          <w:tcPr>
            <w:tcW w:w="2701" w:type="dxa"/>
          </w:tcPr>
          <w:p w14:paraId="4155968E" w14:textId="622BCF1E" w:rsidR="00E778DC" w:rsidRDefault="00E778DC" w:rsidP="003665AD">
            <w:r>
              <w:t>40</w:t>
            </w:r>
          </w:p>
        </w:tc>
        <w:tc>
          <w:tcPr>
            <w:tcW w:w="2701" w:type="dxa"/>
          </w:tcPr>
          <w:p w14:paraId="77AFCAEC" w14:textId="77777777" w:rsidR="00E778DC" w:rsidRDefault="00E778DC" w:rsidP="003665AD"/>
        </w:tc>
      </w:tr>
      <w:tr w:rsidR="00E778DC" w:rsidRPr="00F822B1" w14:paraId="737CA947" w14:textId="2E08BBF8" w:rsidTr="00E778DC">
        <w:tc>
          <w:tcPr>
            <w:tcW w:w="3261" w:type="dxa"/>
          </w:tcPr>
          <w:p w14:paraId="0DDD9C54" w14:textId="4A359F65" w:rsidR="00E778DC" w:rsidRDefault="00E778DC" w:rsidP="003665AD">
            <w:r>
              <w:t>Business Grade</w:t>
            </w:r>
          </w:p>
        </w:tc>
        <w:tc>
          <w:tcPr>
            <w:tcW w:w="2701" w:type="dxa"/>
          </w:tcPr>
          <w:p w14:paraId="09C307D4" w14:textId="34B005BD" w:rsidR="00E778DC" w:rsidRDefault="00E778DC" w:rsidP="003665AD">
            <w:r>
              <w:t>B1</w:t>
            </w:r>
          </w:p>
        </w:tc>
        <w:tc>
          <w:tcPr>
            <w:tcW w:w="2701" w:type="dxa"/>
          </w:tcPr>
          <w:p w14:paraId="201FD2DE" w14:textId="77777777" w:rsidR="00E778DC" w:rsidRDefault="00E778DC" w:rsidP="003665AD"/>
        </w:tc>
      </w:tr>
      <w:tr w:rsidR="00E778DC" w:rsidRPr="00F822B1" w14:paraId="0688E699" w14:textId="7FE943D8" w:rsidTr="00E778DC">
        <w:tc>
          <w:tcPr>
            <w:tcW w:w="3261" w:type="dxa"/>
          </w:tcPr>
          <w:p w14:paraId="107709D3" w14:textId="39626F5F" w:rsidR="00E778DC" w:rsidRDefault="00E778DC" w:rsidP="003665AD">
            <w:r>
              <w:t xml:space="preserve">Business </w:t>
            </w:r>
            <w:r>
              <w:rPr>
                <w:cs/>
                <w:lang w:bidi="th-TH"/>
              </w:rPr>
              <w:t>%</w:t>
            </w:r>
          </w:p>
        </w:tc>
        <w:tc>
          <w:tcPr>
            <w:tcW w:w="2701" w:type="dxa"/>
          </w:tcPr>
          <w:p w14:paraId="41C08F09" w14:textId="46C70088" w:rsidR="00E778DC" w:rsidRDefault="00E778DC" w:rsidP="003665AD">
            <w:r>
              <w:t>75</w:t>
            </w:r>
          </w:p>
        </w:tc>
        <w:tc>
          <w:tcPr>
            <w:tcW w:w="2701" w:type="dxa"/>
          </w:tcPr>
          <w:p w14:paraId="32DCB453" w14:textId="77777777" w:rsidR="00E778DC" w:rsidRDefault="00E778DC" w:rsidP="003665AD"/>
        </w:tc>
      </w:tr>
      <w:tr w:rsidR="00E778DC" w:rsidRPr="00F822B1" w14:paraId="606ABB30" w14:textId="57FE9B8F" w:rsidTr="00E778DC">
        <w:tc>
          <w:tcPr>
            <w:tcW w:w="3261" w:type="dxa"/>
          </w:tcPr>
          <w:p w14:paraId="0CC06B27" w14:textId="7CE974BD" w:rsidR="00E778DC" w:rsidRDefault="00E778DC" w:rsidP="003665AD">
            <w:r>
              <w:t>Industry Grade</w:t>
            </w:r>
          </w:p>
        </w:tc>
        <w:tc>
          <w:tcPr>
            <w:tcW w:w="2701" w:type="dxa"/>
          </w:tcPr>
          <w:p w14:paraId="4CDB6553" w14:textId="54AF5E12" w:rsidR="00E778DC" w:rsidRDefault="00E778DC" w:rsidP="003665AD">
            <w:r>
              <w:t>B</w:t>
            </w:r>
          </w:p>
        </w:tc>
        <w:tc>
          <w:tcPr>
            <w:tcW w:w="2701" w:type="dxa"/>
          </w:tcPr>
          <w:p w14:paraId="5DA29AC2" w14:textId="77777777" w:rsidR="00E778DC" w:rsidRDefault="00E778DC" w:rsidP="003665AD"/>
        </w:tc>
      </w:tr>
      <w:tr w:rsidR="00E778DC" w:rsidRPr="00F822B1" w14:paraId="34DE3778" w14:textId="4217EE33" w:rsidTr="00E778DC">
        <w:tc>
          <w:tcPr>
            <w:tcW w:w="3261" w:type="dxa"/>
          </w:tcPr>
          <w:p w14:paraId="799BFA6C" w14:textId="195A6EE2" w:rsidR="00E778DC" w:rsidRDefault="00E778DC" w:rsidP="003665AD">
            <w:r>
              <w:t xml:space="preserve">Industry </w:t>
            </w:r>
            <w:r>
              <w:rPr>
                <w:cs/>
                <w:lang w:bidi="th-TH"/>
              </w:rPr>
              <w:t>%</w:t>
            </w:r>
          </w:p>
        </w:tc>
        <w:tc>
          <w:tcPr>
            <w:tcW w:w="2701" w:type="dxa"/>
          </w:tcPr>
          <w:p w14:paraId="6FE30734" w14:textId="28DDE450" w:rsidR="00E778DC" w:rsidRDefault="00E778DC" w:rsidP="003665AD">
            <w:r>
              <w:t>61</w:t>
            </w:r>
          </w:p>
        </w:tc>
        <w:tc>
          <w:tcPr>
            <w:tcW w:w="2701" w:type="dxa"/>
          </w:tcPr>
          <w:p w14:paraId="2B19FFAF" w14:textId="77777777" w:rsidR="00E778DC" w:rsidRDefault="00E778DC" w:rsidP="003665AD"/>
        </w:tc>
      </w:tr>
      <w:tr w:rsidR="00E778DC" w:rsidRPr="00F822B1" w14:paraId="18841FA7" w14:textId="1F72984B" w:rsidTr="00E778DC">
        <w:tc>
          <w:tcPr>
            <w:tcW w:w="3261" w:type="dxa"/>
          </w:tcPr>
          <w:p w14:paraId="4C02C259" w14:textId="3B016644" w:rsidR="00E778DC" w:rsidRDefault="00E778DC" w:rsidP="003665AD">
            <w:r>
              <w:t>Composite Grade</w:t>
            </w:r>
          </w:p>
        </w:tc>
        <w:tc>
          <w:tcPr>
            <w:tcW w:w="2701" w:type="dxa"/>
          </w:tcPr>
          <w:p w14:paraId="20E69C50" w14:textId="22F482F8" w:rsidR="00E778DC" w:rsidRDefault="00E778DC" w:rsidP="003665AD">
            <w:r>
              <w:t>B4</w:t>
            </w:r>
          </w:p>
        </w:tc>
        <w:tc>
          <w:tcPr>
            <w:tcW w:w="2701" w:type="dxa"/>
          </w:tcPr>
          <w:p w14:paraId="0A49462C" w14:textId="77777777" w:rsidR="00E778DC" w:rsidRDefault="00E778DC" w:rsidP="003665AD"/>
        </w:tc>
      </w:tr>
      <w:tr w:rsidR="00E778DC" w:rsidRPr="00F822B1" w14:paraId="537A8A0B" w14:textId="3815C00E" w:rsidTr="00E778DC">
        <w:tc>
          <w:tcPr>
            <w:tcW w:w="3261" w:type="dxa"/>
          </w:tcPr>
          <w:p w14:paraId="1FBEF8F3" w14:textId="074C0F18" w:rsidR="00E778DC" w:rsidRDefault="00E778DC" w:rsidP="003665AD">
            <w:r>
              <w:lastRenderedPageBreak/>
              <w:t xml:space="preserve">Composite </w:t>
            </w:r>
            <w:r>
              <w:rPr>
                <w:cs/>
                <w:lang w:bidi="th-TH"/>
              </w:rPr>
              <w:t>%</w:t>
            </w:r>
          </w:p>
        </w:tc>
        <w:tc>
          <w:tcPr>
            <w:tcW w:w="2701" w:type="dxa"/>
          </w:tcPr>
          <w:p w14:paraId="7C614D5A" w14:textId="0390BB5E" w:rsidR="00E778DC" w:rsidRDefault="00E778DC" w:rsidP="003665AD">
            <w:r>
              <w:t>0</w:t>
            </w:r>
          </w:p>
        </w:tc>
        <w:tc>
          <w:tcPr>
            <w:tcW w:w="2701" w:type="dxa"/>
          </w:tcPr>
          <w:p w14:paraId="3575AA29" w14:textId="77777777" w:rsidR="00E778DC" w:rsidRDefault="00E778DC" w:rsidP="003665AD"/>
        </w:tc>
      </w:tr>
      <w:tr w:rsidR="00E778DC" w:rsidRPr="00F822B1" w14:paraId="7F6C601D" w14:textId="7E0DAEE6" w:rsidTr="00E778DC">
        <w:tc>
          <w:tcPr>
            <w:tcW w:w="3261" w:type="dxa"/>
          </w:tcPr>
          <w:p w14:paraId="1F0EA01D" w14:textId="633DDB40" w:rsidR="00E778DC" w:rsidRDefault="00E778DC" w:rsidP="003665AD">
            <w:r>
              <w:t>Financial Composite Rating</w:t>
            </w:r>
          </w:p>
        </w:tc>
        <w:tc>
          <w:tcPr>
            <w:tcW w:w="2701" w:type="dxa"/>
          </w:tcPr>
          <w:p w14:paraId="0F214364" w14:textId="1AD72285" w:rsidR="00E778DC" w:rsidRDefault="00E778DC" w:rsidP="003665AD">
            <w:r>
              <w:t>B4</w:t>
            </w:r>
          </w:p>
        </w:tc>
        <w:tc>
          <w:tcPr>
            <w:tcW w:w="2701" w:type="dxa"/>
          </w:tcPr>
          <w:p w14:paraId="6DFB9CBF" w14:textId="77777777" w:rsidR="00E778DC" w:rsidRDefault="00E778DC" w:rsidP="003665AD"/>
        </w:tc>
      </w:tr>
      <w:tr w:rsidR="00E778DC" w:rsidRPr="00F822B1" w14:paraId="5CAED499" w14:textId="68B93A81" w:rsidTr="00E778DC">
        <w:tc>
          <w:tcPr>
            <w:tcW w:w="3261" w:type="dxa"/>
          </w:tcPr>
          <w:p w14:paraId="7BB02EEB" w14:textId="32B2EC29" w:rsidR="00E778DC" w:rsidRDefault="00E778DC" w:rsidP="003665AD">
            <w:r>
              <w:t>AMLO Rating</w:t>
            </w:r>
          </w:p>
        </w:tc>
        <w:tc>
          <w:tcPr>
            <w:tcW w:w="2701" w:type="dxa"/>
          </w:tcPr>
          <w:p w14:paraId="3104ED46" w14:textId="4C9BD2E3" w:rsidR="00E778DC" w:rsidRDefault="00E778DC" w:rsidP="003665AD">
            <w:r>
              <w:t>A1</w:t>
            </w:r>
          </w:p>
        </w:tc>
        <w:tc>
          <w:tcPr>
            <w:tcW w:w="2701" w:type="dxa"/>
          </w:tcPr>
          <w:p w14:paraId="25064F17" w14:textId="77777777" w:rsidR="00E778DC" w:rsidRDefault="00E778DC" w:rsidP="003665AD"/>
        </w:tc>
      </w:tr>
    </w:tbl>
    <w:p w14:paraId="5C7013CD" w14:textId="77777777" w:rsidR="00626A33" w:rsidRPr="00EB008E" w:rsidRDefault="00626A33" w:rsidP="00950FD1"/>
    <w:p w14:paraId="6064A466" w14:textId="77777777" w:rsidR="00626A33" w:rsidRPr="00061B9D" w:rsidRDefault="00626A33" w:rsidP="00626A33">
      <w:pPr>
        <w:pStyle w:val="Heading3"/>
      </w:pPr>
      <w:bookmarkStart w:id="1526" w:name="_Toc141988914"/>
      <w:r w:rsidRPr="00061B9D">
        <w:t>Additional Impacts</w:t>
      </w:r>
      <w:bookmarkEnd w:id="1526"/>
    </w:p>
    <w:p w14:paraId="1003BC5E" w14:textId="77777777" w:rsidR="00626A33" w:rsidRPr="00061B9D" w:rsidRDefault="00626A33" w:rsidP="00626A33">
      <w:pPr>
        <w:pStyle w:val="Heading4"/>
      </w:pPr>
      <w:r>
        <w:t xml:space="preserve">System Interface requirement </w:t>
      </w:r>
      <w:r>
        <w:rPr>
          <w:szCs w:val="24"/>
          <w:cs/>
          <w:lang w:bidi="th-TH"/>
        </w:rPr>
        <w:t>/</w:t>
      </w:r>
      <w:r>
        <w:t>Integration</w:t>
      </w:r>
    </w:p>
    <w:p w14:paraId="7A5E176B" w14:textId="77777777" w:rsidR="00626A33" w:rsidRPr="00AC528C" w:rsidRDefault="00626A33" w:rsidP="00626A33">
      <w:pPr>
        <w:ind w:left="1440"/>
      </w:pPr>
      <w:r>
        <w:t>Not Applicable</w:t>
      </w:r>
    </w:p>
    <w:p w14:paraId="06210162" w14:textId="77777777" w:rsidR="00E82C64" w:rsidRDefault="00626A33" w:rsidP="00626A33">
      <w:pPr>
        <w:pStyle w:val="Heading4"/>
      </w:pPr>
      <w:r>
        <w:t>Mig</w:t>
      </w:r>
      <w:r w:rsidRPr="0073013C">
        <w:t xml:space="preserve">ration </w:t>
      </w:r>
    </w:p>
    <w:p w14:paraId="7189CBB2" w14:textId="2F68C9D4" w:rsidR="00E82C64" w:rsidRPr="00E82C64" w:rsidRDefault="00E82C64" w:rsidP="00E82C64">
      <w:pPr>
        <w:ind w:left="1440"/>
      </w:pPr>
      <w:r>
        <w:t xml:space="preserve">Not Applicable </w:t>
      </w:r>
    </w:p>
    <w:p w14:paraId="06B569B2" w14:textId="00277E32" w:rsidR="00626A33" w:rsidRDefault="00E82C64" w:rsidP="00626A33">
      <w:pPr>
        <w:pStyle w:val="Heading4"/>
      </w:pPr>
      <w:r>
        <w:t>Fit</w:t>
      </w:r>
      <w:r>
        <w:rPr>
          <w:szCs w:val="24"/>
          <w:cs/>
          <w:lang w:bidi="th-TH"/>
        </w:rPr>
        <w:t>/</w:t>
      </w:r>
      <w:r>
        <w:t>Gap Analysis Report</w:t>
      </w:r>
    </w:p>
    <w:p w14:paraId="75E810FF" w14:textId="6883D81E" w:rsidR="00B83AE9" w:rsidRDefault="00626A33" w:rsidP="00E82C64">
      <w:pPr>
        <w:ind w:left="1440"/>
      </w:pPr>
      <w:r>
        <w:t>Not Applicable</w:t>
      </w:r>
      <w:r w:rsidR="00E82C64">
        <w:rPr>
          <w:cs/>
          <w:lang w:bidi="th-TH"/>
        </w:rPr>
        <w:t xml:space="preserve"> </w:t>
      </w:r>
    </w:p>
    <w:p w14:paraId="3DBA6C40" w14:textId="0C75EEA0" w:rsidR="00E82C64" w:rsidRPr="00BF46A8" w:rsidRDefault="00E82C64" w:rsidP="00E82C64">
      <w:pPr>
        <w:pStyle w:val="Heading2"/>
        <w:rPr>
          <w:color w:val="FF0000"/>
        </w:rPr>
      </w:pPr>
      <w:bookmarkStart w:id="1527" w:name="_Toc141988915"/>
      <w:r w:rsidRPr="00BF46A8">
        <w:rPr>
          <w:color w:val="FF0000"/>
          <w:lang w:val="en-US" w:bidi="th-TH"/>
        </w:rPr>
        <w:t xml:space="preserve">Revolving credit limit </w:t>
      </w:r>
      <w:r w:rsidRPr="00BF46A8">
        <w:rPr>
          <w:color w:val="FF0000"/>
          <w:szCs w:val="32"/>
          <w:cs/>
          <w:lang w:val="en-US" w:bidi="th-TH"/>
        </w:rPr>
        <w:t>(</w:t>
      </w:r>
      <w:r w:rsidRPr="00BF46A8">
        <w:rPr>
          <w:color w:val="FF0000"/>
          <w:lang w:val="en-US" w:bidi="th-TH"/>
        </w:rPr>
        <w:t>According to the limit user</w:t>
      </w:r>
      <w:r w:rsidRPr="00BF46A8">
        <w:rPr>
          <w:color w:val="FF0000"/>
          <w:szCs w:val="32"/>
          <w:cs/>
          <w:lang w:val="en-US" w:bidi="th-TH"/>
        </w:rPr>
        <w:t>)</w:t>
      </w:r>
      <w:r w:rsidRPr="00BF46A8">
        <w:rPr>
          <w:color w:val="FF0000"/>
          <w:lang w:val="en-US" w:bidi="th-TH"/>
        </w:rPr>
        <w:t xml:space="preserve"> report</w:t>
      </w:r>
      <w:r w:rsidR="00BF46A8">
        <w:rPr>
          <w:color w:val="FF0000"/>
          <w:lang w:val="en-US" w:bidi="th-TH"/>
        </w:rPr>
        <w:t xml:space="preserve"> (Included in TOR, have to discuss)</w:t>
      </w:r>
      <w:bookmarkEnd w:id="1527"/>
    </w:p>
    <w:p w14:paraId="33D79E8E" w14:textId="77777777" w:rsidR="00E82C64" w:rsidRPr="00061B9D" w:rsidRDefault="00E82C64" w:rsidP="00E82C64">
      <w:pPr>
        <w:pStyle w:val="Heading3"/>
      </w:pPr>
      <w:bookmarkStart w:id="1528" w:name="_Toc141988916"/>
      <w:r w:rsidRPr="00061B9D">
        <w:t>Purpose</w:t>
      </w:r>
      <w:bookmarkEnd w:id="1528"/>
    </w:p>
    <w:p w14:paraId="57FD1812" w14:textId="77777777" w:rsidR="000565CF" w:rsidRDefault="000565CF" w:rsidP="000565CF">
      <w:pPr>
        <w:ind w:left="1440"/>
      </w:pPr>
      <w:r>
        <w:t>This report is generated for summarize only revolving accumulative credit limit amount which classified by branches</w:t>
      </w:r>
    </w:p>
    <w:p w14:paraId="4AC23025" w14:textId="2C898EFE" w:rsidR="00E82C64" w:rsidRDefault="00E82C64" w:rsidP="00E82C64">
      <w:pPr>
        <w:pStyle w:val="Heading3"/>
      </w:pPr>
      <w:bookmarkStart w:id="1529" w:name="_Toc141988917"/>
      <w:r w:rsidRPr="00061B9D">
        <w:t>Background</w:t>
      </w:r>
      <w:bookmarkEnd w:id="1529"/>
    </w:p>
    <w:p w14:paraId="2927BC53" w14:textId="77777777" w:rsidR="000565CF" w:rsidRDefault="000565CF" w:rsidP="000565CF">
      <w:pPr>
        <w:pStyle w:val="Heading4"/>
      </w:pPr>
      <w:r>
        <w:t>EXIM Current Business Pracitce (as is)</w:t>
      </w:r>
    </w:p>
    <w:p w14:paraId="74708009" w14:textId="77777777" w:rsidR="000565CF" w:rsidRDefault="000565CF" w:rsidP="000565CF">
      <w:pPr>
        <w:pStyle w:val="ListParagraph"/>
        <w:numPr>
          <w:ilvl w:val="0"/>
          <w:numId w:val="30"/>
        </w:numPr>
      </w:pPr>
      <w:r>
        <w:t xml:space="preserve">As is report prepared </w:t>
      </w:r>
      <w:r w:rsidRPr="000565CF">
        <w:rPr>
          <w:i/>
          <w:iCs/>
        </w:rPr>
        <w:t>manually</w:t>
      </w:r>
    </w:p>
    <w:p w14:paraId="1AECC8D7" w14:textId="77777777" w:rsidR="000565CF" w:rsidRPr="009C3061" w:rsidRDefault="000565CF" w:rsidP="000565CF">
      <w:pPr>
        <w:pStyle w:val="ListParagraph"/>
        <w:numPr>
          <w:ilvl w:val="0"/>
          <w:numId w:val="30"/>
        </w:numPr>
      </w:pPr>
      <w:r>
        <w:t>Sample report in Support Sample Transaction and Case from Customer section</w:t>
      </w:r>
    </w:p>
    <w:p w14:paraId="343F78FF" w14:textId="77777777" w:rsidR="000565CF" w:rsidRPr="000565CF" w:rsidRDefault="000565CF" w:rsidP="000565CF"/>
    <w:p w14:paraId="16BDCDCA" w14:textId="77777777" w:rsidR="00E82C64" w:rsidRDefault="00E82C64" w:rsidP="00E82C64">
      <w:pPr>
        <w:pStyle w:val="Heading3"/>
      </w:pPr>
      <w:bookmarkStart w:id="1530" w:name="_Toc141988918"/>
      <w:r w:rsidRPr="00061B9D">
        <w:lastRenderedPageBreak/>
        <w:t>Supported Sample Transaction and Case from Custome</w:t>
      </w:r>
      <w:r>
        <w:t>r</w:t>
      </w:r>
      <w:bookmarkEnd w:id="1530"/>
    </w:p>
    <w:p w14:paraId="770B51BA" w14:textId="74ACA5AF" w:rsidR="00E82C64" w:rsidRDefault="00E82C64" w:rsidP="00E778DC">
      <w:pPr>
        <w:ind w:left="1080"/>
        <w:rPr>
          <w:lang w:val="en-US" w:bidi="th-TH"/>
        </w:rPr>
      </w:pPr>
      <w:r w:rsidRPr="00E82C64">
        <w:rPr>
          <w:lang w:val="en-US" w:bidi="th-TH"/>
        </w:rPr>
        <w:drawing>
          <wp:inline distT="0" distB="0" distL="0" distR="0" wp14:anchorId="1E5D278F" wp14:editId="33B0D4C2">
            <wp:extent cx="4982813" cy="2787761"/>
            <wp:effectExtent l="19050" t="19050" r="27940" b="12700"/>
            <wp:docPr id="1767096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96426" name=""/>
                    <pic:cNvPicPr/>
                  </pic:nvPicPr>
                  <pic:blipFill>
                    <a:blip r:embed="rId70"/>
                    <a:stretch>
                      <a:fillRect/>
                    </a:stretch>
                  </pic:blipFill>
                  <pic:spPr>
                    <a:xfrm>
                      <a:off x="0" y="0"/>
                      <a:ext cx="4987602" cy="2790440"/>
                    </a:xfrm>
                    <a:prstGeom prst="rect">
                      <a:avLst/>
                    </a:prstGeom>
                    <a:ln>
                      <a:solidFill>
                        <a:schemeClr val="tx1">
                          <a:lumMod val="50000"/>
                          <a:lumOff val="50000"/>
                        </a:schemeClr>
                      </a:solidFill>
                    </a:ln>
                  </pic:spPr>
                </pic:pic>
              </a:graphicData>
            </a:graphic>
          </wp:inline>
        </w:drawing>
      </w:r>
    </w:p>
    <w:p w14:paraId="084B4595" w14:textId="77777777" w:rsidR="00E82C64" w:rsidRPr="00DA3B15" w:rsidRDefault="00E82C64" w:rsidP="00E82C64">
      <w:pPr>
        <w:rPr>
          <w:lang w:val="en-US" w:bidi="th-TH"/>
        </w:rPr>
      </w:pPr>
    </w:p>
    <w:p w14:paraId="4AB92617" w14:textId="77777777" w:rsidR="00E82C64" w:rsidRPr="00061B9D" w:rsidRDefault="00E82C64" w:rsidP="00E82C64">
      <w:pPr>
        <w:pStyle w:val="Heading3"/>
      </w:pPr>
      <w:bookmarkStart w:id="1531" w:name="_Toc141988919"/>
      <w:r w:rsidRPr="00061B9D">
        <w:t>Menu Modification</w:t>
      </w:r>
      <w:bookmarkEnd w:id="1531"/>
      <w:r w:rsidRPr="00061B9D">
        <w:t xml:space="preserve"> </w:t>
      </w:r>
    </w:p>
    <w:p w14:paraId="3BF72CB4" w14:textId="77777777" w:rsidR="00E82C64" w:rsidRDefault="00E82C64" w:rsidP="00E82C64">
      <w:pPr>
        <w:tabs>
          <w:tab w:val="left" w:pos="4050"/>
        </w:tabs>
        <w:ind w:left="1080"/>
      </w:pPr>
      <w:r>
        <w:t>Not applicable</w:t>
      </w:r>
      <w:r>
        <w:tab/>
      </w:r>
      <w:r>
        <w:tab/>
      </w:r>
    </w:p>
    <w:p w14:paraId="147AC1E5" w14:textId="77777777" w:rsidR="00E82C64" w:rsidRPr="00061B9D" w:rsidRDefault="00E82C64" w:rsidP="00E82C64">
      <w:pPr>
        <w:pStyle w:val="Heading3"/>
      </w:pPr>
      <w:bookmarkStart w:id="1532" w:name="_Toc141988920"/>
      <w:r w:rsidRPr="00061B9D">
        <w:t>Screen Layout and Data Sheet</w:t>
      </w:r>
      <w:bookmarkEnd w:id="1532"/>
    </w:p>
    <w:p w14:paraId="446D3320" w14:textId="77777777" w:rsidR="00E82C64" w:rsidRDefault="00E82C64" w:rsidP="00E82C64">
      <w:pPr>
        <w:ind w:left="1080"/>
      </w:pPr>
      <w:r>
        <w:t xml:space="preserve">Not Applicable </w:t>
      </w:r>
    </w:p>
    <w:p w14:paraId="2C4F30A9" w14:textId="77777777" w:rsidR="00E82C64" w:rsidRDefault="00E82C64" w:rsidP="00E82C64">
      <w:pPr>
        <w:ind w:left="1080"/>
      </w:pPr>
    </w:p>
    <w:p w14:paraId="5D86EE86" w14:textId="7493BC23" w:rsidR="000B160D" w:rsidRDefault="000B160D" w:rsidP="00E82C64">
      <w:pPr>
        <w:pStyle w:val="Heading3"/>
      </w:pPr>
      <w:bookmarkStart w:id="1533" w:name="_Toc141988921"/>
      <w:r>
        <w:t xml:space="preserve">Business Rule  </w:t>
      </w:r>
      <w:r>
        <w:rPr>
          <w:szCs w:val="28"/>
          <w:cs/>
          <w:lang w:bidi="th-TH"/>
        </w:rPr>
        <w:t xml:space="preserve">/ </w:t>
      </w:r>
      <w:r>
        <w:t>Business Logic</w:t>
      </w:r>
      <w:bookmarkEnd w:id="1533"/>
    </w:p>
    <w:p w14:paraId="0419E7C2" w14:textId="77777777" w:rsidR="00283B01" w:rsidRDefault="00283B01" w:rsidP="00283B01">
      <w:pPr>
        <w:ind w:left="1512"/>
        <w:rPr>
          <w:lang w:bidi="th-TH"/>
        </w:rPr>
      </w:pPr>
      <w:r>
        <w:rPr>
          <w:lang w:bidi="th-TH"/>
        </w:rPr>
        <w:t>The system will retrieve information from CBS Limits Facility function with details on:</w:t>
      </w:r>
    </w:p>
    <w:p w14:paraId="70DCBF69" w14:textId="099B2D6B" w:rsidR="00283B01" w:rsidRDefault="00283B01" w:rsidP="00283B01">
      <w:pPr>
        <w:pStyle w:val="ListParagraph"/>
        <w:numPr>
          <w:ilvl w:val="0"/>
          <w:numId w:val="32"/>
        </w:numPr>
        <w:rPr>
          <w:lang w:bidi="th-TH"/>
        </w:rPr>
      </w:pPr>
      <w:r>
        <w:rPr>
          <w:lang w:bidi="th-TH"/>
        </w:rPr>
        <w:t>Limit Facility information where Limit Facility Revolving flag is set to Y</w:t>
      </w:r>
      <w:r>
        <w:rPr>
          <w:rFonts w:hint="cs"/>
          <w:lang w:bidi="th-TH"/>
        </w:rPr>
        <w:t xml:space="preserve"> </w:t>
      </w:r>
    </w:p>
    <w:p w14:paraId="007C1F4E" w14:textId="1221573F" w:rsidR="00640DFB" w:rsidRDefault="00640DFB" w:rsidP="00283B01">
      <w:pPr>
        <w:pStyle w:val="ListParagraph"/>
        <w:numPr>
          <w:ilvl w:val="0"/>
          <w:numId w:val="32"/>
        </w:numPr>
        <w:rPr>
          <w:lang w:bidi="th-TH"/>
        </w:rPr>
      </w:pPr>
      <w:r>
        <w:rPr>
          <w:lang w:bidi="th-TH"/>
        </w:rPr>
        <w:t xml:space="preserve">Overall Outstanding by </w:t>
      </w:r>
      <w:ins w:id="1534" w:author="Emy Bartolome" w:date="2023-08-03T20:36:00Z">
        <w:r w:rsidR="00F54DEB">
          <w:rPr>
            <w:lang w:bidi="th-TH"/>
          </w:rPr>
          <w:t xml:space="preserve">Limit Facility / </w:t>
        </w:r>
      </w:ins>
      <w:r>
        <w:rPr>
          <w:lang w:bidi="th-TH"/>
        </w:rPr>
        <w:t>product/domain grouped by Branches</w:t>
      </w:r>
    </w:p>
    <w:p w14:paraId="60E6DC41" w14:textId="10F10F17" w:rsidR="00640DFB" w:rsidRDefault="00640DFB" w:rsidP="00283B01">
      <w:pPr>
        <w:pStyle w:val="ListParagraph"/>
        <w:numPr>
          <w:ilvl w:val="0"/>
          <w:numId w:val="32"/>
        </w:numPr>
        <w:rPr>
          <w:lang w:bidi="th-TH"/>
        </w:rPr>
      </w:pPr>
      <w:r>
        <w:rPr>
          <w:lang w:bidi="th-TH"/>
        </w:rPr>
        <w:t>Total by Branch and by Product</w:t>
      </w:r>
    </w:p>
    <w:p w14:paraId="62A58CDD" w14:textId="77777777" w:rsidR="00283B01" w:rsidRPr="00283B01" w:rsidRDefault="00283B01" w:rsidP="00283B01"/>
    <w:p w14:paraId="750A9BA8" w14:textId="5830CA77" w:rsidR="00E82C64" w:rsidRPr="00061B9D" w:rsidRDefault="00E82C64" w:rsidP="00E82C64">
      <w:pPr>
        <w:pStyle w:val="Heading3"/>
      </w:pPr>
      <w:bookmarkStart w:id="1535" w:name="_Toc141988922"/>
      <w:r>
        <w:t>To</w:t>
      </w:r>
      <w:r>
        <w:rPr>
          <w:szCs w:val="28"/>
          <w:cs/>
          <w:lang w:bidi="th-TH"/>
        </w:rPr>
        <w:t>-</w:t>
      </w:r>
      <w:r>
        <w:t>be Processing</w:t>
      </w:r>
      <w:bookmarkEnd w:id="1535"/>
      <w:r>
        <w:t xml:space="preserve"> </w:t>
      </w:r>
    </w:p>
    <w:tbl>
      <w:tblPr>
        <w:tblW w:w="7805" w:type="dxa"/>
        <w:tblInd w:w="1111"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A0" w:firstRow="1" w:lastRow="0" w:firstColumn="1" w:lastColumn="0" w:noHBand="0" w:noVBand="0"/>
      </w:tblPr>
      <w:tblGrid>
        <w:gridCol w:w="2775"/>
        <w:gridCol w:w="5030"/>
      </w:tblGrid>
      <w:tr w:rsidR="00517E40" w:rsidRPr="00897DBA" w14:paraId="625D7D37" w14:textId="77777777" w:rsidTr="000A555E">
        <w:trPr>
          <w:tblHeader/>
        </w:trPr>
        <w:tc>
          <w:tcPr>
            <w:tcW w:w="2775" w:type="dxa"/>
          </w:tcPr>
          <w:p w14:paraId="69E50904" w14:textId="77777777" w:rsidR="00517E40" w:rsidRPr="00D512AA" w:rsidRDefault="00517E40" w:rsidP="000A555E">
            <w:pPr>
              <w:rPr>
                <w:rFonts w:asciiTheme="minorHAnsi" w:hAnsiTheme="minorHAnsi" w:cstheme="minorHAnsi"/>
                <w:sz w:val="22"/>
                <w:szCs w:val="22"/>
              </w:rPr>
            </w:pPr>
            <w:r w:rsidRPr="00D512AA">
              <w:rPr>
                <w:rFonts w:asciiTheme="minorHAnsi" w:hAnsiTheme="minorHAnsi" w:cstheme="minorHAnsi"/>
                <w:sz w:val="22"/>
                <w:szCs w:val="22"/>
              </w:rPr>
              <w:t xml:space="preserve">Paper Size </w:t>
            </w:r>
          </w:p>
        </w:tc>
        <w:tc>
          <w:tcPr>
            <w:tcW w:w="5030" w:type="dxa"/>
          </w:tcPr>
          <w:p w14:paraId="1297BDEA" w14:textId="77777777" w:rsidR="00517E40" w:rsidRPr="00D512AA" w:rsidRDefault="00517E40" w:rsidP="000A555E">
            <w:pPr>
              <w:rPr>
                <w:rFonts w:asciiTheme="minorHAnsi" w:hAnsiTheme="minorHAnsi" w:cstheme="minorHAnsi"/>
                <w:sz w:val="22"/>
                <w:szCs w:val="22"/>
              </w:rPr>
            </w:pPr>
            <w:r w:rsidRPr="00D512AA">
              <w:rPr>
                <w:rFonts w:asciiTheme="minorHAnsi" w:hAnsiTheme="minorHAnsi" w:cstheme="minorHAnsi"/>
                <w:sz w:val="22"/>
                <w:szCs w:val="22"/>
              </w:rPr>
              <w:t>A4</w:t>
            </w:r>
          </w:p>
        </w:tc>
      </w:tr>
      <w:tr w:rsidR="00517E40" w:rsidRPr="00897DBA" w14:paraId="0157099B" w14:textId="77777777" w:rsidTr="000A555E">
        <w:tc>
          <w:tcPr>
            <w:tcW w:w="2775" w:type="dxa"/>
          </w:tcPr>
          <w:p w14:paraId="3799A490" w14:textId="77777777" w:rsidR="00517E40" w:rsidRPr="00D512AA" w:rsidRDefault="00517E40" w:rsidP="000A555E">
            <w:pPr>
              <w:rPr>
                <w:rFonts w:asciiTheme="minorHAnsi" w:hAnsiTheme="minorHAnsi" w:cstheme="minorHAnsi"/>
                <w:noProof w:val="0"/>
                <w:color w:val="000000"/>
                <w:sz w:val="22"/>
                <w:szCs w:val="22"/>
              </w:rPr>
            </w:pPr>
            <w:r w:rsidRPr="00D512AA">
              <w:rPr>
                <w:rFonts w:asciiTheme="minorHAnsi" w:hAnsiTheme="minorHAnsi" w:cstheme="minorHAnsi"/>
                <w:color w:val="000000"/>
                <w:sz w:val="22"/>
                <w:szCs w:val="22"/>
              </w:rPr>
              <w:t>Reprinting Require</w:t>
            </w:r>
          </w:p>
        </w:tc>
        <w:tc>
          <w:tcPr>
            <w:tcW w:w="5030" w:type="dxa"/>
          </w:tcPr>
          <w:p w14:paraId="1C4AEC46" w14:textId="77777777" w:rsidR="00517E40" w:rsidRPr="00D512AA" w:rsidRDefault="00517E40" w:rsidP="000A555E">
            <w:pPr>
              <w:rPr>
                <w:rFonts w:asciiTheme="minorHAnsi" w:hAnsiTheme="minorHAnsi" w:cstheme="minorHAnsi"/>
                <w:noProof w:val="0"/>
                <w:color w:val="000000"/>
                <w:sz w:val="22"/>
                <w:szCs w:val="22"/>
              </w:rPr>
            </w:pPr>
            <w:r w:rsidRPr="00D512AA">
              <w:rPr>
                <w:rFonts w:asciiTheme="minorHAnsi" w:hAnsiTheme="minorHAnsi" w:cstheme="minorHAnsi"/>
                <w:color w:val="000000"/>
                <w:sz w:val="22"/>
                <w:szCs w:val="22"/>
              </w:rPr>
              <w:t>Yes</w:t>
            </w:r>
          </w:p>
        </w:tc>
      </w:tr>
      <w:tr w:rsidR="00517E40" w:rsidRPr="00897DBA" w14:paraId="5859254A" w14:textId="77777777" w:rsidTr="000A555E">
        <w:tc>
          <w:tcPr>
            <w:tcW w:w="2775" w:type="dxa"/>
          </w:tcPr>
          <w:p w14:paraId="0318406D" w14:textId="77777777" w:rsidR="00517E40" w:rsidRPr="00D512AA" w:rsidRDefault="00517E40" w:rsidP="000A555E">
            <w:pPr>
              <w:rPr>
                <w:rFonts w:asciiTheme="minorHAnsi" w:hAnsiTheme="minorHAnsi" w:cstheme="minorHAnsi"/>
                <w:noProof w:val="0"/>
                <w:color w:val="000000"/>
                <w:sz w:val="22"/>
                <w:szCs w:val="22"/>
              </w:rPr>
            </w:pPr>
            <w:r w:rsidRPr="00AB6C2E">
              <w:rPr>
                <w:rFonts w:asciiTheme="minorHAnsi" w:hAnsiTheme="minorHAnsi" w:cstheme="minorHAnsi"/>
                <w:color w:val="000000"/>
                <w:sz w:val="22"/>
                <w:szCs w:val="22"/>
                <w:highlight w:val="yellow"/>
              </w:rPr>
              <w:t>Searching Criteria</w:t>
            </w:r>
          </w:p>
        </w:tc>
        <w:tc>
          <w:tcPr>
            <w:tcW w:w="5030" w:type="dxa"/>
          </w:tcPr>
          <w:p w14:paraId="546C4328" w14:textId="77777777" w:rsidR="00517E40" w:rsidRPr="008F1DDF" w:rsidRDefault="00517E40" w:rsidP="000A555E">
            <w:pPr>
              <w:rPr>
                <w:rFonts w:asciiTheme="minorHAnsi" w:hAnsiTheme="minorHAnsi" w:cs="Browallia New"/>
                <w:noProof w:val="0"/>
                <w:color w:val="000000"/>
                <w:sz w:val="22"/>
                <w:szCs w:val="28"/>
                <w:lang w:val="en-US" w:bidi="th-TH"/>
              </w:rPr>
            </w:pPr>
            <w:r>
              <w:rPr>
                <w:rFonts w:asciiTheme="minorHAnsi" w:hAnsiTheme="minorHAnsi" w:cs="Browallia New"/>
                <w:color w:val="000000"/>
                <w:sz w:val="22"/>
                <w:szCs w:val="28"/>
                <w:lang w:val="en-US" w:bidi="th-TH"/>
              </w:rPr>
              <w:t xml:space="preserve">Period of Time </w:t>
            </w:r>
            <w:r>
              <w:rPr>
                <w:rFonts w:asciiTheme="minorHAnsi" w:hAnsiTheme="minorHAnsi" w:cs="Angsana New"/>
                <w:color w:val="000000"/>
                <w:sz w:val="22"/>
                <w:szCs w:val="22"/>
                <w:cs/>
                <w:lang w:val="en-US" w:bidi="th-TH"/>
              </w:rPr>
              <w:t>(</w:t>
            </w:r>
            <w:r>
              <w:rPr>
                <w:rFonts w:asciiTheme="minorHAnsi" w:hAnsiTheme="minorHAnsi" w:cs="Browallia New"/>
                <w:color w:val="000000"/>
                <w:sz w:val="22"/>
                <w:szCs w:val="28"/>
                <w:lang w:val="en-US" w:bidi="th-TH"/>
              </w:rPr>
              <w:t>Monthly</w:t>
            </w:r>
            <w:r>
              <w:rPr>
                <w:rFonts w:asciiTheme="minorHAnsi" w:hAnsiTheme="minorHAnsi" w:cs="Angsana New"/>
                <w:color w:val="000000"/>
                <w:sz w:val="22"/>
                <w:szCs w:val="22"/>
                <w:cs/>
                <w:lang w:val="en-US" w:bidi="th-TH"/>
              </w:rPr>
              <w:t>)</w:t>
            </w:r>
          </w:p>
        </w:tc>
      </w:tr>
    </w:tbl>
    <w:p w14:paraId="33027B30" w14:textId="77777777" w:rsidR="00E82C64" w:rsidRDefault="00E82C64" w:rsidP="00517E40"/>
    <w:p w14:paraId="013C9D5C" w14:textId="77777777" w:rsidR="00E82C64" w:rsidRDefault="00E82C64" w:rsidP="00E82C64">
      <w:pPr>
        <w:pStyle w:val="Heading3"/>
      </w:pPr>
      <w:bookmarkStart w:id="1536" w:name="_Toc141988923"/>
      <w:r w:rsidRPr="00061B9D">
        <w:lastRenderedPageBreak/>
        <w:t xml:space="preserve">File </w:t>
      </w:r>
      <w:r w:rsidRPr="00061B9D">
        <w:rPr>
          <w:szCs w:val="28"/>
          <w:cs/>
          <w:lang w:bidi="th-TH"/>
        </w:rPr>
        <w:t>/</w:t>
      </w:r>
      <w:r w:rsidRPr="00061B9D">
        <w:t>API Layout and Data Sheet</w:t>
      </w:r>
      <w:bookmarkEnd w:id="1536"/>
    </w:p>
    <w:p w14:paraId="0D6D7963" w14:textId="77777777" w:rsidR="00E82C64" w:rsidRPr="00B431F3" w:rsidRDefault="00E82C64" w:rsidP="00E82C64">
      <w:pPr>
        <w:pStyle w:val="Heading3"/>
      </w:pPr>
      <w:bookmarkStart w:id="1537" w:name="_Toc141988924"/>
      <w:r>
        <w:t>Report Layout and Data Sheet</w:t>
      </w:r>
      <w:bookmarkEnd w:id="1537"/>
    </w:p>
    <w:p w14:paraId="3BD68FD3" w14:textId="77777777" w:rsidR="00E82C64" w:rsidRPr="00EB008E" w:rsidRDefault="00E82C64" w:rsidP="00E82C64">
      <w:pPr>
        <w:ind w:left="1080"/>
      </w:pPr>
    </w:p>
    <w:tbl>
      <w:tblPr>
        <w:tblW w:w="6336" w:type="dxa"/>
        <w:tblInd w:w="1111"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A0" w:firstRow="1" w:lastRow="0" w:firstColumn="1" w:lastColumn="0" w:noHBand="0" w:noVBand="0"/>
      </w:tblPr>
      <w:tblGrid>
        <w:gridCol w:w="2646"/>
        <w:gridCol w:w="3690"/>
      </w:tblGrid>
      <w:tr w:rsidR="00E82C64" w:rsidRPr="00897DBA" w14:paraId="33A8B922" w14:textId="77777777" w:rsidTr="008E5CB1">
        <w:trPr>
          <w:tblHeader/>
        </w:trPr>
        <w:tc>
          <w:tcPr>
            <w:tcW w:w="2646" w:type="dxa"/>
          </w:tcPr>
          <w:p w14:paraId="31587439" w14:textId="77777777" w:rsidR="00E82C64" w:rsidRPr="00897DBA" w:rsidRDefault="00E82C64" w:rsidP="00950FD1">
            <w:r w:rsidRPr="00897DBA">
              <w:t>Screen</w:t>
            </w:r>
            <w:r w:rsidRPr="00897DBA">
              <w:rPr>
                <w:cs/>
                <w:lang w:bidi="th-TH"/>
              </w:rPr>
              <w:t>/</w:t>
            </w:r>
            <w:r w:rsidRPr="00897DBA">
              <w:t>Report Field Name</w:t>
            </w:r>
            <w:r w:rsidRPr="00897DBA">
              <w:rPr>
                <w:cs/>
                <w:lang w:bidi="th-TH"/>
              </w:rPr>
              <w:t>/</w:t>
            </w:r>
            <w:r w:rsidRPr="00897DBA">
              <w:t>Attributes</w:t>
            </w:r>
          </w:p>
        </w:tc>
        <w:tc>
          <w:tcPr>
            <w:tcW w:w="3690" w:type="dxa"/>
          </w:tcPr>
          <w:p w14:paraId="296F7358" w14:textId="77777777" w:rsidR="00E82C64" w:rsidRPr="00897DBA" w:rsidRDefault="00E82C64" w:rsidP="00950FD1">
            <w:r w:rsidRPr="00897DBA">
              <w:t>Source</w:t>
            </w:r>
            <w:r w:rsidRPr="00897DBA">
              <w:rPr>
                <w:cs/>
                <w:lang w:bidi="th-TH"/>
              </w:rPr>
              <w:t>/</w:t>
            </w:r>
            <w:r w:rsidRPr="00897DBA">
              <w:t>Validations</w:t>
            </w:r>
          </w:p>
        </w:tc>
      </w:tr>
      <w:tr w:rsidR="00F54DEB" w:rsidRPr="00897DBA" w14:paraId="17509CAD" w14:textId="77777777" w:rsidTr="003F11AD">
        <w:trPr>
          <w:tblHeader/>
          <w:ins w:id="1538" w:author="Emy Bartolome" w:date="2023-08-03T20:37:00Z"/>
        </w:trPr>
        <w:tc>
          <w:tcPr>
            <w:tcW w:w="6336" w:type="dxa"/>
            <w:gridSpan w:val="2"/>
          </w:tcPr>
          <w:p w14:paraId="7614CEDB" w14:textId="201E0CBD" w:rsidR="00F54DEB" w:rsidRPr="00897DBA" w:rsidRDefault="00F54DEB" w:rsidP="00950FD1">
            <w:pPr>
              <w:rPr>
                <w:ins w:id="1539" w:author="Emy Bartolome" w:date="2023-08-03T20:37:00Z"/>
              </w:rPr>
            </w:pPr>
            <w:ins w:id="1540" w:author="Emy Bartolome" w:date="2023-08-03T20:37:00Z">
              <w:r>
                <w:t>Header</w:t>
              </w:r>
            </w:ins>
          </w:p>
        </w:tc>
      </w:tr>
      <w:tr w:rsidR="00E82C64" w:rsidRPr="00F822B1" w14:paraId="780507A4" w14:textId="77777777" w:rsidTr="008E5CB1">
        <w:tc>
          <w:tcPr>
            <w:tcW w:w="2646" w:type="dxa"/>
          </w:tcPr>
          <w:p w14:paraId="6AD30FBC" w14:textId="085E79DF" w:rsidR="00E82C64" w:rsidRPr="008375B3" w:rsidRDefault="00F54DEB" w:rsidP="00950FD1">
            <w:pPr>
              <w:rPr>
                <w:lang w:val="en-US" w:bidi="th-TH"/>
              </w:rPr>
            </w:pPr>
            <w:ins w:id="1541" w:author="Emy Bartolome" w:date="2023-08-03T20:37:00Z">
              <w:r>
                <w:rPr>
                  <w:lang w:val="en-US" w:bidi="th-TH"/>
                </w:rPr>
                <w:t>Revolving Credit Limit (According to limit user)</w:t>
              </w:r>
            </w:ins>
          </w:p>
        </w:tc>
        <w:tc>
          <w:tcPr>
            <w:tcW w:w="3690" w:type="dxa"/>
          </w:tcPr>
          <w:p w14:paraId="3E0F9CF4" w14:textId="77777777" w:rsidR="00E82C64" w:rsidRPr="00897DBA" w:rsidRDefault="00E82C64" w:rsidP="00950FD1"/>
        </w:tc>
      </w:tr>
      <w:tr w:rsidR="00E82C64" w:rsidRPr="00F822B1" w14:paraId="6631BBED" w14:textId="77777777" w:rsidTr="008E5CB1">
        <w:tc>
          <w:tcPr>
            <w:tcW w:w="2646" w:type="dxa"/>
          </w:tcPr>
          <w:p w14:paraId="740317F6" w14:textId="1BEF5846" w:rsidR="00E82C64" w:rsidRPr="00060973" w:rsidRDefault="00F54DEB" w:rsidP="00950FD1">
            <w:pPr>
              <w:rPr>
                <w:lang w:val="en-US" w:bidi="th-TH"/>
              </w:rPr>
            </w:pPr>
            <w:ins w:id="1542" w:author="Emy Bartolome" w:date="2023-08-03T20:37:00Z">
              <w:r>
                <w:rPr>
                  <w:lang w:val="en-US" w:bidi="th-TH"/>
                </w:rPr>
                <w:t>At the date of</w:t>
              </w:r>
            </w:ins>
          </w:p>
        </w:tc>
        <w:tc>
          <w:tcPr>
            <w:tcW w:w="3690" w:type="dxa"/>
          </w:tcPr>
          <w:p w14:paraId="35BB1C19" w14:textId="77777777" w:rsidR="00E82C64" w:rsidRPr="00897DBA" w:rsidRDefault="00E82C64" w:rsidP="00950FD1"/>
        </w:tc>
      </w:tr>
      <w:tr w:rsidR="00F54DEB" w:rsidRPr="00F822B1" w14:paraId="09BCDBE2" w14:textId="77777777" w:rsidTr="00267309">
        <w:tc>
          <w:tcPr>
            <w:tcW w:w="6336" w:type="dxa"/>
            <w:gridSpan w:val="2"/>
          </w:tcPr>
          <w:p w14:paraId="285CC34B" w14:textId="1081FD30" w:rsidR="00F54DEB" w:rsidRPr="00897DBA" w:rsidRDefault="00F54DEB" w:rsidP="00950FD1">
            <w:ins w:id="1543" w:author="Emy Bartolome" w:date="2023-08-03T20:37:00Z">
              <w:r>
                <w:t>Detail</w:t>
              </w:r>
            </w:ins>
          </w:p>
        </w:tc>
      </w:tr>
      <w:tr w:rsidR="00E82C64" w:rsidRPr="00F822B1" w14:paraId="4390F0C2" w14:textId="77777777" w:rsidTr="008E5CB1">
        <w:tc>
          <w:tcPr>
            <w:tcW w:w="2646" w:type="dxa"/>
          </w:tcPr>
          <w:p w14:paraId="2D4C1317" w14:textId="4AE2C6F9" w:rsidR="00E82C64" w:rsidRPr="008375B3" w:rsidRDefault="00F54DEB" w:rsidP="00950FD1">
            <w:pPr>
              <w:rPr>
                <w:lang w:val="en-US" w:bidi="th-TH"/>
              </w:rPr>
            </w:pPr>
            <w:ins w:id="1544" w:author="Emy Bartolome" w:date="2023-08-03T20:37:00Z">
              <w:r>
                <w:rPr>
                  <w:lang w:val="en-US" w:bidi="th-TH"/>
                </w:rPr>
                <w:t>Credit Line User</w:t>
              </w:r>
            </w:ins>
          </w:p>
        </w:tc>
        <w:tc>
          <w:tcPr>
            <w:tcW w:w="3690" w:type="dxa"/>
          </w:tcPr>
          <w:p w14:paraId="5A8536B7" w14:textId="77777777" w:rsidR="00E82C64" w:rsidRPr="00897DBA" w:rsidRDefault="00E82C64" w:rsidP="00950FD1"/>
        </w:tc>
      </w:tr>
      <w:tr w:rsidR="00E82C64" w:rsidRPr="00F822B1" w14:paraId="0573C2DD" w14:textId="77777777" w:rsidTr="008E5CB1">
        <w:tc>
          <w:tcPr>
            <w:tcW w:w="2646" w:type="dxa"/>
          </w:tcPr>
          <w:p w14:paraId="2A7119FF" w14:textId="2F8B2F16" w:rsidR="00E82C64" w:rsidRPr="00794E79" w:rsidRDefault="00F54DEB" w:rsidP="00950FD1">
            <w:pPr>
              <w:rPr>
                <w:lang w:val="en-US" w:bidi="th-TH"/>
              </w:rPr>
            </w:pPr>
            <w:ins w:id="1545" w:author="Emy Bartolome" w:date="2023-08-03T20:38:00Z">
              <w:r>
                <w:rPr>
                  <w:lang w:val="en-US" w:bidi="th-TH"/>
                </w:rPr>
                <w:t>Export Prepration</w:t>
              </w:r>
            </w:ins>
          </w:p>
        </w:tc>
        <w:tc>
          <w:tcPr>
            <w:tcW w:w="3690" w:type="dxa"/>
          </w:tcPr>
          <w:p w14:paraId="4FFF051B" w14:textId="77777777" w:rsidR="00E82C64" w:rsidRPr="00897DBA" w:rsidRDefault="00E82C64" w:rsidP="00950FD1"/>
        </w:tc>
      </w:tr>
      <w:tr w:rsidR="00E82C64" w:rsidRPr="00F822B1" w14:paraId="448A8DE5" w14:textId="77777777" w:rsidTr="008E5CB1">
        <w:tc>
          <w:tcPr>
            <w:tcW w:w="2646" w:type="dxa"/>
          </w:tcPr>
          <w:p w14:paraId="45075AE5" w14:textId="084C38FB" w:rsidR="00E82C64" w:rsidRPr="00794E79" w:rsidRDefault="00F54DEB" w:rsidP="00950FD1">
            <w:pPr>
              <w:rPr>
                <w:lang w:val="en-US" w:bidi="th-TH"/>
              </w:rPr>
            </w:pPr>
            <w:ins w:id="1546" w:author="Emy Bartolome" w:date="2023-08-03T20:38:00Z">
              <w:r>
                <w:rPr>
                  <w:lang w:val="en-US" w:bidi="th-TH"/>
                </w:rPr>
                <w:t>Producer Credit for Exporters</w:t>
              </w:r>
            </w:ins>
          </w:p>
        </w:tc>
        <w:tc>
          <w:tcPr>
            <w:tcW w:w="3690" w:type="dxa"/>
          </w:tcPr>
          <w:p w14:paraId="4636EF63" w14:textId="77777777" w:rsidR="00E82C64" w:rsidRPr="00897DBA" w:rsidRDefault="00E82C64" w:rsidP="00950FD1"/>
        </w:tc>
      </w:tr>
      <w:tr w:rsidR="00E82C64" w:rsidRPr="00F822B1" w14:paraId="42FB17A2" w14:textId="77777777" w:rsidTr="008E5CB1">
        <w:tc>
          <w:tcPr>
            <w:tcW w:w="2646" w:type="dxa"/>
          </w:tcPr>
          <w:p w14:paraId="1272575F" w14:textId="144F0FFF" w:rsidR="00E82C64" w:rsidRDefault="00F54DEB" w:rsidP="00950FD1">
            <w:pPr>
              <w:rPr>
                <w:lang w:val="en-US" w:bidi="th-TH"/>
              </w:rPr>
            </w:pPr>
            <w:ins w:id="1547" w:author="Emy Bartolome" w:date="2023-08-03T20:38:00Z">
              <w:r>
                <w:rPr>
                  <w:lang w:val="en-US" w:bidi="th-TH"/>
                </w:rPr>
                <w:t>Loan for suppliers</w:t>
              </w:r>
            </w:ins>
          </w:p>
        </w:tc>
        <w:tc>
          <w:tcPr>
            <w:tcW w:w="3690" w:type="dxa"/>
          </w:tcPr>
          <w:p w14:paraId="478E8E6F" w14:textId="77777777" w:rsidR="00E82C64" w:rsidRPr="00897DBA" w:rsidRDefault="00E82C64" w:rsidP="00950FD1"/>
        </w:tc>
      </w:tr>
      <w:tr w:rsidR="00E82C64" w:rsidRPr="00F822B1" w14:paraId="2CA64539" w14:textId="77777777" w:rsidTr="008E5CB1">
        <w:tc>
          <w:tcPr>
            <w:tcW w:w="2646" w:type="dxa"/>
          </w:tcPr>
          <w:p w14:paraId="35C67D7D" w14:textId="6C515315" w:rsidR="00E82C64" w:rsidRDefault="00F54DEB" w:rsidP="00950FD1">
            <w:pPr>
              <w:rPr>
                <w:lang w:val="en-US" w:bidi="th-TH"/>
              </w:rPr>
            </w:pPr>
            <w:ins w:id="1548" w:author="Emy Bartolome" w:date="2023-08-03T20:38:00Z">
              <w:r>
                <w:rPr>
                  <w:lang w:val="en-US" w:bidi="th-TH"/>
                </w:rPr>
                <w:t>FX Forward Contract</w:t>
              </w:r>
            </w:ins>
          </w:p>
        </w:tc>
        <w:tc>
          <w:tcPr>
            <w:tcW w:w="3690" w:type="dxa"/>
          </w:tcPr>
          <w:p w14:paraId="1AC903DF" w14:textId="77777777" w:rsidR="00E82C64" w:rsidRPr="00897DBA" w:rsidRDefault="00E82C64" w:rsidP="00950FD1"/>
        </w:tc>
      </w:tr>
      <w:tr w:rsidR="00E82C64" w:rsidRPr="00F822B1" w14:paraId="35D6B9A0" w14:textId="77777777" w:rsidTr="008E5CB1">
        <w:tc>
          <w:tcPr>
            <w:tcW w:w="2646" w:type="dxa"/>
          </w:tcPr>
          <w:p w14:paraId="01BA72ED" w14:textId="681A812B" w:rsidR="00E82C64" w:rsidRDefault="00F54DEB" w:rsidP="00950FD1">
            <w:pPr>
              <w:rPr>
                <w:lang w:val="en-US" w:bidi="th-TH"/>
              </w:rPr>
            </w:pPr>
            <w:ins w:id="1549" w:author="Emy Bartolome" w:date="2023-08-03T20:38:00Z">
              <w:r>
                <w:rPr>
                  <w:lang w:val="en-US" w:bidi="th-TH"/>
                </w:rPr>
                <w:t>DPC Loan</w:t>
              </w:r>
            </w:ins>
          </w:p>
        </w:tc>
        <w:tc>
          <w:tcPr>
            <w:tcW w:w="3690" w:type="dxa"/>
          </w:tcPr>
          <w:p w14:paraId="68D7B20E" w14:textId="77777777" w:rsidR="00E82C64" w:rsidRPr="00897DBA" w:rsidRDefault="00E82C64" w:rsidP="00950FD1"/>
        </w:tc>
      </w:tr>
      <w:tr w:rsidR="00E82C64" w:rsidRPr="00F822B1" w14:paraId="2EEB6E53" w14:textId="77777777" w:rsidTr="008E5CB1">
        <w:tc>
          <w:tcPr>
            <w:tcW w:w="2646" w:type="dxa"/>
          </w:tcPr>
          <w:p w14:paraId="099C073F" w14:textId="0D4C57B5" w:rsidR="00E82C64" w:rsidRDefault="00F54DEB" w:rsidP="00950FD1">
            <w:pPr>
              <w:rPr>
                <w:lang w:val="en-US" w:bidi="th-TH"/>
              </w:rPr>
            </w:pPr>
            <w:ins w:id="1550" w:author="Emy Bartolome" w:date="2023-08-03T20:38:00Z">
              <w:r>
                <w:rPr>
                  <w:lang w:val="en-US" w:bidi="th-TH"/>
                </w:rPr>
                <w:t>Debt Restructuring</w:t>
              </w:r>
            </w:ins>
          </w:p>
        </w:tc>
        <w:tc>
          <w:tcPr>
            <w:tcW w:w="3690" w:type="dxa"/>
          </w:tcPr>
          <w:p w14:paraId="41CEA061" w14:textId="77777777" w:rsidR="00E82C64" w:rsidRPr="00897DBA" w:rsidRDefault="00E82C64" w:rsidP="00950FD1"/>
        </w:tc>
      </w:tr>
      <w:tr w:rsidR="00E82C64" w:rsidRPr="00F822B1" w14:paraId="2717A2D4" w14:textId="77777777" w:rsidTr="008E5CB1">
        <w:tc>
          <w:tcPr>
            <w:tcW w:w="2646" w:type="dxa"/>
          </w:tcPr>
          <w:p w14:paraId="18F42BC3" w14:textId="49A579CB" w:rsidR="00E82C64" w:rsidRDefault="00F54DEB" w:rsidP="00950FD1">
            <w:pPr>
              <w:rPr>
                <w:lang w:val="en-US" w:bidi="th-TH"/>
              </w:rPr>
            </w:pPr>
            <w:ins w:id="1551" w:author="Emy Bartolome" w:date="2023-08-03T20:38:00Z">
              <w:r>
                <w:rPr>
                  <w:lang w:val="en-US" w:bidi="th-TH"/>
                </w:rPr>
                <w:t>Total</w:t>
              </w:r>
            </w:ins>
          </w:p>
        </w:tc>
        <w:tc>
          <w:tcPr>
            <w:tcW w:w="3690" w:type="dxa"/>
          </w:tcPr>
          <w:p w14:paraId="6A3FA7DC" w14:textId="77777777" w:rsidR="00E82C64" w:rsidRPr="00897DBA" w:rsidRDefault="00E82C64" w:rsidP="00950FD1"/>
        </w:tc>
      </w:tr>
      <w:tr w:rsidR="00E82C64" w:rsidRPr="00F822B1" w14:paraId="77432A69" w14:textId="77777777" w:rsidTr="008E5CB1">
        <w:tc>
          <w:tcPr>
            <w:tcW w:w="2646" w:type="dxa"/>
          </w:tcPr>
          <w:p w14:paraId="50CE54D0" w14:textId="61BF81A1" w:rsidR="00E82C64" w:rsidRDefault="00E82C64" w:rsidP="00950FD1">
            <w:pPr>
              <w:rPr>
                <w:lang w:val="en-US" w:bidi="th-TH"/>
              </w:rPr>
            </w:pPr>
          </w:p>
        </w:tc>
        <w:tc>
          <w:tcPr>
            <w:tcW w:w="3690" w:type="dxa"/>
          </w:tcPr>
          <w:p w14:paraId="16989970" w14:textId="77777777" w:rsidR="00E82C64" w:rsidRPr="00897DBA" w:rsidRDefault="00E82C64" w:rsidP="00950FD1"/>
        </w:tc>
      </w:tr>
      <w:tr w:rsidR="00E82C64" w:rsidRPr="00F822B1" w14:paraId="04FBD5A1" w14:textId="77777777" w:rsidTr="008E5CB1">
        <w:tc>
          <w:tcPr>
            <w:tcW w:w="2646" w:type="dxa"/>
          </w:tcPr>
          <w:p w14:paraId="66BEFE58" w14:textId="0ADCF766" w:rsidR="00E82C64" w:rsidRPr="00285FA3" w:rsidRDefault="00E82C64" w:rsidP="00950FD1">
            <w:pPr>
              <w:rPr>
                <w:lang w:val="en-US" w:bidi="th-TH"/>
              </w:rPr>
            </w:pPr>
          </w:p>
        </w:tc>
        <w:tc>
          <w:tcPr>
            <w:tcW w:w="3690" w:type="dxa"/>
          </w:tcPr>
          <w:p w14:paraId="48306E14" w14:textId="77777777" w:rsidR="00E82C64" w:rsidRPr="00897DBA" w:rsidRDefault="00E82C64" w:rsidP="00950FD1"/>
        </w:tc>
      </w:tr>
      <w:tr w:rsidR="00E82C64" w:rsidRPr="00F822B1" w14:paraId="3F15A0C5" w14:textId="77777777" w:rsidTr="008E5CB1">
        <w:tc>
          <w:tcPr>
            <w:tcW w:w="2646" w:type="dxa"/>
          </w:tcPr>
          <w:p w14:paraId="4C3F253B" w14:textId="5A0BCBD6" w:rsidR="00E82C64" w:rsidRDefault="00E82C64" w:rsidP="00950FD1">
            <w:pPr>
              <w:rPr>
                <w:lang w:val="en-US" w:bidi="th-TH"/>
              </w:rPr>
            </w:pPr>
          </w:p>
        </w:tc>
        <w:tc>
          <w:tcPr>
            <w:tcW w:w="3690" w:type="dxa"/>
          </w:tcPr>
          <w:p w14:paraId="2D841490" w14:textId="77777777" w:rsidR="00E82C64" w:rsidRPr="00897DBA" w:rsidRDefault="00E82C64" w:rsidP="00950FD1"/>
        </w:tc>
      </w:tr>
      <w:tr w:rsidR="00E82C64" w:rsidRPr="00F822B1" w14:paraId="31C47F52" w14:textId="77777777" w:rsidTr="008E5CB1">
        <w:tc>
          <w:tcPr>
            <w:tcW w:w="2646" w:type="dxa"/>
          </w:tcPr>
          <w:p w14:paraId="3BC571D8" w14:textId="77777777" w:rsidR="00E82C64" w:rsidRDefault="00E82C64" w:rsidP="00950FD1">
            <w:pPr>
              <w:rPr>
                <w:lang w:val="en-US" w:bidi="th-TH"/>
              </w:rPr>
            </w:pPr>
          </w:p>
        </w:tc>
        <w:tc>
          <w:tcPr>
            <w:tcW w:w="3690" w:type="dxa"/>
          </w:tcPr>
          <w:p w14:paraId="20AD41DD" w14:textId="77777777" w:rsidR="00E82C64" w:rsidRPr="00897DBA" w:rsidRDefault="00E82C64" w:rsidP="00950FD1"/>
        </w:tc>
      </w:tr>
      <w:tr w:rsidR="00E82C64" w:rsidRPr="00F822B1" w14:paraId="0D25FA39" w14:textId="77777777" w:rsidTr="008E5CB1">
        <w:tc>
          <w:tcPr>
            <w:tcW w:w="2646" w:type="dxa"/>
          </w:tcPr>
          <w:p w14:paraId="5A5543EE" w14:textId="77777777" w:rsidR="00E82C64" w:rsidRDefault="00E82C64" w:rsidP="00950FD1">
            <w:pPr>
              <w:rPr>
                <w:lang w:val="en-US" w:bidi="th-TH"/>
              </w:rPr>
            </w:pPr>
          </w:p>
        </w:tc>
        <w:tc>
          <w:tcPr>
            <w:tcW w:w="3690" w:type="dxa"/>
          </w:tcPr>
          <w:p w14:paraId="141BE4D2" w14:textId="77777777" w:rsidR="00E82C64" w:rsidRPr="00897DBA" w:rsidRDefault="00E82C64" w:rsidP="00950FD1"/>
        </w:tc>
      </w:tr>
      <w:tr w:rsidR="00E82C64" w:rsidRPr="00F822B1" w14:paraId="52392B6C" w14:textId="77777777" w:rsidTr="008E5CB1">
        <w:tc>
          <w:tcPr>
            <w:tcW w:w="2646" w:type="dxa"/>
          </w:tcPr>
          <w:p w14:paraId="04FD1D73" w14:textId="77777777" w:rsidR="00E82C64" w:rsidRDefault="00E82C64" w:rsidP="00950FD1">
            <w:pPr>
              <w:rPr>
                <w:lang w:val="en-US" w:bidi="th-TH"/>
              </w:rPr>
            </w:pPr>
          </w:p>
        </w:tc>
        <w:tc>
          <w:tcPr>
            <w:tcW w:w="3690" w:type="dxa"/>
          </w:tcPr>
          <w:p w14:paraId="7D5F75DA" w14:textId="77777777" w:rsidR="00E82C64" w:rsidRPr="00897DBA" w:rsidRDefault="00E82C64" w:rsidP="00950FD1"/>
        </w:tc>
      </w:tr>
    </w:tbl>
    <w:p w14:paraId="7643B88E" w14:textId="77777777" w:rsidR="00E82C64" w:rsidRDefault="00E82C64" w:rsidP="00E82C64"/>
    <w:p w14:paraId="1B50D3DB" w14:textId="77777777" w:rsidR="00E82C64" w:rsidRPr="00061B9D" w:rsidRDefault="00E82C64" w:rsidP="00E82C64">
      <w:pPr>
        <w:pStyle w:val="Heading3"/>
      </w:pPr>
      <w:bookmarkStart w:id="1552" w:name="_Toc141988925"/>
      <w:r w:rsidRPr="00061B9D">
        <w:t>Additional Impacts</w:t>
      </w:r>
      <w:bookmarkEnd w:id="1552"/>
    </w:p>
    <w:p w14:paraId="06DC467D" w14:textId="77777777" w:rsidR="00E82C64" w:rsidRPr="00061B9D" w:rsidRDefault="00E82C64" w:rsidP="00E82C64">
      <w:pPr>
        <w:pStyle w:val="Heading4"/>
      </w:pPr>
      <w:r>
        <w:t xml:space="preserve">System Interface requirement </w:t>
      </w:r>
      <w:r>
        <w:rPr>
          <w:szCs w:val="24"/>
          <w:cs/>
          <w:lang w:bidi="th-TH"/>
        </w:rPr>
        <w:t>/</w:t>
      </w:r>
      <w:r>
        <w:t>Integration</w:t>
      </w:r>
    </w:p>
    <w:p w14:paraId="4B88D94A" w14:textId="77777777" w:rsidR="00E82C64" w:rsidRPr="00AC528C" w:rsidRDefault="00E82C64" w:rsidP="00E82C64">
      <w:pPr>
        <w:ind w:left="1440"/>
      </w:pPr>
      <w:r>
        <w:t>Not Applicable</w:t>
      </w:r>
    </w:p>
    <w:p w14:paraId="5C04C858" w14:textId="77777777" w:rsidR="00E82C64" w:rsidRDefault="00E82C64" w:rsidP="00E82C64">
      <w:pPr>
        <w:pStyle w:val="Heading4"/>
      </w:pPr>
      <w:r>
        <w:t>Mig</w:t>
      </w:r>
      <w:r w:rsidRPr="0073013C">
        <w:t xml:space="preserve">ration </w:t>
      </w:r>
    </w:p>
    <w:p w14:paraId="3E86B75A" w14:textId="77777777" w:rsidR="00E82C64" w:rsidRPr="00E82C64" w:rsidRDefault="00E82C64" w:rsidP="00E82C64">
      <w:pPr>
        <w:ind w:left="1440"/>
      </w:pPr>
      <w:r>
        <w:t xml:space="preserve">Not Applicable </w:t>
      </w:r>
    </w:p>
    <w:p w14:paraId="5134DA4D" w14:textId="77777777" w:rsidR="00E82C64" w:rsidRDefault="00E82C64" w:rsidP="00E82C64">
      <w:pPr>
        <w:pStyle w:val="Heading4"/>
      </w:pPr>
      <w:r>
        <w:t>Fit</w:t>
      </w:r>
      <w:r>
        <w:rPr>
          <w:szCs w:val="24"/>
          <w:cs/>
          <w:lang w:bidi="th-TH"/>
        </w:rPr>
        <w:t>/</w:t>
      </w:r>
      <w:r>
        <w:t>Gap Analysis Report</w:t>
      </w:r>
    </w:p>
    <w:p w14:paraId="73A7974F" w14:textId="77777777" w:rsidR="00E82C64" w:rsidRDefault="00E82C64" w:rsidP="00E82C64">
      <w:pPr>
        <w:ind w:left="1440"/>
      </w:pPr>
      <w:r>
        <w:t xml:space="preserve">Not Applicable </w:t>
      </w:r>
    </w:p>
    <w:p w14:paraId="7920AA51" w14:textId="2564B16D" w:rsidR="00273B4F" w:rsidRPr="00BF46A8" w:rsidRDefault="00273B4F" w:rsidP="00273B4F">
      <w:pPr>
        <w:pStyle w:val="Heading2"/>
        <w:rPr>
          <w:color w:val="FF0000"/>
        </w:rPr>
      </w:pPr>
      <w:bookmarkStart w:id="1553" w:name="_Toc141988926"/>
      <w:r w:rsidRPr="00BF46A8">
        <w:rPr>
          <w:color w:val="FF0000"/>
          <w:lang w:val="en-US" w:bidi="th-TH"/>
        </w:rPr>
        <w:lastRenderedPageBreak/>
        <w:t xml:space="preserve">Report of the </w:t>
      </w:r>
      <w:r w:rsidR="001F2946">
        <w:rPr>
          <w:color w:val="FF0000"/>
          <w:lang w:val="en-US" w:bidi="th-TH"/>
        </w:rPr>
        <w:t>A</w:t>
      </w:r>
      <w:r w:rsidR="00BF46A8" w:rsidRPr="00BF46A8">
        <w:rPr>
          <w:color w:val="FF0000"/>
          <w:lang w:val="en-US" w:bidi="th-TH"/>
        </w:rPr>
        <w:t>c</w:t>
      </w:r>
      <w:r w:rsidRPr="00BF46A8">
        <w:rPr>
          <w:color w:val="FF0000"/>
          <w:lang w:val="en-US" w:bidi="th-TH"/>
        </w:rPr>
        <w:t xml:space="preserve">cumulate </w:t>
      </w:r>
      <w:ins w:id="1554" w:author="Emy Bartolome" w:date="2023-08-03T20:45:00Z">
        <w:r w:rsidR="001F2946">
          <w:rPr>
            <w:color w:val="FF0000"/>
            <w:lang w:val="en-US" w:bidi="th-TH"/>
          </w:rPr>
          <w:t>Credit Limit A</w:t>
        </w:r>
      </w:ins>
      <w:r w:rsidRPr="00BF46A8">
        <w:rPr>
          <w:color w:val="FF0000"/>
          <w:lang w:val="en-US" w:bidi="th-TH"/>
        </w:rPr>
        <w:t xml:space="preserve">mount </w:t>
      </w:r>
      <w:ins w:id="1555" w:author="Emy Bartolome" w:date="2023-08-03T20:46:00Z">
        <w:r w:rsidR="001F2946">
          <w:rPr>
            <w:color w:val="FF0000"/>
            <w:lang w:val="en-US" w:bidi="th-TH"/>
          </w:rPr>
          <w:t>S</w:t>
        </w:r>
      </w:ins>
      <w:r w:rsidRPr="00BF46A8">
        <w:rPr>
          <w:color w:val="FF0000"/>
          <w:lang w:val="en-US" w:bidi="th-TH"/>
        </w:rPr>
        <w:t>ummary</w:t>
      </w:r>
      <w:r w:rsidR="001F2946">
        <w:rPr>
          <w:color w:val="FF0000"/>
          <w:lang w:val="en-US" w:bidi="th-TH"/>
        </w:rPr>
        <w:t xml:space="preserve"> Report</w:t>
      </w:r>
      <w:r w:rsidRPr="00BF46A8">
        <w:rPr>
          <w:color w:val="FF0000"/>
          <w:lang w:val="en-US" w:bidi="th-TH"/>
        </w:rPr>
        <w:t xml:space="preserve"> </w:t>
      </w:r>
      <w:r w:rsidR="00BF46A8" w:rsidRPr="00BF46A8">
        <w:rPr>
          <w:color w:val="FF0000"/>
          <w:lang w:val="en-US" w:bidi="th-TH"/>
        </w:rPr>
        <w:t>(Included in TOR, have to discuss)</w:t>
      </w:r>
      <w:bookmarkEnd w:id="1553"/>
    </w:p>
    <w:p w14:paraId="7532D584" w14:textId="77777777" w:rsidR="00273B4F" w:rsidRPr="00061B9D" w:rsidRDefault="00273B4F" w:rsidP="00273B4F">
      <w:pPr>
        <w:pStyle w:val="Heading3"/>
      </w:pPr>
      <w:bookmarkStart w:id="1556" w:name="_Toc141988927"/>
      <w:r w:rsidRPr="00061B9D">
        <w:t>Purpose</w:t>
      </w:r>
      <w:bookmarkEnd w:id="1556"/>
    </w:p>
    <w:p w14:paraId="3A361EF7" w14:textId="38E9A577" w:rsidR="00273B4F" w:rsidRDefault="00273B4F" w:rsidP="00273B4F">
      <w:pPr>
        <w:ind w:left="1080"/>
      </w:pPr>
    </w:p>
    <w:p w14:paraId="494EC6DE" w14:textId="26C73049" w:rsidR="00273B4F" w:rsidRDefault="00273B4F" w:rsidP="00273B4F">
      <w:pPr>
        <w:pStyle w:val="Heading3"/>
      </w:pPr>
      <w:bookmarkStart w:id="1557" w:name="_Toc141988928"/>
      <w:r w:rsidRPr="00061B9D">
        <w:t>Background</w:t>
      </w:r>
      <w:bookmarkEnd w:id="1557"/>
    </w:p>
    <w:p w14:paraId="08E1A56B" w14:textId="77777777" w:rsidR="000565CF" w:rsidRDefault="000565CF" w:rsidP="000565CF">
      <w:pPr>
        <w:pStyle w:val="Heading4"/>
      </w:pPr>
      <w:r>
        <w:t>EXIM Current Business Pracitce (as is)</w:t>
      </w:r>
    </w:p>
    <w:p w14:paraId="5393AE05" w14:textId="77777777" w:rsidR="000565CF" w:rsidRDefault="000565CF" w:rsidP="000565CF">
      <w:pPr>
        <w:pStyle w:val="ListParagraph"/>
        <w:numPr>
          <w:ilvl w:val="0"/>
          <w:numId w:val="30"/>
        </w:numPr>
      </w:pPr>
      <w:r>
        <w:t xml:space="preserve">As is report prepared </w:t>
      </w:r>
      <w:r w:rsidRPr="000565CF">
        <w:rPr>
          <w:i/>
          <w:iCs/>
        </w:rPr>
        <w:t>manually</w:t>
      </w:r>
    </w:p>
    <w:p w14:paraId="6387DFD7" w14:textId="77777777" w:rsidR="000565CF" w:rsidRPr="009C3061" w:rsidRDefault="000565CF" w:rsidP="000565CF">
      <w:pPr>
        <w:pStyle w:val="ListParagraph"/>
        <w:numPr>
          <w:ilvl w:val="0"/>
          <w:numId w:val="30"/>
        </w:numPr>
      </w:pPr>
      <w:r>
        <w:t>Sample report in Support Sample Transaction and Case from Customer section</w:t>
      </w:r>
    </w:p>
    <w:p w14:paraId="14F16CC5" w14:textId="77777777" w:rsidR="00414926" w:rsidRDefault="00414926" w:rsidP="00414926">
      <w:pPr>
        <w:pStyle w:val="Heading3"/>
      </w:pPr>
      <w:bookmarkStart w:id="1558" w:name="_Toc141988929"/>
      <w:r w:rsidRPr="00061B9D">
        <w:t>Supported Sample Transaction and Case from Custome</w:t>
      </w:r>
      <w:r>
        <w:t>r</w:t>
      </w:r>
      <w:bookmarkEnd w:id="1558"/>
    </w:p>
    <w:p w14:paraId="6434867E" w14:textId="2DBBA7E3" w:rsidR="001D7CAA" w:rsidRDefault="00414926" w:rsidP="001D7CAA">
      <w:r>
        <w:rPr>
          <w:lang w:val="en-US" w:bidi="th-TH"/>
        </w:rPr>
        <w:drawing>
          <wp:anchor distT="0" distB="0" distL="114300" distR="114300" simplePos="0" relativeHeight="251710464" behindDoc="0" locked="0" layoutInCell="1" allowOverlap="1" wp14:anchorId="01407C59" wp14:editId="5F614702">
            <wp:simplePos x="0" y="0"/>
            <wp:positionH relativeFrom="page">
              <wp:posOffset>933450</wp:posOffset>
            </wp:positionH>
            <wp:positionV relativeFrom="paragraph">
              <wp:posOffset>187960</wp:posOffset>
            </wp:positionV>
            <wp:extent cx="5204460" cy="1332865"/>
            <wp:effectExtent l="19050" t="19050" r="15240" b="19685"/>
            <wp:wrapSquare wrapText="bothSides"/>
            <wp:docPr id="444908144" name="Picture 444908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04460" cy="1332865"/>
                    </a:xfrm>
                    <a:prstGeom prst="rect">
                      <a:avLst/>
                    </a:prstGeom>
                    <a:noFill/>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p>
    <w:p w14:paraId="1A6D3424" w14:textId="17297D61" w:rsidR="001D7CAA" w:rsidRPr="001D7CAA" w:rsidRDefault="001D7CAA" w:rsidP="00414926">
      <w:pPr>
        <w:ind w:left="1080"/>
      </w:pPr>
    </w:p>
    <w:p w14:paraId="4BA022AC" w14:textId="79126B78" w:rsidR="001D7CAA" w:rsidRDefault="001D7CAA" w:rsidP="001D7CAA"/>
    <w:p w14:paraId="2ACA5E6E" w14:textId="77777777" w:rsidR="001D7CAA" w:rsidRDefault="001D7CAA" w:rsidP="001D7CAA"/>
    <w:p w14:paraId="70904697" w14:textId="3E90B927" w:rsidR="001D7CAA" w:rsidRDefault="001D7CAA" w:rsidP="001D7CAA"/>
    <w:p w14:paraId="511BE91B" w14:textId="13311452" w:rsidR="001D7CAA" w:rsidRDefault="001D7CAA" w:rsidP="001D7CAA"/>
    <w:p w14:paraId="5CE543A9" w14:textId="62619B3C" w:rsidR="001D7CAA" w:rsidRDefault="001D7CAA" w:rsidP="001D7CAA"/>
    <w:p w14:paraId="558D3BC4" w14:textId="2CC01704" w:rsidR="001D7CAA" w:rsidRDefault="001D7CAA" w:rsidP="001D7CAA">
      <w:pPr>
        <w:rPr>
          <w:ins w:id="1559" w:author="Emy Bartolome" w:date="2023-08-03T20:34:00Z"/>
        </w:rPr>
      </w:pPr>
    </w:p>
    <w:p w14:paraId="603FD0FD" w14:textId="2DF254C4" w:rsidR="00CD104F" w:rsidRDefault="00CD104F" w:rsidP="001D7CAA">
      <w:pPr>
        <w:rPr>
          <w:ins w:id="1560" w:author="Emy Bartolome" w:date="2023-08-03T20:34:00Z"/>
        </w:rPr>
      </w:pPr>
    </w:p>
    <w:p w14:paraId="44AAB70C" w14:textId="5486C7DA" w:rsidR="00CD104F" w:rsidRDefault="00CD104F" w:rsidP="00CD104F">
      <w:pPr>
        <w:ind w:left="720"/>
        <w:pPrChange w:id="1561" w:author="Emy Bartolome" w:date="2023-08-03T20:34:00Z">
          <w:pPr/>
        </w:pPrChange>
      </w:pPr>
      <w:ins w:id="1562" w:author="Emy Bartolome" w:date="2023-08-03T20:34:00Z">
        <w:r w:rsidRPr="00CD104F">
          <w:drawing>
            <wp:inline distT="0" distB="0" distL="0" distR="0" wp14:anchorId="51ADDAAC" wp14:editId="4E938620">
              <wp:extent cx="5368705" cy="1407398"/>
              <wp:effectExtent l="19050" t="19050" r="22860" b="21590"/>
              <wp:docPr id="15615525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52568" name=""/>
                      <pic:cNvPicPr/>
                    </pic:nvPicPr>
                    <pic:blipFill>
                      <a:blip r:embed="rId72"/>
                      <a:stretch>
                        <a:fillRect/>
                      </a:stretch>
                    </pic:blipFill>
                    <pic:spPr>
                      <a:xfrm>
                        <a:off x="0" y="0"/>
                        <a:ext cx="5396041" cy="1414564"/>
                      </a:xfrm>
                      <a:prstGeom prst="rect">
                        <a:avLst/>
                      </a:prstGeom>
                      <a:ln>
                        <a:solidFill>
                          <a:schemeClr val="accent1"/>
                        </a:solidFill>
                      </a:ln>
                    </pic:spPr>
                  </pic:pic>
                </a:graphicData>
              </a:graphic>
            </wp:inline>
          </w:drawing>
        </w:r>
      </w:ins>
    </w:p>
    <w:p w14:paraId="335BDF06" w14:textId="6687ADF6" w:rsidR="001D7CAA" w:rsidRDefault="001D7CAA" w:rsidP="001D7CAA"/>
    <w:p w14:paraId="7E29ACD3" w14:textId="7B934DDF" w:rsidR="001D7CAA" w:rsidRDefault="009876C1" w:rsidP="001D7CAA">
      <w:r w:rsidRPr="00F76811">
        <w:rPr>
          <w:lang w:val="en-US" w:bidi="th-TH"/>
        </w:rPr>
        <w:lastRenderedPageBreak/>
        <w:drawing>
          <wp:anchor distT="0" distB="0" distL="114300" distR="114300" simplePos="0" relativeHeight="251721728" behindDoc="0" locked="0" layoutInCell="1" allowOverlap="1" wp14:anchorId="5954CB3D" wp14:editId="023BEC56">
            <wp:simplePos x="0" y="0"/>
            <wp:positionH relativeFrom="margin">
              <wp:align>center</wp:align>
            </wp:positionH>
            <wp:positionV relativeFrom="paragraph">
              <wp:posOffset>4445</wp:posOffset>
            </wp:positionV>
            <wp:extent cx="5346065" cy="2823210"/>
            <wp:effectExtent l="19050" t="19050" r="26035" b="15240"/>
            <wp:wrapSquare wrapText="bothSides"/>
            <wp:docPr id="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15849" name=""/>
                    <pic:cNvPicPr/>
                  </pic:nvPicPr>
                  <pic:blipFill>
                    <a:blip r:embed="rId73">
                      <a:extLst>
                        <a:ext uri="{28A0092B-C50C-407E-A947-70E740481C1C}">
                          <a14:useLocalDpi xmlns:a14="http://schemas.microsoft.com/office/drawing/2010/main" val="0"/>
                        </a:ext>
                      </a:extLst>
                    </a:blip>
                    <a:stretch>
                      <a:fillRect/>
                    </a:stretch>
                  </pic:blipFill>
                  <pic:spPr>
                    <a:xfrm>
                      <a:off x="0" y="0"/>
                      <a:ext cx="5346065" cy="2823210"/>
                    </a:xfrm>
                    <a:prstGeom prst="rect">
                      <a:avLst/>
                    </a:prstGeom>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p>
    <w:p w14:paraId="418AE9B8" w14:textId="09352219" w:rsidR="001D7CAA" w:rsidRDefault="001D7CAA" w:rsidP="001D7CAA"/>
    <w:p w14:paraId="5669BBEC" w14:textId="79F5B8D6" w:rsidR="001D7CAA" w:rsidRDefault="001D7CAA" w:rsidP="001D7CAA"/>
    <w:p w14:paraId="138CE86D" w14:textId="27693B7B" w:rsidR="001D7CAA" w:rsidRDefault="001D7CAA" w:rsidP="001D7CAA"/>
    <w:p w14:paraId="3FE71487" w14:textId="084FE1BA" w:rsidR="001D7CAA" w:rsidRDefault="001D7CAA" w:rsidP="001D7CAA"/>
    <w:p w14:paraId="0D8D9914" w14:textId="0C365E26" w:rsidR="001D7CAA" w:rsidRDefault="001D7CAA" w:rsidP="001D7CAA"/>
    <w:p w14:paraId="1CC68F08" w14:textId="0869D45E" w:rsidR="001D7CAA" w:rsidRDefault="001D7CAA" w:rsidP="001D7CAA"/>
    <w:p w14:paraId="5F04BEF0" w14:textId="541DDE25" w:rsidR="001D7CAA" w:rsidRDefault="001D7CAA" w:rsidP="001D7CAA"/>
    <w:p w14:paraId="18E00CEE" w14:textId="665CD7FB" w:rsidR="001D7CAA" w:rsidRDefault="001D7CAA" w:rsidP="001D7CAA"/>
    <w:p w14:paraId="12D6AA01" w14:textId="50449877" w:rsidR="001D7CAA" w:rsidRDefault="001D7CAA" w:rsidP="001D7CAA"/>
    <w:p w14:paraId="7299FE98" w14:textId="18C9069B" w:rsidR="001D7CAA" w:rsidRDefault="001D7CAA" w:rsidP="001D7CAA"/>
    <w:p w14:paraId="730F25AC" w14:textId="27252E9F" w:rsidR="001D7CAA" w:rsidRDefault="001D7CAA" w:rsidP="001D7CAA"/>
    <w:p w14:paraId="587A5C68" w14:textId="6937E908" w:rsidR="001D7CAA" w:rsidRDefault="001D7CAA" w:rsidP="001D7CAA"/>
    <w:p w14:paraId="20F3BD49" w14:textId="41B16A25" w:rsidR="001D7CAA" w:rsidRDefault="001D7CAA" w:rsidP="001D7CAA"/>
    <w:p w14:paraId="4E41D200" w14:textId="4E222B8E" w:rsidR="001D7CAA" w:rsidRDefault="001D7CAA" w:rsidP="001D7CAA"/>
    <w:p w14:paraId="0FEDD376" w14:textId="31D6066C" w:rsidR="001D7CAA" w:rsidRDefault="001D7CAA" w:rsidP="001D7CAA"/>
    <w:p w14:paraId="673D2955" w14:textId="6C066533" w:rsidR="00B947A7" w:rsidRPr="00B947A7" w:rsidRDefault="00B947A7" w:rsidP="001D7CAA">
      <w:pPr>
        <w:ind w:left="1440"/>
      </w:pPr>
    </w:p>
    <w:p w14:paraId="7DCCDEC8" w14:textId="53C9F1C2" w:rsidR="00B947A7" w:rsidRPr="00B947A7" w:rsidRDefault="00B947A7" w:rsidP="00B947A7"/>
    <w:p w14:paraId="29774A36" w14:textId="4C83AF40" w:rsidR="00407B27" w:rsidRDefault="00407B27" w:rsidP="00273B4F">
      <w:r w:rsidRPr="00D94C7D">
        <w:rPr>
          <w:lang w:val="en-US" w:bidi="th-TH"/>
        </w:rPr>
        <w:lastRenderedPageBreak/>
        <w:drawing>
          <wp:inline distT="0" distB="0" distL="0" distR="0" wp14:anchorId="790D7C06" wp14:editId="149548BD">
            <wp:extent cx="6390005" cy="3011170"/>
            <wp:effectExtent l="0" t="0" r="0" b="0"/>
            <wp:docPr id="2079206586" name="Picture 2079206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70390" name=""/>
                    <pic:cNvPicPr/>
                  </pic:nvPicPr>
                  <pic:blipFill>
                    <a:blip r:embed="rId74"/>
                    <a:stretch>
                      <a:fillRect/>
                    </a:stretch>
                  </pic:blipFill>
                  <pic:spPr>
                    <a:xfrm>
                      <a:off x="0" y="0"/>
                      <a:ext cx="6390005" cy="3011170"/>
                    </a:xfrm>
                    <a:prstGeom prst="rect">
                      <a:avLst/>
                    </a:prstGeom>
                  </pic:spPr>
                </pic:pic>
              </a:graphicData>
            </a:graphic>
          </wp:inline>
        </w:drawing>
      </w:r>
      <w:r w:rsidRPr="00D94C7D">
        <w:rPr>
          <w:lang w:val="en-US" w:bidi="th-TH"/>
        </w:rPr>
        <w:drawing>
          <wp:inline distT="0" distB="0" distL="0" distR="0" wp14:anchorId="63832468" wp14:editId="4B6A7489">
            <wp:extent cx="6390005" cy="2694717"/>
            <wp:effectExtent l="0" t="0" r="0" b="0"/>
            <wp:docPr id="1864265369" name="Picture 186426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04495" name=""/>
                    <pic:cNvPicPr/>
                  </pic:nvPicPr>
                  <pic:blipFill>
                    <a:blip r:embed="rId75"/>
                    <a:stretch>
                      <a:fillRect/>
                    </a:stretch>
                  </pic:blipFill>
                  <pic:spPr>
                    <a:xfrm>
                      <a:off x="0" y="0"/>
                      <a:ext cx="6390005" cy="2694717"/>
                    </a:xfrm>
                    <a:prstGeom prst="rect">
                      <a:avLst/>
                    </a:prstGeom>
                  </pic:spPr>
                </pic:pic>
              </a:graphicData>
            </a:graphic>
          </wp:inline>
        </w:drawing>
      </w:r>
    </w:p>
    <w:p w14:paraId="39399B00" w14:textId="667C523D" w:rsidR="00273B4F" w:rsidRDefault="00273B4F" w:rsidP="00273B4F"/>
    <w:p w14:paraId="71FC24F1" w14:textId="3E143674" w:rsidR="00273B4F" w:rsidRDefault="00273B4F" w:rsidP="00273B4F"/>
    <w:p w14:paraId="71221880" w14:textId="77777777" w:rsidR="00273B4F" w:rsidRDefault="00273B4F" w:rsidP="00273B4F"/>
    <w:p w14:paraId="4412D685" w14:textId="101D6A09" w:rsidR="00273B4F" w:rsidRDefault="00273B4F" w:rsidP="00273B4F">
      <w:pPr>
        <w:rPr>
          <w:ins w:id="1563" w:author="Emy Bartolome" w:date="2023-08-03T20:33:00Z"/>
        </w:rPr>
      </w:pPr>
      <w:r w:rsidRPr="00E465B6">
        <w:rPr>
          <w:lang w:val="en-US" w:bidi="th-TH"/>
        </w:rPr>
        <w:lastRenderedPageBreak/>
        <w:drawing>
          <wp:anchor distT="0" distB="0" distL="114300" distR="114300" simplePos="0" relativeHeight="251687936" behindDoc="0" locked="0" layoutInCell="1" allowOverlap="1" wp14:anchorId="747AB3CF" wp14:editId="22510283">
            <wp:simplePos x="0" y="0"/>
            <wp:positionH relativeFrom="margin">
              <wp:align>right</wp:align>
            </wp:positionH>
            <wp:positionV relativeFrom="paragraph">
              <wp:posOffset>0</wp:posOffset>
            </wp:positionV>
            <wp:extent cx="6390005" cy="1910080"/>
            <wp:effectExtent l="0" t="0" r="0" b="0"/>
            <wp:wrapSquare wrapText="bothSides"/>
            <wp:docPr id="3180545" name="Picture 3180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37871" name=""/>
                    <pic:cNvPicPr/>
                  </pic:nvPicPr>
                  <pic:blipFill>
                    <a:blip r:embed="rId76">
                      <a:extLst>
                        <a:ext uri="{28A0092B-C50C-407E-A947-70E740481C1C}">
                          <a14:useLocalDpi xmlns:a14="http://schemas.microsoft.com/office/drawing/2010/main" val="0"/>
                        </a:ext>
                      </a:extLst>
                    </a:blip>
                    <a:stretch>
                      <a:fillRect/>
                    </a:stretch>
                  </pic:blipFill>
                  <pic:spPr>
                    <a:xfrm>
                      <a:off x="0" y="0"/>
                      <a:ext cx="6390005" cy="1910080"/>
                    </a:xfrm>
                    <a:prstGeom prst="rect">
                      <a:avLst/>
                    </a:prstGeom>
                  </pic:spPr>
                </pic:pic>
              </a:graphicData>
            </a:graphic>
            <wp14:sizeRelH relativeFrom="page">
              <wp14:pctWidth>0</wp14:pctWidth>
            </wp14:sizeRelH>
            <wp14:sizeRelV relativeFrom="page">
              <wp14:pctHeight>0</wp14:pctHeight>
            </wp14:sizeRelV>
          </wp:anchor>
        </w:drawing>
      </w:r>
      <w:r w:rsidRPr="00E465B6">
        <w:rPr>
          <w:lang w:val="en-US" w:bidi="th-TH"/>
        </w:rPr>
        <w:drawing>
          <wp:inline distT="0" distB="0" distL="0" distR="0" wp14:anchorId="18DA2E3D" wp14:editId="052C9B0D">
            <wp:extent cx="6499860" cy="3435985"/>
            <wp:effectExtent l="0" t="0" r="0" b="0"/>
            <wp:docPr id="2035933176" name="Picture 2035933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97129" name=""/>
                    <pic:cNvPicPr/>
                  </pic:nvPicPr>
                  <pic:blipFill>
                    <a:blip r:embed="rId77"/>
                    <a:stretch>
                      <a:fillRect/>
                    </a:stretch>
                  </pic:blipFill>
                  <pic:spPr>
                    <a:xfrm>
                      <a:off x="0" y="0"/>
                      <a:ext cx="6499860" cy="3435985"/>
                    </a:xfrm>
                    <a:prstGeom prst="rect">
                      <a:avLst/>
                    </a:prstGeom>
                  </pic:spPr>
                </pic:pic>
              </a:graphicData>
            </a:graphic>
          </wp:inline>
        </w:drawing>
      </w:r>
    </w:p>
    <w:p w14:paraId="53798946" w14:textId="0EC8658C" w:rsidR="00CD104F" w:rsidRDefault="00CD104F" w:rsidP="00273B4F">
      <w:pPr>
        <w:rPr>
          <w:ins w:id="1564" w:author="Emy Bartolome" w:date="2023-08-03T20:33:00Z"/>
        </w:rPr>
      </w:pPr>
    </w:p>
    <w:p w14:paraId="38EC743E" w14:textId="7D1E943D" w:rsidR="00CD104F" w:rsidRPr="00F76811" w:rsidRDefault="00CD104F" w:rsidP="00273B4F"/>
    <w:p w14:paraId="21BC7513" w14:textId="77777777" w:rsidR="00273B4F" w:rsidRPr="00061B9D" w:rsidRDefault="00273B4F" w:rsidP="00273B4F">
      <w:pPr>
        <w:pStyle w:val="Heading3"/>
      </w:pPr>
      <w:bookmarkStart w:id="1565" w:name="_Toc141988930"/>
      <w:r w:rsidRPr="00061B9D">
        <w:t>Menu Modification</w:t>
      </w:r>
      <w:bookmarkEnd w:id="1565"/>
      <w:r w:rsidRPr="00061B9D">
        <w:t xml:space="preserve"> </w:t>
      </w:r>
    </w:p>
    <w:p w14:paraId="55E41BB0" w14:textId="77777777" w:rsidR="00273B4F" w:rsidRDefault="00273B4F" w:rsidP="00273B4F">
      <w:pPr>
        <w:tabs>
          <w:tab w:val="left" w:pos="4050"/>
        </w:tabs>
        <w:ind w:left="1080"/>
      </w:pPr>
      <w:r>
        <w:t>Not applicable</w:t>
      </w:r>
      <w:r>
        <w:tab/>
      </w:r>
      <w:r>
        <w:tab/>
      </w:r>
    </w:p>
    <w:p w14:paraId="2B071B36" w14:textId="77777777" w:rsidR="00273B4F" w:rsidRPr="00061B9D" w:rsidRDefault="00273B4F" w:rsidP="00273B4F">
      <w:pPr>
        <w:pStyle w:val="Heading3"/>
      </w:pPr>
      <w:bookmarkStart w:id="1566" w:name="_Toc141988931"/>
      <w:r w:rsidRPr="00061B9D">
        <w:t>Screen Layout and Data Sheet</w:t>
      </w:r>
      <w:bookmarkEnd w:id="1566"/>
    </w:p>
    <w:p w14:paraId="4AABAC26" w14:textId="77777777" w:rsidR="00273B4F" w:rsidRDefault="00273B4F" w:rsidP="00273B4F">
      <w:pPr>
        <w:ind w:left="1080"/>
      </w:pPr>
      <w:r>
        <w:t xml:space="preserve">Not Applicable </w:t>
      </w:r>
    </w:p>
    <w:p w14:paraId="36F81D39" w14:textId="77777777" w:rsidR="00273B4F" w:rsidRDefault="00273B4F" w:rsidP="00273B4F">
      <w:pPr>
        <w:ind w:left="1080"/>
      </w:pPr>
    </w:p>
    <w:p w14:paraId="7EECF6B2" w14:textId="08A1114B" w:rsidR="000B160D" w:rsidRDefault="000B160D" w:rsidP="00273B4F">
      <w:pPr>
        <w:pStyle w:val="Heading3"/>
      </w:pPr>
      <w:bookmarkStart w:id="1567" w:name="_Toc141988932"/>
      <w:r>
        <w:t xml:space="preserve">Business Rule  </w:t>
      </w:r>
      <w:r>
        <w:rPr>
          <w:szCs w:val="28"/>
          <w:cs/>
          <w:lang w:bidi="th-TH"/>
        </w:rPr>
        <w:t xml:space="preserve">/ </w:t>
      </w:r>
      <w:r>
        <w:t>Business Logic</w:t>
      </w:r>
      <w:bookmarkEnd w:id="1567"/>
    </w:p>
    <w:p w14:paraId="60304BDC" w14:textId="77777777" w:rsidR="00240332" w:rsidRDefault="00240332" w:rsidP="00240332">
      <w:pPr>
        <w:ind w:left="1512"/>
        <w:rPr>
          <w:lang w:bidi="th-TH"/>
        </w:rPr>
      </w:pPr>
      <w:r>
        <w:rPr>
          <w:lang w:bidi="th-TH"/>
        </w:rPr>
        <w:t>The system will retrieve information from CBS Limits Facility function with details on:</w:t>
      </w:r>
    </w:p>
    <w:p w14:paraId="1AE72A9D" w14:textId="45E20052" w:rsidR="00240332" w:rsidRDefault="00240332" w:rsidP="00634249">
      <w:pPr>
        <w:pStyle w:val="ListParagraph"/>
        <w:numPr>
          <w:ilvl w:val="0"/>
          <w:numId w:val="32"/>
        </w:numPr>
        <w:rPr>
          <w:lang w:bidi="th-TH"/>
        </w:rPr>
      </w:pPr>
      <w:r>
        <w:rPr>
          <w:lang w:bidi="th-TH"/>
        </w:rPr>
        <w:t>Limit Facility information where accumulative limit amount by credit limit facility grouped by branch, limit facility, product code (major/minor)</w:t>
      </w:r>
    </w:p>
    <w:p w14:paraId="2621225F" w14:textId="77777777" w:rsidR="00240332" w:rsidRPr="00240332" w:rsidRDefault="00240332" w:rsidP="00240332"/>
    <w:p w14:paraId="6785F15E" w14:textId="2FD25BF3" w:rsidR="00273B4F" w:rsidRDefault="00273B4F" w:rsidP="00273B4F">
      <w:pPr>
        <w:pStyle w:val="Heading3"/>
      </w:pPr>
      <w:bookmarkStart w:id="1568" w:name="_Toc141988933"/>
      <w:r>
        <w:lastRenderedPageBreak/>
        <w:t>To</w:t>
      </w:r>
      <w:r>
        <w:rPr>
          <w:szCs w:val="28"/>
          <w:cs/>
          <w:lang w:bidi="th-TH"/>
        </w:rPr>
        <w:t>-</w:t>
      </w:r>
      <w:r>
        <w:t>be Processing</w:t>
      </w:r>
      <w:bookmarkEnd w:id="1568"/>
      <w:r>
        <w:t xml:space="preserve"> </w:t>
      </w:r>
    </w:p>
    <w:tbl>
      <w:tblPr>
        <w:tblW w:w="7805" w:type="dxa"/>
        <w:tblInd w:w="1111"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A0" w:firstRow="1" w:lastRow="0" w:firstColumn="1" w:lastColumn="0" w:noHBand="0" w:noVBand="0"/>
      </w:tblPr>
      <w:tblGrid>
        <w:gridCol w:w="2775"/>
        <w:gridCol w:w="5030"/>
      </w:tblGrid>
      <w:tr w:rsidR="00240332" w:rsidRPr="00897DBA" w14:paraId="2145070F" w14:textId="77777777" w:rsidTr="00881DF9">
        <w:trPr>
          <w:tblHeader/>
        </w:trPr>
        <w:tc>
          <w:tcPr>
            <w:tcW w:w="2775" w:type="dxa"/>
          </w:tcPr>
          <w:p w14:paraId="06A1A307" w14:textId="77777777" w:rsidR="00240332" w:rsidRPr="00D512AA" w:rsidRDefault="00240332" w:rsidP="00881DF9">
            <w:pPr>
              <w:rPr>
                <w:rFonts w:asciiTheme="minorHAnsi" w:hAnsiTheme="minorHAnsi" w:cstheme="minorHAnsi"/>
                <w:sz w:val="22"/>
                <w:szCs w:val="22"/>
              </w:rPr>
            </w:pPr>
            <w:r w:rsidRPr="00D512AA">
              <w:rPr>
                <w:rFonts w:asciiTheme="minorHAnsi" w:hAnsiTheme="minorHAnsi" w:cstheme="minorHAnsi"/>
                <w:sz w:val="22"/>
                <w:szCs w:val="22"/>
              </w:rPr>
              <w:t xml:space="preserve">Paper Size </w:t>
            </w:r>
          </w:p>
        </w:tc>
        <w:tc>
          <w:tcPr>
            <w:tcW w:w="5030" w:type="dxa"/>
          </w:tcPr>
          <w:p w14:paraId="01F7FA2B" w14:textId="77777777" w:rsidR="00240332" w:rsidRPr="00D512AA" w:rsidRDefault="00240332" w:rsidP="00881DF9">
            <w:pPr>
              <w:rPr>
                <w:rFonts w:asciiTheme="minorHAnsi" w:hAnsiTheme="minorHAnsi" w:cstheme="minorHAnsi"/>
                <w:sz w:val="22"/>
                <w:szCs w:val="22"/>
              </w:rPr>
            </w:pPr>
            <w:r w:rsidRPr="00D512AA">
              <w:rPr>
                <w:rFonts w:asciiTheme="minorHAnsi" w:hAnsiTheme="minorHAnsi" w:cstheme="minorHAnsi"/>
                <w:sz w:val="22"/>
                <w:szCs w:val="22"/>
              </w:rPr>
              <w:t>A4</w:t>
            </w:r>
          </w:p>
        </w:tc>
      </w:tr>
      <w:tr w:rsidR="00240332" w:rsidRPr="00897DBA" w14:paraId="751DCAA6" w14:textId="77777777" w:rsidTr="00881DF9">
        <w:tc>
          <w:tcPr>
            <w:tcW w:w="2775" w:type="dxa"/>
          </w:tcPr>
          <w:p w14:paraId="702C9035" w14:textId="77777777" w:rsidR="00240332" w:rsidRPr="00D512AA" w:rsidRDefault="00240332" w:rsidP="00881DF9">
            <w:pPr>
              <w:rPr>
                <w:rFonts w:asciiTheme="minorHAnsi" w:hAnsiTheme="minorHAnsi" w:cstheme="minorHAnsi"/>
                <w:noProof w:val="0"/>
                <w:color w:val="000000"/>
                <w:sz w:val="22"/>
                <w:szCs w:val="22"/>
              </w:rPr>
            </w:pPr>
            <w:r w:rsidRPr="00D512AA">
              <w:rPr>
                <w:rFonts w:asciiTheme="minorHAnsi" w:hAnsiTheme="minorHAnsi" w:cstheme="minorHAnsi"/>
                <w:color w:val="000000"/>
                <w:sz w:val="22"/>
                <w:szCs w:val="22"/>
              </w:rPr>
              <w:t>Reprinting Require</w:t>
            </w:r>
          </w:p>
        </w:tc>
        <w:tc>
          <w:tcPr>
            <w:tcW w:w="5030" w:type="dxa"/>
          </w:tcPr>
          <w:p w14:paraId="78A53637" w14:textId="77777777" w:rsidR="00240332" w:rsidRPr="00D512AA" w:rsidRDefault="00240332" w:rsidP="00881DF9">
            <w:pPr>
              <w:rPr>
                <w:rFonts w:asciiTheme="minorHAnsi" w:hAnsiTheme="minorHAnsi" w:cstheme="minorHAnsi"/>
                <w:noProof w:val="0"/>
                <w:color w:val="000000"/>
                <w:sz w:val="22"/>
                <w:szCs w:val="22"/>
              </w:rPr>
            </w:pPr>
            <w:r w:rsidRPr="00D512AA">
              <w:rPr>
                <w:rFonts w:asciiTheme="minorHAnsi" w:hAnsiTheme="minorHAnsi" w:cstheme="minorHAnsi"/>
                <w:color w:val="000000"/>
                <w:sz w:val="22"/>
                <w:szCs w:val="22"/>
              </w:rPr>
              <w:t>Yes</w:t>
            </w:r>
          </w:p>
        </w:tc>
      </w:tr>
      <w:tr w:rsidR="00240332" w:rsidRPr="00897DBA" w14:paraId="0D0C3AD6" w14:textId="77777777" w:rsidTr="00881DF9">
        <w:tc>
          <w:tcPr>
            <w:tcW w:w="2775" w:type="dxa"/>
          </w:tcPr>
          <w:p w14:paraId="12F42716" w14:textId="77777777" w:rsidR="00240332" w:rsidRPr="00D512AA" w:rsidRDefault="00240332" w:rsidP="00881DF9">
            <w:pPr>
              <w:rPr>
                <w:rFonts w:asciiTheme="minorHAnsi" w:hAnsiTheme="minorHAnsi" w:cstheme="minorHAnsi"/>
                <w:noProof w:val="0"/>
                <w:color w:val="000000"/>
                <w:sz w:val="22"/>
                <w:szCs w:val="22"/>
              </w:rPr>
            </w:pPr>
            <w:r w:rsidRPr="00AB6C2E">
              <w:rPr>
                <w:rFonts w:asciiTheme="minorHAnsi" w:hAnsiTheme="minorHAnsi" w:cstheme="minorHAnsi"/>
                <w:color w:val="000000"/>
                <w:sz w:val="22"/>
                <w:szCs w:val="22"/>
                <w:highlight w:val="yellow"/>
              </w:rPr>
              <w:t>Searching Criteria</w:t>
            </w:r>
          </w:p>
        </w:tc>
        <w:tc>
          <w:tcPr>
            <w:tcW w:w="5030" w:type="dxa"/>
          </w:tcPr>
          <w:p w14:paraId="3B8C364F" w14:textId="45376B2D" w:rsidR="00240332" w:rsidRPr="008F1DDF" w:rsidRDefault="00240332" w:rsidP="00881DF9">
            <w:pPr>
              <w:rPr>
                <w:rFonts w:asciiTheme="minorHAnsi" w:hAnsiTheme="minorHAnsi" w:cs="Browallia New"/>
                <w:noProof w:val="0"/>
                <w:color w:val="000000"/>
                <w:sz w:val="22"/>
                <w:szCs w:val="28"/>
                <w:lang w:val="en-US" w:bidi="th-TH"/>
              </w:rPr>
            </w:pPr>
            <w:r>
              <w:rPr>
                <w:rFonts w:asciiTheme="minorHAnsi" w:hAnsiTheme="minorHAnsi" w:cs="Browallia New"/>
                <w:color w:val="000000"/>
                <w:sz w:val="22"/>
                <w:szCs w:val="28"/>
                <w:lang w:val="en-US" w:bidi="th-TH"/>
              </w:rPr>
              <w:t>Adhoc</w:t>
            </w:r>
          </w:p>
        </w:tc>
      </w:tr>
    </w:tbl>
    <w:p w14:paraId="341E39F1" w14:textId="77777777" w:rsidR="00240332" w:rsidRPr="00240332" w:rsidRDefault="00240332" w:rsidP="00240332"/>
    <w:p w14:paraId="6DD78438" w14:textId="77777777" w:rsidR="00273B4F" w:rsidRDefault="00273B4F" w:rsidP="00273B4F">
      <w:pPr>
        <w:pStyle w:val="Heading3"/>
      </w:pPr>
      <w:bookmarkStart w:id="1569" w:name="_Toc141988934"/>
      <w:r w:rsidRPr="00061B9D">
        <w:t xml:space="preserve">File </w:t>
      </w:r>
      <w:r w:rsidRPr="00061B9D">
        <w:rPr>
          <w:szCs w:val="28"/>
          <w:cs/>
          <w:lang w:bidi="th-TH"/>
        </w:rPr>
        <w:t>/</w:t>
      </w:r>
      <w:r w:rsidRPr="00061B9D">
        <w:t>API Layout and Data Sheet</w:t>
      </w:r>
      <w:bookmarkEnd w:id="1569"/>
    </w:p>
    <w:p w14:paraId="7FF839AC" w14:textId="77777777" w:rsidR="00273B4F" w:rsidRPr="00B431F3" w:rsidRDefault="00273B4F" w:rsidP="00273B4F">
      <w:pPr>
        <w:pStyle w:val="Heading3"/>
      </w:pPr>
      <w:bookmarkStart w:id="1570" w:name="_Toc141988935"/>
      <w:r>
        <w:t>Report Layout and Data Sheet</w:t>
      </w:r>
      <w:bookmarkEnd w:id="1570"/>
    </w:p>
    <w:p w14:paraId="70C979E3" w14:textId="77777777" w:rsidR="00273B4F" w:rsidRPr="00EB008E" w:rsidRDefault="00273B4F" w:rsidP="00273B4F">
      <w:pPr>
        <w:ind w:left="1080"/>
      </w:pPr>
    </w:p>
    <w:tbl>
      <w:tblPr>
        <w:tblW w:w="8225" w:type="dxa"/>
        <w:tblInd w:w="1111"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A0" w:firstRow="1" w:lastRow="0" w:firstColumn="1" w:lastColumn="0" w:noHBand="0" w:noVBand="0"/>
      </w:tblPr>
      <w:tblGrid>
        <w:gridCol w:w="3050"/>
        <w:gridCol w:w="5175"/>
      </w:tblGrid>
      <w:tr w:rsidR="00273B4F" w:rsidRPr="00897DBA" w14:paraId="43EFEB02" w14:textId="77777777" w:rsidTr="00950FD1">
        <w:trPr>
          <w:tblHeader/>
        </w:trPr>
        <w:tc>
          <w:tcPr>
            <w:tcW w:w="3050" w:type="dxa"/>
          </w:tcPr>
          <w:p w14:paraId="7C55E3C9" w14:textId="77777777" w:rsidR="00273B4F" w:rsidRPr="00897DBA" w:rsidRDefault="00273B4F" w:rsidP="00950FD1">
            <w:r w:rsidRPr="00897DBA">
              <w:t>Screen</w:t>
            </w:r>
            <w:r w:rsidRPr="00897DBA">
              <w:rPr>
                <w:cs/>
                <w:lang w:bidi="th-TH"/>
              </w:rPr>
              <w:t>/</w:t>
            </w:r>
            <w:r w:rsidRPr="00897DBA">
              <w:t>Report Field Name</w:t>
            </w:r>
            <w:r w:rsidRPr="00897DBA">
              <w:rPr>
                <w:cs/>
                <w:lang w:bidi="th-TH"/>
              </w:rPr>
              <w:t>/</w:t>
            </w:r>
            <w:r w:rsidRPr="00897DBA">
              <w:t>Attributes</w:t>
            </w:r>
          </w:p>
        </w:tc>
        <w:tc>
          <w:tcPr>
            <w:tcW w:w="5175" w:type="dxa"/>
          </w:tcPr>
          <w:p w14:paraId="06108CA3" w14:textId="77777777" w:rsidR="00273B4F" w:rsidRPr="00897DBA" w:rsidRDefault="00273B4F" w:rsidP="00950FD1">
            <w:r w:rsidRPr="00897DBA">
              <w:t>Source</w:t>
            </w:r>
            <w:r w:rsidRPr="00897DBA">
              <w:rPr>
                <w:cs/>
                <w:lang w:bidi="th-TH"/>
              </w:rPr>
              <w:t>/</w:t>
            </w:r>
            <w:r w:rsidRPr="00897DBA">
              <w:t>Validations</w:t>
            </w:r>
          </w:p>
        </w:tc>
      </w:tr>
      <w:tr w:rsidR="00273B4F" w:rsidRPr="00F822B1" w14:paraId="2ED08335" w14:textId="77777777" w:rsidTr="00950FD1">
        <w:tc>
          <w:tcPr>
            <w:tcW w:w="3050" w:type="dxa"/>
          </w:tcPr>
          <w:p w14:paraId="6617827E" w14:textId="57EAA02F" w:rsidR="00273B4F" w:rsidRPr="008375B3" w:rsidRDefault="00F54DEB" w:rsidP="00950FD1">
            <w:pPr>
              <w:rPr>
                <w:lang w:val="en-US" w:bidi="th-TH"/>
              </w:rPr>
            </w:pPr>
            <w:ins w:id="1571" w:author="Emy Bartolome" w:date="2023-08-03T20:34:00Z">
              <w:r>
                <w:rPr>
                  <w:lang w:val="en-US" w:bidi="th-TH"/>
                </w:rPr>
                <w:t>Type of main credit</w:t>
              </w:r>
            </w:ins>
          </w:p>
        </w:tc>
        <w:tc>
          <w:tcPr>
            <w:tcW w:w="5175" w:type="dxa"/>
          </w:tcPr>
          <w:p w14:paraId="2EF602A7" w14:textId="77777777" w:rsidR="00273B4F" w:rsidRPr="00897DBA" w:rsidRDefault="00273B4F" w:rsidP="00950FD1"/>
        </w:tc>
      </w:tr>
      <w:tr w:rsidR="00273B4F" w:rsidRPr="00F822B1" w14:paraId="28666115" w14:textId="77777777" w:rsidTr="00950FD1">
        <w:tc>
          <w:tcPr>
            <w:tcW w:w="3050" w:type="dxa"/>
          </w:tcPr>
          <w:p w14:paraId="1046471F" w14:textId="01FA9CFD" w:rsidR="00273B4F" w:rsidRDefault="00F54DEB" w:rsidP="00950FD1">
            <w:pPr>
              <w:rPr>
                <w:cs/>
                <w:lang w:bidi="th-TH"/>
              </w:rPr>
            </w:pPr>
            <w:ins w:id="1572" w:author="Emy Bartolome" w:date="2023-08-03T20:34:00Z">
              <w:r>
                <w:rPr>
                  <w:lang w:bidi="th-TH"/>
                </w:rPr>
                <w:t>Loan Type Code</w:t>
              </w:r>
            </w:ins>
          </w:p>
        </w:tc>
        <w:tc>
          <w:tcPr>
            <w:tcW w:w="5175" w:type="dxa"/>
          </w:tcPr>
          <w:p w14:paraId="732332F2" w14:textId="77777777" w:rsidR="00273B4F" w:rsidRPr="00897DBA" w:rsidRDefault="00273B4F" w:rsidP="00950FD1"/>
        </w:tc>
      </w:tr>
      <w:tr w:rsidR="00273B4F" w:rsidRPr="00F822B1" w14:paraId="0156B8CD" w14:textId="77777777" w:rsidTr="00950FD1">
        <w:tc>
          <w:tcPr>
            <w:tcW w:w="3050" w:type="dxa"/>
          </w:tcPr>
          <w:p w14:paraId="7AA71D25" w14:textId="5D235584" w:rsidR="00273B4F" w:rsidRPr="008375B3" w:rsidRDefault="00F54DEB" w:rsidP="00950FD1">
            <w:pPr>
              <w:rPr>
                <w:lang w:val="en-US"/>
              </w:rPr>
            </w:pPr>
            <w:ins w:id="1573" w:author="Emy Bartolome" w:date="2023-08-03T20:35:00Z">
              <w:r>
                <w:rPr>
                  <w:lang w:val="en-US"/>
                </w:rPr>
                <w:t>Type of Credit</w:t>
              </w:r>
            </w:ins>
          </w:p>
        </w:tc>
        <w:tc>
          <w:tcPr>
            <w:tcW w:w="5175" w:type="dxa"/>
          </w:tcPr>
          <w:p w14:paraId="78160F52" w14:textId="77777777" w:rsidR="00273B4F" w:rsidRPr="00897DBA" w:rsidRDefault="00273B4F" w:rsidP="00950FD1"/>
        </w:tc>
      </w:tr>
      <w:tr w:rsidR="00273B4F" w:rsidRPr="00F822B1" w14:paraId="037446A4" w14:textId="77777777" w:rsidTr="00950FD1">
        <w:tc>
          <w:tcPr>
            <w:tcW w:w="3050" w:type="dxa"/>
          </w:tcPr>
          <w:p w14:paraId="76FC3542" w14:textId="5D71B243" w:rsidR="00273B4F" w:rsidRPr="008375B3" w:rsidRDefault="00F54DEB" w:rsidP="00950FD1">
            <w:pPr>
              <w:rPr>
                <w:lang w:val="en-US" w:bidi="th-TH"/>
              </w:rPr>
            </w:pPr>
            <w:ins w:id="1574" w:author="Emy Bartolome" w:date="2023-08-03T20:35:00Z">
              <w:r>
                <w:rPr>
                  <w:lang w:val="en-US" w:bidi="th-TH"/>
                </w:rPr>
                <w:t>Branch</w:t>
              </w:r>
            </w:ins>
          </w:p>
        </w:tc>
        <w:tc>
          <w:tcPr>
            <w:tcW w:w="5175" w:type="dxa"/>
          </w:tcPr>
          <w:p w14:paraId="44942C4C" w14:textId="77777777" w:rsidR="00273B4F" w:rsidRPr="00897DBA" w:rsidRDefault="00273B4F" w:rsidP="00950FD1"/>
        </w:tc>
      </w:tr>
      <w:tr w:rsidR="00273B4F" w:rsidRPr="00F822B1" w14:paraId="36945689" w14:textId="77777777" w:rsidTr="00950FD1">
        <w:tc>
          <w:tcPr>
            <w:tcW w:w="3050" w:type="dxa"/>
          </w:tcPr>
          <w:p w14:paraId="1EC6ABB1" w14:textId="33A05787" w:rsidR="00273B4F" w:rsidRPr="00794E79" w:rsidRDefault="00F54DEB" w:rsidP="00950FD1">
            <w:pPr>
              <w:rPr>
                <w:lang w:val="en-US" w:bidi="th-TH"/>
              </w:rPr>
            </w:pPr>
            <w:ins w:id="1575" w:author="Emy Bartolome" w:date="2023-08-03T20:35:00Z">
              <w:r>
                <w:rPr>
                  <w:lang w:val="en-US" w:bidi="th-TH"/>
                </w:rPr>
                <w:t>Head Office</w:t>
              </w:r>
            </w:ins>
          </w:p>
        </w:tc>
        <w:tc>
          <w:tcPr>
            <w:tcW w:w="5175" w:type="dxa"/>
          </w:tcPr>
          <w:p w14:paraId="46B55BEC" w14:textId="77777777" w:rsidR="00273B4F" w:rsidRPr="00897DBA" w:rsidRDefault="00273B4F" w:rsidP="00950FD1"/>
        </w:tc>
      </w:tr>
      <w:tr w:rsidR="00273B4F" w:rsidRPr="00F822B1" w14:paraId="0BDD2FD0" w14:textId="77777777" w:rsidTr="00950FD1">
        <w:tc>
          <w:tcPr>
            <w:tcW w:w="3050" w:type="dxa"/>
          </w:tcPr>
          <w:p w14:paraId="73C88B86" w14:textId="33515094" w:rsidR="00273B4F" w:rsidRPr="00794E79" w:rsidRDefault="00F54DEB" w:rsidP="00950FD1">
            <w:pPr>
              <w:rPr>
                <w:lang w:val="en-US" w:bidi="th-TH"/>
              </w:rPr>
            </w:pPr>
            <w:ins w:id="1576" w:author="Emy Bartolome" w:date="2023-08-03T20:35:00Z">
              <w:r>
                <w:rPr>
                  <w:lang w:val="en-US" w:bidi="th-TH"/>
                </w:rPr>
                <w:t>Grand Total</w:t>
              </w:r>
            </w:ins>
          </w:p>
        </w:tc>
        <w:tc>
          <w:tcPr>
            <w:tcW w:w="5175" w:type="dxa"/>
          </w:tcPr>
          <w:p w14:paraId="6F9D9800" w14:textId="77777777" w:rsidR="00273B4F" w:rsidRPr="00897DBA" w:rsidRDefault="00273B4F" w:rsidP="00950FD1"/>
        </w:tc>
      </w:tr>
      <w:tr w:rsidR="00273B4F" w:rsidRPr="00F822B1" w14:paraId="252747CC" w14:textId="77777777" w:rsidTr="00950FD1">
        <w:tc>
          <w:tcPr>
            <w:tcW w:w="3050" w:type="dxa"/>
          </w:tcPr>
          <w:p w14:paraId="3F80031F" w14:textId="0066991A" w:rsidR="00273B4F" w:rsidRDefault="00273B4F" w:rsidP="00950FD1">
            <w:pPr>
              <w:rPr>
                <w:lang w:val="en-US" w:bidi="th-TH"/>
              </w:rPr>
            </w:pPr>
          </w:p>
        </w:tc>
        <w:tc>
          <w:tcPr>
            <w:tcW w:w="5175" w:type="dxa"/>
          </w:tcPr>
          <w:p w14:paraId="2D049DD2" w14:textId="77777777" w:rsidR="00273B4F" w:rsidRPr="00897DBA" w:rsidRDefault="00273B4F" w:rsidP="00950FD1"/>
        </w:tc>
      </w:tr>
    </w:tbl>
    <w:p w14:paraId="6EFA3406" w14:textId="77777777" w:rsidR="00273B4F" w:rsidRDefault="00273B4F" w:rsidP="00273B4F"/>
    <w:p w14:paraId="4D9DBB2A" w14:textId="77777777" w:rsidR="00273B4F" w:rsidRPr="00061B9D" w:rsidRDefault="00273B4F" w:rsidP="00273B4F">
      <w:pPr>
        <w:pStyle w:val="Heading3"/>
      </w:pPr>
      <w:bookmarkStart w:id="1577" w:name="_Toc141988936"/>
      <w:r w:rsidRPr="00061B9D">
        <w:t>Additional Impacts</w:t>
      </w:r>
      <w:bookmarkEnd w:id="1577"/>
    </w:p>
    <w:p w14:paraId="3722252E" w14:textId="77777777" w:rsidR="00273B4F" w:rsidRPr="00061B9D" w:rsidRDefault="00273B4F" w:rsidP="00273B4F">
      <w:pPr>
        <w:pStyle w:val="Heading4"/>
      </w:pPr>
      <w:r>
        <w:t xml:space="preserve">System Interface requirement </w:t>
      </w:r>
      <w:r>
        <w:rPr>
          <w:szCs w:val="24"/>
          <w:cs/>
          <w:lang w:bidi="th-TH"/>
        </w:rPr>
        <w:t>/</w:t>
      </w:r>
      <w:r>
        <w:t>Integration</w:t>
      </w:r>
    </w:p>
    <w:p w14:paraId="33F93745" w14:textId="77777777" w:rsidR="00273B4F" w:rsidRPr="00AC528C" w:rsidRDefault="00273B4F" w:rsidP="00273B4F">
      <w:pPr>
        <w:ind w:left="1440"/>
      </w:pPr>
      <w:r>
        <w:t>Not Applicable</w:t>
      </w:r>
    </w:p>
    <w:p w14:paraId="7ACA1892" w14:textId="77777777" w:rsidR="00273B4F" w:rsidRDefault="00273B4F" w:rsidP="00273B4F">
      <w:pPr>
        <w:pStyle w:val="Heading4"/>
      </w:pPr>
      <w:r>
        <w:t>Mig</w:t>
      </w:r>
      <w:r w:rsidRPr="0073013C">
        <w:t xml:space="preserve">ration </w:t>
      </w:r>
    </w:p>
    <w:p w14:paraId="361D9652" w14:textId="77777777" w:rsidR="00273B4F" w:rsidRPr="00EB785B" w:rsidRDefault="00273B4F" w:rsidP="00273B4F">
      <w:pPr>
        <w:ind w:left="1440"/>
      </w:pPr>
      <w:r>
        <w:t>Not Applicable</w:t>
      </w:r>
    </w:p>
    <w:p w14:paraId="281C963E" w14:textId="77777777" w:rsidR="00273B4F" w:rsidRDefault="00273B4F" w:rsidP="00273B4F">
      <w:pPr>
        <w:pStyle w:val="Heading4"/>
      </w:pPr>
      <w:r>
        <w:t>Fit</w:t>
      </w:r>
      <w:r>
        <w:rPr>
          <w:szCs w:val="24"/>
          <w:cs/>
          <w:lang w:bidi="th-TH"/>
        </w:rPr>
        <w:t>/</w:t>
      </w:r>
      <w:r>
        <w:t>Gap Analysis Report</w:t>
      </w:r>
    </w:p>
    <w:p w14:paraId="628CD12B" w14:textId="7BBB0F31" w:rsidR="008232D7" w:rsidRPr="00BF46A8" w:rsidRDefault="008232D7" w:rsidP="008232D7">
      <w:pPr>
        <w:pStyle w:val="Heading2"/>
        <w:rPr>
          <w:color w:val="FF0000"/>
        </w:rPr>
      </w:pPr>
      <w:bookmarkStart w:id="1578" w:name="_Toc141988937"/>
      <w:r w:rsidRPr="00BF46A8">
        <w:rPr>
          <w:color w:val="FF0000"/>
          <w:lang w:val="en-US" w:bidi="th-TH"/>
        </w:rPr>
        <w:t>Summary report of business types</w:t>
      </w:r>
      <w:r w:rsidRPr="00BF46A8">
        <w:rPr>
          <w:rFonts w:hint="cs"/>
          <w:color w:val="FF0000"/>
          <w:cs/>
          <w:lang w:val="en-US" w:bidi="th-TH"/>
        </w:rPr>
        <w:t xml:space="preserve"> </w:t>
      </w:r>
      <w:r w:rsidR="00BF46A8" w:rsidRPr="00BF46A8">
        <w:rPr>
          <w:color w:val="FF0000"/>
          <w:lang w:val="en-US" w:bidi="th-TH"/>
        </w:rPr>
        <w:t xml:space="preserve"> (Included in TOR, have to </w:t>
      </w:r>
      <w:commentRangeStart w:id="1579"/>
      <w:r w:rsidR="00BF46A8" w:rsidRPr="00BF46A8">
        <w:rPr>
          <w:color w:val="FF0000"/>
          <w:lang w:val="en-US" w:bidi="th-TH"/>
        </w:rPr>
        <w:t>discuss</w:t>
      </w:r>
      <w:commentRangeEnd w:id="1579"/>
      <w:r w:rsidR="00D0450A">
        <w:rPr>
          <w:rStyle w:val="CommentReference"/>
          <w:rFonts w:eastAsiaTheme="minorHAnsi"/>
          <w:b w:val="0"/>
          <w:bCs w:val="0"/>
          <w:color w:val="auto"/>
        </w:rPr>
        <w:commentReference w:id="1579"/>
      </w:r>
      <w:r w:rsidR="00BF46A8" w:rsidRPr="00BF46A8">
        <w:rPr>
          <w:color w:val="FF0000"/>
          <w:lang w:val="en-US" w:bidi="th-TH"/>
        </w:rPr>
        <w:t>)</w:t>
      </w:r>
      <w:bookmarkEnd w:id="1578"/>
    </w:p>
    <w:p w14:paraId="4F4157C8" w14:textId="77777777" w:rsidR="008232D7" w:rsidRPr="00061B9D" w:rsidRDefault="008232D7" w:rsidP="008232D7">
      <w:pPr>
        <w:pStyle w:val="Heading3"/>
      </w:pPr>
      <w:bookmarkStart w:id="1580" w:name="_Toc141988938"/>
      <w:r w:rsidRPr="00061B9D">
        <w:t>Purpose</w:t>
      </w:r>
      <w:bookmarkEnd w:id="1580"/>
    </w:p>
    <w:p w14:paraId="18D1627C" w14:textId="4C16A859" w:rsidR="008232D7" w:rsidRDefault="008232D7" w:rsidP="008232D7">
      <w:pPr>
        <w:ind w:left="1080"/>
      </w:pPr>
    </w:p>
    <w:p w14:paraId="33BBE5D2" w14:textId="70CB9FE0" w:rsidR="008232D7" w:rsidRDefault="008232D7" w:rsidP="008232D7">
      <w:pPr>
        <w:pStyle w:val="Heading3"/>
      </w:pPr>
      <w:bookmarkStart w:id="1581" w:name="_Toc141988939"/>
      <w:r w:rsidRPr="00061B9D">
        <w:t>Background</w:t>
      </w:r>
      <w:bookmarkEnd w:id="1581"/>
    </w:p>
    <w:p w14:paraId="657E157C" w14:textId="77777777" w:rsidR="00414926" w:rsidRDefault="00414926" w:rsidP="00414926">
      <w:pPr>
        <w:pStyle w:val="Heading4"/>
      </w:pPr>
      <w:r>
        <w:t>EXIM Current Business Pracitce (as is)</w:t>
      </w:r>
    </w:p>
    <w:p w14:paraId="310B2564" w14:textId="77777777" w:rsidR="00414926" w:rsidRDefault="00414926" w:rsidP="00414926">
      <w:pPr>
        <w:pStyle w:val="ListParagraph"/>
        <w:numPr>
          <w:ilvl w:val="0"/>
          <w:numId w:val="30"/>
        </w:numPr>
      </w:pPr>
      <w:r>
        <w:t xml:space="preserve">As is report prepared </w:t>
      </w:r>
      <w:r w:rsidRPr="000565CF">
        <w:rPr>
          <w:i/>
          <w:iCs/>
        </w:rPr>
        <w:t>manually</w:t>
      </w:r>
    </w:p>
    <w:p w14:paraId="13A64406" w14:textId="77777777" w:rsidR="00414926" w:rsidRPr="009C3061" w:rsidRDefault="00414926" w:rsidP="00414926">
      <w:pPr>
        <w:pStyle w:val="ListParagraph"/>
        <w:numPr>
          <w:ilvl w:val="0"/>
          <w:numId w:val="30"/>
        </w:numPr>
      </w:pPr>
      <w:r>
        <w:t>Sample report in Support Sample Transaction and Case from Customer section</w:t>
      </w:r>
    </w:p>
    <w:p w14:paraId="4EC13794" w14:textId="77777777" w:rsidR="00414926" w:rsidRPr="00414926" w:rsidRDefault="00414926" w:rsidP="00414926"/>
    <w:p w14:paraId="4A6C7AA9" w14:textId="77777777" w:rsidR="008232D7" w:rsidRDefault="008232D7" w:rsidP="008232D7">
      <w:pPr>
        <w:pStyle w:val="Heading3"/>
      </w:pPr>
      <w:bookmarkStart w:id="1582" w:name="_Toc141988940"/>
      <w:r w:rsidRPr="00061B9D">
        <w:t>Supported Sample Transaction and Case from Custome</w:t>
      </w:r>
      <w:r>
        <w:t>r</w:t>
      </w:r>
      <w:bookmarkEnd w:id="1582"/>
    </w:p>
    <w:p w14:paraId="3EAA8946" w14:textId="731CE7C5" w:rsidR="008232D7" w:rsidRDefault="0069636D" w:rsidP="008232D7">
      <w:r w:rsidRPr="0069636D">
        <w:rPr>
          <w:lang w:val="en-US" w:bidi="th-TH"/>
        </w:rPr>
        <w:drawing>
          <wp:inline distT="0" distB="0" distL="0" distR="0" wp14:anchorId="36F454AC" wp14:editId="33549D99">
            <wp:extent cx="6390005" cy="2484755"/>
            <wp:effectExtent l="19050" t="19050" r="10795" b="10795"/>
            <wp:docPr id="143205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0060" name=""/>
                    <pic:cNvPicPr/>
                  </pic:nvPicPr>
                  <pic:blipFill>
                    <a:blip r:embed="rId78"/>
                    <a:stretch>
                      <a:fillRect/>
                    </a:stretch>
                  </pic:blipFill>
                  <pic:spPr>
                    <a:xfrm>
                      <a:off x="0" y="0"/>
                      <a:ext cx="6390005" cy="2484755"/>
                    </a:xfrm>
                    <a:prstGeom prst="rect">
                      <a:avLst/>
                    </a:prstGeom>
                    <a:ln>
                      <a:solidFill>
                        <a:schemeClr val="tx1">
                          <a:lumMod val="50000"/>
                          <a:lumOff val="50000"/>
                        </a:schemeClr>
                      </a:solidFill>
                    </a:ln>
                  </pic:spPr>
                </pic:pic>
              </a:graphicData>
            </a:graphic>
          </wp:inline>
        </w:drawing>
      </w:r>
    </w:p>
    <w:p w14:paraId="6C45A18F" w14:textId="483842F9" w:rsidR="0069636D" w:rsidRDefault="0069636D" w:rsidP="008232D7">
      <w:r w:rsidRPr="0069636D">
        <w:rPr>
          <w:lang w:val="en-US" w:bidi="th-TH"/>
        </w:rPr>
        <w:drawing>
          <wp:inline distT="0" distB="0" distL="0" distR="0" wp14:anchorId="316E17A2" wp14:editId="2FDBE6F3">
            <wp:extent cx="6390005" cy="2453005"/>
            <wp:effectExtent l="19050" t="19050" r="10795" b="23495"/>
            <wp:docPr id="2079577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77604" name=""/>
                    <pic:cNvPicPr/>
                  </pic:nvPicPr>
                  <pic:blipFill>
                    <a:blip r:embed="rId79"/>
                    <a:stretch>
                      <a:fillRect/>
                    </a:stretch>
                  </pic:blipFill>
                  <pic:spPr>
                    <a:xfrm>
                      <a:off x="0" y="0"/>
                      <a:ext cx="6390005" cy="2453005"/>
                    </a:xfrm>
                    <a:prstGeom prst="rect">
                      <a:avLst/>
                    </a:prstGeom>
                    <a:ln>
                      <a:solidFill>
                        <a:schemeClr val="tx1">
                          <a:lumMod val="50000"/>
                          <a:lumOff val="50000"/>
                        </a:schemeClr>
                      </a:solidFill>
                    </a:ln>
                  </pic:spPr>
                </pic:pic>
              </a:graphicData>
            </a:graphic>
          </wp:inline>
        </w:drawing>
      </w:r>
    </w:p>
    <w:p w14:paraId="27DB7991" w14:textId="3909837A" w:rsidR="0069636D" w:rsidRDefault="0069636D" w:rsidP="008232D7">
      <w:r w:rsidRPr="0069636D">
        <w:rPr>
          <w:lang w:val="en-US" w:bidi="th-TH"/>
        </w:rPr>
        <w:drawing>
          <wp:inline distT="0" distB="0" distL="0" distR="0" wp14:anchorId="3D059F4F" wp14:editId="625DB9DD">
            <wp:extent cx="6390005" cy="1275715"/>
            <wp:effectExtent l="0" t="0" r="0" b="635"/>
            <wp:docPr id="905694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94803" name=""/>
                    <pic:cNvPicPr/>
                  </pic:nvPicPr>
                  <pic:blipFill>
                    <a:blip r:embed="rId80"/>
                    <a:stretch>
                      <a:fillRect/>
                    </a:stretch>
                  </pic:blipFill>
                  <pic:spPr>
                    <a:xfrm>
                      <a:off x="0" y="0"/>
                      <a:ext cx="6390005" cy="1275715"/>
                    </a:xfrm>
                    <a:prstGeom prst="rect">
                      <a:avLst/>
                    </a:prstGeom>
                  </pic:spPr>
                </pic:pic>
              </a:graphicData>
            </a:graphic>
          </wp:inline>
        </w:drawing>
      </w:r>
    </w:p>
    <w:p w14:paraId="28E2C9CE" w14:textId="1370BD2D" w:rsidR="008232D7" w:rsidRPr="00F76811" w:rsidRDefault="008232D7" w:rsidP="008232D7"/>
    <w:p w14:paraId="1F64B369" w14:textId="77777777" w:rsidR="008232D7" w:rsidRPr="00061B9D" w:rsidRDefault="008232D7" w:rsidP="008232D7">
      <w:pPr>
        <w:pStyle w:val="Heading3"/>
      </w:pPr>
      <w:bookmarkStart w:id="1583" w:name="_Toc141988941"/>
      <w:r w:rsidRPr="00061B9D">
        <w:t>Menu Modification</w:t>
      </w:r>
      <w:bookmarkEnd w:id="1583"/>
      <w:r w:rsidRPr="00061B9D">
        <w:t xml:space="preserve"> </w:t>
      </w:r>
    </w:p>
    <w:p w14:paraId="7543993C" w14:textId="77777777" w:rsidR="008232D7" w:rsidRDefault="008232D7" w:rsidP="008232D7">
      <w:pPr>
        <w:tabs>
          <w:tab w:val="left" w:pos="4050"/>
        </w:tabs>
        <w:ind w:left="1080"/>
      </w:pPr>
      <w:r>
        <w:t>Not applicable</w:t>
      </w:r>
      <w:r>
        <w:tab/>
      </w:r>
      <w:r>
        <w:tab/>
      </w:r>
    </w:p>
    <w:p w14:paraId="3D5A87AF" w14:textId="77777777" w:rsidR="008232D7" w:rsidRPr="00061B9D" w:rsidRDefault="008232D7" w:rsidP="008232D7">
      <w:pPr>
        <w:pStyle w:val="Heading3"/>
      </w:pPr>
      <w:bookmarkStart w:id="1584" w:name="_Toc141988942"/>
      <w:r w:rsidRPr="00061B9D">
        <w:t>Screen Layout and Data Sheet</w:t>
      </w:r>
      <w:bookmarkEnd w:id="1584"/>
    </w:p>
    <w:p w14:paraId="55142C33" w14:textId="77777777" w:rsidR="008232D7" w:rsidRDefault="008232D7" w:rsidP="008232D7">
      <w:pPr>
        <w:ind w:left="1080"/>
      </w:pPr>
      <w:r>
        <w:t xml:space="preserve">Not Applicable </w:t>
      </w:r>
    </w:p>
    <w:p w14:paraId="01F08263" w14:textId="77777777" w:rsidR="008232D7" w:rsidRDefault="008232D7" w:rsidP="008232D7">
      <w:pPr>
        <w:ind w:left="1080"/>
      </w:pPr>
    </w:p>
    <w:p w14:paraId="1F8426D8" w14:textId="60F8A4EC" w:rsidR="000B160D" w:rsidRDefault="000B160D" w:rsidP="008232D7">
      <w:pPr>
        <w:pStyle w:val="Heading3"/>
      </w:pPr>
      <w:bookmarkStart w:id="1585" w:name="_Toc141988943"/>
      <w:r>
        <w:t xml:space="preserve">Business Rule  </w:t>
      </w:r>
      <w:r>
        <w:rPr>
          <w:szCs w:val="28"/>
          <w:cs/>
          <w:lang w:bidi="th-TH"/>
        </w:rPr>
        <w:t xml:space="preserve">/ </w:t>
      </w:r>
      <w:r>
        <w:t>Business Logic</w:t>
      </w:r>
      <w:bookmarkEnd w:id="1585"/>
    </w:p>
    <w:p w14:paraId="63D3A840" w14:textId="77777777" w:rsidR="00AF17B2" w:rsidRDefault="00AF17B2" w:rsidP="00AF17B2">
      <w:pPr>
        <w:ind w:left="1512"/>
        <w:rPr>
          <w:lang w:bidi="th-TH"/>
        </w:rPr>
      </w:pPr>
      <w:r>
        <w:rPr>
          <w:lang w:bidi="th-TH"/>
        </w:rPr>
        <w:t>The system will retrieve information from CBS Limits Facility function with details on:</w:t>
      </w:r>
    </w:p>
    <w:p w14:paraId="49EA8FB8" w14:textId="2036DCAB" w:rsidR="00AF17B2" w:rsidRPr="00AF17B2" w:rsidRDefault="00AF17B2" w:rsidP="00AF17B2">
      <w:pPr>
        <w:pStyle w:val="ListParagraph"/>
        <w:numPr>
          <w:ilvl w:val="0"/>
          <w:numId w:val="32"/>
        </w:numPr>
        <w:rPr>
          <w:highlight w:val="yellow"/>
          <w:lang w:bidi="th-TH"/>
        </w:rPr>
      </w:pPr>
      <w:del w:id="1586" w:author="Emy Bartolome" w:date="2023-08-03T20:42:00Z">
        <w:r w:rsidRPr="00AF17B2" w:rsidDel="00F54DEB">
          <w:rPr>
            <w:highlight w:val="yellow"/>
            <w:lang w:bidi="th-TH"/>
          </w:rPr>
          <w:delText>Limit Facility information____</w:delText>
        </w:r>
      </w:del>
      <w:ins w:id="1587" w:author="Emy Bartolome" w:date="2023-08-03T20:43:00Z">
        <w:r w:rsidR="00F54DEB">
          <w:rPr>
            <w:highlight w:val="yellow"/>
            <w:lang w:bidi="th-TH"/>
          </w:rPr>
          <w:t>Sum of outstanding limit amount by Product (grouped by Major/Minor), Branches</w:t>
        </w:r>
      </w:ins>
    </w:p>
    <w:p w14:paraId="3DDBDC5C" w14:textId="77777777" w:rsidR="00240332" w:rsidRPr="00240332" w:rsidRDefault="00240332" w:rsidP="00240332"/>
    <w:p w14:paraId="02C6CBFD" w14:textId="6F9A96B6" w:rsidR="008232D7" w:rsidRPr="00061B9D" w:rsidRDefault="008232D7" w:rsidP="008232D7">
      <w:pPr>
        <w:pStyle w:val="Heading3"/>
      </w:pPr>
      <w:bookmarkStart w:id="1588" w:name="_Toc141988944"/>
      <w:r>
        <w:t>To</w:t>
      </w:r>
      <w:r>
        <w:rPr>
          <w:szCs w:val="28"/>
          <w:cs/>
          <w:lang w:bidi="th-TH"/>
        </w:rPr>
        <w:t>-</w:t>
      </w:r>
      <w:r>
        <w:t>be Processing</w:t>
      </w:r>
      <w:bookmarkEnd w:id="1588"/>
      <w:r>
        <w:t xml:space="preserve"> </w:t>
      </w:r>
    </w:p>
    <w:p w14:paraId="1F8C48FC" w14:textId="77777777" w:rsidR="008232D7" w:rsidRDefault="008232D7" w:rsidP="008232D7">
      <w:pPr>
        <w:ind w:left="1440"/>
      </w:pPr>
    </w:p>
    <w:p w14:paraId="63D8AC21" w14:textId="77777777" w:rsidR="008232D7" w:rsidRDefault="008232D7" w:rsidP="008232D7">
      <w:pPr>
        <w:pStyle w:val="Heading3"/>
      </w:pPr>
      <w:bookmarkStart w:id="1589" w:name="_Toc141988945"/>
      <w:r w:rsidRPr="00061B9D">
        <w:t xml:space="preserve">File </w:t>
      </w:r>
      <w:r w:rsidRPr="00061B9D">
        <w:rPr>
          <w:szCs w:val="28"/>
          <w:cs/>
          <w:lang w:bidi="th-TH"/>
        </w:rPr>
        <w:t>/</w:t>
      </w:r>
      <w:r w:rsidRPr="00061B9D">
        <w:t>API Layout and Data Sheet</w:t>
      </w:r>
      <w:bookmarkEnd w:id="1589"/>
    </w:p>
    <w:p w14:paraId="0A505638" w14:textId="77777777" w:rsidR="008232D7" w:rsidRPr="00B431F3" w:rsidRDefault="008232D7" w:rsidP="008232D7">
      <w:pPr>
        <w:pStyle w:val="Heading3"/>
      </w:pPr>
      <w:bookmarkStart w:id="1590" w:name="_Toc141988946"/>
      <w:r>
        <w:t>Report Layout and Data Sheet</w:t>
      </w:r>
      <w:bookmarkEnd w:id="1590"/>
    </w:p>
    <w:p w14:paraId="470848DB" w14:textId="77777777" w:rsidR="008232D7" w:rsidRPr="00EB008E" w:rsidRDefault="008232D7" w:rsidP="008232D7">
      <w:pPr>
        <w:ind w:left="1080"/>
      </w:pPr>
    </w:p>
    <w:tbl>
      <w:tblPr>
        <w:tblW w:w="8225" w:type="dxa"/>
        <w:tblInd w:w="1111"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A0" w:firstRow="1" w:lastRow="0" w:firstColumn="1" w:lastColumn="0" w:noHBand="0" w:noVBand="0"/>
      </w:tblPr>
      <w:tblGrid>
        <w:gridCol w:w="3050"/>
        <w:gridCol w:w="5175"/>
      </w:tblGrid>
      <w:tr w:rsidR="008232D7" w:rsidRPr="00897DBA" w14:paraId="15E6C5A0" w14:textId="77777777" w:rsidTr="00950FD1">
        <w:trPr>
          <w:tblHeader/>
        </w:trPr>
        <w:tc>
          <w:tcPr>
            <w:tcW w:w="3050" w:type="dxa"/>
          </w:tcPr>
          <w:p w14:paraId="23DFE156" w14:textId="77777777" w:rsidR="008232D7" w:rsidRPr="00897DBA" w:rsidRDefault="008232D7" w:rsidP="00950FD1">
            <w:r w:rsidRPr="00897DBA">
              <w:t>Screen</w:t>
            </w:r>
            <w:r w:rsidRPr="00897DBA">
              <w:rPr>
                <w:cs/>
                <w:lang w:bidi="th-TH"/>
              </w:rPr>
              <w:t>/</w:t>
            </w:r>
            <w:r w:rsidRPr="00897DBA">
              <w:t>Report Field Name</w:t>
            </w:r>
            <w:r w:rsidRPr="00897DBA">
              <w:rPr>
                <w:cs/>
                <w:lang w:bidi="th-TH"/>
              </w:rPr>
              <w:t>/</w:t>
            </w:r>
            <w:r w:rsidRPr="00897DBA">
              <w:t>Attributes</w:t>
            </w:r>
          </w:p>
        </w:tc>
        <w:tc>
          <w:tcPr>
            <w:tcW w:w="5175" w:type="dxa"/>
          </w:tcPr>
          <w:p w14:paraId="5ED469AC" w14:textId="77777777" w:rsidR="008232D7" w:rsidRPr="00897DBA" w:rsidRDefault="008232D7" w:rsidP="00950FD1">
            <w:r w:rsidRPr="00897DBA">
              <w:t>Source</w:t>
            </w:r>
            <w:r w:rsidRPr="00897DBA">
              <w:rPr>
                <w:cs/>
                <w:lang w:bidi="th-TH"/>
              </w:rPr>
              <w:t>/</w:t>
            </w:r>
            <w:r w:rsidRPr="00897DBA">
              <w:t>Validations</w:t>
            </w:r>
          </w:p>
        </w:tc>
      </w:tr>
      <w:tr w:rsidR="008232D7" w:rsidRPr="00F822B1" w14:paraId="22722F09" w14:textId="77777777" w:rsidTr="00950FD1">
        <w:tc>
          <w:tcPr>
            <w:tcW w:w="3050" w:type="dxa"/>
          </w:tcPr>
          <w:p w14:paraId="5138524E" w14:textId="25C45F9B" w:rsidR="008232D7" w:rsidRPr="008375B3" w:rsidRDefault="008232D7" w:rsidP="00950FD1">
            <w:pPr>
              <w:rPr>
                <w:lang w:val="en-US" w:bidi="th-TH"/>
              </w:rPr>
            </w:pPr>
          </w:p>
        </w:tc>
        <w:tc>
          <w:tcPr>
            <w:tcW w:w="5175" w:type="dxa"/>
          </w:tcPr>
          <w:p w14:paraId="78BA699A" w14:textId="77777777" w:rsidR="008232D7" w:rsidRPr="00897DBA" w:rsidRDefault="008232D7" w:rsidP="00950FD1"/>
        </w:tc>
      </w:tr>
      <w:tr w:rsidR="008232D7" w:rsidRPr="00F822B1" w14:paraId="6421BDF8" w14:textId="77777777" w:rsidTr="00950FD1">
        <w:tc>
          <w:tcPr>
            <w:tcW w:w="3050" w:type="dxa"/>
          </w:tcPr>
          <w:p w14:paraId="118329F0" w14:textId="79947893" w:rsidR="008232D7" w:rsidRDefault="008232D7" w:rsidP="00950FD1">
            <w:pPr>
              <w:rPr>
                <w:cs/>
                <w:lang w:bidi="th-TH"/>
              </w:rPr>
            </w:pPr>
          </w:p>
        </w:tc>
        <w:tc>
          <w:tcPr>
            <w:tcW w:w="5175" w:type="dxa"/>
          </w:tcPr>
          <w:p w14:paraId="6FECA278" w14:textId="77777777" w:rsidR="008232D7" w:rsidRPr="00897DBA" w:rsidRDefault="008232D7" w:rsidP="00950FD1"/>
        </w:tc>
      </w:tr>
      <w:tr w:rsidR="008232D7" w:rsidRPr="00F822B1" w14:paraId="567C91FF" w14:textId="77777777" w:rsidTr="00950FD1">
        <w:tc>
          <w:tcPr>
            <w:tcW w:w="3050" w:type="dxa"/>
          </w:tcPr>
          <w:p w14:paraId="7D81ADFA" w14:textId="4FE2933E" w:rsidR="008232D7" w:rsidRPr="008375B3" w:rsidRDefault="008232D7" w:rsidP="00950FD1">
            <w:pPr>
              <w:rPr>
                <w:lang w:val="en-US"/>
              </w:rPr>
            </w:pPr>
          </w:p>
        </w:tc>
        <w:tc>
          <w:tcPr>
            <w:tcW w:w="5175" w:type="dxa"/>
          </w:tcPr>
          <w:p w14:paraId="72FC5CAF" w14:textId="77777777" w:rsidR="008232D7" w:rsidRPr="00897DBA" w:rsidRDefault="008232D7" w:rsidP="00950FD1"/>
        </w:tc>
      </w:tr>
      <w:tr w:rsidR="008232D7" w:rsidRPr="00F822B1" w14:paraId="66B8A4D8" w14:textId="77777777" w:rsidTr="00950FD1">
        <w:tc>
          <w:tcPr>
            <w:tcW w:w="3050" w:type="dxa"/>
          </w:tcPr>
          <w:p w14:paraId="03F9B730" w14:textId="42378478" w:rsidR="008232D7" w:rsidRPr="008375B3" w:rsidRDefault="008232D7" w:rsidP="00950FD1">
            <w:pPr>
              <w:rPr>
                <w:lang w:val="en-US" w:bidi="th-TH"/>
              </w:rPr>
            </w:pPr>
          </w:p>
        </w:tc>
        <w:tc>
          <w:tcPr>
            <w:tcW w:w="5175" w:type="dxa"/>
          </w:tcPr>
          <w:p w14:paraId="1DF54DDC" w14:textId="77777777" w:rsidR="008232D7" w:rsidRPr="00897DBA" w:rsidRDefault="008232D7" w:rsidP="00950FD1"/>
        </w:tc>
      </w:tr>
      <w:tr w:rsidR="008232D7" w:rsidRPr="00F822B1" w14:paraId="741402CE" w14:textId="77777777" w:rsidTr="00950FD1">
        <w:tc>
          <w:tcPr>
            <w:tcW w:w="3050" w:type="dxa"/>
          </w:tcPr>
          <w:p w14:paraId="5498EDF3" w14:textId="66E1CC5A" w:rsidR="008232D7" w:rsidRPr="00794E79" w:rsidRDefault="008232D7" w:rsidP="00950FD1">
            <w:pPr>
              <w:rPr>
                <w:lang w:val="en-US" w:bidi="th-TH"/>
              </w:rPr>
            </w:pPr>
          </w:p>
        </w:tc>
        <w:tc>
          <w:tcPr>
            <w:tcW w:w="5175" w:type="dxa"/>
          </w:tcPr>
          <w:p w14:paraId="09ED6A4F" w14:textId="77777777" w:rsidR="008232D7" w:rsidRPr="00897DBA" w:rsidRDefault="008232D7" w:rsidP="00950FD1"/>
        </w:tc>
      </w:tr>
      <w:tr w:rsidR="008232D7" w:rsidRPr="00F822B1" w14:paraId="4CEB5701" w14:textId="77777777" w:rsidTr="00950FD1">
        <w:tc>
          <w:tcPr>
            <w:tcW w:w="3050" w:type="dxa"/>
          </w:tcPr>
          <w:p w14:paraId="3EBC9C30" w14:textId="7F6993F3" w:rsidR="008232D7" w:rsidRPr="00794E79" w:rsidRDefault="008232D7" w:rsidP="00950FD1">
            <w:pPr>
              <w:rPr>
                <w:lang w:val="en-US" w:bidi="th-TH"/>
              </w:rPr>
            </w:pPr>
          </w:p>
        </w:tc>
        <w:tc>
          <w:tcPr>
            <w:tcW w:w="5175" w:type="dxa"/>
          </w:tcPr>
          <w:p w14:paraId="64C0A0F2" w14:textId="77777777" w:rsidR="008232D7" w:rsidRPr="00897DBA" w:rsidRDefault="008232D7" w:rsidP="00950FD1"/>
        </w:tc>
      </w:tr>
      <w:tr w:rsidR="008232D7" w:rsidRPr="00F822B1" w14:paraId="688CCCDA" w14:textId="77777777" w:rsidTr="00950FD1">
        <w:tc>
          <w:tcPr>
            <w:tcW w:w="3050" w:type="dxa"/>
          </w:tcPr>
          <w:p w14:paraId="7B759B33" w14:textId="105DC9C4" w:rsidR="008232D7" w:rsidRDefault="008232D7" w:rsidP="00950FD1">
            <w:pPr>
              <w:rPr>
                <w:lang w:val="en-US" w:bidi="th-TH"/>
              </w:rPr>
            </w:pPr>
          </w:p>
        </w:tc>
        <w:tc>
          <w:tcPr>
            <w:tcW w:w="5175" w:type="dxa"/>
          </w:tcPr>
          <w:p w14:paraId="69CFEB8F" w14:textId="77777777" w:rsidR="008232D7" w:rsidRPr="00897DBA" w:rsidRDefault="008232D7" w:rsidP="00950FD1"/>
        </w:tc>
      </w:tr>
    </w:tbl>
    <w:p w14:paraId="7C9BA35B" w14:textId="77777777" w:rsidR="008232D7" w:rsidRDefault="008232D7" w:rsidP="008232D7"/>
    <w:p w14:paraId="634A6573" w14:textId="77777777" w:rsidR="008232D7" w:rsidRPr="00061B9D" w:rsidRDefault="008232D7" w:rsidP="008232D7">
      <w:pPr>
        <w:pStyle w:val="Heading3"/>
      </w:pPr>
      <w:bookmarkStart w:id="1591" w:name="_Toc141988947"/>
      <w:r w:rsidRPr="00061B9D">
        <w:t>Additional Impacts</w:t>
      </w:r>
      <w:bookmarkEnd w:id="1591"/>
      <w:r>
        <w:br/>
      </w:r>
    </w:p>
    <w:p w14:paraId="3822D06F" w14:textId="77777777" w:rsidR="008232D7" w:rsidRPr="00061B9D" w:rsidRDefault="008232D7" w:rsidP="008232D7">
      <w:pPr>
        <w:pStyle w:val="Heading4"/>
      </w:pPr>
      <w:r>
        <w:t xml:space="preserve">System Interface requirement </w:t>
      </w:r>
      <w:r>
        <w:rPr>
          <w:szCs w:val="24"/>
          <w:cs/>
          <w:lang w:bidi="th-TH"/>
        </w:rPr>
        <w:t>/</w:t>
      </w:r>
      <w:r>
        <w:t>Integration</w:t>
      </w:r>
    </w:p>
    <w:p w14:paraId="2AA2FC21" w14:textId="77777777" w:rsidR="008232D7" w:rsidRPr="00AC528C" w:rsidRDefault="008232D7" w:rsidP="008232D7">
      <w:pPr>
        <w:ind w:left="1440"/>
      </w:pPr>
      <w:r>
        <w:t>Not Applicable</w:t>
      </w:r>
    </w:p>
    <w:p w14:paraId="49AF549B" w14:textId="77777777" w:rsidR="008232D7" w:rsidRDefault="008232D7" w:rsidP="008232D7">
      <w:pPr>
        <w:pStyle w:val="Heading4"/>
      </w:pPr>
      <w:r>
        <w:t>Mig</w:t>
      </w:r>
      <w:r w:rsidRPr="0073013C">
        <w:t xml:space="preserve">ration </w:t>
      </w:r>
    </w:p>
    <w:p w14:paraId="664D973F" w14:textId="77777777" w:rsidR="008232D7" w:rsidRPr="00951A3D" w:rsidRDefault="008232D7" w:rsidP="008232D7">
      <w:pPr>
        <w:ind w:left="720" w:firstLine="720"/>
      </w:pPr>
      <w:r>
        <w:t>Not Applicable</w:t>
      </w:r>
    </w:p>
    <w:p w14:paraId="49B03D07" w14:textId="77777777" w:rsidR="008232D7" w:rsidRDefault="008232D7" w:rsidP="008232D7">
      <w:pPr>
        <w:pStyle w:val="Heading4"/>
      </w:pPr>
      <w:r>
        <w:t>Fit</w:t>
      </w:r>
      <w:r>
        <w:rPr>
          <w:szCs w:val="24"/>
          <w:cs/>
          <w:lang w:bidi="th-TH"/>
        </w:rPr>
        <w:t>/</w:t>
      </w:r>
      <w:r>
        <w:t>Gap Analysis Report</w:t>
      </w:r>
    </w:p>
    <w:p w14:paraId="09221A07" w14:textId="77777777" w:rsidR="008232D7" w:rsidRDefault="008232D7" w:rsidP="008232D7">
      <w:pPr>
        <w:ind w:left="1440"/>
      </w:pPr>
      <w:r>
        <w:t>Not Applicable</w:t>
      </w:r>
    </w:p>
    <w:p w14:paraId="0DCFEB17" w14:textId="77777777" w:rsidR="00414926" w:rsidRPr="00414926" w:rsidRDefault="00414926" w:rsidP="00414926"/>
    <w:p w14:paraId="106D571B" w14:textId="64B0D0D1" w:rsidR="00F821B8" w:rsidRDefault="00F821B8" w:rsidP="00F821B8">
      <w:pPr>
        <w:pStyle w:val="Heading2"/>
      </w:pPr>
      <w:bookmarkStart w:id="1592" w:name="_Toc141988948"/>
      <w:r>
        <w:rPr>
          <w:lang w:val="en-US" w:bidi="th-TH"/>
        </w:rPr>
        <w:lastRenderedPageBreak/>
        <w:t>Risk Weight report</w:t>
      </w:r>
      <w:bookmarkEnd w:id="1592"/>
    </w:p>
    <w:p w14:paraId="4DB35A5C" w14:textId="77777777" w:rsidR="00F821B8" w:rsidRPr="00061B9D" w:rsidRDefault="00F821B8" w:rsidP="00F821B8">
      <w:pPr>
        <w:pStyle w:val="Heading3"/>
      </w:pPr>
      <w:bookmarkStart w:id="1593" w:name="_Toc141988949"/>
      <w:r w:rsidRPr="00061B9D">
        <w:t>Purpose</w:t>
      </w:r>
      <w:bookmarkEnd w:id="1593"/>
    </w:p>
    <w:p w14:paraId="749E540F" w14:textId="5DA02B7A" w:rsidR="00F821B8" w:rsidRDefault="00414926" w:rsidP="00F821B8">
      <w:pPr>
        <w:ind w:left="1080"/>
      </w:pPr>
      <w:r>
        <w:t>The report is generated for display the limit accumulative details about credit limit between countries which include country of risk, country risk weight, and limit exposure.</w:t>
      </w:r>
    </w:p>
    <w:p w14:paraId="790BBF14" w14:textId="6C8C53B9" w:rsidR="00F821B8" w:rsidRDefault="00F821B8" w:rsidP="00F821B8">
      <w:pPr>
        <w:pStyle w:val="Heading3"/>
      </w:pPr>
      <w:bookmarkStart w:id="1594" w:name="_Toc141988950"/>
      <w:r w:rsidRPr="00061B9D">
        <w:t>Background</w:t>
      </w:r>
      <w:bookmarkEnd w:id="1594"/>
    </w:p>
    <w:p w14:paraId="41F20F00" w14:textId="77777777" w:rsidR="00414926" w:rsidRDefault="00414926" w:rsidP="00414926">
      <w:pPr>
        <w:pStyle w:val="Heading4"/>
      </w:pPr>
      <w:r>
        <w:t>EXIM Current Business Pracitce (as is)</w:t>
      </w:r>
    </w:p>
    <w:p w14:paraId="7E36402C" w14:textId="77777777" w:rsidR="00414926" w:rsidRDefault="00414926" w:rsidP="00414926">
      <w:pPr>
        <w:pStyle w:val="ListParagraph"/>
        <w:numPr>
          <w:ilvl w:val="0"/>
          <w:numId w:val="30"/>
        </w:numPr>
      </w:pPr>
      <w:r>
        <w:t xml:space="preserve">As is report prepared </w:t>
      </w:r>
      <w:r w:rsidRPr="000565CF">
        <w:rPr>
          <w:i/>
          <w:iCs/>
        </w:rPr>
        <w:t>manually</w:t>
      </w:r>
    </w:p>
    <w:p w14:paraId="0248DBA3" w14:textId="77777777" w:rsidR="00414926" w:rsidRPr="009C3061" w:rsidRDefault="00414926" w:rsidP="00414926">
      <w:pPr>
        <w:pStyle w:val="ListParagraph"/>
        <w:numPr>
          <w:ilvl w:val="0"/>
          <w:numId w:val="30"/>
        </w:numPr>
      </w:pPr>
      <w:r>
        <w:t>Sample report in Support Sample Transaction and Case from Customer section</w:t>
      </w:r>
    </w:p>
    <w:p w14:paraId="5E74CD3A" w14:textId="77777777" w:rsidR="00414926" w:rsidRPr="00414926" w:rsidRDefault="00414926" w:rsidP="00414926"/>
    <w:p w14:paraId="52AE5761" w14:textId="5584045D" w:rsidR="00F821B8" w:rsidRDefault="00F821B8" w:rsidP="00F821B8">
      <w:pPr>
        <w:pStyle w:val="Heading3"/>
      </w:pPr>
      <w:bookmarkStart w:id="1595" w:name="_Toc141988951"/>
      <w:r w:rsidRPr="00061B9D">
        <w:t>Supported Sample Transaction and Case from Custome</w:t>
      </w:r>
      <w:r>
        <w:t>r</w:t>
      </w:r>
      <w:bookmarkEnd w:id="1595"/>
    </w:p>
    <w:p w14:paraId="7F92F3D2" w14:textId="2D240DE0" w:rsidR="00F821B8" w:rsidRDefault="00F821B8" w:rsidP="00AF17B2">
      <w:pPr>
        <w:ind w:left="720"/>
      </w:pPr>
      <w:r w:rsidRPr="00F821B8">
        <w:rPr>
          <w:lang w:val="en-US" w:bidi="th-TH"/>
        </w:rPr>
        <w:drawing>
          <wp:inline distT="0" distB="0" distL="0" distR="0" wp14:anchorId="611493B5" wp14:editId="21650A47">
            <wp:extent cx="6217205" cy="939098"/>
            <wp:effectExtent l="0" t="0" r="0" b="0"/>
            <wp:docPr id="188496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6395" name=""/>
                    <pic:cNvPicPr/>
                  </pic:nvPicPr>
                  <pic:blipFill>
                    <a:blip r:embed="rId81"/>
                    <a:stretch>
                      <a:fillRect/>
                    </a:stretch>
                  </pic:blipFill>
                  <pic:spPr>
                    <a:xfrm>
                      <a:off x="0" y="0"/>
                      <a:ext cx="6231282" cy="941224"/>
                    </a:xfrm>
                    <a:prstGeom prst="rect">
                      <a:avLst/>
                    </a:prstGeom>
                  </pic:spPr>
                </pic:pic>
              </a:graphicData>
            </a:graphic>
          </wp:inline>
        </w:drawing>
      </w:r>
    </w:p>
    <w:p w14:paraId="43A0C842" w14:textId="59585790" w:rsidR="00F821B8" w:rsidRPr="00F76811" w:rsidRDefault="00F821B8" w:rsidP="00F821B8"/>
    <w:p w14:paraId="0A2F6751" w14:textId="08FF63A7" w:rsidR="00F821B8" w:rsidRPr="00061B9D" w:rsidRDefault="00F821B8" w:rsidP="00F821B8">
      <w:pPr>
        <w:pStyle w:val="Heading3"/>
      </w:pPr>
      <w:bookmarkStart w:id="1596" w:name="_Toc141988952"/>
      <w:r w:rsidRPr="00061B9D">
        <w:t>Menu Modification</w:t>
      </w:r>
      <w:bookmarkEnd w:id="1596"/>
      <w:r w:rsidRPr="00061B9D">
        <w:t xml:space="preserve"> </w:t>
      </w:r>
    </w:p>
    <w:p w14:paraId="579B5203" w14:textId="77777777" w:rsidR="00F821B8" w:rsidRDefault="00F821B8" w:rsidP="00F821B8">
      <w:pPr>
        <w:tabs>
          <w:tab w:val="left" w:pos="4050"/>
        </w:tabs>
        <w:ind w:left="1080"/>
      </w:pPr>
      <w:r>
        <w:t>Not applicable</w:t>
      </w:r>
      <w:r>
        <w:tab/>
      </w:r>
      <w:r>
        <w:tab/>
      </w:r>
    </w:p>
    <w:p w14:paraId="7CA610C8" w14:textId="77777777" w:rsidR="00F821B8" w:rsidRPr="00061B9D" w:rsidRDefault="00F821B8" w:rsidP="00F821B8">
      <w:pPr>
        <w:pStyle w:val="Heading3"/>
      </w:pPr>
      <w:bookmarkStart w:id="1597" w:name="_Toc141988953"/>
      <w:r w:rsidRPr="00061B9D">
        <w:t>Screen Layout and Data Sheet</w:t>
      </w:r>
      <w:bookmarkEnd w:id="1597"/>
    </w:p>
    <w:p w14:paraId="09DEC4BE" w14:textId="77777777" w:rsidR="00F821B8" w:rsidRDefault="00F821B8" w:rsidP="00F821B8">
      <w:pPr>
        <w:ind w:left="1080"/>
      </w:pPr>
      <w:r>
        <w:t xml:space="preserve">Not Applicable </w:t>
      </w:r>
    </w:p>
    <w:p w14:paraId="422E58B5" w14:textId="77777777" w:rsidR="00F821B8" w:rsidRDefault="00F821B8" w:rsidP="00F821B8">
      <w:pPr>
        <w:ind w:left="1080"/>
      </w:pPr>
    </w:p>
    <w:p w14:paraId="1A4E3CCD" w14:textId="3F88ED21" w:rsidR="000B160D" w:rsidRDefault="000B160D" w:rsidP="00F821B8">
      <w:pPr>
        <w:pStyle w:val="Heading3"/>
      </w:pPr>
      <w:bookmarkStart w:id="1598" w:name="_Toc141988954"/>
      <w:r w:rsidRPr="000B160D">
        <w:t>Business Rule  / Business Logic</w:t>
      </w:r>
      <w:bookmarkEnd w:id="1598"/>
    </w:p>
    <w:p w14:paraId="6F09547A" w14:textId="77777777" w:rsidR="00AF17B2" w:rsidRDefault="00AF17B2" w:rsidP="00AF17B2">
      <w:pPr>
        <w:ind w:left="1512"/>
        <w:rPr>
          <w:lang w:bidi="th-TH"/>
        </w:rPr>
      </w:pPr>
      <w:r>
        <w:rPr>
          <w:lang w:bidi="th-TH"/>
        </w:rPr>
        <w:t>The system will retrieve information from CBS Limits Facility function with details on:</w:t>
      </w:r>
    </w:p>
    <w:p w14:paraId="53FACA20" w14:textId="77777777" w:rsidR="00AF17B2" w:rsidRDefault="00AF17B2" w:rsidP="00AF17B2">
      <w:pPr>
        <w:pStyle w:val="ListParagraph"/>
        <w:numPr>
          <w:ilvl w:val="0"/>
          <w:numId w:val="32"/>
        </w:numPr>
        <w:rPr>
          <w:lang w:bidi="th-TH"/>
        </w:rPr>
      </w:pPr>
      <w:r>
        <w:rPr>
          <w:lang w:bidi="th-TH"/>
        </w:rPr>
        <w:t>Limit Facility information where accumulative limit amount by credit limit facility grouped by branch, limit facility, product code (major/minor)</w:t>
      </w:r>
    </w:p>
    <w:p w14:paraId="02FDE2F6" w14:textId="77777777" w:rsidR="00240332" w:rsidRPr="00240332" w:rsidRDefault="00240332" w:rsidP="00240332"/>
    <w:p w14:paraId="070DEDA0" w14:textId="636B70B2" w:rsidR="00F821B8" w:rsidRPr="00061B9D" w:rsidRDefault="00F821B8" w:rsidP="00F821B8">
      <w:pPr>
        <w:pStyle w:val="Heading3"/>
      </w:pPr>
      <w:bookmarkStart w:id="1599" w:name="_Toc141988955"/>
      <w:r>
        <w:t>To</w:t>
      </w:r>
      <w:r>
        <w:rPr>
          <w:szCs w:val="28"/>
          <w:cs/>
          <w:lang w:bidi="th-TH"/>
        </w:rPr>
        <w:t>-</w:t>
      </w:r>
      <w:r>
        <w:t>be Processing</w:t>
      </w:r>
      <w:bookmarkEnd w:id="1599"/>
      <w:r>
        <w:t xml:space="preserve"> </w:t>
      </w:r>
    </w:p>
    <w:tbl>
      <w:tblPr>
        <w:tblW w:w="7805" w:type="dxa"/>
        <w:tblInd w:w="1111"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A0" w:firstRow="1" w:lastRow="0" w:firstColumn="1" w:lastColumn="0" w:noHBand="0" w:noVBand="0"/>
      </w:tblPr>
      <w:tblGrid>
        <w:gridCol w:w="2775"/>
        <w:gridCol w:w="5030"/>
      </w:tblGrid>
      <w:tr w:rsidR="005A06E7" w:rsidRPr="00897DBA" w14:paraId="1D2A8516" w14:textId="77777777" w:rsidTr="000A555E">
        <w:trPr>
          <w:tblHeader/>
        </w:trPr>
        <w:tc>
          <w:tcPr>
            <w:tcW w:w="2775" w:type="dxa"/>
          </w:tcPr>
          <w:p w14:paraId="5029E745" w14:textId="77777777" w:rsidR="005A06E7" w:rsidRPr="00D512AA" w:rsidRDefault="005A06E7" w:rsidP="000A555E">
            <w:pPr>
              <w:rPr>
                <w:rFonts w:asciiTheme="minorHAnsi" w:hAnsiTheme="minorHAnsi" w:cstheme="minorHAnsi"/>
                <w:sz w:val="22"/>
                <w:szCs w:val="22"/>
              </w:rPr>
            </w:pPr>
            <w:r w:rsidRPr="00D512AA">
              <w:rPr>
                <w:rFonts w:asciiTheme="minorHAnsi" w:hAnsiTheme="minorHAnsi" w:cstheme="minorHAnsi"/>
                <w:sz w:val="22"/>
                <w:szCs w:val="22"/>
              </w:rPr>
              <w:t xml:space="preserve">Paper Size </w:t>
            </w:r>
          </w:p>
        </w:tc>
        <w:tc>
          <w:tcPr>
            <w:tcW w:w="5030" w:type="dxa"/>
          </w:tcPr>
          <w:p w14:paraId="729A1BD4" w14:textId="77777777" w:rsidR="005A06E7" w:rsidRPr="00D512AA" w:rsidRDefault="005A06E7" w:rsidP="000A555E">
            <w:pPr>
              <w:rPr>
                <w:rFonts w:asciiTheme="minorHAnsi" w:hAnsiTheme="minorHAnsi" w:cstheme="minorHAnsi"/>
                <w:sz w:val="22"/>
                <w:szCs w:val="22"/>
              </w:rPr>
            </w:pPr>
            <w:r w:rsidRPr="00D512AA">
              <w:rPr>
                <w:rFonts w:asciiTheme="minorHAnsi" w:hAnsiTheme="minorHAnsi" w:cstheme="minorHAnsi"/>
                <w:sz w:val="22"/>
                <w:szCs w:val="22"/>
              </w:rPr>
              <w:t>A4</w:t>
            </w:r>
          </w:p>
        </w:tc>
      </w:tr>
      <w:tr w:rsidR="005A06E7" w:rsidRPr="00897DBA" w14:paraId="4A0501A1" w14:textId="77777777" w:rsidTr="000A555E">
        <w:tc>
          <w:tcPr>
            <w:tcW w:w="2775" w:type="dxa"/>
          </w:tcPr>
          <w:p w14:paraId="03405438" w14:textId="77777777" w:rsidR="005A06E7" w:rsidRPr="00D512AA" w:rsidRDefault="005A06E7" w:rsidP="000A555E">
            <w:pPr>
              <w:rPr>
                <w:rFonts w:asciiTheme="minorHAnsi" w:hAnsiTheme="minorHAnsi" w:cstheme="minorHAnsi"/>
                <w:noProof w:val="0"/>
                <w:color w:val="000000"/>
                <w:sz w:val="22"/>
                <w:szCs w:val="22"/>
              </w:rPr>
            </w:pPr>
            <w:r w:rsidRPr="00D512AA">
              <w:rPr>
                <w:rFonts w:asciiTheme="minorHAnsi" w:hAnsiTheme="minorHAnsi" w:cstheme="minorHAnsi"/>
                <w:color w:val="000000"/>
                <w:sz w:val="22"/>
                <w:szCs w:val="22"/>
              </w:rPr>
              <w:t>Reprinting Require</w:t>
            </w:r>
          </w:p>
        </w:tc>
        <w:tc>
          <w:tcPr>
            <w:tcW w:w="5030" w:type="dxa"/>
          </w:tcPr>
          <w:p w14:paraId="55EB96CC" w14:textId="77777777" w:rsidR="005A06E7" w:rsidRPr="00D512AA" w:rsidRDefault="005A06E7" w:rsidP="000A555E">
            <w:pPr>
              <w:rPr>
                <w:rFonts w:asciiTheme="minorHAnsi" w:hAnsiTheme="minorHAnsi" w:cstheme="minorHAnsi"/>
                <w:noProof w:val="0"/>
                <w:color w:val="000000"/>
                <w:sz w:val="22"/>
                <w:szCs w:val="22"/>
              </w:rPr>
            </w:pPr>
            <w:r w:rsidRPr="00D512AA">
              <w:rPr>
                <w:rFonts w:asciiTheme="minorHAnsi" w:hAnsiTheme="minorHAnsi" w:cstheme="minorHAnsi"/>
                <w:color w:val="000000"/>
                <w:sz w:val="22"/>
                <w:szCs w:val="22"/>
              </w:rPr>
              <w:t>Yes</w:t>
            </w:r>
          </w:p>
        </w:tc>
      </w:tr>
      <w:tr w:rsidR="005A06E7" w:rsidRPr="00897DBA" w14:paraId="26F8A1DB" w14:textId="77777777" w:rsidTr="000A555E">
        <w:tc>
          <w:tcPr>
            <w:tcW w:w="2775" w:type="dxa"/>
          </w:tcPr>
          <w:p w14:paraId="3D1C4F16" w14:textId="77777777" w:rsidR="005A06E7" w:rsidRPr="00D512AA" w:rsidRDefault="005A06E7" w:rsidP="000A555E">
            <w:pPr>
              <w:rPr>
                <w:rFonts w:asciiTheme="minorHAnsi" w:hAnsiTheme="minorHAnsi" w:cstheme="minorHAnsi"/>
                <w:noProof w:val="0"/>
                <w:color w:val="000000"/>
                <w:sz w:val="22"/>
                <w:szCs w:val="22"/>
              </w:rPr>
            </w:pPr>
            <w:r w:rsidRPr="00AB6C2E">
              <w:rPr>
                <w:rFonts w:asciiTheme="minorHAnsi" w:hAnsiTheme="minorHAnsi" w:cstheme="minorHAnsi"/>
                <w:color w:val="000000"/>
                <w:sz w:val="22"/>
                <w:szCs w:val="22"/>
                <w:highlight w:val="yellow"/>
              </w:rPr>
              <w:t>Searching Criteria</w:t>
            </w:r>
          </w:p>
        </w:tc>
        <w:tc>
          <w:tcPr>
            <w:tcW w:w="5030" w:type="dxa"/>
          </w:tcPr>
          <w:p w14:paraId="0212D16B" w14:textId="1CCCA9FE" w:rsidR="005A06E7" w:rsidRPr="00D512AA" w:rsidRDefault="007D1BED" w:rsidP="007D1BED">
            <w:pPr>
              <w:rPr>
                <w:rFonts w:asciiTheme="minorHAnsi" w:hAnsiTheme="minorHAnsi" w:cstheme="minorHAnsi"/>
                <w:noProof w:val="0"/>
                <w:color w:val="000000"/>
                <w:sz w:val="22"/>
                <w:szCs w:val="22"/>
              </w:rPr>
            </w:pPr>
            <w:r>
              <w:rPr>
                <w:rFonts w:asciiTheme="minorHAnsi" w:hAnsiTheme="minorHAnsi" w:cstheme="minorHAnsi"/>
                <w:color w:val="000000"/>
                <w:sz w:val="22"/>
                <w:szCs w:val="22"/>
              </w:rPr>
              <w:t>Only the limit that include country of risk, ratio of risk and will generate report as monthly.</w:t>
            </w:r>
          </w:p>
        </w:tc>
      </w:tr>
    </w:tbl>
    <w:p w14:paraId="3C61CCBF" w14:textId="77777777" w:rsidR="00F821B8" w:rsidRDefault="00F821B8" w:rsidP="005A06E7"/>
    <w:p w14:paraId="0EF88904" w14:textId="77777777" w:rsidR="00F821B8" w:rsidRDefault="00F821B8" w:rsidP="00F821B8">
      <w:pPr>
        <w:pStyle w:val="Heading3"/>
      </w:pPr>
      <w:bookmarkStart w:id="1600" w:name="_Toc141988956"/>
      <w:r w:rsidRPr="00061B9D">
        <w:lastRenderedPageBreak/>
        <w:t xml:space="preserve">File </w:t>
      </w:r>
      <w:r w:rsidRPr="00061B9D">
        <w:rPr>
          <w:szCs w:val="28"/>
          <w:cs/>
          <w:lang w:bidi="th-TH"/>
        </w:rPr>
        <w:t>/</w:t>
      </w:r>
      <w:r w:rsidRPr="00061B9D">
        <w:t>API Layout and Data Sheet</w:t>
      </w:r>
      <w:bookmarkEnd w:id="1600"/>
    </w:p>
    <w:p w14:paraId="6FAD18D2" w14:textId="77777777" w:rsidR="00F821B8" w:rsidRPr="00B431F3" w:rsidRDefault="00F821B8" w:rsidP="00F821B8">
      <w:pPr>
        <w:pStyle w:val="Heading3"/>
      </w:pPr>
      <w:bookmarkStart w:id="1601" w:name="_Toc141988957"/>
      <w:r>
        <w:t>Report Layout and Data Sheet</w:t>
      </w:r>
      <w:bookmarkEnd w:id="1601"/>
    </w:p>
    <w:p w14:paraId="5E9E1D3C" w14:textId="77777777" w:rsidR="00F821B8" w:rsidRPr="00EB008E" w:rsidRDefault="00F821B8" w:rsidP="00F821B8">
      <w:pPr>
        <w:ind w:left="1080"/>
      </w:pPr>
    </w:p>
    <w:tbl>
      <w:tblPr>
        <w:tblW w:w="8136" w:type="dxa"/>
        <w:tblInd w:w="1111"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A0" w:firstRow="1" w:lastRow="0" w:firstColumn="1" w:lastColumn="0" w:noHBand="0" w:noVBand="0"/>
      </w:tblPr>
      <w:tblGrid>
        <w:gridCol w:w="3050"/>
        <w:gridCol w:w="5086"/>
      </w:tblGrid>
      <w:tr w:rsidR="00F821B8" w:rsidRPr="00897DBA" w14:paraId="31F0EDE2" w14:textId="77777777" w:rsidTr="001D7CAA">
        <w:trPr>
          <w:tblHeader/>
        </w:trPr>
        <w:tc>
          <w:tcPr>
            <w:tcW w:w="3050" w:type="dxa"/>
          </w:tcPr>
          <w:p w14:paraId="72D464D4" w14:textId="77777777" w:rsidR="00F821B8" w:rsidRPr="00897DBA" w:rsidRDefault="00F821B8" w:rsidP="00950FD1">
            <w:r w:rsidRPr="00897DBA">
              <w:t>Screen</w:t>
            </w:r>
            <w:r w:rsidRPr="00897DBA">
              <w:rPr>
                <w:cs/>
                <w:lang w:bidi="th-TH"/>
              </w:rPr>
              <w:t>/</w:t>
            </w:r>
            <w:r w:rsidRPr="00897DBA">
              <w:t>Report Field Name</w:t>
            </w:r>
            <w:r w:rsidRPr="00897DBA">
              <w:rPr>
                <w:cs/>
                <w:lang w:bidi="th-TH"/>
              </w:rPr>
              <w:t>/</w:t>
            </w:r>
            <w:r w:rsidRPr="00897DBA">
              <w:t>Attributes</w:t>
            </w:r>
          </w:p>
        </w:tc>
        <w:tc>
          <w:tcPr>
            <w:tcW w:w="5086" w:type="dxa"/>
          </w:tcPr>
          <w:p w14:paraId="592D17A5" w14:textId="77777777" w:rsidR="00F821B8" w:rsidRPr="00897DBA" w:rsidRDefault="00F821B8" w:rsidP="00950FD1">
            <w:r w:rsidRPr="00897DBA">
              <w:t>Source</w:t>
            </w:r>
            <w:r w:rsidRPr="00897DBA">
              <w:rPr>
                <w:cs/>
                <w:lang w:bidi="th-TH"/>
              </w:rPr>
              <w:t>/</w:t>
            </w:r>
            <w:r w:rsidRPr="00897DBA">
              <w:t>Validations</w:t>
            </w:r>
          </w:p>
        </w:tc>
      </w:tr>
      <w:tr w:rsidR="004E5D7A" w:rsidRPr="00F822B1" w14:paraId="11B26314" w14:textId="77777777" w:rsidTr="001D7CAA">
        <w:tc>
          <w:tcPr>
            <w:tcW w:w="3050" w:type="dxa"/>
            <w:shd w:val="clear" w:color="auto" w:fill="DAE6B6" w:themeFill="accent6" w:themeFillTint="66"/>
          </w:tcPr>
          <w:p w14:paraId="02E2C1E2" w14:textId="1FE637C5" w:rsidR="004E5D7A" w:rsidRPr="008375B3" w:rsidRDefault="004E5D7A" w:rsidP="004E5D7A">
            <w:pPr>
              <w:rPr>
                <w:lang w:val="en-US" w:bidi="th-TH"/>
              </w:rPr>
            </w:pPr>
            <w:r>
              <w:t>Details</w:t>
            </w:r>
          </w:p>
        </w:tc>
        <w:tc>
          <w:tcPr>
            <w:tcW w:w="5086" w:type="dxa"/>
            <w:shd w:val="clear" w:color="auto" w:fill="DAE6B6" w:themeFill="accent6" w:themeFillTint="66"/>
          </w:tcPr>
          <w:p w14:paraId="5034B937" w14:textId="77777777" w:rsidR="004E5D7A" w:rsidRPr="00897DBA" w:rsidRDefault="004E5D7A" w:rsidP="004E5D7A"/>
        </w:tc>
      </w:tr>
      <w:tr w:rsidR="00FF6E18" w:rsidRPr="00F822B1" w14:paraId="50A286D7" w14:textId="77777777" w:rsidTr="001D7CAA">
        <w:tc>
          <w:tcPr>
            <w:tcW w:w="3050" w:type="dxa"/>
          </w:tcPr>
          <w:p w14:paraId="67DF75E5" w14:textId="67540C9F" w:rsidR="00FF6E18" w:rsidRPr="00794E79" w:rsidRDefault="00FF6E18" w:rsidP="00C67189">
            <w:pPr>
              <w:rPr>
                <w:lang w:val="en-US" w:bidi="th-TH"/>
              </w:rPr>
            </w:pPr>
            <w:r>
              <w:rPr>
                <w:lang w:val="en-US" w:bidi="th-TH"/>
              </w:rPr>
              <w:t>Product Type</w:t>
            </w:r>
          </w:p>
        </w:tc>
        <w:tc>
          <w:tcPr>
            <w:tcW w:w="5086" w:type="dxa"/>
          </w:tcPr>
          <w:p w14:paraId="02BABAF2" w14:textId="5CA1CC87" w:rsidR="00FF6E18" w:rsidRPr="00897DBA" w:rsidRDefault="00FF6E18" w:rsidP="00C67189"/>
        </w:tc>
      </w:tr>
      <w:tr w:rsidR="00FF6E18" w:rsidRPr="00F822B1" w14:paraId="656BDBF4" w14:textId="77777777" w:rsidTr="001D7CAA">
        <w:tc>
          <w:tcPr>
            <w:tcW w:w="3050" w:type="dxa"/>
          </w:tcPr>
          <w:p w14:paraId="061BD767" w14:textId="04AA9481" w:rsidR="00FF6E18" w:rsidRPr="00794E79" w:rsidRDefault="00FF6E18" w:rsidP="00C67189">
            <w:pPr>
              <w:rPr>
                <w:lang w:val="en-US" w:bidi="th-TH"/>
              </w:rPr>
            </w:pPr>
            <w:r>
              <w:rPr>
                <w:lang w:val="en-US" w:bidi="th-TH"/>
              </w:rPr>
              <w:t>Product Sub  Type</w:t>
            </w:r>
          </w:p>
        </w:tc>
        <w:tc>
          <w:tcPr>
            <w:tcW w:w="5086" w:type="dxa"/>
          </w:tcPr>
          <w:p w14:paraId="7523471B" w14:textId="5BEBD340" w:rsidR="00FF6E18" w:rsidRPr="00897DBA" w:rsidRDefault="00FF6E18" w:rsidP="00C67189"/>
        </w:tc>
      </w:tr>
      <w:tr w:rsidR="00FF6E18" w:rsidRPr="00F822B1" w14:paraId="34AEDDEF" w14:textId="77777777" w:rsidTr="001D7CAA">
        <w:tc>
          <w:tcPr>
            <w:tcW w:w="3050" w:type="dxa"/>
          </w:tcPr>
          <w:p w14:paraId="75E2174C" w14:textId="316A5CDA" w:rsidR="00FF6E18" w:rsidRPr="00794E79" w:rsidRDefault="00FF6E18" w:rsidP="00C67189">
            <w:pPr>
              <w:rPr>
                <w:lang w:val="en-US" w:bidi="th-TH"/>
              </w:rPr>
            </w:pPr>
            <w:r>
              <w:rPr>
                <w:lang w:val="en-US" w:bidi="th-TH"/>
              </w:rPr>
              <w:t>Country of Risk</w:t>
            </w:r>
          </w:p>
        </w:tc>
        <w:tc>
          <w:tcPr>
            <w:tcW w:w="5086" w:type="dxa"/>
          </w:tcPr>
          <w:p w14:paraId="7DA4C1E1" w14:textId="7DF7F8FA" w:rsidR="00FF6E18" w:rsidRPr="00897DBA" w:rsidRDefault="00FF6E18" w:rsidP="00C67189"/>
        </w:tc>
      </w:tr>
      <w:tr w:rsidR="00FF6E18" w:rsidRPr="00F822B1" w14:paraId="3CA2AE88" w14:textId="77777777" w:rsidTr="001D7CAA">
        <w:tc>
          <w:tcPr>
            <w:tcW w:w="3050" w:type="dxa"/>
          </w:tcPr>
          <w:p w14:paraId="3384E3C8" w14:textId="56A1E896" w:rsidR="00FF6E18" w:rsidRPr="00794E79" w:rsidRDefault="00FF6E18" w:rsidP="00C67189">
            <w:pPr>
              <w:rPr>
                <w:lang w:val="en-US" w:bidi="th-TH"/>
              </w:rPr>
            </w:pPr>
            <w:r>
              <w:rPr>
                <w:lang w:val="en-US" w:bidi="th-TH"/>
              </w:rPr>
              <w:t>Country Code</w:t>
            </w:r>
          </w:p>
        </w:tc>
        <w:tc>
          <w:tcPr>
            <w:tcW w:w="5086" w:type="dxa"/>
          </w:tcPr>
          <w:p w14:paraId="0C232DDA" w14:textId="7B219E89" w:rsidR="00FF6E18" w:rsidRPr="00897DBA" w:rsidRDefault="00FF6E18" w:rsidP="00C67189"/>
        </w:tc>
      </w:tr>
      <w:tr w:rsidR="00FF6E18" w:rsidRPr="00F822B1" w14:paraId="053EF93A" w14:textId="77777777" w:rsidTr="001D7CAA">
        <w:tc>
          <w:tcPr>
            <w:tcW w:w="3050" w:type="dxa"/>
          </w:tcPr>
          <w:p w14:paraId="480E62EF" w14:textId="7A1B1392" w:rsidR="00FF6E18" w:rsidRPr="00794E79" w:rsidRDefault="00FF6E18" w:rsidP="00C67189">
            <w:pPr>
              <w:rPr>
                <w:lang w:val="en-US" w:bidi="th-TH"/>
              </w:rPr>
            </w:pPr>
            <w:r>
              <w:rPr>
                <w:lang w:val="en-US" w:bidi="th-TH"/>
              </w:rPr>
              <w:t>Thai Title</w:t>
            </w:r>
          </w:p>
        </w:tc>
        <w:tc>
          <w:tcPr>
            <w:tcW w:w="5086" w:type="dxa"/>
          </w:tcPr>
          <w:p w14:paraId="6AF64842" w14:textId="4FE5AD1B" w:rsidR="00FF6E18" w:rsidRPr="00897DBA" w:rsidRDefault="00FF6E18" w:rsidP="00C67189"/>
        </w:tc>
      </w:tr>
      <w:tr w:rsidR="00FF6E18" w:rsidRPr="00F822B1" w14:paraId="26FE8410" w14:textId="77777777" w:rsidTr="001D7CAA">
        <w:tc>
          <w:tcPr>
            <w:tcW w:w="3050" w:type="dxa"/>
          </w:tcPr>
          <w:p w14:paraId="567AA059" w14:textId="1D112132" w:rsidR="00FF6E18" w:rsidRPr="00794E79" w:rsidRDefault="00FF6E18" w:rsidP="004E5D7A">
            <w:pPr>
              <w:rPr>
                <w:lang w:val="en-US" w:bidi="th-TH"/>
              </w:rPr>
            </w:pPr>
            <w:r>
              <w:rPr>
                <w:lang w:val="en-US" w:bidi="th-TH"/>
              </w:rPr>
              <w:t>Customer First Name</w:t>
            </w:r>
          </w:p>
        </w:tc>
        <w:tc>
          <w:tcPr>
            <w:tcW w:w="5086" w:type="dxa"/>
          </w:tcPr>
          <w:p w14:paraId="39665CAF" w14:textId="77777777" w:rsidR="00FF6E18" w:rsidRPr="00897DBA" w:rsidRDefault="00FF6E18" w:rsidP="004E5D7A"/>
        </w:tc>
      </w:tr>
      <w:tr w:rsidR="004E5D7A" w:rsidRPr="00F822B1" w14:paraId="35332800" w14:textId="77777777" w:rsidTr="001D7CAA">
        <w:tc>
          <w:tcPr>
            <w:tcW w:w="3050" w:type="dxa"/>
          </w:tcPr>
          <w:p w14:paraId="61B0FE6E" w14:textId="0DC71876" w:rsidR="004E5D7A" w:rsidRPr="00794E79" w:rsidRDefault="00FF6E18" w:rsidP="004E5D7A">
            <w:pPr>
              <w:rPr>
                <w:lang w:val="en-US" w:bidi="th-TH"/>
              </w:rPr>
            </w:pPr>
            <w:r>
              <w:rPr>
                <w:lang w:val="en-US" w:bidi="th-TH"/>
              </w:rPr>
              <w:t>Customer Surname</w:t>
            </w:r>
          </w:p>
        </w:tc>
        <w:tc>
          <w:tcPr>
            <w:tcW w:w="5086" w:type="dxa"/>
          </w:tcPr>
          <w:p w14:paraId="5E1DB845" w14:textId="50DEDD47" w:rsidR="004E5D7A" w:rsidRPr="00897DBA" w:rsidRDefault="004E5D7A" w:rsidP="004E5D7A"/>
        </w:tc>
      </w:tr>
      <w:tr w:rsidR="004E5D7A" w:rsidRPr="00F822B1" w14:paraId="6C443819" w14:textId="77777777" w:rsidTr="001D7CAA">
        <w:tc>
          <w:tcPr>
            <w:tcW w:w="3050" w:type="dxa"/>
          </w:tcPr>
          <w:p w14:paraId="0804D6B5" w14:textId="396AFAE9" w:rsidR="004E5D7A" w:rsidRDefault="004E5D7A" w:rsidP="004E5D7A">
            <w:pPr>
              <w:rPr>
                <w:lang w:val="en-US" w:bidi="th-TH"/>
              </w:rPr>
            </w:pPr>
            <w:r w:rsidRPr="00B862D0">
              <w:t xml:space="preserve">Customer ID </w:t>
            </w:r>
          </w:p>
        </w:tc>
        <w:tc>
          <w:tcPr>
            <w:tcW w:w="5086" w:type="dxa"/>
          </w:tcPr>
          <w:p w14:paraId="3CADA29D" w14:textId="5828907D" w:rsidR="004E5D7A" w:rsidRPr="00897DBA" w:rsidRDefault="004E5D7A" w:rsidP="004E5D7A">
            <w:r>
              <w:t>0106406</w:t>
            </w:r>
          </w:p>
        </w:tc>
      </w:tr>
      <w:tr w:rsidR="00FF6E18" w:rsidRPr="00F822B1" w14:paraId="462DB230" w14:textId="77777777" w:rsidTr="001D7CAA">
        <w:tc>
          <w:tcPr>
            <w:tcW w:w="3050" w:type="dxa"/>
          </w:tcPr>
          <w:p w14:paraId="506EE72F" w14:textId="624AE252" w:rsidR="00FF6E18" w:rsidRDefault="00FF6E18" w:rsidP="004E5D7A">
            <w:r>
              <w:t>Type of Business</w:t>
            </w:r>
          </w:p>
        </w:tc>
        <w:tc>
          <w:tcPr>
            <w:tcW w:w="5086" w:type="dxa"/>
          </w:tcPr>
          <w:p w14:paraId="49A7D1F0" w14:textId="77777777" w:rsidR="00FF6E18" w:rsidRDefault="00FF6E18" w:rsidP="004E5D7A">
            <w:pPr>
              <w:rPr>
                <w:cs/>
                <w:lang w:bidi="th-TH"/>
              </w:rPr>
            </w:pPr>
          </w:p>
        </w:tc>
      </w:tr>
      <w:tr w:rsidR="00FF6E18" w:rsidRPr="00F822B1" w14:paraId="65A35885" w14:textId="77777777" w:rsidTr="001D7CAA">
        <w:tc>
          <w:tcPr>
            <w:tcW w:w="3050" w:type="dxa"/>
          </w:tcPr>
          <w:p w14:paraId="0C2CA114" w14:textId="2DD3A96A" w:rsidR="00FF6E18" w:rsidRDefault="00FF6E18" w:rsidP="004E5D7A">
            <w:r>
              <w:t>Type of Business Code</w:t>
            </w:r>
          </w:p>
        </w:tc>
        <w:tc>
          <w:tcPr>
            <w:tcW w:w="5086" w:type="dxa"/>
          </w:tcPr>
          <w:p w14:paraId="272C32BE" w14:textId="77777777" w:rsidR="00FF6E18" w:rsidRDefault="00FF6E18" w:rsidP="004E5D7A">
            <w:pPr>
              <w:rPr>
                <w:cs/>
                <w:lang w:bidi="th-TH"/>
              </w:rPr>
            </w:pPr>
          </w:p>
        </w:tc>
      </w:tr>
      <w:tr w:rsidR="00FF6E18" w:rsidRPr="00F822B1" w14:paraId="2F032F88" w14:textId="77777777" w:rsidTr="001D7CAA">
        <w:tc>
          <w:tcPr>
            <w:tcW w:w="3050" w:type="dxa"/>
          </w:tcPr>
          <w:p w14:paraId="772B1323" w14:textId="70A37791" w:rsidR="00FF6E18" w:rsidRDefault="009D3B23" w:rsidP="004E5D7A">
            <w:r>
              <w:t>Limit ID</w:t>
            </w:r>
          </w:p>
        </w:tc>
        <w:tc>
          <w:tcPr>
            <w:tcW w:w="5086" w:type="dxa"/>
          </w:tcPr>
          <w:p w14:paraId="4A8A198E" w14:textId="77777777" w:rsidR="00FF6E18" w:rsidRDefault="00FF6E18" w:rsidP="004E5D7A">
            <w:pPr>
              <w:rPr>
                <w:cs/>
                <w:lang w:bidi="th-TH"/>
              </w:rPr>
            </w:pPr>
          </w:p>
        </w:tc>
      </w:tr>
      <w:tr w:rsidR="009D3B23" w:rsidRPr="00F822B1" w14:paraId="4D2DBB0B" w14:textId="77777777" w:rsidTr="001D7CAA">
        <w:tc>
          <w:tcPr>
            <w:tcW w:w="3050" w:type="dxa"/>
          </w:tcPr>
          <w:p w14:paraId="57E3D403" w14:textId="3E887211" w:rsidR="009D3B23" w:rsidRDefault="009D3B23" w:rsidP="004E5D7A">
            <w:r>
              <w:t>Limit Type</w:t>
            </w:r>
          </w:p>
        </w:tc>
        <w:tc>
          <w:tcPr>
            <w:tcW w:w="5086" w:type="dxa"/>
          </w:tcPr>
          <w:p w14:paraId="5A496828" w14:textId="77777777" w:rsidR="009D3B23" w:rsidRDefault="009D3B23" w:rsidP="004E5D7A">
            <w:pPr>
              <w:rPr>
                <w:cs/>
                <w:lang w:bidi="th-TH"/>
              </w:rPr>
            </w:pPr>
          </w:p>
        </w:tc>
      </w:tr>
      <w:tr w:rsidR="009D3B23" w:rsidRPr="00F822B1" w14:paraId="01AB9047" w14:textId="77777777" w:rsidTr="001D7CAA">
        <w:tc>
          <w:tcPr>
            <w:tcW w:w="3050" w:type="dxa"/>
          </w:tcPr>
          <w:p w14:paraId="46E23C63" w14:textId="2F333207" w:rsidR="009D3B23" w:rsidRDefault="009D3B23" w:rsidP="004E5D7A">
            <w:r>
              <w:t>Accumulative Limit Amount</w:t>
            </w:r>
          </w:p>
        </w:tc>
        <w:tc>
          <w:tcPr>
            <w:tcW w:w="5086" w:type="dxa"/>
          </w:tcPr>
          <w:p w14:paraId="703378BB" w14:textId="77777777" w:rsidR="009D3B23" w:rsidRDefault="009D3B23" w:rsidP="004E5D7A">
            <w:pPr>
              <w:rPr>
                <w:cs/>
                <w:lang w:bidi="th-TH"/>
              </w:rPr>
            </w:pPr>
          </w:p>
        </w:tc>
      </w:tr>
      <w:tr w:rsidR="009D3B23" w:rsidRPr="00F822B1" w14:paraId="7BEDD97F" w14:textId="77777777" w:rsidTr="001D7CAA">
        <w:tc>
          <w:tcPr>
            <w:tcW w:w="3050" w:type="dxa"/>
          </w:tcPr>
          <w:p w14:paraId="634AEF44" w14:textId="77BD4410" w:rsidR="009D3B23" w:rsidRDefault="002010FF" w:rsidP="004E5D7A">
            <w:r>
              <w:t>Ratio of Risk</w:t>
            </w:r>
          </w:p>
        </w:tc>
        <w:tc>
          <w:tcPr>
            <w:tcW w:w="5086" w:type="dxa"/>
          </w:tcPr>
          <w:p w14:paraId="4CC9FCA3" w14:textId="34B19087" w:rsidR="009D3B23" w:rsidRDefault="009D3B23" w:rsidP="004E5D7A">
            <w:pPr>
              <w:rPr>
                <w:cs/>
                <w:lang w:bidi="th-TH"/>
              </w:rPr>
            </w:pPr>
          </w:p>
        </w:tc>
      </w:tr>
      <w:tr w:rsidR="009D3B23" w:rsidRPr="00F822B1" w14:paraId="14687C6A" w14:textId="77777777" w:rsidTr="001D7CAA">
        <w:tc>
          <w:tcPr>
            <w:tcW w:w="3050" w:type="dxa"/>
          </w:tcPr>
          <w:p w14:paraId="684428FE" w14:textId="0A16E874" w:rsidR="009D3B23" w:rsidRDefault="009D3B23" w:rsidP="004E5D7A">
            <w:r>
              <w:t>Exposure</w:t>
            </w:r>
          </w:p>
        </w:tc>
        <w:tc>
          <w:tcPr>
            <w:tcW w:w="5086" w:type="dxa"/>
          </w:tcPr>
          <w:p w14:paraId="19E57FE7" w14:textId="2D1046E0" w:rsidR="009D3B23" w:rsidRDefault="002010FF" w:rsidP="004E5D7A">
            <w:pPr>
              <w:rPr>
                <w:cs/>
                <w:lang w:bidi="th-TH"/>
              </w:rPr>
            </w:pPr>
            <w:r>
              <w:rPr>
                <w:lang w:bidi="th-TH"/>
              </w:rPr>
              <w:t>Accumulative Limit Amount * Ratio of Risk</w:t>
            </w:r>
          </w:p>
        </w:tc>
      </w:tr>
      <w:tr w:rsidR="009D3B23" w:rsidRPr="00F822B1" w14:paraId="1A141D09" w14:textId="77777777" w:rsidTr="001D7CAA">
        <w:tc>
          <w:tcPr>
            <w:tcW w:w="3050" w:type="dxa"/>
          </w:tcPr>
          <w:p w14:paraId="3F7E8A87" w14:textId="7CF9E7C6" w:rsidR="009D3B23" w:rsidRDefault="002010FF" w:rsidP="004E5D7A">
            <w:r>
              <w:t>Approved Limit but Unsigned Contract</w:t>
            </w:r>
          </w:p>
        </w:tc>
        <w:tc>
          <w:tcPr>
            <w:tcW w:w="5086" w:type="dxa"/>
          </w:tcPr>
          <w:p w14:paraId="74952E0A" w14:textId="77777777" w:rsidR="009D3B23" w:rsidRDefault="009D3B23" w:rsidP="004E5D7A">
            <w:pPr>
              <w:rPr>
                <w:cs/>
                <w:lang w:bidi="th-TH"/>
              </w:rPr>
            </w:pPr>
          </w:p>
        </w:tc>
      </w:tr>
      <w:tr w:rsidR="009D3B23" w:rsidRPr="00F822B1" w14:paraId="19FCFC4F" w14:textId="77777777" w:rsidTr="001D7CAA">
        <w:tc>
          <w:tcPr>
            <w:tcW w:w="3050" w:type="dxa"/>
          </w:tcPr>
          <w:p w14:paraId="53D658E0" w14:textId="2F57D545" w:rsidR="009D3B23" w:rsidRDefault="002010FF" w:rsidP="004E5D7A">
            <w:r>
              <w:t>Customer Status Code</w:t>
            </w:r>
          </w:p>
        </w:tc>
        <w:tc>
          <w:tcPr>
            <w:tcW w:w="5086" w:type="dxa"/>
          </w:tcPr>
          <w:p w14:paraId="611C6935" w14:textId="77777777" w:rsidR="009D3B23" w:rsidRDefault="009D3B23" w:rsidP="004E5D7A">
            <w:pPr>
              <w:rPr>
                <w:cs/>
                <w:lang w:bidi="th-TH"/>
              </w:rPr>
            </w:pPr>
          </w:p>
        </w:tc>
      </w:tr>
      <w:tr w:rsidR="009D3B23" w:rsidRPr="00F822B1" w14:paraId="06E67612" w14:textId="77777777" w:rsidTr="001D7CAA">
        <w:tc>
          <w:tcPr>
            <w:tcW w:w="3050" w:type="dxa"/>
          </w:tcPr>
          <w:p w14:paraId="72A42196" w14:textId="36C1A28A" w:rsidR="009D3B23" w:rsidRDefault="002010FF" w:rsidP="004E5D7A">
            <w:r>
              <w:t xml:space="preserve">Description of Customer Status </w:t>
            </w:r>
          </w:p>
        </w:tc>
        <w:tc>
          <w:tcPr>
            <w:tcW w:w="5086" w:type="dxa"/>
          </w:tcPr>
          <w:p w14:paraId="1DA96723" w14:textId="77777777" w:rsidR="009D3B23" w:rsidRDefault="009D3B23" w:rsidP="004E5D7A">
            <w:pPr>
              <w:rPr>
                <w:cs/>
                <w:lang w:bidi="th-TH"/>
              </w:rPr>
            </w:pPr>
          </w:p>
        </w:tc>
      </w:tr>
      <w:tr w:rsidR="00FF6E18" w:rsidRPr="00F822B1" w14:paraId="4E56A863" w14:textId="77777777" w:rsidTr="001D7CAA">
        <w:tc>
          <w:tcPr>
            <w:tcW w:w="3050" w:type="dxa"/>
          </w:tcPr>
          <w:p w14:paraId="139B73B3" w14:textId="77777777" w:rsidR="00FF6E18" w:rsidRDefault="00FF6E18" w:rsidP="004E5D7A"/>
        </w:tc>
        <w:tc>
          <w:tcPr>
            <w:tcW w:w="5086" w:type="dxa"/>
          </w:tcPr>
          <w:p w14:paraId="4DB25AEA" w14:textId="77777777" w:rsidR="00FF6E18" w:rsidRDefault="00FF6E18" w:rsidP="004E5D7A">
            <w:pPr>
              <w:rPr>
                <w:cs/>
                <w:lang w:bidi="th-TH"/>
              </w:rPr>
            </w:pPr>
          </w:p>
        </w:tc>
      </w:tr>
      <w:tr w:rsidR="00344889" w:rsidRPr="00F822B1" w14:paraId="3719D448" w14:textId="77777777" w:rsidTr="001D7CAA">
        <w:tc>
          <w:tcPr>
            <w:tcW w:w="3050" w:type="dxa"/>
          </w:tcPr>
          <w:p w14:paraId="6E91F221" w14:textId="4812DAA6" w:rsidR="00344889" w:rsidRPr="00B862D0" w:rsidRDefault="00344889" w:rsidP="004E5D7A">
            <w:r>
              <w:t>Thai Title</w:t>
            </w:r>
          </w:p>
        </w:tc>
        <w:tc>
          <w:tcPr>
            <w:tcW w:w="5086" w:type="dxa"/>
          </w:tcPr>
          <w:p w14:paraId="7002D106" w14:textId="303E9B46" w:rsidR="00344889" w:rsidRPr="00344889" w:rsidRDefault="00344889" w:rsidP="004E5D7A">
            <w:pPr>
              <w:rPr>
                <w:lang w:val="en-US" w:bidi="th-TH"/>
              </w:rPr>
            </w:pPr>
            <w:r>
              <w:rPr>
                <w:rFonts w:hint="cs"/>
                <w:cs/>
                <w:lang w:bidi="th-TH"/>
              </w:rPr>
              <w:t>หจก</w:t>
            </w:r>
            <w:r>
              <w:rPr>
                <w:lang w:val="en-US" w:bidi="th-TH"/>
              </w:rPr>
              <w:t>.</w:t>
            </w:r>
          </w:p>
        </w:tc>
      </w:tr>
      <w:tr w:rsidR="004E5D7A" w:rsidRPr="00F822B1" w14:paraId="4E1CAA58" w14:textId="77777777" w:rsidTr="001D7CAA">
        <w:tc>
          <w:tcPr>
            <w:tcW w:w="3050" w:type="dxa"/>
          </w:tcPr>
          <w:p w14:paraId="102919D6" w14:textId="273BEF11" w:rsidR="004E5D7A" w:rsidRDefault="004E5D7A" w:rsidP="004E5D7A">
            <w:pPr>
              <w:rPr>
                <w:lang w:val="en-US" w:bidi="th-TH"/>
              </w:rPr>
            </w:pPr>
            <w:r w:rsidRPr="00B862D0">
              <w:t xml:space="preserve">Customer </w:t>
            </w:r>
            <w:r>
              <w:t>Thai Name</w:t>
            </w:r>
          </w:p>
        </w:tc>
        <w:tc>
          <w:tcPr>
            <w:tcW w:w="5086" w:type="dxa"/>
          </w:tcPr>
          <w:p w14:paraId="13D0D8DF" w14:textId="77777777" w:rsidR="004E5D7A" w:rsidRPr="00897DBA" w:rsidRDefault="004E5D7A" w:rsidP="004E5D7A"/>
        </w:tc>
      </w:tr>
      <w:tr w:rsidR="004E5D7A" w:rsidRPr="00F822B1" w14:paraId="0153D9C7" w14:textId="77777777" w:rsidTr="001D7CAA">
        <w:tc>
          <w:tcPr>
            <w:tcW w:w="3050" w:type="dxa"/>
          </w:tcPr>
          <w:p w14:paraId="3CBFC8D0" w14:textId="414F28FB" w:rsidR="004E5D7A" w:rsidRDefault="004E5D7A" w:rsidP="004E5D7A">
            <w:pPr>
              <w:rPr>
                <w:lang w:val="en-US" w:bidi="th-TH"/>
              </w:rPr>
            </w:pPr>
            <w:r>
              <w:t>Major Credit Code</w:t>
            </w:r>
            <w:r>
              <w:rPr>
                <w:cs/>
                <w:lang w:bidi="th-TH"/>
              </w:rPr>
              <w:t xml:space="preserve"> </w:t>
            </w:r>
          </w:p>
        </w:tc>
        <w:tc>
          <w:tcPr>
            <w:tcW w:w="5086" w:type="dxa"/>
          </w:tcPr>
          <w:p w14:paraId="24879B0C" w14:textId="09554575" w:rsidR="004E5D7A" w:rsidRPr="00897DBA" w:rsidRDefault="004E5D7A" w:rsidP="004E5D7A">
            <w:del w:id="1602" w:author="Uraluk Pansuwan" w:date="2023-07-31T16:44:00Z">
              <w:r w:rsidDel="003F638A">
                <w:delText>0</w:delText>
              </w:r>
              <w:r w:rsidDel="003F638A">
                <w:rPr>
                  <w:lang w:val="en-US" w:bidi="th-TH"/>
                </w:rPr>
                <w:delText>3</w:delText>
              </w:r>
            </w:del>
            <w:ins w:id="1603" w:author="Uraluk Pansuwan" w:date="2023-07-31T16:44:00Z">
              <w:r w:rsidR="003F638A">
                <w:rPr>
                  <w:lang w:val="en-US" w:bidi="th-TH"/>
                </w:rPr>
                <w:t>04</w:t>
              </w:r>
            </w:ins>
          </w:p>
        </w:tc>
      </w:tr>
      <w:tr w:rsidR="004E5D7A" w:rsidRPr="00F822B1" w14:paraId="3A4F3EE3" w14:textId="77777777" w:rsidTr="001D7CAA">
        <w:tc>
          <w:tcPr>
            <w:tcW w:w="3050" w:type="dxa"/>
          </w:tcPr>
          <w:p w14:paraId="08D66689" w14:textId="093FC06B" w:rsidR="004E5D7A" w:rsidRDefault="004E5D7A" w:rsidP="004E5D7A">
            <w:pPr>
              <w:rPr>
                <w:lang w:val="en-US" w:bidi="th-TH"/>
              </w:rPr>
            </w:pPr>
            <w:r>
              <w:t>Minor Credit Code</w:t>
            </w:r>
          </w:p>
        </w:tc>
        <w:tc>
          <w:tcPr>
            <w:tcW w:w="5086" w:type="dxa"/>
          </w:tcPr>
          <w:p w14:paraId="242854F0" w14:textId="6DC56D49" w:rsidR="004E5D7A" w:rsidRPr="00897DBA" w:rsidRDefault="004E5D7A" w:rsidP="004E5D7A">
            <w:r>
              <w:t>00</w:t>
            </w:r>
          </w:p>
        </w:tc>
      </w:tr>
      <w:tr w:rsidR="004E5D7A" w:rsidRPr="00F822B1" w14:paraId="4E5738C1" w14:textId="77777777" w:rsidTr="001D7CAA">
        <w:tc>
          <w:tcPr>
            <w:tcW w:w="3050" w:type="dxa"/>
          </w:tcPr>
          <w:p w14:paraId="0D2C556F" w14:textId="49FE6E00" w:rsidR="004E5D7A" w:rsidRDefault="004E5D7A" w:rsidP="004E5D7A">
            <w:pPr>
              <w:rPr>
                <w:lang w:val="en-US" w:bidi="th-TH"/>
              </w:rPr>
            </w:pPr>
            <w:r>
              <w:t>Major</w:t>
            </w:r>
            <w:r>
              <w:rPr>
                <w:cs/>
                <w:lang w:bidi="th-TH"/>
              </w:rPr>
              <w:t>/</w:t>
            </w:r>
            <w:r>
              <w:t>Minor Description</w:t>
            </w:r>
          </w:p>
        </w:tc>
        <w:tc>
          <w:tcPr>
            <w:tcW w:w="5086" w:type="dxa"/>
          </w:tcPr>
          <w:p w14:paraId="78D63FB7" w14:textId="39536A7C" w:rsidR="004E5D7A" w:rsidRPr="00897DBA" w:rsidRDefault="004E5D7A" w:rsidP="004E5D7A">
            <w:del w:id="1604" w:author="Uraluk Pansuwan" w:date="2023-07-31T16:44:00Z">
              <w:r w:rsidDel="003F638A">
                <w:rPr>
                  <w:rFonts w:hint="cs"/>
                  <w:cs/>
                  <w:lang w:bidi="th-TH"/>
                </w:rPr>
                <w:delText>สินเชื่อขยายกำลังการผลิต</w:delText>
              </w:r>
            </w:del>
            <w:ins w:id="1605" w:author="Uraluk Pansuwan" w:date="2023-07-31T16:44:00Z">
              <w:r w:rsidR="003F638A">
                <w:rPr>
                  <w:rFonts w:hint="cs"/>
                  <w:cs/>
                  <w:lang w:bidi="th-TH"/>
                </w:rPr>
                <w:t>สินเชื่อโครงการ</w:t>
              </w:r>
            </w:ins>
            <w:ins w:id="1606" w:author="Uraluk Pansuwan" w:date="2023-07-31T16:45:00Z">
              <w:r w:rsidR="003F638A">
                <w:rPr>
                  <w:rFonts w:hint="cs"/>
                  <w:cs/>
                  <w:lang w:bidi="th-TH"/>
                </w:rPr>
                <w:t>ระหว่างประเทศ</w:t>
              </w:r>
            </w:ins>
          </w:p>
        </w:tc>
      </w:tr>
      <w:tr w:rsidR="00344889" w:rsidRPr="00F822B1" w14:paraId="7FBD5EC9" w14:textId="77777777" w:rsidTr="001D7CAA">
        <w:tc>
          <w:tcPr>
            <w:tcW w:w="3050" w:type="dxa"/>
          </w:tcPr>
          <w:p w14:paraId="0FEF6224" w14:textId="7C143374" w:rsidR="00344889" w:rsidRDefault="00344889" w:rsidP="00344889">
            <w:r>
              <w:t>Country of Risk</w:t>
            </w:r>
          </w:p>
        </w:tc>
        <w:tc>
          <w:tcPr>
            <w:tcW w:w="5086" w:type="dxa"/>
          </w:tcPr>
          <w:p w14:paraId="6D94C7AE" w14:textId="1ED17BD2" w:rsidR="00344889" w:rsidRDefault="00344889" w:rsidP="004E5D7A">
            <w:pPr>
              <w:rPr>
                <w:cs/>
                <w:lang w:bidi="th-TH"/>
              </w:rPr>
            </w:pPr>
            <w:r>
              <w:rPr>
                <w:lang w:bidi="th-TH"/>
              </w:rPr>
              <w:t>MY Malaysia</w:t>
            </w:r>
          </w:p>
        </w:tc>
      </w:tr>
      <w:tr w:rsidR="007D1BED" w:rsidRPr="00F822B1" w14:paraId="32FCE0D3" w14:textId="77777777" w:rsidTr="001D7CAA">
        <w:tc>
          <w:tcPr>
            <w:tcW w:w="3050" w:type="dxa"/>
          </w:tcPr>
          <w:p w14:paraId="63BE4D73" w14:textId="453516B2" w:rsidR="007D1BED" w:rsidRDefault="007D1BED" w:rsidP="007D1BED">
            <w:r>
              <w:t>Ratio of Risk</w:t>
            </w:r>
          </w:p>
        </w:tc>
        <w:tc>
          <w:tcPr>
            <w:tcW w:w="5086" w:type="dxa"/>
          </w:tcPr>
          <w:p w14:paraId="16AE2CE4" w14:textId="20B476F1" w:rsidR="007D1BED" w:rsidRDefault="007D1BED" w:rsidP="007D1BED">
            <w:pPr>
              <w:rPr>
                <w:lang w:bidi="th-TH"/>
              </w:rPr>
            </w:pPr>
            <w:r>
              <w:t>1.000</w:t>
            </w:r>
          </w:p>
        </w:tc>
      </w:tr>
      <w:tr w:rsidR="007D1BED" w:rsidRPr="00F822B1" w14:paraId="726E0DDD" w14:textId="77777777" w:rsidTr="001D7CAA">
        <w:tc>
          <w:tcPr>
            <w:tcW w:w="3050" w:type="dxa"/>
          </w:tcPr>
          <w:p w14:paraId="032925E6" w14:textId="56A11874" w:rsidR="007D1BED" w:rsidRDefault="007D1BED" w:rsidP="007D1BED">
            <w:pPr>
              <w:rPr>
                <w:lang w:val="en-US" w:bidi="th-TH"/>
              </w:rPr>
            </w:pPr>
            <w:r w:rsidRPr="00B862D0">
              <w:t>Limit ID</w:t>
            </w:r>
          </w:p>
        </w:tc>
        <w:tc>
          <w:tcPr>
            <w:tcW w:w="5086" w:type="dxa"/>
          </w:tcPr>
          <w:p w14:paraId="5C9F9D9A" w14:textId="7D33F314" w:rsidR="007D1BED" w:rsidRPr="00897DBA" w:rsidRDefault="007D1BED" w:rsidP="007D1BED">
            <w:r>
              <w:t>610175201</w:t>
            </w:r>
          </w:p>
        </w:tc>
      </w:tr>
      <w:tr w:rsidR="007D1BED" w:rsidRPr="00F822B1" w14:paraId="15ADDF3A" w14:textId="77777777" w:rsidTr="001D7CAA">
        <w:tc>
          <w:tcPr>
            <w:tcW w:w="3050" w:type="dxa"/>
          </w:tcPr>
          <w:p w14:paraId="01808263" w14:textId="4D013768" w:rsidR="007D1BED" w:rsidRDefault="007D1BED" w:rsidP="007D1BED">
            <w:pPr>
              <w:rPr>
                <w:lang w:val="en-US" w:bidi="th-TH"/>
              </w:rPr>
            </w:pPr>
            <w:r>
              <w:t>Limit</w:t>
            </w:r>
            <w:r w:rsidRPr="00CB5EF1">
              <w:t xml:space="preserve"> Description </w:t>
            </w:r>
          </w:p>
        </w:tc>
        <w:tc>
          <w:tcPr>
            <w:tcW w:w="5086" w:type="dxa"/>
          </w:tcPr>
          <w:p w14:paraId="3A16BF18" w14:textId="42B77569" w:rsidR="007D1BED" w:rsidRPr="00897DBA" w:rsidRDefault="007D1BED" w:rsidP="007D1BED">
            <w:r>
              <w:t>Loan</w:t>
            </w:r>
          </w:p>
        </w:tc>
      </w:tr>
      <w:tr w:rsidR="007D1BED" w:rsidRPr="00F822B1" w14:paraId="5BD0D2D2" w14:textId="77777777" w:rsidTr="001D7CAA">
        <w:tc>
          <w:tcPr>
            <w:tcW w:w="3050" w:type="dxa"/>
          </w:tcPr>
          <w:p w14:paraId="4A597B67" w14:textId="132014D0" w:rsidR="007D1BED" w:rsidRDefault="007D1BED" w:rsidP="007D1BED">
            <w:pPr>
              <w:rPr>
                <w:lang w:val="en-US" w:bidi="th-TH"/>
              </w:rPr>
            </w:pPr>
            <w:r>
              <w:t>Product Program</w:t>
            </w:r>
          </w:p>
        </w:tc>
        <w:tc>
          <w:tcPr>
            <w:tcW w:w="5086" w:type="dxa"/>
          </w:tcPr>
          <w:p w14:paraId="65DFF542" w14:textId="50CB36F8" w:rsidR="007D1BED" w:rsidRPr="00897DBA" w:rsidRDefault="007D1BED" w:rsidP="007D1BED">
            <w:r>
              <w:t>BIZ</w:t>
            </w:r>
          </w:p>
        </w:tc>
      </w:tr>
      <w:tr w:rsidR="007D1BED" w:rsidRPr="00F822B1" w14:paraId="39BF4DCA" w14:textId="77777777" w:rsidTr="001D7CAA">
        <w:tc>
          <w:tcPr>
            <w:tcW w:w="3050" w:type="dxa"/>
          </w:tcPr>
          <w:p w14:paraId="56E6CDEC" w14:textId="640E10BB" w:rsidR="007D1BED" w:rsidRDefault="007D1BED" w:rsidP="007D1BED">
            <w:pPr>
              <w:rPr>
                <w:lang w:val="en-US" w:bidi="th-TH"/>
              </w:rPr>
            </w:pPr>
            <w:r w:rsidRPr="00B862D0">
              <w:t xml:space="preserve">Currency </w:t>
            </w:r>
          </w:p>
        </w:tc>
        <w:tc>
          <w:tcPr>
            <w:tcW w:w="5086" w:type="dxa"/>
          </w:tcPr>
          <w:p w14:paraId="6F76C061" w14:textId="0AA4B805" w:rsidR="007D1BED" w:rsidRPr="00897DBA" w:rsidRDefault="007D1BED" w:rsidP="007D1BED">
            <w:r>
              <w:t>THB, USD</w:t>
            </w:r>
          </w:p>
        </w:tc>
      </w:tr>
      <w:tr w:rsidR="007D1BED" w:rsidRPr="00F822B1" w14:paraId="69FD8875" w14:textId="77777777" w:rsidTr="001D7CAA">
        <w:tc>
          <w:tcPr>
            <w:tcW w:w="3050" w:type="dxa"/>
          </w:tcPr>
          <w:p w14:paraId="7B17FE4B" w14:textId="6C344260" w:rsidR="007D1BED" w:rsidRDefault="007D1BED" w:rsidP="007D1BED">
            <w:pPr>
              <w:rPr>
                <w:lang w:val="en-US" w:bidi="th-TH"/>
              </w:rPr>
            </w:pPr>
            <w:r w:rsidRPr="00B862D0">
              <w:t xml:space="preserve">Amount </w:t>
            </w:r>
            <w:r>
              <w:t>Limit</w:t>
            </w:r>
          </w:p>
        </w:tc>
        <w:tc>
          <w:tcPr>
            <w:tcW w:w="5086" w:type="dxa"/>
          </w:tcPr>
          <w:p w14:paraId="62838120" w14:textId="2BE33D4F" w:rsidR="007D1BED" w:rsidRPr="00897DBA" w:rsidRDefault="007D1BED" w:rsidP="007D1BED">
            <w:r>
              <w:t>1,000,000</w:t>
            </w:r>
            <w:r>
              <w:rPr>
                <w:cs/>
                <w:lang w:bidi="th-TH"/>
              </w:rPr>
              <w:t>.</w:t>
            </w:r>
            <w:r>
              <w:t>00</w:t>
            </w:r>
          </w:p>
        </w:tc>
      </w:tr>
      <w:tr w:rsidR="007D1BED" w:rsidRPr="00F822B1" w14:paraId="19FBD026" w14:textId="77777777" w:rsidTr="001D7CAA">
        <w:tc>
          <w:tcPr>
            <w:tcW w:w="3050" w:type="dxa"/>
          </w:tcPr>
          <w:p w14:paraId="3E68D68F" w14:textId="553D61C2" w:rsidR="007D1BED" w:rsidRDefault="007D1BED" w:rsidP="007D1BED">
            <w:pPr>
              <w:rPr>
                <w:lang w:val="en-US" w:bidi="th-TH"/>
              </w:rPr>
            </w:pPr>
            <w:r>
              <w:lastRenderedPageBreak/>
              <w:t xml:space="preserve">Accumulate </w:t>
            </w:r>
            <w:r w:rsidRPr="00B862D0">
              <w:t xml:space="preserve">Amount </w:t>
            </w:r>
            <w:r>
              <w:t xml:space="preserve">Limit </w:t>
            </w:r>
            <w:r>
              <w:rPr>
                <w:cs/>
                <w:lang w:bidi="th-TH"/>
              </w:rPr>
              <w:t>(</w:t>
            </w:r>
            <w:r>
              <w:t>THB</w:t>
            </w:r>
            <w:r>
              <w:rPr>
                <w:cs/>
                <w:lang w:bidi="th-TH"/>
              </w:rPr>
              <w:t>)</w:t>
            </w:r>
          </w:p>
        </w:tc>
        <w:tc>
          <w:tcPr>
            <w:tcW w:w="5086" w:type="dxa"/>
          </w:tcPr>
          <w:p w14:paraId="56FBEE8F" w14:textId="585FE3CE" w:rsidR="007D1BED" w:rsidRPr="00897DBA" w:rsidRDefault="007D1BED" w:rsidP="007D1BED">
            <w:r>
              <w:t>35,000,000</w:t>
            </w:r>
            <w:r>
              <w:rPr>
                <w:cs/>
                <w:lang w:bidi="th-TH"/>
              </w:rPr>
              <w:t>.</w:t>
            </w:r>
            <w:r>
              <w:t>00</w:t>
            </w:r>
          </w:p>
        </w:tc>
      </w:tr>
      <w:tr w:rsidR="007D1BED" w:rsidRPr="00F822B1" w14:paraId="6F551F0D" w14:textId="77777777" w:rsidTr="001D7CAA">
        <w:tc>
          <w:tcPr>
            <w:tcW w:w="3050" w:type="dxa"/>
          </w:tcPr>
          <w:p w14:paraId="7A8A83D9" w14:textId="5452F447" w:rsidR="007D1BED" w:rsidRDefault="007D1BED" w:rsidP="007D1BED">
            <w:r>
              <w:t>Exposure</w:t>
            </w:r>
          </w:p>
        </w:tc>
        <w:tc>
          <w:tcPr>
            <w:tcW w:w="5086" w:type="dxa"/>
          </w:tcPr>
          <w:p w14:paraId="2EF104E2" w14:textId="326258B0" w:rsidR="007D1BED" w:rsidRDefault="007D1BED" w:rsidP="007D1BED">
            <w:r>
              <w:t>35,000,000.00</w:t>
            </w:r>
          </w:p>
        </w:tc>
      </w:tr>
      <w:tr w:rsidR="007D1BED" w:rsidRPr="00F822B1" w14:paraId="11E48260" w14:textId="77777777" w:rsidTr="001D7CAA">
        <w:tc>
          <w:tcPr>
            <w:tcW w:w="3050" w:type="dxa"/>
          </w:tcPr>
          <w:p w14:paraId="6C6D005E" w14:textId="71B340E8" w:rsidR="007D1BED" w:rsidRDefault="007D1BED" w:rsidP="007D1BED">
            <w:pPr>
              <w:rPr>
                <w:lang w:val="en-US" w:bidi="th-TH"/>
              </w:rPr>
            </w:pPr>
            <w:r>
              <w:t>Authorize No</w:t>
            </w:r>
            <w:r>
              <w:rPr>
                <w:cs/>
                <w:lang w:bidi="th-TH"/>
              </w:rPr>
              <w:t>.</w:t>
            </w:r>
          </w:p>
        </w:tc>
        <w:tc>
          <w:tcPr>
            <w:tcW w:w="5086" w:type="dxa"/>
          </w:tcPr>
          <w:p w14:paraId="2CB409B0" w14:textId="04CDF3C7" w:rsidR="007D1BED" w:rsidRPr="00897DBA" w:rsidRDefault="007D1BED" w:rsidP="007D1BED">
            <w:r>
              <w:t>49</w:t>
            </w:r>
            <w:r>
              <w:rPr>
                <w:cs/>
                <w:lang w:bidi="th-TH"/>
              </w:rPr>
              <w:t>/</w:t>
            </w:r>
            <w:r>
              <w:t>2022</w:t>
            </w:r>
          </w:p>
        </w:tc>
      </w:tr>
      <w:tr w:rsidR="007D1BED" w:rsidRPr="00F822B1" w14:paraId="004E0D64" w14:textId="77777777" w:rsidTr="001D7CAA">
        <w:tc>
          <w:tcPr>
            <w:tcW w:w="3050" w:type="dxa"/>
          </w:tcPr>
          <w:p w14:paraId="46C2FC32" w14:textId="6C0DD78E" w:rsidR="007D1BED" w:rsidRDefault="007D1BED" w:rsidP="007D1BED">
            <w:pPr>
              <w:rPr>
                <w:lang w:val="en-US" w:bidi="th-TH"/>
              </w:rPr>
            </w:pPr>
            <w:r>
              <w:t>Authorize Level</w:t>
            </w:r>
          </w:p>
        </w:tc>
        <w:tc>
          <w:tcPr>
            <w:tcW w:w="5086" w:type="dxa"/>
          </w:tcPr>
          <w:p w14:paraId="4151F5C3" w14:textId="6A13609D" w:rsidR="007D1BED" w:rsidRPr="00897DBA" w:rsidRDefault="007D1BED" w:rsidP="007D1BED">
            <w:r>
              <w:t>84 Underwriting Committee</w:t>
            </w:r>
          </w:p>
        </w:tc>
      </w:tr>
      <w:tr w:rsidR="007D1BED" w:rsidRPr="00F822B1" w14:paraId="22734B5B" w14:textId="77777777" w:rsidTr="001D7CAA">
        <w:tc>
          <w:tcPr>
            <w:tcW w:w="3050" w:type="dxa"/>
          </w:tcPr>
          <w:p w14:paraId="4D6456BF" w14:textId="046E54F5" w:rsidR="007D1BED" w:rsidRDefault="007D1BED" w:rsidP="007D1BED">
            <w:pPr>
              <w:rPr>
                <w:lang w:val="en-US" w:bidi="th-TH"/>
              </w:rPr>
            </w:pPr>
            <w:r>
              <w:t>Authorize Date</w:t>
            </w:r>
          </w:p>
        </w:tc>
        <w:tc>
          <w:tcPr>
            <w:tcW w:w="5086" w:type="dxa"/>
          </w:tcPr>
          <w:p w14:paraId="1D60B7AE" w14:textId="08030C0B" w:rsidR="007D1BED" w:rsidRPr="003F638A" w:rsidRDefault="007D1BED" w:rsidP="007D1BED">
            <w:pPr>
              <w:rPr>
                <w:lang w:val="en-US" w:bidi="th-TH"/>
                <w:rPrChange w:id="1607" w:author="Uraluk Pansuwan" w:date="2023-07-31T16:45:00Z">
                  <w:rPr>
                    <w:lang w:bidi="th-TH"/>
                  </w:rPr>
                </w:rPrChange>
              </w:rPr>
            </w:pPr>
            <w:r>
              <w:t>28</w:t>
            </w:r>
            <w:r>
              <w:rPr>
                <w:cs/>
                <w:lang w:bidi="th-TH"/>
              </w:rPr>
              <w:t>/</w:t>
            </w:r>
            <w:r>
              <w:t>11</w:t>
            </w:r>
            <w:r>
              <w:rPr>
                <w:cs/>
                <w:lang w:bidi="th-TH"/>
              </w:rPr>
              <w:t>/</w:t>
            </w:r>
            <w:del w:id="1608" w:author="Uraluk Pansuwan" w:date="2023-07-31T16:45:00Z">
              <w:r w:rsidDel="003F638A">
                <w:delText>66</w:delText>
              </w:r>
            </w:del>
            <w:ins w:id="1609" w:author="Uraluk Pansuwan" w:date="2023-07-31T16:45:00Z">
              <w:r w:rsidR="003F638A">
                <w:rPr>
                  <w:lang w:val="en-US" w:bidi="th-TH"/>
                </w:rPr>
                <w:t>2022</w:t>
              </w:r>
            </w:ins>
          </w:p>
        </w:tc>
      </w:tr>
      <w:tr w:rsidR="007D1BED" w:rsidRPr="00F822B1" w14:paraId="1B436E32" w14:textId="77777777" w:rsidTr="001D7CAA">
        <w:tc>
          <w:tcPr>
            <w:tcW w:w="3050" w:type="dxa"/>
          </w:tcPr>
          <w:p w14:paraId="3C1E9DED" w14:textId="6F21B772" w:rsidR="007D1BED" w:rsidRDefault="007D1BED" w:rsidP="007D1BED">
            <w:pPr>
              <w:rPr>
                <w:lang w:val="en-US" w:bidi="th-TH"/>
              </w:rPr>
            </w:pPr>
            <w:r>
              <w:t>Contract Sign Date</w:t>
            </w:r>
          </w:p>
        </w:tc>
        <w:tc>
          <w:tcPr>
            <w:tcW w:w="5086" w:type="dxa"/>
          </w:tcPr>
          <w:p w14:paraId="7D9D6BF4" w14:textId="5BF865D7" w:rsidR="007D1BED" w:rsidRPr="00897DBA" w:rsidRDefault="007D1BED" w:rsidP="007D1BED">
            <w:r>
              <w:t>30</w:t>
            </w:r>
            <w:r>
              <w:rPr>
                <w:cs/>
                <w:lang w:bidi="th-TH"/>
              </w:rPr>
              <w:t>/</w:t>
            </w:r>
            <w:r>
              <w:t>11</w:t>
            </w:r>
            <w:r>
              <w:rPr>
                <w:cs/>
                <w:lang w:bidi="th-TH"/>
              </w:rPr>
              <w:t>/</w:t>
            </w:r>
            <w:del w:id="1610" w:author="Uraluk Pansuwan" w:date="2023-07-31T16:45:00Z">
              <w:r w:rsidDel="003F638A">
                <w:delText>66</w:delText>
              </w:r>
            </w:del>
            <w:ins w:id="1611" w:author="Uraluk Pansuwan" w:date="2023-07-31T16:45:00Z">
              <w:r w:rsidR="003F638A">
                <w:t>2022</w:t>
              </w:r>
            </w:ins>
          </w:p>
        </w:tc>
      </w:tr>
      <w:tr w:rsidR="007D1BED" w:rsidRPr="00F822B1" w14:paraId="029EB041" w14:textId="77777777" w:rsidTr="001D7CAA">
        <w:tc>
          <w:tcPr>
            <w:tcW w:w="3050" w:type="dxa"/>
          </w:tcPr>
          <w:p w14:paraId="04E74611" w14:textId="334A84AB" w:rsidR="007D1BED" w:rsidRDefault="007D1BED" w:rsidP="007D1BED">
            <w:pPr>
              <w:rPr>
                <w:lang w:val="en-US" w:bidi="th-TH"/>
              </w:rPr>
            </w:pPr>
            <w:r>
              <w:rPr>
                <w:lang w:val="en-US" w:bidi="th-TH"/>
              </w:rPr>
              <w:t>Status Code</w:t>
            </w:r>
          </w:p>
        </w:tc>
        <w:tc>
          <w:tcPr>
            <w:tcW w:w="5086" w:type="dxa"/>
          </w:tcPr>
          <w:p w14:paraId="37779BBF" w14:textId="04708581" w:rsidR="007D1BED" w:rsidRPr="00897DBA" w:rsidRDefault="007D1BED" w:rsidP="007D1BED">
            <w:r>
              <w:t>00, 23</w:t>
            </w:r>
          </w:p>
        </w:tc>
      </w:tr>
      <w:tr w:rsidR="007D1BED" w:rsidRPr="00F822B1" w14:paraId="101E4ADB" w14:textId="77777777" w:rsidTr="001D7CAA">
        <w:tc>
          <w:tcPr>
            <w:tcW w:w="3050" w:type="dxa"/>
          </w:tcPr>
          <w:p w14:paraId="1CDC5421" w14:textId="11D4E799" w:rsidR="007D1BED" w:rsidRDefault="007D1BED" w:rsidP="007D1BED">
            <w:pPr>
              <w:rPr>
                <w:lang w:val="en-US" w:bidi="th-TH"/>
              </w:rPr>
            </w:pPr>
            <w:r>
              <w:rPr>
                <w:lang w:val="en-US" w:bidi="th-TH"/>
              </w:rPr>
              <w:t>Status Description</w:t>
            </w:r>
          </w:p>
        </w:tc>
        <w:tc>
          <w:tcPr>
            <w:tcW w:w="5086" w:type="dxa"/>
          </w:tcPr>
          <w:p w14:paraId="4B943767" w14:textId="7D2515AB" w:rsidR="007D1BED" w:rsidRPr="00897DBA" w:rsidRDefault="007D1BED" w:rsidP="007D1BED">
            <w:r>
              <w:t>Stage 1, Stage 3</w:t>
            </w:r>
          </w:p>
        </w:tc>
      </w:tr>
      <w:tr w:rsidR="007D1BED" w:rsidRPr="00F822B1" w14:paraId="48B9B2CF" w14:textId="77777777" w:rsidTr="001D7CAA">
        <w:tc>
          <w:tcPr>
            <w:tcW w:w="3050" w:type="dxa"/>
          </w:tcPr>
          <w:p w14:paraId="752A5E44" w14:textId="4F273C60" w:rsidR="007D1BED" w:rsidRDefault="007D1BED" w:rsidP="007D1BED">
            <w:pPr>
              <w:rPr>
                <w:lang w:val="en-US" w:bidi="th-TH"/>
              </w:rPr>
            </w:pPr>
            <w:r>
              <w:rPr>
                <w:lang w:val="en-US" w:bidi="th-TH"/>
              </w:rPr>
              <w:t>Not sign contract of approved limit</w:t>
            </w:r>
          </w:p>
        </w:tc>
        <w:tc>
          <w:tcPr>
            <w:tcW w:w="5086" w:type="dxa"/>
          </w:tcPr>
          <w:p w14:paraId="756F4512" w14:textId="52E706AD" w:rsidR="007D1BED" w:rsidRPr="00344889" w:rsidRDefault="007D1BED" w:rsidP="007D1BED">
            <w:pPr>
              <w:rPr>
                <w:lang w:val="en-US"/>
              </w:rPr>
            </w:pPr>
            <w:r>
              <w:rPr>
                <w:lang w:val="en-US"/>
              </w:rPr>
              <w:t>-</w:t>
            </w:r>
          </w:p>
        </w:tc>
      </w:tr>
    </w:tbl>
    <w:p w14:paraId="23716DA1" w14:textId="77777777" w:rsidR="00F821B8" w:rsidRPr="00061B9D" w:rsidRDefault="00F821B8" w:rsidP="00F821B8">
      <w:pPr>
        <w:pStyle w:val="Heading3"/>
      </w:pPr>
      <w:bookmarkStart w:id="1612" w:name="_Toc141988958"/>
      <w:r w:rsidRPr="00061B9D">
        <w:t>Additional Impacts</w:t>
      </w:r>
      <w:bookmarkEnd w:id="1612"/>
      <w:r>
        <w:br/>
      </w:r>
    </w:p>
    <w:p w14:paraId="51878145" w14:textId="77777777" w:rsidR="00F821B8" w:rsidRPr="00061B9D" w:rsidRDefault="00F821B8" w:rsidP="00F821B8">
      <w:pPr>
        <w:pStyle w:val="Heading4"/>
      </w:pPr>
      <w:r>
        <w:t xml:space="preserve">System Interface requirement </w:t>
      </w:r>
      <w:r>
        <w:rPr>
          <w:szCs w:val="24"/>
          <w:cs/>
          <w:lang w:bidi="th-TH"/>
        </w:rPr>
        <w:t>/</w:t>
      </w:r>
      <w:r>
        <w:t>Integration</w:t>
      </w:r>
    </w:p>
    <w:p w14:paraId="56770E5B" w14:textId="77777777" w:rsidR="00F821B8" w:rsidRPr="00AC528C" w:rsidRDefault="00F821B8" w:rsidP="00F821B8">
      <w:pPr>
        <w:ind w:left="1440"/>
      </w:pPr>
      <w:r>
        <w:t>Not Applicable</w:t>
      </w:r>
    </w:p>
    <w:p w14:paraId="306E8E2E" w14:textId="77777777" w:rsidR="00F821B8" w:rsidRDefault="00F821B8" w:rsidP="00F821B8">
      <w:pPr>
        <w:pStyle w:val="Heading4"/>
      </w:pPr>
      <w:r>
        <w:t>Mig</w:t>
      </w:r>
      <w:r w:rsidRPr="0073013C">
        <w:t xml:space="preserve">ration </w:t>
      </w:r>
    </w:p>
    <w:p w14:paraId="1C513B60" w14:textId="77777777" w:rsidR="00F821B8" w:rsidRPr="00951A3D" w:rsidRDefault="00F821B8" w:rsidP="00F821B8">
      <w:pPr>
        <w:ind w:left="720" w:firstLine="720"/>
      </w:pPr>
      <w:r>
        <w:t>Not Applicable</w:t>
      </w:r>
    </w:p>
    <w:p w14:paraId="735FA258" w14:textId="77777777" w:rsidR="00F821B8" w:rsidRDefault="00F821B8" w:rsidP="00F821B8">
      <w:pPr>
        <w:pStyle w:val="Heading4"/>
      </w:pPr>
      <w:r>
        <w:t>Fit</w:t>
      </w:r>
      <w:r>
        <w:rPr>
          <w:szCs w:val="24"/>
          <w:cs/>
          <w:lang w:bidi="th-TH"/>
        </w:rPr>
        <w:t>/</w:t>
      </w:r>
      <w:r>
        <w:t>Gap Analysis Report</w:t>
      </w:r>
    </w:p>
    <w:p w14:paraId="36E40D52" w14:textId="77777777" w:rsidR="00F821B8" w:rsidRDefault="00F821B8" w:rsidP="00F821B8">
      <w:pPr>
        <w:ind w:left="1440"/>
      </w:pPr>
      <w:r>
        <w:t>Not Applicable</w:t>
      </w:r>
    </w:p>
    <w:p w14:paraId="34172279" w14:textId="2ABEB5A5" w:rsidR="00CD437E" w:rsidRPr="00546956" w:rsidRDefault="00CD437E" w:rsidP="00CD437E">
      <w:pPr>
        <w:pStyle w:val="Heading2"/>
      </w:pPr>
      <w:bookmarkStart w:id="1613" w:name="_Toc141988959"/>
      <w:commentRangeStart w:id="1614"/>
      <w:r>
        <w:rPr>
          <w:lang w:val="en-US" w:bidi="th-TH"/>
        </w:rPr>
        <w:t>Loan amount that have not drawdown report</w:t>
      </w:r>
      <w:r w:rsidRPr="00CA3015">
        <w:rPr>
          <w:szCs w:val="32"/>
          <w:cs/>
          <w:lang w:bidi="th-TH"/>
        </w:rPr>
        <w:t xml:space="preserve"> (</w:t>
      </w:r>
      <w:r w:rsidRPr="00CA3015">
        <w:t>classified by credit line users</w:t>
      </w:r>
      <w:r w:rsidRPr="00CA3015">
        <w:rPr>
          <w:szCs w:val="32"/>
          <w:cs/>
          <w:lang w:bidi="th-TH"/>
        </w:rPr>
        <w:t>)</w:t>
      </w:r>
      <w:commentRangeEnd w:id="1614"/>
      <w:r w:rsidR="00905DCA">
        <w:rPr>
          <w:rStyle w:val="CommentReference"/>
          <w:rFonts w:eastAsiaTheme="minorHAnsi"/>
          <w:b w:val="0"/>
          <w:bCs w:val="0"/>
          <w:color w:val="auto"/>
        </w:rPr>
        <w:commentReference w:id="1614"/>
      </w:r>
      <w:bookmarkEnd w:id="1613"/>
    </w:p>
    <w:p w14:paraId="769246BC" w14:textId="77777777" w:rsidR="00CD437E" w:rsidRPr="00061B9D" w:rsidRDefault="00CD437E" w:rsidP="00CD437E">
      <w:pPr>
        <w:pStyle w:val="Heading3"/>
      </w:pPr>
      <w:bookmarkStart w:id="1615" w:name="_Toc438138660"/>
      <w:bookmarkStart w:id="1616" w:name="_Toc438138700"/>
      <w:bookmarkStart w:id="1617" w:name="_Toc438138809"/>
      <w:bookmarkStart w:id="1618" w:name="_Toc438201751"/>
      <w:bookmarkStart w:id="1619" w:name="_Toc436210304"/>
      <w:bookmarkStart w:id="1620" w:name="_Toc141988960"/>
      <w:r w:rsidRPr="00061B9D">
        <w:t>Purpose</w:t>
      </w:r>
      <w:bookmarkEnd w:id="1615"/>
      <w:bookmarkEnd w:id="1616"/>
      <w:bookmarkEnd w:id="1617"/>
      <w:bookmarkEnd w:id="1618"/>
      <w:bookmarkEnd w:id="1620"/>
    </w:p>
    <w:p w14:paraId="30EA66AD" w14:textId="77777777" w:rsidR="0038476A" w:rsidRDefault="0038476A" w:rsidP="0038476A">
      <w:pPr>
        <w:ind w:left="1080"/>
        <w:rPr>
          <w:lang w:bidi="th-TH"/>
        </w:rPr>
      </w:pPr>
      <w:r>
        <w:t>The report is generated to summarize the Loan amount that have not drawdown report (classified by credit line users) as the example of excel layout will be generated by user manually</w:t>
      </w:r>
    </w:p>
    <w:p w14:paraId="61FC6218" w14:textId="460781EF" w:rsidR="00CD437E" w:rsidRDefault="00CD437E" w:rsidP="00CD437E">
      <w:pPr>
        <w:ind w:left="1080"/>
      </w:pPr>
    </w:p>
    <w:p w14:paraId="2A4C2FB3" w14:textId="695F0084" w:rsidR="00CD437E" w:rsidRDefault="00CD437E" w:rsidP="00CD437E">
      <w:pPr>
        <w:pStyle w:val="Heading3"/>
      </w:pPr>
      <w:bookmarkStart w:id="1621" w:name="_Toc438138661"/>
      <w:bookmarkStart w:id="1622" w:name="_Toc438138701"/>
      <w:bookmarkStart w:id="1623" w:name="_Toc438138810"/>
      <w:bookmarkStart w:id="1624" w:name="_Toc438201752"/>
      <w:bookmarkStart w:id="1625" w:name="_Toc141988961"/>
      <w:r w:rsidRPr="00061B9D">
        <w:t>Background</w:t>
      </w:r>
      <w:bookmarkEnd w:id="1621"/>
      <w:bookmarkEnd w:id="1622"/>
      <w:bookmarkEnd w:id="1623"/>
      <w:bookmarkEnd w:id="1624"/>
      <w:bookmarkEnd w:id="1625"/>
    </w:p>
    <w:p w14:paraId="7CA3B173" w14:textId="0A53F0BA" w:rsidR="00BC0E5C" w:rsidRDefault="007D252E" w:rsidP="00BC0E5C">
      <w:pPr>
        <w:ind w:left="1080"/>
      </w:pPr>
      <w:r>
        <w:t xml:space="preserve">Loan Credit Limit Report will be related with Lending team which referred to LND_FS_Report </w:t>
      </w:r>
    </w:p>
    <w:p w14:paraId="5146D2A1" w14:textId="77777777" w:rsidR="007D252E" w:rsidRDefault="007D252E" w:rsidP="00BC0E5C">
      <w:pPr>
        <w:ind w:left="1080"/>
      </w:pPr>
    </w:p>
    <w:p w14:paraId="433F4EBE" w14:textId="0C2A3B1D" w:rsidR="007D252E" w:rsidRPr="00BC0E5C" w:rsidRDefault="007D252E" w:rsidP="00BC0E5C">
      <w:pPr>
        <w:ind w:left="1080"/>
        <w:rPr>
          <w:lang w:bidi="th-TH"/>
        </w:rPr>
      </w:pPr>
      <w:r>
        <w:t xml:space="preserve">For the summary of </w:t>
      </w:r>
      <w:r w:rsidRPr="007D252E">
        <w:t>Loan amount that have not drawdown report (classified by credit line users)</w:t>
      </w:r>
      <w:r>
        <w:t xml:space="preserve"> as the example of excel layout will be generated by user manually</w:t>
      </w:r>
    </w:p>
    <w:p w14:paraId="2C25217E" w14:textId="41B0979B" w:rsidR="00CD437E" w:rsidRPr="006E3D7A" w:rsidRDefault="00CD437E" w:rsidP="00CD437E">
      <w:pPr>
        <w:pStyle w:val="Heading3"/>
      </w:pPr>
      <w:bookmarkStart w:id="1626" w:name="_Toc438138662"/>
      <w:bookmarkStart w:id="1627" w:name="_Toc438138702"/>
      <w:bookmarkStart w:id="1628" w:name="_Toc438138811"/>
      <w:bookmarkStart w:id="1629" w:name="_Toc438201753"/>
      <w:bookmarkStart w:id="1630" w:name="_Toc141988962"/>
      <w:r w:rsidRPr="00061B9D">
        <w:lastRenderedPageBreak/>
        <w:t>Supported Sample Transaction and Case from Customer</w:t>
      </w:r>
      <w:bookmarkEnd w:id="1626"/>
      <w:bookmarkEnd w:id="1627"/>
      <w:bookmarkEnd w:id="1628"/>
      <w:bookmarkEnd w:id="1629"/>
      <w:bookmarkEnd w:id="1630"/>
    </w:p>
    <w:p w14:paraId="1A26D366" w14:textId="042C6AEA" w:rsidR="00CD437E" w:rsidRDefault="00CD437E" w:rsidP="00977839">
      <w:pPr>
        <w:ind w:left="1440"/>
        <w:rPr>
          <w:lang w:val="en-US"/>
        </w:rPr>
      </w:pPr>
      <w:r w:rsidRPr="00CD437E">
        <w:rPr>
          <w:lang w:val="en-US" w:bidi="th-TH"/>
        </w:rPr>
        <w:drawing>
          <wp:inline distT="0" distB="0" distL="0" distR="0" wp14:anchorId="315DEE90" wp14:editId="370E462F">
            <wp:extent cx="4562669" cy="1501242"/>
            <wp:effectExtent l="0" t="0" r="0" b="3810"/>
            <wp:docPr id="1104488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88996" name=""/>
                    <pic:cNvPicPr/>
                  </pic:nvPicPr>
                  <pic:blipFill>
                    <a:blip r:embed="rId82"/>
                    <a:stretch>
                      <a:fillRect/>
                    </a:stretch>
                  </pic:blipFill>
                  <pic:spPr>
                    <a:xfrm>
                      <a:off x="0" y="0"/>
                      <a:ext cx="4571575" cy="1504172"/>
                    </a:xfrm>
                    <a:prstGeom prst="rect">
                      <a:avLst/>
                    </a:prstGeom>
                    <a:ln>
                      <a:noFill/>
                    </a:ln>
                  </pic:spPr>
                </pic:pic>
              </a:graphicData>
            </a:graphic>
          </wp:inline>
        </w:drawing>
      </w:r>
      <w:r w:rsidRPr="00CD437E">
        <w:rPr>
          <w:lang w:val="en-US" w:bidi="th-TH"/>
        </w:rPr>
        <w:drawing>
          <wp:inline distT="0" distB="0" distL="0" distR="0" wp14:anchorId="1885FB0E" wp14:editId="01BDCC5D">
            <wp:extent cx="4376057" cy="444433"/>
            <wp:effectExtent l="0" t="0" r="0" b="0"/>
            <wp:docPr id="641850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50740" name=""/>
                    <pic:cNvPicPr/>
                  </pic:nvPicPr>
                  <pic:blipFill>
                    <a:blip r:embed="rId83"/>
                    <a:stretch>
                      <a:fillRect/>
                    </a:stretch>
                  </pic:blipFill>
                  <pic:spPr>
                    <a:xfrm>
                      <a:off x="0" y="0"/>
                      <a:ext cx="4449073" cy="451848"/>
                    </a:xfrm>
                    <a:prstGeom prst="rect">
                      <a:avLst/>
                    </a:prstGeom>
                    <a:ln>
                      <a:noFill/>
                    </a:ln>
                  </pic:spPr>
                </pic:pic>
              </a:graphicData>
            </a:graphic>
          </wp:inline>
        </w:drawing>
      </w:r>
    </w:p>
    <w:p w14:paraId="4391498B" w14:textId="47246750" w:rsidR="006E3D7A" w:rsidRDefault="00B34721" w:rsidP="00CD437E">
      <w:pPr>
        <w:rPr>
          <w:lang w:val="en-US"/>
        </w:rPr>
      </w:pPr>
      <w:r w:rsidRPr="00CA3015">
        <w:rPr>
          <w:lang w:val="en-US" w:bidi="th-TH"/>
        </w:rPr>
        <w:drawing>
          <wp:anchor distT="0" distB="0" distL="114300" distR="114300" simplePos="0" relativeHeight="251694080" behindDoc="0" locked="0" layoutInCell="1" allowOverlap="1" wp14:anchorId="3BAE6C99" wp14:editId="1AC144D5">
            <wp:simplePos x="0" y="0"/>
            <wp:positionH relativeFrom="margin">
              <wp:posOffset>1010285</wp:posOffset>
            </wp:positionH>
            <wp:positionV relativeFrom="paragraph">
              <wp:posOffset>22225</wp:posOffset>
            </wp:positionV>
            <wp:extent cx="1915160" cy="2676525"/>
            <wp:effectExtent l="19050" t="19050" r="27940" b="28575"/>
            <wp:wrapSquare wrapText="bothSides"/>
            <wp:docPr id="1321607533" name="Picture 1321607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07629"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15160" cy="2676525"/>
                    </a:xfrm>
                    <a:prstGeom prst="rect">
                      <a:avLst/>
                    </a:prstGeom>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r w:rsidR="006E3D7A" w:rsidRPr="008768C6">
        <w:rPr>
          <w:lang w:val="en-US" w:bidi="th-TH"/>
        </w:rPr>
        <w:drawing>
          <wp:anchor distT="0" distB="0" distL="114300" distR="114300" simplePos="0" relativeHeight="251696128" behindDoc="0" locked="0" layoutInCell="1" allowOverlap="1" wp14:anchorId="7181A950" wp14:editId="078A0492">
            <wp:simplePos x="0" y="0"/>
            <wp:positionH relativeFrom="page">
              <wp:posOffset>3469972</wp:posOffset>
            </wp:positionH>
            <wp:positionV relativeFrom="paragraph">
              <wp:posOffset>56515</wp:posOffset>
            </wp:positionV>
            <wp:extent cx="1858948" cy="2647950"/>
            <wp:effectExtent l="19050" t="19050" r="27305" b="19050"/>
            <wp:wrapSquare wrapText="bothSides"/>
            <wp:docPr id="1889249904" name="Picture 1889249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84146" name=""/>
                    <pic:cNvPicPr/>
                  </pic:nvPicPr>
                  <pic:blipFill>
                    <a:blip r:embed="rId85">
                      <a:extLst>
                        <a:ext uri="{28A0092B-C50C-407E-A947-70E740481C1C}">
                          <a14:useLocalDpi xmlns:a14="http://schemas.microsoft.com/office/drawing/2010/main" val="0"/>
                        </a:ext>
                      </a:extLst>
                    </a:blip>
                    <a:stretch>
                      <a:fillRect/>
                    </a:stretch>
                  </pic:blipFill>
                  <pic:spPr>
                    <a:xfrm>
                      <a:off x="0" y="0"/>
                      <a:ext cx="1859251" cy="2648382"/>
                    </a:xfrm>
                    <a:prstGeom prst="rect">
                      <a:avLst/>
                    </a:prstGeom>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p>
    <w:p w14:paraId="1A96EE24" w14:textId="0183922A" w:rsidR="006E3D7A" w:rsidRDefault="00905DCA" w:rsidP="00CD437E">
      <w:pPr>
        <w:rPr>
          <w:lang w:val="en-US"/>
        </w:rPr>
      </w:pPr>
      <w:r>
        <w:rPr>
          <w:lang w:val="en-US"/>
        </w:rPr>
        <mc:AlternateContent>
          <mc:Choice Requires="wps">
            <w:drawing>
              <wp:anchor distT="0" distB="0" distL="114300" distR="114300" simplePos="0" relativeHeight="251718656" behindDoc="0" locked="0" layoutInCell="1" allowOverlap="1" wp14:anchorId="741B86FE" wp14:editId="0C4EB6AA">
                <wp:simplePos x="0" y="0"/>
                <wp:positionH relativeFrom="column">
                  <wp:posOffset>5024548</wp:posOffset>
                </wp:positionH>
                <wp:positionV relativeFrom="paragraph">
                  <wp:posOffset>150754</wp:posOffset>
                </wp:positionV>
                <wp:extent cx="963295" cy="376555"/>
                <wp:effectExtent l="438150" t="38100" r="84455" b="99695"/>
                <wp:wrapNone/>
                <wp:docPr id="1555340784" name="Callout: Line 6"/>
                <wp:cNvGraphicFramePr/>
                <a:graphic xmlns:a="http://schemas.openxmlformats.org/drawingml/2006/main">
                  <a:graphicData uri="http://schemas.microsoft.com/office/word/2010/wordprocessingShape">
                    <wps:wsp>
                      <wps:cNvSpPr/>
                      <wps:spPr>
                        <a:xfrm>
                          <a:off x="0" y="0"/>
                          <a:ext cx="963295" cy="376555"/>
                        </a:xfrm>
                        <a:prstGeom prst="borderCallout1">
                          <a:avLst>
                            <a:gd name="adj1" fmla="val 18750"/>
                            <a:gd name="adj2" fmla="val -8333"/>
                            <a:gd name="adj3" fmla="val 101349"/>
                            <a:gd name="adj4" fmla="val -39302"/>
                          </a:avLst>
                        </a:prstGeom>
                      </wps:spPr>
                      <wps:style>
                        <a:lnRef idx="1">
                          <a:schemeClr val="accent2"/>
                        </a:lnRef>
                        <a:fillRef idx="2">
                          <a:schemeClr val="accent2"/>
                        </a:fillRef>
                        <a:effectRef idx="1">
                          <a:schemeClr val="accent2"/>
                        </a:effectRef>
                        <a:fontRef idx="minor">
                          <a:schemeClr val="dk1"/>
                        </a:fontRef>
                      </wps:style>
                      <wps:txbx>
                        <w:txbxContent>
                          <w:p w14:paraId="28CECABC" w14:textId="3C327DCA" w:rsidR="00905DCA" w:rsidRPr="00905DCA" w:rsidRDefault="00905DCA" w:rsidP="00905DCA">
                            <w:pPr>
                              <w:jc w:val="center"/>
                              <w:rPr>
                                <w:sz w:val="12"/>
                                <w:szCs w:val="12"/>
                                <w:lang w:val="en-US"/>
                              </w:rPr>
                            </w:pPr>
                            <w:r w:rsidRPr="00905DCA">
                              <w:rPr>
                                <w:sz w:val="12"/>
                                <w:szCs w:val="12"/>
                                <w:lang w:val="en-US"/>
                              </w:rPr>
                              <w:t>Overall total by branch</w:t>
                            </w:r>
                            <w:r>
                              <w:rPr>
                                <w:sz w:val="12"/>
                                <w:szCs w:val="12"/>
                                <w:lang w:val="en-US"/>
                              </w:rPr>
                              <w:t>, currency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B86FE" id="_x0000_s1035" type="#_x0000_t47" style="position:absolute;margin-left:395.65pt;margin-top:11.85pt;width:75.85pt;height:29.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" adj="-8489,21891" fillcolor="#6dd6ff [1621]" strokecolor="#0094cd [3045]">
                <v:fill color2="#d3f2ff [501]" rotate="t" angle="180" colors="0 #8ad8ff;22938f #aee2ff;1 #def3ff" focus="100%" type="gradient"/>
                <v:shadow on="t" color="black" opacity="24903f" origin=",.5" offset="0,.55556mm"/>
                <v:textbox>
                  <w:txbxContent>
                    <w:p w14:paraId="28CECABC" w14:textId="3C327DCA" w:rsidR="00905DCA" w:rsidRPr="00905DCA" w:rsidRDefault="00905DCA" w:rsidP="00905DCA">
                      <w:pPr>
                        <w:jc w:val="center"/>
                        <w:rPr>
                          <w:sz w:val="12"/>
                          <w:szCs w:val="12"/>
                          <w:lang w:val="en-US"/>
                        </w:rPr>
                      </w:pPr>
                      <w:r w:rsidRPr="00905DCA">
                        <w:rPr>
                          <w:sz w:val="12"/>
                          <w:szCs w:val="12"/>
                          <w:lang w:val="en-US"/>
                        </w:rPr>
                        <w:t>Overall total by branch</w:t>
                      </w:r>
                      <w:r>
                        <w:rPr>
                          <w:sz w:val="12"/>
                          <w:szCs w:val="12"/>
                          <w:lang w:val="en-US"/>
                        </w:rPr>
                        <w:t>, currency</w:t>
                      </w:r>
                    </w:p>
                  </w:txbxContent>
                </v:textbox>
                <o:callout v:ext="edit" minusy="t"/>
              </v:shape>
            </w:pict>
          </mc:Fallback>
        </mc:AlternateContent>
      </w:r>
    </w:p>
    <w:p w14:paraId="041C257D" w14:textId="29AC3518" w:rsidR="006E3D7A" w:rsidRDefault="006E3D7A" w:rsidP="00CD437E">
      <w:pPr>
        <w:rPr>
          <w:lang w:val="en-US"/>
        </w:rPr>
      </w:pPr>
    </w:p>
    <w:p w14:paraId="7B52C600" w14:textId="31278094" w:rsidR="006E3D7A" w:rsidRDefault="006E3D7A" w:rsidP="00CD437E">
      <w:pPr>
        <w:rPr>
          <w:lang w:val="en-US"/>
        </w:rPr>
      </w:pPr>
    </w:p>
    <w:p w14:paraId="375843F4" w14:textId="5A023392" w:rsidR="006E3D7A" w:rsidRDefault="006E3D7A" w:rsidP="00CD437E">
      <w:pPr>
        <w:rPr>
          <w:lang w:val="en-US"/>
        </w:rPr>
      </w:pPr>
    </w:p>
    <w:p w14:paraId="1951BB7C" w14:textId="57C5E644" w:rsidR="006E3D7A" w:rsidRDefault="006E3D7A" w:rsidP="00CD437E">
      <w:pPr>
        <w:rPr>
          <w:lang w:val="en-US"/>
        </w:rPr>
      </w:pPr>
    </w:p>
    <w:p w14:paraId="74271294" w14:textId="75DFD60A" w:rsidR="006E3D7A" w:rsidRDefault="006E3D7A" w:rsidP="00CD437E">
      <w:pPr>
        <w:rPr>
          <w:lang w:val="en-US"/>
        </w:rPr>
      </w:pPr>
    </w:p>
    <w:p w14:paraId="4484F05C" w14:textId="2D21264F" w:rsidR="006E3D7A" w:rsidRDefault="006E3D7A" w:rsidP="00CD437E">
      <w:pPr>
        <w:rPr>
          <w:lang w:val="en-US"/>
        </w:rPr>
      </w:pPr>
    </w:p>
    <w:p w14:paraId="1FEE51D4" w14:textId="2D642486" w:rsidR="006E3D7A" w:rsidRDefault="006E3D7A" w:rsidP="00CD437E">
      <w:pPr>
        <w:rPr>
          <w:lang w:val="en-US"/>
        </w:rPr>
      </w:pPr>
    </w:p>
    <w:p w14:paraId="2C6D5355" w14:textId="7CF20FDD" w:rsidR="006E3D7A" w:rsidRDefault="006E3D7A" w:rsidP="00CD437E">
      <w:pPr>
        <w:rPr>
          <w:lang w:val="en-US"/>
        </w:rPr>
      </w:pPr>
    </w:p>
    <w:p w14:paraId="2F831ED4" w14:textId="77777777" w:rsidR="006E3D7A" w:rsidRDefault="006E3D7A" w:rsidP="00CD437E">
      <w:pPr>
        <w:rPr>
          <w:lang w:val="en-US"/>
        </w:rPr>
      </w:pPr>
    </w:p>
    <w:p w14:paraId="253C7A7B" w14:textId="77777777" w:rsidR="006E3D7A" w:rsidRDefault="006E3D7A" w:rsidP="00CD437E">
      <w:pPr>
        <w:rPr>
          <w:lang w:val="en-US"/>
        </w:rPr>
      </w:pPr>
    </w:p>
    <w:p w14:paraId="4B13909F" w14:textId="2F537D68" w:rsidR="006E3D7A" w:rsidRDefault="006E3D7A" w:rsidP="00CD437E">
      <w:pPr>
        <w:rPr>
          <w:lang w:val="en-US"/>
        </w:rPr>
      </w:pPr>
    </w:p>
    <w:p w14:paraId="30FEBA0D" w14:textId="77777777" w:rsidR="006E1F72" w:rsidRDefault="006E1F72" w:rsidP="00CD437E">
      <w:pPr>
        <w:rPr>
          <w:lang w:val="en-US"/>
        </w:rPr>
      </w:pPr>
    </w:p>
    <w:p w14:paraId="3658B13B" w14:textId="77777777" w:rsidR="006E3D7A" w:rsidRPr="00CD437E" w:rsidRDefault="006E3D7A" w:rsidP="00CD437E">
      <w:pPr>
        <w:rPr>
          <w:lang w:val="en-US"/>
        </w:rPr>
      </w:pPr>
    </w:p>
    <w:p w14:paraId="457B2668" w14:textId="25127FE2" w:rsidR="00CD437E" w:rsidRPr="00061B9D" w:rsidRDefault="00CD437E" w:rsidP="00CD437E">
      <w:pPr>
        <w:pStyle w:val="Heading3"/>
      </w:pPr>
      <w:bookmarkStart w:id="1631" w:name="_Toc438138663"/>
      <w:bookmarkStart w:id="1632" w:name="_Toc438138703"/>
      <w:bookmarkStart w:id="1633" w:name="_Toc438138812"/>
      <w:bookmarkStart w:id="1634" w:name="_Toc438201754"/>
      <w:bookmarkStart w:id="1635" w:name="_Toc141988963"/>
      <w:r w:rsidRPr="00061B9D">
        <w:t>Menu Modification</w:t>
      </w:r>
      <w:bookmarkEnd w:id="1631"/>
      <w:bookmarkEnd w:id="1632"/>
      <w:bookmarkEnd w:id="1633"/>
      <w:bookmarkEnd w:id="1634"/>
      <w:bookmarkEnd w:id="1635"/>
      <w:r w:rsidRPr="00061B9D">
        <w:t xml:space="preserve"> </w:t>
      </w:r>
    </w:p>
    <w:p w14:paraId="207D41B4" w14:textId="5CD1C683" w:rsidR="00CD437E" w:rsidRDefault="00CD437E" w:rsidP="00CD437E">
      <w:pPr>
        <w:tabs>
          <w:tab w:val="left" w:pos="4050"/>
        </w:tabs>
        <w:ind w:left="1080"/>
      </w:pPr>
      <w:r>
        <w:t>Not applicable</w:t>
      </w:r>
      <w:r>
        <w:tab/>
      </w:r>
      <w:r>
        <w:tab/>
      </w:r>
    </w:p>
    <w:p w14:paraId="004E606D" w14:textId="04CD0A45" w:rsidR="00CD437E" w:rsidRPr="00061B9D" w:rsidRDefault="00CD437E" w:rsidP="00CD437E">
      <w:pPr>
        <w:pStyle w:val="Heading3"/>
      </w:pPr>
      <w:bookmarkStart w:id="1636" w:name="_Toc500587595"/>
      <w:bookmarkStart w:id="1637" w:name="_Toc500587638"/>
      <w:bookmarkStart w:id="1638" w:name="_Toc506612500"/>
      <w:bookmarkStart w:id="1639" w:name="_Toc261603692"/>
      <w:bookmarkStart w:id="1640" w:name="_Toc438138664"/>
      <w:bookmarkStart w:id="1641" w:name="_Toc438138704"/>
      <w:bookmarkStart w:id="1642" w:name="_Toc438138813"/>
      <w:bookmarkStart w:id="1643" w:name="_Toc438201755"/>
      <w:bookmarkStart w:id="1644" w:name="_Toc141988964"/>
      <w:r w:rsidRPr="00061B9D">
        <w:t>Screen Layout and Data Sheet</w:t>
      </w:r>
      <w:bookmarkEnd w:id="1636"/>
      <w:bookmarkEnd w:id="1637"/>
      <w:bookmarkEnd w:id="1638"/>
      <w:bookmarkEnd w:id="1639"/>
      <w:bookmarkEnd w:id="1640"/>
      <w:bookmarkEnd w:id="1641"/>
      <w:bookmarkEnd w:id="1642"/>
      <w:bookmarkEnd w:id="1643"/>
      <w:bookmarkEnd w:id="1644"/>
    </w:p>
    <w:p w14:paraId="59D5D464" w14:textId="77777777" w:rsidR="00CD437E" w:rsidRDefault="00CD437E" w:rsidP="00CD437E">
      <w:pPr>
        <w:ind w:left="1080"/>
      </w:pPr>
      <w:r>
        <w:t xml:space="preserve">Not Applicable </w:t>
      </w:r>
    </w:p>
    <w:p w14:paraId="7B41F344" w14:textId="77777777" w:rsidR="00CD437E" w:rsidRDefault="00CD437E" w:rsidP="00CD437E">
      <w:pPr>
        <w:ind w:left="1080"/>
      </w:pPr>
    </w:p>
    <w:p w14:paraId="2C1E785B" w14:textId="1E33E0D0" w:rsidR="00CD437E" w:rsidRDefault="00CD437E" w:rsidP="00CD437E">
      <w:pPr>
        <w:ind w:left="1080"/>
      </w:pPr>
    </w:p>
    <w:p w14:paraId="090819DA" w14:textId="0846C3ED" w:rsidR="000B160D" w:rsidRDefault="000B160D" w:rsidP="00CD437E">
      <w:pPr>
        <w:pStyle w:val="Heading3"/>
        <w:rPr>
          <w:ins w:id="1645" w:author="Emy Bartolome" w:date="2023-08-03T20:49:00Z"/>
        </w:rPr>
      </w:pPr>
      <w:bookmarkStart w:id="1646" w:name="_Toc141988965"/>
      <w:r w:rsidRPr="000B160D">
        <w:t>Business Rule  / Business Logic</w:t>
      </w:r>
      <w:bookmarkEnd w:id="1646"/>
    </w:p>
    <w:p w14:paraId="265A6187" w14:textId="0655DEF3" w:rsidR="001F2946" w:rsidRDefault="001F2946" w:rsidP="001F2946">
      <w:pPr>
        <w:ind w:left="1440"/>
        <w:rPr>
          <w:ins w:id="1647" w:author="Emy Bartolome" w:date="2023-08-03T20:51:00Z"/>
        </w:rPr>
      </w:pPr>
      <w:ins w:id="1648" w:author="Emy Bartolome" w:date="2023-08-03T20:51:00Z">
        <w:r>
          <w:t xml:space="preserve">Report logic process for </w:t>
        </w:r>
        <w:r>
          <w:t>that have not been drawn will be based on</w:t>
        </w:r>
        <w:r>
          <w:t>:</w:t>
        </w:r>
      </w:ins>
    </w:p>
    <w:p w14:paraId="745C51CE" w14:textId="77777777" w:rsidR="001F2946" w:rsidRDefault="001F2946" w:rsidP="001F2946">
      <w:pPr>
        <w:ind w:left="1440"/>
        <w:rPr>
          <w:ins w:id="1649" w:author="Emy Bartolome" w:date="2023-08-03T20:51:00Z"/>
        </w:rPr>
      </w:pPr>
    </w:p>
    <w:p w14:paraId="1DD706B5" w14:textId="7914C20E" w:rsidR="001F2946" w:rsidRDefault="001F2946" w:rsidP="001F2946">
      <w:pPr>
        <w:pStyle w:val="ListParagraph"/>
        <w:numPr>
          <w:ilvl w:val="0"/>
          <w:numId w:val="49"/>
        </w:numPr>
        <w:rPr>
          <w:ins w:id="1650" w:author="Emy Bartolome" w:date="2023-08-03T20:52:00Z"/>
        </w:rPr>
      </w:pPr>
      <w:ins w:id="1651" w:author="Emy Bartolome" w:date="2023-08-03T20:52:00Z">
        <w:r>
          <w:t>Loan record where c</w:t>
        </w:r>
      </w:ins>
      <w:ins w:id="1652" w:author="Emy Bartolome" w:date="2023-08-03T20:51:00Z">
        <w:r>
          <w:t>reated date is within the specified report criteria Month + corresponding loan account having the same major/minor code of the limit facility code.</w:t>
        </w:r>
      </w:ins>
    </w:p>
    <w:p w14:paraId="2C658940" w14:textId="2CE2C417" w:rsidR="001F2946" w:rsidRDefault="001F2946" w:rsidP="001F2946">
      <w:pPr>
        <w:pStyle w:val="ListParagraph"/>
        <w:numPr>
          <w:ilvl w:val="0"/>
          <w:numId w:val="49"/>
        </w:numPr>
        <w:rPr>
          <w:ins w:id="1653" w:author="Emy Bartolome" w:date="2023-08-03T20:53:00Z"/>
        </w:rPr>
      </w:pPr>
      <w:ins w:id="1654" w:author="Emy Bartolome" w:date="2023-08-03T20:52:00Z">
        <w:r>
          <w:t xml:space="preserve">Loan </w:t>
        </w:r>
      </w:ins>
      <w:ins w:id="1655" w:author="Emy Bartolome" w:date="2023-08-03T20:53:00Z">
        <w:r>
          <w:t>record Available Amount = Loan amount</w:t>
        </w:r>
      </w:ins>
    </w:p>
    <w:p w14:paraId="1289733C" w14:textId="752D1F63" w:rsidR="001F2946" w:rsidRPr="001F2946" w:rsidRDefault="001F2946" w:rsidP="001F2946">
      <w:pPr>
        <w:pStyle w:val="ListParagraph"/>
        <w:numPr>
          <w:ilvl w:val="0"/>
          <w:numId w:val="49"/>
        </w:numPr>
        <w:pPrChange w:id="1656" w:author="Emy Bartolome" w:date="2023-08-03T20:52:00Z">
          <w:pPr/>
        </w:pPrChange>
      </w:pPr>
      <w:ins w:id="1657" w:author="Emy Bartolome" w:date="2023-08-03T20:53:00Z">
        <w:r>
          <w:t>Overall total to be derived based on loan currency</w:t>
        </w:r>
      </w:ins>
    </w:p>
    <w:p w14:paraId="27FC1041" w14:textId="435759C0" w:rsidR="00CD437E" w:rsidRDefault="00CD437E" w:rsidP="00CD437E">
      <w:pPr>
        <w:pStyle w:val="Heading3"/>
      </w:pPr>
      <w:bookmarkStart w:id="1658" w:name="_Toc141988966"/>
      <w:r>
        <w:lastRenderedPageBreak/>
        <w:t>To</w:t>
      </w:r>
      <w:r>
        <w:rPr>
          <w:szCs w:val="28"/>
          <w:cs/>
          <w:lang w:bidi="th-TH"/>
        </w:rPr>
        <w:t>-</w:t>
      </w:r>
      <w:r>
        <w:t>be Processing</w:t>
      </w:r>
      <w:bookmarkEnd w:id="1658"/>
      <w:r>
        <w:t xml:space="preserve"> </w:t>
      </w:r>
    </w:p>
    <w:tbl>
      <w:tblPr>
        <w:tblW w:w="7805" w:type="dxa"/>
        <w:tblInd w:w="1111"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A0" w:firstRow="1" w:lastRow="0" w:firstColumn="1" w:lastColumn="0" w:noHBand="0" w:noVBand="0"/>
      </w:tblPr>
      <w:tblGrid>
        <w:gridCol w:w="2775"/>
        <w:gridCol w:w="5030"/>
      </w:tblGrid>
      <w:tr w:rsidR="00660E0B" w:rsidRPr="00897DBA" w14:paraId="1911D848" w14:textId="77777777" w:rsidTr="000A555E">
        <w:trPr>
          <w:tblHeader/>
        </w:trPr>
        <w:tc>
          <w:tcPr>
            <w:tcW w:w="2775" w:type="dxa"/>
          </w:tcPr>
          <w:p w14:paraId="06C57DC4" w14:textId="77777777" w:rsidR="00660E0B" w:rsidRPr="00D512AA" w:rsidRDefault="00660E0B" w:rsidP="000A555E">
            <w:pPr>
              <w:rPr>
                <w:rFonts w:asciiTheme="minorHAnsi" w:hAnsiTheme="minorHAnsi" w:cstheme="minorHAnsi"/>
                <w:sz w:val="22"/>
                <w:szCs w:val="22"/>
              </w:rPr>
            </w:pPr>
            <w:r w:rsidRPr="00D512AA">
              <w:rPr>
                <w:rFonts w:asciiTheme="minorHAnsi" w:hAnsiTheme="minorHAnsi" w:cstheme="minorHAnsi"/>
                <w:sz w:val="22"/>
                <w:szCs w:val="22"/>
              </w:rPr>
              <w:t xml:space="preserve">Paper Size </w:t>
            </w:r>
          </w:p>
        </w:tc>
        <w:tc>
          <w:tcPr>
            <w:tcW w:w="5030" w:type="dxa"/>
          </w:tcPr>
          <w:p w14:paraId="61767921" w14:textId="77777777" w:rsidR="00660E0B" w:rsidRPr="00D512AA" w:rsidRDefault="00660E0B" w:rsidP="000A555E">
            <w:pPr>
              <w:rPr>
                <w:rFonts w:asciiTheme="minorHAnsi" w:hAnsiTheme="minorHAnsi" w:cstheme="minorHAnsi"/>
                <w:sz w:val="22"/>
                <w:szCs w:val="22"/>
              </w:rPr>
            </w:pPr>
            <w:r w:rsidRPr="00D512AA">
              <w:rPr>
                <w:rFonts w:asciiTheme="minorHAnsi" w:hAnsiTheme="minorHAnsi" w:cstheme="minorHAnsi"/>
                <w:sz w:val="22"/>
                <w:szCs w:val="22"/>
              </w:rPr>
              <w:t>A4</w:t>
            </w:r>
          </w:p>
        </w:tc>
      </w:tr>
      <w:tr w:rsidR="00660E0B" w:rsidRPr="00897DBA" w14:paraId="1935AF36" w14:textId="77777777" w:rsidTr="000A555E">
        <w:tc>
          <w:tcPr>
            <w:tcW w:w="2775" w:type="dxa"/>
          </w:tcPr>
          <w:p w14:paraId="5CA30E35" w14:textId="77777777" w:rsidR="00660E0B" w:rsidRPr="00D512AA" w:rsidRDefault="00660E0B" w:rsidP="000A555E">
            <w:pPr>
              <w:rPr>
                <w:rFonts w:asciiTheme="minorHAnsi" w:hAnsiTheme="minorHAnsi" w:cstheme="minorHAnsi"/>
                <w:noProof w:val="0"/>
                <w:color w:val="000000"/>
                <w:sz w:val="22"/>
                <w:szCs w:val="22"/>
              </w:rPr>
            </w:pPr>
            <w:r w:rsidRPr="00D512AA">
              <w:rPr>
                <w:rFonts w:asciiTheme="minorHAnsi" w:hAnsiTheme="minorHAnsi" w:cstheme="minorHAnsi"/>
                <w:color w:val="000000"/>
                <w:sz w:val="22"/>
                <w:szCs w:val="22"/>
              </w:rPr>
              <w:t>Reprinting Require</w:t>
            </w:r>
          </w:p>
        </w:tc>
        <w:tc>
          <w:tcPr>
            <w:tcW w:w="5030" w:type="dxa"/>
          </w:tcPr>
          <w:p w14:paraId="7664EF1A" w14:textId="77777777" w:rsidR="00660E0B" w:rsidRPr="00D512AA" w:rsidRDefault="00660E0B" w:rsidP="000A555E">
            <w:pPr>
              <w:rPr>
                <w:rFonts w:asciiTheme="minorHAnsi" w:hAnsiTheme="minorHAnsi" w:cstheme="minorHAnsi"/>
                <w:noProof w:val="0"/>
                <w:color w:val="000000"/>
                <w:sz w:val="22"/>
                <w:szCs w:val="22"/>
              </w:rPr>
            </w:pPr>
            <w:r w:rsidRPr="00D512AA">
              <w:rPr>
                <w:rFonts w:asciiTheme="minorHAnsi" w:hAnsiTheme="minorHAnsi" w:cstheme="minorHAnsi"/>
                <w:color w:val="000000"/>
                <w:sz w:val="22"/>
                <w:szCs w:val="22"/>
              </w:rPr>
              <w:t>Yes</w:t>
            </w:r>
          </w:p>
        </w:tc>
      </w:tr>
      <w:tr w:rsidR="00660E0B" w:rsidRPr="00897DBA" w14:paraId="14047730" w14:textId="77777777" w:rsidTr="000A555E">
        <w:tc>
          <w:tcPr>
            <w:tcW w:w="2775" w:type="dxa"/>
          </w:tcPr>
          <w:p w14:paraId="3B8F5A59" w14:textId="77777777" w:rsidR="00660E0B" w:rsidRPr="00D512AA" w:rsidRDefault="00660E0B" w:rsidP="000A555E">
            <w:pPr>
              <w:rPr>
                <w:rFonts w:asciiTheme="minorHAnsi" w:hAnsiTheme="minorHAnsi" w:cstheme="minorHAnsi"/>
                <w:noProof w:val="0"/>
                <w:color w:val="000000"/>
                <w:sz w:val="22"/>
                <w:szCs w:val="22"/>
              </w:rPr>
            </w:pPr>
            <w:r w:rsidRPr="00AB6C2E">
              <w:rPr>
                <w:rFonts w:asciiTheme="minorHAnsi" w:hAnsiTheme="minorHAnsi" w:cstheme="minorHAnsi"/>
                <w:color w:val="000000"/>
                <w:sz w:val="22"/>
                <w:szCs w:val="22"/>
                <w:highlight w:val="yellow"/>
              </w:rPr>
              <w:t>Searching Criteria</w:t>
            </w:r>
          </w:p>
        </w:tc>
        <w:tc>
          <w:tcPr>
            <w:tcW w:w="5030" w:type="dxa"/>
          </w:tcPr>
          <w:p w14:paraId="0589D6DC" w14:textId="40BCA313" w:rsidR="00660E0B" w:rsidRPr="00D512AA" w:rsidRDefault="00B932CD" w:rsidP="000A555E">
            <w:pPr>
              <w:rPr>
                <w:rFonts w:asciiTheme="minorHAnsi" w:hAnsiTheme="minorHAnsi" w:cstheme="minorHAnsi"/>
                <w:noProof w:val="0"/>
                <w:color w:val="000000"/>
                <w:sz w:val="22"/>
                <w:szCs w:val="22"/>
              </w:rPr>
            </w:pPr>
            <w:r>
              <w:rPr>
                <w:rFonts w:asciiTheme="minorHAnsi" w:hAnsiTheme="minorHAnsi" w:cstheme="minorHAnsi"/>
                <w:color w:val="000000"/>
                <w:sz w:val="22"/>
                <w:szCs w:val="22"/>
              </w:rPr>
              <w:t>Operation Department (Head Office, Branch)</w:t>
            </w:r>
          </w:p>
        </w:tc>
      </w:tr>
    </w:tbl>
    <w:p w14:paraId="696B58FF" w14:textId="4905764E" w:rsidR="00CD437E" w:rsidRDefault="007D252E" w:rsidP="00660E0B">
      <w:r>
        <w:tab/>
      </w:r>
    </w:p>
    <w:p w14:paraId="71987271" w14:textId="034A3109" w:rsidR="007D252E" w:rsidRDefault="007D252E" w:rsidP="00660E0B">
      <w:pPr>
        <w:rPr>
          <w:lang w:bidi="th-TH"/>
        </w:rPr>
      </w:pPr>
      <w:r>
        <w:tab/>
      </w:r>
      <w:r>
        <w:tab/>
        <w:t xml:space="preserve">For the summary of </w:t>
      </w:r>
      <w:r w:rsidRPr="007D252E">
        <w:t>Loan amount that have not drawdown report (classified by credit line users)</w:t>
      </w:r>
      <w:r>
        <w:t>, the system will generate by summarizing the loan amount that not drawdown based on classification of operation departments code</w:t>
      </w:r>
      <w:r w:rsidR="00B34721">
        <w:t xml:space="preserve"> and branch code.</w:t>
      </w:r>
    </w:p>
    <w:p w14:paraId="564212E4" w14:textId="341DE4AB" w:rsidR="00CD437E" w:rsidRDefault="00CD437E" w:rsidP="00CD437E">
      <w:pPr>
        <w:pStyle w:val="Heading3"/>
      </w:pPr>
      <w:bookmarkStart w:id="1659" w:name="_Toc438138667"/>
      <w:bookmarkStart w:id="1660" w:name="_Toc438138707"/>
      <w:bookmarkStart w:id="1661" w:name="_Toc438138815"/>
      <w:bookmarkStart w:id="1662" w:name="_Toc438201757"/>
      <w:bookmarkStart w:id="1663" w:name="_Toc141988967"/>
      <w:r w:rsidRPr="00061B9D">
        <w:t xml:space="preserve">File </w:t>
      </w:r>
      <w:r w:rsidRPr="00061B9D">
        <w:rPr>
          <w:szCs w:val="28"/>
          <w:cs/>
          <w:lang w:bidi="th-TH"/>
        </w:rPr>
        <w:t>/</w:t>
      </w:r>
      <w:r w:rsidRPr="00061B9D">
        <w:t>API Layout and Data Sheet</w:t>
      </w:r>
      <w:bookmarkEnd w:id="1659"/>
      <w:bookmarkEnd w:id="1660"/>
      <w:bookmarkEnd w:id="1661"/>
      <w:bookmarkEnd w:id="1662"/>
      <w:bookmarkEnd w:id="1663"/>
    </w:p>
    <w:p w14:paraId="3FDB9004" w14:textId="28F7372E" w:rsidR="00CD437E" w:rsidRPr="00B431F3" w:rsidRDefault="00CD437E" w:rsidP="00CD437E">
      <w:pPr>
        <w:pStyle w:val="Heading3"/>
      </w:pPr>
      <w:bookmarkStart w:id="1664" w:name="_Toc141988968"/>
      <w:bookmarkEnd w:id="1619"/>
      <w:r>
        <w:t>Report Layout and Data Sheet</w:t>
      </w:r>
      <w:bookmarkEnd w:id="1664"/>
    </w:p>
    <w:p w14:paraId="6530C577" w14:textId="4666EAF7" w:rsidR="00CD437E" w:rsidRPr="00EB008E" w:rsidRDefault="00CD437E" w:rsidP="00CD437E">
      <w:pPr>
        <w:ind w:left="1080"/>
      </w:pPr>
    </w:p>
    <w:tbl>
      <w:tblPr>
        <w:tblW w:w="8222" w:type="dxa"/>
        <w:tblInd w:w="1111"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A0" w:firstRow="1" w:lastRow="0" w:firstColumn="1" w:lastColumn="0" w:noHBand="0" w:noVBand="0"/>
      </w:tblPr>
      <w:tblGrid>
        <w:gridCol w:w="3050"/>
        <w:gridCol w:w="2195"/>
        <w:gridCol w:w="2977"/>
      </w:tblGrid>
      <w:tr w:rsidR="00660E0B" w:rsidRPr="00897DBA" w14:paraId="567E4998" w14:textId="77777777" w:rsidTr="00660E0B">
        <w:trPr>
          <w:tblHeader/>
        </w:trPr>
        <w:tc>
          <w:tcPr>
            <w:tcW w:w="3050" w:type="dxa"/>
          </w:tcPr>
          <w:p w14:paraId="1B14422C" w14:textId="55D42B4D" w:rsidR="00660E0B" w:rsidRPr="00897DBA" w:rsidRDefault="00660E0B" w:rsidP="00660E0B">
            <w:r w:rsidRPr="00897DBA">
              <w:t>Screen</w:t>
            </w:r>
            <w:r w:rsidRPr="00897DBA">
              <w:rPr>
                <w:cs/>
                <w:lang w:bidi="th-TH"/>
              </w:rPr>
              <w:t>/</w:t>
            </w:r>
            <w:r w:rsidRPr="00897DBA">
              <w:t>Report Field Name</w:t>
            </w:r>
            <w:r w:rsidRPr="00897DBA">
              <w:rPr>
                <w:cs/>
                <w:lang w:bidi="th-TH"/>
              </w:rPr>
              <w:t>/</w:t>
            </w:r>
            <w:r w:rsidRPr="00897DBA">
              <w:t>Attributes</w:t>
            </w:r>
          </w:p>
        </w:tc>
        <w:tc>
          <w:tcPr>
            <w:tcW w:w="2195" w:type="dxa"/>
          </w:tcPr>
          <w:p w14:paraId="733B4096" w14:textId="2EDACE0E" w:rsidR="00660E0B" w:rsidRPr="00897DBA" w:rsidRDefault="00660E0B" w:rsidP="00660E0B">
            <w:r>
              <w:rPr>
                <w:lang w:val="en-US" w:bidi="th-TH"/>
              </w:rPr>
              <w:t>Sample Data</w:t>
            </w:r>
          </w:p>
        </w:tc>
        <w:tc>
          <w:tcPr>
            <w:tcW w:w="2977" w:type="dxa"/>
          </w:tcPr>
          <w:p w14:paraId="4329B9F2" w14:textId="29C00810" w:rsidR="00660E0B" w:rsidRDefault="00660E0B" w:rsidP="00660E0B">
            <w:r w:rsidRPr="00897DBA">
              <w:t>Source</w:t>
            </w:r>
            <w:r w:rsidRPr="00897DBA">
              <w:rPr>
                <w:cs/>
                <w:lang w:bidi="th-TH"/>
              </w:rPr>
              <w:t>/</w:t>
            </w:r>
            <w:r w:rsidRPr="00897DBA">
              <w:t>Validations</w:t>
            </w:r>
          </w:p>
        </w:tc>
      </w:tr>
      <w:tr w:rsidR="00660E0B" w:rsidRPr="00F822B1" w14:paraId="24716AEF" w14:textId="77777777" w:rsidTr="00660E0B">
        <w:tc>
          <w:tcPr>
            <w:tcW w:w="3050" w:type="dxa"/>
            <w:shd w:val="clear" w:color="auto" w:fill="DAE6B6" w:themeFill="accent6" w:themeFillTint="66"/>
          </w:tcPr>
          <w:p w14:paraId="45DA38F1" w14:textId="470205B5" w:rsidR="00660E0B" w:rsidRPr="008375B3" w:rsidRDefault="00660E0B" w:rsidP="00660E0B">
            <w:pPr>
              <w:rPr>
                <w:lang w:val="en-US" w:bidi="th-TH"/>
              </w:rPr>
            </w:pPr>
            <w:r w:rsidRPr="00466983">
              <w:t xml:space="preserve">Header </w:t>
            </w:r>
          </w:p>
        </w:tc>
        <w:tc>
          <w:tcPr>
            <w:tcW w:w="2195" w:type="dxa"/>
            <w:shd w:val="clear" w:color="auto" w:fill="DAE6B6" w:themeFill="accent6" w:themeFillTint="66"/>
          </w:tcPr>
          <w:p w14:paraId="5FC73E88" w14:textId="77777777" w:rsidR="00660E0B" w:rsidRPr="00897DBA" w:rsidRDefault="00660E0B" w:rsidP="00660E0B"/>
        </w:tc>
        <w:tc>
          <w:tcPr>
            <w:tcW w:w="2977" w:type="dxa"/>
            <w:shd w:val="clear" w:color="auto" w:fill="DAE6B6" w:themeFill="accent6" w:themeFillTint="66"/>
          </w:tcPr>
          <w:p w14:paraId="79B6BE18" w14:textId="77777777" w:rsidR="00660E0B" w:rsidRPr="00897DBA" w:rsidRDefault="00660E0B" w:rsidP="00660E0B"/>
        </w:tc>
      </w:tr>
      <w:tr w:rsidR="00660E0B" w:rsidRPr="00F822B1" w14:paraId="281EF12D" w14:textId="77777777" w:rsidTr="00660E0B">
        <w:tc>
          <w:tcPr>
            <w:tcW w:w="3050" w:type="dxa"/>
          </w:tcPr>
          <w:p w14:paraId="2E201164" w14:textId="33A1DDED" w:rsidR="00660E0B" w:rsidRDefault="00660E0B" w:rsidP="00660E0B">
            <w:pPr>
              <w:rPr>
                <w:cs/>
                <w:lang w:bidi="th-TH"/>
              </w:rPr>
            </w:pPr>
            <w:r>
              <w:t>Title</w:t>
            </w:r>
          </w:p>
        </w:tc>
        <w:tc>
          <w:tcPr>
            <w:tcW w:w="2195" w:type="dxa"/>
          </w:tcPr>
          <w:p w14:paraId="1F47F682" w14:textId="4B203383" w:rsidR="00660E0B" w:rsidRPr="00897DBA" w:rsidRDefault="00660E0B" w:rsidP="00660E0B">
            <w:r>
              <w:rPr>
                <w:lang w:val="en-US" w:bidi="th-TH"/>
              </w:rPr>
              <w:t xml:space="preserve">Loan Credit Limit Report  </w:t>
            </w:r>
          </w:p>
        </w:tc>
        <w:tc>
          <w:tcPr>
            <w:tcW w:w="2977" w:type="dxa"/>
          </w:tcPr>
          <w:p w14:paraId="26C89027" w14:textId="77777777" w:rsidR="00660E0B" w:rsidRPr="00897DBA" w:rsidRDefault="00660E0B" w:rsidP="00660E0B"/>
        </w:tc>
      </w:tr>
      <w:tr w:rsidR="00660E0B" w:rsidRPr="00F822B1" w14:paraId="1D440DE0" w14:textId="77777777" w:rsidTr="00660E0B">
        <w:tc>
          <w:tcPr>
            <w:tcW w:w="3050" w:type="dxa"/>
          </w:tcPr>
          <w:p w14:paraId="46170485" w14:textId="14CD8E03" w:rsidR="00660E0B" w:rsidRPr="008375B3" w:rsidRDefault="00660E0B" w:rsidP="00660E0B">
            <w:pPr>
              <w:rPr>
                <w:lang w:val="en-US"/>
              </w:rPr>
            </w:pPr>
            <w:r>
              <w:t>Period of Time</w:t>
            </w:r>
          </w:p>
        </w:tc>
        <w:tc>
          <w:tcPr>
            <w:tcW w:w="2195" w:type="dxa"/>
          </w:tcPr>
          <w:p w14:paraId="7C152C7E" w14:textId="53ACB531" w:rsidR="00660E0B" w:rsidRPr="00897DBA" w:rsidRDefault="00660E0B" w:rsidP="00660E0B">
            <w:r>
              <w:rPr>
                <w:lang w:val="en-US" w:bidi="th-TH"/>
              </w:rPr>
              <w:t xml:space="preserve">AS </w:t>
            </w:r>
            <w:r w:rsidR="00B34721">
              <w:rPr>
                <w:lang w:val="en-US" w:bidi="th-TH"/>
              </w:rPr>
              <w:t>of</w:t>
            </w:r>
            <w:r>
              <w:rPr>
                <w:lang w:val="en-US" w:bidi="th-TH"/>
              </w:rPr>
              <w:t xml:space="preserve"> 31/01/2023</w:t>
            </w:r>
          </w:p>
        </w:tc>
        <w:tc>
          <w:tcPr>
            <w:tcW w:w="2977" w:type="dxa"/>
          </w:tcPr>
          <w:p w14:paraId="5358D73B" w14:textId="77777777" w:rsidR="00660E0B" w:rsidRPr="00897DBA" w:rsidRDefault="00660E0B" w:rsidP="00660E0B"/>
        </w:tc>
      </w:tr>
      <w:tr w:rsidR="00660E0B" w:rsidRPr="00F822B1" w14:paraId="3B4C7DFD" w14:textId="77777777" w:rsidTr="00660E0B">
        <w:tc>
          <w:tcPr>
            <w:tcW w:w="3050" w:type="dxa"/>
          </w:tcPr>
          <w:p w14:paraId="56D51920" w14:textId="6D06E9FD" w:rsidR="00660E0B" w:rsidRPr="008375B3" w:rsidRDefault="00660E0B" w:rsidP="00660E0B">
            <w:pPr>
              <w:rPr>
                <w:lang w:val="en-US" w:bidi="th-TH"/>
              </w:rPr>
            </w:pPr>
            <w:r>
              <w:t>Printed Page</w:t>
            </w:r>
          </w:p>
        </w:tc>
        <w:tc>
          <w:tcPr>
            <w:tcW w:w="2195" w:type="dxa"/>
          </w:tcPr>
          <w:p w14:paraId="4831B6CB" w14:textId="3D4B9196" w:rsidR="00660E0B" w:rsidRPr="00897DBA" w:rsidRDefault="00660E0B" w:rsidP="00660E0B">
            <w:r>
              <w:rPr>
                <w:lang w:val="en-US" w:bidi="th-TH"/>
              </w:rPr>
              <w:t>1</w:t>
            </w:r>
          </w:p>
        </w:tc>
        <w:tc>
          <w:tcPr>
            <w:tcW w:w="2977" w:type="dxa"/>
          </w:tcPr>
          <w:p w14:paraId="363E5F3D" w14:textId="77777777" w:rsidR="00660E0B" w:rsidRPr="00897DBA" w:rsidRDefault="00660E0B" w:rsidP="00660E0B"/>
        </w:tc>
      </w:tr>
      <w:tr w:rsidR="00660E0B" w:rsidRPr="00F822B1" w14:paraId="5EF44162" w14:textId="77777777" w:rsidTr="00660E0B">
        <w:tc>
          <w:tcPr>
            <w:tcW w:w="3050" w:type="dxa"/>
          </w:tcPr>
          <w:p w14:paraId="008A31C6" w14:textId="171CF8F1" w:rsidR="00660E0B" w:rsidRPr="00794E79" w:rsidRDefault="00660E0B" w:rsidP="00660E0B">
            <w:pPr>
              <w:rPr>
                <w:lang w:val="en-US" w:bidi="th-TH"/>
              </w:rPr>
            </w:pPr>
            <w:r>
              <w:t>Printed Date</w:t>
            </w:r>
          </w:p>
        </w:tc>
        <w:tc>
          <w:tcPr>
            <w:tcW w:w="2195" w:type="dxa"/>
          </w:tcPr>
          <w:p w14:paraId="50A42AC2" w14:textId="4D86FA09" w:rsidR="00660E0B" w:rsidRPr="00897DBA" w:rsidRDefault="00660E0B" w:rsidP="00660E0B">
            <w:r>
              <w:rPr>
                <w:lang w:val="en-US" w:bidi="th-TH"/>
              </w:rPr>
              <w:t>3</w:t>
            </w:r>
            <w:r>
              <w:rPr>
                <w:cs/>
                <w:lang w:val="en-US" w:bidi="th-TH"/>
              </w:rPr>
              <w:t>/</w:t>
            </w:r>
            <w:r>
              <w:rPr>
                <w:lang w:val="en-US" w:bidi="th-TH"/>
              </w:rPr>
              <w:t>04</w:t>
            </w:r>
            <w:r>
              <w:rPr>
                <w:cs/>
                <w:lang w:val="en-US" w:bidi="th-TH"/>
              </w:rPr>
              <w:t>/</w:t>
            </w:r>
            <w:r>
              <w:rPr>
                <w:lang w:val="en-US" w:bidi="th-TH"/>
              </w:rPr>
              <w:t>23</w:t>
            </w:r>
          </w:p>
        </w:tc>
        <w:tc>
          <w:tcPr>
            <w:tcW w:w="2977" w:type="dxa"/>
          </w:tcPr>
          <w:p w14:paraId="4509264D" w14:textId="77777777" w:rsidR="00660E0B" w:rsidRPr="00897DBA" w:rsidRDefault="00660E0B" w:rsidP="00660E0B"/>
        </w:tc>
      </w:tr>
      <w:tr w:rsidR="00660E0B" w:rsidRPr="00F822B1" w14:paraId="2A5589E9" w14:textId="77777777" w:rsidTr="00660E0B">
        <w:tc>
          <w:tcPr>
            <w:tcW w:w="3050" w:type="dxa"/>
          </w:tcPr>
          <w:p w14:paraId="5B7D2EC2" w14:textId="4E3305DB" w:rsidR="00660E0B" w:rsidRPr="00794E79" w:rsidRDefault="00660E0B" w:rsidP="00660E0B">
            <w:pPr>
              <w:rPr>
                <w:lang w:val="en-US" w:bidi="th-TH"/>
              </w:rPr>
            </w:pPr>
            <w:r>
              <w:t>Printed Time</w:t>
            </w:r>
          </w:p>
        </w:tc>
        <w:tc>
          <w:tcPr>
            <w:tcW w:w="2195" w:type="dxa"/>
          </w:tcPr>
          <w:p w14:paraId="6C77A05D" w14:textId="1674938E" w:rsidR="00660E0B" w:rsidRPr="00897DBA" w:rsidRDefault="00660E0B" w:rsidP="00660E0B">
            <w:r>
              <w:rPr>
                <w:lang w:val="en-US" w:bidi="th-TH"/>
              </w:rPr>
              <w:t>19</w:t>
            </w:r>
            <w:r>
              <w:rPr>
                <w:cs/>
                <w:lang w:val="en-US" w:bidi="th-TH"/>
              </w:rPr>
              <w:t>:</w:t>
            </w:r>
            <w:r>
              <w:rPr>
                <w:lang w:val="en-US" w:bidi="th-TH"/>
              </w:rPr>
              <w:t>08</w:t>
            </w:r>
            <w:r>
              <w:rPr>
                <w:cs/>
                <w:lang w:val="en-US" w:bidi="th-TH"/>
              </w:rPr>
              <w:t>:</w:t>
            </w:r>
            <w:r>
              <w:rPr>
                <w:lang w:val="en-US" w:bidi="th-TH"/>
              </w:rPr>
              <w:t>11</w:t>
            </w:r>
          </w:p>
        </w:tc>
        <w:tc>
          <w:tcPr>
            <w:tcW w:w="2977" w:type="dxa"/>
          </w:tcPr>
          <w:p w14:paraId="44501276" w14:textId="77777777" w:rsidR="00660E0B" w:rsidRPr="00897DBA" w:rsidRDefault="00660E0B" w:rsidP="00660E0B"/>
        </w:tc>
      </w:tr>
      <w:tr w:rsidR="00660E0B" w:rsidRPr="00F822B1" w14:paraId="59F5DA9F" w14:textId="77777777" w:rsidTr="00660E0B">
        <w:tc>
          <w:tcPr>
            <w:tcW w:w="3050" w:type="dxa"/>
          </w:tcPr>
          <w:p w14:paraId="2E988A3C" w14:textId="114D5EC5" w:rsidR="00660E0B" w:rsidRDefault="00660E0B" w:rsidP="00660E0B">
            <w:pPr>
              <w:rPr>
                <w:lang w:val="en-US" w:bidi="th-TH"/>
              </w:rPr>
            </w:pPr>
            <w:r>
              <w:t>Program</w:t>
            </w:r>
          </w:p>
        </w:tc>
        <w:tc>
          <w:tcPr>
            <w:tcW w:w="2195" w:type="dxa"/>
          </w:tcPr>
          <w:p w14:paraId="2CFBEA6D" w14:textId="226ED620" w:rsidR="00660E0B" w:rsidRPr="00897DBA" w:rsidRDefault="00660E0B" w:rsidP="00660E0B">
            <w:r>
              <w:rPr>
                <w:lang w:val="en-US" w:bidi="th-TH"/>
              </w:rPr>
              <w:t>LNXAPFK</w:t>
            </w:r>
          </w:p>
        </w:tc>
        <w:tc>
          <w:tcPr>
            <w:tcW w:w="2977" w:type="dxa"/>
          </w:tcPr>
          <w:p w14:paraId="575D2E24" w14:textId="77777777" w:rsidR="00660E0B" w:rsidRPr="00897DBA" w:rsidRDefault="00660E0B" w:rsidP="00660E0B"/>
        </w:tc>
      </w:tr>
      <w:tr w:rsidR="00660E0B" w:rsidRPr="00F822B1" w14:paraId="64D4D2ED" w14:textId="77777777" w:rsidTr="00660E0B">
        <w:tc>
          <w:tcPr>
            <w:tcW w:w="3050" w:type="dxa"/>
            <w:shd w:val="clear" w:color="auto" w:fill="DAE6B6" w:themeFill="accent6" w:themeFillTint="66"/>
          </w:tcPr>
          <w:p w14:paraId="471C87D5" w14:textId="3BC15EAD" w:rsidR="00660E0B" w:rsidRDefault="00660E0B" w:rsidP="00660E0B">
            <w:r>
              <w:t>Details</w:t>
            </w:r>
          </w:p>
        </w:tc>
        <w:tc>
          <w:tcPr>
            <w:tcW w:w="2195" w:type="dxa"/>
            <w:shd w:val="clear" w:color="auto" w:fill="DAE6B6" w:themeFill="accent6" w:themeFillTint="66"/>
          </w:tcPr>
          <w:p w14:paraId="2C93C115" w14:textId="77777777" w:rsidR="00660E0B" w:rsidRDefault="00660E0B" w:rsidP="00660E0B">
            <w:pPr>
              <w:rPr>
                <w:lang w:val="en-US" w:bidi="th-TH"/>
              </w:rPr>
            </w:pPr>
          </w:p>
        </w:tc>
        <w:tc>
          <w:tcPr>
            <w:tcW w:w="2977" w:type="dxa"/>
            <w:shd w:val="clear" w:color="auto" w:fill="DAE6B6" w:themeFill="accent6" w:themeFillTint="66"/>
          </w:tcPr>
          <w:p w14:paraId="3B632024" w14:textId="77777777" w:rsidR="00660E0B" w:rsidRPr="00897DBA" w:rsidRDefault="00660E0B" w:rsidP="00660E0B"/>
        </w:tc>
      </w:tr>
      <w:tr w:rsidR="007D252E" w:rsidRPr="00F822B1" w14:paraId="78FF1286" w14:textId="77777777" w:rsidTr="00660E0B">
        <w:tc>
          <w:tcPr>
            <w:tcW w:w="3050" w:type="dxa"/>
            <w:shd w:val="clear" w:color="auto" w:fill="auto"/>
          </w:tcPr>
          <w:p w14:paraId="3DC221DF" w14:textId="6BB35045" w:rsidR="007D252E" w:rsidRPr="00B862D0" w:rsidRDefault="007D252E" w:rsidP="00660E0B">
            <w:r>
              <w:t>Operation Department Code</w:t>
            </w:r>
          </w:p>
        </w:tc>
        <w:tc>
          <w:tcPr>
            <w:tcW w:w="2195" w:type="dxa"/>
            <w:shd w:val="clear" w:color="auto" w:fill="auto"/>
          </w:tcPr>
          <w:p w14:paraId="5B9A2C45" w14:textId="5013A9A3" w:rsidR="007D252E" w:rsidRDefault="007D252E" w:rsidP="00660E0B">
            <w:r>
              <w:t>1004000</w:t>
            </w:r>
          </w:p>
        </w:tc>
        <w:tc>
          <w:tcPr>
            <w:tcW w:w="2977" w:type="dxa"/>
            <w:shd w:val="clear" w:color="auto" w:fill="auto"/>
          </w:tcPr>
          <w:p w14:paraId="44A13F1D" w14:textId="77777777" w:rsidR="007D252E" w:rsidRPr="00897DBA" w:rsidRDefault="007D252E" w:rsidP="00660E0B"/>
        </w:tc>
      </w:tr>
      <w:tr w:rsidR="007D252E" w:rsidRPr="00F822B1" w14:paraId="0CCE5FD8" w14:textId="77777777" w:rsidTr="00660E0B">
        <w:tc>
          <w:tcPr>
            <w:tcW w:w="3050" w:type="dxa"/>
            <w:shd w:val="clear" w:color="auto" w:fill="auto"/>
          </w:tcPr>
          <w:p w14:paraId="60CD7779" w14:textId="23AA0B06" w:rsidR="007D252E" w:rsidRPr="00B862D0" w:rsidRDefault="007D252E" w:rsidP="00660E0B">
            <w:r>
              <w:t>Operation Department Description</w:t>
            </w:r>
          </w:p>
        </w:tc>
        <w:tc>
          <w:tcPr>
            <w:tcW w:w="2195" w:type="dxa"/>
            <w:shd w:val="clear" w:color="auto" w:fill="auto"/>
          </w:tcPr>
          <w:p w14:paraId="456D4EEC" w14:textId="7002B2E1" w:rsidR="007D252E" w:rsidRDefault="007D252E" w:rsidP="00660E0B">
            <w:r>
              <w:t>Head Office</w:t>
            </w:r>
          </w:p>
        </w:tc>
        <w:tc>
          <w:tcPr>
            <w:tcW w:w="2977" w:type="dxa"/>
            <w:shd w:val="clear" w:color="auto" w:fill="auto"/>
          </w:tcPr>
          <w:p w14:paraId="0D799824" w14:textId="77777777" w:rsidR="007D252E" w:rsidRPr="00897DBA" w:rsidRDefault="007D252E" w:rsidP="00660E0B"/>
        </w:tc>
      </w:tr>
      <w:tr w:rsidR="00660E0B" w:rsidRPr="00F822B1" w14:paraId="7C834895" w14:textId="77777777" w:rsidTr="00660E0B">
        <w:tc>
          <w:tcPr>
            <w:tcW w:w="3050" w:type="dxa"/>
            <w:shd w:val="clear" w:color="auto" w:fill="auto"/>
          </w:tcPr>
          <w:p w14:paraId="664166C7" w14:textId="6C0B7894" w:rsidR="00660E0B" w:rsidRDefault="00660E0B" w:rsidP="00660E0B">
            <w:r w:rsidRPr="00B862D0">
              <w:t xml:space="preserve">Customer ID </w:t>
            </w:r>
          </w:p>
        </w:tc>
        <w:tc>
          <w:tcPr>
            <w:tcW w:w="2195" w:type="dxa"/>
            <w:shd w:val="clear" w:color="auto" w:fill="auto"/>
          </w:tcPr>
          <w:p w14:paraId="7610E068" w14:textId="0F1DA96C" w:rsidR="00660E0B" w:rsidRDefault="00660E0B" w:rsidP="00660E0B">
            <w:pPr>
              <w:rPr>
                <w:lang w:val="en-US" w:bidi="th-TH"/>
              </w:rPr>
            </w:pPr>
            <w:r>
              <w:t>0106406</w:t>
            </w:r>
          </w:p>
        </w:tc>
        <w:tc>
          <w:tcPr>
            <w:tcW w:w="2977" w:type="dxa"/>
            <w:shd w:val="clear" w:color="auto" w:fill="auto"/>
          </w:tcPr>
          <w:p w14:paraId="007DFDEE" w14:textId="1F6599A3" w:rsidR="00660E0B" w:rsidRPr="00897DBA" w:rsidRDefault="00660E0B" w:rsidP="00660E0B"/>
        </w:tc>
      </w:tr>
      <w:tr w:rsidR="00660E0B" w:rsidRPr="00F822B1" w14:paraId="2E1F4C9A" w14:textId="77777777" w:rsidTr="00660E0B">
        <w:tc>
          <w:tcPr>
            <w:tcW w:w="3050" w:type="dxa"/>
            <w:shd w:val="clear" w:color="auto" w:fill="auto"/>
          </w:tcPr>
          <w:p w14:paraId="6CC29033" w14:textId="7FF95E2F" w:rsidR="00660E0B" w:rsidRDefault="00660E0B" w:rsidP="00660E0B">
            <w:r w:rsidRPr="00B862D0">
              <w:t xml:space="preserve">Customer </w:t>
            </w:r>
            <w:r>
              <w:t>Thai Name</w:t>
            </w:r>
          </w:p>
        </w:tc>
        <w:tc>
          <w:tcPr>
            <w:tcW w:w="2195" w:type="dxa"/>
            <w:shd w:val="clear" w:color="auto" w:fill="auto"/>
          </w:tcPr>
          <w:p w14:paraId="7F22E032" w14:textId="77777777" w:rsidR="00660E0B" w:rsidRDefault="00660E0B" w:rsidP="00660E0B">
            <w:pPr>
              <w:rPr>
                <w:lang w:val="en-US" w:bidi="th-TH"/>
              </w:rPr>
            </w:pPr>
          </w:p>
        </w:tc>
        <w:tc>
          <w:tcPr>
            <w:tcW w:w="2977" w:type="dxa"/>
            <w:shd w:val="clear" w:color="auto" w:fill="auto"/>
          </w:tcPr>
          <w:p w14:paraId="77FFDF1D" w14:textId="17C3C4AE" w:rsidR="00660E0B" w:rsidRPr="00897DBA" w:rsidRDefault="00660E0B" w:rsidP="00660E0B"/>
        </w:tc>
      </w:tr>
      <w:tr w:rsidR="00660E0B" w:rsidRPr="00F822B1" w14:paraId="6FEEFFD3" w14:textId="77777777" w:rsidTr="00660E0B">
        <w:tc>
          <w:tcPr>
            <w:tcW w:w="3050" w:type="dxa"/>
            <w:shd w:val="clear" w:color="auto" w:fill="auto"/>
          </w:tcPr>
          <w:p w14:paraId="05FACF9C" w14:textId="1C9F3BFE" w:rsidR="00660E0B" w:rsidRDefault="00660E0B" w:rsidP="00660E0B">
            <w:r>
              <w:t>Major Credit Code</w:t>
            </w:r>
            <w:r>
              <w:rPr>
                <w:cs/>
                <w:lang w:bidi="th-TH"/>
              </w:rPr>
              <w:t xml:space="preserve"> </w:t>
            </w:r>
          </w:p>
        </w:tc>
        <w:tc>
          <w:tcPr>
            <w:tcW w:w="2195" w:type="dxa"/>
            <w:shd w:val="clear" w:color="auto" w:fill="auto"/>
          </w:tcPr>
          <w:p w14:paraId="01FB50AB" w14:textId="23CD5020" w:rsidR="00660E0B" w:rsidRDefault="00660E0B" w:rsidP="00660E0B">
            <w:pPr>
              <w:rPr>
                <w:lang w:val="en-US" w:bidi="th-TH"/>
              </w:rPr>
            </w:pPr>
            <w:r>
              <w:t>0</w:t>
            </w:r>
            <w:r>
              <w:rPr>
                <w:lang w:val="en-US" w:bidi="th-TH"/>
              </w:rPr>
              <w:t>3</w:t>
            </w:r>
          </w:p>
        </w:tc>
        <w:tc>
          <w:tcPr>
            <w:tcW w:w="2977" w:type="dxa"/>
            <w:shd w:val="clear" w:color="auto" w:fill="auto"/>
          </w:tcPr>
          <w:p w14:paraId="21525E0E" w14:textId="4C5CFF1B" w:rsidR="00660E0B" w:rsidRPr="00897DBA" w:rsidRDefault="00660E0B" w:rsidP="00660E0B"/>
        </w:tc>
      </w:tr>
      <w:tr w:rsidR="00660E0B" w:rsidRPr="00F822B1" w14:paraId="2646309B" w14:textId="77777777" w:rsidTr="00660E0B">
        <w:tc>
          <w:tcPr>
            <w:tcW w:w="3050" w:type="dxa"/>
            <w:shd w:val="clear" w:color="auto" w:fill="auto"/>
          </w:tcPr>
          <w:p w14:paraId="3ED93019" w14:textId="16878EBB" w:rsidR="00660E0B" w:rsidRDefault="00660E0B" w:rsidP="00660E0B">
            <w:r>
              <w:t>Minor Credit Code</w:t>
            </w:r>
          </w:p>
        </w:tc>
        <w:tc>
          <w:tcPr>
            <w:tcW w:w="2195" w:type="dxa"/>
            <w:shd w:val="clear" w:color="auto" w:fill="auto"/>
          </w:tcPr>
          <w:p w14:paraId="2D16FF08" w14:textId="697B4AC3" w:rsidR="00660E0B" w:rsidRDefault="00660E0B" w:rsidP="00660E0B">
            <w:pPr>
              <w:rPr>
                <w:lang w:val="en-US" w:bidi="th-TH"/>
              </w:rPr>
            </w:pPr>
            <w:r>
              <w:t>00</w:t>
            </w:r>
          </w:p>
        </w:tc>
        <w:tc>
          <w:tcPr>
            <w:tcW w:w="2977" w:type="dxa"/>
            <w:shd w:val="clear" w:color="auto" w:fill="auto"/>
          </w:tcPr>
          <w:p w14:paraId="6642A87A" w14:textId="26B39BFB" w:rsidR="00660E0B" w:rsidRPr="00897DBA" w:rsidRDefault="00660E0B" w:rsidP="00660E0B"/>
        </w:tc>
      </w:tr>
      <w:tr w:rsidR="00660E0B" w:rsidRPr="00F822B1" w14:paraId="7B382854" w14:textId="77777777" w:rsidTr="00660E0B">
        <w:tc>
          <w:tcPr>
            <w:tcW w:w="3050" w:type="dxa"/>
            <w:shd w:val="clear" w:color="auto" w:fill="auto"/>
          </w:tcPr>
          <w:p w14:paraId="6E0BCE85" w14:textId="39F008D6" w:rsidR="00660E0B" w:rsidRDefault="00660E0B" w:rsidP="00660E0B">
            <w:r>
              <w:t>Major</w:t>
            </w:r>
            <w:r>
              <w:rPr>
                <w:cs/>
                <w:lang w:bidi="th-TH"/>
              </w:rPr>
              <w:t>/</w:t>
            </w:r>
            <w:r>
              <w:t>Minor Description</w:t>
            </w:r>
          </w:p>
        </w:tc>
        <w:tc>
          <w:tcPr>
            <w:tcW w:w="2195" w:type="dxa"/>
            <w:shd w:val="clear" w:color="auto" w:fill="auto"/>
          </w:tcPr>
          <w:p w14:paraId="55FEB95A" w14:textId="488FC618" w:rsidR="00660E0B" w:rsidRDefault="00660E0B" w:rsidP="00660E0B">
            <w:pPr>
              <w:rPr>
                <w:lang w:val="en-US" w:bidi="th-TH"/>
              </w:rPr>
            </w:pPr>
            <w:r>
              <w:rPr>
                <w:rFonts w:hint="cs"/>
                <w:cs/>
                <w:lang w:bidi="th-TH"/>
              </w:rPr>
              <w:t>สินเชื่อขยายกำลังการผลิต</w:t>
            </w:r>
          </w:p>
        </w:tc>
        <w:tc>
          <w:tcPr>
            <w:tcW w:w="2977" w:type="dxa"/>
            <w:shd w:val="clear" w:color="auto" w:fill="auto"/>
          </w:tcPr>
          <w:p w14:paraId="2819A769" w14:textId="5373B89C" w:rsidR="00660E0B" w:rsidRPr="00897DBA" w:rsidRDefault="00660E0B" w:rsidP="00660E0B"/>
        </w:tc>
      </w:tr>
      <w:tr w:rsidR="00660E0B" w:rsidRPr="00F822B1" w14:paraId="027861ED" w14:textId="77777777" w:rsidTr="00660E0B">
        <w:tc>
          <w:tcPr>
            <w:tcW w:w="3050" w:type="dxa"/>
            <w:shd w:val="clear" w:color="auto" w:fill="auto"/>
          </w:tcPr>
          <w:p w14:paraId="34701FC5" w14:textId="0D589367" w:rsidR="00660E0B" w:rsidRDefault="00660E0B" w:rsidP="00660E0B">
            <w:r w:rsidRPr="00B862D0">
              <w:t>Limit ID</w:t>
            </w:r>
          </w:p>
        </w:tc>
        <w:tc>
          <w:tcPr>
            <w:tcW w:w="2195" w:type="dxa"/>
            <w:shd w:val="clear" w:color="auto" w:fill="auto"/>
          </w:tcPr>
          <w:p w14:paraId="4C7F88C8" w14:textId="1A1B9835" w:rsidR="00660E0B" w:rsidRDefault="00660E0B" w:rsidP="00660E0B">
            <w:pPr>
              <w:rPr>
                <w:lang w:val="en-US" w:bidi="th-TH"/>
              </w:rPr>
            </w:pPr>
            <w:r>
              <w:t>610175201</w:t>
            </w:r>
          </w:p>
        </w:tc>
        <w:tc>
          <w:tcPr>
            <w:tcW w:w="2977" w:type="dxa"/>
            <w:shd w:val="clear" w:color="auto" w:fill="auto"/>
          </w:tcPr>
          <w:p w14:paraId="53AF2DAF" w14:textId="77777777" w:rsidR="00660E0B" w:rsidRPr="00897DBA" w:rsidRDefault="00660E0B" w:rsidP="00660E0B"/>
        </w:tc>
      </w:tr>
      <w:tr w:rsidR="00660E0B" w:rsidRPr="00F822B1" w14:paraId="2E0027E0" w14:textId="77777777" w:rsidTr="00660E0B">
        <w:tc>
          <w:tcPr>
            <w:tcW w:w="3050" w:type="dxa"/>
            <w:shd w:val="clear" w:color="auto" w:fill="auto"/>
          </w:tcPr>
          <w:p w14:paraId="5F518249" w14:textId="3AEAFB73" w:rsidR="00660E0B" w:rsidRDefault="00660E0B" w:rsidP="00660E0B">
            <w:r>
              <w:t xml:space="preserve">Currency </w:t>
            </w:r>
          </w:p>
        </w:tc>
        <w:tc>
          <w:tcPr>
            <w:tcW w:w="2195" w:type="dxa"/>
            <w:shd w:val="clear" w:color="auto" w:fill="auto"/>
          </w:tcPr>
          <w:p w14:paraId="55000569" w14:textId="135EE173" w:rsidR="00660E0B" w:rsidRDefault="00660E0B" w:rsidP="00660E0B">
            <w:pPr>
              <w:rPr>
                <w:lang w:val="en-US" w:bidi="th-TH"/>
              </w:rPr>
            </w:pPr>
            <w:r>
              <w:t>THB, USD</w:t>
            </w:r>
          </w:p>
        </w:tc>
        <w:tc>
          <w:tcPr>
            <w:tcW w:w="2977" w:type="dxa"/>
            <w:shd w:val="clear" w:color="auto" w:fill="auto"/>
          </w:tcPr>
          <w:p w14:paraId="7CDC6448" w14:textId="77777777" w:rsidR="00660E0B" w:rsidRPr="00897DBA" w:rsidRDefault="00660E0B" w:rsidP="00660E0B"/>
        </w:tc>
      </w:tr>
      <w:tr w:rsidR="00660E0B" w:rsidRPr="00F822B1" w14:paraId="24879414" w14:textId="77777777" w:rsidTr="00660E0B">
        <w:tc>
          <w:tcPr>
            <w:tcW w:w="3050" w:type="dxa"/>
            <w:shd w:val="clear" w:color="auto" w:fill="auto"/>
          </w:tcPr>
          <w:p w14:paraId="570690D1" w14:textId="39FBBEB0" w:rsidR="00660E0B" w:rsidRDefault="00660E0B" w:rsidP="00660E0B">
            <w:r>
              <w:t xml:space="preserve">Amount Limit </w:t>
            </w:r>
          </w:p>
        </w:tc>
        <w:tc>
          <w:tcPr>
            <w:tcW w:w="2195" w:type="dxa"/>
            <w:shd w:val="clear" w:color="auto" w:fill="auto"/>
          </w:tcPr>
          <w:p w14:paraId="31EE96F7" w14:textId="09CF2B79" w:rsidR="00660E0B" w:rsidRDefault="00660E0B" w:rsidP="00660E0B">
            <w:pPr>
              <w:rPr>
                <w:lang w:val="en-US" w:bidi="th-TH"/>
              </w:rPr>
            </w:pPr>
            <w:r>
              <w:t>1,000,000</w:t>
            </w:r>
            <w:r>
              <w:rPr>
                <w:cs/>
                <w:lang w:bidi="th-TH"/>
              </w:rPr>
              <w:t>.</w:t>
            </w:r>
            <w:r>
              <w:t>00 USD</w:t>
            </w:r>
          </w:p>
        </w:tc>
        <w:tc>
          <w:tcPr>
            <w:tcW w:w="2977" w:type="dxa"/>
            <w:shd w:val="clear" w:color="auto" w:fill="auto"/>
          </w:tcPr>
          <w:p w14:paraId="292250EE" w14:textId="77777777" w:rsidR="00660E0B" w:rsidRPr="00897DBA" w:rsidRDefault="00660E0B" w:rsidP="00660E0B"/>
        </w:tc>
      </w:tr>
      <w:tr w:rsidR="00660E0B" w:rsidRPr="00F822B1" w14:paraId="2BD4BC87" w14:textId="77777777" w:rsidTr="00660E0B">
        <w:tc>
          <w:tcPr>
            <w:tcW w:w="3050" w:type="dxa"/>
            <w:shd w:val="clear" w:color="auto" w:fill="auto"/>
          </w:tcPr>
          <w:p w14:paraId="1F33001E" w14:textId="537A9820" w:rsidR="00660E0B" w:rsidRDefault="00660E0B" w:rsidP="00660E0B">
            <w:r>
              <w:t>CL: Approved Currency Amount</w:t>
            </w:r>
          </w:p>
        </w:tc>
        <w:tc>
          <w:tcPr>
            <w:tcW w:w="2195" w:type="dxa"/>
            <w:shd w:val="clear" w:color="auto" w:fill="auto"/>
          </w:tcPr>
          <w:p w14:paraId="029842A3" w14:textId="01877E98" w:rsidR="00660E0B" w:rsidRDefault="00B932CD" w:rsidP="00660E0B">
            <w:pPr>
              <w:rPr>
                <w:lang w:val="en-US" w:bidi="th-TH"/>
              </w:rPr>
            </w:pPr>
            <w:r>
              <w:rPr>
                <w:lang w:val="en-US" w:bidi="th-TH"/>
              </w:rPr>
              <w:t>1,000,000.00 USD</w:t>
            </w:r>
          </w:p>
        </w:tc>
        <w:tc>
          <w:tcPr>
            <w:tcW w:w="2977" w:type="dxa"/>
            <w:shd w:val="clear" w:color="auto" w:fill="auto"/>
          </w:tcPr>
          <w:p w14:paraId="2641227C" w14:textId="77777777" w:rsidR="00660E0B" w:rsidRPr="00897DBA" w:rsidRDefault="00660E0B" w:rsidP="00660E0B"/>
        </w:tc>
      </w:tr>
      <w:tr w:rsidR="00660E0B" w:rsidRPr="00F822B1" w14:paraId="0A990364" w14:textId="77777777" w:rsidTr="00660E0B">
        <w:tc>
          <w:tcPr>
            <w:tcW w:w="3050" w:type="dxa"/>
            <w:shd w:val="clear" w:color="auto" w:fill="auto"/>
          </w:tcPr>
          <w:p w14:paraId="1B514A7B" w14:textId="091380BA" w:rsidR="00660E0B" w:rsidRDefault="00660E0B" w:rsidP="00660E0B">
            <w:r>
              <w:t>Credit Tran STS</w:t>
            </w:r>
          </w:p>
        </w:tc>
        <w:tc>
          <w:tcPr>
            <w:tcW w:w="2195" w:type="dxa"/>
            <w:shd w:val="clear" w:color="auto" w:fill="auto"/>
          </w:tcPr>
          <w:p w14:paraId="18A31672" w14:textId="77777777" w:rsidR="00660E0B" w:rsidRDefault="00660E0B" w:rsidP="00660E0B">
            <w:pPr>
              <w:rPr>
                <w:lang w:val="en-US" w:bidi="th-TH"/>
              </w:rPr>
            </w:pPr>
          </w:p>
        </w:tc>
        <w:tc>
          <w:tcPr>
            <w:tcW w:w="2977" w:type="dxa"/>
            <w:shd w:val="clear" w:color="auto" w:fill="auto"/>
          </w:tcPr>
          <w:p w14:paraId="43A0CB03" w14:textId="77777777" w:rsidR="00660E0B" w:rsidRPr="00897DBA" w:rsidRDefault="00660E0B" w:rsidP="00660E0B"/>
        </w:tc>
      </w:tr>
      <w:tr w:rsidR="00660E0B" w:rsidRPr="00F822B1" w14:paraId="2C33E5F0" w14:textId="77777777" w:rsidTr="00660E0B">
        <w:tc>
          <w:tcPr>
            <w:tcW w:w="3050" w:type="dxa"/>
            <w:shd w:val="clear" w:color="auto" w:fill="auto"/>
          </w:tcPr>
          <w:p w14:paraId="2B23C9E1" w14:textId="614FA376" w:rsidR="00660E0B" w:rsidRDefault="00B932CD" w:rsidP="00660E0B">
            <w:r>
              <w:t>Available Credit Lime Currency</w:t>
            </w:r>
          </w:p>
        </w:tc>
        <w:tc>
          <w:tcPr>
            <w:tcW w:w="2195" w:type="dxa"/>
            <w:shd w:val="clear" w:color="auto" w:fill="auto"/>
          </w:tcPr>
          <w:p w14:paraId="17047935" w14:textId="3837C882" w:rsidR="00660E0B" w:rsidRDefault="00B932CD" w:rsidP="00660E0B">
            <w:pPr>
              <w:rPr>
                <w:lang w:val="en-US" w:bidi="th-TH"/>
              </w:rPr>
            </w:pPr>
            <w:r>
              <w:rPr>
                <w:lang w:val="en-US" w:bidi="th-TH"/>
              </w:rPr>
              <w:t>100,000 USD</w:t>
            </w:r>
          </w:p>
        </w:tc>
        <w:tc>
          <w:tcPr>
            <w:tcW w:w="2977" w:type="dxa"/>
            <w:shd w:val="clear" w:color="auto" w:fill="auto"/>
          </w:tcPr>
          <w:p w14:paraId="21AAB023" w14:textId="77777777" w:rsidR="00660E0B" w:rsidRPr="00897DBA" w:rsidRDefault="00660E0B" w:rsidP="00660E0B"/>
        </w:tc>
      </w:tr>
      <w:tr w:rsidR="00660E0B" w:rsidRPr="00F822B1" w14:paraId="58BBC026" w14:textId="77777777" w:rsidTr="00660E0B">
        <w:tc>
          <w:tcPr>
            <w:tcW w:w="3050" w:type="dxa"/>
            <w:shd w:val="clear" w:color="auto" w:fill="auto"/>
          </w:tcPr>
          <w:p w14:paraId="5E08FD01" w14:textId="128DE19D" w:rsidR="00660E0B" w:rsidRDefault="00B932CD" w:rsidP="00660E0B">
            <w:r>
              <w:t>Loan Outstanding</w:t>
            </w:r>
          </w:p>
        </w:tc>
        <w:tc>
          <w:tcPr>
            <w:tcW w:w="2195" w:type="dxa"/>
            <w:shd w:val="clear" w:color="auto" w:fill="auto"/>
          </w:tcPr>
          <w:p w14:paraId="19DF00E2" w14:textId="40AA8371" w:rsidR="00660E0B" w:rsidRDefault="00B932CD" w:rsidP="00660E0B">
            <w:pPr>
              <w:rPr>
                <w:lang w:val="en-US" w:bidi="th-TH"/>
              </w:rPr>
            </w:pPr>
            <w:r>
              <w:rPr>
                <w:lang w:val="en-US" w:bidi="th-TH"/>
              </w:rPr>
              <w:t>900,000 USD</w:t>
            </w:r>
          </w:p>
        </w:tc>
        <w:tc>
          <w:tcPr>
            <w:tcW w:w="2977" w:type="dxa"/>
            <w:shd w:val="clear" w:color="auto" w:fill="auto"/>
          </w:tcPr>
          <w:p w14:paraId="1B3198B3" w14:textId="77777777" w:rsidR="00660E0B" w:rsidRPr="00897DBA" w:rsidRDefault="00660E0B" w:rsidP="00660E0B"/>
        </w:tc>
      </w:tr>
      <w:tr w:rsidR="00660E0B" w:rsidRPr="00F822B1" w14:paraId="55B33F22" w14:textId="77777777" w:rsidTr="00660E0B">
        <w:tc>
          <w:tcPr>
            <w:tcW w:w="3050" w:type="dxa"/>
            <w:shd w:val="clear" w:color="auto" w:fill="auto"/>
          </w:tcPr>
          <w:p w14:paraId="35C769B1" w14:textId="78580DD1" w:rsidR="00660E0B" w:rsidRDefault="00B932CD" w:rsidP="00660E0B">
            <w:r>
              <w:lastRenderedPageBreak/>
              <w:t>Accumulated Credit Line</w:t>
            </w:r>
          </w:p>
        </w:tc>
        <w:tc>
          <w:tcPr>
            <w:tcW w:w="2195" w:type="dxa"/>
            <w:shd w:val="clear" w:color="auto" w:fill="auto"/>
          </w:tcPr>
          <w:p w14:paraId="3E2E76C1" w14:textId="53132119" w:rsidR="00660E0B" w:rsidRDefault="00B932CD" w:rsidP="00660E0B">
            <w:pPr>
              <w:rPr>
                <w:lang w:val="en-US" w:bidi="th-TH"/>
              </w:rPr>
            </w:pPr>
            <w:r>
              <w:rPr>
                <w:lang w:val="en-US" w:bidi="th-TH"/>
              </w:rPr>
              <w:t>900,000 USD</w:t>
            </w:r>
          </w:p>
        </w:tc>
        <w:tc>
          <w:tcPr>
            <w:tcW w:w="2977" w:type="dxa"/>
            <w:shd w:val="clear" w:color="auto" w:fill="auto"/>
          </w:tcPr>
          <w:p w14:paraId="178EA095" w14:textId="77777777" w:rsidR="00660E0B" w:rsidRPr="00897DBA" w:rsidRDefault="00660E0B" w:rsidP="00660E0B"/>
        </w:tc>
      </w:tr>
      <w:tr w:rsidR="00660E0B" w:rsidRPr="00F822B1" w14:paraId="16AF2B1C" w14:textId="77777777" w:rsidTr="00660E0B">
        <w:tc>
          <w:tcPr>
            <w:tcW w:w="3050" w:type="dxa"/>
            <w:shd w:val="clear" w:color="auto" w:fill="auto"/>
          </w:tcPr>
          <w:p w14:paraId="5889CE5F" w14:textId="09891CA2" w:rsidR="00660E0B" w:rsidRDefault="00B932CD" w:rsidP="00660E0B">
            <w:r>
              <w:t>Total Final (Based on currency)</w:t>
            </w:r>
          </w:p>
        </w:tc>
        <w:tc>
          <w:tcPr>
            <w:tcW w:w="2195" w:type="dxa"/>
            <w:shd w:val="clear" w:color="auto" w:fill="auto"/>
          </w:tcPr>
          <w:p w14:paraId="39BEF63E" w14:textId="77777777" w:rsidR="00660E0B" w:rsidRPr="00B932CD" w:rsidRDefault="00660E0B" w:rsidP="00660E0B">
            <w:pPr>
              <w:rPr>
                <w:lang w:bidi="th-TH"/>
              </w:rPr>
            </w:pPr>
          </w:p>
        </w:tc>
        <w:tc>
          <w:tcPr>
            <w:tcW w:w="2977" w:type="dxa"/>
            <w:shd w:val="clear" w:color="auto" w:fill="auto"/>
          </w:tcPr>
          <w:p w14:paraId="6DF9794B" w14:textId="77777777" w:rsidR="00660E0B" w:rsidRPr="00897DBA" w:rsidRDefault="00660E0B" w:rsidP="00660E0B"/>
        </w:tc>
      </w:tr>
      <w:tr w:rsidR="00660E0B" w:rsidRPr="00F822B1" w14:paraId="6C42A1A0" w14:textId="77777777" w:rsidTr="00660E0B">
        <w:tc>
          <w:tcPr>
            <w:tcW w:w="3050" w:type="dxa"/>
            <w:shd w:val="clear" w:color="auto" w:fill="auto"/>
          </w:tcPr>
          <w:p w14:paraId="59158432" w14:textId="44C904BC" w:rsidR="00660E0B" w:rsidRDefault="00B932CD" w:rsidP="00660E0B">
            <w:r>
              <w:t>Total By Credit Type</w:t>
            </w:r>
          </w:p>
        </w:tc>
        <w:tc>
          <w:tcPr>
            <w:tcW w:w="2195" w:type="dxa"/>
            <w:shd w:val="clear" w:color="auto" w:fill="auto"/>
          </w:tcPr>
          <w:p w14:paraId="297D66C1" w14:textId="77777777" w:rsidR="00660E0B" w:rsidRDefault="00660E0B" w:rsidP="00660E0B">
            <w:pPr>
              <w:rPr>
                <w:lang w:val="en-US" w:bidi="th-TH"/>
              </w:rPr>
            </w:pPr>
          </w:p>
        </w:tc>
        <w:tc>
          <w:tcPr>
            <w:tcW w:w="2977" w:type="dxa"/>
            <w:shd w:val="clear" w:color="auto" w:fill="auto"/>
          </w:tcPr>
          <w:p w14:paraId="4ADBC5DE" w14:textId="77777777" w:rsidR="00660E0B" w:rsidRPr="00897DBA" w:rsidRDefault="00660E0B" w:rsidP="00660E0B"/>
        </w:tc>
      </w:tr>
    </w:tbl>
    <w:p w14:paraId="0B58C2A9" w14:textId="4DAF836E" w:rsidR="00B34721" w:rsidRDefault="00B34721" w:rsidP="00CD437E"/>
    <w:p w14:paraId="67F1B4B9" w14:textId="4ACE6AC3" w:rsidR="00B34721" w:rsidRDefault="00B34721" w:rsidP="00CD437E">
      <w:pPr>
        <w:rPr>
          <w:b/>
          <w:bCs/>
        </w:rPr>
      </w:pPr>
      <w:r>
        <w:tab/>
      </w:r>
      <w:r w:rsidRPr="00B34721">
        <w:rPr>
          <w:b/>
          <w:bCs/>
        </w:rPr>
        <w:t>Loan amount that have not drawdown report (classified by credit line users)</w:t>
      </w:r>
      <w:r>
        <w:rPr>
          <w:b/>
          <w:bCs/>
        </w:rPr>
        <w:t xml:space="preserve"> [excel layout]</w:t>
      </w:r>
    </w:p>
    <w:p w14:paraId="6BE292E1" w14:textId="77777777" w:rsidR="00B34721" w:rsidRPr="00B34721" w:rsidRDefault="00B34721" w:rsidP="00CD437E">
      <w:pPr>
        <w:rPr>
          <w:b/>
          <w:bCs/>
        </w:rPr>
      </w:pPr>
    </w:p>
    <w:tbl>
      <w:tblPr>
        <w:tblW w:w="8222" w:type="dxa"/>
        <w:tblInd w:w="1111"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A0" w:firstRow="1" w:lastRow="0" w:firstColumn="1" w:lastColumn="0" w:noHBand="0" w:noVBand="0"/>
      </w:tblPr>
      <w:tblGrid>
        <w:gridCol w:w="3050"/>
        <w:gridCol w:w="2195"/>
        <w:gridCol w:w="2977"/>
      </w:tblGrid>
      <w:tr w:rsidR="00B34721" w:rsidRPr="00897DBA" w14:paraId="57B72A8E" w14:textId="77777777" w:rsidTr="000A555E">
        <w:trPr>
          <w:tblHeader/>
        </w:trPr>
        <w:tc>
          <w:tcPr>
            <w:tcW w:w="3050" w:type="dxa"/>
          </w:tcPr>
          <w:p w14:paraId="7812B8FB" w14:textId="77777777" w:rsidR="00B34721" w:rsidRPr="00897DBA" w:rsidRDefault="00B34721" w:rsidP="000A555E">
            <w:r w:rsidRPr="00897DBA">
              <w:t>Screen</w:t>
            </w:r>
            <w:r w:rsidRPr="00897DBA">
              <w:rPr>
                <w:cs/>
                <w:lang w:bidi="th-TH"/>
              </w:rPr>
              <w:t>/</w:t>
            </w:r>
            <w:r w:rsidRPr="00897DBA">
              <w:t>Report Field Name</w:t>
            </w:r>
            <w:r w:rsidRPr="00897DBA">
              <w:rPr>
                <w:cs/>
                <w:lang w:bidi="th-TH"/>
              </w:rPr>
              <w:t>/</w:t>
            </w:r>
            <w:r w:rsidRPr="00897DBA">
              <w:t>Attributes</w:t>
            </w:r>
          </w:p>
        </w:tc>
        <w:tc>
          <w:tcPr>
            <w:tcW w:w="2195" w:type="dxa"/>
          </w:tcPr>
          <w:p w14:paraId="014F6E92" w14:textId="77777777" w:rsidR="00B34721" w:rsidRPr="00897DBA" w:rsidRDefault="00B34721" w:rsidP="000A555E">
            <w:r>
              <w:rPr>
                <w:lang w:val="en-US" w:bidi="th-TH"/>
              </w:rPr>
              <w:t>Sample Data</w:t>
            </w:r>
          </w:p>
        </w:tc>
        <w:tc>
          <w:tcPr>
            <w:tcW w:w="2977" w:type="dxa"/>
          </w:tcPr>
          <w:p w14:paraId="5F519467" w14:textId="77777777" w:rsidR="00B34721" w:rsidRDefault="00B34721" w:rsidP="000A555E">
            <w:r w:rsidRPr="00897DBA">
              <w:t>Source</w:t>
            </w:r>
            <w:r w:rsidRPr="00897DBA">
              <w:rPr>
                <w:cs/>
                <w:lang w:bidi="th-TH"/>
              </w:rPr>
              <w:t>/</w:t>
            </w:r>
            <w:r w:rsidRPr="00897DBA">
              <w:t>Validations</w:t>
            </w:r>
          </w:p>
        </w:tc>
      </w:tr>
      <w:tr w:rsidR="00B34721" w:rsidRPr="00F822B1" w14:paraId="74A08FE1" w14:textId="77777777" w:rsidTr="000A555E">
        <w:tc>
          <w:tcPr>
            <w:tcW w:w="3050" w:type="dxa"/>
            <w:shd w:val="clear" w:color="auto" w:fill="DAE6B6" w:themeFill="accent6" w:themeFillTint="66"/>
          </w:tcPr>
          <w:p w14:paraId="28E8678C" w14:textId="77777777" w:rsidR="00B34721" w:rsidRPr="008375B3" w:rsidRDefault="00B34721" w:rsidP="000A555E">
            <w:pPr>
              <w:rPr>
                <w:lang w:val="en-US" w:bidi="th-TH"/>
              </w:rPr>
            </w:pPr>
            <w:r w:rsidRPr="00466983">
              <w:t xml:space="preserve">Header </w:t>
            </w:r>
          </w:p>
        </w:tc>
        <w:tc>
          <w:tcPr>
            <w:tcW w:w="2195" w:type="dxa"/>
            <w:shd w:val="clear" w:color="auto" w:fill="DAE6B6" w:themeFill="accent6" w:themeFillTint="66"/>
          </w:tcPr>
          <w:p w14:paraId="76D93727" w14:textId="77777777" w:rsidR="00B34721" w:rsidRPr="00897DBA" w:rsidRDefault="00B34721" w:rsidP="000A555E"/>
        </w:tc>
        <w:tc>
          <w:tcPr>
            <w:tcW w:w="2977" w:type="dxa"/>
            <w:shd w:val="clear" w:color="auto" w:fill="DAE6B6" w:themeFill="accent6" w:themeFillTint="66"/>
          </w:tcPr>
          <w:p w14:paraId="0625D672" w14:textId="77777777" w:rsidR="00B34721" w:rsidRPr="00897DBA" w:rsidRDefault="00B34721" w:rsidP="000A555E"/>
        </w:tc>
      </w:tr>
      <w:tr w:rsidR="00B34721" w:rsidRPr="00F822B1" w14:paraId="1419F2E7" w14:textId="77777777" w:rsidTr="000A555E">
        <w:tc>
          <w:tcPr>
            <w:tcW w:w="3050" w:type="dxa"/>
          </w:tcPr>
          <w:p w14:paraId="4EBC9AFB" w14:textId="77777777" w:rsidR="00B34721" w:rsidRDefault="00B34721" w:rsidP="000A555E">
            <w:pPr>
              <w:rPr>
                <w:cs/>
                <w:lang w:bidi="th-TH"/>
              </w:rPr>
            </w:pPr>
            <w:r>
              <w:t>Title</w:t>
            </w:r>
          </w:p>
        </w:tc>
        <w:tc>
          <w:tcPr>
            <w:tcW w:w="2195" w:type="dxa"/>
          </w:tcPr>
          <w:p w14:paraId="34926CEB" w14:textId="132988F6" w:rsidR="00B34721" w:rsidRPr="00897DBA" w:rsidRDefault="00B34721" w:rsidP="000A555E">
            <w:pPr>
              <w:rPr>
                <w:lang w:bidi="th-TH"/>
              </w:rPr>
            </w:pPr>
            <w:r w:rsidRPr="00B34721">
              <w:rPr>
                <w:lang w:val="en-US" w:bidi="th-TH"/>
              </w:rPr>
              <w:t>Loan amount that have not drawdown report (classified by credit line users)</w:t>
            </w:r>
          </w:p>
        </w:tc>
        <w:tc>
          <w:tcPr>
            <w:tcW w:w="2977" w:type="dxa"/>
          </w:tcPr>
          <w:p w14:paraId="70695620" w14:textId="77777777" w:rsidR="00B34721" w:rsidRPr="00897DBA" w:rsidRDefault="00B34721" w:rsidP="000A555E"/>
        </w:tc>
      </w:tr>
      <w:tr w:rsidR="00B34721" w:rsidRPr="00F822B1" w14:paraId="1F158212" w14:textId="77777777" w:rsidTr="000A555E">
        <w:tc>
          <w:tcPr>
            <w:tcW w:w="3050" w:type="dxa"/>
          </w:tcPr>
          <w:p w14:paraId="42884356" w14:textId="77777777" w:rsidR="00B34721" w:rsidRPr="008375B3" w:rsidRDefault="00B34721" w:rsidP="000A555E">
            <w:pPr>
              <w:rPr>
                <w:lang w:val="en-US"/>
              </w:rPr>
            </w:pPr>
            <w:r>
              <w:t>Period of Time</w:t>
            </w:r>
          </w:p>
        </w:tc>
        <w:tc>
          <w:tcPr>
            <w:tcW w:w="2195" w:type="dxa"/>
          </w:tcPr>
          <w:p w14:paraId="008C15A9" w14:textId="33A6BE14" w:rsidR="00B34721" w:rsidRPr="00897DBA" w:rsidRDefault="00B34721" w:rsidP="000A555E">
            <w:r>
              <w:rPr>
                <w:lang w:val="en-US" w:bidi="th-TH"/>
              </w:rPr>
              <w:t>AS of 31/01/2023</w:t>
            </w:r>
          </w:p>
        </w:tc>
        <w:tc>
          <w:tcPr>
            <w:tcW w:w="2977" w:type="dxa"/>
          </w:tcPr>
          <w:p w14:paraId="19279896" w14:textId="77777777" w:rsidR="00B34721" w:rsidRPr="00897DBA" w:rsidRDefault="00B34721" w:rsidP="000A555E"/>
        </w:tc>
      </w:tr>
      <w:tr w:rsidR="00B34721" w:rsidRPr="00F822B1" w14:paraId="0E6B3360" w14:textId="77777777" w:rsidTr="000A555E">
        <w:tc>
          <w:tcPr>
            <w:tcW w:w="3050" w:type="dxa"/>
          </w:tcPr>
          <w:p w14:paraId="12B4F6CD" w14:textId="77777777" w:rsidR="00B34721" w:rsidRDefault="00B34721" w:rsidP="000A555E"/>
        </w:tc>
        <w:tc>
          <w:tcPr>
            <w:tcW w:w="2195" w:type="dxa"/>
          </w:tcPr>
          <w:p w14:paraId="436CCB86" w14:textId="77777777" w:rsidR="00B34721" w:rsidRDefault="00B34721" w:rsidP="000A555E">
            <w:pPr>
              <w:rPr>
                <w:lang w:val="en-US" w:bidi="th-TH"/>
              </w:rPr>
            </w:pPr>
          </w:p>
        </w:tc>
        <w:tc>
          <w:tcPr>
            <w:tcW w:w="2977" w:type="dxa"/>
          </w:tcPr>
          <w:p w14:paraId="3FC89E3C" w14:textId="77777777" w:rsidR="00B34721" w:rsidRPr="00897DBA" w:rsidRDefault="00B34721" w:rsidP="000A555E"/>
        </w:tc>
      </w:tr>
      <w:tr w:rsidR="00B34721" w:rsidRPr="00F822B1" w14:paraId="4AE8333F" w14:textId="77777777" w:rsidTr="000A555E">
        <w:tc>
          <w:tcPr>
            <w:tcW w:w="3050" w:type="dxa"/>
          </w:tcPr>
          <w:p w14:paraId="5CE04428" w14:textId="77777777" w:rsidR="00B34721" w:rsidRDefault="00B34721" w:rsidP="000A555E"/>
        </w:tc>
        <w:tc>
          <w:tcPr>
            <w:tcW w:w="2195" w:type="dxa"/>
          </w:tcPr>
          <w:p w14:paraId="22A39151" w14:textId="77777777" w:rsidR="00B34721" w:rsidRDefault="00B34721" w:rsidP="000A555E">
            <w:pPr>
              <w:rPr>
                <w:lang w:val="en-US" w:bidi="th-TH"/>
              </w:rPr>
            </w:pPr>
          </w:p>
        </w:tc>
        <w:tc>
          <w:tcPr>
            <w:tcW w:w="2977" w:type="dxa"/>
          </w:tcPr>
          <w:p w14:paraId="780AA1A5" w14:textId="77777777" w:rsidR="00B34721" w:rsidRPr="00897DBA" w:rsidRDefault="00B34721" w:rsidP="000A555E"/>
        </w:tc>
      </w:tr>
      <w:tr w:rsidR="00B34721" w:rsidRPr="00F822B1" w14:paraId="3AD6709B" w14:textId="77777777" w:rsidTr="000A555E">
        <w:tc>
          <w:tcPr>
            <w:tcW w:w="3050" w:type="dxa"/>
            <w:shd w:val="clear" w:color="auto" w:fill="DAE6B6" w:themeFill="accent6" w:themeFillTint="66"/>
          </w:tcPr>
          <w:p w14:paraId="2000B2A9" w14:textId="77777777" w:rsidR="00B34721" w:rsidRDefault="00B34721" w:rsidP="000A555E">
            <w:r>
              <w:t>Details</w:t>
            </w:r>
          </w:p>
        </w:tc>
        <w:tc>
          <w:tcPr>
            <w:tcW w:w="2195" w:type="dxa"/>
            <w:shd w:val="clear" w:color="auto" w:fill="DAE6B6" w:themeFill="accent6" w:themeFillTint="66"/>
          </w:tcPr>
          <w:p w14:paraId="55D2D0A4" w14:textId="77777777" w:rsidR="00B34721" w:rsidRDefault="00B34721" w:rsidP="000A555E">
            <w:pPr>
              <w:rPr>
                <w:lang w:val="en-US" w:bidi="th-TH"/>
              </w:rPr>
            </w:pPr>
          </w:p>
        </w:tc>
        <w:tc>
          <w:tcPr>
            <w:tcW w:w="2977" w:type="dxa"/>
            <w:shd w:val="clear" w:color="auto" w:fill="DAE6B6" w:themeFill="accent6" w:themeFillTint="66"/>
          </w:tcPr>
          <w:p w14:paraId="139AF5DA" w14:textId="77777777" w:rsidR="00B34721" w:rsidRPr="00897DBA" w:rsidRDefault="00B34721" w:rsidP="000A555E"/>
        </w:tc>
      </w:tr>
      <w:tr w:rsidR="00B34721" w:rsidRPr="00F822B1" w14:paraId="2F54BF84" w14:textId="77777777" w:rsidTr="000A555E">
        <w:tc>
          <w:tcPr>
            <w:tcW w:w="3050" w:type="dxa"/>
            <w:shd w:val="clear" w:color="auto" w:fill="auto"/>
          </w:tcPr>
          <w:p w14:paraId="4FAABDEE" w14:textId="77777777" w:rsidR="00B34721" w:rsidRPr="00B862D0" w:rsidRDefault="00B34721" w:rsidP="000A555E">
            <w:r>
              <w:t>Operation Department Code</w:t>
            </w:r>
          </w:p>
        </w:tc>
        <w:tc>
          <w:tcPr>
            <w:tcW w:w="2195" w:type="dxa"/>
            <w:shd w:val="clear" w:color="auto" w:fill="auto"/>
          </w:tcPr>
          <w:p w14:paraId="64452235" w14:textId="77777777" w:rsidR="00B34721" w:rsidRDefault="00B34721" w:rsidP="000A555E">
            <w:r>
              <w:t>1004000</w:t>
            </w:r>
          </w:p>
        </w:tc>
        <w:tc>
          <w:tcPr>
            <w:tcW w:w="2977" w:type="dxa"/>
            <w:shd w:val="clear" w:color="auto" w:fill="auto"/>
          </w:tcPr>
          <w:p w14:paraId="4B3E47C9" w14:textId="77777777" w:rsidR="00B34721" w:rsidRPr="00897DBA" w:rsidRDefault="00B34721" w:rsidP="000A555E"/>
        </w:tc>
      </w:tr>
      <w:tr w:rsidR="00B34721" w:rsidRPr="00F822B1" w14:paraId="6864EDE7" w14:textId="77777777" w:rsidTr="000A555E">
        <w:tc>
          <w:tcPr>
            <w:tcW w:w="3050" w:type="dxa"/>
            <w:shd w:val="clear" w:color="auto" w:fill="auto"/>
          </w:tcPr>
          <w:p w14:paraId="6143E818" w14:textId="77777777" w:rsidR="00B34721" w:rsidRPr="00B862D0" w:rsidRDefault="00B34721" w:rsidP="000A555E">
            <w:r>
              <w:t>Operation Department Description</w:t>
            </w:r>
          </w:p>
        </w:tc>
        <w:tc>
          <w:tcPr>
            <w:tcW w:w="2195" w:type="dxa"/>
            <w:shd w:val="clear" w:color="auto" w:fill="auto"/>
          </w:tcPr>
          <w:p w14:paraId="052BC2F4" w14:textId="77777777" w:rsidR="00B34721" w:rsidRDefault="00B34721" w:rsidP="000A555E">
            <w:r>
              <w:t>Head Office</w:t>
            </w:r>
          </w:p>
        </w:tc>
        <w:tc>
          <w:tcPr>
            <w:tcW w:w="2977" w:type="dxa"/>
            <w:shd w:val="clear" w:color="auto" w:fill="auto"/>
          </w:tcPr>
          <w:p w14:paraId="7AE2C322" w14:textId="77777777" w:rsidR="00B34721" w:rsidRPr="00897DBA" w:rsidRDefault="00B34721" w:rsidP="000A555E"/>
        </w:tc>
      </w:tr>
      <w:tr w:rsidR="00B34721" w:rsidRPr="00F822B1" w14:paraId="14397FA0" w14:textId="77777777" w:rsidTr="000A555E">
        <w:tc>
          <w:tcPr>
            <w:tcW w:w="3050" w:type="dxa"/>
            <w:shd w:val="clear" w:color="auto" w:fill="auto"/>
          </w:tcPr>
          <w:p w14:paraId="223C3024" w14:textId="77777777" w:rsidR="00B34721" w:rsidRDefault="00B34721" w:rsidP="000A555E">
            <w:r>
              <w:t xml:space="preserve">Currency </w:t>
            </w:r>
          </w:p>
        </w:tc>
        <w:tc>
          <w:tcPr>
            <w:tcW w:w="2195" w:type="dxa"/>
            <w:shd w:val="clear" w:color="auto" w:fill="auto"/>
          </w:tcPr>
          <w:p w14:paraId="7A0F998F" w14:textId="77777777" w:rsidR="00B34721" w:rsidRDefault="00B34721" w:rsidP="000A555E">
            <w:pPr>
              <w:rPr>
                <w:lang w:val="en-US" w:bidi="th-TH"/>
              </w:rPr>
            </w:pPr>
            <w:r>
              <w:t>THB, USD</w:t>
            </w:r>
          </w:p>
        </w:tc>
        <w:tc>
          <w:tcPr>
            <w:tcW w:w="2977" w:type="dxa"/>
            <w:shd w:val="clear" w:color="auto" w:fill="auto"/>
          </w:tcPr>
          <w:p w14:paraId="438303E7" w14:textId="77777777" w:rsidR="00B34721" w:rsidRPr="00897DBA" w:rsidRDefault="00B34721" w:rsidP="000A555E"/>
        </w:tc>
      </w:tr>
      <w:tr w:rsidR="00B34721" w:rsidRPr="00F822B1" w14:paraId="7E0F9ED5" w14:textId="77777777" w:rsidTr="000A555E">
        <w:tc>
          <w:tcPr>
            <w:tcW w:w="3050" w:type="dxa"/>
            <w:shd w:val="clear" w:color="auto" w:fill="auto"/>
          </w:tcPr>
          <w:p w14:paraId="25DF82F3" w14:textId="0F0BCB49" w:rsidR="00B34721" w:rsidRDefault="00B34721" w:rsidP="00B34721">
            <w:r>
              <w:t>Available Credit Limit Currency</w:t>
            </w:r>
          </w:p>
        </w:tc>
        <w:tc>
          <w:tcPr>
            <w:tcW w:w="2195" w:type="dxa"/>
            <w:shd w:val="clear" w:color="auto" w:fill="auto"/>
          </w:tcPr>
          <w:p w14:paraId="0AAF7C79" w14:textId="77777777" w:rsidR="00B34721" w:rsidRDefault="00B34721" w:rsidP="000A555E">
            <w:pPr>
              <w:rPr>
                <w:lang w:val="en-US" w:bidi="th-TH"/>
              </w:rPr>
            </w:pPr>
            <w:r>
              <w:rPr>
                <w:lang w:val="en-US" w:bidi="th-TH"/>
              </w:rPr>
              <w:t>100,000 USD</w:t>
            </w:r>
          </w:p>
        </w:tc>
        <w:tc>
          <w:tcPr>
            <w:tcW w:w="2977" w:type="dxa"/>
            <w:shd w:val="clear" w:color="auto" w:fill="auto"/>
          </w:tcPr>
          <w:p w14:paraId="0946D96B" w14:textId="77777777" w:rsidR="00B34721" w:rsidRPr="00897DBA" w:rsidRDefault="00B34721" w:rsidP="000A555E"/>
        </w:tc>
      </w:tr>
      <w:tr w:rsidR="00B34721" w:rsidRPr="00F822B1" w14:paraId="4F41A1D2" w14:textId="77777777" w:rsidTr="000A555E">
        <w:tc>
          <w:tcPr>
            <w:tcW w:w="3050" w:type="dxa"/>
            <w:shd w:val="clear" w:color="auto" w:fill="auto"/>
          </w:tcPr>
          <w:p w14:paraId="5943448D" w14:textId="77777777" w:rsidR="00B34721" w:rsidRDefault="00B34721" w:rsidP="000A555E">
            <w:r>
              <w:t>Total Final (Based on currency)</w:t>
            </w:r>
          </w:p>
        </w:tc>
        <w:tc>
          <w:tcPr>
            <w:tcW w:w="2195" w:type="dxa"/>
            <w:shd w:val="clear" w:color="auto" w:fill="auto"/>
          </w:tcPr>
          <w:p w14:paraId="04A9C40C" w14:textId="77777777" w:rsidR="00B34721" w:rsidRPr="00B932CD" w:rsidRDefault="00B34721" w:rsidP="000A555E">
            <w:pPr>
              <w:rPr>
                <w:lang w:bidi="th-TH"/>
              </w:rPr>
            </w:pPr>
          </w:p>
        </w:tc>
        <w:tc>
          <w:tcPr>
            <w:tcW w:w="2977" w:type="dxa"/>
            <w:shd w:val="clear" w:color="auto" w:fill="auto"/>
          </w:tcPr>
          <w:p w14:paraId="7FD2A645" w14:textId="77777777" w:rsidR="00B34721" w:rsidRPr="00897DBA" w:rsidRDefault="00B34721" w:rsidP="000A555E"/>
        </w:tc>
      </w:tr>
      <w:tr w:rsidR="00B34721" w:rsidRPr="00F822B1" w14:paraId="53F09C42" w14:textId="77777777" w:rsidTr="000A555E">
        <w:tc>
          <w:tcPr>
            <w:tcW w:w="3050" w:type="dxa"/>
            <w:shd w:val="clear" w:color="auto" w:fill="auto"/>
          </w:tcPr>
          <w:p w14:paraId="23E9DFC4" w14:textId="4974FCC2" w:rsidR="00B34721" w:rsidRDefault="00B34721" w:rsidP="000A555E">
            <w:r>
              <w:t>Grand Total (Based on currency)</w:t>
            </w:r>
          </w:p>
        </w:tc>
        <w:tc>
          <w:tcPr>
            <w:tcW w:w="2195" w:type="dxa"/>
            <w:shd w:val="clear" w:color="auto" w:fill="auto"/>
          </w:tcPr>
          <w:p w14:paraId="5E3A19F3" w14:textId="77777777" w:rsidR="00B34721" w:rsidRDefault="00B34721" w:rsidP="000A555E">
            <w:pPr>
              <w:rPr>
                <w:lang w:val="en-US" w:bidi="th-TH"/>
              </w:rPr>
            </w:pPr>
          </w:p>
        </w:tc>
        <w:tc>
          <w:tcPr>
            <w:tcW w:w="2977" w:type="dxa"/>
            <w:shd w:val="clear" w:color="auto" w:fill="auto"/>
          </w:tcPr>
          <w:p w14:paraId="76025E82" w14:textId="77777777" w:rsidR="00B34721" w:rsidRPr="00897DBA" w:rsidRDefault="00B34721" w:rsidP="000A555E"/>
        </w:tc>
      </w:tr>
    </w:tbl>
    <w:p w14:paraId="7C0F3F4F" w14:textId="77777777" w:rsidR="00B34721" w:rsidRDefault="00B34721" w:rsidP="00CD437E"/>
    <w:p w14:paraId="7C71DD4D" w14:textId="77777777" w:rsidR="00CD437E" w:rsidRPr="00061B9D" w:rsidRDefault="00CD437E" w:rsidP="00CD437E">
      <w:pPr>
        <w:pStyle w:val="Heading3"/>
      </w:pPr>
      <w:bookmarkStart w:id="1665" w:name="_Toc438201759"/>
      <w:bookmarkStart w:id="1666" w:name="_Toc141988969"/>
      <w:r w:rsidRPr="00061B9D">
        <w:t>Additional Impacts</w:t>
      </w:r>
      <w:bookmarkEnd w:id="1665"/>
      <w:bookmarkEnd w:id="1666"/>
    </w:p>
    <w:p w14:paraId="3743D37A" w14:textId="77777777" w:rsidR="00CD437E" w:rsidRPr="00061B9D" w:rsidRDefault="00CD437E" w:rsidP="00CD437E">
      <w:pPr>
        <w:pStyle w:val="Heading4"/>
      </w:pPr>
      <w:r>
        <w:t xml:space="preserve">System Interface requirement </w:t>
      </w:r>
      <w:r>
        <w:rPr>
          <w:szCs w:val="24"/>
          <w:cs/>
          <w:lang w:bidi="th-TH"/>
        </w:rPr>
        <w:t>/</w:t>
      </w:r>
      <w:r>
        <w:t>Integration</w:t>
      </w:r>
    </w:p>
    <w:p w14:paraId="4014B694" w14:textId="77777777" w:rsidR="00CD437E" w:rsidRPr="00AC528C" w:rsidRDefault="00CD437E" w:rsidP="00CD437E">
      <w:pPr>
        <w:ind w:left="1440"/>
      </w:pPr>
      <w:r>
        <w:t>Not Applicable</w:t>
      </w:r>
    </w:p>
    <w:p w14:paraId="75AD1BA3" w14:textId="77777777" w:rsidR="00CD437E" w:rsidRDefault="00CD437E" w:rsidP="00CD437E">
      <w:pPr>
        <w:pStyle w:val="Heading4"/>
      </w:pPr>
      <w:r>
        <w:t>Mig</w:t>
      </w:r>
      <w:r w:rsidRPr="0073013C">
        <w:t xml:space="preserve">ration </w:t>
      </w:r>
    </w:p>
    <w:p w14:paraId="0D0A2E2F" w14:textId="77777777" w:rsidR="00CD437E" w:rsidRPr="00EB785B" w:rsidRDefault="00CD437E" w:rsidP="00CD437E">
      <w:pPr>
        <w:ind w:left="1440"/>
      </w:pPr>
      <w:r>
        <w:t>Not Applicable</w:t>
      </w:r>
    </w:p>
    <w:p w14:paraId="5A9A7F30" w14:textId="77777777" w:rsidR="00CD437E" w:rsidRDefault="00CD437E" w:rsidP="00CD437E">
      <w:pPr>
        <w:pStyle w:val="Heading4"/>
      </w:pPr>
      <w:r>
        <w:lastRenderedPageBreak/>
        <w:t>Fit</w:t>
      </w:r>
      <w:r>
        <w:rPr>
          <w:szCs w:val="24"/>
          <w:cs/>
          <w:lang w:bidi="th-TH"/>
        </w:rPr>
        <w:t>/</w:t>
      </w:r>
      <w:r>
        <w:t>Gap Analysis Report</w:t>
      </w:r>
    </w:p>
    <w:p w14:paraId="0C24E980" w14:textId="77777777" w:rsidR="00407B27" w:rsidRDefault="00407B27" w:rsidP="00407B27">
      <w:pPr>
        <w:pStyle w:val="Heading2"/>
      </w:pPr>
      <w:bookmarkStart w:id="1667" w:name="_Toc141988970"/>
      <w:r>
        <w:rPr>
          <w:lang w:val="en-US" w:bidi="th-TH"/>
        </w:rPr>
        <w:t>Decreasing Limits report</w:t>
      </w:r>
      <w:bookmarkEnd w:id="1667"/>
    </w:p>
    <w:p w14:paraId="7F1E91D6" w14:textId="77777777" w:rsidR="00407B27" w:rsidRPr="00061B9D" w:rsidRDefault="00407B27" w:rsidP="00407B27">
      <w:pPr>
        <w:pStyle w:val="Heading3"/>
      </w:pPr>
      <w:bookmarkStart w:id="1668" w:name="_Toc141988971"/>
      <w:r w:rsidRPr="00061B9D">
        <w:t>Purpose</w:t>
      </w:r>
      <w:bookmarkEnd w:id="1668"/>
    </w:p>
    <w:p w14:paraId="52CDC3BD" w14:textId="21625940" w:rsidR="00407B27" w:rsidRDefault="0038476A" w:rsidP="00407B27">
      <w:pPr>
        <w:ind w:left="1080"/>
      </w:pPr>
      <w:r>
        <w:t>The report is generated for displaying the details on the limit movement</w:t>
      </w:r>
      <w:ins w:id="1669" w:author="Emy Bartolome" w:date="2023-08-03T20:54:00Z">
        <w:r w:rsidR="00B63053">
          <w:t xml:space="preserve"> (decreased limit)</w:t>
        </w:r>
      </w:ins>
      <w:r>
        <w:t>, also another purpose for this report is to be the informative document for generating the report of accumulative report, report for submit NCB, and the NPL report followed by user</w:t>
      </w:r>
      <w:r w:rsidR="00407B27" w:rsidRPr="00687534">
        <w:rPr>
          <w:cs/>
          <w:lang w:bidi="th-TH"/>
        </w:rPr>
        <w:t>.</w:t>
      </w:r>
    </w:p>
    <w:p w14:paraId="3ADB1362" w14:textId="5F01D2D5" w:rsidR="00407B27" w:rsidRDefault="00407B27" w:rsidP="00407B27">
      <w:pPr>
        <w:pStyle w:val="Heading3"/>
      </w:pPr>
      <w:bookmarkStart w:id="1670" w:name="_Toc141988972"/>
      <w:r w:rsidRPr="00061B9D">
        <w:t>Background</w:t>
      </w:r>
      <w:bookmarkEnd w:id="1670"/>
    </w:p>
    <w:p w14:paraId="42757652" w14:textId="77777777" w:rsidR="0038476A" w:rsidRDefault="0038476A" w:rsidP="0038476A">
      <w:pPr>
        <w:pStyle w:val="Heading4"/>
      </w:pPr>
      <w:r>
        <w:t>EXIM Current Business Pracitce (as is)</w:t>
      </w:r>
    </w:p>
    <w:p w14:paraId="2F48FCFC" w14:textId="77777777" w:rsidR="0038476A" w:rsidRDefault="0038476A" w:rsidP="0038476A">
      <w:pPr>
        <w:pStyle w:val="ListParagraph"/>
        <w:numPr>
          <w:ilvl w:val="0"/>
          <w:numId w:val="30"/>
        </w:numPr>
      </w:pPr>
      <w:r>
        <w:t xml:space="preserve">As is report prepared </w:t>
      </w:r>
      <w:r w:rsidRPr="000565CF">
        <w:rPr>
          <w:i/>
          <w:iCs/>
        </w:rPr>
        <w:t>manually</w:t>
      </w:r>
    </w:p>
    <w:p w14:paraId="1E1E172E" w14:textId="77777777" w:rsidR="0038476A" w:rsidRPr="009C3061" w:rsidRDefault="0038476A" w:rsidP="0038476A">
      <w:pPr>
        <w:pStyle w:val="ListParagraph"/>
        <w:numPr>
          <w:ilvl w:val="0"/>
          <w:numId w:val="30"/>
        </w:numPr>
      </w:pPr>
      <w:r>
        <w:t>Sample report in Support Sample Transaction and Case from Customer section</w:t>
      </w:r>
    </w:p>
    <w:p w14:paraId="64022C97" w14:textId="77777777" w:rsidR="0038476A" w:rsidRPr="0038476A" w:rsidRDefault="0038476A" w:rsidP="0038476A"/>
    <w:p w14:paraId="01837BC2" w14:textId="77777777" w:rsidR="00407B27" w:rsidRDefault="00407B27" w:rsidP="00407B27">
      <w:pPr>
        <w:pStyle w:val="Heading3"/>
      </w:pPr>
      <w:bookmarkStart w:id="1671" w:name="_Toc141988973"/>
      <w:r w:rsidRPr="00061B9D">
        <w:t>Supported Sample Transaction and Case from Custome</w:t>
      </w:r>
      <w:r>
        <w:t>r</w:t>
      </w:r>
      <w:bookmarkEnd w:id="1671"/>
    </w:p>
    <w:p w14:paraId="2C2F7D32" w14:textId="77777777" w:rsidR="00407B27" w:rsidRPr="00F76811" w:rsidRDefault="00407B27" w:rsidP="00B43565">
      <w:pPr>
        <w:ind w:left="1080"/>
      </w:pPr>
      <w:r w:rsidRPr="00EA31D3">
        <w:rPr>
          <w:lang w:val="en-US" w:bidi="th-TH"/>
        </w:rPr>
        <w:drawing>
          <wp:inline distT="0" distB="0" distL="0" distR="0" wp14:anchorId="3987DEF0" wp14:editId="52CCA9EB">
            <wp:extent cx="5475034" cy="768779"/>
            <wp:effectExtent l="19050" t="19050" r="11430" b="12700"/>
            <wp:docPr id="401423531" name="Picture 40142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57810" name=""/>
                    <pic:cNvPicPr/>
                  </pic:nvPicPr>
                  <pic:blipFill>
                    <a:blip r:embed="rId86"/>
                    <a:stretch>
                      <a:fillRect/>
                    </a:stretch>
                  </pic:blipFill>
                  <pic:spPr>
                    <a:xfrm>
                      <a:off x="0" y="0"/>
                      <a:ext cx="5564269" cy="781309"/>
                    </a:xfrm>
                    <a:prstGeom prst="rect">
                      <a:avLst/>
                    </a:prstGeom>
                    <a:ln>
                      <a:solidFill>
                        <a:schemeClr val="tx1">
                          <a:lumMod val="50000"/>
                          <a:lumOff val="50000"/>
                        </a:schemeClr>
                      </a:solidFill>
                    </a:ln>
                  </pic:spPr>
                </pic:pic>
              </a:graphicData>
            </a:graphic>
          </wp:inline>
        </w:drawing>
      </w:r>
    </w:p>
    <w:p w14:paraId="34E2B817" w14:textId="77777777" w:rsidR="00407B27" w:rsidRPr="00061B9D" w:rsidRDefault="00407B27" w:rsidP="00407B27">
      <w:pPr>
        <w:pStyle w:val="Heading3"/>
      </w:pPr>
      <w:bookmarkStart w:id="1672" w:name="_Toc141988974"/>
      <w:r w:rsidRPr="00061B9D">
        <w:t>Menu Modification</w:t>
      </w:r>
      <w:bookmarkEnd w:id="1672"/>
      <w:r w:rsidRPr="00061B9D">
        <w:t xml:space="preserve"> </w:t>
      </w:r>
    </w:p>
    <w:p w14:paraId="78BD0FEC" w14:textId="77777777" w:rsidR="00407B27" w:rsidRDefault="00407B27" w:rsidP="00407B27">
      <w:pPr>
        <w:tabs>
          <w:tab w:val="left" w:pos="4050"/>
        </w:tabs>
        <w:ind w:left="1080"/>
      </w:pPr>
      <w:r>
        <w:t>Not applicable</w:t>
      </w:r>
      <w:r>
        <w:tab/>
      </w:r>
      <w:r>
        <w:tab/>
      </w:r>
    </w:p>
    <w:p w14:paraId="0818D6D3" w14:textId="77777777" w:rsidR="00407B27" w:rsidRPr="00061B9D" w:rsidRDefault="00407B27" w:rsidP="00407B27">
      <w:pPr>
        <w:pStyle w:val="Heading3"/>
      </w:pPr>
      <w:bookmarkStart w:id="1673" w:name="_Toc141988975"/>
      <w:r w:rsidRPr="00061B9D">
        <w:t>Screen Layout and Data Sheet</w:t>
      </w:r>
      <w:bookmarkEnd w:id="1673"/>
    </w:p>
    <w:p w14:paraId="3BF5FEBF" w14:textId="77777777" w:rsidR="00407B27" w:rsidRDefault="00407B27" w:rsidP="00407B27">
      <w:pPr>
        <w:ind w:left="1080"/>
      </w:pPr>
      <w:r>
        <w:t xml:space="preserve">Not Applicable </w:t>
      </w:r>
    </w:p>
    <w:p w14:paraId="673AB1A9" w14:textId="77777777" w:rsidR="00407B27" w:rsidRDefault="00407B27" w:rsidP="00407B27">
      <w:pPr>
        <w:ind w:left="1080"/>
      </w:pPr>
    </w:p>
    <w:p w14:paraId="75552760" w14:textId="1F7C1AA9" w:rsidR="000B160D" w:rsidRDefault="000B160D" w:rsidP="00407B27">
      <w:pPr>
        <w:pStyle w:val="Heading3"/>
        <w:rPr>
          <w:ins w:id="1674" w:author="Emy Bartolome" w:date="2023-08-03T20:55:00Z"/>
        </w:rPr>
      </w:pPr>
      <w:bookmarkStart w:id="1675" w:name="_Toc141988976"/>
      <w:r w:rsidRPr="000B160D">
        <w:t>Business Rule  / Business Logic</w:t>
      </w:r>
      <w:bookmarkEnd w:id="1675"/>
    </w:p>
    <w:p w14:paraId="2208A890" w14:textId="77777777" w:rsidR="00B63053" w:rsidRDefault="00B63053" w:rsidP="00B63053">
      <w:pPr>
        <w:ind w:left="1512"/>
        <w:rPr>
          <w:ins w:id="1676" w:author="Emy Bartolome" w:date="2023-08-03T20:57:00Z"/>
          <w:lang w:bidi="th-TH"/>
        </w:rPr>
      </w:pPr>
      <w:ins w:id="1677" w:author="Emy Bartolome" w:date="2023-08-03T20:57:00Z">
        <w:r>
          <w:rPr>
            <w:lang w:bidi="th-TH"/>
          </w:rPr>
          <w:t xml:space="preserve">As basis of generating the report, the system will retrieve information from CBS </w:t>
        </w:r>
        <w:r w:rsidRPr="0056658F">
          <w:rPr>
            <w:lang w:bidi="th-TH"/>
          </w:rPr>
          <w:t>Limits Facility</w:t>
        </w:r>
        <w:r>
          <w:rPr>
            <w:lang w:bidi="th-TH"/>
          </w:rPr>
          <w:t xml:space="preserve"> function with details on:</w:t>
        </w:r>
      </w:ins>
    </w:p>
    <w:p w14:paraId="41376D3C" w14:textId="6B070968" w:rsidR="00B63053" w:rsidRDefault="00B63053" w:rsidP="00B63053">
      <w:pPr>
        <w:pStyle w:val="ListParagraph"/>
        <w:numPr>
          <w:ilvl w:val="0"/>
          <w:numId w:val="32"/>
        </w:numPr>
        <w:rPr>
          <w:ins w:id="1678" w:author="Emy Bartolome" w:date="2023-08-03T20:57:00Z"/>
          <w:lang w:bidi="th-TH"/>
        </w:rPr>
      </w:pPr>
      <w:ins w:id="1679" w:author="Emy Bartolome" w:date="2023-08-03T20:57:00Z">
        <w:r>
          <w:rPr>
            <w:lang w:bidi="th-TH"/>
          </w:rPr>
          <w:t>Limit Facility Details where decrease limit was performed</w:t>
        </w:r>
        <w:r>
          <w:rPr>
            <w:lang w:bidi="th-TH"/>
          </w:rPr>
          <w:t xml:space="preserve"> for the given specified period</w:t>
        </w:r>
      </w:ins>
    </w:p>
    <w:p w14:paraId="77178920" w14:textId="6331E88B" w:rsidR="00B63053" w:rsidRPr="00B63053" w:rsidRDefault="00B63053" w:rsidP="00B63053">
      <w:pPr>
        <w:ind w:left="360" w:firstLine="720"/>
        <w:pPrChange w:id="1680" w:author="Emy Bartolome" w:date="2023-08-03T20:57:00Z">
          <w:pPr/>
        </w:pPrChange>
      </w:pPr>
    </w:p>
    <w:p w14:paraId="51BE9D26" w14:textId="7363E609" w:rsidR="00407B27" w:rsidRPr="00061B9D" w:rsidRDefault="00407B27" w:rsidP="00407B27">
      <w:pPr>
        <w:pStyle w:val="Heading3"/>
      </w:pPr>
      <w:bookmarkStart w:id="1681" w:name="_Toc141988977"/>
      <w:r>
        <w:t>To</w:t>
      </w:r>
      <w:r>
        <w:rPr>
          <w:szCs w:val="28"/>
          <w:cs/>
          <w:lang w:bidi="th-TH"/>
        </w:rPr>
        <w:t>-</w:t>
      </w:r>
      <w:r>
        <w:t>be Processing</w:t>
      </w:r>
      <w:bookmarkEnd w:id="1681"/>
      <w:r>
        <w:t xml:space="preserve"> </w:t>
      </w:r>
    </w:p>
    <w:tbl>
      <w:tblPr>
        <w:tblW w:w="7805" w:type="dxa"/>
        <w:tblInd w:w="1111"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A0" w:firstRow="1" w:lastRow="0" w:firstColumn="1" w:lastColumn="0" w:noHBand="0" w:noVBand="0"/>
      </w:tblPr>
      <w:tblGrid>
        <w:gridCol w:w="2775"/>
        <w:gridCol w:w="5030"/>
      </w:tblGrid>
      <w:tr w:rsidR="00ED138C" w:rsidRPr="00897DBA" w14:paraId="15746D81" w14:textId="77777777" w:rsidTr="00950FD1">
        <w:trPr>
          <w:tblHeader/>
        </w:trPr>
        <w:tc>
          <w:tcPr>
            <w:tcW w:w="2775" w:type="dxa"/>
          </w:tcPr>
          <w:p w14:paraId="61E0BC62" w14:textId="77777777" w:rsidR="00ED138C" w:rsidRPr="00D512AA" w:rsidRDefault="00ED138C" w:rsidP="00950FD1">
            <w:pPr>
              <w:rPr>
                <w:rFonts w:asciiTheme="minorHAnsi" w:hAnsiTheme="minorHAnsi" w:cstheme="minorHAnsi"/>
                <w:sz w:val="22"/>
                <w:szCs w:val="22"/>
              </w:rPr>
            </w:pPr>
            <w:r w:rsidRPr="00D512AA">
              <w:rPr>
                <w:rFonts w:asciiTheme="minorHAnsi" w:hAnsiTheme="minorHAnsi" w:cstheme="minorHAnsi"/>
                <w:sz w:val="22"/>
                <w:szCs w:val="22"/>
              </w:rPr>
              <w:t xml:space="preserve">Paper Size </w:t>
            </w:r>
          </w:p>
        </w:tc>
        <w:tc>
          <w:tcPr>
            <w:tcW w:w="5030" w:type="dxa"/>
          </w:tcPr>
          <w:p w14:paraId="05A7E7CE" w14:textId="77777777" w:rsidR="00ED138C" w:rsidRPr="00D512AA" w:rsidRDefault="00ED138C" w:rsidP="00950FD1">
            <w:pPr>
              <w:rPr>
                <w:rFonts w:asciiTheme="minorHAnsi" w:hAnsiTheme="minorHAnsi" w:cstheme="minorHAnsi"/>
                <w:sz w:val="22"/>
                <w:szCs w:val="22"/>
              </w:rPr>
            </w:pPr>
            <w:r w:rsidRPr="00D512AA">
              <w:rPr>
                <w:rFonts w:asciiTheme="minorHAnsi" w:hAnsiTheme="minorHAnsi" w:cstheme="minorHAnsi"/>
                <w:sz w:val="22"/>
                <w:szCs w:val="22"/>
              </w:rPr>
              <w:t>A4</w:t>
            </w:r>
          </w:p>
        </w:tc>
      </w:tr>
      <w:tr w:rsidR="00ED138C" w:rsidRPr="00897DBA" w14:paraId="14641362" w14:textId="77777777" w:rsidTr="00950FD1">
        <w:tc>
          <w:tcPr>
            <w:tcW w:w="2775" w:type="dxa"/>
          </w:tcPr>
          <w:p w14:paraId="2E99B306" w14:textId="77777777" w:rsidR="00ED138C" w:rsidRPr="00D512AA" w:rsidRDefault="00ED138C" w:rsidP="00950FD1">
            <w:pPr>
              <w:rPr>
                <w:rFonts w:asciiTheme="minorHAnsi" w:hAnsiTheme="minorHAnsi" w:cstheme="minorHAnsi"/>
                <w:noProof w:val="0"/>
                <w:color w:val="000000"/>
                <w:sz w:val="22"/>
                <w:szCs w:val="22"/>
              </w:rPr>
            </w:pPr>
            <w:r w:rsidRPr="00D512AA">
              <w:rPr>
                <w:rFonts w:asciiTheme="minorHAnsi" w:hAnsiTheme="minorHAnsi" w:cstheme="minorHAnsi"/>
                <w:color w:val="000000"/>
                <w:sz w:val="22"/>
                <w:szCs w:val="22"/>
              </w:rPr>
              <w:t>Reprinting Require</w:t>
            </w:r>
          </w:p>
        </w:tc>
        <w:tc>
          <w:tcPr>
            <w:tcW w:w="5030" w:type="dxa"/>
          </w:tcPr>
          <w:p w14:paraId="5975B9C1" w14:textId="77777777" w:rsidR="00ED138C" w:rsidRPr="00D512AA" w:rsidRDefault="00ED138C" w:rsidP="00950FD1">
            <w:pPr>
              <w:rPr>
                <w:rFonts w:asciiTheme="minorHAnsi" w:hAnsiTheme="minorHAnsi" w:cstheme="minorHAnsi"/>
                <w:noProof w:val="0"/>
                <w:color w:val="000000"/>
                <w:sz w:val="22"/>
                <w:szCs w:val="22"/>
              </w:rPr>
            </w:pPr>
            <w:r w:rsidRPr="00D512AA">
              <w:rPr>
                <w:rFonts w:asciiTheme="minorHAnsi" w:hAnsiTheme="minorHAnsi" w:cstheme="minorHAnsi"/>
                <w:color w:val="000000"/>
                <w:sz w:val="22"/>
                <w:szCs w:val="22"/>
              </w:rPr>
              <w:t>Yes</w:t>
            </w:r>
          </w:p>
        </w:tc>
      </w:tr>
      <w:tr w:rsidR="00ED138C" w:rsidRPr="00897DBA" w14:paraId="5279E478" w14:textId="77777777" w:rsidTr="00950FD1">
        <w:tc>
          <w:tcPr>
            <w:tcW w:w="2775" w:type="dxa"/>
          </w:tcPr>
          <w:p w14:paraId="5E484A27" w14:textId="77777777" w:rsidR="00ED138C" w:rsidRPr="00D512AA" w:rsidRDefault="00ED138C" w:rsidP="00950FD1">
            <w:pPr>
              <w:rPr>
                <w:rFonts w:asciiTheme="minorHAnsi" w:hAnsiTheme="minorHAnsi" w:cstheme="minorHAnsi"/>
                <w:noProof w:val="0"/>
                <w:color w:val="000000"/>
                <w:sz w:val="22"/>
                <w:szCs w:val="22"/>
              </w:rPr>
            </w:pPr>
            <w:r w:rsidRPr="00AB6C2E">
              <w:rPr>
                <w:rFonts w:asciiTheme="minorHAnsi" w:hAnsiTheme="minorHAnsi" w:cstheme="minorHAnsi"/>
                <w:color w:val="000000"/>
                <w:sz w:val="22"/>
                <w:szCs w:val="22"/>
                <w:highlight w:val="yellow"/>
              </w:rPr>
              <w:t>Searching Criteria</w:t>
            </w:r>
          </w:p>
        </w:tc>
        <w:tc>
          <w:tcPr>
            <w:tcW w:w="5030" w:type="dxa"/>
          </w:tcPr>
          <w:p w14:paraId="165192D0" w14:textId="3DAA75C0" w:rsidR="00ED138C" w:rsidRPr="00D512AA" w:rsidRDefault="00ED138C" w:rsidP="00950FD1">
            <w:pPr>
              <w:rPr>
                <w:rFonts w:asciiTheme="minorHAnsi" w:hAnsiTheme="minorHAnsi" w:cstheme="minorHAnsi"/>
                <w:noProof w:val="0"/>
                <w:color w:val="000000"/>
                <w:sz w:val="22"/>
                <w:szCs w:val="22"/>
              </w:rPr>
            </w:pPr>
            <w:r>
              <w:rPr>
                <w:rFonts w:asciiTheme="minorHAnsi" w:hAnsiTheme="minorHAnsi" w:cstheme="minorHAnsi"/>
                <w:color w:val="000000"/>
                <w:sz w:val="22"/>
                <w:szCs w:val="22"/>
              </w:rPr>
              <w:t xml:space="preserve">Period of Time </w:t>
            </w:r>
            <w:r>
              <w:rPr>
                <w:rFonts w:asciiTheme="minorHAnsi" w:hAnsiTheme="minorHAnsi" w:cs="Angsana New"/>
                <w:color w:val="000000"/>
                <w:sz w:val="22"/>
                <w:szCs w:val="22"/>
                <w:cs/>
                <w:lang w:bidi="th-TH"/>
              </w:rPr>
              <w:t>(</w:t>
            </w:r>
            <w:r>
              <w:rPr>
                <w:rFonts w:asciiTheme="minorHAnsi" w:hAnsiTheme="minorHAnsi" w:cstheme="minorHAnsi"/>
                <w:color w:val="000000"/>
                <w:sz w:val="22"/>
                <w:szCs w:val="22"/>
              </w:rPr>
              <w:t>Weekly</w:t>
            </w:r>
            <w:r>
              <w:rPr>
                <w:rFonts w:asciiTheme="minorHAnsi" w:hAnsiTheme="minorHAnsi" w:cs="Angsana New"/>
                <w:color w:val="000000"/>
                <w:sz w:val="22"/>
                <w:szCs w:val="22"/>
                <w:cs/>
                <w:lang w:bidi="th-TH"/>
              </w:rPr>
              <w:t>)</w:t>
            </w:r>
          </w:p>
        </w:tc>
      </w:tr>
    </w:tbl>
    <w:p w14:paraId="189FA535" w14:textId="77777777" w:rsidR="00407B27" w:rsidRDefault="00407B27" w:rsidP="00407B27">
      <w:pPr>
        <w:ind w:left="1440"/>
      </w:pPr>
    </w:p>
    <w:p w14:paraId="3F919308" w14:textId="77777777" w:rsidR="00407B27" w:rsidRDefault="00407B27" w:rsidP="00407B27">
      <w:pPr>
        <w:pStyle w:val="Heading3"/>
      </w:pPr>
      <w:bookmarkStart w:id="1682" w:name="_Toc141988978"/>
      <w:r w:rsidRPr="00061B9D">
        <w:t xml:space="preserve">File </w:t>
      </w:r>
      <w:r w:rsidRPr="00061B9D">
        <w:rPr>
          <w:szCs w:val="28"/>
          <w:cs/>
          <w:lang w:bidi="th-TH"/>
        </w:rPr>
        <w:t>/</w:t>
      </w:r>
      <w:r w:rsidRPr="00061B9D">
        <w:t>API Layout and Data Sheet</w:t>
      </w:r>
      <w:bookmarkEnd w:id="1682"/>
    </w:p>
    <w:p w14:paraId="4EC27D43" w14:textId="77777777" w:rsidR="00407B27" w:rsidRPr="00B431F3" w:rsidRDefault="00407B27" w:rsidP="00407B27">
      <w:pPr>
        <w:pStyle w:val="Heading3"/>
      </w:pPr>
      <w:bookmarkStart w:id="1683" w:name="_Toc141988979"/>
      <w:r>
        <w:t>Report Layout and Data Sheet</w:t>
      </w:r>
      <w:bookmarkEnd w:id="1683"/>
    </w:p>
    <w:tbl>
      <w:tblPr>
        <w:tblW w:w="8663" w:type="dxa"/>
        <w:tblInd w:w="1111"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A0" w:firstRow="1" w:lastRow="0" w:firstColumn="1" w:lastColumn="0" w:noHBand="0" w:noVBand="0"/>
      </w:tblPr>
      <w:tblGrid>
        <w:gridCol w:w="3261"/>
        <w:gridCol w:w="2701"/>
        <w:gridCol w:w="2701"/>
      </w:tblGrid>
      <w:tr w:rsidR="008E5CB1" w:rsidRPr="00897DBA" w14:paraId="2FBCC452" w14:textId="3B9CA2F1" w:rsidTr="008E5CB1">
        <w:trPr>
          <w:tblHeader/>
        </w:trPr>
        <w:tc>
          <w:tcPr>
            <w:tcW w:w="3261" w:type="dxa"/>
          </w:tcPr>
          <w:p w14:paraId="12616E15" w14:textId="77777777" w:rsidR="008E5CB1" w:rsidRPr="00897DBA" w:rsidRDefault="008E5CB1" w:rsidP="000A555E">
            <w:r w:rsidRPr="00897DBA">
              <w:t>Screen</w:t>
            </w:r>
            <w:r w:rsidRPr="00897DBA">
              <w:rPr>
                <w:cs/>
                <w:lang w:bidi="th-TH"/>
              </w:rPr>
              <w:t>/</w:t>
            </w:r>
            <w:r w:rsidRPr="00897DBA">
              <w:t>Report Field Name</w:t>
            </w:r>
            <w:r w:rsidRPr="00897DBA">
              <w:rPr>
                <w:cs/>
                <w:lang w:bidi="th-TH"/>
              </w:rPr>
              <w:t>/</w:t>
            </w:r>
            <w:r w:rsidRPr="00897DBA">
              <w:t>Attributes</w:t>
            </w:r>
          </w:p>
        </w:tc>
        <w:tc>
          <w:tcPr>
            <w:tcW w:w="2701" w:type="dxa"/>
          </w:tcPr>
          <w:p w14:paraId="3EC8C6B7" w14:textId="77777777" w:rsidR="008E5CB1" w:rsidRPr="002B6879" w:rsidRDefault="008E5CB1" w:rsidP="000A555E">
            <w:pPr>
              <w:rPr>
                <w:lang w:val="en-US" w:bidi="th-TH"/>
              </w:rPr>
            </w:pPr>
            <w:r>
              <w:rPr>
                <w:lang w:val="en-US" w:bidi="th-TH"/>
              </w:rPr>
              <w:t>Sample Data</w:t>
            </w:r>
          </w:p>
        </w:tc>
        <w:tc>
          <w:tcPr>
            <w:tcW w:w="2701" w:type="dxa"/>
          </w:tcPr>
          <w:p w14:paraId="0323D84A" w14:textId="46CFCF48" w:rsidR="008E5CB1" w:rsidRDefault="008E5CB1" w:rsidP="000A555E">
            <w:pPr>
              <w:rPr>
                <w:lang w:val="en-US" w:bidi="th-TH"/>
              </w:rPr>
            </w:pPr>
            <w:r w:rsidRPr="00897DBA">
              <w:t>Source</w:t>
            </w:r>
            <w:r w:rsidRPr="00897DBA">
              <w:rPr>
                <w:cs/>
                <w:lang w:bidi="th-TH"/>
              </w:rPr>
              <w:t>/</w:t>
            </w:r>
            <w:r w:rsidRPr="00897DBA">
              <w:t>Validations</w:t>
            </w:r>
          </w:p>
        </w:tc>
      </w:tr>
      <w:tr w:rsidR="008E5CB1" w:rsidRPr="00897DBA" w14:paraId="39AB0074" w14:textId="112D2F1B" w:rsidTr="008E5CB1">
        <w:trPr>
          <w:tblHeader/>
        </w:trPr>
        <w:tc>
          <w:tcPr>
            <w:tcW w:w="3261" w:type="dxa"/>
            <w:shd w:val="clear" w:color="auto" w:fill="DAE6B6" w:themeFill="accent6" w:themeFillTint="66"/>
          </w:tcPr>
          <w:p w14:paraId="77C4486A" w14:textId="77777777" w:rsidR="008E5CB1" w:rsidRPr="00466983" w:rsidRDefault="008E5CB1" w:rsidP="000A555E">
            <w:r w:rsidRPr="00466983">
              <w:t xml:space="preserve">Header </w:t>
            </w:r>
          </w:p>
        </w:tc>
        <w:tc>
          <w:tcPr>
            <w:tcW w:w="2701" w:type="dxa"/>
            <w:shd w:val="clear" w:color="auto" w:fill="DAE6B6" w:themeFill="accent6" w:themeFillTint="66"/>
          </w:tcPr>
          <w:p w14:paraId="401B076A" w14:textId="77777777" w:rsidR="008E5CB1" w:rsidRPr="00466983" w:rsidRDefault="008E5CB1" w:rsidP="000A555E">
            <w:pPr>
              <w:rPr>
                <w:lang w:val="en-US" w:bidi="th-TH"/>
              </w:rPr>
            </w:pPr>
          </w:p>
        </w:tc>
        <w:tc>
          <w:tcPr>
            <w:tcW w:w="2701" w:type="dxa"/>
            <w:shd w:val="clear" w:color="auto" w:fill="DAE6B6" w:themeFill="accent6" w:themeFillTint="66"/>
          </w:tcPr>
          <w:p w14:paraId="0D74D656" w14:textId="77777777" w:rsidR="008E5CB1" w:rsidRPr="00466983" w:rsidRDefault="008E5CB1" w:rsidP="000A555E">
            <w:pPr>
              <w:rPr>
                <w:lang w:val="en-US" w:bidi="th-TH"/>
              </w:rPr>
            </w:pPr>
          </w:p>
        </w:tc>
      </w:tr>
      <w:tr w:rsidR="008E5CB1" w:rsidRPr="00897DBA" w14:paraId="208E3035" w14:textId="564F5C36" w:rsidTr="008E5CB1">
        <w:trPr>
          <w:tblHeader/>
        </w:trPr>
        <w:tc>
          <w:tcPr>
            <w:tcW w:w="3261" w:type="dxa"/>
            <w:shd w:val="clear" w:color="auto" w:fill="auto"/>
          </w:tcPr>
          <w:p w14:paraId="703D421F" w14:textId="77777777" w:rsidR="008E5CB1" w:rsidRPr="00466983" w:rsidRDefault="008E5CB1" w:rsidP="000A555E">
            <w:r>
              <w:t>Title</w:t>
            </w:r>
          </w:p>
        </w:tc>
        <w:tc>
          <w:tcPr>
            <w:tcW w:w="2701" w:type="dxa"/>
            <w:shd w:val="clear" w:color="auto" w:fill="auto"/>
          </w:tcPr>
          <w:p w14:paraId="791E933F" w14:textId="6FD590ED" w:rsidR="008E5CB1" w:rsidRPr="00466983" w:rsidRDefault="008E5CB1" w:rsidP="000A555E">
            <w:pPr>
              <w:rPr>
                <w:lang w:val="en-US" w:bidi="th-TH"/>
              </w:rPr>
            </w:pPr>
            <w:r>
              <w:rPr>
                <w:lang w:val="en-US" w:bidi="th-TH"/>
              </w:rPr>
              <w:t>Cancellation</w:t>
            </w:r>
            <w:ins w:id="1684" w:author="Uraluk Pansuwan" w:date="2023-07-31T16:46:00Z">
              <w:r w:rsidR="003F638A">
                <w:rPr>
                  <w:lang w:val="en-US" w:bidi="th-TH"/>
                </w:rPr>
                <w:t>/Decrease</w:t>
              </w:r>
            </w:ins>
            <w:r>
              <w:rPr>
                <w:lang w:val="en-US" w:bidi="th-TH"/>
              </w:rPr>
              <w:t xml:space="preserve"> Report </w:t>
            </w:r>
            <w:del w:id="1685" w:author="Uraluk Pansuwan" w:date="2023-07-31T16:46:00Z">
              <w:r w:rsidDel="003F638A">
                <w:rPr>
                  <w:cs/>
                  <w:lang w:val="en-US" w:bidi="th-TH"/>
                </w:rPr>
                <w:delText>(</w:delText>
              </w:r>
              <w:r w:rsidDel="003F638A">
                <w:rPr>
                  <w:lang w:val="en-US" w:bidi="th-TH"/>
                </w:rPr>
                <w:delText>Not sign contract</w:delText>
              </w:r>
              <w:r w:rsidDel="003F638A">
                <w:rPr>
                  <w:cs/>
                  <w:lang w:val="en-US" w:bidi="th-TH"/>
                </w:rPr>
                <w:delText xml:space="preserve">)  </w:delText>
              </w:r>
            </w:del>
          </w:p>
        </w:tc>
        <w:tc>
          <w:tcPr>
            <w:tcW w:w="2701" w:type="dxa"/>
          </w:tcPr>
          <w:p w14:paraId="3D915B95" w14:textId="77777777" w:rsidR="008E5CB1" w:rsidRDefault="008E5CB1" w:rsidP="000A555E">
            <w:pPr>
              <w:rPr>
                <w:lang w:val="en-US" w:bidi="th-TH"/>
              </w:rPr>
            </w:pPr>
          </w:p>
        </w:tc>
      </w:tr>
      <w:tr w:rsidR="008E5CB1" w:rsidRPr="00897DBA" w14:paraId="369EC90F" w14:textId="0C73466A" w:rsidTr="008E5CB1">
        <w:trPr>
          <w:tblHeader/>
        </w:trPr>
        <w:tc>
          <w:tcPr>
            <w:tcW w:w="3261" w:type="dxa"/>
            <w:shd w:val="clear" w:color="auto" w:fill="auto"/>
          </w:tcPr>
          <w:p w14:paraId="09DC1FBF" w14:textId="77777777" w:rsidR="008E5CB1" w:rsidRDefault="008E5CB1" w:rsidP="000A555E">
            <w:r>
              <w:t>Period of Time</w:t>
            </w:r>
          </w:p>
        </w:tc>
        <w:tc>
          <w:tcPr>
            <w:tcW w:w="2701" w:type="dxa"/>
            <w:shd w:val="clear" w:color="auto" w:fill="auto"/>
          </w:tcPr>
          <w:p w14:paraId="5CBAA898" w14:textId="77777777" w:rsidR="008E5CB1" w:rsidRDefault="008E5CB1" w:rsidP="000A555E">
            <w:pPr>
              <w:rPr>
                <w:lang w:val="en-US" w:bidi="th-TH"/>
              </w:rPr>
            </w:pPr>
            <w:r>
              <w:rPr>
                <w:lang w:val="en-US" w:bidi="th-TH"/>
              </w:rPr>
              <w:t>1</w:t>
            </w:r>
            <w:r>
              <w:rPr>
                <w:cs/>
                <w:lang w:val="en-US" w:bidi="th-TH"/>
              </w:rPr>
              <w:t>-</w:t>
            </w:r>
            <w:r>
              <w:rPr>
                <w:lang w:val="en-US" w:bidi="th-TH"/>
              </w:rPr>
              <w:t>31 March 2023</w:t>
            </w:r>
          </w:p>
        </w:tc>
        <w:tc>
          <w:tcPr>
            <w:tcW w:w="2701" w:type="dxa"/>
          </w:tcPr>
          <w:p w14:paraId="3D60F779" w14:textId="77777777" w:rsidR="008E5CB1" w:rsidRDefault="008E5CB1" w:rsidP="000A555E">
            <w:pPr>
              <w:rPr>
                <w:lang w:val="en-US" w:bidi="th-TH"/>
              </w:rPr>
            </w:pPr>
          </w:p>
        </w:tc>
      </w:tr>
      <w:tr w:rsidR="008E5CB1" w:rsidRPr="00897DBA" w14:paraId="013031A6" w14:textId="4C02A1D1" w:rsidTr="008E5CB1">
        <w:trPr>
          <w:tblHeader/>
        </w:trPr>
        <w:tc>
          <w:tcPr>
            <w:tcW w:w="3261" w:type="dxa"/>
          </w:tcPr>
          <w:p w14:paraId="049423B0" w14:textId="77777777" w:rsidR="008E5CB1" w:rsidRDefault="008E5CB1" w:rsidP="000A555E">
            <w:r>
              <w:t>Printed Page</w:t>
            </w:r>
          </w:p>
        </w:tc>
        <w:tc>
          <w:tcPr>
            <w:tcW w:w="2701" w:type="dxa"/>
          </w:tcPr>
          <w:p w14:paraId="4229C53E" w14:textId="77777777" w:rsidR="008E5CB1" w:rsidRDefault="008E5CB1" w:rsidP="000A555E">
            <w:pPr>
              <w:rPr>
                <w:lang w:val="en-US" w:bidi="th-TH"/>
              </w:rPr>
            </w:pPr>
            <w:r>
              <w:rPr>
                <w:lang w:val="en-US" w:bidi="th-TH"/>
              </w:rPr>
              <w:t>1</w:t>
            </w:r>
          </w:p>
        </w:tc>
        <w:tc>
          <w:tcPr>
            <w:tcW w:w="2701" w:type="dxa"/>
          </w:tcPr>
          <w:p w14:paraId="1C06A5FF" w14:textId="77777777" w:rsidR="008E5CB1" w:rsidRDefault="008E5CB1" w:rsidP="000A555E">
            <w:pPr>
              <w:rPr>
                <w:lang w:val="en-US" w:bidi="th-TH"/>
              </w:rPr>
            </w:pPr>
          </w:p>
        </w:tc>
      </w:tr>
      <w:tr w:rsidR="008E5CB1" w:rsidRPr="00897DBA" w14:paraId="0C915E17" w14:textId="461ADDA9" w:rsidTr="008E5CB1">
        <w:trPr>
          <w:tblHeader/>
        </w:trPr>
        <w:tc>
          <w:tcPr>
            <w:tcW w:w="3261" w:type="dxa"/>
          </w:tcPr>
          <w:p w14:paraId="30ED61AE" w14:textId="77777777" w:rsidR="008E5CB1" w:rsidRDefault="008E5CB1" w:rsidP="000A555E">
            <w:r>
              <w:t>Printed Date</w:t>
            </w:r>
          </w:p>
        </w:tc>
        <w:tc>
          <w:tcPr>
            <w:tcW w:w="2701" w:type="dxa"/>
          </w:tcPr>
          <w:p w14:paraId="1DC928C8" w14:textId="77777777" w:rsidR="008E5CB1" w:rsidRDefault="008E5CB1" w:rsidP="000A555E">
            <w:pPr>
              <w:rPr>
                <w:lang w:val="en-US" w:bidi="th-TH"/>
              </w:rPr>
            </w:pPr>
            <w:r>
              <w:rPr>
                <w:lang w:val="en-US" w:bidi="th-TH"/>
              </w:rPr>
              <w:t>3</w:t>
            </w:r>
            <w:r>
              <w:rPr>
                <w:cs/>
                <w:lang w:val="en-US" w:bidi="th-TH"/>
              </w:rPr>
              <w:t>/</w:t>
            </w:r>
            <w:r>
              <w:rPr>
                <w:lang w:val="en-US" w:bidi="th-TH"/>
              </w:rPr>
              <w:t>04</w:t>
            </w:r>
            <w:r>
              <w:rPr>
                <w:cs/>
                <w:lang w:val="en-US" w:bidi="th-TH"/>
              </w:rPr>
              <w:t>/</w:t>
            </w:r>
            <w:r>
              <w:rPr>
                <w:lang w:val="en-US" w:bidi="th-TH"/>
              </w:rPr>
              <w:t>23</w:t>
            </w:r>
          </w:p>
        </w:tc>
        <w:tc>
          <w:tcPr>
            <w:tcW w:w="2701" w:type="dxa"/>
          </w:tcPr>
          <w:p w14:paraId="0FB674D0" w14:textId="77777777" w:rsidR="008E5CB1" w:rsidRDefault="008E5CB1" w:rsidP="000A555E">
            <w:pPr>
              <w:rPr>
                <w:lang w:val="en-US" w:bidi="th-TH"/>
              </w:rPr>
            </w:pPr>
          </w:p>
        </w:tc>
      </w:tr>
      <w:tr w:rsidR="008E5CB1" w:rsidRPr="00897DBA" w14:paraId="36ADE6ED" w14:textId="65AC0FED" w:rsidTr="008E5CB1">
        <w:trPr>
          <w:tblHeader/>
        </w:trPr>
        <w:tc>
          <w:tcPr>
            <w:tcW w:w="3261" w:type="dxa"/>
          </w:tcPr>
          <w:p w14:paraId="3FD36096" w14:textId="77777777" w:rsidR="008E5CB1" w:rsidRDefault="008E5CB1" w:rsidP="000A555E">
            <w:r>
              <w:t>Printed Time</w:t>
            </w:r>
          </w:p>
        </w:tc>
        <w:tc>
          <w:tcPr>
            <w:tcW w:w="2701" w:type="dxa"/>
          </w:tcPr>
          <w:p w14:paraId="2B2D383B" w14:textId="77777777" w:rsidR="008E5CB1" w:rsidRDefault="008E5CB1" w:rsidP="000A555E">
            <w:pPr>
              <w:rPr>
                <w:lang w:val="en-US" w:bidi="th-TH"/>
              </w:rPr>
            </w:pPr>
            <w:r>
              <w:rPr>
                <w:lang w:val="en-US" w:bidi="th-TH"/>
              </w:rPr>
              <w:t>19</w:t>
            </w:r>
            <w:r>
              <w:rPr>
                <w:cs/>
                <w:lang w:val="en-US" w:bidi="th-TH"/>
              </w:rPr>
              <w:t>:</w:t>
            </w:r>
            <w:r>
              <w:rPr>
                <w:lang w:val="en-US" w:bidi="th-TH"/>
              </w:rPr>
              <w:t>08</w:t>
            </w:r>
            <w:r>
              <w:rPr>
                <w:cs/>
                <w:lang w:val="en-US" w:bidi="th-TH"/>
              </w:rPr>
              <w:t>:</w:t>
            </w:r>
            <w:r>
              <w:rPr>
                <w:lang w:val="en-US" w:bidi="th-TH"/>
              </w:rPr>
              <w:t>11</w:t>
            </w:r>
          </w:p>
        </w:tc>
        <w:tc>
          <w:tcPr>
            <w:tcW w:w="2701" w:type="dxa"/>
          </w:tcPr>
          <w:p w14:paraId="14EBD210" w14:textId="77777777" w:rsidR="008E5CB1" w:rsidRDefault="008E5CB1" w:rsidP="000A555E">
            <w:pPr>
              <w:rPr>
                <w:lang w:val="en-US" w:bidi="th-TH"/>
              </w:rPr>
            </w:pPr>
          </w:p>
        </w:tc>
      </w:tr>
      <w:tr w:rsidR="008E5CB1" w:rsidRPr="00897DBA" w14:paraId="723785D9" w14:textId="35E676EC" w:rsidTr="008E5CB1">
        <w:trPr>
          <w:tblHeader/>
        </w:trPr>
        <w:tc>
          <w:tcPr>
            <w:tcW w:w="3261" w:type="dxa"/>
          </w:tcPr>
          <w:p w14:paraId="4880F3CE" w14:textId="77777777" w:rsidR="008E5CB1" w:rsidRDefault="008E5CB1" w:rsidP="000A555E">
            <w:r>
              <w:t>Program</w:t>
            </w:r>
          </w:p>
        </w:tc>
        <w:tc>
          <w:tcPr>
            <w:tcW w:w="2701" w:type="dxa"/>
          </w:tcPr>
          <w:p w14:paraId="161605BF" w14:textId="19A00154" w:rsidR="008E5CB1" w:rsidRDefault="008E5CB1" w:rsidP="000A555E">
            <w:pPr>
              <w:rPr>
                <w:lang w:val="en-US" w:bidi="th-TH"/>
              </w:rPr>
            </w:pPr>
            <w:del w:id="1686" w:author="Uraluk Pansuwan" w:date="2023-07-31T16:47:00Z">
              <w:r w:rsidDel="00741812">
                <w:rPr>
                  <w:lang w:val="en-US" w:bidi="th-TH"/>
                </w:rPr>
                <w:delText>CSCR4007</w:delText>
              </w:r>
            </w:del>
            <w:ins w:id="1687" w:author="Uraluk Pansuwan" w:date="2023-07-31T16:47:00Z">
              <w:r w:rsidR="00741812">
                <w:rPr>
                  <w:lang w:val="en-US" w:bidi="th-TH"/>
                </w:rPr>
                <w:t>CSCR4020</w:t>
              </w:r>
            </w:ins>
          </w:p>
        </w:tc>
        <w:tc>
          <w:tcPr>
            <w:tcW w:w="2701" w:type="dxa"/>
          </w:tcPr>
          <w:p w14:paraId="656CFDAB" w14:textId="77777777" w:rsidR="008E5CB1" w:rsidRDefault="008E5CB1" w:rsidP="000A555E">
            <w:pPr>
              <w:rPr>
                <w:lang w:val="en-US" w:bidi="th-TH"/>
              </w:rPr>
            </w:pPr>
          </w:p>
        </w:tc>
      </w:tr>
      <w:tr w:rsidR="008E5CB1" w:rsidRPr="00897DBA" w14:paraId="446DC68B" w14:textId="214C8355" w:rsidTr="008E5CB1">
        <w:trPr>
          <w:tblHeader/>
        </w:trPr>
        <w:tc>
          <w:tcPr>
            <w:tcW w:w="3261" w:type="dxa"/>
          </w:tcPr>
          <w:p w14:paraId="5716C267" w14:textId="77777777" w:rsidR="008E5CB1" w:rsidRDefault="008E5CB1" w:rsidP="000A555E">
            <w:r>
              <w:t xml:space="preserve">User </w:t>
            </w:r>
            <w:r>
              <w:rPr>
                <w:cs/>
                <w:lang w:bidi="th-TH"/>
              </w:rPr>
              <w:t>(</w:t>
            </w:r>
            <w:r>
              <w:t>Retrive Report</w:t>
            </w:r>
            <w:r>
              <w:rPr>
                <w:cs/>
                <w:lang w:bidi="th-TH"/>
              </w:rPr>
              <w:t>)</w:t>
            </w:r>
          </w:p>
        </w:tc>
        <w:tc>
          <w:tcPr>
            <w:tcW w:w="2701" w:type="dxa"/>
          </w:tcPr>
          <w:p w14:paraId="1F2CCAE7" w14:textId="77777777" w:rsidR="008E5CB1" w:rsidRDefault="008E5CB1" w:rsidP="000A555E">
            <w:pPr>
              <w:rPr>
                <w:lang w:val="en-US" w:bidi="th-TH"/>
              </w:rPr>
            </w:pPr>
            <w:r>
              <w:rPr>
                <w:lang w:val="en-US" w:bidi="th-TH"/>
              </w:rPr>
              <w:t>SUPALUCKW</w:t>
            </w:r>
          </w:p>
        </w:tc>
        <w:tc>
          <w:tcPr>
            <w:tcW w:w="2701" w:type="dxa"/>
          </w:tcPr>
          <w:p w14:paraId="0F57112C" w14:textId="77777777" w:rsidR="008E5CB1" w:rsidRDefault="008E5CB1" w:rsidP="000A555E">
            <w:pPr>
              <w:rPr>
                <w:lang w:val="en-US" w:bidi="th-TH"/>
              </w:rPr>
            </w:pPr>
          </w:p>
        </w:tc>
      </w:tr>
      <w:tr w:rsidR="008E5CB1" w:rsidRPr="00897DBA" w14:paraId="29664972" w14:textId="1A3A8ECB" w:rsidTr="008E5CB1">
        <w:trPr>
          <w:tblHeader/>
        </w:trPr>
        <w:tc>
          <w:tcPr>
            <w:tcW w:w="3261" w:type="dxa"/>
            <w:shd w:val="clear" w:color="auto" w:fill="DAE6B6" w:themeFill="accent6" w:themeFillTint="66"/>
          </w:tcPr>
          <w:p w14:paraId="42669092" w14:textId="77777777" w:rsidR="008E5CB1" w:rsidRDefault="008E5CB1" w:rsidP="000A555E">
            <w:r>
              <w:t>Details</w:t>
            </w:r>
          </w:p>
        </w:tc>
        <w:tc>
          <w:tcPr>
            <w:tcW w:w="2701" w:type="dxa"/>
            <w:shd w:val="clear" w:color="auto" w:fill="DAE6B6" w:themeFill="accent6" w:themeFillTint="66"/>
          </w:tcPr>
          <w:p w14:paraId="73C51537" w14:textId="77777777" w:rsidR="008E5CB1" w:rsidRDefault="008E5CB1" w:rsidP="000A555E">
            <w:pPr>
              <w:rPr>
                <w:lang w:val="en-US" w:bidi="th-TH"/>
              </w:rPr>
            </w:pPr>
          </w:p>
        </w:tc>
        <w:tc>
          <w:tcPr>
            <w:tcW w:w="2701" w:type="dxa"/>
            <w:shd w:val="clear" w:color="auto" w:fill="DAE6B6" w:themeFill="accent6" w:themeFillTint="66"/>
          </w:tcPr>
          <w:p w14:paraId="5384B200" w14:textId="46350BBB" w:rsidR="008E5CB1" w:rsidRDefault="007C315B" w:rsidP="000A555E">
            <w:pPr>
              <w:rPr>
                <w:lang w:val="en-US" w:bidi="th-TH"/>
              </w:rPr>
            </w:pPr>
            <w:r>
              <w:rPr>
                <w:lang w:val="en-US" w:bidi="th-TH"/>
              </w:rPr>
              <w:t>Same as decreased limit (credit advice report) only that this is based on decreased limit for a given month</w:t>
            </w:r>
          </w:p>
        </w:tc>
      </w:tr>
      <w:tr w:rsidR="008E5CB1" w:rsidRPr="00897DBA" w14:paraId="6248CDBC" w14:textId="24AD82F1" w:rsidTr="008E5CB1">
        <w:trPr>
          <w:tblHeader/>
        </w:trPr>
        <w:tc>
          <w:tcPr>
            <w:tcW w:w="3261" w:type="dxa"/>
            <w:shd w:val="clear" w:color="auto" w:fill="auto"/>
          </w:tcPr>
          <w:p w14:paraId="541C760D" w14:textId="0B0941B5" w:rsidR="008E5CB1" w:rsidRDefault="008E5CB1" w:rsidP="000A555E">
            <w:del w:id="1688" w:author="Uraluk Pansuwan" w:date="2023-07-31T16:47:00Z">
              <w:r w:rsidDel="00741812">
                <w:delText>Cancellation Date</w:delText>
              </w:r>
            </w:del>
            <w:ins w:id="1689" w:author="Uraluk Pansuwan" w:date="2023-07-31T16:47:00Z">
              <w:r w:rsidR="00741812">
                <w:t>Approve Date</w:t>
              </w:r>
            </w:ins>
          </w:p>
        </w:tc>
        <w:tc>
          <w:tcPr>
            <w:tcW w:w="2701" w:type="dxa"/>
            <w:shd w:val="clear" w:color="auto" w:fill="auto"/>
          </w:tcPr>
          <w:p w14:paraId="62E9B02E" w14:textId="77777777" w:rsidR="008E5CB1" w:rsidRDefault="008E5CB1" w:rsidP="000A555E">
            <w:pPr>
              <w:rPr>
                <w:lang w:val="en-US" w:bidi="th-TH"/>
              </w:rPr>
            </w:pPr>
            <w:r>
              <w:rPr>
                <w:lang w:val="en-US" w:bidi="th-TH"/>
              </w:rPr>
              <w:t>25660309</w:t>
            </w:r>
          </w:p>
        </w:tc>
        <w:tc>
          <w:tcPr>
            <w:tcW w:w="2701" w:type="dxa"/>
          </w:tcPr>
          <w:p w14:paraId="2F852255" w14:textId="77777777" w:rsidR="008E5CB1" w:rsidRDefault="008E5CB1" w:rsidP="000A555E">
            <w:pPr>
              <w:rPr>
                <w:lang w:val="en-US" w:bidi="th-TH"/>
              </w:rPr>
            </w:pPr>
          </w:p>
        </w:tc>
      </w:tr>
      <w:tr w:rsidR="008E5CB1" w:rsidRPr="00897DBA" w14:paraId="1B1DFBF8" w14:textId="2182D4FF" w:rsidTr="008E5CB1">
        <w:trPr>
          <w:tblHeader/>
        </w:trPr>
        <w:tc>
          <w:tcPr>
            <w:tcW w:w="3261" w:type="dxa"/>
            <w:shd w:val="clear" w:color="auto" w:fill="auto"/>
          </w:tcPr>
          <w:p w14:paraId="1E098F9F" w14:textId="77777777" w:rsidR="008E5CB1" w:rsidRDefault="008E5CB1" w:rsidP="000A555E">
            <w:r>
              <w:t>Marketing Segment Code</w:t>
            </w:r>
          </w:p>
        </w:tc>
        <w:tc>
          <w:tcPr>
            <w:tcW w:w="2701" w:type="dxa"/>
            <w:shd w:val="clear" w:color="auto" w:fill="auto"/>
          </w:tcPr>
          <w:p w14:paraId="6FD796EF" w14:textId="77777777" w:rsidR="008E5CB1" w:rsidRDefault="008E5CB1" w:rsidP="000A555E">
            <w:pPr>
              <w:rPr>
                <w:cs/>
                <w:lang w:val="en-US" w:bidi="th-TH"/>
              </w:rPr>
            </w:pPr>
            <w:r>
              <w:rPr>
                <w:lang w:val="en-US" w:bidi="th-TH"/>
              </w:rPr>
              <w:t>1056001</w:t>
            </w:r>
          </w:p>
        </w:tc>
        <w:tc>
          <w:tcPr>
            <w:tcW w:w="2701" w:type="dxa"/>
          </w:tcPr>
          <w:p w14:paraId="3332045E" w14:textId="77777777" w:rsidR="008E5CB1" w:rsidRDefault="008E5CB1" w:rsidP="000A555E">
            <w:pPr>
              <w:rPr>
                <w:lang w:val="en-US" w:bidi="th-TH"/>
              </w:rPr>
            </w:pPr>
          </w:p>
        </w:tc>
      </w:tr>
      <w:tr w:rsidR="008E5CB1" w:rsidRPr="00897DBA" w14:paraId="738CDABA" w14:textId="20DE59CD" w:rsidTr="008E5CB1">
        <w:trPr>
          <w:tblHeader/>
        </w:trPr>
        <w:tc>
          <w:tcPr>
            <w:tcW w:w="3261" w:type="dxa"/>
            <w:shd w:val="clear" w:color="auto" w:fill="auto"/>
          </w:tcPr>
          <w:p w14:paraId="68582452" w14:textId="77777777" w:rsidR="008E5CB1" w:rsidRDefault="008E5CB1" w:rsidP="000A555E">
            <w:r>
              <w:t>Marketing Segment Description</w:t>
            </w:r>
          </w:p>
        </w:tc>
        <w:tc>
          <w:tcPr>
            <w:tcW w:w="2701" w:type="dxa"/>
            <w:shd w:val="clear" w:color="auto" w:fill="auto"/>
          </w:tcPr>
          <w:p w14:paraId="187645B8" w14:textId="77777777" w:rsidR="008E5CB1" w:rsidRDefault="008E5CB1" w:rsidP="000A555E">
            <w:pPr>
              <w:rPr>
                <w:lang w:val="en-US" w:bidi="th-TH"/>
              </w:rPr>
            </w:pPr>
            <w:r>
              <w:rPr>
                <w:rFonts w:hint="cs"/>
                <w:cs/>
                <w:lang w:val="en-US" w:bidi="th-TH"/>
              </w:rPr>
              <w:t xml:space="preserve">ส่วนอุตสาหกรรม </w:t>
            </w:r>
            <w:r>
              <w:rPr>
                <w:lang w:val="en-US" w:bidi="th-TH"/>
              </w:rPr>
              <w:t>2</w:t>
            </w:r>
            <w:r>
              <w:rPr>
                <w:cs/>
                <w:lang w:val="en-US" w:bidi="th-TH"/>
              </w:rPr>
              <w:t>.</w:t>
            </w:r>
            <w:r>
              <w:rPr>
                <w:lang w:val="en-US" w:bidi="th-TH"/>
              </w:rPr>
              <w:t>1</w:t>
            </w:r>
          </w:p>
        </w:tc>
        <w:tc>
          <w:tcPr>
            <w:tcW w:w="2701" w:type="dxa"/>
          </w:tcPr>
          <w:p w14:paraId="0D27C42C" w14:textId="77777777" w:rsidR="008E5CB1" w:rsidRDefault="008E5CB1" w:rsidP="000A555E">
            <w:pPr>
              <w:rPr>
                <w:cs/>
                <w:lang w:val="en-US" w:bidi="th-TH"/>
              </w:rPr>
            </w:pPr>
          </w:p>
        </w:tc>
      </w:tr>
      <w:tr w:rsidR="008E5CB1" w:rsidRPr="00897DBA" w14:paraId="327643E1" w14:textId="499D9663" w:rsidTr="008E5CB1">
        <w:trPr>
          <w:tblHeader/>
        </w:trPr>
        <w:tc>
          <w:tcPr>
            <w:tcW w:w="3261" w:type="dxa"/>
            <w:shd w:val="clear" w:color="auto" w:fill="auto"/>
          </w:tcPr>
          <w:p w14:paraId="7DAFFFDC" w14:textId="77777777" w:rsidR="008E5CB1" w:rsidRDefault="008E5CB1" w:rsidP="000A555E">
            <w:r w:rsidRPr="00B862D0">
              <w:t xml:space="preserve">Transaction Code </w:t>
            </w:r>
          </w:p>
        </w:tc>
        <w:tc>
          <w:tcPr>
            <w:tcW w:w="2701" w:type="dxa"/>
            <w:shd w:val="clear" w:color="auto" w:fill="auto"/>
          </w:tcPr>
          <w:p w14:paraId="63F7A982" w14:textId="239BA111" w:rsidR="008E5CB1" w:rsidRDefault="008E5CB1" w:rsidP="000A555E">
            <w:pPr>
              <w:rPr>
                <w:cs/>
                <w:lang w:val="en-US" w:bidi="th-TH"/>
              </w:rPr>
            </w:pPr>
            <w:del w:id="1690" w:author="Uraluk Pansuwan" w:date="2023-07-31T16:47:00Z">
              <w:r w:rsidDel="00741812">
                <w:delText>Cancel</w:delText>
              </w:r>
            </w:del>
            <w:ins w:id="1691" w:author="Uraluk Pansuwan" w:date="2023-07-31T16:47:00Z">
              <w:r w:rsidR="00741812">
                <w:t>Decrease</w:t>
              </w:r>
            </w:ins>
          </w:p>
        </w:tc>
        <w:tc>
          <w:tcPr>
            <w:tcW w:w="2701" w:type="dxa"/>
          </w:tcPr>
          <w:p w14:paraId="3D9F3BF7" w14:textId="77777777" w:rsidR="008E5CB1" w:rsidRDefault="008E5CB1" w:rsidP="000A555E"/>
        </w:tc>
      </w:tr>
      <w:tr w:rsidR="008E5CB1" w:rsidRPr="00897DBA" w14:paraId="4CA18EEF" w14:textId="20CC5111" w:rsidTr="008E5CB1">
        <w:trPr>
          <w:tblHeader/>
        </w:trPr>
        <w:tc>
          <w:tcPr>
            <w:tcW w:w="3261" w:type="dxa"/>
            <w:shd w:val="clear" w:color="auto" w:fill="auto"/>
          </w:tcPr>
          <w:p w14:paraId="7E16D40B" w14:textId="77777777" w:rsidR="008E5CB1" w:rsidRDefault="008E5CB1" w:rsidP="000A555E">
            <w:r w:rsidRPr="00B862D0">
              <w:t xml:space="preserve">Customer ID </w:t>
            </w:r>
          </w:p>
        </w:tc>
        <w:tc>
          <w:tcPr>
            <w:tcW w:w="2701" w:type="dxa"/>
            <w:shd w:val="clear" w:color="auto" w:fill="auto"/>
          </w:tcPr>
          <w:p w14:paraId="4CD1AADF" w14:textId="77777777" w:rsidR="008E5CB1" w:rsidRDefault="008E5CB1" w:rsidP="000A555E">
            <w:pPr>
              <w:rPr>
                <w:lang w:val="en-US" w:bidi="th-TH"/>
              </w:rPr>
            </w:pPr>
            <w:r>
              <w:t>0106406</w:t>
            </w:r>
          </w:p>
        </w:tc>
        <w:tc>
          <w:tcPr>
            <w:tcW w:w="2701" w:type="dxa"/>
          </w:tcPr>
          <w:p w14:paraId="594EC6F3" w14:textId="77777777" w:rsidR="008E5CB1" w:rsidRDefault="008E5CB1" w:rsidP="000A555E"/>
        </w:tc>
      </w:tr>
      <w:tr w:rsidR="008E5CB1" w:rsidRPr="00F822B1" w14:paraId="6ACFD89D" w14:textId="3E3346F2" w:rsidTr="008E5CB1">
        <w:tc>
          <w:tcPr>
            <w:tcW w:w="3261" w:type="dxa"/>
          </w:tcPr>
          <w:p w14:paraId="6CF5386B" w14:textId="77777777" w:rsidR="008E5CB1" w:rsidRPr="008375B3" w:rsidRDefault="008E5CB1" w:rsidP="000A555E">
            <w:pPr>
              <w:rPr>
                <w:lang w:val="en-US" w:bidi="th-TH"/>
              </w:rPr>
            </w:pPr>
            <w:r>
              <w:t>Thai Title</w:t>
            </w:r>
          </w:p>
        </w:tc>
        <w:tc>
          <w:tcPr>
            <w:tcW w:w="2701" w:type="dxa"/>
          </w:tcPr>
          <w:p w14:paraId="168259A9" w14:textId="77777777" w:rsidR="008E5CB1" w:rsidRPr="00897DBA" w:rsidRDefault="008E5CB1" w:rsidP="000A555E">
            <w:r>
              <w:rPr>
                <w:rFonts w:hint="cs"/>
                <w:cs/>
                <w:lang w:bidi="th-TH"/>
              </w:rPr>
              <w:t>หจก</w:t>
            </w:r>
            <w:r>
              <w:rPr>
                <w:lang w:val="en-US" w:bidi="th-TH"/>
              </w:rPr>
              <w:t>.</w:t>
            </w:r>
          </w:p>
        </w:tc>
        <w:tc>
          <w:tcPr>
            <w:tcW w:w="2701" w:type="dxa"/>
          </w:tcPr>
          <w:p w14:paraId="5035969E" w14:textId="77777777" w:rsidR="008E5CB1" w:rsidRDefault="008E5CB1" w:rsidP="000A555E">
            <w:pPr>
              <w:rPr>
                <w:cs/>
                <w:lang w:bidi="th-TH"/>
              </w:rPr>
            </w:pPr>
          </w:p>
        </w:tc>
      </w:tr>
      <w:tr w:rsidR="008E5CB1" w:rsidRPr="00F822B1" w14:paraId="358D0DB4" w14:textId="32E00A09" w:rsidTr="008E5CB1">
        <w:tc>
          <w:tcPr>
            <w:tcW w:w="3261" w:type="dxa"/>
          </w:tcPr>
          <w:p w14:paraId="42B5F4E6" w14:textId="77777777" w:rsidR="008E5CB1" w:rsidRPr="00060973" w:rsidRDefault="008E5CB1" w:rsidP="000A555E">
            <w:pPr>
              <w:rPr>
                <w:lang w:val="en-US" w:bidi="th-TH"/>
              </w:rPr>
            </w:pPr>
            <w:r w:rsidRPr="00B862D0">
              <w:t xml:space="preserve">Customer </w:t>
            </w:r>
            <w:r>
              <w:t>Thai Name</w:t>
            </w:r>
          </w:p>
        </w:tc>
        <w:tc>
          <w:tcPr>
            <w:tcW w:w="2701" w:type="dxa"/>
          </w:tcPr>
          <w:p w14:paraId="5980EAC1" w14:textId="77777777" w:rsidR="008E5CB1" w:rsidRPr="00897DBA" w:rsidRDefault="008E5CB1" w:rsidP="000A555E"/>
        </w:tc>
        <w:tc>
          <w:tcPr>
            <w:tcW w:w="2701" w:type="dxa"/>
          </w:tcPr>
          <w:p w14:paraId="57EDBE8E" w14:textId="77777777" w:rsidR="008E5CB1" w:rsidRPr="00897DBA" w:rsidRDefault="008E5CB1" w:rsidP="000A555E"/>
        </w:tc>
      </w:tr>
      <w:tr w:rsidR="008E5CB1" w:rsidRPr="00F822B1" w14:paraId="64C6590B" w14:textId="56B42BC5" w:rsidTr="008E5CB1">
        <w:tc>
          <w:tcPr>
            <w:tcW w:w="3261" w:type="dxa"/>
          </w:tcPr>
          <w:p w14:paraId="7F5371C7" w14:textId="77777777" w:rsidR="008E5CB1" w:rsidRPr="008375B3" w:rsidRDefault="008E5CB1" w:rsidP="000A555E">
            <w:pPr>
              <w:rPr>
                <w:lang w:val="en-US"/>
              </w:rPr>
            </w:pPr>
            <w:r>
              <w:t>Major Credit Code</w:t>
            </w:r>
            <w:r>
              <w:rPr>
                <w:cs/>
                <w:lang w:bidi="th-TH"/>
              </w:rPr>
              <w:t xml:space="preserve"> </w:t>
            </w:r>
          </w:p>
        </w:tc>
        <w:tc>
          <w:tcPr>
            <w:tcW w:w="2701" w:type="dxa"/>
          </w:tcPr>
          <w:p w14:paraId="3F40D2C2" w14:textId="77777777" w:rsidR="008E5CB1" w:rsidRPr="00897DBA" w:rsidRDefault="008E5CB1" w:rsidP="000A555E">
            <w:r>
              <w:t>0</w:t>
            </w:r>
            <w:r>
              <w:rPr>
                <w:lang w:val="en-US" w:bidi="th-TH"/>
              </w:rPr>
              <w:t>3</w:t>
            </w:r>
          </w:p>
        </w:tc>
        <w:tc>
          <w:tcPr>
            <w:tcW w:w="2701" w:type="dxa"/>
          </w:tcPr>
          <w:p w14:paraId="59000AC4" w14:textId="77777777" w:rsidR="008E5CB1" w:rsidRDefault="008E5CB1" w:rsidP="000A555E"/>
        </w:tc>
      </w:tr>
      <w:tr w:rsidR="008E5CB1" w:rsidRPr="00F822B1" w14:paraId="6C59B44B" w14:textId="71A9F81D" w:rsidTr="008E5CB1">
        <w:tc>
          <w:tcPr>
            <w:tcW w:w="3261" w:type="dxa"/>
          </w:tcPr>
          <w:p w14:paraId="2852F881" w14:textId="77777777" w:rsidR="008E5CB1" w:rsidRPr="00B862D0" w:rsidRDefault="008E5CB1" w:rsidP="000A555E">
            <w:r>
              <w:t>Minor Credit Code</w:t>
            </w:r>
          </w:p>
        </w:tc>
        <w:tc>
          <w:tcPr>
            <w:tcW w:w="2701" w:type="dxa"/>
          </w:tcPr>
          <w:p w14:paraId="121429DC" w14:textId="77777777" w:rsidR="008E5CB1" w:rsidRPr="00897DBA" w:rsidRDefault="008E5CB1" w:rsidP="000A555E">
            <w:r>
              <w:t>00</w:t>
            </w:r>
          </w:p>
        </w:tc>
        <w:tc>
          <w:tcPr>
            <w:tcW w:w="2701" w:type="dxa"/>
          </w:tcPr>
          <w:p w14:paraId="20A0547E" w14:textId="77777777" w:rsidR="008E5CB1" w:rsidRDefault="008E5CB1" w:rsidP="000A555E"/>
        </w:tc>
      </w:tr>
      <w:tr w:rsidR="008E5CB1" w:rsidRPr="00F822B1" w14:paraId="68D59E3F" w14:textId="41D6253D" w:rsidTr="008E5CB1">
        <w:tc>
          <w:tcPr>
            <w:tcW w:w="3261" w:type="dxa"/>
          </w:tcPr>
          <w:p w14:paraId="48669F0D" w14:textId="77777777" w:rsidR="008E5CB1" w:rsidRPr="00B862D0" w:rsidRDefault="008E5CB1" w:rsidP="000A555E">
            <w:r>
              <w:t>Major</w:t>
            </w:r>
            <w:r>
              <w:rPr>
                <w:cs/>
                <w:lang w:bidi="th-TH"/>
              </w:rPr>
              <w:t>/</w:t>
            </w:r>
            <w:r>
              <w:t>Minor Description</w:t>
            </w:r>
          </w:p>
        </w:tc>
        <w:tc>
          <w:tcPr>
            <w:tcW w:w="2701" w:type="dxa"/>
          </w:tcPr>
          <w:p w14:paraId="23F08EAA" w14:textId="77777777" w:rsidR="008E5CB1" w:rsidRPr="00897DBA" w:rsidRDefault="008E5CB1" w:rsidP="000A555E">
            <w:pPr>
              <w:rPr>
                <w:cs/>
                <w:lang w:bidi="th-TH"/>
              </w:rPr>
            </w:pPr>
            <w:r>
              <w:rPr>
                <w:rFonts w:hint="cs"/>
                <w:cs/>
                <w:lang w:bidi="th-TH"/>
              </w:rPr>
              <w:t>สินเชื่อขยายกำลังการผลิต</w:t>
            </w:r>
          </w:p>
        </w:tc>
        <w:tc>
          <w:tcPr>
            <w:tcW w:w="2701" w:type="dxa"/>
          </w:tcPr>
          <w:p w14:paraId="4F5F693B" w14:textId="77777777" w:rsidR="008E5CB1" w:rsidRDefault="008E5CB1" w:rsidP="000A555E">
            <w:pPr>
              <w:rPr>
                <w:cs/>
                <w:lang w:bidi="th-TH"/>
              </w:rPr>
            </w:pPr>
          </w:p>
        </w:tc>
      </w:tr>
      <w:tr w:rsidR="008E5CB1" w:rsidRPr="00F822B1" w14:paraId="33CD0B75" w14:textId="1A54CEA2" w:rsidTr="008E5CB1">
        <w:tc>
          <w:tcPr>
            <w:tcW w:w="3261" w:type="dxa"/>
          </w:tcPr>
          <w:p w14:paraId="6624C6FA" w14:textId="77777777" w:rsidR="008E5CB1" w:rsidRPr="00794E79" w:rsidRDefault="008E5CB1" w:rsidP="000A555E">
            <w:pPr>
              <w:rPr>
                <w:lang w:val="en-US" w:bidi="th-TH"/>
              </w:rPr>
            </w:pPr>
            <w:r w:rsidRPr="00B862D0">
              <w:t>Limit ID</w:t>
            </w:r>
          </w:p>
        </w:tc>
        <w:tc>
          <w:tcPr>
            <w:tcW w:w="2701" w:type="dxa"/>
          </w:tcPr>
          <w:p w14:paraId="2BF25AD5" w14:textId="77777777" w:rsidR="008E5CB1" w:rsidRPr="00897DBA" w:rsidRDefault="008E5CB1" w:rsidP="000A555E">
            <w:r>
              <w:t>610175201</w:t>
            </w:r>
          </w:p>
        </w:tc>
        <w:tc>
          <w:tcPr>
            <w:tcW w:w="2701" w:type="dxa"/>
          </w:tcPr>
          <w:p w14:paraId="4287DA4B" w14:textId="77777777" w:rsidR="008E5CB1" w:rsidRDefault="008E5CB1" w:rsidP="000A555E"/>
        </w:tc>
      </w:tr>
      <w:tr w:rsidR="008E5CB1" w:rsidRPr="00F822B1" w14:paraId="49ABB0D3" w14:textId="70CE46FC" w:rsidTr="008E5CB1">
        <w:tc>
          <w:tcPr>
            <w:tcW w:w="3261" w:type="dxa"/>
          </w:tcPr>
          <w:p w14:paraId="5C3D4924" w14:textId="77777777" w:rsidR="008E5CB1" w:rsidRPr="00CB5EF1" w:rsidRDefault="008E5CB1" w:rsidP="000A555E">
            <w:pPr>
              <w:rPr>
                <w:lang w:val="en-US" w:bidi="th-TH"/>
              </w:rPr>
            </w:pPr>
            <w:r>
              <w:t>Limit</w:t>
            </w:r>
            <w:r w:rsidRPr="00CB5EF1">
              <w:t xml:space="preserve"> Description </w:t>
            </w:r>
          </w:p>
        </w:tc>
        <w:tc>
          <w:tcPr>
            <w:tcW w:w="2701" w:type="dxa"/>
          </w:tcPr>
          <w:p w14:paraId="362BC86A" w14:textId="77777777" w:rsidR="008E5CB1" w:rsidRPr="00897DBA" w:rsidRDefault="008E5CB1" w:rsidP="000A555E">
            <w:pPr>
              <w:rPr>
                <w:cs/>
                <w:lang w:bidi="th-TH"/>
              </w:rPr>
            </w:pPr>
            <w:r>
              <w:t>Loan</w:t>
            </w:r>
          </w:p>
        </w:tc>
        <w:tc>
          <w:tcPr>
            <w:tcW w:w="2701" w:type="dxa"/>
          </w:tcPr>
          <w:p w14:paraId="34862649" w14:textId="77777777" w:rsidR="008E5CB1" w:rsidRDefault="008E5CB1" w:rsidP="000A555E"/>
        </w:tc>
      </w:tr>
      <w:tr w:rsidR="008E5CB1" w:rsidRPr="00F822B1" w14:paraId="6B3C239C" w14:textId="1977985C" w:rsidTr="008E5CB1">
        <w:tc>
          <w:tcPr>
            <w:tcW w:w="3261" w:type="dxa"/>
          </w:tcPr>
          <w:p w14:paraId="5AAB735B" w14:textId="77777777" w:rsidR="008E5CB1" w:rsidRPr="00CB5EF1" w:rsidRDefault="008E5CB1" w:rsidP="000A555E">
            <w:r>
              <w:t>Product Program</w:t>
            </w:r>
          </w:p>
        </w:tc>
        <w:tc>
          <w:tcPr>
            <w:tcW w:w="2701" w:type="dxa"/>
          </w:tcPr>
          <w:p w14:paraId="7E7548B1" w14:textId="77777777" w:rsidR="008E5CB1" w:rsidRDefault="008E5CB1" w:rsidP="000A555E">
            <w:r>
              <w:t>BIZ</w:t>
            </w:r>
          </w:p>
        </w:tc>
        <w:tc>
          <w:tcPr>
            <w:tcW w:w="2701" w:type="dxa"/>
          </w:tcPr>
          <w:p w14:paraId="1C1CD319" w14:textId="77777777" w:rsidR="008E5CB1" w:rsidRDefault="008E5CB1" w:rsidP="000A555E"/>
        </w:tc>
      </w:tr>
      <w:tr w:rsidR="008E5CB1" w:rsidRPr="00F822B1" w14:paraId="1EF6DC4C" w14:textId="18DB191C" w:rsidTr="008E5CB1">
        <w:tc>
          <w:tcPr>
            <w:tcW w:w="3261" w:type="dxa"/>
          </w:tcPr>
          <w:p w14:paraId="7D2F0BE2" w14:textId="77777777" w:rsidR="008E5CB1" w:rsidRDefault="008E5CB1" w:rsidP="000A555E">
            <w:r>
              <w:t>Credit Type</w:t>
            </w:r>
          </w:p>
        </w:tc>
        <w:tc>
          <w:tcPr>
            <w:tcW w:w="2701" w:type="dxa"/>
          </w:tcPr>
          <w:p w14:paraId="10E7D2D1" w14:textId="77777777" w:rsidR="008E5CB1" w:rsidRDefault="008E5CB1" w:rsidP="000A555E">
            <w:r>
              <w:t>Specific Project Limit</w:t>
            </w:r>
          </w:p>
        </w:tc>
        <w:tc>
          <w:tcPr>
            <w:tcW w:w="2701" w:type="dxa"/>
          </w:tcPr>
          <w:p w14:paraId="285F1566" w14:textId="77777777" w:rsidR="008E5CB1" w:rsidRDefault="008E5CB1" w:rsidP="000A555E"/>
        </w:tc>
      </w:tr>
      <w:tr w:rsidR="008E5CB1" w:rsidRPr="00F822B1" w14:paraId="50DA3225" w14:textId="62C4B5CE" w:rsidTr="008E5CB1">
        <w:tc>
          <w:tcPr>
            <w:tcW w:w="3261" w:type="dxa"/>
          </w:tcPr>
          <w:p w14:paraId="7F6E0BA0" w14:textId="77777777" w:rsidR="008E5CB1" w:rsidRDefault="008E5CB1" w:rsidP="000A555E">
            <w:pPr>
              <w:rPr>
                <w:lang w:val="en-US" w:bidi="th-TH"/>
              </w:rPr>
            </w:pPr>
            <w:r w:rsidRPr="00B862D0">
              <w:t xml:space="preserve">Currency </w:t>
            </w:r>
          </w:p>
        </w:tc>
        <w:tc>
          <w:tcPr>
            <w:tcW w:w="2701" w:type="dxa"/>
          </w:tcPr>
          <w:p w14:paraId="3BC0E5EC" w14:textId="77777777" w:rsidR="008E5CB1" w:rsidRPr="00897DBA" w:rsidRDefault="008E5CB1" w:rsidP="000A555E">
            <w:r>
              <w:t>THB, USD</w:t>
            </w:r>
          </w:p>
        </w:tc>
        <w:tc>
          <w:tcPr>
            <w:tcW w:w="2701" w:type="dxa"/>
          </w:tcPr>
          <w:p w14:paraId="2F7F922E" w14:textId="77777777" w:rsidR="008E5CB1" w:rsidRDefault="008E5CB1" w:rsidP="000A555E"/>
        </w:tc>
      </w:tr>
      <w:tr w:rsidR="008E5CB1" w:rsidRPr="00F822B1" w14:paraId="457DD9DA" w14:textId="4C17A93B" w:rsidTr="008E5CB1">
        <w:tc>
          <w:tcPr>
            <w:tcW w:w="3261" w:type="dxa"/>
          </w:tcPr>
          <w:p w14:paraId="5DC295DF" w14:textId="77777777" w:rsidR="008E5CB1" w:rsidRDefault="008E5CB1" w:rsidP="000A555E">
            <w:pPr>
              <w:rPr>
                <w:lang w:val="en-US" w:bidi="th-TH"/>
              </w:rPr>
            </w:pPr>
            <w:r w:rsidRPr="00B862D0">
              <w:t xml:space="preserve">Amount </w:t>
            </w:r>
            <w:r>
              <w:t>Limit</w:t>
            </w:r>
          </w:p>
        </w:tc>
        <w:tc>
          <w:tcPr>
            <w:tcW w:w="2701" w:type="dxa"/>
          </w:tcPr>
          <w:p w14:paraId="0CFC8373" w14:textId="77777777" w:rsidR="008E5CB1" w:rsidRPr="00897DBA" w:rsidRDefault="008E5CB1" w:rsidP="000A555E">
            <w:r>
              <w:t>1,000,000</w:t>
            </w:r>
            <w:r>
              <w:rPr>
                <w:cs/>
                <w:lang w:bidi="th-TH"/>
              </w:rPr>
              <w:t>.</w:t>
            </w:r>
            <w:r>
              <w:t>00</w:t>
            </w:r>
          </w:p>
        </w:tc>
        <w:tc>
          <w:tcPr>
            <w:tcW w:w="2701" w:type="dxa"/>
          </w:tcPr>
          <w:p w14:paraId="42C410F4" w14:textId="77777777" w:rsidR="008E5CB1" w:rsidRDefault="008E5CB1" w:rsidP="000A555E"/>
        </w:tc>
      </w:tr>
      <w:tr w:rsidR="008E5CB1" w:rsidRPr="00F822B1" w14:paraId="0E80978C" w14:textId="76CB3648" w:rsidTr="008E5CB1">
        <w:tc>
          <w:tcPr>
            <w:tcW w:w="3261" w:type="dxa"/>
          </w:tcPr>
          <w:p w14:paraId="081B48F4" w14:textId="77777777" w:rsidR="008E5CB1" w:rsidRDefault="008E5CB1" w:rsidP="000A555E">
            <w:pPr>
              <w:rPr>
                <w:lang w:val="en-US" w:bidi="th-TH"/>
              </w:rPr>
            </w:pPr>
            <w:r w:rsidRPr="00B862D0">
              <w:t>Amount</w:t>
            </w:r>
            <w:r>
              <w:t xml:space="preserve"> Limit (THB)</w:t>
            </w:r>
          </w:p>
        </w:tc>
        <w:tc>
          <w:tcPr>
            <w:tcW w:w="2701" w:type="dxa"/>
          </w:tcPr>
          <w:p w14:paraId="19CA7A6E" w14:textId="77777777" w:rsidR="008E5CB1" w:rsidRPr="00897DBA" w:rsidRDefault="008E5CB1" w:rsidP="000A555E">
            <w:r>
              <w:t>35,000,000</w:t>
            </w:r>
            <w:r>
              <w:rPr>
                <w:cs/>
                <w:lang w:bidi="th-TH"/>
              </w:rPr>
              <w:t>.</w:t>
            </w:r>
            <w:r>
              <w:t>00</w:t>
            </w:r>
          </w:p>
        </w:tc>
        <w:tc>
          <w:tcPr>
            <w:tcW w:w="2701" w:type="dxa"/>
          </w:tcPr>
          <w:p w14:paraId="6CEE5998" w14:textId="77777777" w:rsidR="008E5CB1" w:rsidRDefault="008E5CB1" w:rsidP="000A555E"/>
        </w:tc>
      </w:tr>
      <w:tr w:rsidR="008E5CB1" w:rsidRPr="00F822B1" w14:paraId="1087147F" w14:textId="0EF01CB9" w:rsidTr="008E5CB1">
        <w:tc>
          <w:tcPr>
            <w:tcW w:w="3261" w:type="dxa"/>
          </w:tcPr>
          <w:p w14:paraId="76429EE9" w14:textId="77777777" w:rsidR="008E5CB1" w:rsidRPr="00B862D0" w:rsidRDefault="008E5CB1" w:rsidP="000A555E">
            <w:r>
              <w:t>Expiry Date</w:t>
            </w:r>
          </w:p>
        </w:tc>
        <w:tc>
          <w:tcPr>
            <w:tcW w:w="2701" w:type="dxa"/>
          </w:tcPr>
          <w:p w14:paraId="74D754AA" w14:textId="77777777" w:rsidR="008E5CB1" w:rsidRDefault="008E5CB1" w:rsidP="000A555E">
            <w:r>
              <w:t>99991231</w:t>
            </w:r>
          </w:p>
        </w:tc>
        <w:tc>
          <w:tcPr>
            <w:tcW w:w="2701" w:type="dxa"/>
          </w:tcPr>
          <w:p w14:paraId="2C8AAC77" w14:textId="77777777" w:rsidR="008E5CB1" w:rsidRDefault="008E5CB1" w:rsidP="000A555E"/>
        </w:tc>
      </w:tr>
      <w:tr w:rsidR="008E5CB1" w:rsidRPr="00F822B1" w14:paraId="0FD6E280" w14:textId="5F07211A" w:rsidTr="008E5CB1">
        <w:tc>
          <w:tcPr>
            <w:tcW w:w="3261" w:type="dxa"/>
          </w:tcPr>
          <w:p w14:paraId="292A05D5" w14:textId="0A99D917" w:rsidR="008E5CB1" w:rsidRPr="00B862D0" w:rsidRDefault="008E5CB1" w:rsidP="000A555E">
            <w:del w:id="1692" w:author="Uraluk Pansuwan" w:date="2023-07-31T16:48:00Z">
              <w:r w:rsidDel="00741812">
                <w:lastRenderedPageBreak/>
                <w:delText>Cancellation Date</w:delText>
              </w:r>
            </w:del>
            <w:ins w:id="1693" w:author="Uraluk Pansuwan" w:date="2023-07-31T16:48:00Z">
              <w:r w:rsidR="00741812">
                <w:t>Contract sign date</w:t>
              </w:r>
            </w:ins>
          </w:p>
        </w:tc>
        <w:tc>
          <w:tcPr>
            <w:tcW w:w="2701" w:type="dxa"/>
          </w:tcPr>
          <w:p w14:paraId="4C2E90F9" w14:textId="2DE12D13" w:rsidR="008E5CB1" w:rsidRDefault="008E5CB1" w:rsidP="000A555E">
            <w:del w:id="1694" w:author="Uraluk Pansuwan" w:date="2023-07-31T16:48:00Z">
              <w:r w:rsidDel="00741812">
                <w:rPr>
                  <w:lang w:val="en-US" w:bidi="th-TH"/>
                </w:rPr>
                <w:delText>25660309</w:delText>
              </w:r>
            </w:del>
            <w:ins w:id="1695" w:author="Uraluk Pansuwan" w:date="2023-07-31T16:48:00Z">
              <w:r w:rsidR="00741812">
                <w:rPr>
                  <w:lang w:val="en-US" w:bidi="th-TH"/>
                </w:rPr>
                <w:t>25660105</w:t>
              </w:r>
            </w:ins>
          </w:p>
        </w:tc>
        <w:tc>
          <w:tcPr>
            <w:tcW w:w="2701" w:type="dxa"/>
          </w:tcPr>
          <w:p w14:paraId="2F8DD46A" w14:textId="77777777" w:rsidR="008E5CB1" w:rsidRDefault="008E5CB1" w:rsidP="000A555E">
            <w:pPr>
              <w:rPr>
                <w:lang w:val="en-US" w:bidi="th-TH"/>
              </w:rPr>
            </w:pPr>
          </w:p>
        </w:tc>
      </w:tr>
      <w:tr w:rsidR="008E5CB1" w:rsidRPr="00F822B1" w14:paraId="79D8A8E6" w14:textId="6F1AA48C" w:rsidTr="008E5CB1">
        <w:tc>
          <w:tcPr>
            <w:tcW w:w="3261" w:type="dxa"/>
          </w:tcPr>
          <w:p w14:paraId="41BBFC80" w14:textId="77777777" w:rsidR="008E5CB1" w:rsidRDefault="008E5CB1" w:rsidP="000A555E">
            <w:r>
              <w:t>Remark 1</w:t>
            </w:r>
          </w:p>
        </w:tc>
        <w:tc>
          <w:tcPr>
            <w:tcW w:w="2701" w:type="dxa"/>
          </w:tcPr>
          <w:p w14:paraId="63D29696" w14:textId="77777777" w:rsidR="008E5CB1" w:rsidRDefault="008E5CB1" w:rsidP="000A555E">
            <w:r>
              <w:t>2710</w:t>
            </w:r>
          </w:p>
        </w:tc>
        <w:tc>
          <w:tcPr>
            <w:tcW w:w="2701" w:type="dxa"/>
          </w:tcPr>
          <w:p w14:paraId="6C2777FB" w14:textId="77777777" w:rsidR="008E5CB1" w:rsidRDefault="008E5CB1" w:rsidP="000A555E"/>
        </w:tc>
      </w:tr>
      <w:tr w:rsidR="008E5CB1" w:rsidRPr="00F822B1" w14:paraId="32188D4F" w14:textId="4132D264" w:rsidTr="008E5CB1">
        <w:tc>
          <w:tcPr>
            <w:tcW w:w="3261" w:type="dxa"/>
          </w:tcPr>
          <w:p w14:paraId="07D47F63" w14:textId="77777777" w:rsidR="008E5CB1" w:rsidRDefault="008E5CB1" w:rsidP="000A555E">
            <w:r>
              <w:t>Remark 2</w:t>
            </w:r>
          </w:p>
        </w:tc>
        <w:tc>
          <w:tcPr>
            <w:tcW w:w="2701" w:type="dxa"/>
          </w:tcPr>
          <w:p w14:paraId="7E27A7F1" w14:textId="63A22409" w:rsidR="008E5CB1" w:rsidRDefault="008E5CB1" w:rsidP="000A555E">
            <w:pPr>
              <w:rPr>
                <w:cs/>
                <w:lang w:bidi="th-TH"/>
              </w:rPr>
            </w:pPr>
            <w:r>
              <w:rPr>
                <w:rFonts w:hint="cs"/>
                <w:cs/>
                <w:lang w:bidi="th-TH"/>
              </w:rPr>
              <w:t>ลดวงเงิน</w:t>
            </w:r>
          </w:p>
        </w:tc>
        <w:tc>
          <w:tcPr>
            <w:tcW w:w="2701" w:type="dxa"/>
          </w:tcPr>
          <w:p w14:paraId="55BE2A0F" w14:textId="77777777" w:rsidR="008E5CB1" w:rsidRDefault="008E5CB1" w:rsidP="000A555E">
            <w:pPr>
              <w:rPr>
                <w:cs/>
                <w:lang w:bidi="th-TH"/>
              </w:rPr>
            </w:pPr>
          </w:p>
        </w:tc>
      </w:tr>
      <w:tr w:rsidR="008E5CB1" w:rsidRPr="00F822B1" w14:paraId="10EB34A0" w14:textId="7B605238" w:rsidTr="008E5CB1">
        <w:tc>
          <w:tcPr>
            <w:tcW w:w="3261" w:type="dxa"/>
          </w:tcPr>
          <w:p w14:paraId="72F1D561" w14:textId="77777777" w:rsidR="008E5CB1" w:rsidRDefault="008E5CB1" w:rsidP="000A555E">
            <w:r>
              <w:t>Remark 3</w:t>
            </w:r>
          </w:p>
        </w:tc>
        <w:tc>
          <w:tcPr>
            <w:tcW w:w="2701" w:type="dxa"/>
          </w:tcPr>
          <w:p w14:paraId="4293E798" w14:textId="77777777" w:rsidR="008E5CB1" w:rsidRDefault="008E5CB1" w:rsidP="000A555E">
            <w:pPr>
              <w:rPr>
                <w:lang w:bidi="th-TH"/>
              </w:rPr>
            </w:pPr>
            <w:r>
              <w:rPr>
                <w:rFonts w:hint="cs"/>
                <w:cs/>
                <w:lang w:bidi="th-TH"/>
              </w:rPr>
              <w:t>อนุมัติโดย</w:t>
            </w:r>
          </w:p>
        </w:tc>
        <w:tc>
          <w:tcPr>
            <w:tcW w:w="2701" w:type="dxa"/>
          </w:tcPr>
          <w:p w14:paraId="393F2734" w14:textId="77777777" w:rsidR="008E5CB1" w:rsidRDefault="008E5CB1" w:rsidP="000A555E">
            <w:pPr>
              <w:rPr>
                <w:cs/>
                <w:lang w:bidi="th-TH"/>
              </w:rPr>
            </w:pPr>
          </w:p>
        </w:tc>
      </w:tr>
    </w:tbl>
    <w:p w14:paraId="164C47A3" w14:textId="77777777" w:rsidR="00407B27" w:rsidRPr="00EB008E" w:rsidRDefault="00407B27" w:rsidP="00ED138C"/>
    <w:p w14:paraId="59F77170" w14:textId="1E070954" w:rsidR="00407B27" w:rsidRDefault="00407B27" w:rsidP="00407B27"/>
    <w:p w14:paraId="0EFD9F41" w14:textId="77777777" w:rsidR="006E1F72" w:rsidRDefault="006E1F72" w:rsidP="00407B27"/>
    <w:p w14:paraId="76428476" w14:textId="77777777" w:rsidR="00407B27" w:rsidRPr="00061B9D" w:rsidRDefault="00407B27" w:rsidP="00407B27">
      <w:pPr>
        <w:pStyle w:val="Heading3"/>
      </w:pPr>
      <w:bookmarkStart w:id="1696" w:name="_Toc141988980"/>
      <w:r w:rsidRPr="00061B9D">
        <w:t>Additional Impacts</w:t>
      </w:r>
      <w:bookmarkEnd w:id="1696"/>
    </w:p>
    <w:p w14:paraId="70E0A0D2" w14:textId="77777777" w:rsidR="00407B27" w:rsidRPr="00061B9D" w:rsidRDefault="00407B27" w:rsidP="00407B27">
      <w:pPr>
        <w:pStyle w:val="Heading4"/>
      </w:pPr>
      <w:r>
        <w:t xml:space="preserve">System Interface requirement </w:t>
      </w:r>
      <w:r>
        <w:rPr>
          <w:szCs w:val="24"/>
          <w:cs/>
          <w:lang w:bidi="th-TH"/>
        </w:rPr>
        <w:t>/</w:t>
      </w:r>
      <w:r>
        <w:t>Integration</w:t>
      </w:r>
    </w:p>
    <w:p w14:paraId="74867F2A" w14:textId="77777777" w:rsidR="00407B27" w:rsidRPr="00AC528C" w:rsidRDefault="00407B27" w:rsidP="00407B27">
      <w:pPr>
        <w:ind w:left="1440"/>
      </w:pPr>
      <w:r>
        <w:t>Not Applicable</w:t>
      </w:r>
    </w:p>
    <w:p w14:paraId="09EDCCDB" w14:textId="77777777" w:rsidR="00B63873" w:rsidRDefault="00407B27" w:rsidP="00407B27">
      <w:pPr>
        <w:pStyle w:val="Heading4"/>
      </w:pPr>
      <w:r>
        <w:t>Mig</w:t>
      </w:r>
      <w:r w:rsidRPr="0073013C">
        <w:t xml:space="preserve">ration </w:t>
      </w:r>
    </w:p>
    <w:p w14:paraId="3AECEC73" w14:textId="2F268F63" w:rsidR="00B63873" w:rsidRPr="00B63873" w:rsidRDefault="00B63873" w:rsidP="00B63873">
      <w:pPr>
        <w:ind w:left="1440"/>
      </w:pPr>
      <w:r>
        <w:t>Not Applicable</w:t>
      </w:r>
    </w:p>
    <w:p w14:paraId="66C9573B" w14:textId="37607178" w:rsidR="00407B27" w:rsidRDefault="00B63873" w:rsidP="00407B27">
      <w:pPr>
        <w:pStyle w:val="Heading4"/>
      </w:pPr>
      <w:r>
        <w:t>Fit</w:t>
      </w:r>
      <w:r>
        <w:rPr>
          <w:szCs w:val="24"/>
          <w:cs/>
          <w:lang w:bidi="th-TH"/>
        </w:rPr>
        <w:t>/</w:t>
      </w:r>
      <w:r>
        <w:t>Gap Analysis Report</w:t>
      </w:r>
    </w:p>
    <w:p w14:paraId="25D67E9B" w14:textId="4A864750" w:rsidR="00DD4B8F" w:rsidRDefault="00DD4B8F" w:rsidP="00DD4B8F">
      <w:pPr>
        <w:ind w:left="1440"/>
      </w:pPr>
      <w:r>
        <w:t>Not Applicable</w:t>
      </w:r>
    </w:p>
    <w:p w14:paraId="249D8A6A" w14:textId="6A0A3B0F" w:rsidR="00DD4B8F" w:rsidRDefault="00DD4B8F" w:rsidP="00DD4B8F">
      <w:pPr>
        <w:pStyle w:val="Heading2"/>
      </w:pPr>
      <w:bookmarkStart w:id="1697" w:name="_Toc141988981"/>
      <w:r>
        <w:rPr>
          <w:lang w:val="en-US" w:bidi="th-TH"/>
        </w:rPr>
        <w:lastRenderedPageBreak/>
        <w:t>Report Reconcile</w:t>
      </w:r>
      <w:bookmarkEnd w:id="1697"/>
    </w:p>
    <w:p w14:paraId="21E4F5CA" w14:textId="77777777" w:rsidR="00DD4B8F" w:rsidRPr="00061B9D" w:rsidRDefault="00DD4B8F" w:rsidP="00DD4B8F">
      <w:pPr>
        <w:pStyle w:val="Heading3"/>
      </w:pPr>
      <w:bookmarkStart w:id="1698" w:name="_Toc141988982"/>
      <w:r w:rsidRPr="00061B9D">
        <w:t>Purpose</w:t>
      </w:r>
      <w:bookmarkEnd w:id="1698"/>
    </w:p>
    <w:p w14:paraId="4B000170" w14:textId="77777777" w:rsidR="00DD4B8F" w:rsidRDefault="00DD4B8F" w:rsidP="00DD4B8F">
      <w:pPr>
        <w:pStyle w:val="Heading3"/>
      </w:pPr>
      <w:bookmarkStart w:id="1699" w:name="_Toc141988983"/>
      <w:r w:rsidRPr="00061B9D">
        <w:t>Background</w:t>
      </w:r>
      <w:bookmarkEnd w:id="1699"/>
    </w:p>
    <w:p w14:paraId="5A440D03" w14:textId="77777777" w:rsidR="00DD4B8F" w:rsidRDefault="00DD4B8F" w:rsidP="00DD4B8F">
      <w:pPr>
        <w:pStyle w:val="Heading3"/>
      </w:pPr>
      <w:bookmarkStart w:id="1700" w:name="_Toc141988984"/>
      <w:r w:rsidRPr="00061B9D">
        <w:t>Supported Sample Transaction and Case from Custome</w:t>
      </w:r>
      <w:r>
        <w:t>r</w:t>
      </w:r>
      <w:bookmarkEnd w:id="1700"/>
    </w:p>
    <w:p w14:paraId="7FB4186F" w14:textId="55103243" w:rsidR="00DD4B8F" w:rsidRPr="00F76811" w:rsidRDefault="00DD4B8F" w:rsidP="00DD4B8F"/>
    <w:p w14:paraId="3B1A4D31" w14:textId="77777777" w:rsidR="00DD4B8F" w:rsidRPr="00061B9D" w:rsidRDefault="00DD4B8F" w:rsidP="00DD4B8F">
      <w:pPr>
        <w:pStyle w:val="Heading3"/>
      </w:pPr>
      <w:bookmarkStart w:id="1701" w:name="_Toc141988985"/>
      <w:r w:rsidRPr="00061B9D">
        <w:t>Menu Modification</w:t>
      </w:r>
      <w:bookmarkEnd w:id="1701"/>
      <w:r w:rsidRPr="00061B9D">
        <w:t xml:space="preserve"> </w:t>
      </w:r>
    </w:p>
    <w:p w14:paraId="7B1015CE" w14:textId="77777777" w:rsidR="00DD4B8F" w:rsidRDefault="00DD4B8F" w:rsidP="00DD4B8F">
      <w:pPr>
        <w:tabs>
          <w:tab w:val="left" w:pos="4050"/>
        </w:tabs>
        <w:ind w:left="1080"/>
      </w:pPr>
      <w:r>
        <w:t>Not applicable</w:t>
      </w:r>
      <w:r>
        <w:tab/>
      </w:r>
      <w:r>
        <w:tab/>
      </w:r>
    </w:p>
    <w:p w14:paraId="33218B34" w14:textId="77777777" w:rsidR="00DD4B8F" w:rsidRPr="00061B9D" w:rsidRDefault="00DD4B8F" w:rsidP="00DD4B8F">
      <w:pPr>
        <w:pStyle w:val="Heading3"/>
      </w:pPr>
      <w:bookmarkStart w:id="1702" w:name="_Toc141988986"/>
      <w:r w:rsidRPr="00061B9D">
        <w:t>Screen Layout and Data Sheet</w:t>
      </w:r>
      <w:bookmarkEnd w:id="1702"/>
    </w:p>
    <w:p w14:paraId="28E61E09" w14:textId="77777777" w:rsidR="00DD4B8F" w:rsidRDefault="00DD4B8F" w:rsidP="00DD4B8F">
      <w:pPr>
        <w:ind w:left="1080"/>
      </w:pPr>
      <w:r>
        <w:t xml:space="preserve">Not Applicable </w:t>
      </w:r>
    </w:p>
    <w:p w14:paraId="1F1B1870" w14:textId="77777777" w:rsidR="00DD4B8F" w:rsidRDefault="00DD4B8F" w:rsidP="00DD4B8F">
      <w:pPr>
        <w:ind w:left="1080"/>
      </w:pPr>
    </w:p>
    <w:p w14:paraId="2EABD66C" w14:textId="1F7FAAD3" w:rsidR="000B160D" w:rsidRDefault="000B160D" w:rsidP="00DD4B8F">
      <w:pPr>
        <w:pStyle w:val="Heading3"/>
      </w:pPr>
      <w:bookmarkStart w:id="1703" w:name="_Toc141988987"/>
      <w:r w:rsidRPr="000B160D">
        <w:t>Business Rule  / Business Logic</w:t>
      </w:r>
      <w:bookmarkEnd w:id="1703"/>
    </w:p>
    <w:p w14:paraId="163C5C42" w14:textId="69F46A03" w:rsidR="00DD4B8F" w:rsidRDefault="00DD4B8F" w:rsidP="00DD4B8F">
      <w:pPr>
        <w:pStyle w:val="Heading3"/>
      </w:pPr>
      <w:bookmarkStart w:id="1704" w:name="_Toc141988988"/>
      <w:r>
        <w:t>To</w:t>
      </w:r>
      <w:r>
        <w:rPr>
          <w:szCs w:val="28"/>
          <w:cs/>
          <w:lang w:bidi="th-TH"/>
        </w:rPr>
        <w:t>-</w:t>
      </w:r>
      <w:r>
        <w:t>be Processing</w:t>
      </w:r>
      <w:bookmarkEnd w:id="1704"/>
      <w:r>
        <w:t xml:space="preserve"> </w:t>
      </w:r>
    </w:p>
    <w:p w14:paraId="24AC1909" w14:textId="77777777" w:rsidR="00DD4B8F" w:rsidRDefault="00DD4B8F" w:rsidP="00DD4B8F">
      <w:pPr>
        <w:pStyle w:val="Heading3"/>
      </w:pPr>
      <w:bookmarkStart w:id="1705" w:name="_Toc141988989"/>
      <w:r w:rsidRPr="00061B9D">
        <w:t xml:space="preserve">File </w:t>
      </w:r>
      <w:r w:rsidRPr="00061B9D">
        <w:rPr>
          <w:szCs w:val="28"/>
          <w:cs/>
          <w:lang w:bidi="th-TH"/>
        </w:rPr>
        <w:t>/</w:t>
      </w:r>
      <w:r w:rsidRPr="00061B9D">
        <w:t>API Layout and Data Sheet</w:t>
      </w:r>
      <w:bookmarkEnd w:id="1705"/>
    </w:p>
    <w:p w14:paraId="162F5F57" w14:textId="510F6AB7" w:rsidR="00DD4B8F" w:rsidRDefault="00DD4B8F" w:rsidP="00DD4B8F">
      <w:pPr>
        <w:pStyle w:val="Heading3"/>
      </w:pPr>
      <w:bookmarkStart w:id="1706" w:name="_Toc141988990"/>
      <w:r>
        <w:t>Report Layout and Data Sheet</w:t>
      </w:r>
      <w:bookmarkEnd w:id="1706"/>
    </w:p>
    <w:p w14:paraId="32694614" w14:textId="77777777" w:rsidR="00DD4B8F" w:rsidRPr="00EB008E" w:rsidRDefault="00DD4B8F" w:rsidP="00DD4B8F">
      <w:pPr>
        <w:ind w:left="1080"/>
      </w:pPr>
      <w:r w:rsidRPr="00EB008E">
        <w:t>Note</w:t>
      </w:r>
      <w:r w:rsidRPr="00EB008E">
        <w:rPr>
          <w:cs/>
          <w:lang w:bidi="th-TH"/>
        </w:rPr>
        <w:t>:</w:t>
      </w:r>
      <w:r w:rsidRPr="00EB008E">
        <w:tab/>
        <w:t xml:space="preserve">Type </w:t>
      </w:r>
      <w:r w:rsidRPr="00EB008E">
        <w:rPr>
          <w:cs/>
          <w:lang w:bidi="th-TH"/>
        </w:rPr>
        <w:t xml:space="preserve">- </w:t>
      </w:r>
      <w:r w:rsidRPr="00EB008E">
        <w:t xml:space="preserve">M </w:t>
      </w:r>
      <w:r w:rsidRPr="00EB008E">
        <w:rPr>
          <w:cs/>
          <w:lang w:bidi="th-TH"/>
        </w:rPr>
        <w:t>(</w:t>
      </w:r>
      <w:r w:rsidRPr="00EB008E">
        <w:t>Mandatory</w:t>
      </w:r>
      <w:r w:rsidRPr="00EB008E">
        <w:rPr>
          <w:cs/>
          <w:lang w:bidi="th-TH"/>
        </w:rPr>
        <w:t>)</w:t>
      </w:r>
      <w:r w:rsidRPr="00EB008E">
        <w:t xml:space="preserve">, O </w:t>
      </w:r>
      <w:r w:rsidRPr="00EB008E">
        <w:rPr>
          <w:cs/>
          <w:lang w:bidi="th-TH"/>
        </w:rPr>
        <w:t>(</w:t>
      </w:r>
      <w:r w:rsidRPr="00EB008E">
        <w:t>Optional</w:t>
      </w:r>
      <w:r w:rsidRPr="00EB008E">
        <w:rPr>
          <w:cs/>
          <w:lang w:bidi="th-TH"/>
        </w:rPr>
        <w:t>)</w:t>
      </w:r>
      <w:r w:rsidRPr="00EB008E">
        <w:t xml:space="preserve">, C </w:t>
      </w:r>
      <w:r w:rsidRPr="00EB008E">
        <w:rPr>
          <w:cs/>
          <w:lang w:bidi="th-TH"/>
        </w:rPr>
        <w:t>(</w:t>
      </w:r>
      <w:r w:rsidRPr="00EB008E">
        <w:t>Conditional</w:t>
      </w:r>
      <w:r w:rsidRPr="00EB008E">
        <w:rPr>
          <w:cs/>
          <w:lang w:bidi="th-TH"/>
        </w:rPr>
        <w:t>)</w:t>
      </w:r>
      <w:r w:rsidRPr="00EB008E">
        <w:t xml:space="preserve">, A </w:t>
      </w:r>
      <w:r w:rsidRPr="00EB008E">
        <w:rPr>
          <w:cs/>
          <w:lang w:bidi="th-TH"/>
        </w:rPr>
        <w:t>(</w:t>
      </w:r>
      <w:r w:rsidRPr="00EB008E">
        <w:t>Amend</w:t>
      </w:r>
      <w:r w:rsidRPr="00EB008E">
        <w:rPr>
          <w:cs/>
          <w:lang w:bidi="th-TH"/>
        </w:rPr>
        <w:t>)</w:t>
      </w:r>
      <w:r w:rsidRPr="00EB008E">
        <w:t xml:space="preserve">, D </w:t>
      </w:r>
      <w:r w:rsidRPr="00EB008E">
        <w:rPr>
          <w:cs/>
          <w:lang w:bidi="th-TH"/>
        </w:rPr>
        <w:t>(</w:t>
      </w:r>
      <w:r w:rsidRPr="00EB008E">
        <w:t>Display</w:t>
      </w:r>
      <w:r w:rsidRPr="00EB008E">
        <w:rPr>
          <w:cs/>
          <w:lang w:bidi="th-TH"/>
        </w:rPr>
        <w:t>)</w:t>
      </w:r>
      <w:r w:rsidRPr="00EB008E">
        <w:t xml:space="preserve">, Q </w:t>
      </w:r>
      <w:r w:rsidRPr="00EB008E">
        <w:rPr>
          <w:cs/>
          <w:lang w:bidi="th-TH"/>
        </w:rPr>
        <w:t>(</w:t>
      </w:r>
      <w:r w:rsidRPr="00EB008E">
        <w:t>Query</w:t>
      </w:r>
      <w:r w:rsidRPr="00EB008E">
        <w:rPr>
          <w:cs/>
          <w:lang w:bidi="th-TH"/>
        </w:rPr>
        <w:t>)</w:t>
      </w:r>
    </w:p>
    <w:tbl>
      <w:tblPr>
        <w:tblW w:w="8256" w:type="dxa"/>
        <w:tblInd w:w="108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A0" w:firstRow="1" w:lastRow="0" w:firstColumn="1" w:lastColumn="0" w:noHBand="0" w:noVBand="0"/>
      </w:tblPr>
      <w:tblGrid>
        <w:gridCol w:w="3081"/>
        <w:gridCol w:w="5175"/>
      </w:tblGrid>
      <w:tr w:rsidR="00DD4B8F" w:rsidRPr="00897DBA" w14:paraId="6173F43B" w14:textId="77777777" w:rsidTr="006D3C9D">
        <w:trPr>
          <w:tblHeader/>
        </w:trPr>
        <w:tc>
          <w:tcPr>
            <w:tcW w:w="3081" w:type="dxa"/>
          </w:tcPr>
          <w:p w14:paraId="0BB22CF5" w14:textId="77777777" w:rsidR="00DD4B8F" w:rsidRPr="00897DBA" w:rsidRDefault="00DD4B8F" w:rsidP="006D3C9D">
            <w:r w:rsidRPr="00897DBA">
              <w:t>Screen</w:t>
            </w:r>
            <w:r w:rsidRPr="00897DBA">
              <w:rPr>
                <w:cs/>
                <w:lang w:bidi="th-TH"/>
              </w:rPr>
              <w:t>/</w:t>
            </w:r>
            <w:r w:rsidRPr="00897DBA">
              <w:t>Report Field Name</w:t>
            </w:r>
            <w:r w:rsidRPr="00897DBA">
              <w:rPr>
                <w:cs/>
                <w:lang w:bidi="th-TH"/>
              </w:rPr>
              <w:t>/</w:t>
            </w:r>
            <w:r w:rsidRPr="00897DBA">
              <w:t>Attributes</w:t>
            </w:r>
          </w:p>
        </w:tc>
        <w:tc>
          <w:tcPr>
            <w:tcW w:w="5175" w:type="dxa"/>
          </w:tcPr>
          <w:p w14:paraId="4D73759D" w14:textId="77777777" w:rsidR="00DD4B8F" w:rsidRPr="00897DBA" w:rsidRDefault="00DD4B8F" w:rsidP="006D3C9D">
            <w:r w:rsidRPr="00897DBA">
              <w:t>Source</w:t>
            </w:r>
            <w:r w:rsidRPr="00897DBA">
              <w:rPr>
                <w:cs/>
                <w:lang w:bidi="th-TH"/>
              </w:rPr>
              <w:t>/</w:t>
            </w:r>
            <w:r w:rsidRPr="00897DBA">
              <w:t>Validations</w:t>
            </w:r>
          </w:p>
        </w:tc>
      </w:tr>
      <w:tr w:rsidR="00DD4B8F" w:rsidRPr="00F822B1" w14:paraId="199066A8" w14:textId="77777777" w:rsidTr="006D3C9D">
        <w:tc>
          <w:tcPr>
            <w:tcW w:w="3081" w:type="dxa"/>
          </w:tcPr>
          <w:p w14:paraId="386D605D" w14:textId="77777777" w:rsidR="00DD4B8F" w:rsidRPr="00897DBA" w:rsidRDefault="00DD4B8F" w:rsidP="006D3C9D"/>
        </w:tc>
        <w:tc>
          <w:tcPr>
            <w:tcW w:w="5175" w:type="dxa"/>
          </w:tcPr>
          <w:p w14:paraId="57169CF6" w14:textId="77777777" w:rsidR="00DD4B8F" w:rsidRPr="00897DBA" w:rsidRDefault="00DD4B8F" w:rsidP="006D3C9D"/>
        </w:tc>
      </w:tr>
      <w:tr w:rsidR="00DD4B8F" w:rsidRPr="00F822B1" w14:paraId="7BE5FCF6" w14:textId="77777777" w:rsidTr="006D3C9D">
        <w:tc>
          <w:tcPr>
            <w:tcW w:w="3081" w:type="dxa"/>
          </w:tcPr>
          <w:p w14:paraId="53BEF3FA" w14:textId="77777777" w:rsidR="00DD4B8F" w:rsidRDefault="00DD4B8F" w:rsidP="006D3C9D"/>
        </w:tc>
        <w:tc>
          <w:tcPr>
            <w:tcW w:w="5175" w:type="dxa"/>
          </w:tcPr>
          <w:p w14:paraId="5FA29975" w14:textId="77777777" w:rsidR="00DD4B8F" w:rsidRPr="00897DBA" w:rsidRDefault="00DD4B8F" w:rsidP="006D3C9D"/>
        </w:tc>
      </w:tr>
      <w:tr w:rsidR="00DD4B8F" w:rsidRPr="00F822B1" w14:paraId="5FCE2F65" w14:textId="77777777" w:rsidTr="006D3C9D">
        <w:tc>
          <w:tcPr>
            <w:tcW w:w="3081" w:type="dxa"/>
          </w:tcPr>
          <w:p w14:paraId="412652F1" w14:textId="77777777" w:rsidR="00DD4B8F" w:rsidRDefault="00DD4B8F" w:rsidP="006D3C9D"/>
        </w:tc>
        <w:tc>
          <w:tcPr>
            <w:tcW w:w="5175" w:type="dxa"/>
          </w:tcPr>
          <w:p w14:paraId="7648BED7" w14:textId="77777777" w:rsidR="00DD4B8F" w:rsidRPr="00897DBA" w:rsidRDefault="00DD4B8F" w:rsidP="006D3C9D"/>
        </w:tc>
      </w:tr>
      <w:tr w:rsidR="00DD4B8F" w:rsidRPr="00F822B1" w14:paraId="54ACD2CB" w14:textId="77777777" w:rsidTr="006D3C9D">
        <w:tc>
          <w:tcPr>
            <w:tcW w:w="3081" w:type="dxa"/>
          </w:tcPr>
          <w:p w14:paraId="03FD281C" w14:textId="77777777" w:rsidR="00DD4B8F" w:rsidRDefault="00DD4B8F" w:rsidP="006D3C9D"/>
        </w:tc>
        <w:tc>
          <w:tcPr>
            <w:tcW w:w="5175" w:type="dxa"/>
          </w:tcPr>
          <w:p w14:paraId="21F87BA9" w14:textId="77777777" w:rsidR="00DD4B8F" w:rsidRPr="00897DBA" w:rsidRDefault="00DD4B8F" w:rsidP="006D3C9D"/>
        </w:tc>
      </w:tr>
      <w:tr w:rsidR="00DD4B8F" w:rsidRPr="00F822B1" w14:paraId="3F80EF39" w14:textId="77777777" w:rsidTr="006D3C9D">
        <w:tc>
          <w:tcPr>
            <w:tcW w:w="3081" w:type="dxa"/>
          </w:tcPr>
          <w:p w14:paraId="051F8BC5" w14:textId="77777777" w:rsidR="00DD4B8F" w:rsidRDefault="00DD4B8F" w:rsidP="006D3C9D"/>
        </w:tc>
        <w:tc>
          <w:tcPr>
            <w:tcW w:w="5175" w:type="dxa"/>
          </w:tcPr>
          <w:p w14:paraId="2641A5C3" w14:textId="77777777" w:rsidR="00DD4B8F" w:rsidRPr="00897DBA" w:rsidRDefault="00DD4B8F" w:rsidP="006D3C9D"/>
        </w:tc>
      </w:tr>
      <w:tr w:rsidR="00DD4B8F" w:rsidRPr="00F822B1" w14:paraId="0A9AB6A6" w14:textId="77777777" w:rsidTr="006D3C9D">
        <w:tc>
          <w:tcPr>
            <w:tcW w:w="3081" w:type="dxa"/>
          </w:tcPr>
          <w:p w14:paraId="50663F30" w14:textId="77777777" w:rsidR="00DD4B8F" w:rsidRDefault="00DD4B8F" w:rsidP="006D3C9D"/>
        </w:tc>
        <w:tc>
          <w:tcPr>
            <w:tcW w:w="5175" w:type="dxa"/>
          </w:tcPr>
          <w:p w14:paraId="7D92FA56" w14:textId="77777777" w:rsidR="00DD4B8F" w:rsidRPr="00897DBA" w:rsidRDefault="00DD4B8F" w:rsidP="006D3C9D"/>
        </w:tc>
      </w:tr>
    </w:tbl>
    <w:p w14:paraId="70F5441C" w14:textId="77777777" w:rsidR="00DD4B8F" w:rsidRPr="00061B9D" w:rsidRDefault="00DD4B8F" w:rsidP="00DD4B8F">
      <w:pPr>
        <w:pStyle w:val="Heading3"/>
      </w:pPr>
      <w:bookmarkStart w:id="1707" w:name="_Toc141988991"/>
      <w:r w:rsidRPr="00061B9D">
        <w:t>Additional Impacts</w:t>
      </w:r>
      <w:bookmarkEnd w:id="1707"/>
    </w:p>
    <w:p w14:paraId="0C42D49F" w14:textId="77777777" w:rsidR="00DD4B8F" w:rsidRPr="00061B9D" w:rsidRDefault="00DD4B8F" w:rsidP="00DD4B8F">
      <w:pPr>
        <w:pStyle w:val="Heading4"/>
      </w:pPr>
      <w:r>
        <w:t xml:space="preserve">System Interface requirement </w:t>
      </w:r>
      <w:r>
        <w:rPr>
          <w:szCs w:val="24"/>
          <w:cs/>
          <w:lang w:bidi="th-TH"/>
        </w:rPr>
        <w:t>/</w:t>
      </w:r>
      <w:r>
        <w:t>Integration</w:t>
      </w:r>
    </w:p>
    <w:p w14:paraId="7AE38158" w14:textId="77777777" w:rsidR="00DD4B8F" w:rsidRPr="00AC528C" w:rsidRDefault="00DD4B8F" w:rsidP="00DD4B8F">
      <w:pPr>
        <w:ind w:left="1440"/>
      </w:pPr>
      <w:r>
        <w:t>Not Applicable</w:t>
      </w:r>
    </w:p>
    <w:p w14:paraId="04E605E8" w14:textId="77777777" w:rsidR="00DD4B8F" w:rsidRDefault="00DD4B8F" w:rsidP="00DD4B8F">
      <w:pPr>
        <w:pStyle w:val="Heading4"/>
      </w:pPr>
      <w:r>
        <w:t>Mig</w:t>
      </w:r>
      <w:r w:rsidRPr="0073013C">
        <w:t xml:space="preserve">ration </w:t>
      </w:r>
    </w:p>
    <w:p w14:paraId="077D4F5B" w14:textId="77777777" w:rsidR="00DD4B8F" w:rsidRPr="00B63873" w:rsidRDefault="00DD4B8F" w:rsidP="00DD4B8F">
      <w:pPr>
        <w:ind w:left="1440"/>
      </w:pPr>
      <w:r>
        <w:t>Not Applicable</w:t>
      </w:r>
    </w:p>
    <w:p w14:paraId="6D5A00C4" w14:textId="77777777" w:rsidR="00DD4B8F" w:rsidRDefault="00DD4B8F" w:rsidP="00DD4B8F">
      <w:pPr>
        <w:pStyle w:val="Heading4"/>
      </w:pPr>
      <w:r>
        <w:lastRenderedPageBreak/>
        <w:t>Fit</w:t>
      </w:r>
      <w:r>
        <w:rPr>
          <w:szCs w:val="24"/>
          <w:cs/>
          <w:lang w:bidi="th-TH"/>
        </w:rPr>
        <w:t>/</w:t>
      </w:r>
      <w:r>
        <w:t>Gap Analysis Report</w:t>
      </w:r>
    </w:p>
    <w:p w14:paraId="30DC4D93" w14:textId="77777777" w:rsidR="00DD4B8F" w:rsidRDefault="00DD4B8F" w:rsidP="00DD4B8F">
      <w:pPr>
        <w:ind w:left="1440"/>
      </w:pPr>
      <w:r>
        <w:t>Not Applicable</w:t>
      </w:r>
    </w:p>
    <w:p w14:paraId="448104AF" w14:textId="77777777" w:rsidR="00DD4B8F" w:rsidRPr="00DD4B8F" w:rsidRDefault="00DD4B8F" w:rsidP="00DD4B8F"/>
    <w:sectPr w:rsidR="00DD4B8F" w:rsidRPr="00DD4B8F" w:rsidSect="00C463D2">
      <w:headerReference w:type="default" r:id="rId87"/>
      <w:footerReference w:type="default" r:id="rId88"/>
      <w:pgSz w:w="11906" w:h="16838"/>
      <w:pgMar w:top="1956" w:right="992" w:bottom="1440" w:left="851" w:header="709" w:footer="614"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7" w:author="Uraluk Pansuwan" w:date="2023-07-31T17:40:00Z" w:initials="UP">
    <w:p w14:paraId="1BE53EE5" w14:textId="583E0212" w:rsidR="008E100C" w:rsidRPr="008E100C" w:rsidRDefault="008E100C">
      <w:pPr>
        <w:pStyle w:val="CommentText"/>
        <w:rPr>
          <w:cs/>
          <w:lang w:val="en-US" w:bidi="th-TH"/>
        </w:rPr>
      </w:pPr>
      <w:r>
        <w:rPr>
          <w:rStyle w:val="CommentReference"/>
        </w:rPr>
        <w:annotationRef/>
      </w:r>
      <w:r>
        <w:rPr>
          <w:lang w:val="en-US" w:bidi="th-TH"/>
        </w:rPr>
        <w:t xml:space="preserve">CD-37 </w:t>
      </w:r>
      <w:r>
        <w:rPr>
          <w:rFonts w:hint="cs"/>
          <w:cs/>
          <w:lang w:val="en-US" w:bidi="th-TH"/>
        </w:rPr>
        <w:t xml:space="preserve">ไม่ใช่ </w:t>
      </w:r>
      <w:r>
        <w:rPr>
          <w:lang w:val="en-US" w:bidi="th-TH"/>
        </w:rPr>
        <w:t xml:space="preserve">Closed Supported </w:t>
      </w:r>
      <w:r>
        <w:rPr>
          <w:rFonts w:hint="cs"/>
          <w:cs/>
          <w:lang w:val="en-US" w:bidi="th-TH"/>
        </w:rPr>
        <w:t xml:space="preserve">เนื่องจากถูกระบุไว้ใน </w:t>
      </w:r>
      <w:r>
        <w:rPr>
          <w:lang w:val="en-US" w:bidi="th-TH"/>
        </w:rPr>
        <w:t xml:space="preserve">ENT-FS07 </w:t>
      </w:r>
      <w:r>
        <w:rPr>
          <w:rFonts w:hint="cs"/>
          <w:cs/>
          <w:lang w:val="en-US" w:bidi="th-TH"/>
        </w:rPr>
        <w:t xml:space="preserve">นี้แล้ว </w:t>
      </w:r>
    </w:p>
  </w:comment>
  <w:comment w:id="1068" w:author="Uraluk Pansuwan" w:date="2023-07-31T15:46:00Z" w:initials="UP">
    <w:p w14:paraId="6A248311" w14:textId="77777777" w:rsidR="00EE67C8" w:rsidRPr="004C7F44" w:rsidRDefault="00EE67C8" w:rsidP="00EE67C8">
      <w:pPr>
        <w:pStyle w:val="CommentText"/>
        <w:rPr>
          <w:lang w:val="en-US" w:bidi="th-TH"/>
        </w:rPr>
      </w:pPr>
      <w:r>
        <w:rPr>
          <w:rStyle w:val="CommentReference"/>
        </w:rPr>
        <w:annotationRef/>
      </w:r>
      <w:r>
        <w:rPr>
          <w:rFonts w:hint="cs"/>
          <w:cs/>
          <w:lang w:bidi="th-TH"/>
        </w:rPr>
        <w:t xml:space="preserve">ถ้ารายงานเฉพาะระดับ </w:t>
      </w:r>
      <w:r>
        <w:rPr>
          <w:lang w:val="en-US" w:bidi="th-TH"/>
        </w:rPr>
        <w:t xml:space="preserve">Limit facility </w:t>
      </w:r>
      <w:r>
        <w:rPr>
          <w:rFonts w:hint="cs"/>
          <w:cs/>
          <w:lang w:val="en-US" w:bidi="th-TH"/>
        </w:rPr>
        <w:t xml:space="preserve">จะไม่ครบตามวงเงิน ต้องเรียกข้อมูลจาก </w:t>
      </w:r>
      <w:r>
        <w:rPr>
          <w:lang w:val="en-US" w:bidi="th-TH"/>
        </w:rPr>
        <w:t>Loan account</w:t>
      </w:r>
    </w:p>
  </w:comment>
  <w:comment w:id="1149" w:author="metro silverlake" w:date="2023-06-26T15:07:00Z" w:initials="ms">
    <w:p w14:paraId="48C06E09" w14:textId="2CC24BC6" w:rsidR="000A555E" w:rsidRDefault="000A555E" w:rsidP="00950FD1">
      <w:pPr>
        <w:pStyle w:val="CommentText"/>
      </w:pPr>
      <w:r>
        <w:rPr>
          <w:rStyle w:val="CommentReference"/>
        </w:rPr>
        <w:annotationRef/>
      </w:r>
      <w:r>
        <w:t>1</w:t>
      </w:r>
      <w:r>
        <w:rPr>
          <w:cs/>
          <w:lang w:bidi="th-TH"/>
        </w:rPr>
        <w:t xml:space="preserve">. </w:t>
      </w:r>
      <w:r>
        <w:t>first document</w:t>
      </w:r>
    </w:p>
  </w:comment>
  <w:comment w:id="1150" w:author="metro silverlake" w:date="2023-06-26T15:07:00Z" w:initials="ms">
    <w:p w14:paraId="4BB8524D" w14:textId="77777777" w:rsidR="000A555E" w:rsidRDefault="000A555E" w:rsidP="00950FD1">
      <w:pPr>
        <w:pStyle w:val="CommentText"/>
      </w:pPr>
      <w:r>
        <w:rPr>
          <w:rStyle w:val="CommentReference"/>
        </w:rPr>
        <w:annotationRef/>
      </w:r>
      <w:r>
        <w:t>2 document</w:t>
      </w:r>
    </w:p>
  </w:comment>
  <w:comment w:id="1151" w:author="metro silverlake" w:date="2023-06-26T15:09:00Z" w:initials="ms">
    <w:p w14:paraId="6DBB4981" w14:textId="77777777" w:rsidR="000A555E" w:rsidRDefault="000A555E" w:rsidP="00950FD1">
      <w:pPr>
        <w:pStyle w:val="CommentText"/>
      </w:pPr>
      <w:r>
        <w:rPr>
          <w:rStyle w:val="CommentReference"/>
        </w:rPr>
        <w:annotationRef/>
      </w:r>
      <w:r>
        <w:t>3 document</w:t>
      </w:r>
    </w:p>
  </w:comment>
  <w:comment w:id="1152" w:author="metro silverlake" w:date="2023-06-26T15:10:00Z" w:initials="ms">
    <w:p w14:paraId="4EA42178" w14:textId="77777777" w:rsidR="000A555E" w:rsidRDefault="000A555E" w:rsidP="00950FD1">
      <w:pPr>
        <w:pStyle w:val="CommentText"/>
      </w:pPr>
      <w:r>
        <w:rPr>
          <w:rStyle w:val="CommentReference"/>
        </w:rPr>
        <w:annotationRef/>
      </w:r>
      <w:r>
        <w:t>4 document</w:t>
      </w:r>
    </w:p>
  </w:comment>
  <w:comment w:id="1305" w:author="metro silverlake" w:date="2023-06-26T15:16:00Z" w:initials="ms">
    <w:p w14:paraId="648A4FA3" w14:textId="77777777" w:rsidR="000A555E" w:rsidRDefault="000A555E" w:rsidP="00950FD1">
      <w:pPr>
        <w:pStyle w:val="CommentText"/>
      </w:pPr>
      <w:r>
        <w:rPr>
          <w:rStyle w:val="CommentReference"/>
        </w:rPr>
        <w:annotationRef/>
      </w:r>
      <w:r>
        <w:t>1 document</w:t>
      </w:r>
    </w:p>
  </w:comment>
  <w:comment w:id="1306" w:author="metro silverlake" w:date="2023-06-26T15:22:00Z" w:initials="ms">
    <w:p w14:paraId="39AEEAA0" w14:textId="77777777" w:rsidR="000A555E" w:rsidRDefault="000A555E" w:rsidP="00950FD1">
      <w:pPr>
        <w:pStyle w:val="CommentText"/>
      </w:pPr>
      <w:r>
        <w:rPr>
          <w:rStyle w:val="CommentReference"/>
        </w:rPr>
        <w:annotationRef/>
      </w:r>
      <w:r>
        <w:t>2 document</w:t>
      </w:r>
    </w:p>
  </w:comment>
  <w:comment w:id="1307" w:author="metro silverlake" w:date="2023-06-26T15:25:00Z" w:initials="ms">
    <w:p w14:paraId="74C64CEA" w14:textId="77777777" w:rsidR="000A555E" w:rsidRDefault="000A555E" w:rsidP="00950FD1">
      <w:pPr>
        <w:pStyle w:val="CommentText"/>
      </w:pPr>
      <w:r>
        <w:rPr>
          <w:rStyle w:val="CommentReference"/>
        </w:rPr>
        <w:annotationRef/>
      </w:r>
      <w:r>
        <w:t>3 document</w:t>
      </w:r>
    </w:p>
  </w:comment>
  <w:comment w:id="1398" w:author="metro silverlake" w:date="2023-06-26T15:27:00Z" w:initials="ms">
    <w:p w14:paraId="278E5638" w14:textId="77777777" w:rsidR="000A555E" w:rsidRDefault="000A555E" w:rsidP="00950FD1">
      <w:pPr>
        <w:pStyle w:val="CommentText"/>
      </w:pPr>
      <w:r>
        <w:rPr>
          <w:rStyle w:val="CommentReference"/>
        </w:rPr>
        <w:annotationRef/>
      </w:r>
      <w:r>
        <w:t>1 document</w:t>
      </w:r>
    </w:p>
  </w:comment>
  <w:comment w:id="1399" w:author="metro silverlake" w:date="2023-06-26T15:32:00Z" w:initials="ms">
    <w:p w14:paraId="430C64B9" w14:textId="77777777" w:rsidR="000A555E" w:rsidRDefault="000A555E" w:rsidP="00950FD1">
      <w:pPr>
        <w:pStyle w:val="CommentText"/>
      </w:pPr>
      <w:r>
        <w:rPr>
          <w:rStyle w:val="CommentReference"/>
        </w:rPr>
        <w:annotationRef/>
      </w:r>
      <w:r>
        <w:t>2 document</w:t>
      </w:r>
    </w:p>
  </w:comment>
  <w:comment w:id="1400" w:author="metro silverlake" w:date="2023-06-26T15:35:00Z" w:initials="ms">
    <w:p w14:paraId="346CEF50" w14:textId="77777777" w:rsidR="000A555E" w:rsidRDefault="000A555E" w:rsidP="00950FD1">
      <w:pPr>
        <w:pStyle w:val="CommentText"/>
      </w:pPr>
      <w:r>
        <w:rPr>
          <w:rStyle w:val="CommentReference"/>
        </w:rPr>
        <w:annotationRef/>
      </w:r>
      <w:r>
        <w:t>3 document</w:t>
      </w:r>
    </w:p>
  </w:comment>
  <w:comment w:id="1444" w:author="metro silverlake" w:date="2023-06-26T15:38:00Z" w:initials="ms">
    <w:p w14:paraId="69157C0C" w14:textId="77777777" w:rsidR="000A555E" w:rsidRDefault="000A555E" w:rsidP="00950FD1">
      <w:pPr>
        <w:pStyle w:val="CommentText"/>
      </w:pPr>
      <w:r>
        <w:rPr>
          <w:rStyle w:val="CommentReference"/>
        </w:rPr>
        <w:annotationRef/>
      </w:r>
      <w:r>
        <w:t>1 document</w:t>
      </w:r>
    </w:p>
  </w:comment>
  <w:comment w:id="1445" w:author="metro silverlake" w:date="2023-06-26T15:40:00Z" w:initials="ms">
    <w:p w14:paraId="17EDCD71" w14:textId="77777777" w:rsidR="000A555E" w:rsidRDefault="000A555E" w:rsidP="00950FD1">
      <w:pPr>
        <w:pStyle w:val="CommentText"/>
      </w:pPr>
      <w:r>
        <w:rPr>
          <w:rStyle w:val="CommentReference"/>
        </w:rPr>
        <w:annotationRef/>
      </w:r>
      <w:r>
        <w:t>2 document</w:t>
      </w:r>
    </w:p>
  </w:comment>
  <w:comment w:id="1579" w:author="Emy Bartolome" w:date="2023-07-26T17:29:00Z" w:initials="EB">
    <w:p w14:paraId="4D197E32" w14:textId="77777777" w:rsidR="00D0450A" w:rsidRDefault="00D0450A" w:rsidP="005E7200">
      <w:pPr>
        <w:pStyle w:val="CommentText"/>
      </w:pPr>
      <w:r>
        <w:rPr>
          <w:rStyle w:val="CommentReference"/>
        </w:rPr>
        <w:annotationRef/>
      </w:r>
      <w:r>
        <w:t>Data seems to be trade-transaction related, information not in CBS9</w:t>
      </w:r>
    </w:p>
  </w:comment>
  <w:comment w:id="1614" w:author="Emy Bartolome" w:date="2023-07-24T19:50:00Z" w:initials="EB">
    <w:p w14:paraId="61A391BA" w14:textId="6A63C5C0" w:rsidR="00905DCA" w:rsidRDefault="00905DCA" w:rsidP="00CA2C22">
      <w:pPr>
        <w:pStyle w:val="CommentText"/>
      </w:pPr>
      <w:r>
        <w:rPr>
          <w:rStyle w:val="CommentReference"/>
        </w:rPr>
        <w:annotationRef/>
      </w:r>
      <w:r>
        <w:t>To check with Joann if already part of LND FS-09</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BE53EE5" w15:done="0"/>
  <w15:commentEx w15:paraId="6A248311" w15:done="0"/>
  <w15:commentEx w15:paraId="48C06E09" w15:done="0"/>
  <w15:commentEx w15:paraId="4BB8524D" w15:done="0"/>
  <w15:commentEx w15:paraId="6DBB4981" w15:done="0"/>
  <w15:commentEx w15:paraId="4EA42178" w15:done="0"/>
  <w15:commentEx w15:paraId="648A4FA3" w15:done="0"/>
  <w15:commentEx w15:paraId="39AEEAA0" w15:done="0"/>
  <w15:commentEx w15:paraId="74C64CEA" w15:done="0"/>
  <w15:commentEx w15:paraId="278E5638" w15:done="0"/>
  <w15:commentEx w15:paraId="430C64B9" w15:done="0"/>
  <w15:commentEx w15:paraId="346CEF50" w15:done="0"/>
  <w15:commentEx w15:paraId="69157C0C" w15:done="0"/>
  <w15:commentEx w15:paraId="17EDCD71" w15:done="0"/>
  <w15:commentEx w15:paraId="4D197E32" w15:done="0"/>
  <w15:commentEx w15:paraId="61A391B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727081" w16cex:dateUtc="2023-07-31T10:40:00Z"/>
  <w16cex:commentExtensible w16cex:durableId="28768910" w16cex:dateUtc="2023-07-31T08:46:00Z"/>
  <w16cex:commentExtensible w16cex:durableId="28442817" w16cex:dateUtc="2023-06-26T08:07:00Z"/>
  <w16cex:commentExtensible w16cex:durableId="2844284B" w16cex:dateUtc="2023-06-26T08:07:00Z"/>
  <w16cex:commentExtensible w16cex:durableId="284428A3" w16cex:dateUtc="2023-06-26T08:09:00Z"/>
  <w16cex:commentExtensible w16cex:durableId="284428D0" w16cex:dateUtc="2023-06-26T08:10:00Z"/>
  <w16cex:commentExtensible w16cex:durableId="28442A50" w16cex:dateUtc="2023-06-26T08:16:00Z"/>
  <w16cex:commentExtensible w16cex:durableId="28442BD2" w16cex:dateUtc="2023-06-26T08:22:00Z"/>
  <w16cex:commentExtensible w16cex:durableId="28442C5C" w16cex:dateUtc="2023-06-26T08:25:00Z"/>
  <w16cex:commentExtensible w16cex:durableId="28442CFB" w16cex:dateUtc="2023-06-26T08:27:00Z"/>
  <w16cex:commentExtensible w16cex:durableId="28442E21" w16cex:dateUtc="2023-06-26T08:32:00Z"/>
  <w16cex:commentExtensible w16cex:durableId="28442ECC" w16cex:dateUtc="2023-06-26T08:35:00Z"/>
  <w16cex:commentExtensible w16cex:durableId="28442F84" w16cex:dateUtc="2023-06-26T08:38:00Z"/>
  <w16cex:commentExtensible w16cex:durableId="28442FFB" w16cex:dateUtc="2023-06-26T08:40:00Z"/>
  <w16cex:commentExtensible w16cex:durableId="286BD68B" w16cex:dateUtc="2023-07-26T09:29:00Z"/>
  <w16cex:commentExtensible w16cex:durableId="2869546D" w16cex:dateUtc="2023-07-24T11: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BE53EE5" w16cid:durableId="28727081"/>
  <w16cid:commentId w16cid:paraId="6A248311" w16cid:durableId="28768910"/>
  <w16cid:commentId w16cid:paraId="48C06E09" w16cid:durableId="28442817"/>
  <w16cid:commentId w16cid:paraId="4BB8524D" w16cid:durableId="2844284B"/>
  <w16cid:commentId w16cid:paraId="6DBB4981" w16cid:durableId="284428A3"/>
  <w16cid:commentId w16cid:paraId="4EA42178" w16cid:durableId="284428D0"/>
  <w16cid:commentId w16cid:paraId="648A4FA3" w16cid:durableId="28442A50"/>
  <w16cid:commentId w16cid:paraId="39AEEAA0" w16cid:durableId="28442BD2"/>
  <w16cid:commentId w16cid:paraId="74C64CEA" w16cid:durableId="28442C5C"/>
  <w16cid:commentId w16cid:paraId="278E5638" w16cid:durableId="28442CFB"/>
  <w16cid:commentId w16cid:paraId="430C64B9" w16cid:durableId="28442E21"/>
  <w16cid:commentId w16cid:paraId="346CEF50" w16cid:durableId="28442ECC"/>
  <w16cid:commentId w16cid:paraId="69157C0C" w16cid:durableId="28442F84"/>
  <w16cid:commentId w16cid:paraId="17EDCD71" w16cid:durableId="28442FFB"/>
  <w16cid:commentId w16cid:paraId="4D197E32" w16cid:durableId="286BD68B"/>
  <w16cid:commentId w16cid:paraId="61A391BA" w16cid:durableId="2869546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58D181" w14:textId="77777777" w:rsidR="009F1052" w:rsidRDefault="009F1052" w:rsidP="00B83D8D">
      <w:r>
        <w:separator/>
      </w:r>
    </w:p>
  </w:endnote>
  <w:endnote w:type="continuationSeparator" w:id="0">
    <w:p w14:paraId="571DD1D5" w14:textId="77777777" w:rsidR="009F1052" w:rsidRDefault="009F1052" w:rsidP="00B83D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SimSun">
    <w:altName w:val="宋体"/>
    <w:panose1 w:val="02010600030101010101"/>
    <w:charset w:val="86"/>
    <w:family w:val="auto"/>
    <w:pitch w:val="variable"/>
    <w:sig w:usb0="00000203" w:usb1="288F0000" w:usb2="00000016" w:usb3="00000000" w:csb0="00040001"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Browallia New">
    <w:panose1 w:val="020B06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F1D3" w14:textId="77777777" w:rsidR="000A555E" w:rsidRPr="00CE6193" w:rsidRDefault="000A555E" w:rsidP="00B83D8D">
    <w:pPr>
      <w:pStyle w:val="TrademarkText"/>
    </w:pPr>
    <w:r w:rsidRPr="00CE6193">
      <w:sym w:font="Symbol" w:char="F0D3"/>
    </w:r>
    <w:r w:rsidRPr="00CE6193">
      <w:t>2015 Silverlake Symmetri</w:t>
    </w:r>
  </w:p>
  <w:p w14:paraId="6DD7E067" w14:textId="77777777" w:rsidR="000A555E" w:rsidRPr="0076011C" w:rsidRDefault="000A555E" w:rsidP="00B83D8D">
    <w:pPr>
      <w:pStyle w:val="TrademarkText"/>
    </w:pPr>
    <w:r w:rsidRPr="0076011C">
      <w:tab/>
    </w:r>
  </w:p>
  <w:p w14:paraId="0DC8BB78" w14:textId="77777777" w:rsidR="000A555E" w:rsidRPr="0076011C" w:rsidRDefault="000A555E" w:rsidP="00B83D8D">
    <w:pPr>
      <w:pStyle w:val="TrademarkTex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C51AA6" w14:textId="724555A9" w:rsidR="000A555E" w:rsidRPr="00146E0A" w:rsidRDefault="000A555E" w:rsidP="00F10FB4">
    <w:pPr>
      <w:pStyle w:val="Footer"/>
      <w:jc w:val="right"/>
    </w:pPr>
    <w:r w:rsidRPr="00146E0A">
      <w:tab/>
    </w:r>
    <w:sdt>
      <w:sdtPr>
        <w:id w:val="1302271205"/>
        <w:docPartObj>
          <w:docPartGallery w:val="Page Numbers (Bottom of Page)"/>
          <w:docPartUnique/>
        </w:docPartObj>
      </w:sdtPr>
      <w:sdtContent>
        <w:r w:rsidRPr="00146E0A">
          <w:fldChar w:fldCharType="begin"/>
        </w:r>
        <w:r w:rsidRPr="00146E0A">
          <w:instrText xml:space="preserve"> PAGE  \</w:instrText>
        </w:r>
        <w:r w:rsidRPr="00146E0A">
          <w:rPr>
            <w:szCs w:val="18"/>
            <w:cs/>
            <w:lang w:bidi="th-TH"/>
          </w:rPr>
          <w:instrText xml:space="preserve">* </w:instrText>
        </w:r>
        <w:r w:rsidRPr="00146E0A">
          <w:instrText>Arabic  \</w:instrText>
        </w:r>
        <w:r w:rsidRPr="00146E0A">
          <w:rPr>
            <w:szCs w:val="18"/>
            <w:cs/>
            <w:lang w:bidi="th-TH"/>
          </w:rPr>
          <w:instrText xml:space="preserve">* </w:instrText>
        </w:r>
        <w:r w:rsidRPr="00146E0A">
          <w:instrText xml:space="preserve">MERGEFORMAT </w:instrText>
        </w:r>
        <w:r w:rsidRPr="00146E0A">
          <w:fldChar w:fldCharType="separate"/>
        </w:r>
        <w:r w:rsidR="00163598">
          <w:t>21</w:t>
        </w:r>
        <w:r w:rsidRPr="00146E0A">
          <w:fldChar w:fldCharType="end"/>
        </w:r>
      </w:sdtContent>
    </w:sdt>
  </w:p>
  <w:p w14:paraId="0EF6C8D0" w14:textId="77777777" w:rsidR="000A555E" w:rsidRDefault="000A555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824A0F" w14:textId="77777777" w:rsidR="009F1052" w:rsidRDefault="009F1052" w:rsidP="00B83D8D">
      <w:r>
        <w:separator/>
      </w:r>
    </w:p>
  </w:footnote>
  <w:footnote w:type="continuationSeparator" w:id="0">
    <w:p w14:paraId="15F8AEE5" w14:textId="77777777" w:rsidR="009F1052" w:rsidRDefault="009F1052" w:rsidP="00B83D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DE8E3" w14:textId="77777777" w:rsidR="000A555E" w:rsidRDefault="000A555E" w:rsidP="00B83D8D">
    <w:pPr>
      <w:pStyle w:val="Header"/>
    </w:pPr>
    <w:r>
      <w:rPr>
        <w:lang w:val="en-US" w:bidi="th-TH"/>
      </w:rPr>
      <w:drawing>
        <wp:anchor distT="0" distB="0" distL="114300" distR="114300" simplePos="0" relativeHeight="251658240" behindDoc="0" locked="0" layoutInCell="1" allowOverlap="1" wp14:anchorId="50AC1271" wp14:editId="744C61B9">
          <wp:simplePos x="0" y="0"/>
          <wp:positionH relativeFrom="page">
            <wp:align>left</wp:align>
          </wp:positionH>
          <wp:positionV relativeFrom="paragraph">
            <wp:posOffset>-450216</wp:posOffset>
          </wp:positionV>
          <wp:extent cx="9870222" cy="1942033"/>
          <wp:effectExtent l="0" t="0" r="0" b="127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file2-2.jpg"/>
                  <pic:cNvPicPr/>
                </pic:nvPicPr>
                <pic:blipFill>
                  <a:blip r:embed="rId1"/>
                  <a:stretch>
                    <a:fillRect/>
                  </a:stretch>
                </pic:blipFill>
                <pic:spPr>
                  <a:xfrm>
                    <a:off x="0" y="0"/>
                    <a:ext cx="9870222" cy="1942033"/>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16EDF" w14:textId="66F52784" w:rsidR="000A555E" w:rsidRPr="00FB1C43" w:rsidRDefault="000A555E" w:rsidP="00F10FB4">
    <w:pPr>
      <w:pStyle w:val="Header"/>
      <w:jc w:val="right"/>
      <w:rPr>
        <w:lang w:val="en-US"/>
      </w:rPr>
    </w:pPr>
    <w:r>
      <w:rPr>
        <w:lang w:val="en-US"/>
      </w:rPr>
      <w:fldChar w:fldCharType="begin"/>
    </w:r>
    <w:r>
      <w:rPr>
        <w:lang w:val="en-US"/>
      </w:rPr>
      <w:instrText xml:space="preserve"> FILENAME \</w:instrText>
    </w:r>
    <w:r>
      <w:rPr>
        <w:szCs w:val="18"/>
        <w:cs/>
        <w:lang w:val="en-US" w:bidi="th-TH"/>
      </w:rPr>
      <w:instrText xml:space="preserve">* </w:instrText>
    </w:r>
    <w:r>
      <w:rPr>
        <w:lang w:val="en-US"/>
      </w:rPr>
      <w:instrText xml:space="preserve">MERGEFORMAT </w:instrText>
    </w:r>
    <w:r>
      <w:rPr>
        <w:lang w:val="en-US"/>
      </w:rPr>
      <w:fldChar w:fldCharType="separate"/>
    </w:r>
    <w:r w:rsidR="00CF427B">
      <w:rPr>
        <w:lang w:val="en-US"/>
      </w:rPr>
      <w:t xml:space="preserve">EXIM_TH_ENT_FS07 </w:t>
    </w:r>
    <w:r w:rsidR="00CF427B" w:rsidRPr="00CF427B">
      <w:rPr>
        <w:szCs w:val="18"/>
        <w:lang w:val="en-US" w:bidi="th-TH"/>
        <w:rPrChange w:id="1708" w:author="Emy Bartolome" w:date="2023-08-03T19:44:00Z">
          <w:rPr>
            <w:lang w:val="en-US"/>
          </w:rPr>
        </w:rPrChange>
      </w:rPr>
      <w:t xml:space="preserve">Report </w:t>
    </w:r>
    <w:r w:rsidR="00CF427B">
      <w:rPr>
        <w:lang w:val="en-US"/>
      </w:rPr>
      <w:t>Requirements v2.0</w:t>
    </w:r>
    <w:r>
      <w:rPr>
        <w:lang w:val="en-US"/>
      </w:rPr>
      <w:fldChar w:fldCharType="end"/>
    </w:r>
    <w:r w:rsidRPr="00FB1C43">
      <w:rPr>
        <w:szCs w:val="18"/>
        <w:cs/>
        <w:lang w:val="en-US" w:bidi="th-TH"/>
      </w:rPr>
      <w:t xml:space="preserve"> </w:t>
    </w:r>
  </w:p>
  <w:p w14:paraId="0FE610CF" w14:textId="77777777" w:rsidR="000A555E" w:rsidRDefault="000A555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B3C0FD4"/>
    <w:lvl w:ilvl="0">
      <w:start w:val="1"/>
      <w:numFmt w:val="decimal"/>
      <w:pStyle w:val="ListNumber5"/>
      <w:lvlText w:val="%1."/>
      <w:lvlJc w:val="left"/>
      <w:pPr>
        <w:tabs>
          <w:tab w:val="num" w:pos="1492"/>
        </w:tabs>
        <w:ind w:left="1492" w:hanging="360"/>
      </w:pPr>
    </w:lvl>
  </w:abstractNum>
  <w:abstractNum w:abstractNumId="1" w15:restartNumberingAfterBreak="0">
    <w:nsid w:val="FFFFFF7E"/>
    <w:multiLevelType w:val="singleLevel"/>
    <w:tmpl w:val="F852EE32"/>
    <w:lvl w:ilvl="0">
      <w:start w:val="1"/>
      <w:numFmt w:val="decimal"/>
      <w:pStyle w:val="ListNumber3"/>
      <w:lvlText w:val="%1."/>
      <w:lvlJc w:val="left"/>
      <w:pPr>
        <w:tabs>
          <w:tab w:val="num" w:pos="926"/>
        </w:tabs>
        <w:ind w:left="926" w:hanging="360"/>
      </w:pPr>
    </w:lvl>
  </w:abstractNum>
  <w:abstractNum w:abstractNumId="2" w15:restartNumberingAfterBreak="0">
    <w:nsid w:val="FFFFFF7F"/>
    <w:multiLevelType w:val="singleLevel"/>
    <w:tmpl w:val="FFB46670"/>
    <w:lvl w:ilvl="0">
      <w:start w:val="1"/>
      <w:numFmt w:val="lowerRoman"/>
      <w:pStyle w:val="ListNumber2"/>
      <w:lvlText w:val="%1."/>
      <w:lvlJc w:val="right"/>
      <w:pPr>
        <w:ind w:left="643" w:hanging="360"/>
      </w:pPr>
    </w:lvl>
  </w:abstractNum>
  <w:abstractNum w:abstractNumId="3" w15:restartNumberingAfterBreak="0">
    <w:nsid w:val="FFFFFF88"/>
    <w:multiLevelType w:val="singleLevel"/>
    <w:tmpl w:val="7076012A"/>
    <w:lvl w:ilvl="0">
      <w:start w:val="1"/>
      <w:numFmt w:val="decimal"/>
      <w:pStyle w:val="ListNumber"/>
      <w:lvlText w:val="%1."/>
      <w:lvlJc w:val="left"/>
      <w:pPr>
        <w:tabs>
          <w:tab w:val="num" w:pos="360"/>
        </w:tabs>
        <w:ind w:left="360" w:hanging="360"/>
      </w:pPr>
    </w:lvl>
  </w:abstractNum>
  <w:abstractNum w:abstractNumId="4" w15:restartNumberingAfterBreak="0">
    <w:nsid w:val="030044A8"/>
    <w:multiLevelType w:val="hybridMultilevel"/>
    <w:tmpl w:val="595C721C"/>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5" w15:restartNumberingAfterBreak="0">
    <w:nsid w:val="04637D28"/>
    <w:multiLevelType w:val="hybridMultilevel"/>
    <w:tmpl w:val="E34A4640"/>
    <w:lvl w:ilvl="0" w:tplc="0AF47D00">
      <w:start w:val="1"/>
      <w:numFmt w:val="decimal"/>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6" w15:restartNumberingAfterBreak="0">
    <w:nsid w:val="07B724BF"/>
    <w:multiLevelType w:val="hybridMultilevel"/>
    <w:tmpl w:val="685863D8"/>
    <w:lvl w:ilvl="0" w:tplc="7E2E4736">
      <w:start w:val="1"/>
      <w:numFmt w:val="decimal"/>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7" w15:restartNumberingAfterBreak="0">
    <w:nsid w:val="09844447"/>
    <w:multiLevelType w:val="hybridMultilevel"/>
    <w:tmpl w:val="B32C2BD4"/>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8" w15:restartNumberingAfterBreak="0">
    <w:nsid w:val="0C5A0F18"/>
    <w:multiLevelType w:val="hybridMultilevel"/>
    <w:tmpl w:val="98E2A520"/>
    <w:lvl w:ilvl="0" w:tplc="CCECEE68">
      <w:start w:val="1"/>
      <w:numFmt w:val="decimal"/>
      <w:lvlText w:val="%1."/>
      <w:lvlJc w:val="left"/>
      <w:pPr>
        <w:ind w:left="2520" w:hanging="360"/>
      </w:pPr>
      <w:rPr>
        <w:rFonts w:hint="default"/>
      </w:rPr>
    </w:lvl>
    <w:lvl w:ilvl="1" w:tplc="34090019" w:tentative="1">
      <w:start w:val="1"/>
      <w:numFmt w:val="lowerLetter"/>
      <w:lvlText w:val="%2."/>
      <w:lvlJc w:val="left"/>
      <w:pPr>
        <w:ind w:left="3240" w:hanging="360"/>
      </w:pPr>
    </w:lvl>
    <w:lvl w:ilvl="2" w:tplc="3409001B" w:tentative="1">
      <w:start w:val="1"/>
      <w:numFmt w:val="lowerRoman"/>
      <w:lvlText w:val="%3."/>
      <w:lvlJc w:val="right"/>
      <w:pPr>
        <w:ind w:left="3960" w:hanging="180"/>
      </w:pPr>
    </w:lvl>
    <w:lvl w:ilvl="3" w:tplc="3409000F" w:tentative="1">
      <w:start w:val="1"/>
      <w:numFmt w:val="decimal"/>
      <w:lvlText w:val="%4."/>
      <w:lvlJc w:val="left"/>
      <w:pPr>
        <w:ind w:left="4680" w:hanging="360"/>
      </w:pPr>
    </w:lvl>
    <w:lvl w:ilvl="4" w:tplc="34090019" w:tentative="1">
      <w:start w:val="1"/>
      <w:numFmt w:val="lowerLetter"/>
      <w:lvlText w:val="%5."/>
      <w:lvlJc w:val="left"/>
      <w:pPr>
        <w:ind w:left="5400" w:hanging="360"/>
      </w:pPr>
    </w:lvl>
    <w:lvl w:ilvl="5" w:tplc="3409001B" w:tentative="1">
      <w:start w:val="1"/>
      <w:numFmt w:val="lowerRoman"/>
      <w:lvlText w:val="%6."/>
      <w:lvlJc w:val="right"/>
      <w:pPr>
        <w:ind w:left="6120" w:hanging="180"/>
      </w:pPr>
    </w:lvl>
    <w:lvl w:ilvl="6" w:tplc="3409000F" w:tentative="1">
      <w:start w:val="1"/>
      <w:numFmt w:val="decimal"/>
      <w:lvlText w:val="%7."/>
      <w:lvlJc w:val="left"/>
      <w:pPr>
        <w:ind w:left="6840" w:hanging="360"/>
      </w:pPr>
    </w:lvl>
    <w:lvl w:ilvl="7" w:tplc="34090019" w:tentative="1">
      <w:start w:val="1"/>
      <w:numFmt w:val="lowerLetter"/>
      <w:lvlText w:val="%8."/>
      <w:lvlJc w:val="left"/>
      <w:pPr>
        <w:ind w:left="7560" w:hanging="360"/>
      </w:pPr>
    </w:lvl>
    <w:lvl w:ilvl="8" w:tplc="3409001B" w:tentative="1">
      <w:start w:val="1"/>
      <w:numFmt w:val="lowerRoman"/>
      <w:lvlText w:val="%9."/>
      <w:lvlJc w:val="right"/>
      <w:pPr>
        <w:ind w:left="8280" w:hanging="180"/>
      </w:pPr>
    </w:lvl>
  </w:abstractNum>
  <w:abstractNum w:abstractNumId="9" w15:restartNumberingAfterBreak="0">
    <w:nsid w:val="0DD60406"/>
    <w:multiLevelType w:val="hybridMultilevel"/>
    <w:tmpl w:val="96D049AE"/>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0" w15:restartNumberingAfterBreak="0">
    <w:nsid w:val="11355588"/>
    <w:multiLevelType w:val="hybridMultilevel"/>
    <w:tmpl w:val="B86802B6"/>
    <w:lvl w:ilvl="0" w:tplc="FFFFFFFF">
      <w:start w:val="1"/>
      <w:numFmt w:val="decimal"/>
      <w:lvlText w:val="%1."/>
      <w:lvlJc w:val="left"/>
      <w:pPr>
        <w:ind w:left="2560" w:hanging="40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11" w15:restartNumberingAfterBreak="0">
    <w:nsid w:val="20116966"/>
    <w:multiLevelType w:val="hybridMultilevel"/>
    <w:tmpl w:val="9F9EE38A"/>
    <w:lvl w:ilvl="0" w:tplc="91284C12">
      <w:start w:val="1"/>
      <w:numFmt w:val="decimal"/>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2" w15:restartNumberingAfterBreak="0">
    <w:nsid w:val="213A685F"/>
    <w:multiLevelType w:val="hybridMultilevel"/>
    <w:tmpl w:val="B86802B6"/>
    <w:lvl w:ilvl="0" w:tplc="319EEFA8">
      <w:start w:val="1"/>
      <w:numFmt w:val="decimal"/>
      <w:lvlText w:val="%1."/>
      <w:lvlJc w:val="left"/>
      <w:pPr>
        <w:ind w:left="2560" w:hanging="400"/>
      </w:pPr>
      <w:rPr>
        <w:rFonts w:hint="default"/>
      </w:rPr>
    </w:lvl>
    <w:lvl w:ilvl="1" w:tplc="34090019" w:tentative="1">
      <w:start w:val="1"/>
      <w:numFmt w:val="lowerLetter"/>
      <w:lvlText w:val="%2."/>
      <w:lvlJc w:val="left"/>
      <w:pPr>
        <w:ind w:left="3240" w:hanging="360"/>
      </w:pPr>
    </w:lvl>
    <w:lvl w:ilvl="2" w:tplc="3409001B" w:tentative="1">
      <w:start w:val="1"/>
      <w:numFmt w:val="lowerRoman"/>
      <w:lvlText w:val="%3."/>
      <w:lvlJc w:val="right"/>
      <w:pPr>
        <w:ind w:left="3960" w:hanging="180"/>
      </w:pPr>
    </w:lvl>
    <w:lvl w:ilvl="3" w:tplc="3409000F" w:tentative="1">
      <w:start w:val="1"/>
      <w:numFmt w:val="decimal"/>
      <w:lvlText w:val="%4."/>
      <w:lvlJc w:val="left"/>
      <w:pPr>
        <w:ind w:left="4680" w:hanging="360"/>
      </w:pPr>
    </w:lvl>
    <w:lvl w:ilvl="4" w:tplc="34090019" w:tentative="1">
      <w:start w:val="1"/>
      <w:numFmt w:val="lowerLetter"/>
      <w:lvlText w:val="%5."/>
      <w:lvlJc w:val="left"/>
      <w:pPr>
        <w:ind w:left="5400" w:hanging="360"/>
      </w:pPr>
    </w:lvl>
    <w:lvl w:ilvl="5" w:tplc="3409001B" w:tentative="1">
      <w:start w:val="1"/>
      <w:numFmt w:val="lowerRoman"/>
      <w:lvlText w:val="%6."/>
      <w:lvlJc w:val="right"/>
      <w:pPr>
        <w:ind w:left="6120" w:hanging="180"/>
      </w:pPr>
    </w:lvl>
    <w:lvl w:ilvl="6" w:tplc="3409000F" w:tentative="1">
      <w:start w:val="1"/>
      <w:numFmt w:val="decimal"/>
      <w:lvlText w:val="%7."/>
      <w:lvlJc w:val="left"/>
      <w:pPr>
        <w:ind w:left="6840" w:hanging="360"/>
      </w:pPr>
    </w:lvl>
    <w:lvl w:ilvl="7" w:tplc="34090019" w:tentative="1">
      <w:start w:val="1"/>
      <w:numFmt w:val="lowerLetter"/>
      <w:lvlText w:val="%8."/>
      <w:lvlJc w:val="left"/>
      <w:pPr>
        <w:ind w:left="7560" w:hanging="360"/>
      </w:pPr>
    </w:lvl>
    <w:lvl w:ilvl="8" w:tplc="3409001B" w:tentative="1">
      <w:start w:val="1"/>
      <w:numFmt w:val="lowerRoman"/>
      <w:lvlText w:val="%9."/>
      <w:lvlJc w:val="right"/>
      <w:pPr>
        <w:ind w:left="8280" w:hanging="180"/>
      </w:pPr>
    </w:lvl>
  </w:abstractNum>
  <w:abstractNum w:abstractNumId="13" w15:restartNumberingAfterBreak="0">
    <w:nsid w:val="21BA2610"/>
    <w:multiLevelType w:val="hybridMultilevel"/>
    <w:tmpl w:val="F0F8E706"/>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4" w15:restartNumberingAfterBreak="0">
    <w:nsid w:val="24C726BD"/>
    <w:multiLevelType w:val="hybridMultilevel"/>
    <w:tmpl w:val="EB20A764"/>
    <w:lvl w:ilvl="0" w:tplc="2D6E2C80">
      <w:start w:val="1"/>
      <w:numFmt w:val="bullet"/>
      <w:pStyle w:val="ListBullet2"/>
      <w:lvlText w:val=""/>
      <w:lvlJc w:val="left"/>
      <w:pPr>
        <w:ind w:left="644" w:hanging="360"/>
      </w:pPr>
      <w:rPr>
        <w:rFonts w:ascii="Symbol" w:hAnsi="Symbol" w:hint="default"/>
        <w:b/>
        <w:i w:val="0"/>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5" w15:restartNumberingAfterBreak="0">
    <w:nsid w:val="269C7A1C"/>
    <w:multiLevelType w:val="hybridMultilevel"/>
    <w:tmpl w:val="A6FE0A30"/>
    <w:lvl w:ilvl="0" w:tplc="BBDA5426">
      <w:start w:val="1"/>
      <w:numFmt w:val="decimal"/>
      <w:lvlText w:val="%1."/>
      <w:lvlJc w:val="left"/>
      <w:pPr>
        <w:ind w:left="1800" w:hanging="360"/>
      </w:pPr>
      <w:rPr>
        <w:rFonts w:hint="default"/>
      </w:rPr>
    </w:lvl>
    <w:lvl w:ilvl="1" w:tplc="34090019">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6" w15:restartNumberingAfterBreak="0">
    <w:nsid w:val="2A5964CF"/>
    <w:multiLevelType w:val="hybridMultilevel"/>
    <w:tmpl w:val="C72A3D36"/>
    <w:lvl w:ilvl="0" w:tplc="718C60BE">
      <w:start w:val="1"/>
      <w:numFmt w:val="lowerLetter"/>
      <w:lvlText w:val="%1."/>
      <w:lvlJc w:val="left"/>
      <w:pPr>
        <w:ind w:left="2520" w:hanging="360"/>
      </w:pPr>
      <w:rPr>
        <w:rFonts w:hint="default"/>
      </w:rPr>
    </w:lvl>
    <w:lvl w:ilvl="1" w:tplc="34090019" w:tentative="1">
      <w:start w:val="1"/>
      <w:numFmt w:val="lowerLetter"/>
      <w:lvlText w:val="%2."/>
      <w:lvlJc w:val="left"/>
      <w:pPr>
        <w:ind w:left="3240" w:hanging="360"/>
      </w:pPr>
    </w:lvl>
    <w:lvl w:ilvl="2" w:tplc="3409001B" w:tentative="1">
      <w:start w:val="1"/>
      <w:numFmt w:val="lowerRoman"/>
      <w:lvlText w:val="%3."/>
      <w:lvlJc w:val="right"/>
      <w:pPr>
        <w:ind w:left="3960" w:hanging="180"/>
      </w:pPr>
    </w:lvl>
    <w:lvl w:ilvl="3" w:tplc="3409000F" w:tentative="1">
      <w:start w:val="1"/>
      <w:numFmt w:val="decimal"/>
      <w:lvlText w:val="%4."/>
      <w:lvlJc w:val="left"/>
      <w:pPr>
        <w:ind w:left="4680" w:hanging="360"/>
      </w:pPr>
    </w:lvl>
    <w:lvl w:ilvl="4" w:tplc="34090019" w:tentative="1">
      <w:start w:val="1"/>
      <w:numFmt w:val="lowerLetter"/>
      <w:lvlText w:val="%5."/>
      <w:lvlJc w:val="left"/>
      <w:pPr>
        <w:ind w:left="5400" w:hanging="360"/>
      </w:pPr>
    </w:lvl>
    <w:lvl w:ilvl="5" w:tplc="3409001B" w:tentative="1">
      <w:start w:val="1"/>
      <w:numFmt w:val="lowerRoman"/>
      <w:lvlText w:val="%6."/>
      <w:lvlJc w:val="right"/>
      <w:pPr>
        <w:ind w:left="6120" w:hanging="180"/>
      </w:pPr>
    </w:lvl>
    <w:lvl w:ilvl="6" w:tplc="3409000F" w:tentative="1">
      <w:start w:val="1"/>
      <w:numFmt w:val="decimal"/>
      <w:lvlText w:val="%7."/>
      <w:lvlJc w:val="left"/>
      <w:pPr>
        <w:ind w:left="6840" w:hanging="360"/>
      </w:pPr>
    </w:lvl>
    <w:lvl w:ilvl="7" w:tplc="34090019" w:tentative="1">
      <w:start w:val="1"/>
      <w:numFmt w:val="lowerLetter"/>
      <w:lvlText w:val="%8."/>
      <w:lvlJc w:val="left"/>
      <w:pPr>
        <w:ind w:left="7560" w:hanging="360"/>
      </w:pPr>
    </w:lvl>
    <w:lvl w:ilvl="8" w:tplc="3409001B" w:tentative="1">
      <w:start w:val="1"/>
      <w:numFmt w:val="lowerRoman"/>
      <w:lvlText w:val="%9."/>
      <w:lvlJc w:val="right"/>
      <w:pPr>
        <w:ind w:left="8280" w:hanging="180"/>
      </w:pPr>
    </w:lvl>
  </w:abstractNum>
  <w:abstractNum w:abstractNumId="17" w15:restartNumberingAfterBreak="0">
    <w:nsid w:val="2E64004B"/>
    <w:multiLevelType w:val="hybridMultilevel"/>
    <w:tmpl w:val="E362DA7C"/>
    <w:lvl w:ilvl="0" w:tplc="B24451CE">
      <w:start w:val="31"/>
      <w:numFmt w:val="bullet"/>
      <w:lvlText w:val="-"/>
      <w:lvlJc w:val="left"/>
      <w:pPr>
        <w:ind w:left="720" w:hanging="360"/>
      </w:pPr>
      <w:rPr>
        <w:rFonts w:ascii="Tahoma" w:eastAsiaTheme="minorHAnsi"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C50149"/>
    <w:multiLevelType w:val="hybridMultilevel"/>
    <w:tmpl w:val="5A54B916"/>
    <w:lvl w:ilvl="0" w:tplc="34090005">
      <w:start w:val="1"/>
      <w:numFmt w:val="bullet"/>
      <w:lvlText w:val=""/>
      <w:lvlJc w:val="left"/>
      <w:pPr>
        <w:ind w:left="3672" w:hanging="360"/>
      </w:pPr>
      <w:rPr>
        <w:rFonts w:ascii="Wingdings" w:hAnsi="Wingdings" w:hint="default"/>
      </w:rPr>
    </w:lvl>
    <w:lvl w:ilvl="1" w:tplc="34090003" w:tentative="1">
      <w:start w:val="1"/>
      <w:numFmt w:val="bullet"/>
      <w:lvlText w:val="o"/>
      <w:lvlJc w:val="left"/>
      <w:pPr>
        <w:ind w:left="4392" w:hanging="360"/>
      </w:pPr>
      <w:rPr>
        <w:rFonts w:ascii="Courier New" w:hAnsi="Courier New" w:cs="Courier New" w:hint="default"/>
      </w:rPr>
    </w:lvl>
    <w:lvl w:ilvl="2" w:tplc="34090005" w:tentative="1">
      <w:start w:val="1"/>
      <w:numFmt w:val="bullet"/>
      <w:lvlText w:val=""/>
      <w:lvlJc w:val="left"/>
      <w:pPr>
        <w:ind w:left="5112" w:hanging="360"/>
      </w:pPr>
      <w:rPr>
        <w:rFonts w:ascii="Wingdings" w:hAnsi="Wingdings" w:hint="default"/>
      </w:rPr>
    </w:lvl>
    <w:lvl w:ilvl="3" w:tplc="34090001" w:tentative="1">
      <w:start w:val="1"/>
      <w:numFmt w:val="bullet"/>
      <w:lvlText w:val=""/>
      <w:lvlJc w:val="left"/>
      <w:pPr>
        <w:ind w:left="5832" w:hanging="360"/>
      </w:pPr>
      <w:rPr>
        <w:rFonts w:ascii="Symbol" w:hAnsi="Symbol" w:hint="default"/>
      </w:rPr>
    </w:lvl>
    <w:lvl w:ilvl="4" w:tplc="34090003" w:tentative="1">
      <w:start w:val="1"/>
      <w:numFmt w:val="bullet"/>
      <w:lvlText w:val="o"/>
      <w:lvlJc w:val="left"/>
      <w:pPr>
        <w:ind w:left="6552" w:hanging="360"/>
      </w:pPr>
      <w:rPr>
        <w:rFonts w:ascii="Courier New" w:hAnsi="Courier New" w:cs="Courier New" w:hint="default"/>
      </w:rPr>
    </w:lvl>
    <w:lvl w:ilvl="5" w:tplc="34090005" w:tentative="1">
      <w:start w:val="1"/>
      <w:numFmt w:val="bullet"/>
      <w:lvlText w:val=""/>
      <w:lvlJc w:val="left"/>
      <w:pPr>
        <w:ind w:left="7272" w:hanging="360"/>
      </w:pPr>
      <w:rPr>
        <w:rFonts w:ascii="Wingdings" w:hAnsi="Wingdings" w:hint="default"/>
      </w:rPr>
    </w:lvl>
    <w:lvl w:ilvl="6" w:tplc="34090001" w:tentative="1">
      <w:start w:val="1"/>
      <w:numFmt w:val="bullet"/>
      <w:lvlText w:val=""/>
      <w:lvlJc w:val="left"/>
      <w:pPr>
        <w:ind w:left="7992" w:hanging="360"/>
      </w:pPr>
      <w:rPr>
        <w:rFonts w:ascii="Symbol" w:hAnsi="Symbol" w:hint="default"/>
      </w:rPr>
    </w:lvl>
    <w:lvl w:ilvl="7" w:tplc="34090003" w:tentative="1">
      <w:start w:val="1"/>
      <w:numFmt w:val="bullet"/>
      <w:lvlText w:val="o"/>
      <w:lvlJc w:val="left"/>
      <w:pPr>
        <w:ind w:left="8712" w:hanging="360"/>
      </w:pPr>
      <w:rPr>
        <w:rFonts w:ascii="Courier New" w:hAnsi="Courier New" w:cs="Courier New" w:hint="default"/>
      </w:rPr>
    </w:lvl>
    <w:lvl w:ilvl="8" w:tplc="34090005" w:tentative="1">
      <w:start w:val="1"/>
      <w:numFmt w:val="bullet"/>
      <w:lvlText w:val=""/>
      <w:lvlJc w:val="left"/>
      <w:pPr>
        <w:ind w:left="9432" w:hanging="360"/>
      </w:pPr>
      <w:rPr>
        <w:rFonts w:ascii="Wingdings" w:hAnsi="Wingdings" w:hint="default"/>
      </w:rPr>
    </w:lvl>
  </w:abstractNum>
  <w:abstractNum w:abstractNumId="19" w15:restartNumberingAfterBreak="0">
    <w:nsid w:val="39164CB6"/>
    <w:multiLevelType w:val="hybridMultilevel"/>
    <w:tmpl w:val="AF606E3C"/>
    <w:lvl w:ilvl="0" w:tplc="34090001">
      <w:start w:val="1"/>
      <w:numFmt w:val="bullet"/>
      <w:lvlText w:val=""/>
      <w:lvlJc w:val="left"/>
      <w:pPr>
        <w:ind w:left="2232" w:hanging="360"/>
      </w:pPr>
      <w:rPr>
        <w:rFonts w:ascii="Symbol" w:hAnsi="Symbol" w:hint="default"/>
      </w:rPr>
    </w:lvl>
    <w:lvl w:ilvl="1" w:tplc="34090003">
      <w:start w:val="1"/>
      <w:numFmt w:val="bullet"/>
      <w:lvlText w:val="o"/>
      <w:lvlJc w:val="left"/>
      <w:pPr>
        <w:ind w:left="2952" w:hanging="360"/>
      </w:pPr>
      <w:rPr>
        <w:rFonts w:ascii="Courier New" w:hAnsi="Courier New" w:cs="Courier New" w:hint="default"/>
      </w:rPr>
    </w:lvl>
    <w:lvl w:ilvl="2" w:tplc="34090005" w:tentative="1">
      <w:start w:val="1"/>
      <w:numFmt w:val="bullet"/>
      <w:lvlText w:val=""/>
      <w:lvlJc w:val="left"/>
      <w:pPr>
        <w:ind w:left="3672" w:hanging="360"/>
      </w:pPr>
      <w:rPr>
        <w:rFonts w:ascii="Wingdings" w:hAnsi="Wingdings" w:hint="default"/>
      </w:rPr>
    </w:lvl>
    <w:lvl w:ilvl="3" w:tplc="34090001" w:tentative="1">
      <w:start w:val="1"/>
      <w:numFmt w:val="bullet"/>
      <w:lvlText w:val=""/>
      <w:lvlJc w:val="left"/>
      <w:pPr>
        <w:ind w:left="4392" w:hanging="360"/>
      </w:pPr>
      <w:rPr>
        <w:rFonts w:ascii="Symbol" w:hAnsi="Symbol" w:hint="default"/>
      </w:rPr>
    </w:lvl>
    <w:lvl w:ilvl="4" w:tplc="34090003" w:tentative="1">
      <w:start w:val="1"/>
      <w:numFmt w:val="bullet"/>
      <w:lvlText w:val="o"/>
      <w:lvlJc w:val="left"/>
      <w:pPr>
        <w:ind w:left="5112" w:hanging="360"/>
      </w:pPr>
      <w:rPr>
        <w:rFonts w:ascii="Courier New" w:hAnsi="Courier New" w:cs="Courier New" w:hint="default"/>
      </w:rPr>
    </w:lvl>
    <w:lvl w:ilvl="5" w:tplc="34090005" w:tentative="1">
      <w:start w:val="1"/>
      <w:numFmt w:val="bullet"/>
      <w:lvlText w:val=""/>
      <w:lvlJc w:val="left"/>
      <w:pPr>
        <w:ind w:left="5832" w:hanging="360"/>
      </w:pPr>
      <w:rPr>
        <w:rFonts w:ascii="Wingdings" w:hAnsi="Wingdings" w:hint="default"/>
      </w:rPr>
    </w:lvl>
    <w:lvl w:ilvl="6" w:tplc="34090001" w:tentative="1">
      <w:start w:val="1"/>
      <w:numFmt w:val="bullet"/>
      <w:lvlText w:val=""/>
      <w:lvlJc w:val="left"/>
      <w:pPr>
        <w:ind w:left="6552" w:hanging="360"/>
      </w:pPr>
      <w:rPr>
        <w:rFonts w:ascii="Symbol" w:hAnsi="Symbol" w:hint="default"/>
      </w:rPr>
    </w:lvl>
    <w:lvl w:ilvl="7" w:tplc="34090003" w:tentative="1">
      <w:start w:val="1"/>
      <w:numFmt w:val="bullet"/>
      <w:lvlText w:val="o"/>
      <w:lvlJc w:val="left"/>
      <w:pPr>
        <w:ind w:left="7272" w:hanging="360"/>
      </w:pPr>
      <w:rPr>
        <w:rFonts w:ascii="Courier New" w:hAnsi="Courier New" w:cs="Courier New" w:hint="default"/>
      </w:rPr>
    </w:lvl>
    <w:lvl w:ilvl="8" w:tplc="34090005" w:tentative="1">
      <w:start w:val="1"/>
      <w:numFmt w:val="bullet"/>
      <w:lvlText w:val=""/>
      <w:lvlJc w:val="left"/>
      <w:pPr>
        <w:ind w:left="7992" w:hanging="360"/>
      </w:pPr>
      <w:rPr>
        <w:rFonts w:ascii="Wingdings" w:hAnsi="Wingdings" w:hint="default"/>
      </w:rPr>
    </w:lvl>
  </w:abstractNum>
  <w:abstractNum w:abstractNumId="20" w15:restartNumberingAfterBreak="0">
    <w:nsid w:val="39A53521"/>
    <w:multiLevelType w:val="hybridMultilevel"/>
    <w:tmpl w:val="B322D690"/>
    <w:lvl w:ilvl="0" w:tplc="34090001">
      <w:start w:val="1"/>
      <w:numFmt w:val="bullet"/>
      <w:lvlText w:val=""/>
      <w:lvlJc w:val="left"/>
      <w:pPr>
        <w:ind w:left="2520" w:hanging="360"/>
      </w:pPr>
      <w:rPr>
        <w:rFonts w:ascii="Symbol" w:hAnsi="Symbol" w:hint="default"/>
      </w:rPr>
    </w:lvl>
    <w:lvl w:ilvl="1" w:tplc="34090003" w:tentative="1">
      <w:start w:val="1"/>
      <w:numFmt w:val="bullet"/>
      <w:lvlText w:val="o"/>
      <w:lvlJc w:val="left"/>
      <w:pPr>
        <w:ind w:left="3240" w:hanging="360"/>
      </w:pPr>
      <w:rPr>
        <w:rFonts w:ascii="Courier New" w:hAnsi="Courier New" w:cs="Courier New" w:hint="default"/>
      </w:rPr>
    </w:lvl>
    <w:lvl w:ilvl="2" w:tplc="34090005" w:tentative="1">
      <w:start w:val="1"/>
      <w:numFmt w:val="bullet"/>
      <w:lvlText w:val=""/>
      <w:lvlJc w:val="left"/>
      <w:pPr>
        <w:ind w:left="3960" w:hanging="360"/>
      </w:pPr>
      <w:rPr>
        <w:rFonts w:ascii="Wingdings" w:hAnsi="Wingdings" w:hint="default"/>
      </w:rPr>
    </w:lvl>
    <w:lvl w:ilvl="3" w:tplc="34090001" w:tentative="1">
      <w:start w:val="1"/>
      <w:numFmt w:val="bullet"/>
      <w:lvlText w:val=""/>
      <w:lvlJc w:val="left"/>
      <w:pPr>
        <w:ind w:left="4680" w:hanging="360"/>
      </w:pPr>
      <w:rPr>
        <w:rFonts w:ascii="Symbol" w:hAnsi="Symbol" w:hint="default"/>
      </w:rPr>
    </w:lvl>
    <w:lvl w:ilvl="4" w:tplc="34090003" w:tentative="1">
      <w:start w:val="1"/>
      <w:numFmt w:val="bullet"/>
      <w:lvlText w:val="o"/>
      <w:lvlJc w:val="left"/>
      <w:pPr>
        <w:ind w:left="5400" w:hanging="360"/>
      </w:pPr>
      <w:rPr>
        <w:rFonts w:ascii="Courier New" w:hAnsi="Courier New" w:cs="Courier New" w:hint="default"/>
      </w:rPr>
    </w:lvl>
    <w:lvl w:ilvl="5" w:tplc="34090005" w:tentative="1">
      <w:start w:val="1"/>
      <w:numFmt w:val="bullet"/>
      <w:lvlText w:val=""/>
      <w:lvlJc w:val="left"/>
      <w:pPr>
        <w:ind w:left="6120" w:hanging="360"/>
      </w:pPr>
      <w:rPr>
        <w:rFonts w:ascii="Wingdings" w:hAnsi="Wingdings" w:hint="default"/>
      </w:rPr>
    </w:lvl>
    <w:lvl w:ilvl="6" w:tplc="34090001" w:tentative="1">
      <w:start w:val="1"/>
      <w:numFmt w:val="bullet"/>
      <w:lvlText w:val=""/>
      <w:lvlJc w:val="left"/>
      <w:pPr>
        <w:ind w:left="6840" w:hanging="360"/>
      </w:pPr>
      <w:rPr>
        <w:rFonts w:ascii="Symbol" w:hAnsi="Symbol" w:hint="default"/>
      </w:rPr>
    </w:lvl>
    <w:lvl w:ilvl="7" w:tplc="34090003" w:tentative="1">
      <w:start w:val="1"/>
      <w:numFmt w:val="bullet"/>
      <w:lvlText w:val="o"/>
      <w:lvlJc w:val="left"/>
      <w:pPr>
        <w:ind w:left="7560" w:hanging="360"/>
      </w:pPr>
      <w:rPr>
        <w:rFonts w:ascii="Courier New" w:hAnsi="Courier New" w:cs="Courier New" w:hint="default"/>
      </w:rPr>
    </w:lvl>
    <w:lvl w:ilvl="8" w:tplc="34090005" w:tentative="1">
      <w:start w:val="1"/>
      <w:numFmt w:val="bullet"/>
      <w:lvlText w:val=""/>
      <w:lvlJc w:val="left"/>
      <w:pPr>
        <w:ind w:left="8280" w:hanging="360"/>
      </w:pPr>
      <w:rPr>
        <w:rFonts w:ascii="Wingdings" w:hAnsi="Wingdings" w:hint="default"/>
      </w:rPr>
    </w:lvl>
  </w:abstractNum>
  <w:abstractNum w:abstractNumId="21" w15:restartNumberingAfterBreak="0">
    <w:nsid w:val="449B3A43"/>
    <w:multiLevelType w:val="hybridMultilevel"/>
    <w:tmpl w:val="B86802B6"/>
    <w:lvl w:ilvl="0" w:tplc="FFFFFFFF">
      <w:start w:val="1"/>
      <w:numFmt w:val="decimal"/>
      <w:lvlText w:val="%1."/>
      <w:lvlJc w:val="left"/>
      <w:pPr>
        <w:ind w:left="2560" w:hanging="40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22" w15:restartNumberingAfterBreak="0">
    <w:nsid w:val="46C40A82"/>
    <w:multiLevelType w:val="hybridMultilevel"/>
    <w:tmpl w:val="B86802B6"/>
    <w:lvl w:ilvl="0" w:tplc="FFFFFFFF">
      <w:start w:val="1"/>
      <w:numFmt w:val="decimal"/>
      <w:lvlText w:val="%1."/>
      <w:lvlJc w:val="left"/>
      <w:pPr>
        <w:ind w:left="2560" w:hanging="40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23" w15:restartNumberingAfterBreak="0">
    <w:nsid w:val="48332130"/>
    <w:multiLevelType w:val="hybridMultilevel"/>
    <w:tmpl w:val="DA824EB6"/>
    <w:lvl w:ilvl="0" w:tplc="3409000F">
      <w:start w:val="1"/>
      <w:numFmt w:val="decimal"/>
      <w:lvlText w:val="%1."/>
      <w:lvlJc w:val="left"/>
      <w:pPr>
        <w:ind w:left="2520" w:hanging="360"/>
      </w:pPr>
    </w:lvl>
    <w:lvl w:ilvl="1" w:tplc="34090019" w:tentative="1">
      <w:start w:val="1"/>
      <w:numFmt w:val="lowerLetter"/>
      <w:lvlText w:val="%2."/>
      <w:lvlJc w:val="left"/>
      <w:pPr>
        <w:ind w:left="3240" w:hanging="360"/>
      </w:pPr>
    </w:lvl>
    <w:lvl w:ilvl="2" w:tplc="3409001B" w:tentative="1">
      <w:start w:val="1"/>
      <w:numFmt w:val="lowerRoman"/>
      <w:lvlText w:val="%3."/>
      <w:lvlJc w:val="right"/>
      <w:pPr>
        <w:ind w:left="3960" w:hanging="180"/>
      </w:pPr>
    </w:lvl>
    <w:lvl w:ilvl="3" w:tplc="3409000F" w:tentative="1">
      <w:start w:val="1"/>
      <w:numFmt w:val="decimal"/>
      <w:lvlText w:val="%4."/>
      <w:lvlJc w:val="left"/>
      <w:pPr>
        <w:ind w:left="4680" w:hanging="360"/>
      </w:pPr>
    </w:lvl>
    <w:lvl w:ilvl="4" w:tplc="34090019" w:tentative="1">
      <w:start w:val="1"/>
      <w:numFmt w:val="lowerLetter"/>
      <w:lvlText w:val="%5."/>
      <w:lvlJc w:val="left"/>
      <w:pPr>
        <w:ind w:left="5400" w:hanging="360"/>
      </w:pPr>
    </w:lvl>
    <w:lvl w:ilvl="5" w:tplc="3409001B" w:tentative="1">
      <w:start w:val="1"/>
      <w:numFmt w:val="lowerRoman"/>
      <w:lvlText w:val="%6."/>
      <w:lvlJc w:val="right"/>
      <w:pPr>
        <w:ind w:left="6120" w:hanging="180"/>
      </w:pPr>
    </w:lvl>
    <w:lvl w:ilvl="6" w:tplc="3409000F" w:tentative="1">
      <w:start w:val="1"/>
      <w:numFmt w:val="decimal"/>
      <w:lvlText w:val="%7."/>
      <w:lvlJc w:val="left"/>
      <w:pPr>
        <w:ind w:left="6840" w:hanging="360"/>
      </w:pPr>
    </w:lvl>
    <w:lvl w:ilvl="7" w:tplc="34090019" w:tentative="1">
      <w:start w:val="1"/>
      <w:numFmt w:val="lowerLetter"/>
      <w:lvlText w:val="%8."/>
      <w:lvlJc w:val="left"/>
      <w:pPr>
        <w:ind w:left="7560" w:hanging="360"/>
      </w:pPr>
    </w:lvl>
    <w:lvl w:ilvl="8" w:tplc="3409001B" w:tentative="1">
      <w:start w:val="1"/>
      <w:numFmt w:val="lowerRoman"/>
      <w:lvlText w:val="%9."/>
      <w:lvlJc w:val="right"/>
      <w:pPr>
        <w:ind w:left="8280" w:hanging="180"/>
      </w:pPr>
    </w:lvl>
  </w:abstractNum>
  <w:abstractNum w:abstractNumId="24" w15:restartNumberingAfterBreak="0">
    <w:nsid w:val="4A1C4696"/>
    <w:multiLevelType w:val="hybridMultilevel"/>
    <w:tmpl w:val="1332D7F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5" w15:restartNumberingAfterBreak="0">
    <w:nsid w:val="4AAF4D15"/>
    <w:multiLevelType w:val="hybridMultilevel"/>
    <w:tmpl w:val="FACE3E64"/>
    <w:lvl w:ilvl="0" w:tplc="34090001">
      <w:start w:val="1"/>
      <w:numFmt w:val="bullet"/>
      <w:lvlText w:val=""/>
      <w:lvlJc w:val="left"/>
      <w:pPr>
        <w:ind w:left="2520" w:hanging="360"/>
      </w:pPr>
      <w:rPr>
        <w:rFonts w:ascii="Symbol" w:hAnsi="Symbol" w:hint="default"/>
      </w:rPr>
    </w:lvl>
    <w:lvl w:ilvl="1" w:tplc="34090003" w:tentative="1">
      <w:start w:val="1"/>
      <w:numFmt w:val="bullet"/>
      <w:lvlText w:val="o"/>
      <w:lvlJc w:val="left"/>
      <w:pPr>
        <w:ind w:left="3240" w:hanging="360"/>
      </w:pPr>
      <w:rPr>
        <w:rFonts w:ascii="Courier New" w:hAnsi="Courier New" w:cs="Courier New" w:hint="default"/>
      </w:rPr>
    </w:lvl>
    <w:lvl w:ilvl="2" w:tplc="34090005" w:tentative="1">
      <w:start w:val="1"/>
      <w:numFmt w:val="bullet"/>
      <w:lvlText w:val=""/>
      <w:lvlJc w:val="left"/>
      <w:pPr>
        <w:ind w:left="3960" w:hanging="360"/>
      </w:pPr>
      <w:rPr>
        <w:rFonts w:ascii="Wingdings" w:hAnsi="Wingdings" w:hint="default"/>
      </w:rPr>
    </w:lvl>
    <w:lvl w:ilvl="3" w:tplc="34090001" w:tentative="1">
      <w:start w:val="1"/>
      <w:numFmt w:val="bullet"/>
      <w:lvlText w:val=""/>
      <w:lvlJc w:val="left"/>
      <w:pPr>
        <w:ind w:left="4680" w:hanging="360"/>
      </w:pPr>
      <w:rPr>
        <w:rFonts w:ascii="Symbol" w:hAnsi="Symbol" w:hint="default"/>
      </w:rPr>
    </w:lvl>
    <w:lvl w:ilvl="4" w:tplc="34090003" w:tentative="1">
      <w:start w:val="1"/>
      <w:numFmt w:val="bullet"/>
      <w:lvlText w:val="o"/>
      <w:lvlJc w:val="left"/>
      <w:pPr>
        <w:ind w:left="5400" w:hanging="360"/>
      </w:pPr>
      <w:rPr>
        <w:rFonts w:ascii="Courier New" w:hAnsi="Courier New" w:cs="Courier New" w:hint="default"/>
      </w:rPr>
    </w:lvl>
    <w:lvl w:ilvl="5" w:tplc="34090005" w:tentative="1">
      <w:start w:val="1"/>
      <w:numFmt w:val="bullet"/>
      <w:lvlText w:val=""/>
      <w:lvlJc w:val="left"/>
      <w:pPr>
        <w:ind w:left="6120" w:hanging="360"/>
      </w:pPr>
      <w:rPr>
        <w:rFonts w:ascii="Wingdings" w:hAnsi="Wingdings" w:hint="default"/>
      </w:rPr>
    </w:lvl>
    <w:lvl w:ilvl="6" w:tplc="34090001" w:tentative="1">
      <w:start w:val="1"/>
      <w:numFmt w:val="bullet"/>
      <w:lvlText w:val=""/>
      <w:lvlJc w:val="left"/>
      <w:pPr>
        <w:ind w:left="6840" w:hanging="360"/>
      </w:pPr>
      <w:rPr>
        <w:rFonts w:ascii="Symbol" w:hAnsi="Symbol" w:hint="default"/>
      </w:rPr>
    </w:lvl>
    <w:lvl w:ilvl="7" w:tplc="34090003" w:tentative="1">
      <w:start w:val="1"/>
      <w:numFmt w:val="bullet"/>
      <w:lvlText w:val="o"/>
      <w:lvlJc w:val="left"/>
      <w:pPr>
        <w:ind w:left="7560" w:hanging="360"/>
      </w:pPr>
      <w:rPr>
        <w:rFonts w:ascii="Courier New" w:hAnsi="Courier New" w:cs="Courier New" w:hint="default"/>
      </w:rPr>
    </w:lvl>
    <w:lvl w:ilvl="8" w:tplc="34090005" w:tentative="1">
      <w:start w:val="1"/>
      <w:numFmt w:val="bullet"/>
      <w:lvlText w:val=""/>
      <w:lvlJc w:val="left"/>
      <w:pPr>
        <w:ind w:left="8280" w:hanging="360"/>
      </w:pPr>
      <w:rPr>
        <w:rFonts w:ascii="Wingdings" w:hAnsi="Wingdings" w:hint="default"/>
      </w:rPr>
    </w:lvl>
  </w:abstractNum>
  <w:abstractNum w:abstractNumId="26" w15:restartNumberingAfterBreak="0">
    <w:nsid w:val="4C5E7762"/>
    <w:multiLevelType w:val="hybridMultilevel"/>
    <w:tmpl w:val="914A2FB6"/>
    <w:lvl w:ilvl="0" w:tplc="34090001">
      <w:start w:val="1"/>
      <w:numFmt w:val="bullet"/>
      <w:lvlText w:val=""/>
      <w:lvlJc w:val="left"/>
      <w:pPr>
        <w:ind w:left="2880" w:hanging="360"/>
      </w:pPr>
      <w:rPr>
        <w:rFonts w:ascii="Symbol" w:hAnsi="Symbol" w:hint="default"/>
      </w:rPr>
    </w:lvl>
    <w:lvl w:ilvl="1" w:tplc="34090003" w:tentative="1">
      <w:start w:val="1"/>
      <w:numFmt w:val="bullet"/>
      <w:lvlText w:val="o"/>
      <w:lvlJc w:val="left"/>
      <w:pPr>
        <w:ind w:left="3600" w:hanging="360"/>
      </w:pPr>
      <w:rPr>
        <w:rFonts w:ascii="Courier New" w:hAnsi="Courier New" w:cs="Courier New" w:hint="default"/>
      </w:rPr>
    </w:lvl>
    <w:lvl w:ilvl="2" w:tplc="34090005" w:tentative="1">
      <w:start w:val="1"/>
      <w:numFmt w:val="bullet"/>
      <w:lvlText w:val=""/>
      <w:lvlJc w:val="left"/>
      <w:pPr>
        <w:ind w:left="4320" w:hanging="360"/>
      </w:pPr>
      <w:rPr>
        <w:rFonts w:ascii="Wingdings" w:hAnsi="Wingdings" w:hint="default"/>
      </w:rPr>
    </w:lvl>
    <w:lvl w:ilvl="3" w:tplc="34090001" w:tentative="1">
      <w:start w:val="1"/>
      <w:numFmt w:val="bullet"/>
      <w:lvlText w:val=""/>
      <w:lvlJc w:val="left"/>
      <w:pPr>
        <w:ind w:left="5040" w:hanging="360"/>
      </w:pPr>
      <w:rPr>
        <w:rFonts w:ascii="Symbol" w:hAnsi="Symbol" w:hint="default"/>
      </w:rPr>
    </w:lvl>
    <w:lvl w:ilvl="4" w:tplc="34090003" w:tentative="1">
      <w:start w:val="1"/>
      <w:numFmt w:val="bullet"/>
      <w:lvlText w:val="o"/>
      <w:lvlJc w:val="left"/>
      <w:pPr>
        <w:ind w:left="5760" w:hanging="360"/>
      </w:pPr>
      <w:rPr>
        <w:rFonts w:ascii="Courier New" w:hAnsi="Courier New" w:cs="Courier New" w:hint="default"/>
      </w:rPr>
    </w:lvl>
    <w:lvl w:ilvl="5" w:tplc="34090005" w:tentative="1">
      <w:start w:val="1"/>
      <w:numFmt w:val="bullet"/>
      <w:lvlText w:val=""/>
      <w:lvlJc w:val="left"/>
      <w:pPr>
        <w:ind w:left="6480" w:hanging="360"/>
      </w:pPr>
      <w:rPr>
        <w:rFonts w:ascii="Wingdings" w:hAnsi="Wingdings" w:hint="default"/>
      </w:rPr>
    </w:lvl>
    <w:lvl w:ilvl="6" w:tplc="34090001" w:tentative="1">
      <w:start w:val="1"/>
      <w:numFmt w:val="bullet"/>
      <w:lvlText w:val=""/>
      <w:lvlJc w:val="left"/>
      <w:pPr>
        <w:ind w:left="7200" w:hanging="360"/>
      </w:pPr>
      <w:rPr>
        <w:rFonts w:ascii="Symbol" w:hAnsi="Symbol" w:hint="default"/>
      </w:rPr>
    </w:lvl>
    <w:lvl w:ilvl="7" w:tplc="34090003" w:tentative="1">
      <w:start w:val="1"/>
      <w:numFmt w:val="bullet"/>
      <w:lvlText w:val="o"/>
      <w:lvlJc w:val="left"/>
      <w:pPr>
        <w:ind w:left="7920" w:hanging="360"/>
      </w:pPr>
      <w:rPr>
        <w:rFonts w:ascii="Courier New" w:hAnsi="Courier New" w:cs="Courier New" w:hint="default"/>
      </w:rPr>
    </w:lvl>
    <w:lvl w:ilvl="8" w:tplc="34090005" w:tentative="1">
      <w:start w:val="1"/>
      <w:numFmt w:val="bullet"/>
      <w:lvlText w:val=""/>
      <w:lvlJc w:val="left"/>
      <w:pPr>
        <w:ind w:left="8640" w:hanging="360"/>
      </w:pPr>
      <w:rPr>
        <w:rFonts w:ascii="Wingdings" w:hAnsi="Wingdings" w:hint="default"/>
      </w:rPr>
    </w:lvl>
  </w:abstractNum>
  <w:abstractNum w:abstractNumId="27" w15:restartNumberingAfterBreak="0">
    <w:nsid w:val="4E8F113B"/>
    <w:multiLevelType w:val="hybridMultilevel"/>
    <w:tmpl w:val="CD04A856"/>
    <w:lvl w:ilvl="0" w:tplc="969C792A">
      <w:numFmt w:val="bullet"/>
      <w:lvlText w:val="-"/>
      <w:lvlJc w:val="left"/>
      <w:pPr>
        <w:ind w:left="936" w:hanging="360"/>
      </w:pPr>
      <w:rPr>
        <w:rFonts w:ascii="Arial" w:eastAsia="Times New Roman" w:hAnsi="Arial" w:cs="Aria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8" w15:restartNumberingAfterBreak="0">
    <w:nsid w:val="4EEC0368"/>
    <w:multiLevelType w:val="hybridMultilevel"/>
    <w:tmpl w:val="A3DE1002"/>
    <w:lvl w:ilvl="0" w:tplc="0C00BAD8">
      <w:start w:val="1"/>
      <w:numFmt w:val="decimal"/>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29" w15:restartNumberingAfterBreak="0">
    <w:nsid w:val="4F111565"/>
    <w:multiLevelType w:val="hybridMultilevel"/>
    <w:tmpl w:val="FFF89A06"/>
    <w:lvl w:ilvl="0" w:tplc="34090001">
      <w:start w:val="1"/>
      <w:numFmt w:val="bullet"/>
      <w:lvlText w:val=""/>
      <w:lvlJc w:val="left"/>
      <w:pPr>
        <w:ind w:left="2520" w:hanging="360"/>
      </w:pPr>
      <w:rPr>
        <w:rFonts w:ascii="Symbol" w:hAnsi="Symbol" w:hint="default"/>
      </w:rPr>
    </w:lvl>
    <w:lvl w:ilvl="1" w:tplc="34090003" w:tentative="1">
      <w:start w:val="1"/>
      <w:numFmt w:val="bullet"/>
      <w:lvlText w:val="o"/>
      <w:lvlJc w:val="left"/>
      <w:pPr>
        <w:ind w:left="3240" w:hanging="360"/>
      </w:pPr>
      <w:rPr>
        <w:rFonts w:ascii="Courier New" w:hAnsi="Courier New" w:cs="Courier New" w:hint="default"/>
      </w:rPr>
    </w:lvl>
    <w:lvl w:ilvl="2" w:tplc="34090005" w:tentative="1">
      <w:start w:val="1"/>
      <w:numFmt w:val="bullet"/>
      <w:lvlText w:val=""/>
      <w:lvlJc w:val="left"/>
      <w:pPr>
        <w:ind w:left="3960" w:hanging="360"/>
      </w:pPr>
      <w:rPr>
        <w:rFonts w:ascii="Wingdings" w:hAnsi="Wingdings" w:hint="default"/>
      </w:rPr>
    </w:lvl>
    <w:lvl w:ilvl="3" w:tplc="34090001" w:tentative="1">
      <w:start w:val="1"/>
      <w:numFmt w:val="bullet"/>
      <w:lvlText w:val=""/>
      <w:lvlJc w:val="left"/>
      <w:pPr>
        <w:ind w:left="4680" w:hanging="360"/>
      </w:pPr>
      <w:rPr>
        <w:rFonts w:ascii="Symbol" w:hAnsi="Symbol" w:hint="default"/>
      </w:rPr>
    </w:lvl>
    <w:lvl w:ilvl="4" w:tplc="34090003" w:tentative="1">
      <w:start w:val="1"/>
      <w:numFmt w:val="bullet"/>
      <w:lvlText w:val="o"/>
      <w:lvlJc w:val="left"/>
      <w:pPr>
        <w:ind w:left="5400" w:hanging="360"/>
      </w:pPr>
      <w:rPr>
        <w:rFonts w:ascii="Courier New" w:hAnsi="Courier New" w:cs="Courier New" w:hint="default"/>
      </w:rPr>
    </w:lvl>
    <w:lvl w:ilvl="5" w:tplc="34090005" w:tentative="1">
      <w:start w:val="1"/>
      <w:numFmt w:val="bullet"/>
      <w:lvlText w:val=""/>
      <w:lvlJc w:val="left"/>
      <w:pPr>
        <w:ind w:left="6120" w:hanging="360"/>
      </w:pPr>
      <w:rPr>
        <w:rFonts w:ascii="Wingdings" w:hAnsi="Wingdings" w:hint="default"/>
      </w:rPr>
    </w:lvl>
    <w:lvl w:ilvl="6" w:tplc="34090001" w:tentative="1">
      <w:start w:val="1"/>
      <w:numFmt w:val="bullet"/>
      <w:lvlText w:val=""/>
      <w:lvlJc w:val="left"/>
      <w:pPr>
        <w:ind w:left="6840" w:hanging="360"/>
      </w:pPr>
      <w:rPr>
        <w:rFonts w:ascii="Symbol" w:hAnsi="Symbol" w:hint="default"/>
      </w:rPr>
    </w:lvl>
    <w:lvl w:ilvl="7" w:tplc="34090003" w:tentative="1">
      <w:start w:val="1"/>
      <w:numFmt w:val="bullet"/>
      <w:lvlText w:val="o"/>
      <w:lvlJc w:val="left"/>
      <w:pPr>
        <w:ind w:left="7560" w:hanging="360"/>
      </w:pPr>
      <w:rPr>
        <w:rFonts w:ascii="Courier New" w:hAnsi="Courier New" w:cs="Courier New" w:hint="default"/>
      </w:rPr>
    </w:lvl>
    <w:lvl w:ilvl="8" w:tplc="34090005" w:tentative="1">
      <w:start w:val="1"/>
      <w:numFmt w:val="bullet"/>
      <w:lvlText w:val=""/>
      <w:lvlJc w:val="left"/>
      <w:pPr>
        <w:ind w:left="8280" w:hanging="360"/>
      </w:pPr>
      <w:rPr>
        <w:rFonts w:ascii="Wingdings" w:hAnsi="Wingdings" w:hint="default"/>
      </w:rPr>
    </w:lvl>
  </w:abstractNum>
  <w:abstractNum w:abstractNumId="30" w15:restartNumberingAfterBreak="0">
    <w:nsid w:val="51AD1689"/>
    <w:multiLevelType w:val="hybridMultilevel"/>
    <w:tmpl w:val="B86802B6"/>
    <w:lvl w:ilvl="0" w:tplc="FFFFFFFF">
      <w:start w:val="1"/>
      <w:numFmt w:val="decimal"/>
      <w:lvlText w:val="%1."/>
      <w:lvlJc w:val="left"/>
      <w:pPr>
        <w:ind w:left="2560" w:hanging="40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31" w15:restartNumberingAfterBreak="0">
    <w:nsid w:val="52666D27"/>
    <w:multiLevelType w:val="hybridMultilevel"/>
    <w:tmpl w:val="AB0C69D2"/>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32" w15:restartNumberingAfterBreak="0">
    <w:nsid w:val="5534677E"/>
    <w:multiLevelType w:val="hybridMultilevel"/>
    <w:tmpl w:val="C286223E"/>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3" w15:restartNumberingAfterBreak="0">
    <w:nsid w:val="581E3D6A"/>
    <w:multiLevelType w:val="hybridMultilevel"/>
    <w:tmpl w:val="9CEC78FE"/>
    <w:lvl w:ilvl="0" w:tplc="EAE62CD0">
      <w:start w:val="1"/>
      <w:numFmt w:val="decimal"/>
      <w:lvlText w:val="%1."/>
      <w:lvlJc w:val="left"/>
      <w:pPr>
        <w:ind w:left="2160" w:hanging="72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34" w15:restartNumberingAfterBreak="0">
    <w:nsid w:val="5D031672"/>
    <w:multiLevelType w:val="hybridMultilevel"/>
    <w:tmpl w:val="EA488DB8"/>
    <w:lvl w:ilvl="0" w:tplc="5B46DE3E">
      <w:start w:val="1"/>
      <w:numFmt w:val="bullet"/>
      <w:lvlText w:val=""/>
      <w:lvlJc w:val="left"/>
      <w:pPr>
        <w:ind w:left="720" w:hanging="360"/>
      </w:pPr>
      <w:rPr>
        <w:rFonts w:ascii="Symbol" w:hAnsi="Symbol" w:hint="default"/>
        <w:color w:val="FF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D5D0637"/>
    <w:multiLevelType w:val="hybridMultilevel"/>
    <w:tmpl w:val="98BCFE62"/>
    <w:lvl w:ilvl="0" w:tplc="12B60F76">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6" w15:restartNumberingAfterBreak="0">
    <w:nsid w:val="614A1672"/>
    <w:multiLevelType w:val="hybridMultilevel"/>
    <w:tmpl w:val="CD305172"/>
    <w:lvl w:ilvl="0" w:tplc="3409000F">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7" w15:restartNumberingAfterBreak="0">
    <w:nsid w:val="682F26C1"/>
    <w:multiLevelType w:val="hybridMultilevel"/>
    <w:tmpl w:val="B86802B6"/>
    <w:lvl w:ilvl="0" w:tplc="FFFFFFFF">
      <w:start w:val="1"/>
      <w:numFmt w:val="decimal"/>
      <w:lvlText w:val="%1."/>
      <w:lvlJc w:val="left"/>
      <w:pPr>
        <w:ind w:left="2560" w:hanging="40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38" w15:restartNumberingAfterBreak="0">
    <w:nsid w:val="6C4435B6"/>
    <w:multiLevelType w:val="hybridMultilevel"/>
    <w:tmpl w:val="713EDD72"/>
    <w:lvl w:ilvl="0" w:tplc="AA32DCC0">
      <w:start w:val="1"/>
      <w:numFmt w:val="decimal"/>
      <w:lvlText w:val="%1."/>
      <w:lvlJc w:val="left"/>
      <w:pPr>
        <w:ind w:left="2160" w:hanging="360"/>
      </w:pPr>
      <w:rPr>
        <w:rFonts w:hint="default"/>
      </w:rPr>
    </w:lvl>
    <w:lvl w:ilvl="1" w:tplc="34090019" w:tentative="1">
      <w:start w:val="1"/>
      <w:numFmt w:val="lowerLetter"/>
      <w:lvlText w:val="%2."/>
      <w:lvlJc w:val="left"/>
      <w:pPr>
        <w:ind w:left="2880" w:hanging="360"/>
      </w:pPr>
    </w:lvl>
    <w:lvl w:ilvl="2" w:tplc="3409001B" w:tentative="1">
      <w:start w:val="1"/>
      <w:numFmt w:val="lowerRoman"/>
      <w:lvlText w:val="%3."/>
      <w:lvlJc w:val="right"/>
      <w:pPr>
        <w:ind w:left="3600" w:hanging="180"/>
      </w:pPr>
    </w:lvl>
    <w:lvl w:ilvl="3" w:tplc="3409000F" w:tentative="1">
      <w:start w:val="1"/>
      <w:numFmt w:val="decimal"/>
      <w:lvlText w:val="%4."/>
      <w:lvlJc w:val="left"/>
      <w:pPr>
        <w:ind w:left="4320" w:hanging="360"/>
      </w:pPr>
    </w:lvl>
    <w:lvl w:ilvl="4" w:tplc="34090019" w:tentative="1">
      <w:start w:val="1"/>
      <w:numFmt w:val="lowerLetter"/>
      <w:lvlText w:val="%5."/>
      <w:lvlJc w:val="left"/>
      <w:pPr>
        <w:ind w:left="5040" w:hanging="360"/>
      </w:pPr>
    </w:lvl>
    <w:lvl w:ilvl="5" w:tplc="3409001B" w:tentative="1">
      <w:start w:val="1"/>
      <w:numFmt w:val="lowerRoman"/>
      <w:lvlText w:val="%6."/>
      <w:lvlJc w:val="right"/>
      <w:pPr>
        <w:ind w:left="5760" w:hanging="180"/>
      </w:pPr>
    </w:lvl>
    <w:lvl w:ilvl="6" w:tplc="3409000F" w:tentative="1">
      <w:start w:val="1"/>
      <w:numFmt w:val="decimal"/>
      <w:lvlText w:val="%7."/>
      <w:lvlJc w:val="left"/>
      <w:pPr>
        <w:ind w:left="6480" w:hanging="360"/>
      </w:pPr>
    </w:lvl>
    <w:lvl w:ilvl="7" w:tplc="34090019" w:tentative="1">
      <w:start w:val="1"/>
      <w:numFmt w:val="lowerLetter"/>
      <w:lvlText w:val="%8."/>
      <w:lvlJc w:val="left"/>
      <w:pPr>
        <w:ind w:left="7200" w:hanging="360"/>
      </w:pPr>
    </w:lvl>
    <w:lvl w:ilvl="8" w:tplc="3409001B" w:tentative="1">
      <w:start w:val="1"/>
      <w:numFmt w:val="lowerRoman"/>
      <w:lvlText w:val="%9."/>
      <w:lvlJc w:val="right"/>
      <w:pPr>
        <w:ind w:left="7920" w:hanging="180"/>
      </w:pPr>
    </w:lvl>
  </w:abstractNum>
  <w:abstractNum w:abstractNumId="39" w15:restartNumberingAfterBreak="0">
    <w:nsid w:val="6C5844EF"/>
    <w:multiLevelType w:val="hybridMultilevel"/>
    <w:tmpl w:val="A6602C54"/>
    <w:lvl w:ilvl="0" w:tplc="3409000F">
      <w:start w:val="1"/>
      <w:numFmt w:val="decimal"/>
      <w:lvlText w:val="%1."/>
      <w:lvlJc w:val="left"/>
      <w:pPr>
        <w:ind w:left="2160" w:hanging="360"/>
      </w:pPr>
    </w:lvl>
    <w:lvl w:ilvl="1" w:tplc="34090019" w:tentative="1">
      <w:start w:val="1"/>
      <w:numFmt w:val="lowerLetter"/>
      <w:lvlText w:val="%2."/>
      <w:lvlJc w:val="left"/>
      <w:pPr>
        <w:ind w:left="2880" w:hanging="360"/>
      </w:pPr>
    </w:lvl>
    <w:lvl w:ilvl="2" w:tplc="3409001B" w:tentative="1">
      <w:start w:val="1"/>
      <w:numFmt w:val="lowerRoman"/>
      <w:lvlText w:val="%3."/>
      <w:lvlJc w:val="right"/>
      <w:pPr>
        <w:ind w:left="3600" w:hanging="180"/>
      </w:pPr>
    </w:lvl>
    <w:lvl w:ilvl="3" w:tplc="3409000F" w:tentative="1">
      <w:start w:val="1"/>
      <w:numFmt w:val="decimal"/>
      <w:lvlText w:val="%4."/>
      <w:lvlJc w:val="left"/>
      <w:pPr>
        <w:ind w:left="4320" w:hanging="360"/>
      </w:pPr>
    </w:lvl>
    <w:lvl w:ilvl="4" w:tplc="34090019" w:tentative="1">
      <w:start w:val="1"/>
      <w:numFmt w:val="lowerLetter"/>
      <w:lvlText w:val="%5."/>
      <w:lvlJc w:val="left"/>
      <w:pPr>
        <w:ind w:left="5040" w:hanging="360"/>
      </w:pPr>
    </w:lvl>
    <w:lvl w:ilvl="5" w:tplc="3409001B" w:tentative="1">
      <w:start w:val="1"/>
      <w:numFmt w:val="lowerRoman"/>
      <w:lvlText w:val="%6."/>
      <w:lvlJc w:val="right"/>
      <w:pPr>
        <w:ind w:left="5760" w:hanging="180"/>
      </w:pPr>
    </w:lvl>
    <w:lvl w:ilvl="6" w:tplc="3409000F" w:tentative="1">
      <w:start w:val="1"/>
      <w:numFmt w:val="decimal"/>
      <w:lvlText w:val="%7."/>
      <w:lvlJc w:val="left"/>
      <w:pPr>
        <w:ind w:left="6480" w:hanging="360"/>
      </w:pPr>
    </w:lvl>
    <w:lvl w:ilvl="7" w:tplc="34090019" w:tentative="1">
      <w:start w:val="1"/>
      <w:numFmt w:val="lowerLetter"/>
      <w:lvlText w:val="%8."/>
      <w:lvlJc w:val="left"/>
      <w:pPr>
        <w:ind w:left="7200" w:hanging="360"/>
      </w:pPr>
    </w:lvl>
    <w:lvl w:ilvl="8" w:tplc="3409001B" w:tentative="1">
      <w:start w:val="1"/>
      <w:numFmt w:val="lowerRoman"/>
      <w:lvlText w:val="%9."/>
      <w:lvlJc w:val="right"/>
      <w:pPr>
        <w:ind w:left="7920" w:hanging="180"/>
      </w:pPr>
    </w:lvl>
  </w:abstractNum>
  <w:abstractNum w:abstractNumId="40" w15:restartNumberingAfterBreak="0">
    <w:nsid w:val="6F5011CC"/>
    <w:multiLevelType w:val="hybridMultilevel"/>
    <w:tmpl w:val="215E6296"/>
    <w:lvl w:ilvl="0" w:tplc="B4BC15F8">
      <w:numFmt w:val="bullet"/>
      <w:pStyle w:val="ListBullet3"/>
      <w:lvlText w:val="-"/>
      <w:lvlJc w:val="left"/>
      <w:pPr>
        <w:ind w:left="1004" w:hanging="360"/>
      </w:pPr>
      <w:rPr>
        <w:rFonts w:ascii="Tahoma" w:eastAsiaTheme="minorHAnsi" w:hAnsi="Tahoma" w:cs="Tahoma"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41" w15:restartNumberingAfterBreak="0">
    <w:nsid w:val="75CB3016"/>
    <w:multiLevelType w:val="hybridMultilevel"/>
    <w:tmpl w:val="401CE7D6"/>
    <w:lvl w:ilvl="0" w:tplc="34090001">
      <w:start w:val="1"/>
      <w:numFmt w:val="bullet"/>
      <w:lvlText w:val=""/>
      <w:lvlJc w:val="left"/>
      <w:pPr>
        <w:ind w:left="2520" w:hanging="360"/>
      </w:pPr>
      <w:rPr>
        <w:rFonts w:ascii="Symbol" w:hAnsi="Symbol" w:hint="default"/>
      </w:rPr>
    </w:lvl>
    <w:lvl w:ilvl="1" w:tplc="34090003">
      <w:start w:val="1"/>
      <w:numFmt w:val="bullet"/>
      <w:lvlText w:val="o"/>
      <w:lvlJc w:val="left"/>
      <w:pPr>
        <w:ind w:left="3240" w:hanging="360"/>
      </w:pPr>
      <w:rPr>
        <w:rFonts w:ascii="Courier New" w:hAnsi="Courier New" w:cs="Courier New" w:hint="default"/>
      </w:rPr>
    </w:lvl>
    <w:lvl w:ilvl="2" w:tplc="34090005">
      <w:start w:val="1"/>
      <w:numFmt w:val="bullet"/>
      <w:lvlText w:val=""/>
      <w:lvlJc w:val="left"/>
      <w:pPr>
        <w:ind w:left="3960" w:hanging="360"/>
      </w:pPr>
      <w:rPr>
        <w:rFonts w:ascii="Wingdings" w:hAnsi="Wingdings" w:hint="default"/>
      </w:rPr>
    </w:lvl>
    <w:lvl w:ilvl="3" w:tplc="34090001" w:tentative="1">
      <w:start w:val="1"/>
      <w:numFmt w:val="bullet"/>
      <w:lvlText w:val=""/>
      <w:lvlJc w:val="left"/>
      <w:pPr>
        <w:ind w:left="4680" w:hanging="360"/>
      </w:pPr>
      <w:rPr>
        <w:rFonts w:ascii="Symbol" w:hAnsi="Symbol" w:hint="default"/>
      </w:rPr>
    </w:lvl>
    <w:lvl w:ilvl="4" w:tplc="34090003" w:tentative="1">
      <w:start w:val="1"/>
      <w:numFmt w:val="bullet"/>
      <w:lvlText w:val="o"/>
      <w:lvlJc w:val="left"/>
      <w:pPr>
        <w:ind w:left="5400" w:hanging="360"/>
      </w:pPr>
      <w:rPr>
        <w:rFonts w:ascii="Courier New" w:hAnsi="Courier New" w:cs="Courier New" w:hint="default"/>
      </w:rPr>
    </w:lvl>
    <w:lvl w:ilvl="5" w:tplc="34090005" w:tentative="1">
      <w:start w:val="1"/>
      <w:numFmt w:val="bullet"/>
      <w:lvlText w:val=""/>
      <w:lvlJc w:val="left"/>
      <w:pPr>
        <w:ind w:left="6120" w:hanging="360"/>
      </w:pPr>
      <w:rPr>
        <w:rFonts w:ascii="Wingdings" w:hAnsi="Wingdings" w:hint="default"/>
      </w:rPr>
    </w:lvl>
    <w:lvl w:ilvl="6" w:tplc="34090001" w:tentative="1">
      <w:start w:val="1"/>
      <w:numFmt w:val="bullet"/>
      <w:lvlText w:val=""/>
      <w:lvlJc w:val="left"/>
      <w:pPr>
        <w:ind w:left="6840" w:hanging="360"/>
      </w:pPr>
      <w:rPr>
        <w:rFonts w:ascii="Symbol" w:hAnsi="Symbol" w:hint="default"/>
      </w:rPr>
    </w:lvl>
    <w:lvl w:ilvl="7" w:tplc="34090003" w:tentative="1">
      <w:start w:val="1"/>
      <w:numFmt w:val="bullet"/>
      <w:lvlText w:val="o"/>
      <w:lvlJc w:val="left"/>
      <w:pPr>
        <w:ind w:left="7560" w:hanging="360"/>
      </w:pPr>
      <w:rPr>
        <w:rFonts w:ascii="Courier New" w:hAnsi="Courier New" w:cs="Courier New" w:hint="default"/>
      </w:rPr>
    </w:lvl>
    <w:lvl w:ilvl="8" w:tplc="34090005" w:tentative="1">
      <w:start w:val="1"/>
      <w:numFmt w:val="bullet"/>
      <w:lvlText w:val=""/>
      <w:lvlJc w:val="left"/>
      <w:pPr>
        <w:ind w:left="8280" w:hanging="360"/>
      </w:pPr>
      <w:rPr>
        <w:rFonts w:ascii="Wingdings" w:hAnsi="Wingdings" w:hint="default"/>
      </w:rPr>
    </w:lvl>
  </w:abstractNum>
  <w:abstractNum w:abstractNumId="42" w15:restartNumberingAfterBreak="0">
    <w:nsid w:val="76311371"/>
    <w:multiLevelType w:val="multilevel"/>
    <w:tmpl w:val="B9B86B32"/>
    <w:lvl w:ilvl="0">
      <w:start w:val="1"/>
      <w:numFmt w:val="decimal"/>
      <w:pStyle w:val="Heading2"/>
      <w:lvlText w:val="%1."/>
      <w:lvlJc w:val="left"/>
      <w:pPr>
        <w:ind w:left="1080" w:hanging="360"/>
      </w:pPr>
      <w:rPr>
        <w:rFonts w:hint="default"/>
      </w:rPr>
    </w:lvl>
    <w:lvl w:ilvl="1">
      <w:start w:val="1"/>
      <w:numFmt w:val="decimal"/>
      <w:pStyle w:val="Heading3"/>
      <w:lvlText w:val="%1.%2."/>
      <w:lvlJc w:val="left"/>
      <w:pPr>
        <w:ind w:left="1512" w:hanging="432"/>
      </w:pPr>
      <w:rPr>
        <w:rFonts w:hint="default"/>
      </w:rPr>
    </w:lvl>
    <w:lvl w:ilvl="2">
      <w:start w:val="1"/>
      <w:numFmt w:val="decimal"/>
      <w:pStyle w:val="Heading4"/>
      <w:lvlText w:val="%1.%2.%3."/>
      <w:lvlJc w:val="left"/>
      <w:pPr>
        <w:ind w:left="5890" w:hanging="504"/>
      </w:pPr>
      <w:rPr>
        <w:rFonts w:hint="default"/>
        <w:sz w:val="24"/>
      </w:rPr>
    </w:lvl>
    <w:lvl w:ilvl="3">
      <w:start w:val="1"/>
      <w:numFmt w:val="decimal"/>
      <w:pStyle w:val="Heading5"/>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43" w15:restartNumberingAfterBreak="0">
    <w:nsid w:val="76BA0F04"/>
    <w:multiLevelType w:val="hybridMultilevel"/>
    <w:tmpl w:val="C72A3D36"/>
    <w:lvl w:ilvl="0" w:tplc="FFFFFFFF">
      <w:start w:val="1"/>
      <w:numFmt w:val="lowerLetter"/>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44" w15:restartNumberingAfterBreak="0">
    <w:nsid w:val="78C56C01"/>
    <w:multiLevelType w:val="hybridMultilevel"/>
    <w:tmpl w:val="5C94186C"/>
    <w:lvl w:ilvl="0" w:tplc="34090001">
      <w:start w:val="1"/>
      <w:numFmt w:val="bullet"/>
      <w:lvlText w:val=""/>
      <w:lvlJc w:val="left"/>
      <w:pPr>
        <w:ind w:left="2232" w:hanging="360"/>
      </w:pPr>
      <w:rPr>
        <w:rFonts w:ascii="Symbol" w:hAnsi="Symbol" w:hint="default"/>
      </w:rPr>
    </w:lvl>
    <w:lvl w:ilvl="1" w:tplc="34090003" w:tentative="1">
      <w:start w:val="1"/>
      <w:numFmt w:val="bullet"/>
      <w:lvlText w:val="o"/>
      <w:lvlJc w:val="left"/>
      <w:pPr>
        <w:ind w:left="2952" w:hanging="360"/>
      </w:pPr>
      <w:rPr>
        <w:rFonts w:ascii="Courier New" w:hAnsi="Courier New" w:cs="Courier New" w:hint="default"/>
      </w:rPr>
    </w:lvl>
    <w:lvl w:ilvl="2" w:tplc="34090005" w:tentative="1">
      <w:start w:val="1"/>
      <w:numFmt w:val="bullet"/>
      <w:lvlText w:val=""/>
      <w:lvlJc w:val="left"/>
      <w:pPr>
        <w:ind w:left="3672" w:hanging="360"/>
      </w:pPr>
      <w:rPr>
        <w:rFonts w:ascii="Wingdings" w:hAnsi="Wingdings" w:hint="default"/>
      </w:rPr>
    </w:lvl>
    <w:lvl w:ilvl="3" w:tplc="34090001" w:tentative="1">
      <w:start w:val="1"/>
      <w:numFmt w:val="bullet"/>
      <w:lvlText w:val=""/>
      <w:lvlJc w:val="left"/>
      <w:pPr>
        <w:ind w:left="4392" w:hanging="360"/>
      </w:pPr>
      <w:rPr>
        <w:rFonts w:ascii="Symbol" w:hAnsi="Symbol" w:hint="default"/>
      </w:rPr>
    </w:lvl>
    <w:lvl w:ilvl="4" w:tplc="34090003" w:tentative="1">
      <w:start w:val="1"/>
      <w:numFmt w:val="bullet"/>
      <w:lvlText w:val="o"/>
      <w:lvlJc w:val="left"/>
      <w:pPr>
        <w:ind w:left="5112" w:hanging="360"/>
      </w:pPr>
      <w:rPr>
        <w:rFonts w:ascii="Courier New" w:hAnsi="Courier New" w:cs="Courier New" w:hint="default"/>
      </w:rPr>
    </w:lvl>
    <w:lvl w:ilvl="5" w:tplc="34090005" w:tentative="1">
      <w:start w:val="1"/>
      <w:numFmt w:val="bullet"/>
      <w:lvlText w:val=""/>
      <w:lvlJc w:val="left"/>
      <w:pPr>
        <w:ind w:left="5832" w:hanging="360"/>
      </w:pPr>
      <w:rPr>
        <w:rFonts w:ascii="Wingdings" w:hAnsi="Wingdings" w:hint="default"/>
      </w:rPr>
    </w:lvl>
    <w:lvl w:ilvl="6" w:tplc="34090001" w:tentative="1">
      <w:start w:val="1"/>
      <w:numFmt w:val="bullet"/>
      <w:lvlText w:val=""/>
      <w:lvlJc w:val="left"/>
      <w:pPr>
        <w:ind w:left="6552" w:hanging="360"/>
      </w:pPr>
      <w:rPr>
        <w:rFonts w:ascii="Symbol" w:hAnsi="Symbol" w:hint="default"/>
      </w:rPr>
    </w:lvl>
    <w:lvl w:ilvl="7" w:tplc="34090003" w:tentative="1">
      <w:start w:val="1"/>
      <w:numFmt w:val="bullet"/>
      <w:lvlText w:val="o"/>
      <w:lvlJc w:val="left"/>
      <w:pPr>
        <w:ind w:left="7272" w:hanging="360"/>
      </w:pPr>
      <w:rPr>
        <w:rFonts w:ascii="Courier New" w:hAnsi="Courier New" w:cs="Courier New" w:hint="default"/>
      </w:rPr>
    </w:lvl>
    <w:lvl w:ilvl="8" w:tplc="34090005" w:tentative="1">
      <w:start w:val="1"/>
      <w:numFmt w:val="bullet"/>
      <w:lvlText w:val=""/>
      <w:lvlJc w:val="left"/>
      <w:pPr>
        <w:ind w:left="7992" w:hanging="360"/>
      </w:pPr>
      <w:rPr>
        <w:rFonts w:ascii="Wingdings" w:hAnsi="Wingdings" w:hint="default"/>
      </w:rPr>
    </w:lvl>
  </w:abstractNum>
  <w:abstractNum w:abstractNumId="45" w15:restartNumberingAfterBreak="0">
    <w:nsid w:val="7C227AB6"/>
    <w:multiLevelType w:val="hybridMultilevel"/>
    <w:tmpl w:val="EF205842"/>
    <w:lvl w:ilvl="0" w:tplc="499C7C2E">
      <w:start w:val="1"/>
      <w:numFmt w:val="bullet"/>
      <w:pStyle w:val="ListBullet"/>
      <w:lvlText w:val=""/>
      <w:lvlJc w:val="left"/>
      <w:pPr>
        <w:ind w:left="360" w:hanging="360"/>
      </w:pPr>
      <w:rPr>
        <w:rFonts w:ascii="Symbol" w:hAnsi="Symbol" w:hint="default"/>
        <w:b/>
        <w:i w:val="0"/>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07529179">
    <w:abstractNumId w:val="3"/>
  </w:num>
  <w:num w:numId="2" w16cid:durableId="1041246564">
    <w:abstractNumId w:val="2"/>
  </w:num>
  <w:num w:numId="3" w16cid:durableId="766199307">
    <w:abstractNumId w:val="1"/>
  </w:num>
  <w:num w:numId="4" w16cid:durableId="912589111">
    <w:abstractNumId w:val="0"/>
  </w:num>
  <w:num w:numId="5" w16cid:durableId="33192171">
    <w:abstractNumId w:val="45"/>
  </w:num>
  <w:num w:numId="6" w16cid:durableId="2139491643">
    <w:abstractNumId w:val="14"/>
  </w:num>
  <w:num w:numId="7" w16cid:durableId="2086874326">
    <w:abstractNumId w:val="42"/>
  </w:num>
  <w:num w:numId="8" w16cid:durableId="1100222490">
    <w:abstractNumId w:val="40"/>
  </w:num>
  <w:num w:numId="9" w16cid:durableId="587927345">
    <w:abstractNumId w:val="8"/>
  </w:num>
  <w:num w:numId="10" w16cid:durableId="980772898">
    <w:abstractNumId w:val="32"/>
  </w:num>
  <w:num w:numId="11" w16cid:durableId="923495803">
    <w:abstractNumId w:val="13"/>
  </w:num>
  <w:num w:numId="12" w16cid:durableId="1726566773">
    <w:abstractNumId w:val="15"/>
  </w:num>
  <w:num w:numId="13" w16cid:durableId="1357854616">
    <w:abstractNumId w:val="6"/>
  </w:num>
  <w:num w:numId="14" w16cid:durableId="846288738">
    <w:abstractNumId w:val="33"/>
  </w:num>
  <w:num w:numId="15" w16cid:durableId="592785018">
    <w:abstractNumId w:val="29"/>
  </w:num>
  <w:num w:numId="16" w16cid:durableId="383871138">
    <w:abstractNumId w:val="4"/>
  </w:num>
  <w:num w:numId="17" w16cid:durableId="1146044907">
    <w:abstractNumId w:val="39"/>
  </w:num>
  <w:num w:numId="18" w16cid:durableId="1021204573">
    <w:abstractNumId w:val="20"/>
  </w:num>
  <w:num w:numId="19" w16cid:durableId="2057505776">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469442873">
    <w:abstractNumId w:val="23"/>
  </w:num>
  <w:num w:numId="21" w16cid:durableId="1535533833">
    <w:abstractNumId w:val="5"/>
  </w:num>
  <w:num w:numId="22" w16cid:durableId="186254861">
    <w:abstractNumId w:val="11"/>
  </w:num>
  <w:num w:numId="23" w16cid:durableId="63795052">
    <w:abstractNumId w:val="41"/>
  </w:num>
  <w:num w:numId="24" w16cid:durableId="1128010475">
    <w:abstractNumId w:val="26"/>
  </w:num>
  <w:num w:numId="25" w16cid:durableId="1223517404">
    <w:abstractNumId w:val="38"/>
  </w:num>
  <w:num w:numId="26" w16cid:durableId="641470193">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457530605">
    <w:abstractNumId w:val="17"/>
  </w:num>
  <w:num w:numId="28" w16cid:durableId="1681396608">
    <w:abstractNumId w:val="25"/>
  </w:num>
  <w:num w:numId="29" w16cid:durableId="38865034">
    <w:abstractNumId w:val="7"/>
  </w:num>
  <w:num w:numId="30" w16cid:durableId="143012864">
    <w:abstractNumId w:val="31"/>
  </w:num>
  <w:num w:numId="31" w16cid:durableId="1265963987">
    <w:abstractNumId w:val="9"/>
  </w:num>
  <w:num w:numId="32" w16cid:durableId="1544370168">
    <w:abstractNumId w:val="19"/>
  </w:num>
  <w:num w:numId="33" w16cid:durableId="2006739428">
    <w:abstractNumId w:val="34"/>
  </w:num>
  <w:num w:numId="34" w16cid:durableId="1674719223">
    <w:abstractNumId w:val="27"/>
  </w:num>
  <w:num w:numId="35" w16cid:durableId="221020066">
    <w:abstractNumId w:val="35"/>
  </w:num>
  <w:num w:numId="36" w16cid:durableId="1779062207">
    <w:abstractNumId w:val="16"/>
  </w:num>
  <w:num w:numId="37" w16cid:durableId="1332372397">
    <w:abstractNumId w:val="43"/>
  </w:num>
  <w:num w:numId="38" w16cid:durableId="1565525770">
    <w:abstractNumId w:val="18"/>
  </w:num>
  <w:num w:numId="39" w16cid:durableId="1703902637">
    <w:abstractNumId w:val="12"/>
  </w:num>
  <w:num w:numId="40" w16cid:durableId="888538152">
    <w:abstractNumId w:val="30"/>
  </w:num>
  <w:num w:numId="41" w16cid:durableId="1212229539">
    <w:abstractNumId w:val="22"/>
  </w:num>
  <w:num w:numId="42" w16cid:durableId="1685207802">
    <w:abstractNumId w:val="37"/>
  </w:num>
  <w:num w:numId="43" w16cid:durableId="1504707372">
    <w:abstractNumId w:val="21"/>
  </w:num>
  <w:num w:numId="44" w16cid:durableId="168638217">
    <w:abstractNumId w:val="10"/>
  </w:num>
  <w:num w:numId="45" w16cid:durableId="1347559292">
    <w:abstractNumId w:val="42"/>
    <w:lvlOverride w:ilvl="0">
      <w:startOverride w:val="1"/>
    </w:lvlOverride>
  </w:num>
  <w:num w:numId="46" w16cid:durableId="1976446041">
    <w:abstractNumId w:val="24"/>
  </w:num>
  <w:num w:numId="47" w16cid:durableId="660158052">
    <w:abstractNumId w:val="36"/>
  </w:num>
  <w:num w:numId="48" w16cid:durableId="1118597867">
    <w:abstractNumId w:val="44"/>
  </w:num>
  <w:num w:numId="49" w16cid:durableId="670330580">
    <w:abstractNumId w:val="28"/>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y Bartolome">
    <w15:presenceInfo w15:providerId="AD" w15:userId="S::emy.bartolome@silverlakeaxis.com::98e6ad53-608a-4eb3-982d-709a9052080b"/>
  </w15:person>
  <w15:person w15:author="Uraluk Pansuwan">
    <w15:presenceInfo w15:providerId="AD" w15:userId="S-1-5-21-2475498187-3902315210-4010161024-1843"/>
  </w15:person>
  <w15:person w15:author="metro silverlake">
    <w15:presenceInfo w15:providerId="Windows Live" w15:userId="02b357982aab6f1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trackRevisions/>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2F3"/>
    <w:rsid w:val="00003CE5"/>
    <w:rsid w:val="000058B0"/>
    <w:rsid w:val="00013CD0"/>
    <w:rsid w:val="00015A5E"/>
    <w:rsid w:val="00016ADC"/>
    <w:rsid w:val="00031D37"/>
    <w:rsid w:val="000436E0"/>
    <w:rsid w:val="00043AD8"/>
    <w:rsid w:val="00044BD4"/>
    <w:rsid w:val="00053598"/>
    <w:rsid w:val="000537D5"/>
    <w:rsid w:val="000565CF"/>
    <w:rsid w:val="00060973"/>
    <w:rsid w:val="00061B9D"/>
    <w:rsid w:val="00065BC3"/>
    <w:rsid w:val="000660D5"/>
    <w:rsid w:val="0006635B"/>
    <w:rsid w:val="000664A1"/>
    <w:rsid w:val="00066F3A"/>
    <w:rsid w:val="00067A98"/>
    <w:rsid w:val="0007000D"/>
    <w:rsid w:val="0008597B"/>
    <w:rsid w:val="0009467C"/>
    <w:rsid w:val="000970AF"/>
    <w:rsid w:val="000A13A1"/>
    <w:rsid w:val="000A22C0"/>
    <w:rsid w:val="000A53E6"/>
    <w:rsid w:val="000A555E"/>
    <w:rsid w:val="000A5E05"/>
    <w:rsid w:val="000B160D"/>
    <w:rsid w:val="000B43C8"/>
    <w:rsid w:val="000B4615"/>
    <w:rsid w:val="000B54B0"/>
    <w:rsid w:val="000B7C17"/>
    <w:rsid w:val="000C135B"/>
    <w:rsid w:val="000D1114"/>
    <w:rsid w:val="000D6665"/>
    <w:rsid w:val="000E7212"/>
    <w:rsid w:val="000F2284"/>
    <w:rsid w:val="00112AEB"/>
    <w:rsid w:val="001150A7"/>
    <w:rsid w:val="001151B7"/>
    <w:rsid w:val="00115CD3"/>
    <w:rsid w:val="00116622"/>
    <w:rsid w:val="001177F6"/>
    <w:rsid w:val="0012115C"/>
    <w:rsid w:val="001220F4"/>
    <w:rsid w:val="00124D7B"/>
    <w:rsid w:val="001411E8"/>
    <w:rsid w:val="00146E0A"/>
    <w:rsid w:val="00151532"/>
    <w:rsid w:val="00151A0D"/>
    <w:rsid w:val="00151CFB"/>
    <w:rsid w:val="00157A08"/>
    <w:rsid w:val="0016229F"/>
    <w:rsid w:val="00163598"/>
    <w:rsid w:val="00166EE0"/>
    <w:rsid w:val="00176805"/>
    <w:rsid w:val="00184E52"/>
    <w:rsid w:val="00186AB2"/>
    <w:rsid w:val="00187A70"/>
    <w:rsid w:val="001A0DB3"/>
    <w:rsid w:val="001A272E"/>
    <w:rsid w:val="001A44A2"/>
    <w:rsid w:val="001A632B"/>
    <w:rsid w:val="001A6345"/>
    <w:rsid w:val="001A6640"/>
    <w:rsid w:val="001B0DF3"/>
    <w:rsid w:val="001B3846"/>
    <w:rsid w:val="001B7FB1"/>
    <w:rsid w:val="001C323D"/>
    <w:rsid w:val="001C6515"/>
    <w:rsid w:val="001C6661"/>
    <w:rsid w:val="001C7567"/>
    <w:rsid w:val="001D0E31"/>
    <w:rsid w:val="001D142A"/>
    <w:rsid w:val="001D7CAA"/>
    <w:rsid w:val="001E6A55"/>
    <w:rsid w:val="001E7CAA"/>
    <w:rsid w:val="001F2946"/>
    <w:rsid w:val="001F506A"/>
    <w:rsid w:val="001F72A4"/>
    <w:rsid w:val="001F72E0"/>
    <w:rsid w:val="002010FF"/>
    <w:rsid w:val="002012FB"/>
    <w:rsid w:val="00202003"/>
    <w:rsid w:val="00202D12"/>
    <w:rsid w:val="00202F4C"/>
    <w:rsid w:val="002034D4"/>
    <w:rsid w:val="002048DB"/>
    <w:rsid w:val="00205CB8"/>
    <w:rsid w:val="00205E5F"/>
    <w:rsid w:val="00222413"/>
    <w:rsid w:val="00222EE7"/>
    <w:rsid w:val="00226071"/>
    <w:rsid w:val="00226C13"/>
    <w:rsid w:val="00230ACC"/>
    <w:rsid w:val="0023111E"/>
    <w:rsid w:val="00233422"/>
    <w:rsid w:val="00233997"/>
    <w:rsid w:val="00235AFC"/>
    <w:rsid w:val="00237A0F"/>
    <w:rsid w:val="00240332"/>
    <w:rsid w:val="0024358D"/>
    <w:rsid w:val="002462BA"/>
    <w:rsid w:val="002553BF"/>
    <w:rsid w:val="00256AAE"/>
    <w:rsid w:val="00260340"/>
    <w:rsid w:val="00262389"/>
    <w:rsid w:val="00262A03"/>
    <w:rsid w:val="0027048C"/>
    <w:rsid w:val="00271A54"/>
    <w:rsid w:val="00273B4F"/>
    <w:rsid w:val="002834C4"/>
    <w:rsid w:val="00283A0F"/>
    <w:rsid w:val="00283B01"/>
    <w:rsid w:val="0028459B"/>
    <w:rsid w:val="00285FA3"/>
    <w:rsid w:val="002A160B"/>
    <w:rsid w:val="002A7B0F"/>
    <w:rsid w:val="002B6879"/>
    <w:rsid w:val="002C2B69"/>
    <w:rsid w:val="002D2532"/>
    <w:rsid w:val="002D4220"/>
    <w:rsid w:val="002D7E29"/>
    <w:rsid w:val="002E6A44"/>
    <w:rsid w:val="002E6EBD"/>
    <w:rsid w:val="002F4FC6"/>
    <w:rsid w:val="002F5974"/>
    <w:rsid w:val="002F5E78"/>
    <w:rsid w:val="00304BF3"/>
    <w:rsid w:val="00307BF7"/>
    <w:rsid w:val="0032295A"/>
    <w:rsid w:val="0033021C"/>
    <w:rsid w:val="00330621"/>
    <w:rsid w:val="00331803"/>
    <w:rsid w:val="003346FD"/>
    <w:rsid w:val="00336A60"/>
    <w:rsid w:val="00337C1F"/>
    <w:rsid w:val="00341C58"/>
    <w:rsid w:val="00344889"/>
    <w:rsid w:val="00350498"/>
    <w:rsid w:val="003552DA"/>
    <w:rsid w:val="00356A09"/>
    <w:rsid w:val="00357C26"/>
    <w:rsid w:val="00366329"/>
    <w:rsid w:val="003665AD"/>
    <w:rsid w:val="00371EF3"/>
    <w:rsid w:val="00374AB1"/>
    <w:rsid w:val="003833FA"/>
    <w:rsid w:val="0038476A"/>
    <w:rsid w:val="00385341"/>
    <w:rsid w:val="00387286"/>
    <w:rsid w:val="0039428F"/>
    <w:rsid w:val="00396AB0"/>
    <w:rsid w:val="003A045D"/>
    <w:rsid w:val="003A0B73"/>
    <w:rsid w:val="003A2F4D"/>
    <w:rsid w:val="003A542F"/>
    <w:rsid w:val="003B2251"/>
    <w:rsid w:val="003B35F3"/>
    <w:rsid w:val="003B5CF2"/>
    <w:rsid w:val="003B6288"/>
    <w:rsid w:val="003C0FD4"/>
    <w:rsid w:val="003C3D7F"/>
    <w:rsid w:val="003D1189"/>
    <w:rsid w:val="003D203C"/>
    <w:rsid w:val="003D5CB6"/>
    <w:rsid w:val="003E12BB"/>
    <w:rsid w:val="003E3527"/>
    <w:rsid w:val="003E371F"/>
    <w:rsid w:val="003E57DF"/>
    <w:rsid w:val="003E6CB0"/>
    <w:rsid w:val="003E7246"/>
    <w:rsid w:val="003F0F08"/>
    <w:rsid w:val="003F638A"/>
    <w:rsid w:val="004035FC"/>
    <w:rsid w:val="00403BB7"/>
    <w:rsid w:val="00404DDC"/>
    <w:rsid w:val="004054FB"/>
    <w:rsid w:val="0040660B"/>
    <w:rsid w:val="00407B27"/>
    <w:rsid w:val="00414926"/>
    <w:rsid w:val="00423622"/>
    <w:rsid w:val="0042467F"/>
    <w:rsid w:val="00427AD0"/>
    <w:rsid w:val="00430072"/>
    <w:rsid w:val="00431C1C"/>
    <w:rsid w:val="004336EE"/>
    <w:rsid w:val="004406E7"/>
    <w:rsid w:val="00440C20"/>
    <w:rsid w:val="0044109B"/>
    <w:rsid w:val="00442271"/>
    <w:rsid w:val="00446148"/>
    <w:rsid w:val="00451E10"/>
    <w:rsid w:val="004562FE"/>
    <w:rsid w:val="00466365"/>
    <w:rsid w:val="00466983"/>
    <w:rsid w:val="0046792A"/>
    <w:rsid w:val="004700F3"/>
    <w:rsid w:val="0047712E"/>
    <w:rsid w:val="004817B5"/>
    <w:rsid w:val="00482606"/>
    <w:rsid w:val="00497C56"/>
    <w:rsid w:val="004A27A4"/>
    <w:rsid w:val="004C083D"/>
    <w:rsid w:val="004C5B01"/>
    <w:rsid w:val="004C7F44"/>
    <w:rsid w:val="004D6882"/>
    <w:rsid w:val="004E5D7A"/>
    <w:rsid w:val="004F1760"/>
    <w:rsid w:val="004F26CC"/>
    <w:rsid w:val="004F3E75"/>
    <w:rsid w:val="004F5FF6"/>
    <w:rsid w:val="004F72DA"/>
    <w:rsid w:val="004F7BCC"/>
    <w:rsid w:val="004F7EC2"/>
    <w:rsid w:val="00504371"/>
    <w:rsid w:val="00506A7E"/>
    <w:rsid w:val="005077CD"/>
    <w:rsid w:val="005111C2"/>
    <w:rsid w:val="00513451"/>
    <w:rsid w:val="00515592"/>
    <w:rsid w:val="00516F55"/>
    <w:rsid w:val="00517E40"/>
    <w:rsid w:val="00520D61"/>
    <w:rsid w:val="00523A87"/>
    <w:rsid w:val="00526383"/>
    <w:rsid w:val="00530E9C"/>
    <w:rsid w:val="0053799E"/>
    <w:rsid w:val="00542D54"/>
    <w:rsid w:val="00543DED"/>
    <w:rsid w:val="00546A82"/>
    <w:rsid w:val="0056658F"/>
    <w:rsid w:val="00567040"/>
    <w:rsid w:val="00567C6D"/>
    <w:rsid w:val="0057190C"/>
    <w:rsid w:val="00573E07"/>
    <w:rsid w:val="00576521"/>
    <w:rsid w:val="00580F1E"/>
    <w:rsid w:val="005828AF"/>
    <w:rsid w:val="005858EF"/>
    <w:rsid w:val="00587F2D"/>
    <w:rsid w:val="0059014D"/>
    <w:rsid w:val="00596ECE"/>
    <w:rsid w:val="005A06E7"/>
    <w:rsid w:val="005A43CE"/>
    <w:rsid w:val="005A5A80"/>
    <w:rsid w:val="005A6EF2"/>
    <w:rsid w:val="005A7380"/>
    <w:rsid w:val="005B3905"/>
    <w:rsid w:val="005B42A8"/>
    <w:rsid w:val="005B6164"/>
    <w:rsid w:val="005D18DA"/>
    <w:rsid w:val="005D4EE6"/>
    <w:rsid w:val="005D52A5"/>
    <w:rsid w:val="005D58A1"/>
    <w:rsid w:val="005D7EC6"/>
    <w:rsid w:val="005E0F94"/>
    <w:rsid w:val="005F3EDE"/>
    <w:rsid w:val="0060191B"/>
    <w:rsid w:val="00612D94"/>
    <w:rsid w:val="006134C2"/>
    <w:rsid w:val="00615310"/>
    <w:rsid w:val="00615C27"/>
    <w:rsid w:val="00616789"/>
    <w:rsid w:val="006230E1"/>
    <w:rsid w:val="00624D6D"/>
    <w:rsid w:val="0062697F"/>
    <w:rsid w:val="00626A33"/>
    <w:rsid w:val="0062791E"/>
    <w:rsid w:val="006317CB"/>
    <w:rsid w:val="0063522E"/>
    <w:rsid w:val="00635ECD"/>
    <w:rsid w:val="00640DFB"/>
    <w:rsid w:val="006416A0"/>
    <w:rsid w:val="00641FA1"/>
    <w:rsid w:val="00642992"/>
    <w:rsid w:val="00644B8E"/>
    <w:rsid w:val="006452DB"/>
    <w:rsid w:val="00645F1D"/>
    <w:rsid w:val="00647511"/>
    <w:rsid w:val="006560C1"/>
    <w:rsid w:val="00657E44"/>
    <w:rsid w:val="00660015"/>
    <w:rsid w:val="00660E0B"/>
    <w:rsid w:val="00661E44"/>
    <w:rsid w:val="00664538"/>
    <w:rsid w:val="00665BA9"/>
    <w:rsid w:val="006707BE"/>
    <w:rsid w:val="00671C76"/>
    <w:rsid w:val="00672A3A"/>
    <w:rsid w:val="00673EEF"/>
    <w:rsid w:val="0068333F"/>
    <w:rsid w:val="00683D51"/>
    <w:rsid w:val="0068642E"/>
    <w:rsid w:val="006867AA"/>
    <w:rsid w:val="00687534"/>
    <w:rsid w:val="0069362F"/>
    <w:rsid w:val="006936EF"/>
    <w:rsid w:val="0069636D"/>
    <w:rsid w:val="0069723E"/>
    <w:rsid w:val="00697883"/>
    <w:rsid w:val="00697B34"/>
    <w:rsid w:val="006A73F5"/>
    <w:rsid w:val="006B4750"/>
    <w:rsid w:val="006B7741"/>
    <w:rsid w:val="006C1724"/>
    <w:rsid w:val="006C4191"/>
    <w:rsid w:val="006C4371"/>
    <w:rsid w:val="006D0D56"/>
    <w:rsid w:val="006D449F"/>
    <w:rsid w:val="006D6564"/>
    <w:rsid w:val="006E0455"/>
    <w:rsid w:val="006E1F72"/>
    <w:rsid w:val="006E3D7A"/>
    <w:rsid w:val="006E63E2"/>
    <w:rsid w:val="006E6712"/>
    <w:rsid w:val="006F0091"/>
    <w:rsid w:val="006F38AB"/>
    <w:rsid w:val="00700EDE"/>
    <w:rsid w:val="00701CA9"/>
    <w:rsid w:val="00707E78"/>
    <w:rsid w:val="007107B7"/>
    <w:rsid w:val="007118EB"/>
    <w:rsid w:val="00712D73"/>
    <w:rsid w:val="00713E88"/>
    <w:rsid w:val="0071636A"/>
    <w:rsid w:val="00716556"/>
    <w:rsid w:val="00717CFE"/>
    <w:rsid w:val="00721D1B"/>
    <w:rsid w:val="00732694"/>
    <w:rsid w:val="007402B6"/>
    <w:rsid w:val="00741812"/>
    <w:rsid w:val="00741B6F"/>
    <w:rsid w:val="00742CA5"/>
    <w:rsid w:val="0074486A"/>
    <w:rsid w:val="007514C9"/>
    <w:rsid w:val="0075490E"/>
    <w:rsid w:val="007567E7"/>
    <w:rsid w:val="0076011C"/>
    <w:rsid w:val="007628BB"/>
    <w:rsid w:val="0078289B"/>
    <w:rsid w:val="00783A36"/>
    <w:rsid w:val="0079308E"/>
    <w:rsid w:val="00794E79"/>
    <w:rsid w:val="007962C0"/>
    <w:rsid w:val="007A18AF"/>
    <w:rsid w:val="007A3815"/>
    <w:rsid w:val="007A4585"/>
    <w:rsid w:val="007A531B"/>
    <w:rsid w:val="007A6203"/>
    <w:rsid w:val="007B0672"/>
    <w:rsid w:val="007B07EA"/>
    <w:rsid w:val="007B2483"/>
    <w:rsid w:val="007C1BB5"/>
    <w:rsid w:val="007C315B"/>
    <w:rsid w:val="007C46AD"/>
    <w:rsid w:val="007C4A3A"/>
    <w:rsid w:val="007D1740"/>
    <w:rsid w:val="007D1BED"/>
    <w:rsid w:val="007D1F9A"/>
    <w:rsid w:val="007D24BE"/>
    <w:rsid w:val="007D252E"/>
    <w:rsid w:val="007D2D1A"/>
    <w:rsid w:val="007E3C2B"/>
    <w:rsid w:val="007E43E6"/>
    <w:rsid w:val="007E5CF6"/>
    <w:rsid w:val="007E6413"/>
    <w:rsid w:val="007F2295"/>
    <w:rsid w:val="007F2E7A"/>
    <w:rsid w:val="007F408D"/>
    <w:rsid w:val="007F4E8A"/>
    <w:rsid w:val="007F69AD"/>
    <w:rsid w:val="00802104"/>
    <w:rsid w:val="008076B7"/>
    <w:rsid w:val="0081313E"/>
    <w:rsid w:val="00813593"/>
    <w:rsid w:val="008232D7"/>
    <w:rsid w:val="008236B5"/>
    <w:rsid w:val="0082696E"/>
    <w:rsid w:val="0083180F"/>
    <w:rsid w:val="00833897"/>
    <w:rsid w:val="008375B3"/>
    <w:rsid w:val="0084681E"/>
    <w:rsid w:val="00854633"/>
    <w:rsid w:val="008609C3"/>
    <w:rsid w:val="0086322B"/>
    <w:rsid w:val="00863E96"/>
    <w:rsid w:val="00871646"/>
    <w:rsid w:val="008739AE"/>
    <w:rsid w:val="008745AC"/>
    <w:rsid w:val="00876526"/>
    <w:rsid w:val="008768C6"/>
    <w:rsid w:val="00885953"/>
    <w:rsid w:val="00890D7E"/>
    <w:rsid w:val="00891751"/>
    <w:rsid w:val="00897256"/>
    <w:rsid w:val="0089796A"/>
    <w:rsid w:val="008A0B9A"/>
    <w:rsid w:val="008A1207"/>
    <w:rsid w:val="008A15C9"/>
    <w:rsid w:val="008A6829"/>
    <w:rsid w:val="008B0201"/>
    <w:rsid w:val="008B1A3B"/>
    <w:rsid w:val="008B6C18"/>
    <w:rsid w:val="008C2948"/>
    <w:rsid w:val="008C306C"/>
    <w:rsid w:val="008D257B"/>
    <w:rsid w:val="008E100C"/>
    <w:rsid w:val="008E15FC"/>
    <w:rsid w:val="008E38C6"/>
    <w:rsid w:val="008E5CB1"/>
    <w:rsid w:val="008E6063"/>
    <w:rsid w:val="008E70FA"/>
    <w:rsid w:val="008F15BD"/>
    <w:rsid w:val="008F1DDF"/>
    <w:rsid w:val="00903181"/>
    <w:rsid w:val="0090387C"/>
    <w:rsid w:val="00903EF9"/>
    <w:rsid w:val="00904267"/>
    <w:rsid w:val="00905DCA"/>
    <w:rsid w:val="00906376"/>
    <w:rsid w:val="00913568"/>
    <w:rsid w:val="009201A3"/>
    <w:rsid w:val="00930110"/>
    <w:rsid w:val="009351E4"/>
    <w:rsid w:val="00936EC0"/>
    <w:rsid w:val="00942F50"/>
    <w:rsid w:val="00945898"/>
    <w:rsid w:val="00946783"/>
    <w:rsid w:val="00950FD1"/>
    <w:rsid w:val="00951A3D"/>
    <w:rsid w:val="00952B2C"/>
    <w:rsid w:val="009614DF"/>
    <w:rsid w:val="0096175E"/>
    <w:rsid w:val="00977839"/>
    <w:rsid w:val="0098090A"/>
    <w:rsid w:val="0098122F"/>
    <w:rsid w:val="00981E90"/>
    <w:rsid w:val="009828F3"/>
    <w:rsid w:val="00982C83"/>
    <w:rsid w:val="00985679"/>
    <w:rsid w:val="009876C1"/>
    <w:rsid w:val="009916C5"/>
    <w:rsid w:val="009942EF"/>
    <w:rsid w:val="009957F2"/>
    <w:rsid w:val="009A4530"/>
    <w:rsid w:val="009A4BB4"/>
    <w:rsid w:val="009B2BBA"/>
    <w:rsid w:val="009B738F"/>
    <w:rsid w:val="009C2C7B"/>
    <w:rsid w:val="009C3061"/>
    <w:rsid w:val="009C6691"/>
    <w:rsid w:val="009C6FBB"/>
    <w:rsid w:val="009D0FF6"/>
    <w:rsid w:val="009D10B1"/>
    <w:rsid w:val="009D2EC4"/>
    <w:rsid w:val="009D3B23"/>
    <w:rsid w:val="009D3DB5"/>
    <w:rsid w:val="009D6F59"/>
    <w:rsid w:val="009F0ED8"/>
    <w:rsid w:val="009F1052"/>
    <w:rsid w:val="009F28E0"/>
    <w:rsid w:val="009F4404"/>
    <w:rsid w:val="009F6521"/>
    <w:rsid w:val="00A007C1"/>
    <w:rsid w:val="00A01479"/>
    <w:rsid w:val="00A03633"/>
    <w:rsid w:val="00A05D01"/>
    <w:rsid w:val="00A06947"/>
    <w:rsid w:val="00A12E8F"/>
    <w:rsid w:val="00A21C56"/>
    <w:rsid w:val="00A24A97"/>
    <w:rsid w:val="00A25F8A"/>
    <w:rsid w:val="00A260FE"/>
    <w:rsid w:val="00A34ED5"/>
    <w:rsid w:val="00A36916"/>
    <w:rsid w:val="00A379DA"/>
    <w:rsid w:val="00A417E5"/>
    <w:rsid w:val="00A43F74"/>
    <w:rsid w:val="00A44F30"/>
    <w:rsid w:val="00A45189"/>
    <w:rsid w:val="00A46BF1"/>
    <w:rsid w:val="00A50BD5"/>
    <w:rsid w:val="00A532A4"/>
    <w:rsid w:val="00A53D7C"/>
    <w:rsid w:val="00A600E4"/>
    <w:rsid w:val="00A61628"/>
    <w:rsid w:val="00A62809"/>
    <w:rsid w:val="00A630D7"/>
    <w:rsid w:val="00A631B2"/>
    <w:rsid w:val="00A6595E"/>
    <w:rsid w:val="00A67A48"/>
    <w:rsid w:val="00A72D06"/>
    <w:rsid w:val="00A778FC"/>
    <w:rsid w:val="00A8095C"/>
    <w:rsid w:val="00A84187"/>
    <w:rsid w:val="00A8541A"/>
    <w:rsid w:val="00A85BF9"/>
    <w:rsid w:val="00A922F6"/>
    <w:rsid w:val="00A95206"/>
    <w:rsid w:val="00AA5A09"/>
    <w:rsid w:val="00AA7BDB"/>
    <w:rsid w:val="00AB32DF"/>
    <w:rsid w:val="00AB5568"/>
    <w:rsid w:val="00AB5ABA"/>
    <w:rsid w:val="00AB6C2E"/>
    <w:rsid w:val="00AB7F2A"/>
    <w:rsid w:val="00AD035A"/>
    <w:rsid w:val="00AD30B9"/>
    <w:rsid w:val="00AD7132"/>
    <w:rsid w:val="00AE0F62"/>
    <w:rsid w:val="00AE3D20"/>
    <w:rsid w:val="00AE64B6"/>
    <w:rsid w:val="00AF017C"/>
    <w:rsid w:val="00AF164F"/>
    <w:rsid w:val="00AF17B2"/>
    <w:rsid w:val="00AF4DD6"/>
    <w:rsid w:val="00AF6473"/>
    <w:rsid w:val="00AF686B"/>
    <w:rsid w:val="00AF7D9E"/>
    <w:rsid w:val="00B033C0"/>
    <w:rsid w:val="00B05897"/>
    <w:rsid w:val="00B05C3C"/>
    <w:rsid w:val="00B107BD"/>
    <w:rsid w:val="00B14423"/>
    <w:rsid w:val="00B15DD1"/>
    <w:rsid w:val="00B16015"/>
    <w:rsid w:val="00B176A7"/>
    <w:rsid w:val="00B22C42"/>
    <w:rsid w:val="00B25600"/>
    <w:rsid w:val="00B25BD9"/>
    <w:rsid w:val="00B279FC"/>
    <w:rsid w:val="00B34721"/>
    <w:rsid w:val="00B40A8E"/>
    <w:rsid w:val="00B43565"/>
    <w:rsid w:val="00B549AF"/>
    <w:rsid w:val="00B56C51"/>
    <w:rsid w:val="00B61DA1"/>
    <w:rsid w:val="00B63053"/>
    <w:rsid w:val="00B6348F"/>
    <w:rsid w:val="00B63873"/>
    <w:rsid w:val="00B651D6"/>
    <w:rsid w:val="00B76445"/>
    <w:rsid w:val="00B76CBE"/>
    <w:rsid w:val="00B826B7"/>
    <w:rsid w:val="00B83117"/>
    <w:rsid w:val="00B83AE9"/>
    <w:rsid w:val="00B83D8D"/>
    <w:rsid w:val="00B84581"/>
    <w:rsid w:val="00B8560E"/>
    <w:rsid w:val="00B85C12"/>
    <w:rsid w:val="00B90A0A"/>
    <w:rsid w:val="00B932CD"/>
    <w:rsid w:val="00B947A7"/>
    <w:rsid w:val="00BA0939"/>
    <w:rsid w:val="00BA0A75"/>
    <w:rsid w:val="00BA0AF1"/>
    <w:rsid w:val="00BA3153"/>
    <w:rsid w:val="00BA3B71"/>
    <w:rsid w:val="00BA7568"/>
    <w:rsid w:val="00BA7D79"/>
    <w:rsid w:val="00BB23F1"/>
    <w:rsid w:val="00BB27A3"/>
    <w:rsid w:val="00BB34AF"/>
    <w:rsid w:val="00BB7827"/>
    <w:rsid w:val="00BC0E5C"/>
    <w:rsid w:val="00BC3E9B"/>
    <w:rsid w:val="00BD01C9"/>
    <w:rsid w:val="00BD08CE"/>
    <w:rsid w:val="00BD162E"/>
    <w:rsid w:val="00BD488B"/>
    <w:rsid w:val="00BD7005"/>
    <w:rsid w:val="00BD7C62"/>
    <w:rsid w:val="00BE3BBF"/>
    <w:rsid w:val="00BF4318"/>
    <w:rsid w:val="00BF46A8"/>
    <w:rsid w:val="00BF5291"/>
    <w:rsid w:val="00C00FBD"/>
    <w:rsid w:val="00C011BA"/>
    <w:rsid w:val="00C120BC"/>
    <w:rsid w:val="00C12D66"/>
    <w:rsid w:val="00C30334"/>
    <w:rsid w:val="00C32E71"/>
    <w:rsid w:val="00C40CED"/>
    <w:rsid w:val="00C443E9"/>
    <w:rsid w:val="00C45C55"/>
    <w:rsid w:val="00C463D2"/>
    <w:rsid w:val="00C4717F"/>
    <w:rsid w:val="00C47DD0"/>
    <w:rsid w:val="00C50DD1"/>
    <w:rsid w:val="00C5150F"/>
    <w:rsid w:val="00C527AC"/>
    <w:rsid w:val="00C52A91"/>
    <w:rsid w:val="00C56618"/>
    <w:rsid w:val="00C63D31"/>
    <w:rsid w:val="00C673C4"/>
    <w:rsid w:val="00C67725"/>
    <w:rsid w:val="00C71D9A"/>
    <w:rsid w:val="00C73612"/>
    <w:rsid w:val="00C76FC5"/>
    <w:rsid w:val="00C77A4F"/>
    <w:rsid w:val="00C83F0D"/>
    <w:rsid w:val="00C84256"/>
    <w:rsid w:val="00C86478"/>
    <w:rsid w:val="00CA0684"/>
    <w:rsid w:val="00CA12D1"/>
    <w:rsid w:val="00CA22F3"/>
    <w:rsid w:val="00CA3015"/>
    <w:rsid w:val="00CA43DF"/>
    <w:rsid w:val="00CB492C"/>
    <w:rsid w:val="00CB5EF1"/>
    <w:rsid w:val="00CC2236"/>
    <w:rsid w:val="00CC32B8"/>
    <w:rsid w:val="00CC3F1C"/>
    <w:rsid w:val="00CD104F"/>
    <w:rsid w:val="00CD1AF1"/>
    <w:rsid w:val="00CD21C0"/>
    <w:rsid w:val="00CD272B"/>
    <w:rsid w:val="00CD30B5"/>
    <w:rsid w:val="00CD3360"/>
    <w:rsid w:val="00CD3C4D"/>
    <w:rsid w:val="00CD3D5F"/>
    <w:rsid w:val="00CD437E"/>
    <w:rsid w:val="00CD7FDF"/>
    <w:rsid w:val="00CE2A5F"/>
    <w:rsid w:val="00CE2C9C"/>
    <w:rsid w:val="00CE3278"/>
    <w:rsid w:val="00CE59C9"/>
    <w:rsid w:val="00CE60B4"/>
    <w:rsid w:val="00CE6193"/>
    <w:rsid w:val="00CE73A1"/>
    <w:rsid w:val="00CF3A96"/>
    <w:rsid w:val="00CF427B"/>
    <w:rsid w:val="00CF78F2"/>
    <w:rsid w:val="00D01D30"/>
    <w:rsid w:val="00D040EA"/>
    <w:rsid w:val="00D0450A"/>
    <w:rsid w:val="00D051DB"/>
    <w:rsid w:val="00D07D17"/>
    <w:rsid w:val="00D151EB"/>
    <w:rsid w:val="00D17D81"/>
    <w:rsid w:val="00D21514"/>
    <w:rsid w:val="00D21B10"/>
    <w:rsid w:val="00D25E2E"/>
    <w:rsid w:val="00D3053D"/>
    <w:rsid w:val="00D30970"/>
    <w:rsid w:val="00D352E3"/>
    <w:rsid w:val="00D41A73"/>
    <w:rsid w:val="00D43C55"/>
    <w:rsid w:val="00D4466B"/>
    <w:rsid w:val="00D44C84"/>
    <w:rsid w:val="00D44E2F"/>
    <w:rsid w:val="00D470BC"/>
    <w:rsid w:val="00D512AA"/>
    <w:rsid w:val="00D53890"/>
    <w:rsid w:val="00D56F22"/>
    <w:rsid w:val="00D67A0B"/>
    <w:rsid w:val="00D67CE1"/>
    <w:rsid w:val="00D70175"/>
    <w:rsid w:val="00D74B19"/>
    <w:rsid w:val="00D76849"/>
    <w:rsid w:val="00D825B8"/>
    <w:rsid w:val="00D864D8"/>
    <w:rsid w:val="00D87C9E"/>
    <w:rsid w:val="00D9079F"/>
    <w:rsid w:val="00D91F47"/>
    <w:rsid w:val="00D94C7D"/>
    <w:rsid w:val="00D95A19"/>
    <w:rsid w:val="00D9669E"/>
    <w:rsid w:val="00D970B1"/>
    <w:rsid w:val="00DA08F6"/>
    <w:rsid w:val="00DA26E2"/>
    <w:rsid w:val="00DA3344"/>
    <w:rsid w:val="00DA3B15"/>
    <w:rsid w:val="00DA468F"/>
    <w:rsid w:val="00DA49E3"/>
    <w:rsid w:val="00DA623D"/>
    <w:rsid w:val="00DB282E"/>
    <w:rsid w:val="00DB4AF8"/>
    <w:rsid w:val="00DB6109"/>
    <w:rsid w:val="00DB77DA"/>
    <w:rsid w:val="00DC2D1D"/>
    <w:rsid w:val="00DC3179"/>
    <w:rsid w:val="00DC64A8"/>
    <w:rsid w:val="00DC70D5"/>
    <w:rsid w:val="00DD4032"/>
    <w:rsid w:val="00DD4B8F"/>
    <w:rsid w:val="00DE1D9D"/>
    <w:rsid w:val="00DE7467"/>
    <w:rsid w:val="00DF185F"/>
    <w:rsid w:val="00DF26A1"/>
    <w:rsid w:val="00DF28A9"/>
    <w:rsid w:val="00DF4825"/>
    <w:rsid w:val="00DF78D1"/>
    <w:rsid w:val="00E01AB0"/>
    <w:rsid w:val="00E0430B"/>
    <w:rsid w:val="00E13D3D"/>
    <w:rsid w:val="00E148B1"/>
    <w:rsid w:val="00E15CC0"/>
    <w:rsid w:val="00E167F6"/>
    <w:rsid w:val="00E2349D"/>
    <w:rsid w:val="00E26A52"/>
    <w:rsid w:val="00E316D4"/>
    <w:rsid w:val="00E41447"/>
    <w:rsid w:val="00E465B6"/>
    <w:rsid w:val="00E4729A"/>
    <w:rsid w:val="00E55F8F"/>
    <w:rsid w:val="00E574D2"/>
    <w:rsid w:val="00E61FED"/>
    <w:rsid w:val="00E657D7"/>
    <w:rsid w:val="00E65DE3"/>
    <w:rsid w:val="00E707CC"/>
    <w:rsid w:val="00E71107"/>
    <w:rsid w:val="00E773B7"/>
    <w:rsid w:val="00E7743D"/>
    <w:rsid w:val="00E778DC"/>
    <w:rsid w:val="00E82B78"/>
    <w:rsid w:val="00E82C64"/>
    <w:rsid w:val="00E875FE"/>
    <w:rsid w:val="00E910FA"/>
    <w:rsid w:val="00E93D37"/>
    <w:rsid w:val="00E97AF3"/>
    <w:rsid w:val="00EA1005"/>
    <w:rsid w:val="00EA18C4"/>
    <w:rsid w:val="00EA31D3"/>
    <w:rsid w:val="00EA5AA2"/>
    <w:rsid w:val="00EA6061"/>
    <w:rsid w:val="00EB32B7"/>
    <w:rsid w:val="00EB785B"/>
    <w:rsid w:val="00EC275D"/>
    <w:rsid w:val="00EC5AA0"/>
    <w:rsid w:val="00ED138C"/>
    <w:rsid w:val="00ED1CBD"/>
    <w:rsid w:val="00ED49A2"/>
    <w:rsid w:val="00ED6CB7"/>
    <w:rsid w:val="00EE0CF9"/>
    <w:rsid w:val="00EE1192"/>
    <w:rsid w:val="00EE43A5"/>
    <w:rsid w:val="00EE67C8"/>
    <w:rsid w:val="00EF20E1"/>
    <w:rsid w:val="00EF4B34"/>
    <w:rsid w:val="00F01DB7"/>
    <w:rsid w:val="00F07A11"/>
    <w:rsid w:val="00F10FB4"/>
    <w:rsid w:val="00F13E75"/>
    <w:rsid w:val="00F20127"/>
    <w:rsid w:val="00F202FA"/>
    <w:rsid w:val="00F205DC"/>
    <w:rsid w:val="00F2356E"/>
    <w:rsid w:val="00F2455C"/>
    <w:rsid w:val="00F25F0D"/>
    <w:rsid w:val="00F26696"/>
    <w:rsid w:val="00F270D6"/>
    <w:rsid w:val="00F300F0"/>
    <w:rsid w:val="00F3558C"/>
    <w:rsid w:val="00F42FAC"/>
    <w:rsid w:val="00F43D53"/>
    <w:rsid w:val="00F44FC1"/>
    <w:rsid w:val="00F51291"/>
    <w:rsid w:val="00F54DEB"/>
    <w:rsid w:val="00F64EF9"/>
    <w:rsid w:val="00F71260"/>
    <w:rsid w:val="00F71EAC"/>
    <w:rsid w:val="00F75AAE"/>
    <w:rsid w:val="00F76811"/>
    <w:rsid w:val="00F821B8"/>
    <w:rsid w:val="00F83505"/>
    <w:rsid w:val="00F8393C"/>
    <w:rsid w:val="00F83C63"/>
    <w:rsid w:val="00F845C5"/>
    <w:rsid w:val="00F863EC"/>
    <w:rsid w:val="00F86571"/>
    <w:rsid w:val="00F8787A"/>
    <w:rsid w:val="00F9076B"/>
    <w:rsid w:val="00F94F59"/>
    <w:rsid w:val="00FA37D3"/>
    <w:rsid w:val="00FA3816"/>
    <w:rsid w:val="00FA61F9"/>
    <w:rsid w:val="00FA67D3"/>
    <w:rsid w:val="00FB0136"/>
    <w:rsid w:val="00FB1C43"/>
    <w:rsid w:val="00FB1FA0"/>
    <w:rsid w:val="00FB4FFB"/>
    <w:rsid w:val="00FB77F8"/>
    <w:rsid w:val="00FC2919"/>
    <w:rsid w:val="00FC2C51"/>
    <w:rsid w:val="00FC7402"/>
    <w:rsid w:val="00FC79D2"/>
    <w:rsid w:val="00FD2677"/>
    <w:rsid w:val="00FD2E86"/>
    <w:rsid w:val="00FD3686"/>
    <w:rsid w:val="00FD3DD6"/>
    <w:rsid w:val="00FD4193"/>
    <w:rsid w:val="00FD5F80"/>
    <w:rsid w:val="00FE0B19"/>
    <w:rsid w:val="00FE39D7"/>
    <w:rsid w:val="00FF1243"/>
    <w:rsid w:val="00FF1509"/>
    <w:rsid w:val="00FF1F01"/>
    <w:rsid w:val="00FF3349"/>
    <w:rsid w:val="00FF43AE"/>
    <w:rsid w:val="00FF5F33"/>
    <w:rsid w:val="00FF6E18"/>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85DC3E"/>
  <w15:docId w15:val="{76DCD514-AEA8-45B3-89BE-A90DBBA71A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iPriority="0" w:unhideWhenUsed="1"/>
    <w:lsdException w:name="toa heading" w:semiHidden="1" w:unhideWhenUsed="1"/>
    <w:lsdException w:name="List" w:semiHidden="1" w:unhideWhenUsed="1"/>
    <w:lsdException w:name="List Bullet" w:semiHidden="1" w:uiPriority="9" w:unhideWhenUsed="1" w:qFormat="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qFormat="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0091"/>
    <w:pPr>
      <w:spacing w:after="0" w:line="240" w:lineRule="auto"/>
    </w:pPr>
    <w:rPr>
      <w:rFonts w:ascii="Tahoma" w:hAnsi="Tahoma" w:cs="Tahoma"/>
      <w:noProof/>
      <w:sz w:val="24"/>
      <w:szCs w:val="24"/>
    </w:rPr>
  </w:style>
  <w:style w:type="paragraph" w:styleId="Heading1">
    <w:name w:val="heading 1"/>
    <w:basedOn w:val="Normal"/>
    <w:next w:val="Normal"/>
    <w:link w:val="Heading1Char"/>
    <w:uiPriority w:val="9"/>
    <w:qFormat/>
    <w:rsid w:val="00F3558C"/>
    <w:pPr>
      <w:keepNext/>
      <w:keepLines/>
      <w:spacing w:before="120" w:after="240"/>
      <w:outlineLvl w:val="0"/>
    </w:pPr>
    <w:rPr>
      <w:rFonts w:eastAsiaTheme="majorEastAsia" w:cstheme="majorBidi"/>
      <w:b/>
      <w:bCs/>
      <w:color w:val="00B0F0"/>
      <w:sz w:val="36"/>
      <w:szCs w:val="40"/>
    </w:rPr>
  </w:style>
  <w:style w:type="paragraph" w:styleId="Heading2">
    <w:name w:val="heading 2"/>
    <w:basedOn w:val="Normal"/>
    <w:next w:val="Normal"/>
    <w:link w:val="Heading2Char"/>
    <w:uiPriority w:val="9"/>
    <w:unhideWhenUsed/>
    <w:qFormat/>
    <w:rsid w:val="00DA468F"/>
    <w:pPr>
      <w:keepNext/>
      <w:keepLines/>
      <w:numPr>
        <w:numId w:val="7"/>
      </w:numPr>
      <w:spacing w:before="240" w:after="120"/>
      <w:outlineLvl w:val="1"/>
    </w:pPr>
    <w:rPr>
      <w:rFonts w:eastAsiaTheme="majorEastAsia"/>
      <w:b/>
      <w:bCs/>
      <w:color w:val="00386B"/>
      <w:sz w:val="32"/>
      <w:szCs w:val="26"/>
    </w:rPr>
  </w:style>
  <w:style w:type="paragraph" w:styleId="Heading3">
    <w:name w:val="heading 3"/>
    <w:basedOn w:val="Heading2"/>
    <w:next w:val="Normal"/>
    <w:link w:val="Heading3Char"/>
    <w:uiPriority w:val="9"/>
    <w:unhideWhenUsed/>
    <w:qFormat/>
    <w:rsid w:val="00DA468F"/>
    <w:pPr>
      <w:numPr>
        <w:ilvl w:val="1"/>
      </w:numPr>
      <w:outlineLvl w:val="2"/>
    </w:pPr>
    <w:rPr>
      <w:sz w:val="28"/>
    </w:rPr>
  </w:style>
  <w:style w:type="paragraph" w:styleId="Heading4">
    <w:name w:val="heading 4"/>
    <w:basedOn w:val="Heading2"/>
    <w:next w:val="Normal"/>
    <w:link w:val="Heading4Char"/>
    <w:uiPriority w:val="9"/>
    <w:unhideWhenUsed/>
    <w:qFormat/>
    <w:rsid w:val="00DA468F"/>
    <w:pPr>
      <w:numPr>
        <w:ilvl w:val="2"/>
      </w:numPr>
      <w:ind w:left="1944"/>
      <w:outlineLvl w:val="3"/>
    </w:pPr>
    <w:rPr>
      <w:sz w:val="24"/>
    </w:rPr>
  </w:style>
  <w:style w:type="paragraph" w:styleId="Heading5">
    <w:name w:val="heading 5"/>
    <w:basedOn w:val="Heading4"/>
    <w:next w:val="Normal"/>
    <w:link w:val="Heading5Char"/>
    <w:uiPriority w:val="9"/>
    <w:unhideWhenUsed/>
    <w:qFormat/>
    <w:rsid w:val="00F3558C"/>
    <w:pPr>
      <w:numPr>
        <w:ilvl w:val="3"/>
      </w:numPr>
      <w:outlineLvl w:val="4"/>
    </w:pPr>
    <w:rPr>
      <w:b w:val="0"/>
    </w:rPr>
  </w:style>
  <w:style w:type="paragraph" w:styleId="Heading6">
    <w:name w:val="heading 6"/>
    <w:basedOn w:val="Normal"/>
    <w:next w:val="Normal"/>
    <w:link w:val="Heading6Char"/>
    <w:uiPriority w:val="9"/>
    <w:semiHidden/>
    <w:unhideWhenUsed/>
    <w:rsid w:val="00C463D2"/>
    <w:pPr>
      <w:keepNext/>
      <w:keepLines/>
      <w:spacing w:before="200"/>
      <w:outlineLvl w:val="5"/>
    </w:pPr>
    <w:rPr>
      <w:rFonts w:asciiTheme="majorHAnsi" w:eastAsiaTheme="majorEastAsia" w:hAnsiTheme="majorHAnsi" w:cstheme="majorBidi"/>
      <w:i/>
      <w:iCs/>
      <w:color w:val="073662"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A468F"/>
    <w:pPr>
      <w:spacing w:after="300"/>
      <w:contextualSpacing/>
    </w:pPr>
    <w:rPr>
      <w:rFonts w:eastAsiaTheme="majorEastAsia"/>
      <w:color w:val="31AFE1"/>
      <w:spacing w:val="5"/>
      <w:kern w:val="28"/>
      <w:sz w:val="56"/>
      <w:szCs w:val="52"/>
    </w:rPr>
  </w:style>
  <w:style w:type="character" w:customStyle="1" w:styleId="TitleChar">
    <w:name w:val="Title Char"/>
    <w:basedOn w:val="DefaultParagraphFont"/>
    <w:link w:val="Title"/>
    <w:uiPriority w:val="10"/>
    <w:rsid w:val="00DA468F"/>
    <w:rPr>
      <w:rFonts w:ascii="Tahoma" w:eastAsiaTheme="majorEastAsia" w:hAnsi="Tahoma" w:cs="Tahoma"/>
      <w:color w:val="31AFE1"/>
      <w:spacing w:val="5"/>
      <w:kern w:val="28"/>
      <w:sz w:val="56"/>
      <w:szCs w:val="52"/>
    </w:rPr>
  </w:style>
  <w:style w:type="character" w:customStyle="1" w:styleId="Heading1Char">
    <w:name w:val="Heading 1 Char"/>
    <w:basedOn w:val="DefaultParagraphFont"/>
    <w:link w:val="Heading1"/>
    <w:uiPriority w:val="9"/>
    <w:rsid w:val="00F3558C"/>
    <w:rPr>
      <w:rFonts w:ascii="Tahoma" w:eastAsiaTheme="majorEastAsia" w:hAnsi="Tahoma" w:cstheme="majorBidi"/>
      <w:b/>
      <w:bCs/>
      <w:noProof/>
      <w:color w:val="00B0F0"/>
      <w:sz w:val="36"/>
      <w:szCs w:val="40"/>
    </w:rPr>
  </w:style>
  <w:style w:type="paragraph" w:styleId="Subtitle">
    <w:name w:val="Subtitle"/>
    <w:basedOn w:val="Normal"/>
    <w:next w:val="Normal"/>
    <w:link w:val="SubtitleChar"/>
    <w:uiPriority w:val="11"/>
    <w:qFormat/>
    <w:rsid w:val="00B83D8D"/>
    <w:pPr>
      <w:numPr>
        <w:ilvl w:val="1"/>
      </w:numPr>
    </w:pPr>
    <w:rPr>
      <w:rFonts w:eastAsiaTheme="majorEastAsia"/>
      <w:iCs/>
      <w:color w:val="00386B"/>
      <w:spacing w:val="15"/>
      <w:sz w:val="48"/>
    </w:rPr>
  </w:style>
  <w:style w:type="character" w:customStyle="1" w:styleId="SubtitleChar">
    <w:name w:val="Subtitle Char"/>
    <w:basedOn w:val="DefaultParagraphFont"/>
    <w:link w:val="Subtitle"/>
    <w:uiPriority w:val="11"/>
    <w:rsid w:val="00B83D8D"/>
    <w:rPr>
      <w:rFonts w:ascii="Tahoma" w:eastAsiaTheme="majorEastAsia" w:hAnsi="Tahoma" w:cs="Tahoma"/>
      <w:iCs/>
      <w:color w:val="00386B"/>
      <w:spacing w:val="15"/>
      <w:sz w:val="48"/>
      <w:szCs w:val="24"/>
    </w:rPr>
  </w:style>
  <w:style w:type="paragraph" w:styleId="Date">
    <w:name w:val="Date"/>
    <w:basedOn w:val="Normal"/>
    <w:next w:val="Normal"/>
    <w:link w:val="DateChar"/>
    <w:uiPriority w:val="99"/>
    <w:unhideWhenUsed/>
    <w:rsid w:val="006230E1"/>
    <w:rPr>
      <w:color w:val="0F6FC6" w:themeColor="accent1"/>
      <w:sz w:val="32"/>
    </w:rPr>
  </w:style>
  <w:style w:type="character" w:customStyle="1" w:styleId="DateChar">
    <w:name w:val="Date Char"/>
    <w:basedOn w:val="DefaultParagraphFont"/>
    <w:link w:val="Date"/>
    <w:uiPriority w:val="99"/>
    <w:rsid w:val="006230E1"/>
    <w:rPr>
      <w:rFonts w:ascii="Arial" w:hAnsi="Arial"/>
      <w:color w:val="0F6FC6" w:themeColor="accent1"/>
      <w:sz w:val="32"/>
    </w:rPr>
  </w:style>
  <w:style w:type="paragraph" w:styleId="Footer">
    <w:name w:val="footer"/>
    <w:basedOn w:val="Normal"/>
    <w:link w:val="FooterChar"/>
    <w:uiPriority w:val="99"/>
    <w:unhideWhenUsed/>
    <w:rsid w:val="00146E0A"/>
    <w:pPr>
      <w:pBdr>
        <w:top w:val="single" w:sz="4" w:space="4" w:color="D9D9D9" w:themeColor="background1" w:themeShade="D9"/>
      </w:pBdr>
      <w:tabs>
        <w:tab w:val="center" w:pos="4513"/>
        <w:tab w:val="right" w:pos="9026"/>
      </w:tabs>
    </w:pPr>
    <w:rPr>
      <w:color w:val="7F7F7F"/>
      <w:sz w:val="18"/>
    </w:rPr>
  </w:style>
  <w:style w:type="character" w:customStyle="1" w:styleId="FooterChar">
    <w:name w:val="Footer Char"/>
    <w:basedOn w:val="DefaultParagraphFont"/>
    <w:link w:val="Footer"/>
    <w:uiPriority w:val="99"/>
    <w:rsid w:val="00146E0A"/>
    <w:rPr>
      <w:rFonts w:ascii="Arial" w:hAnsi="Arial"/>
      <w:color w:val="7F7F7F"/>
      <w:sz w:val="18"/>
    </w:rPr>
  </w:style>
  <w:style w:type="paragraph" w:styleId="TOCHeading">
    <w:name w:val="TOC Heading"/>
    <w:basedOn w:val="Heading1"/>
    <w:next w:val="Normal"/>
    <w:link w:val="TOCHeadingChar"/>
    <w:uiPriority w:val="39"/>
    <w:unhideWhenUsed/>
    <w:rsid w:val="006230E1"/>
    <w:pPr>
      <w:outlineLvl w:val="9"/>
    </w:pPr>
    <w:rPr>
      <w:b w:val="0"/>
      <w:color w:val="17406D" w:themeColor="text2"/>
      <w:sz w:val="40"/>
    </w:rPr>
  </w:style>
  <w:style w:type="character" w:customStyle="1" w:styleId="Heading2Char">
    <w:name w:val="Heading 2 Char"/>
    <w:basedOn w:val="DefaultParagraphFont"/>
    <w:link w:val="Heading2"/>
    <w:uiPriority w:val="9"/>
    <w:rsid w:val="00DA468F"/>
    <w:rPr>
      <w:rFonts w:ascii="Tahoma" w:eastAsiaTheme="majorEastAsia" w:hAnsi="Tahoma" w:cs="Tahoma"/>
      <w:b/>
      <w:bCs/>
      <w:noProof/>
      <w:color w:val="00386B"/>
      <w:sz w:val="32"/>
      <w:szCs w:val="26"/>
    </w:rPr>
  </w:style>
  <w:style w:type="paragraph" w:styleId="BodyText">
    <w:name w:val="Body Text"/>
    <w:basedOn w:val="Normal"/>
    <w:link w:val="BodyTextChar"/>
    <w:uiPriority w:val="1"/>
    <w:qFormat/>
    <w:rsid w:val="00D4466B"/>
    <w:pPr>
      <w:spacing w:after="120"/>
    </w:pPr>
  </w:style>
  <w:style w:type="character" w:customStyle="1" w:styleId="BodyTextChar">
    <w:name w:val="Body Text Char"/>
    <w:basedOn w:val="DefaultParagraphFont"/>
    <w:link w:val="BodyText"/>
    <w:uiPriority w:val="1"/>
    <w:rsid w:val="004F5FF6"/>
    <w:rPr>
      <w:rFonts w:ascii="Arial" w:hAnsi="Arial"/>
      <w:color w:val="000000" w:themeColor="text1"/>
      <w:sz w:val="24"/>
    </w:rPr>
  </w:style>
  <w:style w:type="paragraph" w:styleId="ListParagraph">
    <w:name w:val="List Paragraph"/>
    <w:basedOn w:val="Normal"/>
    <w:uiPriority w:val="34"/>
    <w:qFormat/>
    <w:rsid w:val="00D4466B"/>
    <w:pPr>
      <w:ind w:left="720"/>
      <w:contextualSpacing/>
    </w:pPr>
  </w:style>
  <w:style w:type="paragraph" w:styleId="ListBullet">
    <w:name w:val="List Bullet"/>
    <w:basedOn w:val="ListParagraph"/>
    <w:uiPriority w:val="9"/>
    <w:qFormat/>
    <w:rsid w:val="00D44E2F"/>
    <w:pPr>
      <w:numPr>
        <w:numId w:val="5"/>
      </w:numPr>
      <w:spacing w:line="360" w:lineRule="auto"/>
      <w:ind w:left="284" w:hanging="284"/>
    </w:pPr>
  </w:style>
  <w:style w:type="paragraph" w:styleId="ListBullet2">
    <w:name w:val="List Bullet 2"/>
    <w:basedOn w:val="ListBullet"/>
    <w:uiPriority w:val="9"/>
    <w:qFormat/>
    <w:rsid w:val="00D91F47"/>
    <w:pPr>
      <w:numPr>
        <w:numId w:val="6"/>
      </w:numPr>
    </w:pPr>
  </w:style>
  <w:style w:type="paragraph" w:styleId="ListBullet3">
    <w:name w:val="List Bullet 3"/>
    <w:basedOn w:val="ListBullet"/>
    <w:uiPriority w:val="9"/>
    <w:qFormat/>
    <w:rsid w:val="00D91F47"/>
    <w:pPr>
      <w:numPr>
        <w:numId w:val="8"/>
      </w:numPr>
    </w:pPr>
  </w:style>
  <w:style w:type="paragraph" w:styleId="Header">
    <w:name w:val="header"/>
    <w:basedOn w:val="Normal"/>
    <w:link w:val="HeaderChar"/>
    <w:uiPriority w:val="99"/>
    <w:unhideWhenUsed/>
    <w:rsid w:val="00F270D6"/>
    <w:pPr>
      <w:pBdr>
        <w:bottom w:val="single" w:sz="4" w:space="4" w:color="D9D9D9" w:themeColor="background1" w:themeShade="D9"/>
      </w:pBdr>
      <w:tabs>
        <w:tab w:val="center" w:pos="4513"/>
        <w:tab w:val="right" w:pos="9026"/>
      </w:tabs>
    </w:pPr>
    <w:rPr>
      <w:color w:val="DBEFF9" w:themeColor="background2"/>
      <w:sz w:val="18"/>
    </w:rPr>
  </w:style>
  <w:style w:type="character" w:customStyle="1" w:styleId="HeaderChar">
    <w:name w:val="Header Char"/>
    <w:basedOn w:val="DefaultParagraphFont"/>
    <w:link w:val="Header"/>
    <w:uiPriority w:val="99"/>
    <w:rsid w:val="00F270D6"/>
    <w:rPr>
      <w:rFonts w:ascii="Arial" w:hAnsi="Arial"/>
      <w:color w:val="DBEFF9" w:themeColor="background2"/>
      <w:sz w:val="18"/>
    </w:rPr>
  </w:style>
  <w:style w:type="character" w:customStyle="1" w:styleId="Heading6Char">
    <w:name w:val="Heading 6 Char"/>
    <w:basedOn w:val="DefaultParagraphFont"/>
    <w:link w:val="Heading6"/>
    <w:uiPriority w:val="9"/>
    <w:semiHidden/>
    <w:rsid w:val="00C463D2"/>
    <w:rPr>
      <w:rFonts w:asciiTheme="majorHAnsi" w:eastAsiaTheme="majorEastAsia" w:hAnsiTheme="majorHAnsi" w:cstheme="majorBidi"/>
      <w:i/>
      <w:iCs/>
      <w:color w:val="073662" w:themeColor="accent1" w:themeShade="7F"/>
      <w:sz w:val="24"/>
    </w:rPr>
  </w:style>
  <w:style w:type="paragraph" w:styleId="TOC1">
    <w:name w:val="toc 1"/>
    <w:basedOn w:val="Normal"/>
    <w:next w:val="Normal"/>
    <w:autoRedefine/>
    <w:uiPriority w:val="39"/>
    <w:unhideWhenUsed/>
    <w:rsid w:val="008609C3"/>
    <w:pPr>
      <w:tabs>
        <w:tab w:val="right" w:leader="dot" w:pos="10053"/>
      </w:tabs>
      <w:spacing w:after="100"/>
      <w:pPrChange w:id="0" w:author="Emy Bartolome" w:date="2023-08-03T20:59:00Z">
        <w:pPr>
          <w:spacing w:after="100"/>
        </w:pPr>
      </w:pPrChange>
    </w:pPr>
    <w:rPr>
      <w:color w:val="00B0F0"/>
      <w:sz w:val="28"/>
      <w:rPrChange w:id="0" w:author="Emy Bartolome" w:date="2023-08-03T20:59:00Z">
        <w:rPr>
          <w:rFonts w:ascii="Tahoma" w:eastAsiaTheme="minorHAnsi" w:hAnsi="Tahoma" w:cs="Tahoma"/>
          <w:noProof/>
          <w:color w:val="00B0F0"/>
          <w:sz w:val="28"/>
          <w:szCs w:val="24"/>
          <w:lang w:val="en-GB" w:eastAsia="en-US" w:bidi="ar-SA"/>
        </w:rPr>
      </w:rPrChange>
    </w:rPr>
  </w:style>
  <w:style w:type="paragraph" w:styleId="TOC2">
    <w:name w:val="toc 2"/>
    <w:basedOn w:val="Normal"/>
    <w:next w:val="Normal"/>
    <w:autoRedefine/>
    <w:uiPriority w:val="39"/>
    <w:unhideWhenUsed/>
    <w:rsid w:val="00741B6F"/>
    <w:pPr>
      <w:tabs>
        <w:tab w:val="left" w:pos="880"/>
        <w:tab w:val="right" w:leader="dot" w:pos="10053"/>
      </w:tabs>
      <w:spacing w:after="100"/>
      <w:ind w:left="240"/>
      <w:pPrChange w:id="1" w:author="Emy Bartolome" w:date="2023-08-03T21:00:00Z">
        <w:pPr>
          <w:spacing w:after="100"/>
          <w:ind w:left="240"/>
        </w:pPr>
      </w:pPrChange>
    </w:pPr>
    <w:rPr>
      <w:rFonts w:eastAsiaTheme="minorEastAsia"/>
      <w:sz w:val="26"/>
      <w:lang w:val="en-US"/>
      <w:rPrChange w:id="1" w:author="Emy Bartolome" w:date="2023-08-03T21:00:00Z">
        <w:rPr>
          <w:rFonts w:ascii="Tahoma" w:eastAsiaTheme="minorEastAsia" w:hAnsi="Tahoma" w:cs="Tahoma"/>
          <w:noProof/>
          <w:sz w:val="26"/>
          <w:szCs w:val="24"/>
          <w:lang w:val="en-US" w:eastAsia="en-US" w:bidi="ar-SA"/>
        </w:rPr>
      </w:rPrChange>
    </w:rPr>
  </w:style>
  <w:style w:type="character" w:styleId="Hyperlink">
    <w:name w:val="Hyperlink"/>
    <w:basedOn w:val="DefaultParagraphFont"/>
    <w:uiPriority w:val="99"/>
    <w:unhideWhenUsed/>
    <w:rsid w:val="002012FB"/>
    <w:rPr>
      <w:rFonts w:ascii="Tahoma" w:hAnsi="Tahoma"/>
      <w:color w:val="F49100" w:themeColor="hyperlink"/>
      <w:sz w:val="24"/>
      <w:u w:val="single"/>
    </w:rPr>
  </w:style>
  <w:style w:type="paragraph" w:customStyle="1" w:styleId="TrademarkText">
    <w:name w:val="Trademark Text"/>
    <w:basedOn w:val="Footer"/>
    <w:uiPriority w:val="99"/>
    <w:semiHidden/>
    <w:rsid w:val="00945898"/>
    <w:pPr>
      <w:pBdr>
        <w:top w:val="none" w:sz="0" w:space="0" w:color="auto"/>
      </w:pBdr>
      <w:tabs>
        <w:tab w:val="clear" w:pos="4513"/>
        <w:tab w:val="clear" w:pos="9026"/>
        <w:tab w:val="center" w:pos="4320"/>
        <w:tab w:val="right" w:pos="8640"/>
      </w:tabs>
    </w:pPr>
    <w:rPr>
      <w:rFonts w:eastAsia="MS Mincho" w:cs="Arial"/>
      <w:color w:val="9E948D"/>
      <w:sz w:val="14"/>
      <w:lang w:val="en-US"/>
    </w:rPr>
  </w:style>
  <w:style w:type="paragraph" w:styleId="BalloonText">
    <w:name w:val="Balloon Text"/>
    <w:basedOn w:val="Normal"/>
    <w:link w:val="BalloonTextChar"/>
    <w:uiPriority w:val="99"/>
    <w:semiHidden/>
    <w:unhideWhenUsed/>
    <w:rsid w:val="009957F2"/>
    <w:rPr>
      <w:sz w:val="16"/>
      <w:szCs w:val="16"/>
    </w:rPr>
  </w:style>
  <w:style w:type="character" w:customStyle="1" w:styleId="BalloonTextChar">
    <w:name w:val="Balloon Text Char"/>
    <w:basedOn w:val="DefaultParagraphFont"/>
    <w:link w:val="BalloonText"/>
    <w:uiPriority w:val="99"/>
    <w:semiHidden/>
    <w:rsid w:val="009957F2"/>
    <w:rPr>
      <w:rFonts w:ascii="Tahoma" w:hAnsi="Tahoma" w:cs="Tahoma"/>
      <w:color w:val="000000" w:themeColor="text1"/>
      <w:sz w:val="16"/>
      <w:szCs w:val="16"/>
    </w:rPr>
  </w:style>
  <w:style w:type="character" w:customStyle="1" w:styleId="Heading3Char">
    <w:name w:val="Heading 3 Char"/>
    <w:basedOn w:val="DefaultParagraphFont"/>
    <w:link w:val="Heading3"/>
    <w:uiPriority w:val="9"/>
    <w:rsid w:val="00DA468F"/>
    <w:rPr>
      <w:rFonts w:ascii="Tahoma" w:eastAsiaTheme="majorEastAsia" w:hAnsi="Tahoma" w:cs="Tahoma"/>
      <w:b/>
      <w:bCs/>
      <w:noProof/>
      <w:color w:val="00386B"/>
      <w:sz w:val="28"/>
      <w:szCs w:val="26"/>
    </w:rPr>
  </w:style>
  <w:style w:type="character" w:customStyle="1" w:styleId="Heading4Char">
    <w:name w:val="Heading 4 Char"/>
    <w:basedOn w:val="DefaultParagraphFont"/>
    <w:link w:val="Heading4"/>
    <w:uiPriority w:val="9"/>
    <w:rsid w:val="00DA468F"/>
    <w:rPr>
      <w:rFonts w:ascii="Tahoma" w:eastAsiaTheme="majorEastAsia" w:hAnsi="Tahoma" w:cs="Tahoma"/>
      <w:b/>
      <w:bCs/>
      <w:noProof/>
      <w:color w:val="00386B"/>
      <w:sz w:val="24"/>
      <w:szCs w:val="26"/>
    </w:rPr>
  </w:style>
  <w:style w:type="character" w:customStyle="1" w:styleId="Heading5Char">
    <w:name w:val="Heading 5 Char"/>
    <w:basedOn w:val="DefaultParagraphFont"/>
    <w:link w:val="Heading5"/>
    <w:uiPriority w:val="9"/>
    <w:rsid w:val="00F3558C"/>
    <w:rPr>
      <w:rFonts w:ascii="Tahoma" w:eastAsiaTheme="majorEastAsia" w:hAnsi="Tahoma" w:cs="Tahoma"/>
      <w:bCs/>
      <w:noProof/>
      <w:color w:val="00386B"/>
      <w:sz w:val="24"/>
      <w:szCs w:val="26"/>
    </w:rPr>
  </w:style>
  <w:style w:type="paragraph" w:styleId="List">
    <w:name w:val="List"/>
    <w:basedOn w:val="Normal"/>
    <w:uiPriority w:val="99"/>
    <w:unhideWhenUsed/>
    <w:rsid w:val="00D44E2F"/>
    <w:pPr>
      <w:ind w:left="283" w:hanging="283"/>
      <w:contextualSpacing/>
    </w:pPr>
  </w:style>
  <w:style w:type="paragraph" w:styleId="ListNumber">
    <w:name w:val="List Number"/>
    <w:basedOn w:val="Normal"/>
    <w:uiPriority w:val="9"/>
    <w:qFormat/>
    <w:rsid w:val="00D91F47"/>
    <w:pPr>
      <w:numPr>
        <w:numId w:val="1"/>
      </w:numPr>
      <w:spacing w:line="360" w:lineRule="auto"/>
      <w:ind w:left="284" w:hanging="284"/>
      <w:contextualSpacing/>
    </w:pPr>
  </w:style>
  <w:style w:type="paragraph" w:styleId="ListNumber2">
    <w:name w:val="List Number 2"/>
    <w:basedOn w:val="Normal"/>
    <w:uiPriority w:val="9"/>
    <w:qFormat/>
    <w:rsid w:val="00D91F47"/>
    <w:pPr>
      <w:numPr>
        <w:numId w:val="2"/>
      </w:numPr>
      <w:spacing w:line="360" w:lineRule="auto"/>
      <w:contextualSpacing/>
    </w:pPr>
  </w:style>
  <w:style w:type="paragraph" w:styleId="ListNumber3">
    <w:name w:val="List Number 3"/>
    <w:basedOn w:val="Normal"/>
    <w:uiPriority w:val="99"/>
    <w:unhideWhenUsed/>
    <w:rsid w:val="00184E52"/>
    <w:pPr>
      <w:numPr>
        <w:numId w:val="3"/>
      </w:numPr>
      <w:contextualSpacing/>
    </w:pPr>
  </w:style>
  <w:style w:type="paragraph" w:styleId="ListNumber5">
    <w:name w:val="List Number 5"/>
    <w:basedOn w:val="Normal"/>
    <w:uiPriority w:val="99"/>
    <w:unhideWhenUsed/>
    <w:rsid w:val="00184E52"/>
    <w:pPr>
      <w:numPr>
        <w:numId w:val="4"/>
      </w:numPr>
      <w:contextualSpacing/>
    </w:pPr>
  </w:style>
  <w:style w:type="paragraph" w:styleId="TOC3">
    <w:name w:val="toc 3"/>
    <w:basedOn w:val="TOC2"/>
    <w:next w:val="Normal"/>
    <w:autoRedefine/>
    <w:uiPriority w:val="39"/>
    <w:unhideWhenUsed/>
    <w:rsid w:val="00543DED"/>
    <w:pPr>
      <w:tabs>
        <w:tab w:val="left" w:pos="1320"/>
        <w:tab w:val="right" w:pos="10053"/>
      </w:tabs>
      <w:ind w:left="432"/>
      <w:pPrChange w:id="2" w:author="Emy Bartolome" w:date="2023-08-03T21:01:00Z">
        <w:pPr>
          <w:tabs>
            <w:tab w:val="left" w:pos="880"/>
            <w:tab w:val="left" w:pos="1320"/>
            <w:tab w:val="right" w:pos="10053"/>
          </w:tabs>
          <w:spacing w:after="100"/>
          <w:ind w:left="432"/>
        </w:pPr>
      </w:pPrChange>
    </w:pPr>
    <w:rPr>
      <w:color w:val="808080" w:themeColor="background1" w:themeShade="80"/>
      <w:sz w:val="24"/>
      <w:rPrChange w:id="2" w:author="Emy Bartolome" w:date="2023-08-03T21:01:00Z">
        <w:rPr>
          <w:rFonts w:ascii="Tahoma" w:eastAsiaTheme="minorEastAsia" w:hAnsi="Tahoma" w:cs="Tahoma"/>
          <w:noProof/>
          <w:color w:val="808080" w:themeColor="background1" w:themeShade="80"/>
          <w:sz w:val="24"/>
          <w:szCs w:val="24"/>
          <w:lang w:val="en-US" w:eastAsia="en-US" w:bidi="ar-SA"/>
        </w:rPr>
      </w:rPrChange>
    </w:rPr>
  </w:style>
  <w:style w:type="table" w:styleId="TableGrid">
    <w:name w:val="Table Grid"/>
    <w:basedOn w:val="TableNormal"/>
    <w:uiPriority w:val="59"/>
    <w:rsid w:val="00FB4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croText">
    <w:name w:val="macro"/>
    <w:link w:val="MacroTextChar"/>
    <w:semiHidden/>
    <w:rsid w:val="00FB1C43"/>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urier New" w:eastAsia="Times New Roman" w:hAnsi="Courier New" w:cs="Times New Roman"/>
      <w:sz w:val="20"/>
      <w:szCs w:val="20"/>
    </w:rPr>
  </w:style>
  <w:style w:type="character" w:customStyle="1" w:styleId="MacroTextChar">
    <w:name w:val="Macro Text Char"/>
    <w:basedOn w:val="DefaultParagraphFont"/>
    <w:link w:val="MacroText"/>
    <w:semiHidden/>
    <w:rsid w:val="00FB1C43"/>
    <w:rPr>
      <w:rFonts w:ascii="Courier New" w:eastAsia="Times New Roman" w:hAnsi="Courier New" w:cs="Times New Roman"/>
      <w:sz w:val="20"/>
      <w:szCs w:val="20"/>
    </w:rPr>
  </w:style>
  <w:style w:type="paragraph" w:customStyle="1" w:styleId="Tableheading">
    <w:name w:val="Table heading"/>
    <w:basedOn w:val="Normal"/>
    <w:next w:val="Tabletext"/>
    <w:rsid w:val="00FB1C43"/>
    <w:pPr>
      <w:keepNext/>
      <w:jc w:val="both"/>
    </w:pPr>
    <w:rPr>
      <w:rFonts w:eastAsia="Times New Roman" w:cs="Times New Roman"/>
      <w:b/>
      <w:szCs w:val="20"/>
      <w:lang w:val="en-US"/>
    </w:rPr>
  </w:style>
  <w:style w:type="paragraph" w:customStyle="1" w:styleId="Tabletext">
    <w:name w:val="Table text"/>
    <w:basedOn w:val="Normal"/>
    <w:rsid w:val="00FB1C43"/>
    <w:pPr>
      <w:jc w:val="both"/>
    </w:pPr>
    <w:rPr>
      <w:rFonts w:eastAsia="Times New Roman" w:cs="Times New Roman"/>
      <w:szCs w:val="20"/>
      <w:lang w:val="en-US"/>
    </w:rPr>
  </w:style>
  <w:style w:type="paragraph" w:customStyle="1" w:styleId="Style16ptBoldLeft">
    <w:name w:val="Style 16 pt Bold Left"/>
    <w:basedOn w:val="Normal"/>
    <w:link w:val="Style16ptBoldLeftChar"/>
    <w:rsid w:val="00FB1C43"/>
    <w:pPr>
      <w:spacing w:after="120"/>
    </w:pPr>
    <w:rPr>
      <w:rFonts w:ascii="Arial Black" w:eastAsia="Times New Roman" w:hAnsi="Arial Black" w:cs="Times New Roman"/>
      <w:bCs/>
      <w:caps/>
      <w:color w:val="00365B"/>
      <w:lang w:val="en-US"/>
    </w:rPr>
  </w:style>
  <w:style w:type="character" w:styleId="PlaceholderText">
    <w:name w:val="Placeholder Text"/>
    <w:basedOn w:val="DefaultParagraphFont"/>
    <w:uiPriority w:val="99"/>
    <w:semiHidden/>
    <w:rsid w:val="00946783"/>
    <w:rPr>
      <w:color w:val="808080"/>
    </w:rPr>
  </w:style>
  <w:style w:type="paragraph" w:customStyle="1" w:styleId="ContentsTitle">
    <w:name w:val="Contents Title"/>
    <w:basedOn w:val="TOCHeading"/>
    <w:link w:val="ContentsTitleChar"/>
    <w:qFormat/>
    <w:rsid w:val="0024358D"/>
    <w:rPr>
      <w:color w:val="00B0F0"/>
    </w:rPr>
  </w:style>
  <w:style w:type="table" w:styleId="PlainTable1">
    <w:name w:val="Plain Table 1"/>
    <w:basedOn w:val="TableNormal"/>
    <w:uiPriority w:val="41"/>
    <w:rsid w:val="00F3558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OCHeadingChar">
    <w:name w:val="TOC Heading Char"/>
    <w:basedOn w:val="Heading1Char"/>
    <w:link w:val="TOCHeading"/>
    <w:uiPriority w:val="39"/>
    <w:rsid w:val="0024358D"/>
    <w:rPr>
      <w:rFonts w:ascii="Tahoma" w:eastAsiaTheme="majorEastAsia" w:hAnsi="Tahoma" w:cstheme="majorBidi"/>
      <w:b w:val="0"/>
      <w:bCs/>
      <w:noProof/>
      <w:color w:val="17406D" w:themeColor="text2"/>
      <w:sz w:val="40"/>
      <w:szCs w:val="40"/>
    </w:rPr>
  </w:style>
  <w:style w:type="character" w:customStyle="1" w:styleId="ContentsTitleChar">
    <w:name w:val="Contents Title Char"/>
    <w:basedOn w:val="TOCHeadingChar"/>
    <w:link w:val="ContentsTitle"/>
    <w:rsid w:val="0024358D"/>
    <w:rPr>
      <w:rFonts w:ascii="Tahoma" w:eastAsiaTheme="majorEastAsia" w:hAnsi="Tahoma" w:cstheme="majorBidi"/>
      <w:b w:val="0"/>
      <w:bCs/>
      <w:noProof/>
      <w:color w:val="00B0F0"/>
      <w:sz w:val="40"/>
      <w:szCs w:val="40"/>
    </w:rPr>
  </w:style>
  <w:style w:type="paragraph" w:customStyle="1" w:styleId="Sub-Headings">
    <w:name w:val="Sub-Headings"/>
    <w:basedOn w:val="TOC1"/>
    <w:link w:val="Sub-HeadingsChar"/>
    <w:qFormat/>
    <w:rsid w:val="00061B9D"/>
    <w:rPr>
      <w:b/>
      <w:color w:val="002060"/>
      <w:sz w:val="24"/>
    </w:rPr>
  </w:style>
  <w:style w:type="character" w:customStyle="1" w:styleId="Sub-HeadingsChar">
    <w:name w:val="Sub-Headings Char"/>
    <w:basedOn w:val="DefaultParagraphFont"/>
    <w:link w:val="Sub-Headings"/>
    <w:rsid w:val="00061B9D"/>
    <w:rPr>
      <w:rFonts w:ascii="Tahoma" w:hAnsi="Tahoma" w:cs="Tahoma"/>
      <w:b/>
      <w:noProof/>
      <w:color w:val="002060"/>
      <w:sz w:val="24"/>
      <w:szCs w:val="24"/>
    </w:rPr>
  </w:style>
  <w:style w:type="paragraph" w:styleId="BodyText2">
    <w:name w:val="Body Text 2"/>
    <w:basedOn w:val="Normal"/>
    <w:link w:val="BodyText2Char"/>
    <w:uiPriority w:val="99"/>
    <w:semiHidden/>
    <w:unhideWhenUsed/>
    <w:rsid w:val="00061B9D"/>
    <w:pPr>
      <w:spacing w:after="120" w:line="480" w:lineRule="auto"/>
    </w:pPr>
  </w:style>
  <w:style w:type="character" w:customStyle="1" w:styleId="BodyText2Char">
    <w:name w:val="Body Text 2 Char"/>
    <w:basedOn w:val="DefaultParagraphFont"/>
    <w:link w:val="BodyText2"/>
    <w:uiPriority w:val="99"/>
    <w:semiHidden/>
    <w:rsid w:val="00061B9D"/>
    <w:rPr>
      <w:rFonts w:ascii="Tahoma" w:hAnsi="Tahoma" w:cs="Tahoma"/>
      <w:noProof/>
      <w:sz w:val="24"/>
      <w:szCs w:val="24"/>
    </w:rPr>
  </w:style>
  <w:style w:type="character" w:customStyle="1" w:styleId="Style16ptBoldLeftChar">
    <w:name w:val="Style 16 pt Bold Left Char"/>
    <w:basedOn w:val="DefaultParagraphFont"/>
    <w:link w:val="Style16ptBoldLeft"/>
    <w:rsid w:val="00061B9D"/>
    <w:rPr>
      <w:rFonts w:ascii="Arial Black" w:eastAsia="Times New Roman" w:hAnsi="Arial Black" w:cs="Times New Roman"/>
      <w:bCs/>
      <w:caps/>
      <w:noProof/>
      <w:color w:val="00365B"/>
      <w:sz w:val="24"/>
      <w:szCs w:val="24"/>
      <w:lang w:val="en-US"/>
    </w:rPr>
  </w:style>
  <w:style w:type="paragraph" w:customStyle="1" w:styleId="proc-text">
    <w:name w:val="proc-text"/>
    <w:basedOn w:val="Normal"/>
    <w:rsid w:val="00061B9D"/>
    <w:pPr>
      <w:spacing w:before="120"/>
    </w:pPr>
    <w:rPr>
      <w:rFonts w:ascii="Arial" w:eastAsia="Times New Roman" w:hAnsi="Arial" w:cs="Times New Roman"/>
      <w:noProof w:val="0"/>
      <w:szCs w:val="20"/>
      <w:lang w:val="en-US"/>
    </w:rPr>
  </w:style>
  <w:style w:type="paragraph" w:customStyle="1" w:styleId="Sub-Titles">
    <w:name w:val="Sub-Titles"/>
    <w:basedOn w:val="Style16ptBoldLeft"/>
    <w:link w:val="Sub-TitlesChar"/>
    <w:rsid w:val="00BD488B"/>
    <w:rPr>
      <w:rFonts w:ascii="Tahoma" w:eastAsiaTheme="majorEastAsia" w:hAnsi="Tahoma"/>
      <w:b/>
      <w:caps w:val="0"/>
    </w:rPr>
  </w:style>
  <w:style w:type="character" w:customStyle="1" w:styleId="Sub-TitlesChar">
    <w:name w:val="Sub-Titles Char"/>
    <w:basedOn w:val="Style16ptBoldLeftChar"/>
    <w:link w:val="Sub-Titles"/>
    <w:rsid w:val="00BD488B"/>
    <w:rPr>
      <w:rFonts w:ascii="Tahoma" w:eastAsiaTheme="majorEastAsia" w:hAnsi="Tahoma" w:cs="Times New Roman"/>
      <w:b/>
      <w:bCs/>
      <w:caps w:val="0"/>
      <w:noProof/>
      <w:color w:val="00365B"/>
      <w:sz w:val="24"/>
      <w:szCs w:val="24"/>
      <w:lang w:val="en-US"/>
    </w:rPr>
  </w:style>
  <w:style w:type="table" w:styleId="TableGridLight">
    <w:name w:val="Grid Table Light"/>
    <w:basedOn w:val="TableNormal"/>
    <w:uiPriority w:val="40"/>
    <w:rsid w:val="00BD488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Revision">
    <w:name w:val="Revision"/>
    <w:hidden/>
    <w:uiPriority w:val="99"/>
    <w:semiHidden/>
    <w:rsid w:val="00B549AF"/>
    <w:pPr>
      <w:spacing w:after="0" w:line="240" w:lineRule="auto"/>
    </w:pPr>
    <w:rPr>
      <w:rFonts w:ascii="Tahoma" w:hAnsi="Tahoma" w:cs="Tahoma"/>
      <w:noProof/>
      <w:sz w:val="24"/>
      <w:szCs w:val="24"/>
    </w:rPr>
  </w:style>
  <w:style w:type="paragraph" w:styleId="NoSpacing">
    <w:name w:val="No Spacing"/>
    <w:uiPriority w:val="1"/>
    <w:qFormat/>
    <w:rsid w:val="009351E4"/>
    <w:pPr>
      <w:spacing w:after="0" w:line="240" w:lineRule="auto"/>
    </w:pPr>
    <w:rPr>
      <w:rFonts w:ascii="Tahoma" w:hAnsi="Tahoma" w:cs="Tahoma"/>
      <w:sz w:val="24"/>
      <w:szCs w:val="24"/>
    </w:rPr>
  </w:style>
  <w:style w:type="table" w:styleId="GridTable1Light">
    <w:name w:val="Grid Table 1 Light"/>
    <w:basedOn w:val="TableNormal"/>
    <w:uiPriority w:val="46"/>
    <w:rsid w:val="007514C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CE3278"/>
    <w:rPr>
      <w:sz w:val="16"/>
      <w:szCs w:val="16"/>
    </w:rPr>
  </w:style>
  <w:style w:type="paragraph" w:styleId="CommentText">
    <w:name w:val="annotation text"/>
    <w:basedOn w:val="Normal"/>
    <w:link w:val="CommentTextChar"/>
    <w:uiPriority w:val="99"/>
    <w:unhideWhenUsed/>
    <w:rsid w:val="00CE3278"/>
    <w:rPr>
      <w:sz w:val="20"/>
      <w:szCs w:val="20"/>
    </w:rPr>
  </w:style>
  <w:style w:type="character" w:customStyle="1" w:styleId="CommentTextChar">
    <w:name w:val="Comment Text Char"/>
    <w:basedOn w:val="DefaultParagraphFont"/>
    <w:link w:val="CommentText"/>
    <w:uiPriority w:val="99"/>
    <w:rsid w:val="00CE3278"/>
    <w:rPr>
      <w:rFonts w:ascii="Tahoma" w:hAnsi="Tahoma" w:cs="Tahoma"/>
      <w:noProof/>
      <w:sz w:val="20"/>
      <w:szCs w:val="20"/>
    </w:rPr>
  </w:style>
  <w:style w:type="paragraph" w:styleId="CommentSubject">
    <w:name w:val="annotation subject"/>
    <w:basedOn w:val="CommentText"/>
    <w:next w:val="CommentText"/>
    <w:link w:val="CommentSubjectChar"/>
    <w:uiPriority w:val="99"/>
    <w:semiHidden/>
    <w:unhideWhenUsed/>
    <w:rsid w:val="00CE3278"/>
    <w:rPr>
      <w:b/>
      <w:bCs/>
    </w:rPr>
  </w:style>
  <w:style w:type="character" w:customStyle="1" w:styleId="CommentSubjectChar">
    <w:name w:val="Comment Subject Char"/>
    <w:basedOn w:val="CommentTextChar"/>
    <w:link w:val="CommentSubject"/>
    <w:uiPriority w:val="99"/>
    <w:semiHidden/>
    <w:rsid w:val="00CE3278"/>
    <w:rPr>
      <w:rFonts w:ascii="Tahoma" w:hAnsi="Tahoma" w:cs="Tahoma"/>
      <w:b/>
      <w:bCs/>
      <w:noProof/>
      <w:sz w:val="20"/>
      <w:szCs w:val="20"/>
    </w:rPr>
  </w:style>
  <w:style w:type="paragraph" w:styleId="TOC4">
    <w:name w:val="toc 4"/>
    <w:basedOn w:val="Normal"/>
    <w:next w:val="Normal"/>
    <w:autoRedefine/>
    <w:uiPriority w:val="39"/>
    <w:unhideWhenUsed/>
    <w:rsid w:val="00124D7B"/>
    <w:pPr>
      <w:spacing w:after="100" w:line="259" w:lineRule="auto"/>
      <w:ind w:left="660"/>
    </w:pPr>
    <w:rPr>
      <w:rFonts w:asciiTheme="minorHAnsi" w:eastAsiaTheme="minorEastAsia" w:hAnsiTheme="minorHAnsi" w:cstheme="minorBidi"/>
      <w:noProof w:val="0"/>
      <w:sz w:val="22"/>
      <w:szCs w:val="28"/>
      <w:lang w:val="en-PH" w:eastAsia="en-PH" w:bidi="th-TH"/>
    </w:rPr>
  </w:style>
  <w:style w:type="paragraph" w:styleId="TOC5">
    <w:name w:val="toc 5"/>
    <w:basedOn w:val="Normal"/>
    <w:next w:val="Normal"/>
    <w:autoRedefine/>
    <w:uiPriority w:val="39"/>
    <w:unhideWhenUsed/>
    <w:rsid w:val="00124D7B"/>
    <w:pPr>
      <w:spacing w:after="100" w:line="259" w:lineRule="auto"/>
      <w:ind w:left="880"/>
    </w:pPr>
    <w:rPr>
      <w:rFonts w:asciiTheme="minorHAnsi" w:eastAsiaTheme="minorEastAsia" w:hAnsiTheme="minorHAnsi" w:cstheme="minorBidi"/>
      <w:noProof w:val="0"/>
      <w:sz w:val="22"/>
      <w:szCs w:val="28"/>
      <w:lang w:val="en-PH" w:eastAsia="en-PH" w:bidi="th-TH"/>
    </w:rPr>
  </w:style>
  <w:style w:type="paragraph" w:styleId="TOC6">
    <w:name w:val="toc 6"/>
    <w:basedOn w:val="Normal"/>
    <w:next w:val="Normal"/>
    <w:autoRedefine/>
    <w:uiPriority w:val="39"/>
    <w:unhideWhenUsed/>
    <w:rsid w:val="00124D7B"/>
    <w:pPr>
      <w:spacing w:after="100" w:line="259" w:lineRule="auto"/>
      <w:ind w:left="1100"/>
    </w:pPr>
    <w:rPr>
      <w:rFonts w:asciiTheme="minorHAnsi" w:eastAsiaTheme="minorEastAsia" w:hAnsiTheme="minorHAnsi" w:cstheme="minorBidi"/>
      <w:noProof w:val="0"/>
      <w:sz w:val="22"/>
      <w:szCs w:val="28"/>
      <w:lang w:val="en-PH" w:eastAsia="en-PH" w:bidi="th-TH"/>
    </w:rPr>
  </w:style>
  <w:style w:type="paragraph" w:styleId="TOC7">
    <w:name w:val="toc 7"/>
    <w:basedOn w:val="Normal"/>
    <w:next w:val="Normal"/>
    <w:autoRedefine/>
    <w:uiPriority w:val="39"/>
    <w:unhideWhenUsed/>
    <w:rsid w:val="00124D7B"/>
    <w:pPr>
      <w:spacing w:after="100" w:line="259" w:lineRule="auto"/>
      <w:ind w:left="1320"/>
    </w:pPr>
    <w:rPr>
      <w:rFonts w:asciiTheme="minorHAnsi" w:eastAsiaTheme="minorEastAsia" w:hAnsiTheme="minorHAnsi" w:cstheme="minorBidi"/>
      <w:noProof w:val="0"/>
      <w:sz w:val="22"/>
      <w:szCs w:val="28"/>
      <w:lang w:val="en-PH" w:eastAsia="en-PH" w:bidi="th-TH"/>
    </w:rPr>
  </w:style>
  <w:style w:type="paragraph" w:styleId="TOC8">
    <w:name w:val="toc 8"/>
    <w:basedOn w:val="Normal"/>
    <w:next w:val="Normal"/>
    <w:autoRedefine/>
    <w:uiPriority w:val="39"/>
    <w:unhideWhenUsed/>
    <w:rsid w:val="00124D7B"/>
    <w:pPr>
      <w:spacing w:after="100" w:line="259" w:lineRule="auto"/>
      <w:ind w:left="1540"/>
    </w:pPr>
    <w:rPr>
      <w:rFonts w:asciiTheme="minorHAnsi" w:eastAsiaTheme="minorEastAsia" w:hAnsiTheme="minorHAnsi" w:cstheme="minorBidi"/>
      <w:noProof w:val="0"/>
      <w:sz w:val="22"/>
      <w:szCs w:val="28"/>
      <w:lang w:val="en-PH" w:eastAsia="en-PH" w:bidi="th-TH"/>
    </w:rPr>
  </w:style>
  <w:style w:type="paragraph" w:styleId="TOC9">
    <w:name w:val="toc 9"/>
    <w:basedOn w:val="Normal"/>
    <w:next w:val="Normal"/>
    <w:autoRedefine/>
    <w:uiPriority w:val="39"/>
    <w:unhideWhenUsed/>
    <w:rsid w:val="00124D7B"/>
    <w:pPr>
      <w:spacing w:after="100" w:line="259" w:lineRule="auto"/>
      <w:ind w:left="1760"/>
    </w:pPr>
    <w:rPr>
      <w:rFonts w:asciiTheme="minorHAnsi" w:eastAsiaTheme="minorEastAsia" w:hAnsiTheme="minorHAnsi" w:cstheme="minorBidi"/>
      <w:noProof w:val="0"/>
      <w:sz w:val="22"/>
      <w:szCs w:val="28"/>
      <w:lang w:val="en-PH" w:eastAsia="en-PH" w:bidi="th-TH"/>
    </w:rPr>
  </w:style>
  <w:style w:type="character" w:styleId="UnresolvedMention">
    <w:name w:val="Unresolved Mention"/>
    <w:basedOn w:val="DefaultParagraphFont"/>
    <w:uiPriority w:val="99"/>
    <w:semiHidden/>
    <w:unhideWhenUsed/>
    <w:rsid w:val="00124D7B"/>
    <w:rPr>
      <w:color w:val="605E5C"/>
      <w:shd w:val="clear" w:color="auto" w:fill="E1DFDD"/>
    </w:rPr>
  </w:style>
  <w:style w:type="paragraph" w:styleId="HTMLPreformatted">
    <w:name w:val="HTML Preformatted"/>
    <w:basedOn w:val="Normal"/>
    <w:link w:val="HTMLPreformattedChar"/>
    <w:uiPriority w:val="99"/>
    <w:semiHidden/>
    <w:unhideWhenUsed/>
    <w:rsid w:val="00FF1F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noProof w:val="0"/>
      <w:sz w:val="20"/>
      <w:szCs w:val="20"/>
      <w:lang w:val="en-US" w:bidi="th-TH"/>
    </w:rPr>
  </w:style>
  <w:style w:type="character" w:customStyle="1" w:styleId="HTMLPreformattedChar">
    <w:name w:val="HTML Preformatted Char"/>
    <w:basedOn w:val="DefaultParagraphFont"/>
    <w:link w:val="HTMLPreformatted"/>
    <w:uiPriority w:val="99"/>
    <w:semiHidden/>
    <w:rsid w:val="00FF1F01"/>
    <w:rPr>
      <w:rFonts w:ascii="Courier New" w:eastAsia="Times New Roman" w:hAnsi="Courier New" w:cs="Courier New"/>
      <w:sz w:val="20"/>
      <w:szCs w:val="20"/>
      <w:lang w:val="en-US" w:bidi="th-TH"/>
    </w:rPr>
  </w:style>
  <w:style w:type="character" w:customStyle="1" w:styleId="y2iqfc">
    <w:name w:val="y2iqfc"/>
    <w:basedOn w:val="DefaultParagraphFont"/>
    <w:rsid w:val="00FF1F01"/>
  </w:style>
  <w:style w:type="paragraph" w:customStyle="1" w:styleId="Bodytext0">
    <w:name w:val="Bodytext"/>
    <w:basedOn w:val="Normal"/>
    <w:rsid w:val="006867AA"/>
    <w:pPr>
      <w:widowControl w:val="0"/>
      <w:spacing w:before="26" w:after="240" w:line="240" w:lineRule="atLeast"/>
      <w:ind w:left="1080" w:right="115"/>
      <w:jc w:val="both"/>
    </w:pPr>
    <w:rPr>
      <w:rFonts w:ascii="Arial" w:eastAsia="Times New Roman" w:hAnsi="Arial" w:cs="Times New Roman"/>
      <w:noProof w:val="0"/>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27984">
      <w:bodyDiv w:val="1"/>
      <w:marLeft w:val="0"/>
      <w:marRight w:val="0"/>
      <w:marTop w:val="0"/>
      <w:marBottom w:val="0"/>
      <w:divBdr>
        <w:top w:val="none" w:sz="0" w:space="0" w:color="auto"/>
        <w:left w:val="none" w:sz="0" w:space="0" w:color="auto"/>
        <w:bottom w:val="none" w:sz="0" w:space="0" w:color="auto"/>
        <w:right w:val="none" w:sz="0" w:space="0" w:color="auto"/>
      </w:divBdr>
    </w:div>
    <w:div w:id="17435558">
      <w:bodyDiv w:val="1"/>
      <w:marLeft w:val="0"/>
      <w:marRight w:val="0"/>
      <w:marTop w:val="0"/>
      <w:marBottom w:val="0"/>
      <w:divBdr>
        <w:top w:val="none" w:sz="0" w:space="0" w:color="auto"/>
        <w:left w:val="none" w:sz="0" w:space="0" w:color="auto"/>
        <w:bottom w:val="none" w:sz="0" w:space="0" w:color="auto"/>
        <w:right w:val="none" w:sz="0" w:space="0" w:color="auto"/>
      </w:divBdr>
    </w:div>
    <w:div w:id="31195862">
      <w:bodyDiv w:val="1"/>
      <w:marLeft w:val="0"/>
      <w:marRight w:val="0"/>
      <w:marTop w:val="0"/>
      <w:marBottom w:val="0"/>
      <w:divBdr>
        <w:top w:val="none" w:sz="0" w:space="0" w:color="auto"/>
        <w:left w:val="none" w:sz="0" w:space="0" w:color="auto"/>
        <w:bottom w:val="none" w:sz="0" w:space="0" w:color="auto"/>
        <w:right w:val="none" w:sz="0" w:space="0" w:color="auto"/>
      </w:divBdr>
    </w:div>
    <w:div w:id="33578362">
      <w:bodyDiv w:val="1"/>
      <w:marLeft w:val="0"/>
      <w:marRight w:val="0"/>
      <w:marTop w:val="0"/>
      <w:marBottom w:val="0"/>
      <w:divBdr>
        <w:top w:val="none" w:sz="0" w:space="0" w:color="auto"/>
        <w:left w:val="none" w:sz="0" w:space="0" w:color="auto"/>
        <w:bottom w:val="none" w:sz="0" w:space="0" w:color="auto"/>
        <w:right w:val="none" w:sz="0" w:space="0" w:color="auto"/>
      </w:divBdr>
    </w:div>
    <w:div w:id="48387792">
      <w:bodyDiv w:val="1"/>
      <w:marLeft w:val="0"/>
      <w:marRight w:val="0"/>
      <w:marTop w:val="0"/>
      <w:marBottom w:val="0"/>
      <w:divBdr>
        <w:top w:val="none" w:sz="0" w:space="0" w:color="auto"/>
        <w:left w:val="none" w:sz="0" w:space="0" w:color="auto"/>
        <w:bottom w:val="none" w:sz="0" w:space="0" w:color="auto"/>
        <w:right w:val="none" w:sz="0" w:space="0" w:color="auto"/>
      </w:divBdr>
    </w:div>
    <w:div w:id="51394494">
      <w:bodyDiv w:val="1"/>
      <w:marLeft w:val="0"/>
      <w:marRight w:val="0"/>
      <w:marTop w:val="0"/>
      <w:marBottom w:val="0"/>
      <w:divBdr>
        <w:top w:val="none" w:sz="0" w:space="0" w:color="auto"/>
        <w:left w:val="none" w:sz="0" w:space="0" w:color="auto"/>
        <w:bottom w:val="none" w:sz="0" w:space="0" w:color="auto"/>
        <w:right w:val="none" w:sz="0" w:space="0" w:color="auto"/>
      </w:divBdr>
    </w:div>
    <w:div w:id="70584350">
      <w:bodyDiv w:val="1"/>
      <w:marLeft w:val="0"/>
      <w:marRight w:val="0"/>
      <w:marTop w:val="0"/>
      <w:marBottom w:val="0"/>
      <w:divBdr>
        <w:top w:val="none" w:sz="0" w:space="0" w:color="auto"/>
        <w:left w:val="none" w:sz="0" w:space="0" w:color="auto"/>
        <w:bottom w:val="none" w:sz="0" w:space="0" w:color="auto"/>
        <w:right w:val="none" w:sz="0" w:space="0" w:color="auto"/>
      </w:divBdr>
    </w:div>
    <w:div w:id="87894359">
      <w:bodyDiv w:val="1"/>
      <w:marLeft w:val="0"/>
      <w:marRight w:val="0"/>
      <w:marTop w:val="0"/>
      <w:marBottom w:val="0"/>
      <w:divBdr>
        <w:top w:val="none" w:sz="0" w:space="0" w:color="auto"/>
        <w:left w:val="none" w:sz="0" w:space="0" w:color="auto"/>
        <w:bottom w:val="none" w:sz="0" w:space="0" w:color="auto"/>
        <w:right w:val="none" w:sz="0" w:space="0" w:color="auto"/>
      </w:divBdr>
    </w:div>
    <w:div w:id="92752784">
      <w:bodyDiv w:val="1"/>
      <w:marLeft w:val="0"/>
      <w:marRight w:val="0"/>
      <w:marTop w:val="0"/>
      <w:marBottom w:val="0"/>
      <w:divBdr>
        <w:top w:val="none" w:sz="0" w:space="0" w:color="auto"/>
        <w:left w:val="none" w:sz="0" w:space="0" w:color="auto"/>
        <w:bottom w:val="none" w:sz="0" w:space="0" w:color="auto"/>
        <w:right w:val="none" w:sz="0" w:space="0" w:color="auto"/>
      </w:divBdr>
    </w:div>
    <w:div w:id="123692403">
      <w:bodyDiv w:val="1"/>
      <w:marLeft w:val="0"/>
      <w:marRight w:val="0"/>
      <w:marTop w:val="0"/>
      <w:marBottom w:val="0"/>
      <w:divBdr>
        <w:top w:val="none" w:sz="0" w:space="0" w:color="auto"/>
        <w:left w:val="none" w:sz="0" w:space="0" w:color="auto"/>
        <w:bottom w:val="none" w:sz="0" w:space="0" w:color="auto"/>
        <w:right w:val="none" w:sz="0" w:space="0" w:color="auto"/>
      </w:divBdr>
    </w:div>
    <w:div w:id="143082578">
      <w:bodyDiv w:val="1"/>
      <w:marLeft w:val="0"/>
      <w:marRight w:val="0"/>
      <w:marTop w:val="0"/>
      <w:marBottom w:val="0"/>
      <w:divBdr>
        <w:top w:val="none" w:sz="0" w:space="0" w:color="auto"/>
        <w:left w:val="none" w:sz="0" w:space="0" w:color="auto"/>
        <w:bottom w:val="none" w:sz="0" w:space="0" w:color="auto"/>
        <w:right w:val="none" w:sz="0" w:space="0" w:color="auto"/>
      </w:divBdr>
    </w:div>
    <w:div w:id="144246312">
      <w:bodyDiv w:val="1"/>
      <w:marLeft w:val="0"/>
      <w:marRight w:val="0"/>
      <w:marTop w:val="0"/>
      <w:marBottom w:val="0"/>
      <w:divBdr>
        <w:top w:val="none" w:sz="0" w:space="0" w:color="auto"/>
        <w:left w:val="none" w:sz="0" w:space="0" w:color="auto"/>
        <w:bottom w:val="none" w:sz="0" w:space="0" w:color="auto"/>
        <w:right w:val="none" w:sz="0" w:space="0" w:color="auto"/>
      </w:divBdr>
    </w:div>
    <w:div w:id="150609335">
      <w:bodyDiv w:val="1"/>
      <w:marLeft w:val="0"/>
      <w:marRight w:val="0"/>
      <w:marTop w:val="0"/>
      <w:marBottom w:val="0"/>
      <w:divBdr>
        <w:top w:val="none" w:sz="0" w:space="0" w:color="auto"/>
        <w:left w:val="none" w:sz="0" w:space="0" w:color="auto"/>
        <w:bottom w:val="none" w:sz="0" w:space="0" w:color="auto"/>
        <w:right w:val="none" w:sz="0" w:space="0" w:color="auto"/>
      </w:divBdr>
    </w:div>
    <w:div w:id="163710602">
      <w:bodyDiv w:val="1"/>
      <w:marLeft w:val="0"/>
      <w:marRight w:val="0"/>
      <w:marTop w:val="0"/>
      <w:marBottom w:val="0"/>
      <w:divBdr>
        <w:top w:val="none" w:sz="0" w:space="0" w:color="auto"/>
        <w:left w:val="none" w:sz="0" w:space="0" w:color="auto"/>
        <w:bottom w:val="none" w:sz="0" w:space="0" w:color="auto"/>
        <w:right w:val="none" w:sz="0" w:space="0" w:color="auto"/>
      </w:divBdr>
    </w:div>
    <w:div w:id="176239204">
      <w:bodyDiv w:val="1"/>
      <w:marLeft w:val="0"/>
      <w:marRight w:val="0"/>
      <w:marTop w:val="0"/>
      <w:marBottom w:val="0"/>
      <w:divBdr>
        <w:top w:val="none" w:sz="0" w:space="0" w:color="auto"/>
        <w:left w:val="none" w:sz="0" w:space="0" w:color="auto"/>
        <w:bottom w:val="none" w:sz="0" w:space="0" w:color="auto"/>
        <w:right w:val="none" w:sz="0" w:space="0" w:color="auto"/>
      </w:divBdr>
    </w:div>
    <w:div w:id="178394681">
      <w:bodyDiv w:val="1"/>
      <w:marLeft w:val="0"/>
      <w:marRight w:val="0"/>
      <w:marTop w:val="0"/>
      <w:marBottom w:val="0"/>
      <w:divBdr>
        <w:top w:val="none" w:sz="0" w:space="0" w:color="auto"/>
        <w:left w:val="none" w:sz="0" w:space="0" w:color="auto"/>
        <w:bottom w:val="none" w:sz="0" w:space="0" w:color="auto"/>
        <w:right w:val="none" w:sz="0" w:space="0" w:color="auto"/>
      </w:divBdr>
    </w:div>
    <w:div w:id="185533218">
      <w:bodyDiv w:val="1"/>
      <w:marLeft w:val="0"/>
      <w:marRight w:val="0"/>
      <w:marTop w:val="0"/>
      <w:marBottom w:val="0"/>
      <w:divBdr>
        <w:top w:val="none" w:sz="0" w:space="0" w:color="auto"/>
        <w:left w:val="none" w:sz="0" w:space="0" w:color="auto"/>
        <w:bottom w:val="none" w:sz="0" w:space="0" w:color="auto"/>
        <w:right w:val="none" w:sz="0" w:space="0" w:color="auto"/>
      </w:divBdr>
    </w:div>
    <w:div w:id="196312204">
      <w:bodyDiv w:val="1"/>
      <w:marLeft w:val="0"/>
      <w:marRight w:val="0"/>
      <w:marTop w:val="0"/>
      <w:marBottom w:val="0"/>
      <w:divBdr>
        <w:top w:val="none" w:sz="0" w:space="0" w:color="auto"/>
        <w:left w:val="none" w:sz="0" w:space="0" w:color="auto"/>
        <w:bottom w:val="none" w:sz="0" w:space="0" w:color="auto"/>
        <w:right w:val="none" w:sz="0" w:space="0" w:color="auto"/>
      </w:divBdr>
    </w:div>
    <w:div w:id="204871255">
      <w:bodyDiv w:val="1"/>
      <w:marLeft w:val="0"/>
      <w:marRight w:val="0"/>
      <w:marTop w:val="0"/>
      <w:marBottom w:val="0"/>
      <w:divBdr>
        <w:top w:val="none" w:sz="0" w:space="0" w:color="auto"/>
        <w:left w:val="none" w:sz="0" w:space="0" w:color="auto"/>
        <w:bottom w:val="none" w:sz="0" w:space="0" w:color="auto"/>
        <w:right w:val="none" w:sz="0" w:space="0" w:color="auto"/>
      </w:divBdr>
    </w:div>
    <w:div w:id="215705878">
      <w:bodyDiv w:val="1"/>
      <w:marLeft w:val="0"/>
      <w:marRight w:val="0"/>
      <w:marTop w:val="0"/>
      <w:marBottom w:val="0"/>
      <w:divBdr>
        <w:top w:val="none" w:sz="0" w:space="0" w:color="auto"/>
        <w:left w:val="none" w:sz="0" w:space="0" w:color="auto"/>
        <w:bottom w:val="none" w:sz="0" w:space="0" w:color="auto"/>
        <w:right w:val="none" w:sz="0" w:space="0" w:color="auto"/>
      </w:divBdr>
    </w:div>
    <w:div w:id="219437879">
      <w:bodyDiv w:val="1"/>
      <w:marLeft w:val="0"/>
      <w:marRight w:val="0"/>
      <w:marTop w:val="0"/>
      <w:marBottom w:val="0"/>
      <w:divBdr>
        <w:top w:val="none" w:sz="0" w:space="0" w:color="auto"/>
        <w:left w:val="none" w:sz="0" w:space="0" w:color="auto"/>
        <w:bottom w:val="none" w:sz="0" w:space="0" w:color="auto"/>
        <w:right w:val="none" w:sz="0" w:space="0" w:color="auto"/>
      </w:divBdr>
    </w:div>
    <w:div w:id="235820350">
      <w:bodyDiv w:val="1"/>
      <w:marLeft w:val="0"/>
      <w:marRight w:val="0"/>
      <w:marTop w:val="0"/>
      <w:marBottom w:val="0"/>
      <w:divBdr>
        <w:top w:val="none" w:sz="0" w:space="0" w:color="auto"/>
        <w:left w:val="none" w:sz="0" w:space="0" w:color="auto"/>
        <w:bottom w:val="none" w:sz="0" w:space="0" w:color="auto"/>
        <w:right w:val="none" w:sz="0" w:space="0" w:color="auto"/>
      </w:divBdr>
    </w:div>
    <w:div w:id="237594293">
      <w:bodyDiv w:val="1"/>
      <w:marLeft w:val="0"/>
      <w:marRight w:val="0"/>
      <w:marTop w:val="0"/>
      <w:marBottom w:val="0"/>
      <w:divBdr>
        <w:top w:val="none" w:sz="0" w:space="0" w:color="auto"/>
        <w:left w:val="none" w:sz="0" w:space="0" w:color="auto"/>
        <w:bottom w:val="none" w:sz="0" w:space="0" w:color="auto"/>
        <w:right w:val="none" w:sz="0" w:space="0" w:color="auto"/>
      </w:divBdr>
    </w:div>
    <w:div w:id="249394260">
      <w:bodyDiv w:val="1"/>
      <w:marLeft w:val="0"/>
      <w:marRight w:val="0"/>
      <w:marTop w:val="0"/>
      <w:marBottom w:val="0"/>
      <w:divBdr>
        <w:top w:val="none" w:sz="0" w:space="0" w:color="auto"/>
        <w:left w:val="none" w:sz="0" w:space="0" w:color="auto"/>
        <w:bottom w:val="none" w:sz="0" w:space="0" w:color="auto"/>
        <w:right w:val="none" w:sz="0" w:space="0" w:color="auto"/>
      </w:divBdr>
    </w:div>
    <w:div w:id="257182527">
      <w:bodyDiv w:val="1"/>
      <w:marLeft w:val="0"/>
      <w:marRight w:val="0"/>
      <w:marTop w:val="0"/>
      <w:marBottom w:val="0"/>
      <w:divBdr>
        <w:top w:val="none" w:sz="0" w:space="0" w:color="auto"/>
        <w:left w:val="none" w:sz="0" w:space="0" w:color="auto"/>
        <w:bottom w:val="none" w:sz="0" w:space="0" w:color="auto"/>
        <w:right w:val="none" w:sz="0" w:space="0" w:color="auto"/>
      </w:divBdr>
    </w:div>
    <w:div w:id="266012444">
      <w:bodyDiv w:val="1"/>
      <w:marLeft w:val="0"/>
      <w:marRight w:val="0"/>
      <w:marTop w:val="0"/>
      <w:marBottom w:val="0"/>
      <w:divBdr>
        <w:top w:val="none" w:sz="0" w:space="0" w:color="auto"/>
        <w:left w:val="none" w:sz="0" w:space="0" w:color="auto"/>
        <w:bottom w:val="none" w:sz="0" w:space="0" w:color="auto"/>
        <w:right w:val="none" w:sz="0" w:space="0" w:color="auto"/>
      </w:divBdr>
    </w:div>
    <w:div w:id="283998410">
      <w:bodyDiv w:val="1"/>
      <w:marLeft w:val="0"/>
      <w:marRight w:val="0"/>
      <w:marTop w:val="0"/>
      <w:marBottom w:val="0"/>
      <w:divBdr>
        <w:top w:val="none" w:sz="0" w:space="0" w:color="auto"/>
        <w:left w:val="none" w:sz="0" w:space="0" w:color="auto"/>
        <w:bottom w:val="none" w:sz="0" w:space="0" w:color="auto"/>
        <w:right w:val="none" w:sz="0" w:space="0" w:color="auto"/>
      </w:divBdr>
    </w:div>
    <w:div w:id="290988644">
      <w:bodyDiv w:val="1"/>
      <w:marLeft w:val="0"/>
      <w:marRight w:val="0"/>
      <w:marTop w:val="0"/>
      <w:marBottom w:val="0"/>
      <w:divBdr>
        <w:top w:val="none" w:sz="0" w:space="0" w:color="auto"/>
        <w:left w:val="none" w:sz="0" w:space="0" w:color="auto"/>
        <w:bottom w:val="none" w:sz="0" w:space="0" w:color="auto"/>
        <w:right w:val="none" w:sz="0" w:space="0" w:color="auto"/>
      </w:divBdr>
    </w:div>
    <w:div w:id="295768411">
      <w:bodyDiv w:val="1"/>
      <w:marLeft w:val="0"/>
      <w:marRight w:val="0"/>
      <w:marTop w:val="0"/>
      <w:marBottom w:val="0"/>
      <w:divBdr>
        <w:top w:val="none" w:sz="0" w:space="0" w:color="auto"/>
        <w:left w:val="none" w:sz="0" w:space="0" w:color="auto"/>
        <w:bottom w:val="none" w:sz="0" w:space="0" w:color="auto"/>
        <w:right w:val="none" w:sz="0" w:space="0" w:color="auto"/>
      </w:divBdr>
    </w:div>
    <w:div w:id="308947218">
      <w:bodyDiv w:val="1"/>
      <w:marLeft w:val="0"/>
      <w:marRight w:val="0"/>
      <w:marTop w:val="0"/>
      <w:marBottom w:val="0"/>
      <w:divBdr>
        <w:top w:val="none" w:sz="0" w:space="0" w:color="auto"/>
        <w:left w:val="none" w:sz="0" w:space="0" w:color="auto"/>
        <w:bottom w:val="none" w:sz="0" w:space="0" w:color="auto"/>
        <w:right w:val="none" w:sz="0" w:space="0" w:color="auto"/>
      </w:divBdr>
    </w:div>
    <w:div w:id="326520040">
      <w:bodyDiv w:val="1"/>
      <w:marLeft w:val="0"/>
      <w:marRight w:val="0"/>
      <w:marTop w:val="0"/>
      <w:marBottom w:val="0"/>
      <w:divBdr>
        <w:top w:val="none" w:sz="0" w:space="0" w:color="auto"/>
        <w:left w:val="none" w:sz="0" w:space="0" w:color="auto"/>
        <w:bottom w:val="none" w:sz="0" w:space="0" w:color="auto"/>
        <w:right w:val="none" w:sz="0" w:space="0" w:color="auto"/>
      </w:divBdr>
    </w:div>
    <w:div w:id="330448450">
      <w:bodyDiv w:val="1"/>
      <w:marLeft w:val="0"/>
      <w:marRight w:val="0"/>
      <w:marTop w:val="0"/>
      <w:marBottom w:val="0"/>
      <w:divBdr>
        <w:top w:val="none" w:sz="0" w:space="0" w:color="auto"/>
        <w:left w:val="none" w:sz="0" w:space="0" w:color="auto"/>
        <w:bottom w:val="none" w:sz="0" w:space="0" w:color="auto"/>
        <w:right w:val="none" w:sz="0" w:space="0" w:color="auto"/>
      </w:divBdr>
    </w:div>
    <w:div w:id="332413953">
      <w:bodyDiv w:val="1"/>
      <w:marLeft w:val="0"/>
      <w:marRight w:val="0"/>
      <w:marTop w:val="0"/>
      <w:marBottom w:val="0"/>
      <w:divBdr>
        <w:top w:val="none" w:sz="0" w:space="0" w:color="auto"/>
        <w:left w:val="none" w:sz="0" w:space="0" w:color="auto"/>
        <w:bottom w:val="none" w:sz="0" w:space="0" w:color="auto"/>
        <w:right w:val="none" w:sz="0" w:space="0" w:color="auto"/>
      </w:divBdr>
    </w:div>
    <w:div w:id="347755606">
      <w:bodyDiv w:val="1"/>
      <w:marLeft w:val="0"/>
      <w:marRight w:val="0"/>
      <w:marTop w:val="0"/>
      <w:marBottom w:val="0"/>
      <w:divBdr>
        <w:top w:val="none" w:sz="0" w:space="0" w:color="auto"/>
        <w:left w:val="none" w:sz="0" w:space="0" w:color="auto"/>
        <w:bottom w:val="none" w:sz="0" w:space="0" w:color="auto"/>
        <w:right w:val="none" w:sz="0" w:space="0" w:color="auto"/>
      </w:divBdr>
    </w:div>
    <w:div w:id="352265746">
      <w:bodyDiv w:val="1"/>
      <w:marLeft w:val="0"/>
      <w:marRight w:val="0"/>
      <w:marTop w:val="0"/>
      <w:marBottom w:val="0"/>
      <w:divBdr>
        <w:top w:val="none" w:sz="0" w:space="0" w:color="auto"/>
        <w:left w:val="none" w:sz="0" w:space="0" w:color="auto"/>
        <w:bottom w:val="none" w:sz="0" w:space="0" w:color="auto"/>
        <w:right w:val="none" w:sz="0" w:space="0" w:color="auto"/>
      </w:divBdr>
    </w:div>
    <w:div w:id="368339102">
      <w:bodyDiv w:val="1"/>
      <w:marLeft w:val="0"/>
      <w:marRight w:val="0"/>
      <w:marTop w:val="0"/>
      <w:marBottom w:val="0"/>
      <w:divBdr>
        <w:top w:val="none" w:sz="0" w:space="0" w:color="auto"/>
        <w:left w:val="none" w:sz="0" w:space="0" w:color="auto"/>
        <w:bottom w:val="none" w:sz="0" w:space="0" w:color="auto"/>
        <w:right w:val="none" w:sz="0" w:space="0" w:color="auto"/>
      </w:divBdr>
    </w:div>
    <w:div w:id="392581236">
      <w:bodyDiv w:val="1"/>
      <w:marLeft w:val="0"/>
      <w:marRight w:val="0"/>
      <w:marTop w:val="0"/>
      <w:marBottom w:val="0"/>
      <w:divBdr>
        <w:top w:val="none" w:sz="0" w:space="0" w:color="auto"/>
        <w:left w:val="none" w:sz="0" w:space="0" w:color="auto"/>
        <w:bottom w:val="none" w:sz="0" w:space="0" w:color="auto"/>
        <w:right w:val="none" w:sz="0" w:space="0" w:color="auto"/>
      </w:divBdr>
    </w:div>
    <w:div w:id="397245888">
      <w:bodyDiv w:val="1"/>
      <w:marLeft w:val="0"/>
      <w:marRight w:val="0"/>
      <w:marTop w:val="0"/>
      <w:marBottom w:val="0"/>
      <w:divBdr>
        <w:top w:val="none" w:sz="0" w:space="0" w:color="auto"/>
        <w:left w:val="none" w:sz="0" w:space="0" w:color="auto"/>
        <w:bottom w:val="none" w:sz="0" w:space="0" w:color="auto"/>
        <w:right w:val="none" w:sz="0" w:space="0" w:color="auto"/>
      </w:divBdr>
    </w:div>
    <w:div w:id="398289584">
      <w:bodyDiv w:val="1"/>
      <w:marLeft w:val="0"/>
      <w:marRight w:val="0"/>
      <w:marTop w:val="0"/>
      <w:marBottom w:val="0"/>
      <w:divBdr>
        <w:top w:val="none" w:sz="0" w:space="0" w:color="auto"/>
        <w:left w:val="none" w:sz="0" w:space="0" w:color="auto"/>
        <w:bottom w:val="none" w:sz="0" w:space="0" w:color="auto"/>
        <w:right w:val="none" w:sz="0" w:space="0" w:color="auto"/>
      </w:divBdr>
    </w:div>
    <w:div w:id="406222708">
      <w:bodyDiv w:val="1"/>
      <w:marLeft w:val="0"/>
      <w:marRight w:val="0"/>
      <w:marTop w:val="0"/>
      <w:marBottom w:val="0"/>
      <w:divBdr>
        <w:top w:val="none" w:sz="0" w:space="0" w:color="auto"/>
        <w:left w:val="none" w:sz="0" w:space="0" w:color="auto"/>
        <w:bottom w:val="none" w:sz="0" w:space="0" w:color="auto"/>
        <w:right w:val="none" w:sz="0" w:space="0" w:color="auto"/>
      </w:divBdr>
    </w:div>
    <w:div w:id="420486714">
      <w:bodyDiv w:val="1"/>
      <w:marLeft w:val="0"/>
      <w:marRight w:val="0"/>
      <w:marTop w:val="0"/>
      <w:marBottom w:val="0"/>
      <w:divBdr>
        <w:top w:val="none" w:sz="0" w:space="0" w:color="auto"/>
        <w:left w:val="none" w:sz="0" w:space="0" w:color="auto"/>
        <w:bottom w:val="none" w:sz="0" w:space="0" w:color="auto"/>
        <w:right w:val="none" w:sz="0" w:space="0" w:color="auto"/>
      </w:divBdr>
    </w:div>
    <w:div w:id="426655403">
      <w:bodyDiv w:val="1"/>
      <w:marLeft w:val="0"/>
      <w:marRight w:val="0"/>
      <w:marTop w:val="0"/>
      <w:marBottom w:val="0"/>
      <w:divBdr>
        <w:top w:val="none" w:sz="0" w:space="0" w:color="auto"/>
        <w:left w:val="none" w:sz="0" w:space="0" w:color="auto"/>
        <w:bottom w:val="none" w:sz="0" w:space="0" w:color="auto"/>
        <w:right w:val="none" w:sz="0" w:space="0" w:color="auto"/>
      </w:divBdr>
    </w:div>
    <w:div w:id="435948900">
      <w:bodyDiv w:val="1"/>
      <w:marLeft w:val="0"/>
      <w:marRight w:val="0"/>
      <w:marTop w:val="0"/>
      <w:marBottom w:val="0"/>
      <w:divBdr>
        <w:top w:val="none" w:sz="0" w:space="0" w:color="auto"/>
        <w:left w:val="none" w:sz="0" w:space="0" w:color="auto"/>
        <w:bottom w:val="none" w:sz="0" w:space="0" w:color="auto"/>
        <w:right w:val="none" w:sz="0" w:space="0" w:color="auto"/>
      </w:divBdr>
    </w:div>
    <w:div w:id="441806406">
      <w:bodyDiv w:val="1"/>
      <w:marLeft w:val="0"/>
      <w:marRight w:val="0"/>
      <w:marTop w:val="0"/>
      <w:marBottom w:val="0"/>
      <w:divBdr>
        <w:top w:val="none" w:sz="0" w:space="0" w:color="auto"/>
        <w:left w:val="none" w:sz="0" w:space="0" w:color="auto"/>
        <w:bottom w:val="none" w:sz="0" w:space="0" w:color="auto"/>
        <w:right w:val="none" w:sz="0" w:space="0" w:color="auto"/>
      </w:divBdr>
    </w:div>
    <w:div w:id="442893337">
      <w:bodyDiv w:val="1"/>
      <w:marLeft w:val="0"/>
      <w:marRight w:val="0"/>
      <w:marTop w:val="0"/>
      <w:marBottom w:val="0"/>
      <w:divBdr>
        <w:top w:val="none" w:sz="0" w:space="0" w:color="auto"/>
        <w:left w:val="none" w:sz="0" w:space="0" w:color="auto"/>
        <w:bottom w:val="none" w:sz="0" w:space="0" w:color="auto"/>
        <w:right w:val="none" w:sz="0" w:space="0" w:color="auto"/>
      </w:divBdr>
    </w:div>
    <w:div w:id="450705937">
      <w:bodyDiv w:val="1"/>
      <w:marLeft w:val="0"/>
      <w:marRight w:val="0"/>
      <w:marTop w:val="0"/>
      <w:marBottom w:val="0"/>
      <w:divBdr>
        <w:top w:val="none" w:sz="0" w:space="0" w:color="auto"/>
        <w:left w:val="none" w:sz="0" w:space="0" w:color="auto"/>
        <w:bottom w:val="none" w:sz="0" w:space="0" w:color="auto"/>
        <w:right w:val="none" w:sz="0" w:space="0" w:color="auto"/>
      </w:divBdr>
    </w:div>
    <w:div w:id="454099060">
      <w:bodyDiv w:val="1"/>
      <w:marLeft w:val="0"/>
      <w:marRight w:val="0"/>
      <w:marTop w:val="0"/>
      <w:marBottom w:val="0"/>
      <w:divBdr>
        <w:top w:val="none" w:sz="0" w:space="0" w:color="auto"/>
        <w:left w:val="none" w:sz="0" w:space="0" w:color="auto"/>
        <w:bottom w:val="none" w:sz="0" w:space="0" w:color="auto"/>
        <w:right w:val="none" w:sz="0" w:space="0" w:color="auto"/>
      </w:divBdr>
    </w:div>
    <w:div w:id="458887662">
      <w:bodyDiv w:val="1"/>
      <w:marLeft w:val="0"/>
      <w:marRight w:val="0"/>
      <w:marTop w:val="0"/>
      <w:marBottom w:val="0"/>
      <w:divBdr>
        <w:top w:val="none" w:sz="0" w:space="0" w:color="auto"/>
        <w:left w:val="none" w:sz="0" w:space="0" w:color="auto"/>
        <w:bottom w:val="none" w:sz="0" w:space="0" w:color="auto"/>
        <w:right w:val="none" w:sz="0" w:space="0" w:color="auto"/>
      </w:divBdr>
    </w:div>
    <w:div w:id="464085405">
      <w:bodyDiv w:val="1"/>
      <w:marLeft w:val="0"/>
      <w:marRight w:val="0"/>
      <w:marTop w:val="0"/>
      <w:marBottom w:val="0"/>
      <w:divBdr>
        <w:top w:val="none" w:sz="0" w:space="0" w:color="auto"/>
        <w:left w:val="none" w:sz="0" w:space="0" w:color="auto"/>
        <w:bottom w:val="none" w:sz="0" w:space="0" w:color="auto"/>
        <w:right w:val="none" w:sz="0" w:space="0" w:color="auto"/>
      </w:divBdr>
    </w:div>
    <w:div w:id="464542284">
      <w:bodyDiv w:val="1"/>
      <w:marLeft w:val="0"/>
      <w:marRight w:val="0"/>
      <w:marTop w:val="0"/>
      <w:marBottom w:val="0"/>
      <w:divBdr>
        <w:top w:val="none" w:sz="0" w:space="0" w:color="auto"/>
        <w:left w:val="none" w:sz="0" w:space="0" w:color="auto"/>
        <w:bottom w:val="none" w:sz="0" w:space="0" w:color="auto"/>
        <w:right w:val="none" w:sz="0" w:space="0" w:color="auto"/>
      </w:divBdr>
    </w:div>
    <w:div w:id="477192427">
      <w:bodyDiv w:val="1"/>
      <w:marLeft w:val="0"/>
      <w:marRight w:val="0"/>
      <w:marTop w:val="0"/>
      <w:marBottom w:val="0"/>
      <w:divBdr>
        <w:top w:val="none" w:sz="0" w:space="0" w:color="auto"/>
        <w:left w:val="none" w:sz="0" w:space="0" w:color="auto"/>
        <w:bottom w:val="none" w:sz="0" w:space="0" w:color="auto"/>
        <w:right w:val="none" w:sz="0" w:space="0" w:color="auto"/>
      </w:divBdr>
    </w:div>
    <w:div w:id="496656721">
      <w:bodyDiv w:val="1"/>
      <w:marLeft w:val="0"/>
      <w:marRight w:val="0"/>
      <w:marTop w:val="0"/>
      <w:marBottom w:val="0"/>
      <w:divBdr>
        <w:top w:val="none" w:sz="0" w:space="0" w:color="auto"/>
        <w:left w:val="none" w:sz="0" w:space="0" w:color="auto"/>
        <w:bottom w:val="none" w:sz="0" w:space="0" w:color="auto"/>
        <w:right w:val="none" w:sz="0" w:space="0" w:color="auto"/>
      </w:divBdr>
    </w:div>
    <w:div w:id="503595967">
      <w:bodyDiv w:val="1"/>
      <w:marLeft w:val="0"/>
      <w:marRight w:val="0"/>
      <w:marTop w:val="0"/>
      <w:marBottom w:val="0"/>
      <w:divBdr>
        <w:top w:val="none" w:sz="0" w:space="0" w:color="auto"/>
        <w:left w:val="none" w:sz="0" w:space="0" w:color="auto"/>
        <w:bottom w:val="none" w:sz="0" w:space="0" w:color="auto"/>
        <w:right w:val="none" w:sz="0" w:space="0" w:color="auto"/>
      </w:divBdr>
    </w:div>
    <w:div w:id="507062615">
      <w:bodyDiv w:val="1"/>
      <w:marLeft w:val="0"/>
      <w:marRight w:val="0"/>
      <w:marTop w:val="0"/>
      <w:marBottom w:val="0"/>
      <w:divBdr>
        <w:top w:val="none" w:sz="0" w:space="0" w:color="auto"/>
        <w:left w:val="none" w:sz="0" w:space="0" w:color="auto"/>
        <w:bottom w:val="none" w:sz="0" w:space="0" w:color="auto"/>
        <w:right w:val="none" w:sz="0" w:space="0" w:color="auto"/>
      </w:divBdr>
    </w:div>
    <w:div w:id="513305343">
      <w:bodyDiv w:val="1"/>
      <w:marLeft w:val="0"/>
      <w:marRight w:val="0"/>
      <w:marTop w:val="0"/>
      <w:marBottom w:val="0"/>
      <w:divBdr>
        <w:top w:val="none" w:sz="0" w:space="0" w:color="auto"/>
        <w:left w:val="none" w:sz="0" w:space="0" w:color="auto"/>
        <w:bottom w:val="none" w:sz="0" w:space="0" w:color="auto"/>
        <w:right w:val="none" w:sz="0" w:space="0" w:color="auto"/>
      </w:divBdr>
    </w:div>
    <w:div w:id="542861819">
      <w:bodyDiv w:val="1"/>
      <w:marLeft w:val="0"/>
      <w:marRight w:val="0"/>
      <w:marTop w:val="0"/>
      <w:marBottom w:val="0"/>
      <w:divBdr>
        <w:top w:val="none" w:sz="0" w:space="0" w:color="auto"/>
        <w:left w:val="none" w:sz="0" w:space="0" w:color="auto"/>
        <w:bottom w:val="none" w:sz="0" w:space="0" w:color="auto"/>
        <w:right w:val="none" w:sz="0" w:space="0" w:color="auto"/>
      </w:divBdr>
    </w:div>
    <w:div w:id="546071013">
      <w:bodyDiv w:val="1"/>
      <w:marLeft w:val="0"/>
      <w:marRight w:val="0"/>
      <w:marTop w:val="0"/>
      <w:marBottom w:val="0"/>
      <w:divBdr>
        <w:top w:val="none" w:sz="0" w:space="0" w:color="auto"/>
        <w:left w:val="none" w:sz="0" w:space="0" w:color="auto"/>
        <w:bottom w:val="none" w:sz="0" w:space="0" w:color="auto"/>
        <w:right w:val="none" w:sz="0" w:space="0" w:color="auto"/>
      </w:divBdr>
    </w:div>
    <w:div w:id="554782629">
      <w:bodyDiv w:val="1"/>
      <w:marLeft w:val="0"/>
      <w:marRight w:val="0"/>
      <w:marTop w:val="0"/>
      <w:marBottom w:val="0"/>
      <w:divBdr>
        <w:top w:val="none" w:sz="0" w:space="0" w:color="auto"/>
        <w:left w:val="none" w:sz="0" w:space="0" w:color="auto"/>
        <w:bottom w:val="none" w:sz="0" w:space="0" w:color="auto"/>
        <w:right w:val="none" w:sz="0" w:space="0" w:color="auto"/>
      </w:divBdr>
    </w:div>
    <w:div w:id="556085518">
      <w:bodyDiv w:val="1"/>
      <w:marLeft w:val="0"/>
      <w:marRight w:val="0"/>
      <w:marTop w:val="0"/>
      <w:marBottom w:val="0"/>
      <w:divBdr>
        <w:top w:val="none" w:sz="0" w:space="0" w:color="auto"/>
        <w:left w:val="none" w:sz="0" w:space="0" w:color="auto"/>
        <w:bottom w:val="none" w:sz="0" w:space="0" w:color="auto"/>
        <w:right w:val="none" w:sz="0" w:space="0" w:color="auto"/>
      </w:divBdr>
    </w:div>
    <w:div w:id="565455394">
      <w:bodyDiv w:val="1"/>
      <w:marLeft w:val="0"/>
      <w:marRight w:val="0"/>
      <w:marTop w:val="0"/>
      <w:marBottom w:val="0"/>
      <w:divBdr>
        <w:top w:val="none" w:sz="0" w:space="0" w:color="auto"/>
        <w:left w:val="none" w:sz="0" w:space="0" w:color="auto"/>
        <w:bottom w:val="none" w:sz="0" w:space="0" w:color="auto"/>
        <w:right w:val="none" w:sz="0" w:space="0" w:color="auto"/>
      </w:divBdr>
    </w:div>
    <w:div w:id="585070651">
      <w:bodyDiv w:val="1"/>
      <w:marLeft w:val="0"/>
      <w:marRight w:val="0"/>
      <w:marTop w:val="0"/>
      <w:marBottom w:val="0"/>
      <w:divBdr>
        <w:top w:val="none" w:sz="0" w:space="0" w:color="auto"/>
        <w:left w:val="none" w:sz="0" w:space="0" w:color="auto"/>
        <w:bottom w:val="none" w:sz="0" w:space="0" w:color="auto"/>
        <w:right w:val="none" w:sz="0" w:space="0" w:color="auto"/>
      </w:divBdr>
    </w:div>
    <w:div w:id="593974383">
      <w:bodyDiv w:val="1"/>
      <w:marLeft w:val="0"/>
      <w:marRight w:val="0"/>
      <w:marTop w:val="0"/>
      <w:marBottom w:val="0"/>
      <w:divBdr>
        <w:top w:val="none" w:sz="0" w:space="0" w:color="auto"/>
        <w:left w:val="none" w:sz="0" w:space="0" w:color="auto"/>
        <w:bottom w:val="none" w:sz="0" w:space="0" w:color="auto"/>
        <w:right w:val="none" w:sz="0" w:space="0" w:color="auto"/>
      </w:divBdr>
    </w:div>
    <w:div w:id="600572355">
      <w:bodyDiv w:val="1"/>
      <w:marLeft w:val="0"/>
      <w:marRight w:val="0"/>
      <w:marTop w:val="0"/>
      <w:marBottom w:val="0"/>
      <w:divBdr>
        <w:top w:val="none" w:sz="0" w:space="0" w:color="auto"/>
        <w:left w:val="none" w:sz="0" w:space="0" w:color="auto"/>
        <w:bottom w:val="none" w:sz="0" w:space="0" w:color="auto"/>
        <w:right w:val="none" w:sz="0" w:space="0" w:color="auto"/>
      </w:divBdr>
    </w:div>
    <w:div w:id="601885759">
      <w:bodyDiv w:val="1"/>
      <w:marLeft w:val="0"/>
      <w:marRight w:val="0"/>
      <w:marTop w:val="0"/>
      <w:marBottom w:val="0"/>
      <w:divBdr>
        <w:top w:val="none" w:sz="0" w:space="0" w:color="auto"/>
        <w:left w:val="none" w:sz="0" w:space="0" w:color="auto"/>
        <w:bottom w:val="none" w:sz="0" w:space="0" w:color="auto"/>
        <w:right w:val="none" w:sz="0" w:space="0" w:color="auto"/>
      </w:divBdr>
    </w:div>
    <w:div w:id="607736443">
      <w:bodyDiv w:val="1"/>
      <w:marLeft w:val="0"/>
      <w:marRight w:val="0"/>
      <w:marTop w:val="0"/>
      <w:marBottom w:val="0"/>
      <w:divBdr>
        <w:top w:val="none" w:sz="0" w:space="0" w:color="auto"/>
        <w:left w:val="none" w:sz="0" w:space="0" w:color="auto"/>
        <w:bottom w:val="none" w:sz="0" w:space="0" w:color="auto"/>
        <w:right w:val="none" w:sz="0" w:space="0" w:color="auto"/>
      </w:divBdr>
    </w:div>
    <w:div w:id="622687482">
      <w:bodyDiv w:val="1"/>
      <w:marLeft w:val="0"/>
      <w:marRight w:val="0"/>
      <w:marTop w:val="0"/>
      <w:marBottom w:val="0"/>
      <w:divBdr>
        <w:top w:val="none" w:sz="0" w:space="0" w:color="auto"/>
        <w:left w:val="none" w:sz="0" w:space="0" w:color="auto"/>
        <w:bottom w:val="none" w:sz="0" w:space="0" w:color="auto"/>
        <w:right w:val="none" w:sz="0" w:space="0" w:color="auto"/>
      </w:divBdr>
    </w:div>
    <w:div w:id="641891771">
      <w:bodyDiv w:val="1"/>
      <w:marLeft w:val="0"/>
      <w:marRight w:val="0"/>
      <w:marTop w:val="0"/>
      <w:marBottom w:val="0"/>
      <w:divBdr>
        <w:top w:val="none" w:sz="0" w:space="0" w:color="auto"/>
        <w:left w:val="none" w:sz="0" w:space="0" w:color="auto"/>
        <w:bottom w:val="none" w:sz="0" w:space="0" w:color="auto"/>
        <w:right w:val="none" w:sz="0" w:space="0" w:color="auto"/>
      </w:divBdr>
    </w:div>
    <w:div w:id="657153265">
      <w:bodyDiv w:val="1"/>
      <w:marLeft w:val="0"/>
      <w:marRight w:val="0"/>
      <w:marTop w:val="0"/>
      <w:marBottom w:val="0"/>
      <w:divBdr>
        <w:top w:val="none" w:sz="0" w:space="0" w:color="auto"/>
        <w:left w:val="none" w:sz="0" w:space="0" w:color="auto"/>
        <w:bottom w:val="none" w:sz="0" w:space="0" w:color="auto"/>
        <w:right w:val="none" w:sz="0" w:space="0" w:color="auto"/>
      </w:divBdr>
    </w:div>
    <w:div w:id="664552549">
      <w:bodyDiv w:val="1"/>
      <w:marLeft w:val="0"/>
      <w:marRight w:val="0"/>
      <w:marTop w:val="0"/>
      <w:marBottom w:val="0"/>
      <w:divBdr>
        <w:top w:val="none" w:sz="0" w:space="0" w:color="auto"/>
        <w:left w:val="none" w:sz="0" w:space="0" w:color="auto"/>
        <w:bottom w:val="none" w:sz="0" w:space="0" w:color="auto"/>
        <w:right w:val="none" w:sz="0" w:space="0" w:color="auto"/>
      </w:divBdr>
    </w:div>
    <w:div w:id="665129588">
      <w:bodyDiv w:val="1"/>
      <w:marLeft w:val="0"/>
      <w:marRight w:val="0"/>
      <w:marTop w:val="0"/>
      <w:marBottom w:val="0"/>
      <w:divBdr>
        <w:top w:val="none" w:sz="0" w:space="0" w:color="auto"/>
        <w:left w:val="none" w:sz="0" w:space="0" w:color="auto"/>
        <w:bottom w:val="none" w:sz="0" w:space="0" w:color="auto"/>
        <w:right w:val="none" w:sz="0" w:space="0" w:color="auto"/>
      </w:divBdr>
    </w:div>
    <w:div w:id="665400234">
      <w:bodyDiv w:val="1"/>
      <w:marLeft w:val="0"/>
      <w:marRight w:val="0"/>
      <w:marTop w:val="0"/>
      <w:marBottom w:val="0"/>
      <w:divBdr>
        <w:top w:val="none" w:sz="0" w:space="0" w:color="auto"/>
        <w:left w:val="none" w:sz="0" w:space="0" w:color="auto"/>
        <w:bottom w:val="none" w:sz="0" w:space="0" w:color="auto"/>
        <w:right w:val="none" w:sz="0" w:space="0" w:color="auto"/>
      </w:divBdr>
    </w:div>
    <w:div w:id="665672995">
      <w:bodyDiv w:val="1"/>
      <w:marLeft w:val="0"/>
      <w:marRight w:val="0"/>
      <w:marTop w:val="0"/>
      <w:marBottom w:val="0"/>
      <w:divBdr>
        <w:top w:val="none" w:sz="0" w:space="0" w:color="auto"/>
        <w:left w:val="none" w:sz="0" w:space="0" w:color="auto"/>
        <w:bottom w:val="none" w:sz="0" w:space="0" w:color="auto"/>
        <w:right w:val="none" w:sz="0" w:space="0" w:color="auto"/>
      </w:divBdr>
    </w:div>
    <w:div w:id="669871978">
      <w:bodyDiv w:val="1"/>
      <w:marLeft w:val="0"/>
      <w:marRight w:val="0"/>
      <w:marTop w:val="0"/>
      <w:marBottom w:val="0"/>
      <w:divBdr>
        <w:top w:val="none" w:sz="0" w:space="0" w:color="auto"/>
        <w:left w:val="none" w:sz="0" w:space="0" w:color="auto"/>
        <w:bottom w:val="none" w:sz="0" w:space="0" w:color="auto"/>
        <w:right w:val="none" w:sz="0" w:space="0" w:color="auto"/>
      </w:divBdr>
    </w:div>
    <w:div w:id="674189039">
      <w:bodyDiv w:val="1"/>
      <w:marLeft w:val="0"/>
      <w:marRight w:val="0"/>
      <w:marTop w:val="0"/>
      <w:marBottom w:val="0"/>
      <w:divBdr>
        <w:top w:val="none" w:sz="0" w:space="0" w:color="auto"/>
        <w:left w:val="none" w:sz="0" w:space="0" w:color="auto"/>
        <w:bottom w:val="none" w:sz="0" w:space="0" w:color="auto"/>
        <w:right w:val="none" w:sz="0" w:space="0" w:color="auto"/>
      </w:divBdr>
    </w:div>
    <w:div w:id="692346987">
      <w:bodyDiv w:val="1"/>
      <w:marLeft w:val="0"/>
      <w:marRight w:val="0"/>
      <w:marTop w:val="0"/>
      <w:marBottom w:val="0"/>
      <w:divBdr>
        <w:top w:val="none" w:sz="0" w:space="0" w:color="auto"/>
        <w:left w:val="none" w:sz="0" w:space="0" w:color="auto"/>
        <w:bottom w:val="none" w:sz="0" w:space="0" w:color="auto"/>
        <w:right w:val="none" w:sz="0" w:space="0" w:color="auto"/>
      </w:divBdr>
    </w:div>
    <w:div w:id="694231954">
      <w:bodyDiv w:val="1"/>
      <w:marLeft w:val="0"/>
      <w:marRight w:val="0"/>
      <w:marTop w:val="0"/>
      <w:marBottom w:val="0"/>
      <w:divBdr>
        <w:top w:val="none" w:sz="0" w:space="0" w:color="auto"/>
        <w:left w:val="none" w:sz="0" w:space="0" w:color="auto"/>
        <w:bottom w:val="none" w:sz="0" w:space="0" w:color="auto"/>
        <w:right w:val="none" w:sz="0" w:space="0" w:color="auto"/>
      </w:divBdr>
    </w:div>
    <w:div w:id="703092383">
      <w:bodyDiv w:val="1"/>
      <w:marLeft w:val="0"/>
      <w:marRight w:val="0"/>
      <w:marTop w:val="0"/>
      <w:marBottom w:val="0"/>
      <w:divBdr>
        <w:top w:val="none" w:sz="0" w:space="0" w:color="auto"/>
        <w:left w:val="none" w:sz="0" w:space="0" w:color="auto"/>
        <w:bottom w:val="none" w:sz="0" w:space="0" w:color="auto"/>
        <w:right w:val="none" w:sz="0" w:space="0" w:color="auto"/>
      </w:divBdr>
    </w:div>
    <w:div w:id="707069512">
      <w:bodyDiv w:val="1"/>
      <w:marLeft w:val="0"/>
      <w:marRight w:val="0"/>
      <w:marTop w:val="0"/>
      <w:marBottom w:val="0"/>
      <w:divBdr>
        <w:top w:val="none" w:sz="0" w:space="0" w:color="auto"/>
        <w:left w:val="none" w:sz="0" w:space="0" w:color="auto"/>
        <w:bottom w:val="none" w:sz="0" w:space="0" w:color="auto"/>
        <w:right w:val="none" w:sz="0" w:space="0" w:color="auto"/>
      </w:divBdr>
    </w:div>
    <w:div w:id="714743843">
      <w:bodyDiv w:val="1"/>
      <w:marLeft w:val="0"/>
      <w:marRight w:val="0"/>
      <w:marTop w:val="0"/>
      <w:marBottom w:val="0"/>
      <w:divBdr>
        <w:top w:val="none" w:sz="0" w:space="0" w:color="auto"/>
        <w:left w:val="none" w:sz="0" w:space="0" w:color="auto"/>
        <w:bottom w:val="none" w:sz="0" w:space="0" w:color="auto"/>
        <w:right w:val="none" w:sz="0" w:space="0" w:color="auto"/>
      </w:divBdr>
    </w:div>
    <w:div w:id="727260834">
      <w:bodyDiv w:val="1"/>
      <w:marLeft w:val="0"/>
      <w:marRight w:val="0"/>
      <w:marTop w:val="0"/>
      <w:marBottom w:val="0"/>
      <w:divBdr>
        <w:top w:val="none" w:sz="0" w:space="0" w:color="auto"/>
        <w:left w:val="none" w:sz="0" w:space="0" w:color="auto"/>
        <w:bottom w:val="none" w:sz="0" w:space="0" w:color="auto"/>
        <w:right w:val="none" w:sz="0" w:space="0" w:color="auto"/>
      </w:divBdr>
    </w:div>
    <w:div w:id="729157341">
      <w:bodyDiv w:val="1"/>
      <w:marLeft w:val="0"/>
      <w:marRight w:val="0"/>
      <w:marTop w:val="0"/>
      <w:marBottom w:val="0"/>
      <w:divBdr>
        <w:top w:val="none" w:sz="0" w:space="0" w:color="auto"/>
        <w:left w:val="none" w:sz="0" w:space="0" w:color="auto"/>
        <w:bottom w:val="none" w:sz="0" w:space="0" w:color="auto"/>
        <w:right w:val="none" w:sz="0" w:space="0" w:color="auto"/>
      </w:divBdr>
    </w:div>
    <w:div w:id="736587182">
      <w:bodyDiv w:val="1"/>
      <w:marLeft w:val="0"/>
      <w:marRight w:val="0"/>
      <w:marTop w:val="0"/>
      <w:marBottom w:val="0"/>
      <w:divBdr>
        <w:top w:val="none" w:sz="0" w:space="0" w:color="auto"/>
        <w:left w:val="none" w:sz="0" w:space="0" w:color="auto"/>
        <w:bottom w:val="none" w:sz="0" w:space="0" w:color="auto"/>
        <w:right w:val="none" w:sz="0" w:space="0" w:color="auto"/>
      </w:divBdr>
    </w:div>
    <w:div w:id="737168758">
      <w:bodyDiv w:val="1"/>
      <w:marLeft w:val="0"/>
      <w:marRight w:val="0"/>
      <w:marTop w:val="0"/>
      <w:marBottom w:val="0"/>
      <w:divBdr>
        <w:top w:val="none" w:sz="0" w:space="0" w:color="auto"/>
        <w:left w:val="none" w:sz="0" w:space="0" w:color="auto"/>
        <w:bottom w:val="none" w:sz="0" w:space="0" w:color="auto"/>
        <w:right w:val="none" w:sz="0" w:space="0" w:color="auto"/>
      </w:divBdr>
    </w:div>
    <w:div w:id="737945923">
      <w:bodyDiv w:val="1"/>
      <w:marLeft w:val="0"/>
      <w:marRight w:val="0"/>
      <w:marTop w:val="0"/>
      <w:marBottom w:val="0"/>
      <w:divBdr>
        <w:top w:val="none" w:sz="0" w:space="0" w:color="auto"/>
        <w:left w:val="none" w:sz="0" w:space="0" w:color="auto"/>
        <w:bottom w:val="none" w:sz="0" w:space="0" w:color="auto"/>
        <w:right w:val="none" w:sz="0" w:space="0" w:color="auto"/>
      </w:divBdr>
    </w:div>
    <w:div w:id="769155204">
      <w:bodyDiv w:val="1"/>
      <w:marLeft w:val="0"/>
      <w:marRight w:val="0"/>
      <w:marTop w:val="0"/>
      <w:marBottom w:val="0"/>
      <w:divBdr>
        <w:top w:val="none" w:sz="0" w:space="0" w:color="auto"/>
        <w:left w:val="none" w:sz="0" w:space="0" w:color="auto"/>
        <w:bottom w:val="none" w:sz="0" w:space="0" w:color="auto"/>
        <w:right w:val="none" w:sz="0" w:space="0" w:color="auto"/>
      </w:divBdr>
    </w:div>
    <w:div w:id="777485978">
      <w:bodyDiv w:val="1"/>
      <w:marLeft w:val="0"/>
      <w:marRight w:val="0"/>
      <w:marTop w:val="0"/>
      <w:marBottom w:val="0"/>
      <w:divBdr>
        <w:top w:val="none" w:sz="0" w:space="0" w:color="auto"/>
        <w:left w:val="none" w:sz="0" w:space="0" w:color="auto"/>
        <w:bottom w:val="none" w:sz="0" w:space="0" w:color="auto"/>
        <w:right w:val="none" w:sz="0" w:space="0" w:color="auto"/>
      </w:divBdr>
    </w:div>
    <w:div w:id="780684101">
      <w:bodyDiv w:val="1"/>
      <w:marLeft w:val="0"/>
      <w:marRight w:val="0"/>
      <w:marTop w:val="0"/>
      <w:marBottom w:val="0"/>
      <w:divBdr>
        <w:top w:val="none" w:sz="0" w:space="0" w:color="auto"/>
        <w:left w:val="none" w:sz="0" w:space="0" w:color="auto"/>
        <w:bottom w:val="none" w:sz="0" w:space="0" w:color="auto"/>
        <w:right w:val="none" w:sz="0" w:space="0" w:color="auto"/>
      </w:divBdr>
    </w:div>
    <w:div w:id="781152354">
      <w:bodyDiv w:val="1"/>
      <w:marLeft w:val="0"/>
      <w:marRight w:val="0"/>
      <w:marTop w:val="0"/>
      <w:marBottom w:val="0"/>
      <w:divBdr>
        <w:top w:val="none" w:sz="0" w:space="0" w:color="auto"/>
        <w:left w:val="none" w:sz="0" w:space="0" w:color="auto"/>
        <w:bottom w:val="none" w:sz="0" w:space="0" w:color="auto"/>
        <w:right w:val="none" w:sz="0" w:space="0" w:color="auto"/>
      </w:divBdr>
    </w:div>
    <w:div w:id="785004377">
      <w:bodyDiv w:val="1"/>
      <w:marLeft w:val="0"/>
      <w:marRight w:val="0"/>
      <w:marTop w:val="0"/>
      <w:marBottom w:val="0"/>
      <w:divBdr>
        <w:top w:val="none" w:sz="0" w:space="0" w:color="auto"/>
        <w:left w:val="none" w:sz="0" w:space="0" w:color="auto"/>
        <w:bottom w:val="none" w:sz="0" w:space="0" w:color="auto"/>
        <w:right w:val="none" w:sz="0" w:space="0" w:color="auto"/>
      </w:divBdr>
    </w:div>
    <w:div w:id="787894030">
      <w:bodyDiv w:val="1"/>
      <w:marLeft w:val="0"/>
      <w:marRight w:val="0"/>
      <w:marTop w:val="0"/>
      <w:marBottom w:val="0"/>
      <w:divBdr>
        <w:top w:val="none" w:sz="0" w:space="0" w:color="auto"/>
        <w:left w:val="none" w:sz="0" w:space="0" w:color="auto"/>
        <w:bottom w:val="none" w:sz="0" w:space="0" w:color="auto"/>
        <w:right w:val="none" w:sz="0" w:space="0" w:color="auto"/>
      </w:divBdr>
    </w:div>
    <w:div w:id="792165902">
      <w:bodyDiv w:val="1"/>
      <w:marLeft w:val="0"/>
      <w:marRight w:val="0"/>
      <w:marTop w:val="0"/>
      <w:marBottom w:val="0"/>
      <w:divBdr>
        <w:top w:val="none" w:sz="0" w:space="0" w:color="auto"/>
        <w:left w:val="none" w:sz="0" w:space="0" w:color="auto"/>
        <w:bottom w:val="none" w:sz="0" w:space="0" w:color="auto"/>
        <w:right w:val="none" w:sz="0" w:space="0" w:color="auto"/>
      </w:divBdr>
    </w:div>
    <w:div w:id="797915919">
      <w:bodyDiv w:val="1"/>
      <w:marLeft w:val="0"/>
      <w:marRight w:val="0"/>
      <w:marTop w:val="0"/>
      <w:marBottom w:val="0"/>
      <w:divBdr>
        <w:top w:val="none" w:sz="0" w:space="0" w:color="auto"/>
        <w:left w:val="none" w:sz="0" w:space="0" w:color="auto"/>
        <w:bottom w:val="none" w:sz="0" w:space="0" w:color="auto"/>
        <w:right w:val="none" w:sz="0" w:space="0" w:color="auto"/>
      </w:divBdr>
    </w:div>
    <w:div w:id="813722004">
      <w:bodyDiv w:val="1"/>
      <w:marLeft w:val="0"/>
      <w:marRight w:val="0"/>
      <w:marTop w:val="0"/>
      <w:marBottom w:val="0"/>
      <w:divBdr>
        <w:top w:val="none" w:sz="0" w:space="0" w:color="auto"/>
        <w:left w:val="none" w:sz="0" w:space="0" w:color="auto"/>
        <w:bottom w:val="none" w:sz="0" w:space="0" w:color="auto"/>
        <w:right w:val="none" w:sz="0" w:space="0" w:color="auto"/>
      </w:divBdr>
    </w:div>
    <w:div w:id="816413587">
      <w:bodyDiv w:val="1"/>
      <w:marLeft w:val="0"/>
      <w:marRight w:val="0"/>
      <w:marTop w:val="0"/>
      <w:marBottom w:val="0"/>
      <w:divBdr>
        <w:top w:val="none" w:sz="0" w:space="0" w:color="auto"/>
        <w:left w:val="none" w:sz="0" w:space="0" w:color="auto"/>
        <w:bottom w:val="none" w:sz="0" w:space="0" w:color="auto"/>
        <w:right w:val="none" w:sz="0" w:space="0" w:color="auto"/>
      </w:divBdr>
    </w:div>
    <w:div w:id="849486124">
      <w:bodyDiv w:val="1"/>
      <w:marLeft w:val="0"/>
      <w:marRight w:val="0"/>
      <w:marTop w:val="0"/>
      <w:marBottom w:val="0"/>
      <w:divBdr>
        <w:top w:val="none" w:sz="0" w:space="0" w:color="auto"/>
        <w:left w:val="none" w:sz="0" w:space="0" w:color="auto"/>
        <w:bottom w:val="none" w:sz="0" w:space="0" w:color="auto"/>
        <w:right w:val="none" w:sz="0" w:space="0" w:color="auto"/>
      </w:divBdr>
    </w:div>
    <w:div w:id="850338613">
      <w:bodyDiv w:val="1"/>
      <w:marLeft w:val="0"/>
      <w:marRight w:val="0"/>
      <w:marTop w:val="0"/>
      <w:marBottom w:val="0"/>
      <w:divBdr>
        <w:top w:val="none" w:sz="0" w:space="0" w:color="auto"/>
        <w:left w:val="none" w:sz="0" w:space="0" w:color="auto"/>
        <w:bottom w:val="none" w:sz="0" w:space="0" w:color="auto"/>
        <w:right w:val="none" w:sz="0" w:space="0" w:color="auto"/>
      </w:divBdr>
    </w:div>
    <w:div w:id="854002208">
      <w:bodyDiv w:val="1"/>
      <w:marLeft w:val="0"/>
      <w:marRight w:val="0"/>
      <w:marTop w:val="0"/>
      <w:marBottom w:val="0"/>
      <w:divBdr>
        <w:top w:val="none" w:sz="0" w:space="0" w:color="auto"/>
        <w:left w:val="none" w:sz="0" w:space="0" w:color="auto"/>
        <w:bottom w:val="none" w:sz="0" w:space="0" w:color="auto"/>
        <w:right w:val="none" w:sz="0" w:space="0" w:color="auto"/>
      </w:divBdr>
    </w:div>
    <w:div w:id="868907056">
      <w:bodyDiv w:val="1"/>
      <w:marLeft w:val="0"/>
      <w:marRight w:val="0"/>
      <w:marTop w:val="0"/>
      <w:marBottom w:val="0"/>
      <w:divBdr>
        <w:top w:val="none" w:sz="0" w:space="0" w:color="auto"/>
        <w:left w:val="none" w:sz="0" w:space="0" w:color="auto"/>
        <w:bottom w:val="none" w:sz="0" w:space="0" w:color="auto"/>
        <w:right w:val="none" w:sz="0" w:space="0" w:color="auto"/>
      </w:divBdr>
    </w:div>
    <w:div w:id="876814331">
      <w:bodyDiv w:val="1"/>
      <w:marLeft w:val="0"/>
      <w:marRight w:val="0"/>
      <w:marTop w:val="0"/>
      <w:marBottom w:val="0"/>
      <w:divBdr>
        <w:top w:val="none" w:sz="0" w:space="0" w:color="auto"/>
        <w:left w:val="none" w:sz="0" w:space="0" w:color="auto"/>
        <w:bottom w:val="none" w:sz="0" w:space="0" w:color="auto"/>
        <w:right w:val="none" w:sz="0" w:space="0" w:color="auto"/>
      </w:divBdr>
    </w:div>
    <w:div w:id="890458530">
      <w:bodyDiv w:val="1"/>
      <w:marLeft w:val="0"/>
      <w:marRight w:val="0"/>
      <w:marTop w:val="0"/>
      <w:marBottom w:val="0"/>
      <w:divBdr>
        <w:top w:val="none" w:sz="0" w:space="0" w:color="auto"/>
        <w:left w:val="none" w:sz="0" w:space="0" w:color="auto"/>
        <w:bottom w:val="none" w:sz="0" w:space="0" w:color="auto"/>
        <w:right w:val="none" w:sz="0" w:space="0" w:color="auto"/>
      </w:divBdr>
    </w:div>
    <w:div w:id="901335201">
      <w:bodyDiv w:val="1"/>
      <w:marLeft w:val="0"/>
      <w:marRight w:val="0"/>
      <w:marTop w:val="0"/>
      <w:marBottom w:val="0"/>
      <w:divBdr>
        <w:top w:val="none" w:sz="0" w:space="0" w:color="auto"/>
        <w:left w:val="none" w:sz="0" w:space="0" w:color="auto"/>
        <w:bottom w:val="none" w:sz="0" w:space="0" w:color="auto"/>
        <w:right w:val="none" w:sz="0" w:space="0" w:color="auto"/>
      </w:divBdr>
    </w:div>
    <w:div w:id="907494241">
      <w:bodyDiv w:val="1"/>
      <w:marLeft w:val="0"/>
      <w:marRight w:val="0"/>
      <w:marTop w:val="0"/>
      <w:marBottom w:val="0"/>
      <w:divBdr>
        <w:top w:val="none" w:sz="0" w:space="0" w:color="auto"/>
        <w:left w:val="none" w:sz="0" w:space="0" w:color="auto"/>
        <w:bottom w:val="none" w:sz="0" w:space="0" w:color="auto"/>
        <w:right w:val="none" w:sz="0" w:space="0" w:color="auto"/>
      </w:divBdr>
    </w:div>
    <w:div w:id="922489921">
      <w:bodyDiv w:val="1"/>
      <w:marLeft w:val="0"/>
      <w:marRight w:val="0"/>
      <w:marTop w:val="0"/>
      <w:marBottom w:val="0"/>
      <w:divBdr>
        <w:top w:val="none" w:sz="0" w:space="0" w:color="auto"/>
        <w:left w:val="none" w:sz="0" w:space="0" w:color="auto"/>
        <w:bottom w:val="none" w:sz="0" w:space="0" w:color="auto"/>
        <w:right w:val="none" w:sz="0" w:space="0" w:color="auto"/>
      </w:divBdr>
    </w:div>
    <w:div w:id="924219398">
      <w:bodyDiv w:val="1"/>
      <w:marLeft w:val="0"/>
      <w:marRight w:val="0"/>
      <w:marTop w:val="0"/>
      <w:marBottom w:val="0"/>
      <w:divBdr>
        <w:top w:val="none" w:sz="0" w:space="0" w:color="auto"/>
        <w:left w:val="none" w:sz="0" w:space="0" w:color="auto"/>
        <w:bottom w:val="none" w:sz="0" w:space="0" w:color="auto"/>
        <w:right w:val="none" w:sz="0" w:space="0" w:color="auto"/>
      </w:divBdr>
    </w:div>
    <w:div w:id="939222691">
      <w:bodyDiv w:val="1"/>
      <w:marLeft w:val="0"/>
      <w:marRight w:val="0"/>
      <w:marTop w:val="0"/>
      <w:marBottom w:val="0"/>
      <w:divBdr>
        <w:top w:val="none" w:sz="0" w:space="0" w:color="auto"/>
        <w:left w:val="none" w:sz="0" w:space="0" w:color="auto"/>
        <w:bottom w:val="none" w:sz="0" w:space="0" w:color="auto"/>
        <w:right w:val="none" w:sz="0" w:space="0" w:color="auto"/>
      </w:divBdr>
    </w:div>
    <w:div w:id="955452667">
      <w:bodyDiv w:val="1"/>
      <w:marLeft w:val="0"/>
      <w:marRight w:val="0"/>
      <w:marTop w:val="0"/>
      <w:marBottom w:val="0"/>
      <w:divBdr>
        <w:top w:val="none" w:sz="0" w:space="0" w:color="auto"/>
        <w:left w:val="none" w:sz="0" w:space="0" w:color="auto"/>
        <w:bottom w:val="none" w:sz="0" w:space="0" w:color="auto"/>
        <w:right w:val="none" w:sz="0" w:space="0" w:color="auto"/>
      </w:divBdr>
    </w:div>
    <w:div w:id="966468645">
      <w:bodyDiv w:val="1"/>
      <w:marLeft w:val="0"/>
      <w:marRight w:val="0"/>
      <w:marTop w:val="0"/>
      <w:marBottom w:val="0"/>
      <w:divBdr>
        <w:top w:val="none" w:sz="0" w:space="0" w:color="auto"/>
        <w:left w:val="none" w:sz="0" w:space="0" w:color="auto"/>
        <w:bottom w:val="none" w:sz="0" w:space="0" w:color="auto"/>
        <w:right w:val="none" w:sz="0" w:space="0" w:color="auto"/>
      </w:divBdr>
    </w:div>
    <w:div w:id="977876233">
      <w:bodyDiv w:val="1"/>
      <w:marLeft w:val="0"/>
      <w:marRight w:val="0"/>
      <w:marTop w:val="0"/>
      <w:marBottom w:val="0"/>
      <w:divBdr>
        <w:top w:val="none" w:sz="0" w:space="0" w:color="auto"/>
        <w:left w:val="none" w:sz="0" w:space="0" w:color="auto"/>
        <w:bottom w:val="none" w:sz="0" w:space="0" w:color="auto"/>
        <w:right w:val="none" w:sz="0" w:space="0" w:color="auto"/>
      </w:divBdr>
    </w:div>
    <w:div w:id="983387138">
      <w:bodyDiv w:val="1"/>
      <w:marLeft w:val="0"/>
      <w:marRight w:val="0"/>
      <w:marTop w:val="0"/>
      <w:marBottom w:val="0"/>
      <w:divBdr>
        <w:top w:val="none" w:sz="0" w:space="0" w:color="auto"/>
        <w:left w:val="none" w:sz="0" w:space="0" w:color="auto"/>
        <w:bottom w:val="none" w:sz="0" w:space="0" w:color="auto"/>
        <w:right w:val="none" w:sz="0" w:space="0" w:color="auto"/>
      </w:divBdr>
    </w:div>
    <w:div w:id="994256893">
      <w:bodyDiv w:val="1"/>
      <w:marLeft w:val="0"/>
      <w:marRight w:val="0"/>
      <w:marTop w:val="0"/>
      <w:marBottom w:val="0"/>
      <w:divBdr>
        <w:top w:val="none" w:sz="0" w:space="0" w:color="auto"/>
        <w:left w:val="none" w:sz="0" w:space="0" w:color="auto"/>
        <w:bottom w:val="none" w:sz="0" w:space="0" w:color="auto"/>
        <w:right w:val="none" w:sz="0" w:space="0" w:color="auto"/>
      </w:divBdr>
    </w:div>
    <w:div w:id="997267460">
      <w:bodyDiv w:val="1"/>
      <w:marLeft w:val="0"/>
      <w:marRight w:val="0"/>
      <w:marTop w:val="0"/>
      <w:marBottom w:val="0"/>
      <w:divBdr>
        <w:top w:val="none" w:sz="0" w:space="0" w:color="auto"/>
        <w:left w:val="none" w:sz="0" w:space="0" w:color="auto"/>
        <w:bottom w:val="none" w:sz="0" w:space="0" w:color="auto"/>
        <w:right w:val="none" w:sz="0" w:space="0" w:color="auto"/>
      </w:divBdr>
    </w:div>
    <w:div w:id="1001129171">
      <w:bodyDiv w:val="1"/>
      <w:marLeft w:val="0"/>
      <w:marRight w:val="0"/>
      <w:marTop w:val="0"/>
      <w:marBottom w:val="0"/>
      <w:divBdr>
        <w:top w:val="none" w:sz="0" w:space="0" w:color="auto"/>
        <w:left w:val="none" w:sz="0" w:space="0" w:color="auto"/>
        <w:bottom w:val="none" w:sz="0" w:space="0" w:color="auto"/>
        <w:right w:val="none" w:sz="0" w:space="0" w:color="auto"/>
      </w:divBdr>
    </w:div>
    <w:div w:id="1004433581">
      <w:bodyDiv w:val="1"/>
      <w:marLeft w:val="0"/>
      <w:marRight w:val="0"/>
      <w:marTop w:val="0"/>
      <w:marBottom w:val="0"/>
      <w:divBdr>
        <w:top w:val="none" w:sz="0" w:space="0" w:color="auto"/>
        <w:left w:val="none" w:sz="0" w:space="0" w:color="auto"/>
        <w:bottom w:val="none" w:sz="0" w:space="0" w:color="auto"/>
        <w:right w:val="none" w:sz="0" w:space="0" w:color="auto"/>
      </w:divBdr>
    </w:div>
    <w:div w:id="1005521592">
      <w:bodyDiv w:val="1"/>
      <w:marLeft w:val="0"/>
      <w:marRight w:val="0"/>
      <w:marTop w:val="0"/>
      <w:marBottom w:val="0"/>
      <w:divBdr>
        <w:top w:val="none" w:sz="0" w:space="0" w:color="auto"/>
        <w:left w:val="none" w:sz="0" w:space="0" w:color="auto"/>
        <w:bottom w:val="none" w:sz="0" w:space="0" w:color="auto"/>
        <w:right w:val="none" w:sz="0" w:space="0" w:color="auto"/>
      </w:divBdr>
    </w:div>
    <w:div w:id="1005742239">
      <w:bodyDiv w:val="1"/>
      <w:marLeft w:val="0"/>
      <w:marRight w:val="0"/>
      <w:marTop w:val="0"/>
      <w:marBottom w:val="0"/>
      <w:divBdr>
        <w:top w:val="none" w:sz="0" w:space="0" w:color="auto"/>
        <w:left w:val="none" w:sz="0" w:space="0" w:color="auto"/>
        <w:bottom w:val="none" w:sz="0" w:space="0" w:color="auto"/>
        <w:right w:val="none" w:sz="0" w:space="0" w:color="auto"/>
      </w:divBdr>
    </w:div>
    <w:div w:id="1006860005">
      <w:bodyDiv w:val="1"/>
      <w:marLeft w:val="0"/>
      <w:marRight w:val="0"/>
      <w:marTop w:val="0"/>
      <w:marBottom w:val="0"/>
      <w:divBdr>
        <w:top w:val="none" w:sz="0" w:space="0" w:color="auto"/>
        <w:left w:val="none" w:sz="0" w:space="0" w:color="auto"/>
        <w:bottom w:val="none" w:sz="0" w:space="0" w:color="auto"/>
        <w:right w:val="none" w:sz="0" w:space="0" w:color="auto"/>
      </w:divBdr>
    </w:div>
    <w:div w:id="1009411674">
      <w:bodyDiv w:val="1"/>
      <w:marLeft w:val="0"/>
      <w:marRight w:val="0"/>
      <w:marTop w:val="0"/>
      <w:marBottom w:val="0"/>
      <w:divBdr>
        <w:top w:val="none" w:sz="0" w:space="0" w:color="auto"/>
        <w:left w:val="none" w:sz="0" w:space="0" w:color="auto"/>
        <w:bottom w:val="none" w:sz="0" w:space="0" w:color="auto"/>
        <w:right w:val="none" w:sz="0" w:space="0" w:color="auto"/>
      </w:divBdr>
    </w:div>
    <w:div w:id="1019114958">
      <w:bodyDiv w:val="1"/>
      <w:marLeft w:val="0"/>
      <w:marRight w:val="0"/>
      <w:marTop w:val="0"/>
      <w:marBottom w:val="0"/>
      <w:divBdr>
        <w:top w:val="none" w:sz="0" w:space="0" w:color="auto"/>
        <w:left w:val="none" w:sz="0" w:space="0" w:color="auto"/>
        <w:bottom w:val="none" w:sz="0" w:space="0" w:color="auto"/>
        <w:right w:val="none" w:sz="0" w:space="0" w:color="auto"/>
      </w:divBdr>
    </w:div>
    <w:div w:id="1037705310">
      <w:bodyDiv w:val="1"/>
      <w:marLeft w:val="0"/>
      <w:marRight w:val="0"/>
      <w:marTop w:val="0"/>
      <w:marBottom w:val="0"/>
      <w:divBdr>
        <w:top w:val="none" w:sz="0" w:space="0" w:color="auto"/>
        <w:left w:val="none" w:sz="0" w:space="0" w:color="auto"/>
        <w:bottom w:val="none" w:sz="0" w:space="0" w:color="auto"/>
        <w:right w:val="none" w:sz="0" w:space="0" w:color="auto"/>
      </w:divBdr>
    </w:div>
    <w:div w:id="1051657526">
      <w:bodyDiv w:val="1"/>
      <w:marLeft w:val="0"/>
      <w:marRight w:val="0"/>
      <w:marTop w:val="0"/>
      <w:marBottom w:val="0"/>
      <w:divBdr>
        <w:top w:val="none" w:sz="0" w:space="0" w:color="auto"/>
        <w:left w:val="none" w:sz="0" w:space="0" w:color="auto"/>
        <w:bottom w:val="none" w:sz="0" w:space="0" w:color="auto"/>
        <w:right w:val="none" w:sz="0" w:space="0" w:color="auto"/>
      </w:divBdr>
    </w:div>
    <w:div w:id="1053892548">
      <w:bodyDiv w:val="1"/>
      <w:marLeft w:val="0"/>
      <w:marRight w:val="0"/>
      <w:marTop w:val="0"/>
      <w:marBottom w:val="0"/>
      <w:divBdr>
        <w:top w:val="none" w:sz="0" w:space="0" w:color="auto"/>
        <w:left w:val="none" w:sz="0" w:space="0" w:color="auto"/>
        <w:bottom w:val="none" w:sz="0" w:space="0" w:color="auto"/>
        <w:right w:val="none" w:sz="0" w:space="0" w:color="auto"/>
      </w:divBdr>
    </w:div>
    <w:div w:id="1062021346">
      <w:bodyDiv w:val="1"/>
      <w:marLeft w:val="0"/>
      <w:marRight w:val="0"/>
      <w:marTop w:val="0"/>
      <w:marBottom w:val="0"/>
      <w:divBdr>
        <w:top w:val="none" w:sz="0" w:space="0" w:color="auto"/>
        <w:left w:val="none" w:sz="0" w:space="0" w:color="auto"/>
        <w:bottom w:val="none" w:sz="0" w:space="0" w:color="auto"/>
        <w:right w:val="none" w:sz="0" w:space="0" w:color="auto"/>
      </w:divBdr>
    </w:div>
    <w:div w:id="1064641438">
      <w:bodyDiv w:val="1"/>
      <w:marLeft w:val="0"/>
      <w:marRight w:val="0"/>
      <w:marTop w:val="0"/>
      <w:marBottom w:val="0"/>
      <w:divBdr>
        <w:top w:val="none" w:sz="0" w:space="0" w:color="auto"/>
        <w:left w:val="none" w:sz="0" w:space="0" w:color="auto"/>
        <w:bottom w:val="none" w:sz="0" w:space="0" w:color="auto"/>
        <w:right w:val="none" w:sz="0" w:space="0" w:color="auto"/>
      </w:divBdr>
    </w:div>
    <w:div w:id="1068845293">
      <w:bodyDiv w:val="1"/>
      <w:marLeft w:val="0"/>
      <w:marRight w:val="0"/>
      <w:marTop w:val="0"/>
      <w:marBottom w:val="0"/>
      <w:divBdr>
        <w:top w:val="none" w:sz="0" w:space="0" w:color="auto"/>
        <w:left w:val="none" w:sz="0" w:space="0" w:color="auto"/>
        <w:bottom w:val="none" w:sz="0" w:space="0" w:color="auto"/>
        <w:right w:val="none" w:sz="0" w:space="0" w:color="auto"/>
      </w:divBdr>
    </w:div>
    <w:div w:id="1069495515">
      <w:bodyDiv w:val="1"/>
      <w:marLeft w:val="0"/>
      <w:marRight w:val="0"/>
      <w:marTop w:val="0"/>
      <w:marBottom w:val="0"/>
      <w:divBdr>
        <w:top w:val="none" w:sz="0" w:space="0" w:color="auto"/>
        <w:left w:val="none" w:sz="0" w:space="0" w:color="auto"/>
        <w:bottom w:val="none" w:sz="0" w:space="0" w:color="auto"/>
        <w:right w:val="none" w:sz="0" w:space="0" w:color="auto"/>
      </w:divBdr>
    </w:div>
    <w:div w:id="1074471534">
      <w:bodyDiv w:val="1"/>
      <w:marLeft w:val="0"/>
      <w:marRight w:val="0"/>
      <w:marTop w:val="0"/>
      <w:marBottom w:val="0"/>
      <w:divBdr>
        <w:top w:val="none" w:sz="0" w:space="0" w:color="auto"/>
        <w:left w:val="none" w:sz="0" w:space="0" w:color="auto"/>
        <w:bottom w:val="none" w:sz="0" w:space="0" w:color="auto"/>
        <w:right w:val="none" w:sz="0" w:space="0" w:color="auto"/>
      </w:divBdr>
    </w:div>
    <w:div w:id="1094520987">
      <w:bodyDiv w:val="1"/>
      <w:marLeft w:val="0"/>
      <w:marRight w:val="0"/>
      <w:marTop w:val="0"/>
      <w:marBottom w:val="0"/>
      <w:divBdr>
        <w:top w:val="none" w:sz="0" w:space="0" w:color="auto"/>
        <w:left w:val="none" w:sz="0" w:space="0" w:color="auto"/>
        <w:bottom w:val="none" w:sz="0" w:space="0" w:color="auto"/>
        <w:right w:val="none" w:sz="0" w:space="0" w:color="auto"/>
      </w:divBdr>
    </w:div>
    <w:div w:id="1095399255">
      <w:bodyDiv w:val="1"/>
      <w:marLeft w:val="0"/>
      <w:marRight w:val="0"/>
      <w:marTop w:val="0"/>
      <w:marBottom w:val="0"/>
      <w:divBdr>
        <w:top w:val="none" w:sz="0" w:space="0" w:color="auto"/>
        <w:left w:val="none" w:sz="0" w:space="0" w:color="auto"/>
        <w:bottom w:val="none" w:sz="0" w:space="0" w:color="auto"/>
        <w:right w:val="none" w:sz="0" w:space="0" w:color="auto"/>
      </w:divBdr>
    </w:div>
    <w:div w:id="1098062768">
      <w:bodyDiv w:val="1"/>
      <w:marLeft w:val="0"/>
      <w:marRight w:val="0"/>
      <w:marTop w:val="0"/>
      <w:marBottom w:val="0"/>
      <w:divBdr>
        <w:top w:val="none" w:sz="0" w:space="0" w:color="auto"/>
        <w:left w:val="none" w:sz="0" w:space="0" w:color="auto"/>
        <w:bottom w:val="none" w:sz="0" w:space="0" w:color="auto"/>
        <w:right w:val="none" w:sz="0" w:space="0" w:color="auto"/>
      </w:divBdr>
    </w:div>
    <w:div w:id="1099107417">
      <w:bodyDiv w:val="1"/>
      <w:marLeft w:val="0"/>
      <w:marRight w:val="0"/>
      <w:marTop w:val="0"/>
      <w:marBottom w:val="0"/>
      <w:divBdr>
        <w:top w:val="none" w:sz="0" w:space="0" w:color="auto"/>
        <w:left w:val="none" w:sz="0" w:space="0" w:color="auto"/>
        <w:bottom w:val="none" w:sz="0" w:space="0" w:color="auto"/>
        <w:right w:val="none" w:sz="0" w:space="0" w:color="auto"/>
      </w:divBdr>
    </w:div>
    <w:div w:id="1099982256">
      <w:bodyDiv w:val="1"/>
      <w:marLeft w:val="0"/>
      <w:marRight w:val="0"/>
      <w:marTop w:val="0"/>
      <w:marBottom w:val="0"/>
      <w:divBdr>
        <w:top w:val="none" w:sz="0" w:space="0" w:color="auto"/>
        <w:left w:val="none" w:sz="0" w:space="0" w:color="auto"/>
        <w:bottom w:val="none" w:sz="0" w:space="0" w:color="auto"/>
        <w:right w:val="none" w:sz="0" w:space="0" w:color="auto"/>
      </w:divBdr>
    </w:div>
    <w:div w:id="1119178040">
      <w:bodyDiv w:val="1"/>
      <w:marLeft w:val="0"/>
      <w:marRight w:val="0"/>
      <w:marTop w:val="0"/>
      <w:marBottom w:val="0"/>
      <w:divBdr>
        <w:top w:val="none" w:sz="0" w:space="0" w:color="auto"/>
        <w:left w:val="none" w:sz="0" w:space="0" w:color="auto"/>
        <w:bottom w:val="none" w:sz="0" w:space="0" w:color="auto"/>
        <w:right w:val="none" w:sz="0" w:space="0" w:color="auto"/>
      </w:divBdr>
    </w:div>
    <w:div w:id="1130435510">
      <w:bodyDiv w:val="1"/>
      <w:marLeft w:val="0"/>
      <w:marRight w:val="0"/>
      <w:marTop w:val="0"/>
      <w:marBottom w:val="0"/>
      <w:divBdr>
        <w:top w:val="none" w:sz="0" w:space="0" w:color="auto"/>
        <w:left w:val="none" w:sz="0" w:space="0" w:color="auto"/>
        <w:bottom w:val="none" w:sz="0" w:space="0" w:color="auto"/>
        <w:right w:val="none" w:sz="0" w:space="0" w:color="auto"/>
      </w:divBdr>
    </w:div>
    <w:div w:id="1131288670">
      <w:bodyDiv w:val="1"/>
      <w:marLeft w:val="0"/>
      <w:marRight w:val="0"/>
      <w:marTop w:val="0"/>
      <w:marBottom w:val="0"/>
      <w:divBdr>
        <w:top w:val="none" w:sz="0" w:space="0" w:color="auto"/>
        <w:left w:val="none" w:sz="0" w:space="0" w:color="auto"/>
        <w:bottom w:val="none" w:sz="0" w:space="0" w:color="auto"/>
        <w:right w:val="none" w:sz="0" w:space="0" w:color="auto"/>
      </w:divBdr>
    </w:div>
    <w:div w:id="1147405579">
      <w:bodyDiv w:val="1"/>
      <w:marLeft w:val="0"/>
      <w:marRight w:val="0"/>
      <w:marTop w:val="0"/>
      <w:marBottom w:val="0"/>
      <w:divBdr>
        <w:top w:val="none" w:sz="0" w:space="0" w:color="auto"/>
        <w:left w:val="none" w:sz="0" w:space="0" w:color="auto"/>
        <w:bottom w:val="none" w:sz="0" w:space="0" w:color="auto"/>
        <w:right w:val="none" w:sz="0" w:space="0" w:color="auto"/>
      </w:divBdr>
    </w:div>
    <w:div w:id="1150710659">
      <w:bodyDiv w:val="1"/>
      <w:marLeft w:val="0"/>
      <w:marRight w:val="0"/>
      <w:marTop w:val="0"/>
      <w:marBottom w:val="0"/>
      <w:divBdr>
        <w:top w:val="none" w:sz="0" w:space="0" w:color="auto"/>
        <w:left w:val="none" w:sz="0" w:space="0" w:color="auto"/>
        <w:bottom w:val="none" w:sz="0" w:space="0" w:color="auto"/>
        <w:right w:val="none" w:sz="0" w:space="0" w:color="auto"/>
      </w:divBdr>
    </w:div>
    <w:div w:id="1158886919">
      <w:bodyDiv w:val="1"/>
      <w:marLeft w:val="0"/>
      <w:marRight w:val="0"/>
      <w:marTop w:val="0"/>
      <w:marBottom w:val="0"/>
      <w:divBdr>
        <w:top w:val="none" w:sz="0" w:space="0" w:color="auto"/>
        <w:left w:val="none" w:sz="0" w:space="0" w:color="auto"/>
        <w:bottom w:val="none" w:sz="0" w:space="0" w:color="auto"/>
        <w:right w:val="none" w:sz="0" w:space="0" w:color="auto"/>
      </w:divBdr>
    </w:div>
    <w:div w:id="1164979628">
      <w:bodyDiv w:val="1"/>
      <w:marLeft w:val="0"/>
      <w:marRight w:val="0"/>
      <w:marTop w:val="0"/>
      <w:marBottom w:val="0"/>
      <w:divBdr>
        <w:top w:val="none" w:sz="0" w:space="0" w:color="auto"/>
        <w:left w:val="none" w:sz="0" w:space="0" w:color="auto"/>
        <w:bottom w:val="none" w:sz="0" w:space="0" w:color="auto"/>
        <w:right w:val="none" w:sz="0" w:space="0" w:color="auto"/>
      </w:divBdr>
    </w:div>
    <w:div w:id="1167668903">
      <w:bodyDiv w:val="1"/>
      <w:marLeft w:val="0"/>
      <w:marRight w:val="0"/>
      <w:marTop w:val="0"/>
      <w:marBottom w:val="0"/>
      <w:divBdr>
        <w:top w:val="none" w:sz="0" w:space="0" w:color="auto"/>
        <w:left w:val="none" w:sz="0" w:space="0" w:color="auto"/>
        <w:bottom w:val="none" w:sz="0" w:space="0" w:color="auto"/>
        <w:right w:val="none" w:sz="0" w:space="0" w:color="auto"/>
      </w:divBdr>
    </w:div>
    <w:div w:id="1170485880">
      <w:bodyDiv w:val="1"/>
      <w:marLeft w:val="0"/>
      <w:marRight w:val="0"/>
      <w:marTop w:val="0"/>
      <w:marBottom w:val="0"/>
      <w:divBdr>
        <w:top w:val="none" w:sz="0" w:space="0" w:color="auto"/>
        <w:left w:val="none" w:sz="0" w:space="0" w:color="auto"/>
        <w:bottom w:val="none" w:sz="0" w:space="0" w:color="auto"/>
        <w:right w:val="none" w:sz="0" w:space="0" w:color="auto"/>
      </w:divBdr>
    </w:div>
    <w:div w:id="1176185950">
      <w:bodyDiv w:val="1"/>
      <w:marLeft w:val="0"/>
      <w:marRight w:val="0"/>
      <w:marTop w:val="0"/>
      <w:marBottom w:val="0"/>
      <w:divBdr>
        <w:top w:val="none" w:sz="0" w:space="0" w:color="auto"/>
        <w:left w:val="none" w:sz="0" w:space="0" w:color="auto"/>
        <w:bottom w:val="none" w:sz="0" w:space="0" w:color="auto"/>
        <w:right w:val="none" w:sz="0" w:space="0" w:color="auto"/>
      </w:divBdr>
    </w:div>
    <w:div w:id="1177571534">
      <w:bodyDiv w:val="1"/>
      <w:marLeft w:val="0"/>
      <w:marRight w:val="0"/>
      <w:marTop w:val="0"/>
      <w:marBottom w:val="0"/>
      <w:divBdr>
        <w:top w:val="none" w:sz="0" w:space="0" w:color="auto"/>
        <w:left w:val="none" w:sz="0" w:space="0" w:color="auto"/>
        <w:bottom w:val="none" w:sz="0" w:space="0" w:color="auto"/>
        <w:right w:val="none" w:sz="0" w:space="0" w:color="auto"/>
      </w:divBdr>
    </w:div>
    <w:div w:id="1184703876">
      <w:bodyDiv w:val="1"/>
      <w:marLeft w:val="0"/>
      <w:marRight w:val="0"/>
      <w:marTop w:val="0"/>
      <w:marBottom w:val="0"/>
      <w:divBdr>
        <w:top w:val="none" w:sz="0" w:space="0" w:color="auto"/>
        <w:left w:val="none" w:sz="0" w:space="0" w:color="auto"/>
        <w:bottom w:val="none" w:sz="0" w:space="0" w:color="auto"/>
        <w:right w:val="none" w:sz="0" w:space="0" w:color="auto"/>
      </w:divBdr>
    </w:div>
    <w:div w:id="1191410077">
      <w:bodyDiv w:val="1"/>
      <w:marLeft w:val="0"/>
      <w:marRight w:val="0"/>
      <w:marTop w:val="0"/>
      <w:marBottom w:val="0"/>
      <w:divBdr>
        <w:top w:val="none" w:sz="0" w:space="0" w:color="auto"/>
        <w:left w:val="none" w:sz="0" w:space="0" w:color="auto"/>
        <w:bottom w:val="none" w:sz="0" w:space="0" w:color="auto"/>
        <w:right w:val="none" w:sz="0" w:space="0" w:color="auto"/>
      </w:divBdr>
    </w:div>
    <w:div w:id="1199125941">
      <w:bodyDiv w:val="1"/>
      <w:marLeft w:val="0"/>
      <w:marRight w:val="0"/>
      <w:marTop w:val="0"/>
      <w:marBottom w:val="0"/>
      <w:divBdr>
        <w:top w:val="none" w:sz="0" w:space="0" w:color="auto"/>
        <w:left w:val="none" w:sz="0" w:space="0" w:color="auto"/>
        <w:bottom w:val="none" w:sz="0" w:space="0" w:color="auto"/>
        <w:right w:val="none" w:sz="0" w:space="0" w:color="auto"/>
      </w:divBdr>
    </w:div>
    <w:div w:id="1204441773">
      <w:bodyDiv w:val="1"/>
      <w:marLeft w:val="0"/>
      <w:marRight w:val="0"/>
      <w:marTop w:val="0"/>
      <w:marBottom w:val="0"/>
      <w:divBdr>
        <w:top w:val="none" w:sz="0" w:space="0" w:color="auto"/>
        <w:left w:val="none" w:sz="0" w:space="0" w:color="auto"/>
        <w:bottom w:val="none" w:sz="0" w:space="0" w:color="auto"/>
        <w:right w:val="none" w:sz="0" w:space="0" w:color="auto"/>
      </w:divBdr>
    </w:div>
    <w:div w:id="1206065911">
      <w:bodyDiv w:val="1"/>
      <w:marLeft w:val="0"/>
      <w:marRight w:val="0"/>
      <w:marTop w:val="0"/>
      <w:marBottom w:val="0"/>
      <w:divBdr>
        <w:top w:val="none" w:sz="0" w:space="0" w:color="auto"/>
        <w:left w:val="none" w:sz="0" w:space="0" w:color="auto"/>
        <w:bottom w:val="none" w:sz="0" w:space="0" w:color="auto"/>
        <w:right w:val="none" w:sz="0" w:space="0" w:color="auto"/>
      </w:divBdr>
    </w:div>
    <w:div w:id="1208488653">
      <w:bodyDiv w:val="1"/>
      <w:marLeft w:val="0"/>
      <w:marRight w:val="0"/>
      <w:marTop w:val="0"/>
      <w:marBottom w:val="0"/>
      <w:divBdr>
        <w:top w:val="none" w:sz="0" w:space="0" w:color="auto"/>
        <w:left w:val="none" w:sz="0" w:space="0" w:color="auto"/>
        <w:bottom w:val="none" w:sz="0" w:space="0" w:color="auto"/>
        <w:right w:val="none" w:sz="0" w:space="0" w:color="auto"/>
      </w:divBdr>
    </w:div>
    <w:div w:id="1217081794">
      <w:bodyDiv w:val="1"/>
      <w:marLeft w:val="0"/>
      <w:marRight w:val="0"/>
      <w:marTop w:val="0"/>
      <w:marBottom w:val="0"/>
      <w:divBdr>
        <w:top w:val="none" w:sz="0" w:space="0" w:color="auto"/>
        <w:left w:val="none" w:sz="0" w:space="0" w:color="auto"/>
        <w:bottom w:val="none" w:sz="0" w:space="0" w:color="auto"/>
        <w:right w:val="none" w:sz="0" w:space="0" w:color="auto"/>
      </w:divBdr>
    </w:div>
    <w:div w:id="1240560997">
      <w:bodyDiv w:val="1"/>
      <w:marLeft w:val="0"/>
      <w:marRight w:val="0"/>
      <w:marTop w:val="0"/>
      <w:marBottom w:val="0"/>
      <w:divBdr>
        <w:top w:val="none" w:sz="0" w:space="0" w:color="auto"/>
        <w:left w:val="none" w:sz="0" w:space="0" w:color="auto"/>
        <w:bottom w:val="none" w:sz="0" w:space="0" w:color="auto"/>
        <w:right w:val="none" w:sz="0" w:space="0" w:color="auto"/>
      </w:divBdr>
    </w:div>
    <w:div w:id="1251617609">
      <w:bodyDiv w:val="1"/>
      <w:marLeft w:val="0"/>
      <w:marRight w:val="0"/>
      <w:marTop w:val="0"/>
      <w:marBottom w:val="0"/>
      <w:divBdr>
        <w:top w:val="none" w:sz="0" w:space="0" w:color="auto"/>
        <w:left w:val="none" w:sz="0" w:space="0" w:color="auto"/>
        <w:bottom w:val="none" w:sz="0" w:space="0" w:color="auto"/>
        <w:right w:val="none" w:sz="0" w:space="0" w:color="auto"/>
      </w:divBdr>
    </w:div>
    <w:div w:id="1258951883">
      <w:bodyDiv w:val="1"/>
      <w:marLeft w:val="0"/>
      <w:marRight w:val="0"/>
      <w:marTop w:val="0"/>
      <w:marBottom w:val="0"/>
      <w:divBdr>
        <w:top w:val="none" w:sz="0" w:space="0" w:color="auto"/>
        <w:left w:val="none" w:sz="0" w:space="0" w:color="auto"/>
        <w:bottom w:val="none" w:sz="0" w:space="0" w:color="auto"/>
        <w:right w:val="none" w:sz="0" w:space="0" w:color="auto"/>
      </w:divBdr>
    </w:div>
    <w:div w:id="1259408278">
      <w:bodyDiv w:val="1"/>
      <w:marLeft w:val="0"/>
      <w:marRight w:val="0"/>
      <w:marTop w:val="0"/>
      <w:marBottom w:val="0"/>
      <w:divBdr>
        <w:top w:val="none" w:sz="0" w:space="0" w:color="auto"/>
        <w:left w:val="none" w:sz="0" w:space="0" w:color="auto"/>
        <w:bottom w:val="none" w:sz="0" w:space="0" w:color="auto"/>
        <w:right w:val="none" w:sz="0" w:space="0" w:color="auto"/>
      </w:divBdr>
    </w:div>
    <w:div w:id="1280725521">
      <w:bodyDiv w:val="1"/>
      <w:marLeft w:val="0"/>
      <w:marRight w:val="0"/>
      <w:marTop w:val="0"/>
      <w:marBottom w:val="0"/>
      <w:divBdr>
        <w:top w:val="none" w:sz="0" w:space="0" w:color="auto"/>
        <w:left w:val="none" w:sz="0" w:space="0" w:color="auto"/>
        <w:bottom w:val="none" w:sz="0" w:space="0" w:color="auto"/>
        <w:right w:val="none" w:sz="0" w:space="0" w:color="auto"/>
      </w:divBdr>
    </w:div>
    <w:div w:id="1281454386">
      <w:bodyDiv w:val="1"/>
      <w:marLeft w:val="0"/>
      <w:marRight w:val="0"/>
      <w:marTop w:val="0"/>
      <w:marBottom w:val="0"/>
      <w:divBdr>
        <w:top w:val="none" w:sz="0" w:space="0" w:color="auto"/>
        <w:left w:val="none" w:sz="0" w:space="0" w:color="auto"/>
        <w:bottom w:val="none" w:sz="0" w:space="0" w:color="auto"/>
        <w:right w:val="none" w:sz="0" w:space="0" w:color="auto"/>
      </w:divBdr>
    </w:div>
    <w:div w:id="1282224432">
      <w:bodyDiv w:val="1"/>
      <w:marLeft w:val="0"/>
      <w:marRight w:val="0"/>
      <w:marTop w:val="0"/>
      <w:marBottom w:val="0"/>
      <w:divBdr>
        <w:top w:val="none" w:sz="0" w:space="0" w:color="auto"/>
        <w:left w:val="none" w:sz="0" w:space="0" w:color="auto"/>
        <w:bottom w:val="none" w:sz="0" w:space="0" w:color="auto"/>
        <w:right w:val="none" w:sz="0" w:space="0" w:color="auto"/>
      </w:divBdr>
    </w:div>
    <w:div w:id="1284383520">
      <w:bodyDiv w:val="1"/>
      <w:marLeft w:val="0"/>
      <w:marRight w:val="0"/>
      <w:marTop w:val="0"/>
      <w:marBottom w:val="0"/>
      <w:divBdr>
        <w:top w:val="none" w:sz="0" w:space="0" w:color="auto"/>
        <w:left w:val="none" w:sz="0" w:space="0" w:color="auto"/>
        <w:bottom w:val="none" w:sz="0" w:space="0" w:color="auto"/>
        <w:right w:val="none" w:sz="0" w:space="0" w:color="auto"/>
      </w:divBdr>
    </w:div>
    <w:div w:id="1311637815">
      <w:bodyDiv w:val="1"/>
      <w:marLeft w:val="0"/>
      <w:marRight w:val="0"/>
      <w:marTop w:val="0"/>
      <w:marBottom w:val="0"/>
      <w:divBdr>
        <w:top w:val="none" w:sz="0" w:space="0" w:color="auto"/>
        <w:left w:val="none" w:sz="0" w:space="0" w:color="auto"/>
        <w:bottom w:val="none" w:sz="0" w:space="0" w:color="auto"/>
        <w:right w:val="none" w:sz="0" w:space="0" w:color="auto"/>
      </w:divBdr>
    </w:div>
    <w:div w:id="1322268710">
      <w:bodyDiv w:val="1"/>
      <w:marLeft w:val="0"/>
      <w:marRight w:val="0"/>
      <w:marTop w:val="0"/>
      <w:marBottom w:val="0"/>
      <w:divBdr>
        <w:top w:val="none" w:sz="0" w:space="0" w:color="auto"/>
        <w:left w:val="none" w:sz="0" w:space="0" w:color="auto"/>
        <w:bottom w:val="none" w:sz="0" w:space="0" w:color="auto"/>
        <w:right w:val="none" w:sz="0" w:space="0" w:color="auto"/>
      </w:divBdr>
    </w:div>
    <w:div w:id="1328904044">
      <w:bodyDiv w:val="1"/>
      <w:marLeft w:val="0"/>
      <w:marRight w:val="0"/>
      <w:marTop w:val="0"/>
      <w:marBottom w:val="0"/>
      <w:divBdr>
        <w:top w:val="none" w:sz="0" w:space="0" w:color="auto"/>
        <w:left w:val="none" w:sz="0" w:space="0" w:color="auto"/>
        <w:bottom w:val="none" w:sz="0" w:space="0" w:color="auto"/>
        <w:right w:val="none" w:sz="0" w:space="0" w:color="auto"/>
      </w:divBdr>
    </w:div>
    <w:div w:id="1333071948">
      <w:bodyDiv w:val="1"/>
      <w:marLeft w:val="0"/>
      <w:marRight w:val="0"/>
      <w:marTop w:val="0"/>
      <w:marBottom w:val="0"/>
      <w:divBdr>
        <w:top w:val="none" w:sz="0" w:space="0" w:color="auto"/>
        <w:left w:val="none" w:sz="0" w:space="0" w:color="auto"/>
        <w:bottom w:val="none" w:sz="0" w:space="0" w:color="auto"/>
        <w:right w:val="none" w:sz="0" w:space="0" w:color="auto"/>
      </w:divBdr>
    </w:div>
    <w:div w:id="1333796790">
      <w:bodyDiv w:val="1"/>
      <w:marLeft w:val="0"/>
      <w:marRight w:val="0"/>
      <w:marTop w:val="0"/>
      <w:marBottom w:val="0"/>
      <w:divBdr>
        <w:top w:val="none" w:sz="0" w:space="0" w:color="auto"/>
        <w:left w:val="none" w:sz="0" w:space="0" w:color="auto"/>
        <w:bottom w:val="none" w:sz="0" w:space="0" w:color="auto"/>
        <w:right w:val="none" w:sz="0" w:space="0" w:color="auto"/>
      </w:divBdr>
    </w:div>
    <w:div w:id="1334258477">
      <w:bodyDiv w:val="1"/>
      <w:marLeft w:val="0"/>
      <w:marRight w:val="0"/>
      <w:marTop w:val="0"/>
      <w:marBottom w:val="0"/>
      <w:divBdr>
        <w:top w:val="none" w:sz="0" w:space="0" w:color="auto"/>
        <w:left w:val="none" w:sz="0" w:space="0" w:color="auto"/>
        <w:bottom w:val="none" w:sz="0" w:space="0" w:color="auto"/>
        <w:right w:val="none" w:sz="0" w:space="0" w:color="auto"/>
      </w:divBdr>
    </w:div>
    <w:div w:id="1346175395">
      <w:bodyDiv w:val="1"/>
      <w:marLeft w:val="0"/>
      <w:marRight w:val="0"/>
      <w:marTop w:val="0"/>
      <w:marBottom w:val="0"/>
      <w:divBdr>
        <w:top w:val="none" w:sz="0" w:space="0" w:color="auto"/>
        <w:left w:val="none" w:sz="0" w:space="0" w:color="auto"/>
        <w:bottom w:val="none" w:sz="0" w:space="0" w:color="auto"/>
        <w:right w:val="none" w:sz="0" w:space="0" w:color="auto"/>
      </w:divBdr>
    </w:div>
    <w:div w:id="1351908491">
      <w:bodyDiv w:val="1"/>
      <w:marLeft w:val="0"/>
      <w:marRight w:val="0"/>
      <w:marTop w:val="0"/>
      <w:marBottom w:val="0"/>
      <w:divBdr>
        <w:top w:val="none" w:sz="0" w:space="0" w:color="auto"/>
        <w:left w:val="none" w:sz="0" w:space="0" w:color="auto"/>
        <w:bottom w:val="none" w:sz="0" w:space="0" w:color="auto"/>
        <w:right w:val="none" w:sz="0" w:space="0" w:color="auto"/>
      </w:divBdr>
    </w:div>
    <w:div w:id="1358391665">
      <w:bodyDiv w:val="1"/>
      <w:marLeft w:val="0"/>
      <w:marRight w:val="0"/>
      <w:marTop w:val="0"/>
      <w:marBottom w:val="0"/>
      <w:divBdr>
        <w:top w:val="none" w:sz="0" w:space="0" w:color="auto"/>
        <w:left w:val="none" w:sz="0" w:space="0" w:color="auto"/>
        <w:bottom w:val="none" w:sz="0" w:space="0" w:color="auto"/>
        <w:right w:val="none" w:sz="0" w:space="0" w:color="auto"/>
      </w:divBdr>
    </w:div>
    <w:div w:id="1360274921">
      <w:bodyDiv w:val="1"/>
      <w:marLeft w:val="0"/>
      <w:marRight w:val="0"/>
      <w:marTop w:val="0"/>
      <w:marBottom w:val="0"/>
      <w:divBdr>
        <w:top w:val="none" w:sz="0" w:space="0" w:color="auto"/>
        <w:left w:val="none" w:sz="0" w:space="0" w:color="auto"/>
        <w:bottom w:val="none" w:sz="0" w:space="0" w:color="auto"/>
        <w:right w:val="none" w:sz="0" w:space="0" w:color="auto"/>
      </w:divBdr>
    </w:div>
    <w:div w:id="1373770489">
      <w:bodyDiv w:val="1"/>
      <w:marLeft w:val="0"/>
      <w:marRight w:val="0"/>
      <w:marTop w:val="0"/>
      <w:marBottom w:val="0"/>
      <w:divBdr>
        <w:top w:val="none" w:sz="0" w:space="0" w:color="auto"/>
        <w:left w:val="none" w:sz="0" w:space="0" w:color="auto"/>
        <w:bottom w:val="none" w:sz="0" w:space="0" w:color="auto"/>
        <w:right w:val="none" w:sz="0" w:space="0" w:color="auto"/>
      </w:divBdr>
    </w:div>
    <w:div w:id="1377119610">
      <w:bodyDiv w:val="1"/>
      <w:marLeft w:val="0"/>
      <w:marRight w:val="0"/>
      <w:marTop w:val="0"/>
      <w:marBottom w:val="0"/>
      <w:divBdr>
        <w:top w:val="none" w:sz="0" w:space="0" w:color="auto"/>
        <w:left w:val="none" w:sz="0" w:space="0" w:color="auto"/>
        <w:bottom w:val="none" w:sz="0" w:space="0" w:color="auto"/>
        <w:right w:val="none" w:sz="0" w:space="0" w:color="auto"/>
      </w:divBdr>
    </w:div>
    <w:div w:id="1384058114">
      <w:bodyDiv w:val="1"/>
      <w:marLeft w:val="0"/>
      <w:marRight w:val="0"/>
      <w:marTop w:val="0"/>
      <w:marBottom w:val="0"/>
      <w:divBdr>
        <w:top w:val="none" w:sz="0" w:space="0" w:color="auto"/>
        <w:left w:val="none" w:sz="0" w:space="0" w:color="auto"/>
        <w:bottom w:val="none" w:sz="0" w:space="0" w:color="auto"/>
        <w:right w:val="none" w:sz="0" w:space="0" w:color="auto"/>
      </w:divBdr>
    </w:div>
    <w:div w:id="1397163759">
      <w:bodyDiv w:val="1"/>
      <w:marLeft w:val="0"/>
      <w:marRight w:val="0"/>
      <w:marTop w:val="0"/>
      <w:marBottom w:val="0"/>
      <w:divBdr>
        <w:top w:val="none" w:sz="0" w:space="0" w:color="auto"/>
        <w:left w:val="none" w:sz="0" w:space="0" w:color="auto"/>
        <w:bottom w:val="none" w:sz="0" w:space="0" w:color="auto"/>
        <w:right w:val="none" w:sz="0" w:space="0" w:color="auto"/>
      </w:divBdr>
    </w:div>
    <w:div w:id="1400906133">
      <w:bodyDiv w:val="1"/>
      <w:marLeft w:val="0"/>
      <w:marRight w:val="0"/>
      <w:marTop w:val="0"/>
      <w:marBottom w:val="0"/>
      <w:divBdr>
        <w:top w:val="none" w:sz="0" w:space="0" w:color="auto"/>
        <w:left w:val="none" w:sz="0" w:space="0" w:color="auto"/>
        <w:bottom w:val="none" w:sz="0" w:space="0" w:color="auto"/>
        <w:right w:val="none" w:sz="0" w:space="0" w:color="auto"/>
      </w:divBdr>
    </w:div>
    <w:div w:id="1429546330">
      <w:bodyDiv w:val="1"/>
      <w:marLeft w:val="0"/>
      <w:marRight w:val="0"/>
      <w:marTop w:val="0"/>
      <w:marBottom w:val="0"/>
      <w:divBdr>
        <w:top w:val="none" w:sz="0" w:space="0" w:color="auto"/>
        <w:left w:val="none" w:sz="0" w:space="0" w:color="auto"/>
        <w:bottom w:val="none" w:sz="0" w:space="0" w:color="auto"/>
        <w:right w:val="none" w:sz="0" w:space="0" w:color="auto"/>
      </w:divBdr>
    </w:div>
    <w:div w:id="1435204378">
      <w:bodyDiv w:val="1"/>
      <w:marLeft w:val="0"/>
      <w:marRight w:val="0"/>
      <w:marTop w:val="0"/>
      <w:marBottom w:val="0"/>
      <w:divBdr>
        <w:top w:val="none" w:sz="0" w:space="0" w:color="auto"/>
        <w:left w:val="none" w:sz="0" w:space="0" w:color="auto"/>
        <w:bottom w:val="none" w:sz="0" w:space="0" w:color="auto"/>
        <w:right w:val="none" w:sz="0" w:space="0" w:color="auto"/>
      </w:divBdr>
    </w:div>
    <w:div w:id="1457598463">
      <w:bodyDiv w:val="1"/>
      <w:marLeft w:val="0"/>
      <w:marRight w:val="0"/>
      <w:marTop w:val="0"/>
      <w:marBottom w:val="0"/>
      <w:divBdr>
        <w:top w:val="none" w:sz="0" w:space="0" w:color="auto"/>
        <w:left w:val="none" w:sz="0" w:space="0" w:color="auto"/>
        <w:bottom w:val="none" w:sz="0" w:space="0" w:color="auto"/>
        <w:right w:val="none" w:sz="0" w:space="0" w:color="auto"/>
      </w:divBdr>
    </w:div>
    <w:div w:id="1459028892">
      <w:bodyDiv w:val="1"/>
      <w:marLeft w:val="0"/>
      <w:marRight w:val="0"/>
      <w:marTop w:val="0"/>
      <w:marBottom w:val="0"/>
      <w:divBdr>
        <w:top w:val="none" w:sz="0" w:space="0" w:color="auto"/>
        <w:left w:val="none" w:sz="0" w:space="0" w:color="auto"/>
        <w:bottom w:val="none" w:sz="0" w:space="0" w:color="auto"/>
        <w:right w:val="none" w:sz="0" w:space="0" w:color="auto"/>
      </w:divBdr>
    </w:div>
    <w:div w:id="1469349417">
      <w:bodyDiv w:val="1"/>
      <w:marLeft w:val="0"/>
      <w:marRight w:val="0"/>
      <w:marTop w:val="0"/>
      <w:marBottom w:val="0"/>
      <w:divBdr>
        <w:top w:val="none" w:sz="0" w:space="0" w:color="auto"/>
        <w:left w:val="none" w:sz="0" w:space="0" w:color="auto"/>
        <w:bottom w:val="none" w:sz="0" w:space="0" w:color="auto"/>
        <w:right w:val="none" w:sz="0" w:space="0" w:color="auto"/>
      </w:divBdr>
    </w:div>
    <w:div w:id="1491286188">
      <w:bodyDiv w:val="1"/>
      <w:marLeft w:val="0"/>
      <w:marRight w:val="0"/>
      <w:marTop w:val="0"/>
      <w:marBottom w:val="0"/>
      <w:divBdr>
        <w:top w:val="none" w:sz="0" w:space="0" w:color="auto"/>
        <w:left w:val="none" w:sz="0" w:space="0" w:color="auto"/>
        <w:bottom w:val="none" w:sz="0" w:space="0" w:color="auto"/>
        <w:right w:val="none" w:sz="0" w:space="0" w:color="auto"/>
      </w:divBdr>
    </w:div>
    <w:div w:id="1491603338">
      <w:bodyDiv w:val="1"/>
      <w:marLeft w:val="0"/>
      <w:marRight w:val="0"/>
      <w:marTop w:val="0"/>
      <w:marBottom w:val="0"/>
      <w:divBdr>
        <w:top w:val="none" w:sz="0" w:space="0" w:color="auto"/>
        <w:left w:val="none" w:sz="0" w:space="0" w:color="auto"/>
        <w:bottom w:val="none" w:sz="0" w:space="0" w:color="auto"/>
        <w:right w:val="none" w:sz="0" w:space="0" w:color="auto"/>
      </w:divBdr>
    </w:div>
    <w:div w:id="1497526062">
      <w:bodyDiv w:val="1"/>
      <w:marLeft w:val="0"/>
      <w:marRight w:val="0"/>
      <w:marTop w:val="0"/>
      <w:marBottom w:val="0"/>
      <w:divBdr>
        <w:top w:val="none" w:sz="0" w:space="0" w:color="auto"/>
        <w:left w:val="none" w:sz="0" w:space="0" w:color="auto"/>
        <w:bottom w:val="none" w:sz="0" w:space="0" w:color="auto"/>
        <w:right w:val="none" w:sz="0" w:space="0" w:color="auto"/>
      </w:divBdr>
    </w:div>
    <w:div w:id="1512839441">
      <w:bodyDiv w:val="1"/>
      <w:marLeft w:val="0"/>
      <w:marRight w:val="0"/>
      <w:marTop w:val="0"/>
      <w:marBottom w:val="0"/>
      <w:divBdr>
        <w:top w:val="none" w:sz="0" w:space="0" w:color="auto"/>
        <w:left w:val="none" w:sz="0" w:space="0" w:color="auto"/>
        <w:bottom w:val="none" w:sz="0" w:space="0" w:color="auto"/>
        <w:right w:val="none" w:sz="0" w:space="0" w:color="auto"/>
      </w:divBdr>
    </w:div>
    <w:div w:id="1518155254">
      <w:bodyDiv w:val="1"/>
      <w:marLeft w:val="0"/>
      <w:marRight w:val="0"/>
      <w:marTop w:val="0"/>
      <w:marBottom w:val="0"/>
      <w:divBdr>
        <w:top w:val="none" w:sz="0" w:space="0" w:color="auto"/>
        <w:left w:val="none" w:sz="0" w:space="0" w:color="auto"/>
        <w:bottom w:val="none" w:sz="0" w:space="0" w:color="auto"/>
        <w:right w:val="none" w:sz="0" w:space="0" w:color="auto"/>
      </w:divBdr>
    </w:div>
    <w:div w:id="1522624535">
      <w:bodyDiv w:val="1"/>
      <w:marLeft w:val="0"/>
      <w:marRight w:val="0"/>
      <w:marTop w:val="0"/>
      <w:marBottom w:val="0"/>
      <w:divBdr>
        <w:top w:val="none" w:sz="0" w:space="0" w:color="auto"/>
        <w:left w:val="none" w:sz="0" w:space="0" w:color="auto"/>
        <w:bottom w:val="none" w:sz="0" w:space="0" w:color="auto"/>
        <w:right w:val="none" w:sz="0" w:space="0" w:color="auto"/>
      </w:divBdr>
    </w:div>
    <w:div w:id="1528643232">
      <w:bodyDiv w:val="1"/>
      <w:marLeft w:val="0"/>
      <w:marRight w:val="0"/>
      <w:marTop w:val="0"/>
      <w:marBottom w:val="0"/>
      <w:divBdr>
        <w:top w:val="none" w:sz="0" w:space="0" w:color="auto"/>
        <w:left w:val="none" w:sz="0" w:space="0" w:color="auto"/>
        <w:bottom w:val="none" w:sz="0" w:space="0" w:color="auto"/>
        <w:right w:val="none" w:sz="0" w:space="0" w:color="auto"/>
      </w:divBdr>
    </w:div>
    <w:div w:id="1528911357">
      <w:bodyDiv w:val="1"/>
      <w:marLeft w:val="0"/>
      <w:marRight w:val="0"/>
      <w:marTop w:val="0"/>
      <w:marBottom w:val="0"/>
      <w:divBdr>
        <w:top w:val="none" w:sz="0" w:space="0" w:color="auto"/>
        <w:left w:val="none" w:sz="0" w:space="0" w:color="auto"/>
        <w:bottom w:val="none" w:sz="0" w:space="0" w:color="auto"/>
        <w:right w:val="none" w:sz="0" w:space="0" w:color="auto"/>
      </w:divBdr>
    </w:div>
    <w:div w:id="1538080862">
      <w:bodyDiv w:val="1"/>
      <w:marLeft w:val="0"/>
      <w:marRight w:val="0"/>
      <w:marTop w:val="0"/>
      <w:marBottom w:val="0"/>
      <w:divBdr>
        <w:top w:val="none" w:sz="0" w:space="0" w:color="auto"/>
        <w:left w:val="none" w:sz="0" w:space="0" w:color="auto"/>
        <w:bottom w:val="none" w:sz="0" w:space="0" w:color="auto"/>
        <w:right w:val="none" w:sz="0" w:space="0" w:color="auto"/>
      </w:divBdr>
    </w:div>
    <w:div w:id="1542128544">
      <w:bodyDiv w:val="1"/>
      <w:marLeft w:val="0"/>
      <w:marRight w:val="0"/>
      <w:marTop w:val="0"/>
      <w:marBottom w:val="0"/>
      <w:divBdr>
        <w:top w:val="none" w:sz="0" w:space="0" w:color="auto"/>
        <w:left w:val="none" w:sz="0" w:space="0" w:color="auto"/>
        <w:bottom w:val="none" w:sz="0" w:space="0" w:color="auto"/>
        <w:right w:val="none" w:sz="0" w:space="0" w:color="auto"/>
      </w:divBdr>
    </w:div>
    <w:div w:id="1545941114">
      <w:bodyDiv w:val="1"/>
      <w:marLeft w:val="0"/>
      <w:marRight w:val="0"/>
      <w:marTop w:val="0"/>
      <w:marBottom w:val="0"/>
      <w:divBdr>
        <w:top w:val="none" w:sz="0" w:space="0" w:color="auto"/>
        <w:left w:val="none" w:sz="0" w:space="0" w:color="auto"/>
        <w:bottom w:val="none" w:sz="0" w:space="0" w:color="auto"/>
        <w:right w:val="none" w:sz="0" w:space="0" w:color="auto"/>
      </w:divBdr>
    </w:div>
    <w:div w:id="1549102097">
      <w:bodyDiv w:val="1"/>
      <w:marLeft w:val="0"/>
      <w:marRight w:val="0"/>
      <w:marTop w:val="0"/>
      <w:marBottom w:val="0"/>
      <w:divBdr>
        <w:top w:val="none" w:sz="0" w:space="0" w:color="auto"/>
        <w:left w:val="none" w:sz="0" w:space="0" w:color="auto"/>
        <w:bottom w:val="none" w:sz="0" w:space="0" w:color="auto"/>
        <w:right w:val="none" w:sz="0" w:space="0" w:color="auto"/>
      </w:divBdr>
    </w:div>
    <w:div w:id="1553342994">
      <w:bodyDiv w:val="1"/>
      <w:marLeft w:val="0"/>
      <w:marRight w:val="0"/>
      <w:marTop w:val="0"/>
      <w:marBottom w:val="0"/>
      <w:divBdr>
        <w:top w:val="none" w:sz="0" w:space="0" w:color="auto"/>
        <w:left w:val="none" w:sz="0" w:space="0" w:color="auto"/>
        <w:bottom w:val="none" w:sz="0" w:space="0" w:color="auto"/>
        <w:right w:val="none" w:sz="0" w:space="0" w:color="auto"/>
      </w:divBdr>
    </w:div>
    <w:div w:id="1560826376">
      <w:bodyDiv w:val="1"/>
      <w:marLeft w:val="0"/>
      <w:marRight w:val="0"/>
      <w:marTop w:val="0"/>
      <w:marBottom w:val="0"/>
      <w:divBdr>
        <w:top w:val="none" w:sz="0" w:space="0" w:color="auto"/>
        <w:left w:val="none" w:sz="0" w:space="0" w:color="auto"/>
        <w:bottom w:val="none" w:sz="0" w:space="0" w:color="auto"/>
        <w:right w:val="none" w:sz="0" w:space="0" w:color="auto"/>
      </w:divBdr>
    </w:div>
    <w:div w:id="1564829039">
      <w:bodyDiv w:val="1"/>
      <w:marLeft w:val="0"/>
      <w:marRight w:val="0"/>
      <w:marTop w:val="0"/>
      <w:marBottom w:val="0"/>
      <w:divBdr>
        <w:top w:val="none" w:sz="0" w:space="0" w:color="auto"/>
        <w:left w:val="none" w:sz="0" w:space="0" w:color="auto"/>
        <w:bottom w:val="none" w:sz="0" w:space="0" w:color="auto"/>
        <w:right w:val="none" w:sz="0" w:space="0" w:color="auto"/>
      </w:divBdr>
    </w:div>
    <w:div w:id="1597324161">
      <w:bodyDiv w:val="1"/>
      <w:marLeft w:val="0"/>
      <w:marRight w:val="0"/>
      <w:marTop w:val="0"/>
      <w:marBottom w:val="0"/>
      <w:divBdr>
        <w:top w:val="none" w:sz="0" w:space="0" w:color="auto"/>
        <w:left w:val="none" w:sz="0" w:space="0" w:color="auto"/>
        <w:bottom w:val="none" w:sz="0" w:space="0" w:color="auto"/>
        <w:right w:val="none" w:sz="0" w:space="0" w:color="auto"/>
      </w:divBdr>
    </w:div>
    <w:div w:id="1629702357">
      <w:bodyDiv w:val="1"/>
      <w:marLeft w:val="0"/>
      <w:marRight w:val="0"/>
      <w:marTop w:val="0"/>
      <w:marBottom w:val="0"/>
      <w:divBdr>
        <w:top w:val="none" w:sz="0" w:space="0" w:color="auto"/>
        <w:left w:val="none" w:sz="0" w:space="0" w:color="auto"/>
        <w:bottom w:val="none" w:sz="0" w:space="0" w:color="auto"/>
        <w:right w:val="none" w:sz="0" w:space="0" w:color="auto"/>
      </w:divBdr>
    </w:div>
    <w:div w:id="1642345413">
      <w:bodyDiv w:val="1"/>
      <w:marLeft w:val="0"/>
      <w:marRight w:val="0"/>
      <w:marTop w:val="0"/>
      <w:marBottom w:val="0"/>
      <w:divBdr>
        <w:top w:val="none" w:sz="0" w:space="0" w:color="auto"/>
        <w:left w:val="none" w:sz="0" w:space="0" w:color="auto"/>
        <w:bottom w:val="none" w:sz="0" w:space="0" w:color="auto"/>
        <w:right w:val="none" w:sz="0" w:space="0" w:color="auto"/>
      </w:divBdr>
    </w:div>
    <w:div w:id="1666473200">
      <w:bodyDiv w:val="1"/>
      <w:marLeft w:val="0"/>
      <w:marRight w:val="0"/>
      <w:marTop w:val="0"/>
      <w:marBottom w:val="0"/>
      <w:divBdr>
        <w:top w:val="none" w:sz="0" w:space="0" w:color="auto"/>
        <w:left w:val="none" w:sz="0" w:space="0" w:color="auto"/>
        <w:bottom w:val="none" w:sz="0" w:space="0" w:color="auto"/>
        <w:right w:val="none" w:sz="0" w:space="0" w:color="auto"/>
      </w:divBdr>
    </w:div>
    <w:div w:id="1667395300">
      <w:bodyDiv w:val="1"/>
      <w:marLeft w:val="0"/>
      <w:marRight w:val="0"/>
      <w:marTop w:val="0"/>
      <w:marBottom w:val="0"/>
      <w:divBdr>
        <w:top w:val="none" w:sz="0" w:space="0" w:color="auto"/>
        <w:left w:val="none" w:sz="0" w:space="0" w:color="auto"/>
        <w:bottom w:val="none" w:sz="0" w:space="0" w:color="auto"/>
        <w:right w:val="none" w:sz="0" w:space="0" w:color="auto"/>
      </w:divBdr>
    </w:div>
    <w:div w:id="1679304882">
      <w:bodyDiv w:val="1"/>
      <w:marLeft w:val="0"/>
      <w:marRight w:val="0"/>
      <w:marTop w:val="0"/>
      <w:marBottom w:val="0"/>
      <w:divBdr>
        <w:top w:val="none" w:sz="0" w:space="0" w:color="auto"/>
        <w:left w:val="none" w:sz="0" w:space="0" w:color="auto"/>
        <w:bottom w:val="none" w:sz="0" w:space="0" w:color="auto"/>
        <w:right w:val="none" w:sz="0" w:space="0" w:color="auto"/>
      </w:divBdr>
    </w:div>
    <w:div w:id="1680887363">
      <w:bodyDiv w:val="1"/>
      <w:marLeft w:val="0"/>
      <w:marRight w:val="0"/>
      <w:marTop w:val="0"/>
      <w:marBottom w:val="0"/>
      <w:divBdr>
        <w:top w:val="none" w:sz="0" w:space="0" w:color="auto"/>
        <w:left w:val="none" w:sz="0" w:space="0" w:color="auto"/>
        <w:bottom w:val="none" w:sz="0" w:space="0" w:color="auto"/>
        <w:right w:val="none" w:sz="0" w:space="0" w:color="auto"/>
      </w:divBdr>
    </w:div>
    <w:div w:id="1684748949">
      <w:bodyDiv w:val="1"/>
      <w:marLeft w:val="0"/>
      <w:marRight w:val="0"/>
      <w:marTop w:val="0"/>
      <w:marBottom w:val="0"/>
      <w:divBdr>
        <w:top w:val="none" w:sz="0" w:space="0" w:color="auto"/>
        <w:left w:val="none" w:sz="0" w:space="0" w:color="auto"/>
        <w:bottom w:val="none" w:sz="0" w:space="0" w:color="auto"/>
        <w:right w:val="none" w:sz="0" w:space="0" w:color="auto"/>
      </w:divBdr>
    </w:div>
    <w:div w:id="1692491379">
      <w:bodyDiv w:val="1"/>
      <w:marLeft w:val="0"/>
      <w:marRight w:val="0"/>
      <w:marTop w:val="0"/>
      <w:marBottom w:val="0"/>
      <w:divBdr>
        <w:top w:val="none" w:sz="0" w:space="0" w:color="auto"/>
        <w:left w:val="none" w:sz="0" w:space="0" w:color="auto"/>
        <w:bottom w:val="none" w:sz="0" w:space="0" w:color="auto"/>
        <w:right w:val="none" w:sz="0" w:space="0" w:color="auto"/>
      </w:divBdr>
    </w:div>
    <w:div w:id="1694106748">
      <w:bodyDiv w:val="1"/>
      <w:marLeft w:val="0"/>
      <w:marRight w:val="0"/>
      <w:marTop w:val="0"/>
      <w:marBottom w:val="0"/>
      <w:divBdr>
        <w:top w:val="none" w:sz="0" w:space="0" w:color="auto"/>
        <w:left w:val="none" w:sz="0" w:space="0" w:color="auto"/>
        <w:bottom w:val="none" w:sz="0" w:space="0" w:color="auto"/>
        <w:right w:val="none" w:sz="0" w:space="0" w:color="auto"/>
      </w:divBdr>
    </w:div>
    <w:div w:id="1713916817">
      <w:bodyDiv w:val="1"/>
      <w:marLeft w:val="0"/>
      <w:marRight w:val="0"/>
      <w:marTop w:val="0"/>
      <w:marBottom w:val="0"/>
      <w:divBdr>
        <w:top w:val="none" w:sz="0" w:space="0" w:color="auto"/>
        <w:left w:val="none" w:sz="0" w:space="0" w:color="auto"/>
        <w:bottom w:val="none" w:sz="0" w:space="0" w:color="auto"/>
        <w:right w:val="none" w:sz="0" w:space="0" w:color="auto"/>
      </w:divBdr>
    </w:div>
    <w:div w:id="1716849865">
      <w:bodyDiv w:val="1"/>
      <w:marLeft w:val="0"/>
      <w:marRight w:val="0"/>
      <w:marTop w:val="0"/>
      <w:marBottom w:val="0"/>
      <w:divBdr>
        <w:top w:val="none" w:sz="0" w:space="0" w:color="auto"/>
        <w:left w:val="none" w:sz="0" w:space="0" w:color="auto"/>
        <w:bottom w:val="none" w:sz="0" w:space="0" w:color="auto"/>
        <w:right w:val="none" w:sz="0" w:space="0" w:color="auto"/>
      </w:divBdr>
    </w:div>
    <w:div w:id="1723629293">
      <w:bodyDiv w:val="1"/>
      <w:marLeft w:val="0"/>
      <w:marRight w:val="0"/>
      <w:marTop w:val="0"/>
      <w:marBottom w:val="0"/>
      <w:divBdr>
        <w:top w:val="none" w:sz="0" w:space="0" w:color="auto"/>
        <w:left w:val="none" w:sz="0" w:space="0" w:color="auto"/>
        <w:bottom w:val="none" w:sz="0" w:space="0" w:color="auto"/>
        <w:right w:val="none" w:sz="0" w:space="0" w:color="auto"/>
      </w:divBdr>
    </w:div>
    <w:div w:id="1724255815">
      <w:bodyDiv w:val="1"/>
      <w:marLeft w:val="0"/>
      <w:marRight w:val="0"/>
      <w:marTop w:val="0"/>
      <w:marBottom w:val="0"/>
      <w:divBdr>
        <w:top w:val="none" w:sz="0" w:space="0" w:color="auto"/>
        <w:left w:val="none" w:sz="0" w:space="0" w:color="auto"/>
        <w:bottom w:val="none" w:sz="0" w:space="0" w:color="auto"/>
        <w:right w:val="none" w:sz="0" w:space="0" w:color="auto"/>
      </w:divBdr>
    </w:div>
    <w:div w:id="1730811443">
      <w:bodyDiv w:val="1"/>
      <w:marLeft w:val="0"/>
      <w:marRight w:val="0"/>
      <w:marTop w:val="0"/>
      <w:marBottom w:val="0"/>
      <w:divBdr>
        <w:top w:val="none" w:sz="0" w:space="0" w:color="auto"/>
        <w:left w:val="none" w:sz="0" w:space="0" w:color="auto"/>
        <w:bottom w:val="none" w:sz="0" w:space="0" w:color="auto"/>
        <w:right w:val="none" w:sz="0" w:space="0" w:color="auto"/>
      </w:divBdr>
    </w:div>
    <w:div w:id="1783918265">
      <w:bodyDiv w:val="1"/>
      <w:marLeft w:val="0"/>
      <w:marRight w:val="0"/>
      <w:marTop w:val="0"/>
      <w:marBottom w:val="0"/>
      <w:divBdr>
        <w:top w:val="none" w:sz="0" w:space="0" w:color="auto"/>
        <w:left w:val="none" w:sz="0" w:space="0" w:color="auto"/>
        <w:bottom w:val="none" w:sz="0" w:space="0" w:color="auto"/>
        <w:right w:val="none" w:sz="0" w:space="0" w:color="auto"/>
      </w:divBdr>
    </w:div>
    <w:div w:id="1787574545">
      <w:bodyDiv w:val="1"/>
      <w:marLeft w:val="0"/>
      <w:marRight w:val="0"/>
      <w:marTop w:val="0"/>
      <w:marBottom w:val="0"/>
      <w:divBdr>
        <w:top w:val="none" w:sz="0" w:space="0" w:color="auto"/>
        <w:left w:val="none" w:sz="0" w:space="0" w:color="auto"/>
        <w:bottom w:val="none" w:sz="0" w:space="0" w:color="auto"/>
        <w:right w:val="none" w:sz="0" w:space="0" w:color="auto"/>
      </w:divBdr>
    </w:div>
    <w:div w:id="1796633637">
      <w:bodyDiv w:val="1"/>
      <w:marLeft w:val="0"/>
      <w:marRight w:val="0"/>
      <w:marTop w:val="0"/>
      <w:marBottom w:val="0"/>
      <w:divBdr>
        <w:top w:val="none" w:sz="0" w:space="0" w:color="auto"/>
        <w:left w:val="none" w:sz="0" w:space="0" w:color="auto"/>
        <w:bottom w:val="none" w:sz="0" w:space="0" w:color="auto"/>
        <w:right w:val="none" w:sz="0" w:space="0" w:color="auto"/>
      </w:divBdr>
    </w:div>
    <w:div w:id="1799254474">
      <w:bodyDiv w:val="1"/>
      <w:marLeft w:val="0"/>
      <w:marRight w:val="0"/>
      <w:marTop w:val="0"/>
      <w:marBottom w:val="0"/>
      <w:divBdr>
        <w:top w:val="none" w:sz="0" w:space="0" w:color="auto"/>
        <w:left w:val="none" w:sz="0" w:space="0" w:color="auto"/>
        <w:bottom w:val="none" w:sz="0" w:space="0" w:color="auto"/>
        <w:right w:val="none" w:sz="0" w:space="0" w:color="auto"/>
      </w:divBdr>
    </w:div>
    <w:div w:id="1801655539">
      <w:bodyDiv w:val="1"/>
      <w:marLeft w:val="0"/>
      <w:marRight w:val="0"/>
      <w:marTop w:val="0"/>
      <w:marBottom w:val="0"/>
      <w:divBdr>
        <w:top w:val="none" w:sz="0" w:space="0" w:color="auto"/>
        <w:left w:val="none" w:sz="0" w:space="0" w:color="auto"/>
        <w:bottom w:val="none" w:sz="0" w:space="0" w:color="auto"/>
        <w:right w:val="none" w:sz="0" w:space="0" w:color="auto"/>
      </w:divBdr>
    </w:div>
    <w:div w:id="1827746193">
      <w:bodyDiv w:val="1"/>
      <w:marLeft w:val="0"/>
      <w:marRight w:val="0"/>
      <w:marTop w:val="0"/>
      <w:marBottom w:val="0"/>
      <w:divBdr>
        <w:top w:val="none" w:sz="0" w:space="0" w:color="auto"/>
        <w:left w:val="none" w:sz="0" w:space="0" w:color="auto"/>
        <w:bottom w:val="none" w:sz="0" w:space="0" w:color="auto"/>
        <w:right w:val="none" w:sz="0" w:space="0" w:color="auto"/>
      </w:divBdr>
    </w:div>
    <w:div w:id="1833520629">
      <w:bodyDiv w:val="1"/>
      <w:marLeft w:val="0"/>
      <w:marRight w:val="0"/>
      <w:marTop w:val="0"/>
      <w:marBottom w:val="0"/>
      <w:divBdr>
        <w:top w:val="none" w:sz="0" w:space="0" w:color="auto"/>
        <w:left w:val="none" w:sz="0" w:space="0" w:color="auto"/>
        <w:bottom w:val="none" w:sz="0" w:space="0" w:color="auto"/>
        <w:right w:val="none" w:sz="0" w:space="0" w:color="auto"/>
      </w:divBdr>
    </w:div>
    <w:div w:id="1848013498">
      <w:bodyDiv w:val="1"/>
      <w:marLeft w:val="0"/>
      <w:marRight w:val="0"/>
      <w:marTop w:val="0"/>
      <w:marBottom w:val="0"/>
      <w:divBdr>
        <w:top w:val="none" w:sz="0" w:space="0" w:color="auto"/>
        <w:left w:val="none" w:sz="0" w:space="0" w:color="auto"/>
        <w:bottom w:val="none" w:sz="0" w:space="0" w:color="auto"/>
        <w:right w:val="none" w:sz="0" w:space="0" w:color="auto"/>
      </w:divBdr>
    </w:div>
    <w:div w:id="1852064957">
      <w:bodyDiv w:val="1"/>
      <w:marLeft w:val="0"/>
      <w:marRight w:val="0"/>
      <w:marTop w:val="0"/>
      <w:marBottom w:val="0"/>
      <w:divBdr>
        <w:top w:val="none" w:sz="0" w:space="0" w:color="auto"/>
        <w:left w:val="none" w:sz="0" w:space="0" w:color="auto"/>
        <w:bottom w:val="none" w:sz="0" w:space="0" w:color="auto"/>
        <w:right w:val="none" w:sz="0" w:space="0" w:color="auto"/>
      </w:divBdr>
    </w:div>
    <w:div w:id="1852257279">
      <w:bodyDiv w:val="1"/>
      <w:marLeft w:val="0"/>
      <w:marRight w:val="0"/>
      <w:marTop w:val="0"/>
      <w:marBottom w:val="0"/>
      <w:divBdr>
        <w:top w:val="none" w:sz="0" w:space="0" w:color="auto"/>
        <w:left w:val="none" w:sz="0" w:space="0" w:color="auto"/>
        <w:bottom w:val="none" w:sz="0" w:space="0" w:color="auto"/>
        <w:right w:val="none" w:sz="0" w:space="0" w:color="auto"/>
      </w:divBdr>
    </w:div>
    <w:div w:id="1853446402">
      <w:bodyDiv w:val="1"/>
      <w:marLeft w:val="0"/>
      <w:marRight w:val="0"/>
      <w:marTop w:val="0"/>
      <w:marBottom w:val="0"/>
      <w:divBdr>
        <w:top w:val="none" w:sz="0" w:space="0" w:color="auto"/>
        <w:left w:val="none" w:sz="0" w:space="0" w:color="auto"/>
        <w:bottom w:val="none" w:sz="0" w:space="0" w:color="auto"/>
        <w:right w:val="none" w:sz="0" w:space="0" w:color="auto"/>
      </w:divBdr>
    </w:div>
    <w:div w:id="1872257953">
      <w:bodyDiv w:val="1"/>
      <w:marLeft w:val="0"/>
      <w:marRight w:val="0"/>
      <w:marTop w:val="0"/>
      <w:marBottom w:val="0"/>
      <w:divBdr>
        <w:top w:val="none" w:sz="0" w:space="0" w:color="auto"/>
        <w:left w:val="none" w:sz="0" w:space="0" w:color="auto"/>
        <w:bottom w:val="none" w:sz="0" w:space="0" w:color="auto"/>
        <w:right w:val="none" w:sz="0" w:space="0" w:color="auto"/>
      </w:divBdr>
    </w:div>
    <w:div w:id="1875537545">
      <w:bodyDiv w:val="1"/>
      <w:marLeft w:val="0"/>
      <w:marRight w:val="0"/>
      <w:marTop w:val="0"/>
      <w:marBottom w:val="0"/>
      <w:divBdr>
        <w:top w:val="none" w:sz="0" w:space="0" w:color="auto"/>
        <w:left w:val="none" w:sz="0" w:space="0" w:color="auto"/>
        <w:bottom w:val="none" w:sz="0" w:space="0" w:color="auto"/>
        <w:right w:val="none" w:sz="0" w:space="0" w:color="auto"/>
      </w:divBdr>
    </w:div>
    <w:div w:id="1878884232">
      <w:bodyDiv w:val="1"/>
      <w:marLeft w:val="0"/>
      <w:marRight w:val="0"/>
      <w:marTop w:val="0"/>
      <w:marBottom w:val="0"/>
      <w:divBdr>
        <w:top w:val="none" w:sz="0" w:space="0" w:color="auto"/>
        <w:left w:val="none" w:sz="0" w:space="0" w:color="auto"/>
        <w:bottom w:val="none" w:sz="0" w:space="0" w:color="auto"/>
        <w:right w:val="none" w:sz="0" w:space="0" w:color="auto"/>
      </w:divBdr>
    </w:div>
    <w:div w:id="1880818776">
      <w:bodyDiv w:val="1"/>
      <w:marLeft w:val="0"/>
      <w:marRight w:val="0"/>
      <w:marTop w:val="0"/>
      <w:marBottom w:val="0"/>
      <w:divBdr>
        <w:top w:val="none" w:sz="0" w:space="0" w:color="auto"/>
        <w:left w:val="none" w:sz="0" w:space="0" w:color="auto"/>
        <w:bottom w:val="none" w:sz="0" w:space="0" w:color="auto"/>
        <w:right w:val="none" w:sz="0" w:space="0" w:color="auto"/>
      </w:divBdr>
    </w:div>
    <w:div w:id="1884977518">
      <w:bodyDiv w:val="1"/>
      <w:marLeft w:val="0"/>
      <w:marRight w:val="0"/>
      <w:marTop w:val="0"/>
      <w:marBottom w:val="0"/>
      <w:divBdr>
        <w:top w:val="none" w:sz="0" w:space="0" w:color="auto"/>
        <w:left w:val="none" w:sz="0" w:space="0" w:color="auto"/>
        <w:bottom w:val="none" w:sz="0" w:space="0" w:color="auto"/>
        <w:right w:val="none" w:sz="0" w:space="0" w:color="auto"/>
      </w:divBdr>
    </w:div>
    <w:div w:id="1890531224">
      <w:bodyDiv w:val="1"/>
      <w:marLeft w:val="0"/>
      <w:marRight w:val="0"/>
      <w:marTop w:val="0"/>
      <w:marBottom w:val="0"/>
      <w:divBdr>
        <w:top w:val="none" w:sz="0" w:space="0" w:color="auto"/>
        <w:left w:val="none" w:sz="0" w:space="0" w:color="auto"/>
        <w:bottom w:val="none" w:sz="0" w:space="0" w:color="auto"/>
        <w:right w:val="none" w:sz="0" w:space="0" w:color="auto"/>
      </w:divBdr>
    </w:div>
    <w:div w:id="1891452764">
      <w:bodyDiv w:val="1"/>
      <w:marLeft w:val="0"/>
      <w:marRight w:val="0"/>
      <w:marTop w:val="0"/>
      <w:marBottom w:val="0"/>
      <w:divBdr>
        <w:top w:val="none" w:sz="0" w:space="0" w:color="auto"/>
        <w:left w:val="none" w:sz="0" w:space="0" w:color="auto"/>
        <w:bottom w:val="none" w:sz="0" w:space="0" w:color="auto"/>
        <w:right w:val="none" w:sz="0" w:space="0" w:color="auto"/>
      </w:divBdr>
    </w:div>
    <w:div w:id="1901135376">
      <w:bodyDiv w:val="1"/>
      <w:marLeft w:val="0"/>
      <w:marRight w:val="0"/>
      <w:marTop w:val="0"/>
      <w:marBottom w:val="0"/>
      <w:divBdr>
        <w:top w:val="none" w:sz="0" w:space="0" w:color="auto"/>
        <w:left w:val="none" w:sz="0" w:space="0" w:color="auto"/>
        <w:bottom w:val="none" w:sz="0" w:space="0" w:color="auto"/>
        <w:right w:val="none" w:sz="0" w:space="0" w:color="auto"/>
      </w:divBdr>
    </w:div>
    <w:div w:id="1901595633">
      <w:bodyDiv w:val="1"/>
      <w:marLeft w:val="0"/>
      <w:marRight w:val="0"/>
      <w:marTop w:val="0"/>
      <w:marBottom w:val="0"/>
      <w:divBdr>
        <w:top w:val="none" w:sz="0" w:space="0" w:color="auto"/>
        <w:left w:val="none" w:sz="0" w:space="0" w:color="auto"/>
        <w:bottom w:val="none" w:sz="0" w:space="0" w:color="auto"/>
        <w:right w:val="none" w:sz="0" w:space="0" w:color="auto"/>
      </w:divBdr>
    </w:div>
    <w:div w:id="1906991846">
      <w:bodyDiv w:val="1"/>
      <w:marLeft w:val="0"/>
      <w:marRight w:val="0"/>
      <w:marTop w:val="0"/>
      <w:marBottom w:val="0"/>
      <w:divBdr>
        <w:top w:val="none" w:sz="0" w:space="0" w:color="auto"/>
        <w:left w:val="none" w:sz="0" w:space="0" w:color="auto"/>
        <w:bottom w:val="none" w:sz="0" w:space="0" w:color="auto"/>
        <w:right w:val="none" w:sz="0" w:space="0" w:color="auto"/>
      </w:divBdr>
    </w:div>
    <w:div w:id="1912350062">
      <w:bodyDiv w:val="1"/>
      <w:marLeft w:val="0"/>
      <w:marRight w:val="0"/>
      <w:marTop w:val="0"/>
      <w:marBottom w:val="0"/>
      <w:divBdr>
        <w:top w:val="none" w:sz="0" w:space="0" w:color="auto"/>
        <w:left w:val="none" w:sz="0" w:space="0" w:color="auto"/>
        <w:bottom w:val="none" w:sz="0" w:space="0" w:color="auto"/>
        <w:right w:val="none" w:sz="0" w:space="0" w:color="auto"/>
      </w:divBdr>
    </w:div>
    <w:div w:id="1914076802">
      <w:bodyDiv w:val="1"/>
      <w:marLeft w:val="0"/>
      <w:marRight w:val="0"/>
      <w:marTop w:val="0"/>
      <w:marBottom w:val="0"/>
      <w:divBdr>
        <w:top w:val="none" w:sz="0" w:space="0" w:color="auto"/>
        <w:left w:val="none" w:sz="0" w:space="0" w:color="auto"/>
        <w:bottom w:val="none" w:sz="0" w:space="0" w:color="auto"/>
        <w:right w:val="none" w:sz="0" w:space="0" w:color="auto"/>
      </w:divBdr>
    </w:div>
    <w:div w:id="1916739835">
      <w:bodyDiv w:val="1"/>
      <w:marLeft w:val="0"/>
      <w:marRight w:val="0"/>
      <w:marTop w:val="0"/>
      <w:marBottom w:val="0"/>
      <w:divBdr>
        <w:top w:val="none" w:sz="0" w:space="0" w:color="auto"/>
        <w:left w:val="none" w:sz="0" w:space="0" w:color="auto"/>
        <w:bottom w:val="none" w:sz="0" w:space="0" w:color="auto"/>
        <w:right w:val="none" w:sz="0" w:space="0" w:color="auto"/>
      </w:divBdr>
    </w:div>
    <w:div w:id="1926303220">
      <w:bodyDiv w:val="1"/>
      <w:marLeft w:val="0"/>
      <w:marRight w:val="0"/>
      <w:marTop w:val="0"/>
      <w:marBottom w:val="0"/>
      <w:divBdr>
        <w:top w:val="none" w:sz="0" w:space="0" w:color="auto"/>
        <w:left w:val="none" w:sz="0" w:space="0" w:color="auto"/>
        <w:bottom w:val="none" w:sz="0" w:space="0" w:color="auto"/>
        <w:right w:val="none" w:sz="0" w:space="0" w:color="auto"/>
      </w:divBdr>
    </w:div>
    <w:div w:id="1941135255">
      <w:bodyDiv w:val="1"/>
      <w:marLeft w:val="0"/>
      <w:marRight w:val="0"/>
      <w:marTop w:val="0"/>
      <w:marBottom w:val="0"/>
      <w:divBdr>
        <w:top w:val="none" w:sz="0" w:space="0" w:color="auto"/>
        <w:left w:val="none" w:sz="0" w:space="0" w:color="auto"/>
        <w:bottom w:val="none" w:sz="0" w:space="0" w:color="auto"/>
        <w:right w:val="none" w:sz="0" w:space="0" w:color="auto"/>
      </w:divBdr>
    </w:div>
    <w:div w:id="1942519473">
      <w:bodyDiv w:val="1"/>
      <w:marLeft w:val="0"/>
      <w:marRight w:val="0"/>
      <w:marTop w:val="0"/>
      <w:marBottom w:val="0"/>
      <w:divBdr>
        <w:top w:val="none" w:sz="0" w:space="0" w:color="auto"/>
        <w:left w:val="none" w:sz="0" w:space="0" w:color="auto"/>
        <w:bottom w:val="none" w:sz="0" w:space="0" w:color="auto"/>
        <w:right w:val="none" w:sz="0" w:space="0" w:color="auto"/>
      </w:divBdr>
    </w:div>
    <w:div w:id="1950577186">
      <w:bodyDiv w:val="1"/>
      <w:marLeft w:val="0"/>
      <w:marRight w:val="0"/>
      <w:marTop w:val="0"/>
      <w:marBottom w:val="0"/>
      <w:divBdr>
        <w:top w:val="none" w:sz="0" w:space="0" w:color="auto"/>
        <w:left w:val="none" w:sz="0" w:space="0" w:color="auto"/>
        <w:bottom w:val="none" w:sz="0" w:space="0" w:color="auto"/>
        <w:right w:val="none" w:sz="0" w:space="0" w:color="auto"/>
      </w:divBdr>
    </w:div>
    <w:div w:id="1966421690">
      <w:bodyDiv w:val="1"/>
      <w:marLeft w:val="0"/>
      <w:marRight w:val="0"/>
      <w:marTop w:val="0"/>
      <w:marBottom w:val="0"/>
      <w:divBdr>
        <w:top w:val="none" w:sz="0" w:space="0" w:color="auto"/>
        <w:left w:val="none" w:sz="0" w:space="0" w:color="auto"/>
        <w:bottom w:val="none" w:sz="0" w:space="0" w:color="auto"/>
        <w:right w:val="none" w:sz="0" w:space="0" w:color="auto"/>
      </w:divBdr>
    </w:div>
    <w:div w:id="1966884034">
      <w:bodyDiv w:val="1"/>
      <w:marLeft w:val="0"/>
      <w:marRight w:val="0"/>
      <w:marTop w:val="0"/>
      <w:marBottom w:val="0"/>
      <w:divBdr>
        <w:top w:val="none" w:sz="0" w:space="0" w:color="auto"/>
        <w:left w:val="none" w:sz="0" w:space="0" w:color="auto"/>
        <w:bottom w:val="none" w:sz="0" w:space="0" w:color="auto"/>
        <w:right w:val="none" w:sz="0" w:space="0" w:color="auto"/>
      </w:divBdr>
    </w:div>
    <w:div w:id="1981837592">
      <w:bodyDiv w:val="1"/>
      <w:marLeft w:val="0"/>
      <w:marRight w:val="0"/>
      <w:marTop w:val="0"/>
      <w:marBottom w:val="0"/>
      <w:divBdr>
        <w:top w:val="none" w:sz="0" w:space="0" w:color="auto"/>
        <w:left w:val="none" w:sz="0" w:space="0" w:color="auto"/>
        <w:bottom w:val="none" w:sz="0" w:space="0" w:color="auto"/>
        <w:right w:val="none" w:sz="0" w:space="0" w:color="auto"/>
      </w:divBdr>
    </w:div>
    <w:div w:id="1991783742">
      <w:bodyDiv w:val="1"/>
      <w:marLeft w:val="0"/>
      <w:marRight w:val="0"/>
      <w:marTop w:val="0"/>
      <w:marBottom w:val="0"/>
      <w:divBdr>
        <w:top w:val="none" w:sz="0" w:space="0" w:color="auto"/>
        <w:left w:val="none" w:sz="0" w:space="0" w:color="auto"/>
        <w:bottom w:val="none" w:sz="0" w:space="0" w:color="auto"/>
        <w:right w:val="none" w:sz="0" w:space="0" w:color="auto"/>
      </w:divBdr>
    </w:div>
    <w:div w:id="1994141399">
      <w:bodyDiv w:val="1"/>
      <w:marLeft w:val="0"/>
      <w:marRight w:val="0"/>
      <w:marTop w:val="0"/>
      <w:marBottom w:val="0"/>
      <w:divBdr>
        <w:top w:val="none" w:sz="0" w:space="0" w:color="auto"/>
        <w:left w:val="none" w:sz="0" w:space="0" w:color="auto"/>
        <w:bottom w:val="none" w:sz="0" w:space="0" w:color="auto"/>
        <w:right w:val="none" w:sz="0" w:space="0" w:color="auto"/>
      </w:divBdr>
    </w:div>
    <w:div w:id="2000109294">
      <w:bodyDiv w:val="1"/>
      <w:marLeft w:val="0"/>
      <w:marRight w:val="0"/>
      <w:marTop w:val="0"/>
      <w:marBottom w:val="0"/>
      <w:divBdr>
        <w:top w:val="none" w:sz="0" w:space="0" w:color="auto"/>
        <w:left w:val="none" w:sz="0" w:space="0" w:color="auto"/>
        <w:bottom w:val="none" w:sz="0" w:space="0" w:color="auto"/>
        <w:right w:val="none" w:sz="0" w:space="0" w:color="auto"/>
      </w:divBdr>
    </w:div>
    <w:div w:id="2026395138">
      <w:bodyDiv w:val="1"/>
      <w:marLeft w:val="0"/>
      <w:marRight w:val="0"/>
      <w:marTop w:val="0"/>
      <w:marBottom w:val="0"/>
      <w:divBdr>
        <w:top w:val="none" w:sz="0" w:space="0" w:color="auto"/>
        <w:left w:val="none" w:sz="0" w:space="0" w:color="auto"/>
        <w:bottom w:val="none" w:sz="0" w:space="0" w:color="auto"/>
        <w:right w:val="none" w:sz="0" w:space="0" w:color="auto"/>
      </w:divBdr>
    </w:div>
    <w:div w:id="2033065978">
      <w:bodyDiv w:val="1"/>
      <w:marLeft w:val="0"/>
      <w:marRight w:val="0"/>
      <w:marTop w:val="0"/>
      <w:marBottom w:val="0"/>
      <w:divBdr>
        <w:top w:val="none" w:sz="0" w:space="0" w:color="auto"/>
        <w:left w:val="none" w:sz="0" w:space="0" w:color="auto"/>
        <w:bottom w:val="none" w:sz="0" w:space="0" w:color="auto"/>
        <w:right w:val="none" w:sz="0" w:space="0" w:color="auto"/>
      </w:divBdr>
    </w:div>
    <w:div w:id="2072345187">
      <w:bodyDiv w:val="1"/>
      <w:marLeft w:val="0"/>
      <w:marRight w:val="0"/>
      <w:marTop w:val="0"/>
      <w:marBottom w:val="0"/>
      <w:divBdr>
        <w:top w:val="none" w:sz="0" w:space="0" w:color="auto"/>
        <w:left w:val="none" w:sz="0" w:space="0" w:color="auto"/>
        <w:bottom w:val="none" w:sz="0" w:space="0" w:color="auto"/>
        <w:right w:val="none" w:sz="0" w:space="0" w:color="auto"/>
      </w:divBdr>
    </w:div>
    <w:div w:id="2074115684">
      <w:bodyDiv w:val="1"/>
      <w:marLeft w:val="0"/>
      <w:marRight w:val="0"/>
      <w:marTop w:val="0"/>
      <w:marBottom w:val="0"/>
      <w:divBdr>
        <w:top w:val="none" w:sz="0" w:space="0" w:color="auto"/>
        <w:left w:val="none" w:sz="0" w:space="0" w:color="auto"/>
        <w:bottom w:val="none" w:sz="0" w:space="0" w:color="auto"/>
        <w:right w:val="none" w:sz="0" w:space="0" w:color="auto"/>
      </w:divBdr>
    </w:div>
    <w:div w:id="2086872680">
      <w:bodyDiv w:val="1"/>
      <w:marLeft w:val="0"/>
      <w:marRight w:val="0"/>
      <w:marTop w:val="0"/>
      <w:marBottom w:val="0"/>
      <w:divBdr>
        <w:top w:val="none" w:sz="0" w:space="0" w:color="auto"/>
        <w:left w:val="none" w:sz="0" w:space="0" w:color="auto"/>
        <w:bottom w:val="none" w:sz="0" w:space="0" w:color="auto"/>
        <w:right w:val="none" w:sz="0" w:space="0" w:color="auto"/>
      </w:divBdr>
    </w:div>
    <w:div w:id="2113427134">
      <w:bodyDiv w:val="1"/>
      <w:marLeft w:val="0"/>
      <w:marRight w:val="0"/>
      <w:marTop w:val="0"/>
      <w:marBottom w:val="0"/>
      <w:divBdr>
        <w:top w:val="none" w:sz="0" w:space="0" w:color="auto"/>
        <w:left w:val="none" w:sz="0" w:space="0" w:color="auto"/>
        <w:bottom w:val="none" w:sz="0" w:space="0" w:color="auto"/>
        <w:right w:val="none" w:sz="0" w:space="0" w:color="auto"/>
      </w:divBdr>
    </w:div>
    <w:div w:id="2127694995">
      <w:bodyDiv w:val="1"/>
      <w:marLeft w:val="0"/>
      <w:marRight w:val="0"/>
      <w:marTop w:val="0"/>
      <w:marBottom w:val="0"/>
      <w:divBdr>
        <w:top w:val="none" w:sz="0" w:space="0" w:color="auto"/>
        <w:left w:val="none" w:sz="0" w:space="0" w:color="auto"/>
        <w:bottom w:val="none" w:sz="0" w:space="0" w:color="auto"/>
        <w:right w:val="none" w:sz="0" w:space="0" w:color="auto"/>
      </w:divBdr>
    </w:div>
    <w:div w:id="2147044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customXml" Target="ink/ink4.xml"/><Relationship Id="rId47" Type="http://schemas.openxmlformats.org/officeDocument/2006/relationships/customXml" Target="ink/ink5.xml"/><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fontTable" Target="fontTable.xml"/><Relationship Id="rId16" Type="http://schemas.microsoft.com/office/2011/relationships/commentsExtended" Target="commentsExtended.xml"/><Relationship Id="rId11" Type="http://schemas.openxmlformats.org/officeDocument/2006/relationships/footnotes" Target="footnotes.xml"/><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customXml" Target="../customXml/item5.xml"/><Relationship Id="rId90" Type="http://schemas.microsoft.com/office/2011/relationships/people" Target="people.xml"/><Relationship Id="rId14" Type="http://schemas.openxmlformats.org/officeDocument/2006/relationships/footer" Target="footer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customXml" Target="ink/ink1.xml"/><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styles" Target="styles.xml"/><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3" Type="http://schemas.openxmlformats.org/officeDocument/2006/relationships/customXml" Target="../customXml/item3.xml"/><Relationship Id="rId12" Type="http://schemas.openxmlformats.org/officeDocument/2006/relationships/endnotes" Target="endnotes.xml"/><Relationship Id="rId17" Type="http://schemas.microsoft.com/office/2016/09/relationships/commentsIds" Target="commentsIds.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customXml" Target="ink/ink2.xml"/><Relationship Id="rId46" Type="http://schemas.openxmlformats.org/officeDocument/2006/relationships/image" Target="media/image25.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3.png"/><Relationship Id="rId41" Type="http://schemas.openxmlformats.org/officeDocument/2006/relationships/image" Target="media/image21.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footer" Target="footer2.xml"/><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comments" Target="comments.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webSettings" Target="webSettings.xml"/><Relationship Id="rId31" Type="http://schemas.openxmlformats.org/officeDocument/2006/relationships/image" Target="media/image14.png"/><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 Type="http://schemas.openxmlformats.org/officeDocument/2006/relationships/settings" Target="settings.xml"/><Relationship Id="rId13" Type="http://schemas.openxmlformats.org/officeDocument/2006/relationships/header" Target="header1.xml"/><Relationship Id="rId18" Type="http://schemas.microsoft.com/office/2018/08/relationships/commentsExtensible" Target="commentsExtensible.xml"/><Relationship Id="rId39" Type="http://schemas.openxmlformats.org/officeDocument/2006/relationships/image" Target="media/image20.png"/><Relationship Id="rId34" Type="http://schemas.openxmlformats.org/officeDocument/2006/relationships/image" Target="media/image17.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7" Type="http://schemas.openxmlformats.org/officeDocument/2006/relationships/numbering" Target="numbering.xml"/><Relationship Id="rId71" Type="http://schemas.openxmlformats.org/officeDocument/2006/relationships/image" Target="media/image49.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customXml" Target="ink/ink3.xml"/><Relationship Id="rId45" Type="http://schemas.openxmlformats.org/officeDocument/2006/relationships/image" Target="media/image24.png"/><Relationship Id="rId66" Type="http://schemas.openxmlformats.org/officeDocument/2006/relationships/image" Target="media/image44.png"/><Relationship Id="rId87" Type="http://schemas.openxmlformats.org/officeDocument/2006/relationships/header" Target="header2.xm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n.bezek\Documents\Custom%20Office%20Templates\Silverlake%20Symmetri%20IA%20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A939710E4BA4AB386BF1BEA33F4C1E1"/>
        <w:category>
          <w:name w:val="General"/>
          <w:gallery w:val="placeholder"/>
        </w:category>
        <w:types>
          <w:type w:val="bbPlcHdr"/>
        </w:types>
        <w:behaviors>
          <w:behavior w:val="content"/>
        </w:behaviors>
        <w:guid w:val="{692D1E7E-3B1E-49F3-93EC-A649D78466AB}"/>
      </w:docPartPr>
      <w:docPartBody>
        <w:p w:rsidR="00A138B3" w:rsidRDefault="00FF1090" w:rsidP="00FF1090">
          <w:pPr>
            <w:pStyle w:val="8A939710E4BA4AB386BF1BEA33F4C1E1"/>
          </w:pPr>
          <w:r w:rsidRPr="00BE61F9">
            <w:rPr>
              <w:rStyle w:val="PlaceholderText"/>
            </w:rPr>
            <w:t>Choose an item</w:t>
          </w:r>
          <w:r w:rsidRPr="00BE61F9">
            <w:rPr>
              <w:rStyle w:val="PlaceholderText"/>
              <w:rFonts w:cs="Angsana New"/>
              <w:cs/>
              <w:lang w:bidi="th-TH"/>
            </w:rPr>
            <w:t>.</w:t>
          </w:r>
        </w:p>
      </w:docPartBody>
    </w:docPart>
    <w:docPart>
      <w:docPartPr>
        <w:name w:val="DA0FB14C4DF9415D95B750C324CBFB64"/>
        <w:category>
          <w:name w:val="General"/>
          <w:gallery w:val="placeholder"/>
        </w:category>
        <w:types>
          <w:type w:val="bbPlcHdr"/>
        </w:types>
        <w:behaviors>
          <w:behavior w:val="content"/>
        </w:behaviors>
        <w:guid w:val="{21F1AB4B-1C58-475F-AD71-5B0901AC1908}"/>
      </w:docPartPr>
      <w:docPartBody>
        <w:p w:rsidR="00A138B3" w:rsidRDefault="00FF1090" w:rsidP="00FF1090">
          <w:pPr>
            <w:pStyle w:val="DA0FB14C4DF9415D95B750C324CBFB64"/>
          </w:pPr>
          <w:r w:rsidRPr="00BE61F9">
            <w:rPr>
              <w:rStyle w:val="PlaceholderText"/>
            </w:rPr>
            <w:t>Click here to enter a date</w:t>
          </w:r>
          <w:r w:rsidRPr="00BE61F9">
            <w:rPr>
              <w:rStyle w:val="PlaceholderText"/>
              <w:rFonts w:cs="Angsana New"/>
              <w:cs/>
              <w:lang w:bidi="th-TH"/>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SimSun">
    <w:altName w:val="宋体"/>
    <w:panose1 w:val="02010600030101010101"/>
    <w:charset w:val="86"/>
    <w:family w:val="auto"/>
    <w:pitch w:val="variable"/>
    <w:sig w:usb0="00000203" w:usb1="288F0000" w:usb2="00000016" w:usb3="00000000" w:csb0="00040001"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Browallia New">
    <w:panose1 w:val="020B06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651C"/>
    <w:rsid w:val="000A32CB"/>
    <w:rsid w:val="000C39EA"/>
    <w:rsid w:val="000E419B"/>
    <w:rsid w:val="0011487C"/>
    <w:rsid w:val="00136B04"/>
    <w:rsid w:val="0016065B"/>
    <w:rsid w:val="00183D23"/>
    <w:rsid w:val="00271CBF"/>
    <w:rsid w:val="00273751"/>
    <w:rsid w:val="00291362"/>
    <w:rsid w:val="00294259"/>
    <w:rsid w:val="0029611A"/>
    <w:rsid w:val="002E2BE0"/>
    <w:rsid w:val="0030525C"/>
    <w:rsid w:val="0033557E"/>
    <w:rsid w:val="003972BC"/>
    <w:rsid w:val="003E0203"/>
    <w:rsid w:val="003E1153"/>
    <w:rsid w:val="004103F9"/>
    <w:rsid w:val="00475D4B"/>
    <w:rsid w:val="004D683F"/>
    <w:rsid w:val="004E5FDD"/>
    <w:rsid w:val="004F0853"/>
    <w:rsid w:val="00523022"/>
    <w:rsid w:val="005507EF"/>
    <w:rsid w:val="0058471F"/>
    <w:rsid w:val="0059366F"/>
    <w:rsid w:val="005A3248"/>
    <w:rsid w:val="00611ADD"/>
    <w:rsid w:val="00642CB4"/>
    <w:rsid w:val="006B2F24"/>
    <w:rsid w:val="00716C3A"/>
    <w:rsid w:val="00776BCF"/>
    <w:rsid w:val="007B5D5F"/>
    <w:rsid w:val="007E499C"/>
    <w:rsid w:val="00806451"/>
    <w:rsid w:val="00896B32"/>
    <w:rsid w:val="008A651C"/>
    <w:rsid w:val="008B72F8"/>
    <w:rsid w:val="008C7D49"/>
    <w:rsid w:val="008E59F2"/>
    <w:rsid w:val="00944ABF"/>
    <w:rsid w:val="009459D3"/>
    <w:rsid w:val="009653E2"/>
    <w:rsid w:val="00A138B3"/>
    <w:rsid w:val="00A416BD"/>
    <w:rsid w:val="00A64EAF"/>
    <w:rsid w:val="00A9321D"/>
    <w:rsid w:val="00AF2DD5"/>
    <w:rsid w:val="00AF734B"/>
    <w:rsid w:val="00B5553A"/>
    <w:rsid w:val="00BC7DB2"/>
    <w:rsid w:val="00BE1F11"/>
    <w:rsid w:val="00C03FDB"/>
    <w:rsid w:val="00C2484F"/>
    <w:rsid w:val="00C4769A"/>
    <w:rsid w:val="00C54274"/>
    <w:rsid w:val="00C77DF1"/>
    <w:rsid w:val="00C85615"/>
    <w:rsid w:val="00CB60AE"/>
    <w:rsid w:val="00CE4805"/>
    <w:rsid w:val="00D54E25"/>
    <w:rsid w:val="00DA5B0B"/>
    <w:rsid w:val="00DF0E45"/>
    <w:rsid w:val="00E27C20"/>
    <w:rsid w:val="00E31813"/>
    <w:rsid w:val="00EC4056"/>
    <w:rsid w:val="00EE68B0"/>
    <w:rsid w:val="00EF2CCF"/>
    <w:rsid w:val="00F3572E"/>
    <w:rsid w:val="00FF1090"/>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E1153"/>
    <w:rPr>
      <w:color w:val="808080"/>
    </w:rPr>
  </w:style>
  <w:style w:type="paragraph" w:customStyle="1" w:styleId="8A939710E4BA4AB386BF1BEA33F4C1E1">
    <w:name w:val="8A939710E4BA4AB386BF1BEA33F4C1E1"/>
    <w:rsid w:val="00FF1090"/>
    <w:rPr>
      <w:lang w:val="en-PH" w:eastAsia="en-PH"/>
    </w:rPr>
  </w:style>
  <w:style w:type="paragraph" w:customStyle="1" w:styleId="DA0FB14C4DF9415D95B750C324CBFB64">
    <w:name w:val="DA0FB14C4DF9415D95B750C324CBFB64"/>
    <w:rsid w:val="00FF1090"/>
    <w:rPr>
      <w:lang w:val="en-PH" w:eastAsia="en-PH"/>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26T07:30:46.84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0,'556'0,"-418"15,310-16,-436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26T07:34:53.155"/>
    </inkml:context>
    <inkml:brush xml:id="br0">
      <inkml:brushProperty name="width" value="0.1" units="cm"/>
      <inkml:brushProperty name="height" value="0.2" units="cm"/>
      <inkml:brushProperty name="color" value="#FF40FF"/>
      <inkml:brushProperty name="tip" value="rectangle"/>
      <inkml:brushProperty name="rasterOp" value="maskPen"/>
      <inkml:brushProperty name="ignorePressure" value="1"/>
    </inkml:brush>
  </inkml:definitions>
  <inkml:trace contextRef="#ctx0" brushRef="#br0">0 0,'757'0,"-749"0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26T07:34:10.86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45,'80'-4,"87"-15,-90 10,101-3,-157 11,-1 2,0 0,1 2,-1-1,23 9,-33-9,0 0,0-2,1 1,-1-1,14 0,-12-1,-3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26T07:34:03.412"/>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2,'92'-1,"95"3,-128 9,-47-8,0 0,0-2,1 1,12 1,1-2,-1 1,1 1,-1 2,26 7,14 2,-11-2,0-4,65 1,-109-9</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26T07:35:51.16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1,'80'2,"140"23,-180-21,0-2,59-3,-21-1,87 0,171 4,-210 13,-86-8,68 2,504-9,-603 0</inkml:trace>
</inkml:ink>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95dd01f8-d7fb-44b0-ad37-85e740ff83b3">
      <Value>61</Value>
      <Value>66</Value>
      <Value>65</Value>
    </TaxCatchAll>
    <lcf76f155ced4ddcb4097134ff3c332f xmlns="7af2b98a-d9a0-40ec-83c1-a01fdc8ef92e">
      <Terms xmlns="http://schemas.microsoft.com/office/infopath/2007/PartnerControls"/>
    </lcf76f155ced4ddcb4097134ff3c332f>
  </documentManagement>
</p:properties>
</file>

<file path=customXml/item4.xml><?xml version="1.0" encoding="utf-8"?>
<?mso-contentType ?>
<SharedContentType xmlns="Microsoft.SharePoint.Taxonomy.ContentTypeSync" SourceId="dc1dc684-09dc-4a2a-998a-699f54883c74" ContentTypeId="0x01010014BC80611A52264C8C7C9952CFFE5E6B" PreviousValue="true"/>
</file>

<file path=customXml/item5.xml><?xml version="1.0" encoding="utf-8"?>
<sisl xmlns:xsd="http://www.w3.org/2001/XMLSchema" xmlns:xsi="http://www.w3.org/2001/XMLSchema-instance" xmlns="http://www.boldonjames.com/2008/01/sie/internal/label" sislVersion="0" policy="c2b19861-8a02-4346-a392-0dac48f3dfa4" origin="autoSelectedSuggestion">
  <element uid="e84e6b8a-1fa9-4b6f-a240-0433a51ae513" value=""/>
  <element uid="602e42a9-fe73-4768-9dd1-8b4c7ee18aad" value=""/>
  <element uid="6b7a38c0-43d5-4e06-b01a-acb9518c68a9" value=""/>
  <element uid="2a929a28-0797-4246-9e94-2601e048783b" value=""/>
</sisl>
</file>

<file path=customXml/item6.xml><?xml version="1.0" encoding="utf-8"?>
<ct:contentTypeSchema xmlns:ct="http://schemas.microsoft.com/office/2006/metadata/contentType" xmlns:ma="http://schemas.microsoft.com/office/2006/metadata/properties/metaAttributes" ct:_="" ma:_="" ma:contentTypeName="Document" ma:contentTypeID="0x010100734239FB5EDE6E4194A54387ADC1631C" ma:contentTypeVersion="13" ma:contentTypeDescription="Create a new document." ma:contentTypeScope="" ma:versionID="b4a2fa019763fa9c9d0a0722b1f87c70">
  <xsd:schema xmlns:xsd="http://www.w3.org/2001/XMLSchema" xmlns:xs="http://www.w3.org/2001/XMLSchema" xmlns:p="http://schemas.microsoft.com/office/2006/metadata/properties" xmlns:ns2="7af2b98a-d9a0-40ec-83c1-a01fdc8ef92e" xmlns:ns3="95dd01f8-d7fb-44b0-ad37-85e740ff83b3" targetNamespace="http://schemas.microsoft.com/office/2006/metadata/properties" ma:root="true" ma:fieldsID="90a7df981704f39b321303d2e2b471f4" ns2:_="" ns3:_="">
    <xsd:import namespace="7af2b98a-d9a0-40ec-83c1-a01fdc8ef92e"/>
    <xsd:import namespace="95dd01f8-d7fb-44b0-ad37-85e740ff83b3"/>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af2b98a-d9a0-40ec-83c1-a01fdc8ef9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d9ca5a0-4d2f-48d0-8116-d7d71263ecd3"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5dd01f8-d7fb-44b0-ad37-85e740ff83b3"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8055049b-af10-4458-971b-bf7c87daaf6f}" ma:internalName="TaxCatchAll" ma:showField="CatchAllData" ma:web="95dd01f8-d7fb-44b0-ad37-85e740ff83b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740698D-E581-4328-BEFF-3A4BCD7DDE8A}">
  <ds:schemaRefs>
    <ds:schemaRef ds:uri="http://schemas.openxmlformats.org/officeDocument/2006/bibliography"/>
  </ds:schemaRefs>
</ds:datastoreItem>
</file>

<file path=customXml/itemProps2.xml><?xml version="1.0" encoding="utf-8"?>
<ds:datastoreItem xmlns:ds="http://schemas.openxmlformats.org/officeDocument/2006/customXml" ds:itemID="{E868C0B2-3494-4172-92C4-9726702074BB}">
  <ds:schemaRefs>
    <ds:schemaRef ds:uri="http://schemas.microsoft.com/sharepoint/v3/contenttype/forms"/>
  </ds:schemaRefs>
</ds:datastoreItem>
</file>

<file path=customXml/itemProps3.xml><?xml version="1.0" encoding="utf-8"?>
<ds:datastoreItem xmlns:ds="http://schemas.openxmlformats.org/officeDocument/2006/customXml" ds:itemID="{2C317179-AD40-4F6A-9F0B-EE740EC4D630}">
  <ds:schemaRefs>
    <ds:schemaRef ds:uri="http://schemas.microsoft.com/office/2006/metadata/properties"/>
    <ds:schemaRef ds:uri="http://schemas.microsoft.com/office/infopath/2007/PartnerControls"/>
    <ds:schemaRef ds:uri="e6f75258-208c-43c0-8889-5b0dcca99c6c"/>
    <ds:schemaRef ds:uri="http://schemas.microsoft.com/sharepoint/v3"/>
    <ds:schemaRef ds:uri="bf542594-cde9-44ca-a3c4-2aa003055eb8"/>
  </ds:schemaRefs>
</ds:datastoreItem>
</file>

<file path=customXml/itemProps4.xml><?xml version="1.0" encoding="utf-8"?>
<ds:datastoreItem xmlns:ds="http://schemas.openxmlformats.org/officeDocument/2006/customXml" ds:itemID="{5D32A8D9-059D-4AE5-AA0E-8339BD6E5FBF}">
  <ds:schemaRefs>
    <ds:schemaRef ds:uri="Microsoft.SharePoint.Taxonomy.ContentTypeSync"/>
  </ds:schemaRefs>
</ds:datastoreItem>
</file>

<file path=customXml/itemProps5.xml><?xml version="1.0" encoding="utf-8"?>
<ds:datastoreItem xmlns:ds="http://schemas.openxmlformats.org/officeDocument/2006/customXml" ds:itemID="{11DCD204-58BF-47F3-865D-65264027CB33}">
  <ds:schemaRefs>
    <ds:schemaRef ds:uri="http://www.w3.org/2001/XMLSchema"/>
    <ds:schemaRef ds:uri="http://www.boldonjames.com/2008/01/sie/internal/label"/>
  </ds:schemaRefs>
</ds:datastoreItem>
</file>

<file path=customXml/itemProps6.xml><?xml version="1.0" encoding="utf-8"?>
<ds:datastoreItem xmlns:ds="http://schemas.openxmlformats.org/officeDocument/2006/customXml" ds:itemID="{432DDDF4-EF2B-49B0-A9A0-25B6FA119461}"/>
</file>

<file path=docProps/app.xml><?xml version="1.0" encoding="utf-8"?>
<Properties xmlns="http://schemas.openxmlformats.org/officeDocument/2006/extended-properties" xmlns:vt="http://schemas.openxmlformats.org/officeDocument/2006/docPropsVTypes">
  <Template>Silverlake Symmetri IA Template</Template>
  <TotalTime>2</TotalTime>
  <Pages>106</Pages>
  <Words>15195</Words>
  <Characters>86616</Characters>
  <Application>Microsoft Office Word</Application>
  <DocSecurity>0</DocSecurity>
  <Lines>721</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Teerapat Kongrit</dc:creator>
  <cp:keywords>Internal Use Only | ฝ่าย บน. | External | Any</cp:keywords>
  <cp:lastModifiedBy>Emy Bartolome</cp:lastModifiedBy>
  <cp:revision>5</cp:revision>
  <dcterms:created xsi:type="dcterms:W3CDTF">2023-08-03T13:08:00Z</dcterms:created>
  <dcterms:modified xsi:type="dcterms:W3CDTF">2023-08-03T13:10:00Z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IndexRef">
    <vt:lpwstr>c69b9a58-f2ad-4fed-8d5a-cf6c7260eafa</vt:lpwstr>
  </property>
  <property fmtid="{D5CDD505-2E9C-101B-9397-08002B2CF9AE}" pid="3" name="bjClsUserRVM">
    <vt:lpwstr>[]</vt:lpwstr>
  </property>
  <property fmtid="{D5CDD505-2E9C-101B-9397-08002B2CF9AE}" pid="4" name="bjSaver">
    <vt:lpwstr>mbW/S1ZbrTLNJdku2W2+TsMBgYsnvl5g</vt:lpwstr>
  </property>
  <property fmtid="{D5CDD505-2E9C-101B-9397-08002B2CF9AE}" pid="5" name="bjDocumentSecurityLabel">
    <vt:lpwstr>Internal Use Only | ฝ่าย บน. | External | Any</vt:lpwstr>
  </property>
  <property fmtid="{D5CDD505-2E9C-101B-9397-08002B2CF9AE}" pid="6" name="bjDocumentLabelXML">
    <vt:lpwstr>&lt;?xml version="1.0" encoding="us-ascii"?&gt;&lt;sisl xmlns:xsd="http://www.w3.org/2001/XMLSchema" xmlns:xsi="http://www.w3.org/2001/XMLSchema-instance" sislVersion="0" policy="c2b19861-8a02-4346-a392-0dac48f3dfa4" origin="autoSelectedSuggestion" xmlns="http://w</vt:lpwstr>
  </property>
  <property fmtid="{D5CDD505-2E9C-101B-9397-08002B2CF9AE}" pid="7" name="bjDocumentLabelXML-0">
    <vt:lpwstr>ww.boldonjames.com/2008/01/sie/internal/label"&gt;&lt;element uid="e84e6b8a-1fa9-4b6f-a240-0433a51ae513" value="" /&gt;&lt;element uid="602e42a9-fe73-4768-9dd1-8b4c7ee18aad" value="" /&gt;&lt;element uid="6b7a38c0-43d5-4e06-b01a-acb9518c68a9" value="" /&gt;&lt;element uid="2a929</vt:lpwstr>
  </property>
  <property fmtid="{D5CDD505-2E9C-101B-9397-08002B2CF9AE}" pid="8" name="bjDocumentLabelXML-1">
    <vt:lpwstr>a28-0797-4246-9e94-2601e048783b" value="" /&gt;&lt;/sisl&gt;</vt:lpwstr>
  </property>
  <property fmtid="{D5CDD505-2E9C-101B-9397-08002B2CF9AE}" pid="9" name="ContentTypeId">
    <vt:lpwstr>0x010100734239FB5EDE6E4194A54387ADC1631C</vt:lpwstr>
  </property>
</Properties>
</file>